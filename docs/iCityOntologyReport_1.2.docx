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505099">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505099">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505099">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505099">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505099">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505099">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505099">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505099">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505099">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505099">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505099">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505099">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505099">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505099">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505099">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505099">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505099">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505099">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505099">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505099">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505099">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505099">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505099">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505099">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505099">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505099">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505099">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505099">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Vehicle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505099">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505099">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505099">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505099">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505099">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505099">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505099">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505099">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505099">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505099">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505099">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505099">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505099">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505099">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505099">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505099">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505099">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505099">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Model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505099">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505099">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505099">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505099">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505099">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505099">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505099">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505099">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505099">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505099">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505099">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505099">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505099">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505099">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505099">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505099">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505099">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505099">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505099">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505099">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505099">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505099">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505099">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505099">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505099">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505099">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505099">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505099">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505099">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505099">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505099">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505099">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505099">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505099">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505099">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505099">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505099">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505099">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505099">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505099">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505099">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505099">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505099">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505099">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505099">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505099">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505099">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505099">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505099">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505099">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505099">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505099">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505099">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505099">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505099">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505099">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505099">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505099">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505099">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505099">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505099">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505099">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505099">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505099">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505099">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505099">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505099">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505099">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47365B24" w:rsidR="00B165C7" w:rsidRDefault="00672FFC">
          <w:r>
            <w:fldChar w:fldCharType="end"/>
          </w:r>
        </w:p>
      </w:sdtContent>
    </w:sdt>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w:t>
      </w:r>
      <w:r w:rsidR="00DA0EFA">
        <w:lastRenderedPageBreak/>
        <w:t xml:space="preserve">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lastRenderedPageBreak/>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0C0C5BD3"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5A6FB2">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63D2083C" w:rsidR="007964B7" w:rsidRDefault="006B06D3" w:rsidP="007517AF">
      <w:pPr>
        <w:pStyle w:val="ListParagraph"/>
        <w:numPr>
          <w:ilvl w:val="0"/>
          <w:numId w:val="30"/>
        </w:numPr>
      </w:pPr>
      <w:r>
        <w:lastRenderedPageBreak/>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combined approach: bottom-up design from the required datasets, and top-down from the areas recognized as important to the domain.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47D0552F" w:rsidR="00B94D2C" w:rsidRDefault="00B94D2C" w:rsidP="00B94D2C">
      <w:pPr>
        <w:pStyle w:val="Caption"/>
        <w:keepNext/>
      </w:pPr>
      <w:bookmarkStart w:id="42" w:name="_Ref19780482"/>
      <w:r>
        <w:lastRenderedPageBreak/>
        <w:t xml:space="preserve">Table </w:t>
      </w:r>
      <w:fldSimple w:instr=" SEQ Table \* ARABIC ">
        <w:r w:rsidR="005A6FB2">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8CC99C4" w:rsidR="00196B6E" w:rsidRDefault="00196B6E" w:rsidP="00EA354A">
      <w:pPr>
        <w:pStyle w:val="Heading1"/>
      </w:pPr>
      <w:bookmarkStart w:id="54" w:name="_Ref35255109"/>
      <w:bookmarkStart w:id="55" w:name="_Toc35948841"/>
      <w:r>
        <w:t>Urban System Characteristics and Behaviour</w:t>
      </w:r>
      <w:bookmarkEnd w:id="37"/>
      <w:bookmarkEnd w:id="54"/>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62C30242" w14:textId="692DF24C" w:rsidR="00161997" w:rsidRDefault="00654012" w:rsidP="00EA354A">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p>
    <w:p w14:paraId="4B3315A8" w14:textId="6CA66189" w:rsidR="00510412" w:rsidRDefault="00510412" w:rsidP="00510412">
      <w:pPr>
        <w:pStyle w:val="Heading2"/>
      </w:pPr>
      <w:bookmarkStart w:id="56" w:name="_Ref35947125"/>
      <w:bookmarkStart w:id="57" w:name="_Toc35948842"/>
      <w:r>
        <w:t>Pragmatic Design Practices</w:t>
      </w:r>
      <w:bookmarkEnd w:id="56"/>
      <w:bookmarkEnd w:id="57"/>
    </w:p>
    <w:p w14:paraId="01D2B523" w14:textId="2EA02EDE" w:rsidR="00510412" w:rsidRDefault="00510412" w:rsidP="00510412">
      <w:r>
        <w:rPr>
          <w:lang w:val="en-US" w:bidi="en-US"/>
        </w:rPr>
        <w:t xml:space="preserve">Before presenting the ontologies, we summarize and explain the pragmatic design practices that were adopted in the creation of the ontologies. These practices do not pertain to the semantic </w:t>
      </w:r>
      <w:r>
        <w:rPr>
          <w:lang w:val="en-US" w:bidi="en-US"/>
        </w:rPr>
        <w:lastRenderedPageBreak/>
        <w:t xml:space="preserve">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 xml:space="preserve">erms. For example, in the activity ontology </w:t>
      </w:r>
      <w:r w:rsidR="0072475D">
        <w:t>all classes are defined as subclasses of a</w:t>
      </w:r>
      <w:r w:rsidR="00FE798C">
        <w:t>n</w:t>
      </w:r>
      <w:r w:rsidR="0072475D">
        <w:t xml:space="preserve"> </w:t>
      </w:r>
      <w:r w:rsidR="0072475D">
        <w:t>Activity</w:t>
      </w:r>
      <w:r w:rsidR="0072475D">
        <w:t>OntologyThing, similarly all object properties are subproperties of a</w:t>
      </w:r>
      <w:r w:rsidR="00FE798C">
        <w:t>n</w:t>
      </w:r>
      <w:r w:rsidR="0072475D">
        <w:t xml:space="preserve"> </w:t>
      </w:r>
      <w:r w:rsidR="0072475D">
        <w:t>Activity</w:t>
      </w:r>
      <w:r w:rsidR="0072475D">
        <w:t xml:space="preserve">OntologyProperty, and likewise with data properties. These classes are </w:t>
      </w:r>
      <w:r w:rsidR="0072475D">
        <w:t>admittedly artificial</w:t>
      </w:r>
      <w:r w:rsidR="0072475D">
        <w:t xml:space="preserve"> </w:t>
      </w:r>
      <w:r w:rsidR="0072475D">
        <w:t>however they</w:t>
      </w:r>
      <w:r w:rsidR="0072475D">
        <w:t xml:space="preserve"> allow us to precisely organize the terms</w:t>
      </w:r>
      <w:r w:rsidR="0072475D">
        <w:t xml:space="preserve"> in an ontology</w:t>
      </w:r>
      <w:r w:rsidR="0072475D">
        <w:t xml:space="preserve">. This </w:t>
      </w:r>
      <w:r w:rsidR="0072475D">
        <w:t xml:space="preserve">approach </w:t>
      </w:r>
      <w:r w:rsidR="0072475D">
        <w:t>provides an added level of clarity in cases with large ontologies where multiple ontologies are imported</w:t>
      </w:r>
      <w:r w:rsidR="0072475D">
        <w:t>.</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w:t>
      </w:r>
      <w:r w:rsidR="00FE798C">
        <w:t>This is done for two reasons: (1) It allows for the application of an organizational structure</w:t>
      </w:r>
      <w:r w:rsidR="00FE798C">
        <w:t xml:space="preserve"> (organizational terms, described previous)</w:t>
      </w:r>
      <w:r w:rsidR="00FE798C">
        <w:t xml:space="preserve"> to the terms defined in the ontology. (2) </w:t>
      </w:r>
      <w:r w:rsidR="00FE798C">
        <w:t>I</w:t>
      </w:r>
      <w:r w:rsidR="00FE798C">
        <w:t xml:space="preserve">t provides the flexibility for possible extensions in the iCity TPSO, while maintaining a clear relationship to the </w:t>
      </w:r>
      <w:r w:rsidR="00FE798C">
        <w:t>original ontologies</w:t>
      </w:r>
      <w:r w:rsidR="00FE798C">
        <w:t xml:space="preserve">. In other words, any additions or changes may be made by defining new concepts in the transportation-specific ontology, and </w:t>
      </w:r>
      <w:r w:rsidR="00FE798C" w:rsidRPr="00FE798C">
        <w:rPr>
          <w:i/>
        </w:rPr>
        <w:t xml:space="preserve">relating them </w:t>
      </w:r>
      <w:r w:rsidR="00FE798C">
        <w:t xml:space="preserve">(e.g. via the subclass relation) to concepts in the </w:t>
      </w:r>
      <w:r w:rsidR="00FE798C">
        <w:t>external ontologies</w:t>
      </w:r>
      <w:r w:rsidR="00FE798C">
        <w:t>. These new concepts will be clearly identifiable their IR</w:t>
      </w:r>
      <w:r w:rsidR="00FE798C">
        <w:t>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w:t>
      </w:r>
      <w:r w:rsidR="001E4796">
        <w:lastRenderedPageBreak/>
        <w:t>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8" w:name="_Toc35948843"/>
      <w:r>
        <w:t>Foundational Ontolog</w:t>
      </w:r>
      <w:r w:rsidR="0073758C">
        <w:t>ies</w:t>
      </w:r>
      <w:bookmarkEnd w:id="58"/>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59" w:name="_Toc35948844"/>
      <w:r>
        <w:t xml:space="preserve">Location </w:t>
      </w:r>
      <w:r w:rsidR="00520123">
        <w:t>Ontology</w:t>
      </w:r>
      <w:bookmarkEnd w:id="59"/>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lastRenderedPageBreak/>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w:t>
      </w:r>
      <w:r>
        <w:lastRenderedPageBreak/>
        <w:t xml:space="preserve">data property allows for the association of geometries with an Allegrograph-specific datatype for </w:t>
      </w:r>
      <w:r w:rsidR="00617BFA">
        <w:t>geospatial</w:t>
      </w:r>
      <w:r>
        <w:t xml:space="preserve"> data.</w:t>
      </w:r>
    </w:p>
    <w:p w14:paraId="20FA359E" w14:textId="4B19FF22" w:rsidR="0081005F" w:rsidRDefault="0081005F" w:rsidP="0081005F">
      <w:pPr>
        <w:pStyle w:val="Caption"/>
        <w:keepNext/>
        <w:spacing w:after="120"/>
      </w:pPr>
      <w:bookmarkStart w:id="60" w:name="_Ref11759283"/>
      <w:r>
        <w:t xml:space="preserve">Table </w:t>
      </w:r>
      <w:fldSimple w:instr=" SEQ Table \* ARABIC ">
        <w:r w:rsidR="005A6FB2">
          <w:rPr>
            <w:noProof/>
          </w:rPr>
          <w:t>2</w:t>
        </w:r>
      </w:fldSimple>
      <w:bookmarkEnd w:id="60"/>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6634212A" w:rsidR="0081005F" w:rsidRDefault="0081005F" w:rsidP="0081005F">
      <w:pPr>
        <w:pStyle w:val="Caption"/>
        <w:keepNext/>
        <w:spacing w:after="120"/>
      </w:pPr>
      <w:bookmarkStart w:id="61" w:name="_Ref11762225"/>
      <w:r>
        <w:t xml:space="preserve">Table </w:t>
      </w:r>
      <w:fldSimple w:instr=" SEQ Table \* ARABIC ">
        <w:r w:rsidR="005A6FB2">
          <w:rPr>
            <w:noProof/>
          </w:rPr>
          <w:t>3</w:t>
        </w:r>
      </w:fldSimple>
      <w:bookmarkEnd w:id="61"/>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505099" w:rsidP="00CA60C0">
            <w:pPr>
              <w:pStyle w:val="NoSpacing"/>
              <w:framePr w:hSpace="0" w:wrap="auto" w:vAnchor="margin" w:hAnchor="text" w:yAlign="inline"/>
            </w:pPr>
            <w:hyperlink r:id="rId9"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 xml:space="preserve">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w:t>
      </w:r>
      <w:r>
        <w:lastRenderedPageBreak/>
        <w:t>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78330"/>
                    </a:xfrm>
                    <a:prstGeom prst="rect">
                      <a:avLst/>
                    </a:prstGeom>
                  </pic:spPr>
                </pic:pic>
              </a:graphicData>
            </a:graphic>
          </wp:inline>
        </w:drawing>
      </w:r>
    </w:p>
    <w:p w14:paraId="233C9977" w14:textId="472CD120" w:rsidR="0081005F" w:rsidRDefault="0081005F" w:rsidP="0081005F">
      <w:pPr>
        <w:pStyle w:val="Caption"/>
      </w:pPr>
      <w:bookmarkStart w:id="62" w:name="_Ref23939652"/>
      <w:r>
        <w:t xml:space="preserve">Figure </w:t>
      </w:r>
      <w:fldSimple w:instr=" SEQ Figure \* ARABIC ">
        <w:r w:rsidR="005A6FB2">
          <w:rPr>
            <w:noProof/>
          </w:rPr>
          <w:t>2</w:t>
        </w:r>
      </w:fldSimple>
      <w:bookmarkEnd w:id="62"/>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3" w:name="_Toc519507734"/>
      <w:bookmarkStart w:id="64" w:name="_Toc520703198"/>
      <w:bookmarkStart w:id="65" w:name="_Toc520725402"/>
      <w:bookmarkStart w:id="66" w:name="_Toc519507735"/>
      <w:bookmarkStart w:id="67" w:name="_Toc520703199"/>
      <w:bookmarkStart w:id="68" w:name="_Toc520725403"/>
      <w:bookmarkStart w:id="69" w:name="_Toc519507736"/>
      <w:bookmarkStart w:id="70" w:name="_Toc520703200"/>
      <w:bookmarkStart w:id="71" w:name="_Toc520725404"/>
      <w:bookmarkStart w:id="72" w:name="_Toc519507737"/>
      <w:bookmarkStart w:id="73" w:name="_Toc520703201"/>
      <w:bookmarkStart w:id="74" w:name="_Toc520725405"/>
      <w:bookmarkStart w:id="75" w:name="_Toc519507738"/>
      <w:bookmarkStart w:id="76" w:name="_Toc520703202"/>
      <w:bookmarkStart w:id="77" w:name="_Toc520725406"/>
      <w:bookmarkStart w:id="78" w:name="_Toc3594884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Time Ontology</w:t>
      </w:r>
      <w:bookmarkEnd w:id="78"/>
    </w:p>
    <w:p w14:paraId="67B47D7D" w14:textId="6DFD0E9A" w:rsidR="00D22EE2" w:rsidRPr="007978A3" w:rsidRDefault="00505099" w:rsidP="007978A3">
      <w:pPr>
        <w:rPr>
          <w:i/>
        </w:rPr>
      </w:pPr>
      <w:hyperlink r:id="rId11"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w:t>
      </w:r>
      <w:r>
        <w:lastRenderedPageBreak/>
        <w:t>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58EEBE12" w:rsidR="00D22EE2" w:rsidRDefault="00D22EE2" w:rsidP="00D22EE2">
      <w:pPr>
        <w:pStyle w:val="Caption"/>
        <w:keepNext/>
        <w:spacing w:after="120"/>
      </w:pPr>
      <w:bookmarkStart w:id="79" w:name="_Ref11827256"/>
      <w:r>
        <w:lastRenderedPageBreak/>
        <w:t xml:space="preserve">Table </w:t>
      </w:r>
      <w:fldSimple w:instr=" SEQ Table \* ARABIC ">
        <w:r w:rsidR="005A6FB2">
          <w:rPr>
            <w:noProof/>
          </w:rPr>
          <w:t>4</w:t>
        </w:r>
      </w:fldSimple>
      <w:bookmarkEnd w:id="79"/>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70150"/>
                    </a:xfrm>
                    <a:prstGeom prst="rect">
                      <a:avLst/>
                    </a:prstGeom>
                  </pic:spPr>
                </pic:pic>
              </a:graphicData>
            </a:graphic>
          </wp:inline>
        </w:drawing>
      </w:r>
    </w:p>
    <w:p w14:paraId="35679CAD" w14:textId="76867D7B" w:rsidR="00D22EE2" w:rsidRDefault="00D22EE2" w:rsidP="00D22EE2">
      <w:pPr>
        <w:pStyle w:val="Caption"/>
        <w:spacing w:after="120"/>
        <w:rPr>
          <w:lang w:val="en-CA"/>
        </w:rPr>
      </w:pPr>
      <w:bookmarkStart w:id="80" w:name="_Ref35948111"/>
      <w:bookmarkStart w:id="81" w:name="_Ref11831393"/>
      <w:r>
        <w:t xml:space="preserve">Figure </w:t>
      </w:r>
      <w:fldSimple w:instr=" SEQ Figure \* ARABIC ">
        <w:r w:rsidR="005A6FB2">
          <w:rPr>
            <w:noProof/>
          </w:rPr>
          <w:t>3</w:t>
        </w:r>
      </w:fldSimple>
      <w:bookmarkEnd w:id="80"/>
      <w:r>
        <w:t>: Example use of the Time Ontology</w:t>
      </w:r>
      <w:bookmarkEnd w:id="81"/>
    </w:p>
    <w:p w14:paraId="58B390E3" w14:textId="77777777" w:rsidR="00D22EE2" w:rsidRDefault="00D22EE2" w:rsidP="00EA354A">
      <w:pPr>
        <w:rPr>
          <w:b/>
        </w:rPr>
      </w:pPr>
    </w:p>
    <w:p w14:paraId="4E39631C" w14:textId="77777777" w:rsidR="00494297" w:rsidRDefault="00494297" w:rsidP="00494297">
      <w:pPr>
        <w:pStyle w:val="Heading3"/>
      </w:pPr>
      <w:bookmarkStart w:id="82" w:name="_Toc35948846"/>
      <w:r>
        <w:t>Change Ontology</w:t>
      </w:r>
      <w:bookmarkEnd w:id="82"/>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2895546D" w:rsidR="00B4604B" w:rsidRDefault="00B4604B" w:rsidP="00B4604B">
      <w:pPr>
        <w:pStyle w:val="Caption"/>
        <w:keepNext/>
      </w:pPr>
      <w:bookmarkStart w:id="83" w:name="_Ref35948477"/>
      <w:bookmarkStart w:id="84" w:name="_Ref35948467"/>
      <w:r>
        <w:t xml:space="preserve">Table </w:t>
      </w:r>
      <w:fldSimple w:instr=" SEQ Table \* ARABIC ">
        <w:r w:rsidR="005A6FB2">
          <w:rPr>
            <w:noProof/>
          </w:rPr>
          <w:t>5</w:t>
        </w:r>
      </w:fldSimple>
      <w:bookmarkEnd w:id="83"/>
      <w:r>
        <w:t>: Key classes in the Change Ontology</w:t>
      </w:r>
      <w:bookmarkEnd w:id="84"/>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5" w:name="_Ref11834761"/>
      <w:bookmarkStart w:id="86" w:name="_Ref11834749"/>
    </w:p>
    <w:p w14:paraId="031FF601" w14:textId="7FDB3D76" w:rsidR="00B4604B" w:rsidRDefault="00B4604B" w:rsidP="00B4604B">
      <w:pPr>
        <w:pStyle w:val="Caption"/>
        <w:keepNext/>
      </w:pPr>
      <w:bookmarkStart w:id="87" w:name="_Ref35948474"/>
      <w:r>
        <w:t xml:space="preserve">Table </w:t>
      </w:r>
      <w:fldSimple w:instr=" SEQ Table \* ARABIC ">
        <w:r w:rsidR="005A6FB2">
          <w:rPr>
            <w:noProof/>
          </w:rPr>
          <w:t>6</w:t>
        </w:r>
      </w:fldSimple>
      <w:bookmarkEnd w:id="87"/>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5"/>
    <w:bookmarkEnd w:id="86"/>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2590"/>
                    </a:xfrm>
                    <a:prstGeom prst="rect">
                      <a:avLst/>
                    </a:prstGeom>
                  </pic:spPr>
                </pic:pic>
              </a:graphicData>
            </a:graphic>
          </wp:inline>
        </w:drawing>
      </w:r>
    </w:p>
    <w:p w14:paraId="0E3922AF" w14:textId="64B1A3D5" w:rsidR="00A62F41" w:rsidRPr="00BB3756" w:rsidRDefault="00A62F41" w:rsidP="00BB3756">
      <w:pPr>
        <w:pStyle w:val="Caption"/>
        <w:spacing w:after="120"/>
      </w:pPr>
      <w:bookmarkStart w:id="88" w:name="_Ref11834852"/>
      <w:bookmarkStart w:id="89" w:name="_Ref11834838"/>
      <w:r>
        <w:t xml:space="preserve">Figure </w:t>
      </w:r>
      <w:fldSimple w:instr=" SEQ Figure \* ARABIC ">
        <w:r w:rsidR="005A6FB2">
          <w:rPr>
            <w:noProof/>
          </w:rPr>
          <w:t>4</w:t>
        </w:r>
      </w:fldSimple>
      <w:bookmarkEnd w:id="88"/>
      <w:r>
        <w:t>: Example use of the Change Ontology</w:t>
      </w:r>
      <w:bookmarkEnd w:id="89"/>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0" w:name="_Toc35948847"/>
      <w:r>
        <w:t>Activity Ontology</w:t>
      </w:r>
      <w:bookmarkEnd w:id="90"/>
    </w:p>
    <w:p w14:paraId="04AEA597" w14:textId="3F79F856" w:rsidR="00882108" w:rsidRPr="00BB3756" w:rsidRDefault="00505099" w:rsidP="00BA5BA6">
      <w:pPr>
        <w:rPr>
          <w:i/>
        </w:rPr>
      </w:pPr>
      <w:hyperlink r:id="rId14"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3279" cy="720000"/>
                    </a:xfrm>
                    <a:prstGeom prst="rect">
                      <a:avLst/>
                    </a:prstGeom>
                  </pic:spPr>
                </pic:pic>
              </a:graphicData>
            </a:graphic>
          </wp:inline>
        </w:drawing>
      </w:r>
    </w:p>
    <w:p w14:paraId="40BAA84D" w14:textId="03518456" w:rsidR="00882108" w:rsidRPr="00CD7C65" w:rsidRDefault="00882108" w:rsidP="00882108">
      <w:pPr>
        <w:pStyle w:val="Caption"/>
        <w:spacing w:after="120"/>
        <w:jc w:val="center"/>
        <w:rPr>
          <w:lang w:val="en-CA"/>
        </w:rPr>
      </w:pPr>
      <w:bookmarkStart w:id="91" w:name="_Ref2239297"/>
      <w:r>
        <w:t xml:space="preserve">Figure </w:t>
      </w:r>
      <w:r>
        <w:rPr>
          <w:noProof/>
        </w:rPr>
        <w:fldChar w:fldCharType="begin"/>
      </w:r>
      <w:r>
        <w:rPr>
          <w:noProof/>
        </w:rPr>
        <w:instrText xml:space="preserve"> SEQ Figure \* ARABIC </w:instrText>
      </w:r>
      <w:r>
        <w:rPr>
          <w:noProof/>
        </w:rPr>
        <w:fldChar w:fldCharType="separate"/>
      </w:r>
      <w:r w:rsidR="005A6FB2">
        <w:rPr>
          <w:noProof/>
        </w:rPr>
        <w:t>5</w:t>
      </w:r>
      <w:r>
        <w:rPr>
          <w:noProof/>
        </w:rPr>
        <w:fldChar w:fldCharType="end"/>
      </w:r>
      <w:bookmarkEnd w:id="91"/>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8B019F4" w:rsidR="00882108" w:rsidRDefault="00882108" w:rsidP="00882108">
      <w:pPr>
        <w:pStyle w:val="Caption"/>
        <w:keepNext/>
        <w:spacing w:after="120"/>
      </w:pPr>
      <w:bookmarkStart w:id="92" w:name="_Ref12516765"/>
      <w:r>
        <w:t xml:space="preserve">Table </w:t>
      </w:r>
      <w:fldSimple w:instr=" SEQ Table \* ARABIC ">
        <w:r w:rsidR="005A6FB2">
          <w:rPr>
            <w:noProof/>
          </w:rPr>
          <w:t>7</w:t>
        </w:r>
      </w:fldSimple>
      <w:bookmarkEnd w:id="92"/>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9875" cy="2674132"/>
                    </a:xfrm>
                    <a:prstGeom prst="rect">
                      <a:avLst/>
                    </a:prstGeom>
                  </pic:spPr>
                </pic:pic>
              </a:graphicData>
            </a:graphic>
          </wp:inline>
        </w:drawing>
      </w:r>
    </w:p>
    <w:p w14:paraId="5B6C640D" w14:textId="641C711F" w:rsidR="00882108" w:rsidRPr="007F7E71" w:rsidRDefault="00882108" w:rsidP="00882108">
      <w:pPr>
        <w:pStyle w:val="Caption"/>
        <w:spacing w:after="120"/>
        <w:rPr>
          <w:lang w:val="en-CA"/>
        </w:rPr>
      </w:pPr>
      <w:bookmarkStart w:id="93" w:name="_Ref15389805"/>
      <w:r>
        <w:t xml:space="preserve">Figure </w:t>
      </w:r>
      <w:fldSimple w:instr=" SEQ Figure \* ARABIC ">
        <w:r w:rsidR="005A6FB2">
          <w:rPr>
            <w:noProof/>
          </w:rPr>
          <w:t>6</w:t>
        </w:r>
      </w:fldSimple>
      <w:bookmarkEnd w:id="93"/>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1233" cy="4221154"/>
                    </a:xfrm>
                    <a:prstGeom prst="rect">
                      <a:avLst/>
                    </a:prstGeom>
                  </pic:spPr>
                </pic:pic>
              </a:graphicData>
            </a:graphic>
          </wp:inline>
        </w:drawing>
      </w:r>
    </w:p>
    <w:p w14:paraId="4E0929D3" w14:textId="3AD23F4A" w:rsidR="00882108" w:rsidRDefault="00882108" w:rsidP="00882108">
      <w:pPr>
        <w:pStyle w:val="Caption"/>
        <w:spacing w:after="120"/>
        <w:rPr>
          <w:lang w:val="en-CA"/>
        </w:rPr>
      </w:pPr>
      <w:bookmarkStart w:id="94" w:name="_Ref15390281"/>
      <w:r>
        <w:t xml:space="preserve">Figure </w:t>
      </w:r>
      <w:fldSimple w:instr=" SEQ Figure \* ARABIC ">
        <w:r w:rsidR="005A6FB2">
          <w:rPr>
            <w:noProof/>
          </w:rPr>
          <w:t>7</w:t>
        </w:r>
      </w:fldSimple>
      <w:bookmarkEnd w:id="94"/>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6310" cy="4129380"/>
                    </a:xfrm>
                    <a:prstGeom prst="rect">
                      <a:avLst/>
                    </a:prstGeom>
                  </pic:spPr>
                </pic:pic>
              </a:graphicData>
            </a:graphic>
          </wp:inline>
        </w:drawing>
      </w:r>
    </w:p>
    <w:p w14:paraId="32096DE8" w14:textId="592E624A" w:rsidR="00882108" w:rsidRPr="00A3354E" w:rsidRDefault="00882108" w:rsidP="00882108">
      <w:pPr>
        <w:pStyle w:val="Caption"/>
        <w:spacing w:after="120"/>
        <w:rPr>
          <w:lang w:val="en-CA"/>
        </w:rPr>
      </w:pPr>
      <w:bookmarkStart w:id="95" w:name="_Ref12516943"/>
      <w:r>
        <w:t xml:space="preserve">Figure </w:t>
      </w:r>
      <w:fldSimple w:instr=" SEQ Figure \* ARABIC ">
        <w:r w:rsidR="005A6FB2">
          <w:rPr>
            <w:noProof/>
          </w:rPr>
          <w:t>8</w:t>
        </w:r>
      </w:fldSimple>
      <w:bookmarkEnd w:id="95"/>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6" w:name="_Toc35948848"/>
      <w:r w:rsidRPr="00733EB6">
        <w:t xml:space="preserve">Recurring </w:t>
      </w:r>
      <w:r>
        <w:t>E</w:t>
      </w:r>
      <w:r w:rsidRPr="00733EB6">
        <w:t>vent ontology</w:t>
      </w:r>
      <w:bookmarkEnd w:id="96"/>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302938F8" w:rsidR="00E8128A" w:rsidRDefault="00E8128A" w:rsidP="00E8128A">
      <w:pPr>
        <w:pStyle w:val="Caption"/>
        <w:keepNext/>
        <w:spacing w:after="120"/>
      </w:pPr>
      <w:bookmarkStart w:id="97" w:name="_Ref12533493"/>
      <w:r>
        <w:t xml:space="preserve">Table </w:t>
      </w:r>
      <w:fldSimple w:instr=" SEQ Table \* ARABIC ">
        <w:r w:rsidR="005A6FB2">
          <w:rPr>
            <w:noProof/>
          </w:rPr>
          <w:t>8</w:t>
        </w:r>
      </w:fldSimple>
      <w:bookmarkEnd w:id="97"/>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600" cy="2311400"/>
                    </a:xfrm>
                    <a:prstGeom prst="rect">
                      <a:avLst/>
                    </a:prstGeom>
                  </pic:spPr>
                </pic:pic>
              </a:graphicData>
            </a:graphic>
          </wp:inline>
        </w:drawing>
      </w:r>
    </w:p>
    <w:p w14:paraId="45EB292C" w14:textId="66CCF468" w:rsidR="00E8128A" w:rsidRPr="00E1766E" w:rsidRDefault="00E8128A" w:rsidP="00E8128A">
      <w:pPr>
        <w:pStyle w:val="Caption"/>
        <w:spacing w:after="120"/>
        <w:jc w:val="center"/>
        <w:rPr>
          <w:lang w:val="en-CA"/>
        </w:rPr>
      </w:pPr>
      <w:bookmarkStart w:id="98" w:name="_Ref12533514"/>
      <w:r>
        <w:t xml:space="preserve">Figure </w:t>
      </w:r>
      <w:fldSimple w:instr=" SEQ Figure \* ARABIC ">
        <w:r w:rsidR="005A6FB2">
          <w:rPr>
            <w:noProof/>
          </w:rPr>
          <w:t>9</w:t>
        </w:r>
      </w:fldSimple>
      <w:bookmarkEnd w:id="98"/>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0486" cy="3011361"/>
                    </a:xfrm>
                    <a:prstGeom prst="rect">
                      <a:avLst/>
                    </a:prstGeom>
                  </pic:spPr>
                </pic:pic>
              </a:graphicData>
            </a:graphic>
          </wp:inline>
        </w:drawing>
      </w:r>
    </w:p>
    <w:p w14:paraId="4A049135" w14:textId="3B410FD0" w:rsidR="00E8128A" w:rsidRPr="00A86E8E" w:rsidRDefault="00E8128A" w:rsidP="00E8128A">
      <w:pPr>
        <w:pStyle w:val="Caption"/>
        <w:spacing w:after="120"/>
        <w:rPr>
          <w:lang w:val="en-CA"/>
        </w:rPr>
      </w:pPr>
      <w:bookmarkStart w:id="99" w:name="_Ref12536225"/>
      <w:r>
        <w:t xml:space="preserve">Figure </w:t>
      </w:r>
      <w:fldSimple w:instr=" SEQ Figure \* ARABIC ">
        <w:r w:rsidR="005A6FB2">
          <w:rPr>
            <w:noProof/>
          </w:rPr>
          <w:t>10</w:t>
        </w:r>
      </w:fldSimple>
      <w:bookmarkEnd w:id="99"/>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0" w:name="_Toc35948849"/>
      <w:r>
        <w:lastRenderedPageBreak/>
        <w:t>Resource</w:t>
      </w:r>
      <w:r w:rsidR="00BD7FA8">
        <w:t xml:space="preserve"> </w:t>
      </w:r>
      <w:r w:rsidR="00520123">
        <w:t>Ontology</w:t>
      </w:r>
      <w:bookmarkEnd w:id="100"/>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241A4721" w:rsidR="005F0F5A" w:rsidRDefault="005F0F5A" w:rsidP="005F0F5A">
      <w:pPr>
        <w:pStyle w:val="Caption"/>
        <w:keepNext/>
        <w:spacing w:after="120"/>
      </w:pPr>
      <w:bookmarkStart w:id="101" w:name="_Ref13049166"/>
      <w:r>
        <w:t xml:space="preserve">Table </w:t>
      </w:r>
      <w:fldSimple w:instr=" SEQ Table \* ARABIC ">
        <w:r w:rsidR="005A6FB2">
          <w:rPr>
            <w:noProof/>
          </w:rPr>
          <w:t>9</w:t>
        </w:r>
      </w:fldSimple>
      <w:bookmarkEnd w:id="101"/>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78860"/>
                    </a:xfrm>
                    <a:prstGeom prst="rect">
                      <a:avLst/>
                    </a:prstGeom>
                  </pic:spPr>
                </pic:pic>
              </a:graphicData>
            </a:graphic>
          </wp:inline>
        </w:drawing>
      </w:r>
    </w:p>
    <w:p w14:paraId="781D7E88" w14:textId="459C3E49" w:rsidR="005F0F5A" w:rsidRPr="004B447F" w:rsidRDefault="005F0F5A" w:rsidP="005F0F5A">
      <w:pPr>
        <w:pStyle w:val="Caption"/>
        <w:spacing w:after="120"/>
      </w:pPr>
      <w:bookmarkStart w:id="102" w:name="_Ref13048704"/>
      <w:r>
        <w:t xml:space="preserve">Figure </w:t>
      </w:r>
      <w:fldSimple w:instr=" SEQ Figure \* ARABIC ">
        <w:r w:rsidR="005A6FB2">
          <w:rPr>
            <w:noProof/>
          </w:rPr>
          <w:t>11</w:t>
        </w:r>
      </w:fldSimple>
      <w:bookmarkEnd w:id="102"/>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3" w:name="_Toc35948850"/>
      <w:commentRangeStart w:id="104"/>
      <w:r>
        <w:t>Part</w:t>
      </w:r>
      <w:r w:rsidR="00034B8F">
        <w:t>hood</w:t>
      </w:r>
      <w:commentRangeEnd w:id="104"/>
      <w:r w:rsidR="003A1543">
        <w:rPr>
          <w:rStyle w:val="CommentReference"/>
          <w:rFonts w:asciiTheme="minorHAnsi" w:eastAsiaTheme="minorEastAsia" w:hAnsiTheme="minorHAnsi"/>
          <w:b w:val="0"/>
          <w:bCs w:val="0"/>
        </w:rPr>
        <w:commentReference w:id="104"/>
      </w:r>
      <w:r w:rsidR="00896202" w:rsidRPr="00BB05EE">
        <w:t xml:space="preserve"> Ontology</w:t>
      </w:r>
      <w:bookmarkEnd w:id="103"/>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2DADE976" w:rsidR="008A7BC9" w:rsidRPr="004B447F" w:rsidRDefault="008A7BC9" w:rsidP="008A7BC9">
      <w:r>
        <w:t xml:space="preserve">Notions of parthood are ubiquitous in and beyond the transportation domain. While sometimes conflated, there are clear distinctions which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is intended to capture any generic part-whole relations of interest; thus far, the ontology focuses on the part-of, contained-in, and component-of relations, attempting to make the distinctions between them explicit.</w:t>
      </w:r>
      <w:r>
        <w:t xml:space="preserve"> These distinctions may be best explained with the use of examples. An item may be </w:t>
      </w:r>
      <w:r>
        <w:rPr>
          <w:i/>
        </w:rPr>
        <w:t>contained in</w:t>
      </w:r>
      <w:r>
        <w:t xml:space="preserve"> my car, but that does not make it a </w:t>
      </w:r>
      <w:r>
        <w:rPr>
          <w:i/>
        </w:rPr>
        <w:t xml:space="preserve">component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are not components, but proper parts of larger areas. </w:t>
      </w:r>
    </w:p>
    <w:p w14:paraId="7A30E2D8" w14:textId="77777777" w:rsidR="008A7BC9" w:rsidRPr="008A7BC9" w:rsidRDefault="008A7BC9" w:rsidP="008A7BC9">
      <w:pPr>
        <w:pStyle w:val="Heading4"/>
      </w:pPr>
      <w:r w:rsidRPr="008A7BC9">
        <w:t>The Ontology</w:t>
      </w:r>
    </w:p>
    <w:p w14:paraId="407B6B7C" w14:textId="3C14156B" w:rsidR="008A7BC9" w:rsidRDefault="008A7BC9" w:rsidP="008A7BC9">
      <w:r>
        <w:t xml:space="preserve">The </w:t>
      </w:r>
      <w:r w:rsidR="00034B8F">
        <w:t>Parthood</w:t>
      </w:r>
      <w:r>
        <w:t xml:space="preserve"> Ontology introduces the following different relations as object properties: proper-part-of, component-of, and contained-in. A more detailed analysis reveals clear, ontological distinctions between each of these relations that may formalized clearly with a set of first-order logic axioms. This analysis, presented in </w:t>
      </w:r>
      <w:r>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fldChar w:fldCharType="separate"/>
      </w:r>
      <w:r w:rsidR="00DE6FBD">
        <w:rPr>
          <w:noProof/>
        </w:rPr>
        <w:t>[26]</w:t>
      </w:r>
      <w:r>
        <w:fldChar w:fldCharType="end"/>
      </w:r>
      <w:r>
        <w:t xml:space="preserve"> also identifies the expressive limitations of OWL, which prevent a complete representation of this semantics, and discussed the various possible approximations. It is important to consider what should be captured, and what distinctions should be made in the introduction of properties, in contrast with what is actually expressible in the logic. Since we cannot completely capture the required semantics in OWL, some trade-off(s) is required for any partial specification, (e.g. OWL only allows the specification of transitivity for simple object properties).</w:t>
      </w:r>
    </w:p>
    <w:p w14:paraId="59D746FE" w14:textId="3CCDEDE3" w:rsidR="008A7BC9" w:rsidRDefault="008A7BC9" w:rsidP="008A7BC9">
      <w:r>
        <w:t xml:space="preserve">The difficulty with such an approximation is that the resulting theory defines a semantics for something else entirely. Inherently, some semantics are omitted,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w:t>
      </w:r>
      <w:r>
        <w:lastRenderedPageBreak/>
        <w:t xml:space="preserve">scenarios. The </w:t>
      </w:r>
      <w:r w:rsidR="00034B8F">
        <w:t>Parthood</w:t>
      </w:r>
      <w:r>
        <w:t xml:space="preserve"> Ontology</w:t>
      </w:r>
      <w:r w:rsidRPr="00BF62DB">
        <w:t xml:space="preserve"> </w:t>
      </w:r>
      <w:r>
        <w:t xml:space="preserve">therefore </w:t>
      </w:r>
      <w:r w:rsidRPr="00BF62DB">
        <w:t>omit</w:t>
      </w:r>
      <w:r>
        <w:t>s</w:t>
      </w:r>
      <w:r w:rsidRPr="00BF62DB">
        <w:t xml:space="preserve"> a detailed, partial axiomatization in favour of an under-axiomatized specification of the key relations, in order to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77777777" w:rsidR="008A7BC9" w:rsidRDefault="008A7BC9" w:rsidP="008A7BC9">
      <w:r>
        <w:t xml:space="preserve">This ontology defines the general properties such that the commonality between domain-specific part-of relations may be captured, and more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 for the ‘hasBuildingUnit’ relation, which approximations of the component-of relation are the most suitable. The approximation chosen for one type of parthood relation does not constrain the choice of approximation for another. </w:t>
      </w:r>
    </w:p>
    <w:p w14:paraId="3E703D2A" w14:textId="76C197B7" w:rsidR="008A7BC9" w:rsidRDefault="008A7BC9" w:rsidP="008A7BC9">
      <w:pPr>
        <w:pStyle w:val="Caption"/>
        <w:keepNext/>
        <w:spacing w:after="120"/>
      </w:pPr>
      <w:bookmarkStart w:id="106" w:name="_Ref13049603"/>
      <w:r>
        <w:t xml:space="preserve">Table </w:t>
      </w:r>
      <w:fldSimple w:instr=" SEQ Table \* ARABIC ">
        <w:r w:rsidR="005A6FB2">
          <w:rPr>
            <w:noProof/>
          </w:rPr>
          <w:t>10</w:t>
        </w:r>
      </w:fldSimple>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Look w:val="04A0" w:firstRow="1" w:lastRow="0" w:firstColumn="1" w:lastColumn="0" w:noHBand="0" w:noVBand="1"/>
      </w:tblPr>
      <w:tblGrid>
        <w:gridCol w:w="2758"/>
        <w:gridCol w:w="2406"/>
        <w:gridCol w:w="4186"/>
      </w:tblGrid>
      <w:tr w:rsidR="008A7BC9" w14:paraId="009EE514" w14:textId="77777777" w:rsidTr="00763A5C">
        <w:tc>
          <w:tcPr>
            <w:tcW w:w="2758" w:type="dxa"/>
            <w:shd w:val="clear" w:color="auto" w:fill="00FFFF"/>
          </w:tcPr>
          <w:p w14:paraId="72E74660" w14:textId="77777777" w:rsidR="008A7BC9" w:rsidRDefault="008A7BC9" w:rsidP="00763A5C">
            <w:pPr>
              <w:tabs>
                <w:tab w:val="left" w:pos="1027"/>
              </w:tabs>
            </w:pPr>
            <w:r>
              <w:t>Property</w:t>
            </w:r>
            <w:r>
              <w:tab/>
            </w:r>
          </w:p>
        </w:tc>
        <w:tc>
          <w:tcPr>
            <w:tcW w:w="2406" w:type="dxa"/>
            <w:shd w:val="clear" w:color="auto" w:fill="00FFFF"/>
          </w:tcPr>
          <w:p w14:paraId="2D83D413" w14:textId="77777777" w:rsidR="008A7BC9" w:rsidRDefault="008A7BC9" w:rsidP="00763A5C">
            <w:r>
              <w:t>Characteristic</w:t>
            </w:r>
          </w:p>
        </w:tc>
        <w:tc>
          <w:tcPr>
            <w:tcW w:w="4186" w:type="dxa"/>
            <w:shd w:val="clear" w:color="auto" w:fill="00FFFF"/>
          </w:tcPr>
          <w:p w14:paraId="356BB8D7" w14:textId="77777777" w:rsidR="008A7BC9" w:rsidRDefault="008A7BC9" w:rsidP="00763A5C">
            <w:r>
              <w:t>Value (if applicable)</w:t>
            </w:r>
          </w:p>
        </w:tc>
      </w:tr>
      <w:tr w:rsidR="008A7BC9" w14:paraId="4C55A871" w14:textId="77777777" w:rsidTr="00763A5C">
        <w:tc>
          <w:tcPr>
            <w:tcW w:w="2758" w:type="dxa"/>
          </w:tcPr>
          <w:p w14:paraId="6AC6E2FD" w14:textId="77777777" w:rsidR="008A7BC9" w:rsidRDefault="008A7BC9" w:rsidP="00763A5C">
            <w:r>
              <w:t>properPartOf</w:t>
            </w:r>
          </w:p>
        </w:tc>
        <w:tc>
          <w:tcPr>
            <w:tcW w:w="2406" w:type="dxa"/>
          </w:tcPr>
          <w:p w14:paraId="6AFF02FD" w14:textId="77777777" w:rsidR="008A7BC9" w:rsidRPr="00CE5C3D" w:rsidRDefault="008A7BC9" w:rsidP="00763A5C">
            <w:pPr>
              <w:rPr>
                <w:strike/>
              </w:rPr>
            </w:pPr>
            <w:r>
              <w:t>inverseOf</w:t>
            </w:r>
          </w:p>
        </w:tc>
        <w:tc>
          <w:tcPr>
            <w:tcW w:w="4186" w:type="dxa"/>
          </w:tcPr>
          <w:p w14:paraId="54228BAF" w14:textId="77777777" w:rsidR="008A7BC9" w:rsidRPr="00CE5C3D" w:rsidRDefault="008A7BC9" w:rsidP="00763A5C">
            <w:pPr>
              <w:rPr>
                <w:strike/>
              </w:rPr>
            </w:pPr>
            <w:r>
              <w:t>hasProperPart</w:t>
            </w:r>
          </w:p>
        </w:tc>
      </w:tr>
      <w:tr w:rsidR="008A7BC9" w14:paraId="6F10D3B8" w14:textId="77777777" w:rsidTr="00763A5C">
        <w:tc>
          <w:tcPr>
            <w:tcW w:w="2758" w:type="dxa"/>
          </w:tcPr>
          <w:p w14:paraId="0D2BD829" w14:textId="77777777" w:rsidR="008A7BC9" w:rsidRDefault="008A7BC9" w:rsidP="00763A5C">
            <w:r>
              <w:t>hasProperPart</w:t>
            </w:r>
          </w:p>
        </w:tc>
        <w:tc>
          <w:tcPr>
            <w:tcW w:w="2406" w:type="dxa"/>
          </w:tcPr>
          <w:p w14:paraId="66105FF4" w14:textId="77777777" w:rsidR="008A7BC9" w:rsidRDefault="008A7BC9" w:rsidP="00763A5C">
            <w:r>
              <w:t>inverseOf</w:t>
            </w:r>
          </w:p>
        </w:tc>
        <w:tc>
          <w:tcPr>
            <w:tcW w:w="4186" w:type="dxa"/>
          </w:tcPr>
          <w:p w14:paraId="1D3E0349" w14:textId="77777777" w:rsidR="008A7BC9" w:rsidRDefault="008A7BC9" w:rsidP="00763A5C">
            <w:r>
              <w:t>properPartOf</w:t>
            </w:r>
          </w:p>
        </w:tc>
      </w:tr>
      <w:tr w:rsidR="008A7BC9" w14:paraId="5AF21185" w14:textId="77777777" w:rsidTr="00763A5C">
        <w:tc>
          <w:tcPr>
            <w:tcW w:w="2758" w:type="dxa"/>
            <w:vMerge w:val="restart"/>
          </w:tcPr>
          <w:p w14:paraId="73972FA1" w14:textId="77777777" w:rsidR="008A7BC9" w:rsidRDefault="008A7BC9" w:rsidP="00763A5C">
            <w:pPr>
              <w:tabs>
                <w:tab w:val="right" w:pos="2348"/>
              </w:tabs>
            </w:pPr>
            <w:r>
              <w:t>componentOf</w:t>
            </w:r>
          </w:p>
        </w:tc>
        <w:tc>
          <w:tcPr>
            <w:tcW w:w="2406" w:type="dxa"/>
          </w:tcPr>
          <w:p w14:paraId="0A0B2203" w14:textId="77777777" w:rsidR="008A7BC9" w:rsidRDefault="008A7BC9" w:rsidP="00763A5C">
            <w:pPr>
              <w:tabs>
                <w:tab w:val="right" w:pos="2348"/>
              </w:tabs>
            </w:pPr>
            <w:r>
              <w:t>subPropertyOf</w:t>
            </w:r>
          </w:p>
        </w:tc>
        <w:tc>
          <w:tcPr>
            <w:tcW w:w="4186" w:type="dxa"/>
          </w:tcPr>
          <w:p w14:paraId="68247D91" w14:textId="77777777" w:rsidR="008A7BC9" w:rsidRDefault="008A7BC9" w:rsidP="00763A5C">
            <w:r>
              <w:t>properPartOf</w:t>
            </w:r>
          </w:p>
        </w:tc>
      </w:tr>
      <w:tr w:rsidR="008A7BC9" w14:paraId="792502FB" w14:textId="77777777" w:rsidTr="00763A5C">
        <w:tc>
          <w:tcPr>
            <w:tcW w:w="2758" w:type="dxa"/>
            <w:vMerge/>
          </w:tcPr>
          <w:p w14:paraId="13970019" w14:textId="77777777" w:rsidR="008A7BC9" w:rsidRDefault="008A7BC9" w:rsidP="00763A5C">
            <w:pPr>
              <w:tabs>
                <w:tab w:val="right" w:pos="2348"/>
              </w:tabs>
            </w:pPr>
          </w:p>
        </w:tc>
        <w:tc>
          <w:tcPr>
            <w:tcW w:w="2406" w:type="dxa"/>
          </w:tcPr>
          <w:p w14:paraId="22EB7E53" w14:textId="77777777" w:rsidR="008A7BC9" w:rsidRDefault="008A7BC9" w:rsidP="00763A5C">
            <w:pPr>
              <w:tabs>
                <w:tab w:val="right" w:pos="2348"/>
              </w:tabs>
            </w:pPr>
            <w:r>
              <w:t>inverseOf</w:t>
            </w:r>
          </w:p>
        </w:tc>
        <w:tc>
          <w:tcPr>
            <w:tcW w:w="4186" w:type="dxa"/>
          </w:tcPr>
          <w:p w14:paraId="3F59F551" w14:textId="77777777" w:rsidR="008A7BC9" w:rsidRDefault="008A7BC9" w:rsidP="00763A5C">
            <w:r>
              <w:t>hasComponent</w:t>
            </w:r>
          </w:p>
        </w:tc>
      </w:tr>
      <w:tr w:rsidR="008A7BC9" w14:paraId="4430AA5A" w14:textId="77777777" w:rsidTr="00763A5C">
        <w:tc>
          <w:tcPr>
            <w:tcW w:w="2758" w:type="dxa"/>
            <w:vMerge w:val="restart"/>
          </w:tcPr>
          <w:p w14:paraId="1BF0603B" w14:textId="77777777" w:rsidR="008A7BC9" w:rsidRDefault="008A7BC9" w:rsidP="00763A5C">
            <w:pPr>
              <w:tabs>
                <w:tab w:val="right" w:pos="2348"/>
              </w:tabs>
            </w:pPr>
            <w:r>
              <w:t>hasComponent</w:t>
            </w:r>
          </w:p>
        </w:tc>
        <w:tc>
          <w:tcPr>
            <w:tcW w:w="2406" w:type="dxa"/>
          </w:tcPr>
          <w:p w14:paraId="6FA87373" w14:textId="77777777" w:rsidR="008A7BC9" w:rsidRDefault="008A7BC9" w:rsidP="00763A5C">
            <w:pPr>
              <w:tabs>
                <w:tab w:val="right" w:pos="2348"/>
              </w:tabs>
            </w:pPr>
            <w:r>
              <w:t>subPropertyOf</w:t>
            </w:r>
          </w:p>
        </w:tc>
        <w:tc>
          <w:tcPr>
            <w:tcW w:w="4186" w:type="dxa"/>
          </w:tcPr>
          <w:p w14:paraId="2C61EF93" w14:textId="77777777" w:rsidR="008A7BC9" w:rsidRDefault="008A7BC9" w:rsidP="00763A5C">
            <w:r>
              <w:t>hasProperPart</w:t>
            </w:r>
          </w:p>
        </w:tc>
      </w:tr>
      <w:tr w:rsidR="008A7BC9" w14:paraId="706D5A9B" w14:textId="77777777" w:rsidTr="00763A5C">
        <w:tc>
          <w:tcPr>
            <w:tcW w:w="2758" w:type="dxa"/>
            <w:vMerge/>
          </w:tcPr>
          <w:p w14:paraId="1A041145" w14:textId="77777777" w:rsidR="008A7BC9" w:rsidRDefault="008A7BC9" w:rsidP="00763A5C">
            <w:pPr>
              <w:tabs>
                <w:tab w:val="right" w:pos="2348"/>
              </w:tabs>
            </w:pPr>
          </w:p>
        </w:tc>
        <w:tc>
          <w:tcPr>
            <w:tcW w:w="2406" w:type="dxa"/>
          </w:tcPr>
          <w:p w14:paraId="29173DFD" w14:textId="77777777" w:rsidR="008A7BC9" w:rsidRDefault="008A7BC9" w:rsidP="00763A5C">
            <w:pPr>
              <w:tabs>
                <w:tab w:val="right" w:pos="2348"/>
              </w:tabs>
            </w:pPr>
            <w:r>
              <w:t>inverseOf</w:t>
            </w:r>
          </w:p>
        </w:tc>
        <w:tc>
          <w:tcPr>
            <w:tcW w:w="4186" w:type="dxa"/>
          </w:tcPr>
          <w:p w14:paraId="7BB1D60B" w14:textId="77777777" w:rsidR="008A7BC9" w:rsidRDefault="008A7BC9" w:rsidP="00763A5C">
            <w:r>
              <w:t>componentOf</w:t>
            </w:r>
          </w:p>
        </w:tc>
      </w:tr>
      <w:tr w:rsidR="008A7BC9" w14:paraId="75FAAC58" w14:textId="77777777" w:rsidTr="00763A5C">
        <w:tc>
          <w:tcPr>
            <w:tcW w:w="2758" w:type="dxa"/>
          </w:tcPr>
          <w:p w14:paraId="2E39DAD4" w14:textId="77777777" w:rsidR="008A7BC9" w:rsidRDefault="008A7BC9" w:rsidP="00763A5C">
            <w:pPr>
              <w:tabs>
                <w:tab w:val="right" w:pos="2348"/>
              </w:tabs>
            </w:pPr>
            <w:r>
              <w:t>immediateComponentOf</w:t>
            </w:r>
          </w:p>
        </w:tc>
        <w:tc>
          <w:tcPr>
            <w:tcW w:w="2406" w:type="dxa"/>
          </w:tcPr>
          <w:p w14:paraId="7C8CCDDB" w14:textId="77777777" w:rsidR="008A7BC9" w:rsidRDefault="008A7BC9" w:rsidP="00763A5C">
            <w:pPr>
              <w:tabs>
                <w:tab w:val="right" w:pos="2348"/>
              </w:tabs>
            </w:pPr>
            <w:r>
              <w:t>subPropertyOf</w:t>
            </w:r>
          </w:p>
        </w:tc>
        <w:tc>
          <w:tcPr>
            <w:tcW w:w="4186" w:type="dxa"/>
          </w:tcPr>
          <w:p w14:paraId="40C23867" w14:textId="77777777" w:rsidR="008A7BC9" w:rsidRDefault="008A7BC9" w:rsidP="00763A5C">
            <w:r>
              <w:t>componentOf</w:t>
            </w:r>
          </w:p>
        </w:tc>
      </w:tr>
      <w:tr w:rsidR="008A7BC9" w14:paraId="739CD9F8" w14:textId="77777777" w:rsidTr="00763A5C">
        <w:tc>
          <w:tcPr>
            <w:tcW w:w="2758" w:type="dxa"/>
          </w:tcPr>
          <w:p w14:paraId="2CB29F82" w14:textId="77777777" w:rsidR="008A7BC9" w:rsidRDefault="008A7BC9" w:rsidP="00763A5C">
            <w:r>
              <w:lastRenderedPageBreak/>
              <w:t>containedIn</w:t>
            </w:r>
          </w:p>
        </w:tc>
        <w:tc>
          <w:tcPr>
            <w:tcW w:w="2406" w:type="dxa"/>
          </w:tcPr>
          <w:p w14:paraId="5B9E1BA9" w14:textId="77777777" w:rsidR="008A7BC9" w:rsidRPr="00665086" w:rsidRDefault="008A7BC9" w:rsidP="00763A5C">
            <w:pPr>
              <w:tabs>
                <w:tab w:val="right" w:pos="2348"/>
              </w:tabs>
              <w:rPr>
                <w:strike/>
              </w:rPr>
            </w:pPr>
            <w:r>
              <w:t>inverseOf</w:t>
            </w:r>
          </w:p>
        </w:tc>
        <w:tc>
          <w:tcPr>
            <w:tcW w:w="4186" w:type="dxa"/>
          </w:tcPr>
          <w:p w14:paraId="5B980FA3" w14:textId="77777777" w:rsidR="008A7BC9" w:rsidRPr="00665086" w:rsidRDefault="008A7BC9" w:rsidP="00763A5C">
            <w:pPr>
              <w:rPr>
                <w:strike/>
              </w:rPr>
            </w:pPr>
            <w:r>
              <w:t>contains</w:t>
            </w:r>
          </w:p>
        </w:tc>
      </w:tr>
      <w:tr w:rsidR="008A7BC9" w14:paraId="328A3952" w14:textId="77777777" w:rsidTr="00763A5C">
        <w:tc>
          <w:tcPr>
            <w:tcW w:w="2758" w:type="dxa"/>
          </w:tcPr>
          <w:p w14:paraId="636305AA" w14:textId="77777777" w:rsidR="008A7BC9" w:rsidRDefault="008A7BC9" w:rsidP="00763A5C">
            <w:r>
              <w:t>contains</w:t>
            </w:r>
          </w:p>
        </w:tc>
        <w:tc>
          <w:tcPr>
            <w:tcW w:w="2406" w:type="dxa"/>
          </w:tcPr>
          <w:p w14:paraId="68DD2D49" w14:textId="77777777" w:rsidR="008A7BC9" w:rsidRDefault="008A7BC9" w:rsidP="00763A5C">
            <w:pPr>
              <w:tabs>
                <w:tab w:val="right" w:pos="2348"/>
              </w:tabs>
            </w:pPr>
            <w:r>
              <w:t>inverseOf</w:t>
            </w:r>
          </w:p>
        </w:tc>
        <w:tc>
          <w:tcPr>
            <w:tcW w:w="4186" w:type="dxa"/>
          </w:tcPr>
          <w:p w14:paraId="081F4441" w14:textId="77777777" w:rsidR="008A7BC9" w:rsidRDefault="008A7BC9" w:rsidP="00763A5C">
            <w:r>
              <w:t>containedIn</w:t>
            </w:r>
          </w:p>
        </w:tc>
      </w:tr>
      <w:tr w:rsidR="008A7BC9" w14:paraId="4C0EDD0D" w14:textId="77777777" w:rsidTr="00763A5C">
        <w:tc>
          <w:tcPr>
            <w:tcW w:w="2758" w:type="dxa"/>
          </w:tcPr>
          <w:p w14:paraId="7BC5D21B" w14:textId="77777777" w:rsidR="008A7BC9" w:rsidRDefault="008A7BC9" w:rsidP="00763A5C">
            <w:r>
              <w:t>immediatelyContainedIn</w:t>
            </w:r>
          </w:p>
        </w:tc>
        <w:tc>
          <w:tcPr>
            <w:tcW w:w="2406" w:type="dxa"/>
          </w:tcPr>
          <w:p w14:paraId="6F1A5569" w14:textId="77777777" w:rsidR="008A7BC9" w:rsidRDefault="008A7BC9" w:rsidP="00763A5C">
            <w:pPr>
              <w:tabs>
                <w:tab w:val="right" w:pos="2348"/>
              </w:tabs>
            </w:pPr>
            <w:r>
              <w:t>subPropertyOf</w:t>
            </w:r>
          </w:p>
        </w:tc>
        <w:tc>
          <w:tcPr>
            <w:tcW w:w="4186" w:type="dxa"/>
          </w:tcPr>
          <w:p w14:paraId="604B83DF" w14:textId="77777777" w:rsidR="008A7BC9" w:rsidRDefault="008A7BC9" w:rsidP="00763A5C">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4468B6BE" w:rsidR="008A7BC9" w:rsidRDefault="008A7BC9" w:rsidP="008A7BC9">
      <w:r>
        <w:t xml:space="preserve">For example, consider the representation of various parts in a vehicle. This is a component-of type property, therefore 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58850"/>
                    </a:xfrm>
                    <a:prstGeom prst="rect">
                      <a:avLst/>
                    </a:prstGeom>
                  </pic:spPr>
                </pic:pic>
              </a:graphicData>
            </a:graphic>
          </wp:inline>
        </w:drawing>
      </w:r>
    </w:p>
    <w:p w14:paraId="6D682E37" w14:textId="4EF39322" w:rsidR="008A7BC9" w:rsidRPr="00DB1ED8" w:rsidRDefault="008A7BC9" w:rsidP="008A7BC9">
      <w:pPr>
        <w:pStyle w:val="Caption"/>
        <w:spacing w:after="120"/>
        <w:rPr>
          <w:lang w:val="en-CA"/>
        </w:rPr>
      </w:pPr>
      <w:bookmarkStart w:id="107" w:name="_Ref13053357"/>
      <w:r>
        <w:t xml:space="preserve">Figure </w:t>
      </w:r>
      <w:fldSimple w:instr=" SEQ Figure \* ARABIC ">
        <w:r w:rsidR="005A6FB2">
          <w:rPr>
            <w:noProof/>
          </w:rPr>
          <w:t>12</w:t>
        </w:r>
      </w:fldSimple>
      <w:bookmarkEnd w:id="107"/>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lastRenderedPageBreak/>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179503CA" w:rsidR="000B2172" w:rsidRDefault="00DE6D67" w:rsidP="00DE6D67">
      <w:r>
        <w:t xml:space="preserve">This ontology takes a simple approach to supporting a taxonomy of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t xml:space="preserve">. </w:t>
      </w:r>
      <w:r w:rsidR="00C77369">
        <w:t xml:space="preserve">This work is currently restricted to physical objects, and so does not address the part-whole relationship between abstract objects (e.g. household membership), nevertheless future work should examine the reuse of these physical part-whole relations as a means to make the iCity ontology more precise. </w:t>
      </w:r>
      <w:r w:rsidR="000A50D8">
        <w:t xml:space="preserve">One limitation on such an effort may be the expressive restrictions of the OWL language. The proposed ontology for mereological pluralism is axiomatized in first-order logic, and we speculate that many of the distinctions made between the types of part-whole relations may not be expressible in OWL. On the other hand, regardless of whether or not the distinctions may be logically formalized, it may be sufficient to distinguish them superficially, in the language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35948851"/>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77777777"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is described with.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lastRenderedPageBreak/>
        <w:t>The Ontology</w:t>
      </w:r>
    </w:p>
    <w:p w14:paraId="46ABDBC3" w14:textId="51DB9866"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m),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as to capture new units of measure as required.</w:t>
      </w:r>
    </w:p>
    <w:p w14:paraId="4A1AB47C" w14:textId="1182B218"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relevant </w:t>
      </w:r>
      <w:r>
        <w:t xml:space="preserve">ontologies, such that the necessary concepts may be captured 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t>.</w:t>
      </w:r>
    </w:p>
    <w:p w14:paraId="7D8AE16B" w14:textId="4D4517DD" w:rsidR="0017750F" w:rsidRDefault="0017750F" w:rsidP="0017750F">
      <w:pPr>
        <w:pStyle w:val="Caption"/>
        <w:keepNext/>
        <w:spacing w:after="120"/>
      </w:pPr>
      <w:bookmarkStart w:id="109" w:name="_Ref13130816"/>
      <w:r>
        <w:t xml:space="preserve">Table </w:t>
      </w:r>
      <w:fldSimple w:instr=" SEQ Table \* ARABIC ">
        <w:r w:rsidR="005A6FB2">
          <w:rPr>
            <w:noProof/>
          </w:rPr>
          <w:t>11</w:t>
        </w:r>
      </w:fldSimple>
      <w:bookmarkEnd w:id="109"/>
      <w:r>
        <w:t>: Key classes in the Units of Measure Ontology</w:t>
      </w:r>
    </w:p>
    <w:tbl>
      <w:tblPr>
        <w:tblStyle w:val="TableGrid"/>
        <w:tblpPr w:leftFromText="180" w:rightFromText="180" w:vertAnchor="text" w:horzAnchor="margin" w:tblpY="128"/>
        <w:tblW w:w="0" w:type="auto"/>
        <w:tblLook w:val="04A0" w:firstRow="1" w:lastRow="0" w:firstColumn="1" w:lastColumn="0" w:noHBand="0" w:noVBand="1"/>
      </w:tblPr>
      <w:tblGrid>
        <w:gridCol w:w="2956"/>
        <w:gridCol w:w="3577"/>
        <w:gridCol w:w="2817"/>
      </w:tblGrid>
      <w:tr w:rsidR="0017750F" w14:paraId="1547049C" w14:textId="77777777" w:rsidTr="00763A5C">
        <w:trPr>
          <w:cantSplit/>
        </w:trPr>
        <w:tc>
          <w:tcPr>
            <w:tcW w:w="2956" w:type="dxa"/>
            <w:shd w:val="clear" w:color="auto" w:fill="00FFFF"/>
          </w:tcPr>
          <w:p w14:paraId="53F6C70C" w14:textId="77777777" w:rsidR="0017750F" w:rsidRDefault="0017750F" w:rsidP="00763A5C">
            <w:r>
              <w:t>Object</w:t>
            </w:r>
          </w:p>
        </w:tc>
        <w:tc>
          <w:tcPr>
            <w:tcW w:w="3577" w:type="dxa"/>
            <w:shd w:val="clear" w:color="auto" w:fill="00FFFF"/>
          </w:tcPr>
          <w:p w14:paraId="3D3EF6E5" w14:textId="77777777" w:rsidR="0017750F" w:rsidRDefault="0017750F" w:rsidP="00763A5C">
            <w:r>
              <w:t>Property</w:t>
            </w:r>
          </w:p>
        </w:tc>
        <w:tc>
          <w:tcPr>
            <w:tcW w:w="2817" w:type="dxa"/>
            <w:shd w:val="clear" w:color="auto" w:fill="00FFFF"/>
          </w:tcPr>
          <w:p w14:paraId="3392795F" w14:textId="77777777" w:rsidR="0017750F" w:rsidRDefault="0017750F" w:rsidP="00763A5C">
            <w:r>
              <w:t>Value</w:t>
            </w:r>
          </w:p>
        </w:tc>
      </w:tr>
      <w:tr w:rsidR="0017750F" w14:paraId="489A121D" w14:textId="77777777" w:rsidTr="00763A5C">
        <w:trPr>
          <w:cantSplit/>
        </w:trPr>
        <w:tc>
          <w:tcPr>
            <w:tcW w:w="2956" w:type="dxa"/>
          </w:tcPr>
          <w:p w14:paraId="60889901" w14:textId="34A0582A" w:rsidR="0017750F" w:rsidRDefault="0017750F" w:rsidP="00763A5C">
            <w:r>
              <w:t>Quantity</w:t>
            </w:r>
          </w:p>
        </w:tc>
        <w:tc>
          <w:tcPr>
            <w:tcW w:w="3577" w:type="dxa"/>
          </w:tcPr>
          <w:p w14:paraId="7362AE60" w14:textId="4FAE7C6B" w:rsidR="0017750F" w:rsidRDefault="0017750F" w:rsidP="00763A5C">
            <w:r w:rsidRPr="00E80D3C">
              <w:t>hasV</w:t>
            </w:r>
            <w:r w:rsidRPr="00AA4F4A">
              <w:t>alue</w:t>
            </w:r>
          </w:p>
        </w:tc>
        <w:tc>
          <w:tcPr>
            <w:tcW w:w="2817" w:type="dxa"/>
          </w:tcPr>
          <w:p w14:paraId="2BC8921C" w14:textId="73E7FDC5" w:rsidR="0017750F" w:rsidRDefault="0017750F" w:rsidP="00763A5C">
            <w:r>
              <w:t>only Measure</w:t>
            </w:r>
          </w:p>
        </w:tc>
      </w:tr>
      <w:tr w:rsidR="0017750F" w14:paraId="162FBCF6" w14:textId="77777777" w:rsidTr="00763A5C">
        <w:trPr>
          <w:cantSplit/>
        </w:trPr>
        <w:tc>
          <w:tcPr>
            <w:tcW w:w="2956" w:type="dxa"/>
          </w:tcPr>
          <w:p w14:paraId="59B5C97C" w14:textId="25FF53CC" w:rsidR="0017750F" w:rsidRDefault="0017750F" w:rsidP="00763A5C">
            <w:r>
              <w:t>Measure</w:t>
            </w:r>
          </w:p>
        </w:tc>
        <w:tc>
          <w:tcPr>
            <w:tcW w:w="3577" w:type="dxa"/>
          </w:tcPr>
          <w:p w14:paraId="2DFF89EB" w14:textId="4F3E7BDF" w:rsidR="0017750F" w:rsidRDefault="0017750F" w:rsidP="00763A5C">
            <w:r>
              <w:t>hasUnit</w:t>
            </w:r>
          </w:p>
        </w:tc>
        <w:tc>
          <w:tcPr>
            <w:tcW w:w="2817" w:type="dxa"/>
          </w:tcPr>
          <w:p w14:paraId="3F5AB71E" w14:textId="2B22EDC8" w:rsidR="0017750F" w:rsidRDefault="0017750F" w:rsidP="00763A5C">
            <w:r>
              <w:t>only Unit</w:t>
            </w:r>
          </w:p>
        </w:tc>
      </w:tr>
      <w:tr w:rsidR="0017750F" w14:paraId="2AB176D3" w14:textId="77777777" w:rsidTr="00763A5C">
        <w:trPr>
          <w:cantSplit/>
        </w:trPr>
        <w:tc>
          <w:tcPr>
            <w:tcW w:w="2956" w:type="dxa"/>
          </w:tcPr>
          <w:p w14:paraId="4070F2A6" w14:textId="7608EE57" w:rsidR="0017750F" w:rsidRDefault="0017750F" w:rsidP="00763A5C">
            <w:r>
              <w:t>Speed_unit</w:t>
            </w:r>
          </w:p>
        </w:tc>
        <w:tc>
          <w:tcPr>
            <w:tcW w:w="3577" w:type="dxa"/>
          </w:tcPr>
          <w:p w14:paraId="48199682" w14:textId="77777777" w:rsidR="0017750F" w:rsidRDefault="0017750F" w:rsidP="00763A5C">
            <w:r>
              <w:t>subClassOf</w:t>
            </w:r>
          </w:p>
        </w:tc>
        <w:tc>
          <w:tcPr>
            <w:tcW w:w="2817" w:type="dxa"/>
          </w:tcPr>
          <w:p w14:paraId="18AFC8A7" w14:textId="4FAC73E5" w:rsidR="0017750F" w:rsidRDefault="0017750F" w:rsidP="00763A5C">
            <w:r>
              <w:t>Unit</w:t>
            </w:r>
          </w:p>
        </w:tc>
      </w:tr>
      <w:tr w:rsidR="0017750F" w14:paraId="4E2D639E" w14:textId="77777777" w:rsidTr="00763A5C">
        <w:trPr>
          <w:cantSplit/>
        </w:trPr>
        <w:tc>
          <w:tcPr>
            <w:tcW w:w="2956" w:type="dxa"/>
          </w:tcPr>
          <w:p w14:paraId="7528536B" w14:textId="25E6EE70" w:rsidR="0017750F" w:rsidRDefault="0017750F" w:rsidP="00763A5C">
            <w:r>
              <w:t>Amount_of_money_unit</w:t>
            </w:r>
          </w:p>
        </w:tc>
        <w:tc>
          <w:tcPr>
            <w:tcW w:w="3577" w:type="dxa"/>
          </w:tcPr>
          <w:p w14:paraId="271516C0" w14:textId="77777777" w:rsidR="0017750F" w:rsidRDefault="0017750F" w:rsidP="00763A5C">
            <w:r>
              <w:t>subClassOf</w:t>
            </w:r>
          </w:p>
        </w:tc>
        <w:tc>
          <w:tcPr>
            <w:tcW w:w="2817" w:type="dxa"/>
          </w:tcPr>
          <w:p w14:paraId="6F16865C" w14:textId="2755F4CA" w:rsidR="0017750F" w:rsidRDefault="0017750F" w:rsidP="00763A5C">
            <w:r>
              <w:t>Unit</w:t>
            </w:r>
          </w:p>
        </w:tc>
      </w:tr>
      <w:tr w:rsidR="0017750F" w14:paraId="18D3B8CE" w14:textId="77777777" w:rsidTr="00763A5C">
        <w:trPr>
          <w:cantSplit/>
        </w:trPr>
        <w:tc>
          <w:tcPr>
            <w:tcW w:w="2956" w:type="dxa"/>
          </w:tcPr>
          <w:p w14:paraId="3E538954" w14:textId="77777777" w:rsidR="0017750F" w:rsidRDefault="0017750F" w:rsidP="00763A5C">
            <w:r>
              <w:t>...</w:t>
            </w:r>
          </w:p>
        </w:tc>
        <w:tc>
          <w:tcPr>
            <w:tcW w:w="3577" w:type="dxa"/>
          </w:tcPr>
          <w:p w14:paraId="25C828B2" w14:textId="77777777" w:rsidR="0017750F" w:rsidRDefault="0017750F" w:rsidP="00763A5C">
            <w:r>
              <w:t>subClassOf</w:t>
            </w:r>
          </w:p>
        </w:tc>
        <w:tc>
          <w:tcPr>
            <w:tcW w:w="2817" w:type="dxa"/>
          </w:tcPr>
          <w:p w14:paraId="0ACDEB97" w14:textId="279CA268" w:rsidR="0017750F" w:rsidRDefault="0017750F" w:rsidP="00763A5C">
            <w:r>
              <w:t>Unit</w:t>
            </w:r>
          </w:p>
        </w:tc>
      </w:tr>
      <w:tr w:rsidR="0017750F" w14:paraId="034E5408" w14:textId="77777777" w:rsidTr="00763A5C">
        <w:trPr>
          <w:cantSplit/>
        </w:trPr>
        <w:tc>
          <w:tcPr>
            <w:tcW w:w="2956" w:type="dxa"/>
            <w:vMerge w:val="restart"/>
          </w:tcPr>
          <w:p w14:paraId="0D656C1D" w14:textId="77777777" w:rsidR="0017750F" w:rsidRDefault="0017750F" w:rsidP="00763A5C">
            <w:r>
              <w:lastRenderedPageBreak/>
              <w:t>MonetaryValue</w:t>
            </w:r>
          </w:p>
        </w:tc>
        <w:tc>
          <w:tcPr>
            <w:tcW w:w="3577" w:type="dxa"/>
          </w:tcPr>
          <w:p w14:paraId="06F14DA2" w14:textId="77777777" w:rsidR="0017750F" w:rsidRDefault="0017750F" w:rsidP="00763A5C">
            <w:r>
              <w:t>subClassOf</w:t>
            </w:r>
          </w:p>
        </w:tc>
        <w:tc>
          <w:tcPr>
            <w:tcW w:w="2817" w:type="dxa"/>
          </w:tcPr>
          <w:p w14:paraId="723C030F" w14:textId="3F0F2C06" w:rsidR="0017750F" w:rsidRDefault="0017750F" w:rsidP="00763A5C">
            <w:r>
              <w:t>Measure</w:t>
            </w:r>
          </w:p>
        </w:tc>
      </w:tr>
      <w:tr w:rsidR="0017750F" w14:paraId="43FE244A" w14:textId="77777777" w:rsidTr="00763A5C">
        <w:trPr>
          <w:cantSplit/>
        </w:trPr>
        <w:tc>
          <w:tcPr>
            <w:tcW w:w="2956" w:type="dxa"/>
            <w:vMerge/>
          </w:tcPr>
          <w:p w14:paraId="6EFA7ADD" w14:textId="77777777" w:rsidR="0017750F" w:rsidRDefault="0017750F" w:rsidP="00763A5C"/>
        </w:tc>
        <w:tc>
          <w:tcPr>
            <w:tcW w:w="3577" w:type="dxa"/>
          </w:tcPr>
          <w:p w14:paraId="1A4866D4" w14:textId="77777777" w:rsidR="0017750F" w:rsidRDefault="0017750F" w:rsidP="00763A5C">
            <w:r>
              <w:t>hasRelativeYear</w:t>
            </w:r>
          </w:p>
        </w:tc>
        <w:tc>
          <w:tcPr>
            <w:tcW w:w="2817" w:type="dxa"/>
          </w:tcPr>
          <w:p w14:paraId="669D84D7" w14:textId="77777777" w:rsidR="0017750F" w:rsidRDefault="0017750F" w:rsidP="00763A5C">
            <w:r>
              <w:t>exactly 1 xsd:gYear</w:t>
            </w:r>
          </w:p>
        </w:tc>
      </w:tr>
      <w:tr w:rsidR="0017750F" w14:paraId="3AD03FB6" w14:textId="77777777" w:rsidTr="00763A5C">
        <w:trPr>
          <w:cantSplit/>
        </w:trPr>
        <w:tc>
          <w:tcPr>
            <w:tcW w:w="2956" w:type="dxa"/>
            <w:vMerge/>
          </w:tcPr>
          <w:p w14:paraId="07C31236" w14:textId="77777777" w:rsidR="0017750F" w:rsidRDefault="0017750F" w:rsidP="00763A5C"/>
        </w:tc>
        <w:tc>
          <w:tcPr>
            <w:tcW w:w="3577" w:type="dxa"/>
          </w:tcPr>
          <w:p w14:paraId="619E6799" w14:textId="4418BD84" w:rsidR="0017750F" w:rsidRDefault="0017750F" w:rsidP="00763A5C">
            <w:r>
              <w:t>hasUnit</w:t>
            </w:r>
          </w:p>
        </w:tc>
        <w:tc>
          <w:tcPr>
            <w:tcW w:w="2817" w:type="dxa"/>
          </w:tcPr>
          <w:p w14:paraId="14F94B73" w14:textId="042B5AE8" w:rsidR="0017750F" w:rsidRDefault="0017750F" w:rsidP="00763A5C">
            <w:r>
              <w:t>only Amount_of_money_unit</w:t>
            </w:r>
          </w:p>
        </w:tc>
      </w:tr>
      <w:tr w:rsidR="0017750F" w14:paraId="6FEA3DBD" w14:textId="77777777" w:rsidTr="00763A5C">
        <w:trPr>
          <w:cantSplit/>
        </w:trPr>
        <w:tc>
          <w:tcPr>
            <w:tcW w:w="2956" w:type="dxa"/>
            <w:vMerge w:val="restart"/>
          </w:tcPr>
          <w:p w14:paraId="62290727" w14:textId="77777777" w:rsidR="0017750F" w:rsidRDefault="0017750F" w:rsidP="00763A5C">
            <w:r>
              <w:t>ValueOfMoney</w:t>
            </w:r>
          </w:p>
        </w:tc>
        <w:tc>
          <w:tcPr>
            <w:tcW w:w="3577" w:type="dxa"/>
          </w:tcPr>
          <w:p w14:paraId="5B043B6F" w14:textId="77777777" w:rsidR="0017750F" w:rsidRDefault="0017750F" w:rsidP="00763A5C">
            <w:r>
              <w:t>subClassOf</w:t>
            </w:r>
          </w:p>
        </w:tc>
        <w:tc>
          <w:tcPr>
            <w:tcW w:w="2817" w:type="dxa"/>
          </w:tcPr>
          <w:p w14:paraId="4C68EA1D" w14:textId="0E4B239E" w:rsidR="0017750F" w:rsidRDefault="0017750F" w:rsidP="00763A5C">
            <w:r>
              <w:t>Quantity</w:t>
            </w:r>
          </w:p>
        </w:tc>
      </w:tr>
      <w:tr w:rsidR="0017750F" w14:paraId="206B4417" w14:textId="77777777" w:rsidTr="00763A5C">
        <w:trPr>
          <w:cantSplit/>
        </w:trPr>
        <w:tc>
          <w:tcPr>
            <w:tcW w:w="2956" w:type="dxa"/>
            <w:vMerge/>
          </w:tcPr>
          <w:p w14:paraId="084F6863" w14:textId="77777777" w:rsidR="0017750F" w:rsidRDefault="0017750F" w:rsidP="00763A5C"/>
        </w:tc>
        <w:tc>
          <w:tcPr>
            <w:tcW w:w="3577" w:type="dxa"/>
          </w:tcPr>
          <w:p w14:paraId="696440A8" w14:textId="77777777" w:rsidR="0017750F" w:rsidRDefault="0017750F" w:rsidP="00763A5C">
            <w:r>
              <w:t>subClassOf</w:t>
            </w:r>
          </w:p>
        </w:tc>
        <w:tc>
          <w:tcPr>
            <w:tcW w:w="2817" w:type="dxa"/>
          </w:tcPr>
          <w:p w14:paraId="46114AB1" w14:textId="73A213C0" w:rsidR="0017750F" w:rsidRDefault="0017750F" w:rsidP="00763A5C">
            <w:r>
              <w:t>AmountOfMoney</w:t>
            </w:r>
          </w:p>
        </w:tc>
      </w:tr>
      <w:tr w:rsidR="0017750F" w14:paraId="2257A9AF" w14:textId="77777777" w:rsidTr="00763A5C">
        <w:trPr>
          <w:cantSplit/>
        </w:trPr>
        <w:tc>
          <w:tcPr>
            <w:tcW w:w="2956" w:type="dxa"/>
            <w:vMerge/>
          </w:tcPr>
          <w:p w14:paraId="4E1FED63" w14:textId="77777777" w:rsidR="0017750F" w:rsidRDefault="0017750F" w:rsidP="00763A5C"/>
        </w:tc>
        <w:tc>
          <w:tcPr>
            <w:tcW w:w="3577" w:type="dxa"/>
          </w:tcPr>
          <w:p w14:paraId="39E2D04C" w14:textId="2BDCA529" w:rsidR="0017750F" w:rsidRDefault="0017750F" w:rsidP="00763A5C">
            <w:r>
              <w:t>hasValue</w:t>
            </w:r>
          </w:p>
        </w:tc>
        <w:tc>
          <w:tcPr>
            <w:tcW w:w="2817" w:type="dxa"/>
          </w:tcPr>
          <w:p w14:paraId="4D5DCB93" w14:textId="77777777" w:rsidR="0017750F" w:rsidRDefault="0017750F" w:rsidP="00763A5C">
            <w:r>
              <w:t>only MonetaryValue</w:t>
            </w:r>
          </w:p>
        </w:tc>
      </w:tr>
    </w:tbl>
    <w:p w14:paraId="18156BE7" w14:textId="77777777" w:rsidR="0017750F" w:rsidRDefault="0017750F" w:rsidP="0017750F">
      <w:pPr>
        <w:pStyle w:val="Heading3"/>
        <w:numPr>
          <w:ilvl w:val="0"/>
          <w:numId w:val="0"/>
        </w:numPr>
        <w:spacing w:after="120"/>
        <w:ind w:left="720" w:hanging="720"/>
        <w:rPr>
          <w:lang w:val="en-CA"/>
        </w:rPr>
      </w:pPr>
    </w:p>
    <w:p w14:paraId="08D941C8" w14:textId="77777777" w:rsidR="0017750F" w:rsidRPr="00652A82" w:rsidRDefault="0017750F" w:rsidP="0017750F">
      <w:pPr>
        <w:pStyle w:val="Heading4"/>
      </w:pPr>
      <w:r>
        <w:t>An Example</w:t>
      </w:r>
    </w:p>
    <w:p w14:paraId="11BD465D" w14:textId="736A517E" w:rsidR="0017750F" w:rsidRDefault="0017750F" w:rsidP="0017750F">
      <w:r>
        <w:t xml:space="preserve">For example, consider the representation of the speed of a Vehicle, and a particular point in time. The Vehicle’s speedometer may indicate a speed of 62 mph, whereas the speed observed by some radar gun or loop detector may record a speed of 100 km/h. Both values 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lastRenderedPageBreak/>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1018" cy="3092655"/>
                    </a:xfrm>
                    <a:prstGeom prst="rect">
                      <a:avLst/>
                    </a:prstGeom>
                  </pic:spPr>
                </pic:pic>
              </a:graphicData>
            </a:graphic>
          </wp:inline>
        </w:drawing>
      </w:r>
    </w:p>
    <w:p w14:paraId="4CA1C49D" w14:textId="176104CE" w:rsidR="0017750F" w:rsidRDefault="0017750F" w:rsidP="0017750F">
      <w:pPr>
        <w:pStyle w:val="Caption"/>
        <w:spacing w:after="120"/>
        <w:rPr>
          <w:lang w:val="en-CA"/>
        </w:rPr>
      </w:pPr>
      <w:bookmarkStart w:id="110" w:name="_Ref13130894"/>
      <w:r>
        <w:t xml:space="preserve">Figure </w:t>
      </w:r>
      <w:fldSimple w:instr=" SEQ Figure \* ARABIC ">
        <w:r w:rsidR="005A6FB2">
          <w:rPr>
            <w:noProof/>
          </w:rPr>
          <w:t>13</w:t>
        </w:r>
      </w:fldSimple>
      <w:bookmarkEnd w:id="110"/>
      <w:r>
        <w:t>: Example use of the Units of Measure Ontology.</w:t>
      </w:r>
    </w:p>
    <w:p w14:paraId="08D6E52B" w14:textId="58C0A87B" w:rsidR="0017750F" w:rsidRDefault="0017750F" w:rsidP="00E80D3C">
      <w:pPr>
        <w:rPr>
          <w:b/>
        </w:rPr>
      </w:pPr>
    </w:p>
    <w:p w14:paraId="720C5C5C" w14:textId="1C876D65" w:rsidR="0017750F" w:rsidRDefault="0017750F" w:rsidP="00E80D3C">
      <w:pPr>
        <w:rPr>
          <w:b/>
        </w:rPr>
      </w:pPr>
      <w:r>
        <w:rPr>
          <w:b/>
        </w:rPr>
        <w:t>A note on populations and cardinality:</w:t>
      </w:r>
    </w:p>
    <w:p w14:paraId="2CEAFAF9" w14:textId="4CE503FD" w:rsidR="00C87610" w:rsidRDefault="004852EA" w:rsidP="00E80D3C">
      <w:r>
        <w:t>In order to represent populations, w</w:t>
      </w:r>
      <w:r w:rsidR="00C87610">
        <w:t>e reuse the following classes from the GCI-Foundation ontology: gci:PopulationSize, gci:PopulationSizeMeasure</w:t>
      </w:r>
      <w:r w:rsidR="0058395F">
        <w:t>, and gci:CardinalityUnit.</w:t>
      </w:r>
      <w:r>
        <w:t xml:space="preserve"> </w:t>
      </w:r>
      <w:r w:rsidR="00C87610">
        <w:t>Refer to the working paper on the GCI Ontology for more details on this approach.</w:t>
      </w:r>
      <w:r w:rsidR="00646539">
        <w:t xml:space="preserve"> The meaning of population is general here, while it may define a population of residents within some zone, it may also be used to describe the population of vehicles occupying some stretch of the road network.</w:t>
      </w:r>
    </w:p>
    <w:p w14:paraId="56781F82" w14:textId="5DF6630C" w:rsidR="00610F94" w:rsidRPr="00E80D3C" w:rsidRDefault="0058395F" w:rsidP="00E80D3C">
      <w:pPr>
        <w:rPr>
          <w:sz w:val="22"/>
        </w:rPr>
      </w:pPr>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 xml:space="preserve">definedBy only </w:t>
      </w:r>
      <w:r w:rsidR="00E81964">
        <w:lastRenderedPageBreak/>
        <w:t>(Vehicle</w:t>
      </w:r>
      <w:r>
        <w:t xml:space="preserve"> and </w:t>
      </w:r>
      <w:r w:rsidR="00A71591">
        <w:t>onSegment</w:t>
      </w:r>
      <w:r>
        <w:t xml:space="preserve"> </w:t>
      </w:r>
      <w:r w:rsidR="008D6847">
        <w:t>value X</w:t>
      </w:r>
      <w:r w:rsidR="008A4BB3">
        <w:t>)</w:t>
      </w:r>
      <w:r>
        <w:t>.</w:t>
      </w:r>
      <w:r w:rsidR="008D6847">
        <w:t xml:space="preserve"> These specializations are defined, as required, within the relevant module; for example, a vehicle population would be defined in a module that contains the required concepts of vehicles and road segments. The units of measure ontology captures only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drawing>
          <wp:inline distT="0" distB="0" distL="0" distR="0" wp14:anchorId="393C3E50" wp14:editId="63420B64">
            <wp:extent cx="5943600" cy="377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6980"/>
                    </a:xfrm>
                    <a:prstGeom prst="rect">
                      <a:avLst/>
                    </a:prstGeom>
                  </pic:spPr>
                </pic:pic>
              </a:graphicData>
            </a:graphic>
          </wp:inline>
        </w:drawing>
      </w:r>
    </w:p>
    <w:p w14:paraId="246819FE" w14:textId="1F5913AC" w:rsidR="00C87610" w:rsidRDefault="00AA1FBD" w:rsidP="00E80D3C">
      <w:pPr>
        <w:pStyle w:val="Caption"/>
      </w:pPr>
      <w:bookmarkStart w:id="111"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5A6FB2">
        <w:rPr>
          <w:noProof/>
        </w:rPr>
        <w:t>14</w:t>
      </w:r>
      <w:r w:rsidR="00FA06BD">
        <w:rPr>
          <w:noProof/>
        </w:rPr>
        <w:fldChar w:fldCharType="end"/>
      </w:r>
      <w:bookmarkEnd w:id="111"/>
      <w:r>
        <w:t>: Specialization of populations.</w:t>
      </w:r>
    </w:p>
    <w:tbl>
      <w:tblPr>
        <w:tblStyle w:val="TableGrid"/>
        <w:tblpPr w:leftFromText="180" w:rightFromText="180" w:vertAnchor="text" w:horzAnchor="margin" w:tblpY="128"/>
        <w:tblW w:w="0" w:type="auto"/>
        <w:tblLook w:val="04A0" w:firstRow="1" w:lastRow="0" w:firstColumn="1" w:lastColumn="0" w:noHBand="0" w:noVBand="1"/>
      </w:tblPr>
      <w:tblGrid>
        <w:gridCol w:w="2959"/>
        <w:gridCol w:w="3615"/>
        <w:gridCol w:w="2776"/>
      </w:tblGrid>
      <w:tr w:rsidR="0017750F" w14:paraId="38E9239D" w14:textId="77777777" w:rsidTr="00763A5C">
        <w:trPr>
          <w:cantSplit/>
        </w:trPr>
        <w:tc>
          <w:tcPr>
            <w:tcW w:w="2959" w:type="dxa"/>
            <w:shd w:val="clear" w:color="auto" w:fill="00FFFF"/>
          </w:tcPr>
          <w:p w14:paraId="252686CF" w14:textId="77777777" w:rsidR="0017750F" w:rsidRDefault="0017750F" w:rsidP="00763A5C">
            <w:r>
              <w:t>Object</w:t>
            </w:r>
          </w:p>
        </w:tc>
        <w:tc>
          <w:tcPr>
            <w:tcW w:w="3615" w:type="dxa"/>
            <w:shd w:val="clear" w:color="auto" w:fill="00FFFF"/>
          </w:tcPr>
          <w:p w14:paraId="520E8386" w14:textId="77777777" w:rsidR="0017750F" w:rsidRDefault="0017750F" w:rsidP="00763A5C">
            <w:r>
              <w:t>Property</w:t>
            </w:r>
          </w:p>
        </w:tc>
        <w:tc>
          <w:tcPr>
            <w:tcW w:w="2776" w:type="dxa"/>
            <w:shd w:val="clear" w:color="auto" w:fill="00FFFF"/>
          </w:tcPr>
          <w:p w14:paraId="11D87ABB" w14:textId="77777777" w:rsidR="0017750F" w:rsidRDefault="0017750F" w:rsidP="00763A5C">
            <w:r>
              <w:t>Value</w:t>
            </w:r>
          </w:p>
        </w:tc>
      </w:tr>
      <w:tr w:rsidR="0017750F" w14:paraId="30BD9A9B" w14:textId="77777777" w:rsidTr="00763A5C">
        <w:trPr>
          <w:cantSplit/>
        </w:trPr>
        <w:tc>
          <w:tcPr>
            <w:tcW w:w="2959" w:type="dxa"/>
          </w:tcPr>
          <w:p w14:paraId="6308030B" w14:textId="4AB8EBD6" w:rsidR="0017750F" w:rsidRDefault="0017750F" w:rsidP="00763A5C">
            <w:r>
              <w:t>Quantity</w:t>
            </w:r>
          </w:p>
        </w:tc>
        <w:tc>
          <w:tcPr>
            <w:tcW w:w="3615" w:type="dxa"/>
          </w:tcPr>
          <w:p w14:paraId="4569A200" w14:textId="333C57B2" w:rsidR="0017750F" w:rsidRDefault="0017750F" w:rsidP="00763A5C">
            <w:r w:rsidRPr="00E80D3C">
              <w:t>hasV</w:t>
            </w:r>
            <w:r w:rsidRPr="00AA4F4A">
              <w:t>alue</w:t>
            </w:r>
          </w:p>
        </w:tc>
        <w:tc>
          <w:tcPr>
            <w:tcW w:w="2776" w:type="dxa"/>
          </w:tcPr>
          <w:p w14:paraId="0078AE26" w14:textId="2CFD112C" w:rsidR="0017750F" w:rsidRDefault="0017750F" w:rsidP="00763A5C">
            <w:r>
              <w:t>only Measure</w:t>
            </w:r>
          </w:p>
        </w:tc>
      </w:tr>
      <w:tr w:rsidR="0017750F" w14:paraId="652C6862" w14:textId="77777777" w:rsidTr="00763A5C">
        <w:trPr>
          <w:cantSplit/>
        </w:trPr>
        <w:tc>
          <w:tcPr>
            <w:tcW w:w="2959" w:type="dxa"/>
          </w:tcPr>
          <w:p w14:paraId="74E10BFE" w14:textId="03887FBB" w:rsidR="0017750F" w:rsidRDefault="0017750F" w:rsidP="00763A5C">
            <w:r>
              <w:t>Measure</w:t>
            </w:r>
          </w:p>
        </w:tc>
        <w:tc>
          <w:tcPr>
            <w:tcW w:w="3615" w:type="dxa"/>
          </w:tcPr>
          <w:p w14:paraId="7895F2E3" w14:textId="2698EBFF" w:rsidR="0017750F" w:rsidRDefault="0017750F" w:rsidP="00763A5C">
            <w:r>
              <w:t>hasUnit</w:t>
            </w:r>
          </w:p>
        </w:tc>
        <w:tc>
          <w:tcPr>
            <w:tcW w:w="2776" w:type="dxa"/>
          </w:tcPr>
          <w:p w14:paraId="2B93EE5E" w14:textId="53A25EEA" w:rsidR="0017750F" w:rsidRDefault="0017750F" w:rsidP="00763A5C">
            <w:r>
              <w:t>only Unit</w:t>
            </w:r>
          </w:p>
        </w:tc>
      </w:tr>
      <w:tr w:rsidR="0017750F" w14:paraId="60DA28ED" w14:textId="77777777" w:rsidTr="00763A5C">
        <w:trPr>
          <w:cantSplit/>
        </w:trPr>
        <w:tc>
          <w:tcPr>
            <w:tcW w:w="2959" w:type="dxa"/>
          </w:tcPr>
          <w:p w14:paraId="73AD6871" w14:textId="17202993" w:rsidR="0017750F" w:rsidRDefault="0017750F" w:rsidP="00763A5C">
            <w:r>
              <w:t>Length_unit</w:t>
            </w:r>
          </w:p>
        </w:tc>
        <w:tc>
          <w:tcPr>
            <w:tcW w:w="3615" w:type="dxa"/>
          </w:tcPr>
          <w:p w14:paraId="5E8CA605" w14:textId="77777777" w:rsidR="0017750F" w:rsidRDefault="0017750F" w:rsidP="00763A5C">
            <w:r>
              <w:t>subClassOf</w:t>
            </w:r>
          </w:p>
        </w:tc>
        <w:tc>
          <w:tcPr>
            <w:tcW w:w="2776" w:type="dxa"/>
          </w:tcPr>
          <w:p w14:paraId="54C9E81B" w14:textId="47E7BBD4" w:rsidR="0017750F" w:rsidRDefault="0017750F" w:rsidP="00763A5C">
            <w:r>
              <w:t>Unit</w:t>
            </w:r>
          </w:p>
        </w:tc>
      </w:tr>
      <w:tr w:rsidR="0017750F" w14:paraId="70FC5CF9" w14:textId="77777777" w:rsidTr="00763A5C">
        <w:trPr>
          <w:cantSplit/>
        </w:trPr>
        <w:tc>
          <w:tcPr>
            <w:tcW w:w="2959" w:type="dxa"/>
          </w:tcPr>
          <w:p w14:paraId="2C60F320" w14:textId="201D7C2D" w:rsidR="0017750F" w:rsidRDefault="0017750F" w:rsidP="00763A5C">
            <w:r>
              <w:lastRenderedPageBreak/>
              <w:t>Mass_unit</w:t>
            </w:r>
          </w:p>
        </w:tc>
        <w:tc>
          <w:tcPr>
            <w:tcW w:w="3615" w:type="dxa"/>
          </w:tcPr>
          <w:p w14:paraId="1E5BE31A" w14:textId="77777777" w:rsidR="0017750F" w:rsidRDefault="0017750F" w:rsidP="00763A5C">
            <w:r>
              <w:t>subClassOf</w:t>
            </w:r>
          </w:p>
        </w:tc>
        <w:tc>
          <w:tcPr>
            <w:tcW w:w="2776" w:type="dxa"/>
          </w:tcPr>
          <w:p w14:paraId="46241311" w14:textId="26317AC1" w:rsidR="0017750F" w:rsidRDefault="0017750F" w:rsidP="00763A5C">
            <w:r>
              <w:t>Unit</w:t>
            </w:r>
          </w:p>
        </w:tc>
      </w:tr>
      <w:tr w:rsidR="0017750F" w14:paraId="55E56673" w14:textId="77777777" w:rsidTr="00763A5C">
        <w:trPr>
          <w:cantSplit/>
        </w:trPr>
        <w:tc>
          <w:tcPr>
            <w:tcW w:w="2959" w:type="dxa"/>
          </w:tcPr>
          <w:p w14:paraId="1C87A895" w14:textId="533EFEA0" w:rsidR="0017750F" w:rsidRDefault="0017750F" w:rsidP="00763A5C">
            <w:r>
              <w:t>Area_unit</w:t>
            </w:r>
          </w:p>
        </w:tc>
        <w:tc>
          <w:tcPr>
            <w:tcW w:w="3615" w:type="dxa"/>
          </w:tcPr>
          <w:p w14:paraId="1B5B13CE" w14:textId="77777777" w:rsidR="0017750F" w:rsidRDefault="0017750F" w:rsidP="00763A5C">
            <w:r>
              <w:t>subClassOf</w:t>
            </w:r>
          </w:p>
        </w:tc>
        <w:tc>
          <w:tcPr>
            <w:tcW w:w="2776" w:type="dxa"/>
          </w:tcPr>
          <w:p w14:paraId="101377BE" w14:textId="32BB2907" w:rsidR="0017750F" w:rsidRDefault="0017750F" w:rsidP="00763A5C">
            <w:r>
              <w:t>Unit</w:t>
            </w:r>
          </w:p>
        </w:tc>
      </w:tr>
      <w:tr w:rsidR="0017750F" w14:paraId="60768708" w14:textId="77777777" w:rsidTr="00763A5C">
        <w:trPr>
          <w:cantSplit/>
        </w:trPr>
        <w:tc>
          <w:tcPr>
            <w:tcW w:w="2959" w:type="dxa"/>
          </w:tcPr>
          <w:p w14:paraId="5C982CFB" w14:textId="5121B068" w:rsidR="0017750F" w:rsidRDefault="0017750F" w:rsidP="00763A5C">
            <w:r>
              <w:t>Acceleration_unit</w:t>
            </w:r>
          </w:p>
        </w:tc>
        <w:tc>
          <w:tcPr>
            <w:tcW w:w="3615" w:type="dxa"/>
          </w:tcPr>
          <w:p w14:paraId="550285E7" w14:textId="77777777" w:rsidR="0017750F" w:rsidRDefault="0017750F" w:rsidP="00763A5C">
            <w:r>
              <w:t>subClassOf</w:t>
            </w:r>
          </w:p>
        </w:tc>
        <w:tc>
          <w:tcPr>
            <w:tcW w:w="2776" w:type="dxa"/>
          </w:tcPr>
          <w:p w14:paraId="5CD7DE43" w14:textId="14796ED5" w:rsidR="0017750F" w:rsidRDefault="0017750F" w:rsidP="00763A5C">
            <w:r>
              <w:t>Unit</w:t>
            </w:r>
          </w:p>
        </w:tc>
      </w:tr>
      <w:tr w:rsidR="0017750F" w14:paraId="29104AE8" w14:textId="77777777" w:rsidTr="00763A5C">
        <w:trPr>
          <w:cantSplit/>
        </w:trPr>
        <w:tc>
          <w:tcPr>
            <w:tcW w:w="2959" w:type="dxa"/>
          </w:tcPr>
          <w:p w14:paraId="3E271DD1" w14:textId="119DAE2F" w:rsidR="0017750F" w:rsidDel="009F6993" w:rsidRDefault="0017750F" w:rsidP="00763A5C">
            <w:r>
              <w:t>Volume_unit</w:t>
            </w:r>
          </w:p>
        </w:tc>
        <w:tc>
          <w:tcPr>
            <w:tcW w:w="3615" w:type="dxa"/>
          </w:tcPr>
          <w:p w14:paraId="7DAFA194" w14:textId="77777777" w:rsidR="0017750F" w:rsidRDefault="0017750F" w:rsidP="00763A5C">
            <w:r>
              <w:t>subClassOf</w:t>
            </w:r>
          </w:p>
        </w:tc>
        <w:tc>
          <w:tcPr>
            <w:tcW w:w="2776" w:type="dxa"/>
          </w:tcPr>
          <w:p w14:paraId="55D6B5FB" w14:textId="692FFB84" w:rsidR="0017750F" w:rsidDel="009F6993" w:rsidRDefault="0017750F" w:rsidP="00763A5C">
            <w:r>
              <w:t>Unit</w:t>
            </w:r>
          </w:p>
        </w:tc>
      </w:tr>
      <w:tr w:rsidR="0017750F" w14:paraId="47335674" w14:textId="77777777" w:rsidTr="00763A5C">
        <w:trPr>
          <w:cantSplit/>
        </w:trPr>
        <w:tc>
          <w:tcPr>
            <w:tcW w:w="2959" w:type="dxa"/>
          </w:tcPr>
          <w:p w14:paraId="71166F42" w14:textId="70D0EADD" w:rsidR="0017750F" w:rsidRDefault="0017750F" w:rsidP="00763A5C">
            <w:r>
              <w:t>Speed_unit</w:t>
            </w:r>
          </w:p>
        </w:tc>
        <w:tc>
          <w:tcPr>
            <w:tcW w:w="3615" w:type="dxa"/>
          </w:tcPr>
          <w:p w14:paraId="04B73409" w14:textId="77777777" w:rsidR="0017750F" w:rsidRDefault="0017750F" w:rsidP="00763A5C">
            <w:r>
              <w:t>subClassOf</w:t>
            </w:r>
          </w:p>
        </w:tc>
        <w:tc>
          <w:tcPr>
            <w:tcW w:w="2776" w:type="dxa"/>
          </w:tcPr>
          <w:p w14:paraId="0353F6E5" w14:textId="19CF206A" w:rsidR="0017750F" w:rsidRDefault="0017750F" w:rsidP="00763A5C">
            <w:r>
              <w:t>Unit</w:t>
            </w:r>
          </w:p>
        </w:tc>
      </w:tr>
      <w:tr w:rsidR="0017750F" w14:paraId="26E28498" w14:textId="77777777" w:rsidTr="00763A5C">
        <w:trPr>
          <w:cantSplit/>
        </w:trPr>
        <w:tc>
          <w:tcPr>
            <w:tcW w:w="2959" w:type="dxa"/>
          </w:tcPr>
          <w:p w14:paraId="178880E1" w14:textId="3A1B4D5D" w:rsidR="0017750F" w:rsidRDefault="0017750F" w:rsidP="00763A5C">
            <w:r>
              <w:t>Amount_of_money_unit</w:t>
            </w:r>
          </w:p>
        </w:tc>
        <w:tc>
          <w:tcPr>
            <w:tcW w:w="3615" w:type="dxa"/>
          </w:tcPr>
          <w:p w14:paraId="6AC4EEF5" w14:textId="77777777" w:rsidR="0017750F" w:rsidRDefault="0017750F" w:rsidP="00763A5C">
            <w:r>
              <w:t>subClassOf</w:t>
            </w:r>
          </w:p>
        </w:tc>
        <w:tc>
          <w:tcPr>
            <w:tcW w:w="2776" w:type="dxa"/>
          </w:tcPr>
          <w:p w14:paraId="20102830" w14:textId="4473ADDE" w:rsidR="0017750F" w:rsidRDefault="0017750F" w:rsidP="00763A5C">
            <w:r>
              <w:t>Unit</w:t>
            </w:r>
          </w:p>
        </w:tc>
      </w:tr>
      <w:tr w:rsidR="0017750F" w14:paraId="29CB3857" w14:textId="77777777" w:rsidTr="00763A5C">
        <w:trPr>
          <w:cantSplit/>
        </w:trPr>
        <w:tc>
          <w:tcPr>
            <w:tcW w:w="2959" w:type="dxa"/>
          </w:tcPr>
          <w:p w14:paraId="5B0575D0" w14:textId="77777777" w:rsidR="0017750F" w:rsidRDefault="0017750F" w:rsidP="00763A5C">
            <w:r>
              <w:t>Geo_Position_unit</w:t>
            </w:r>
          </w:p>
        </w:tc>
        <w:tc>
          <w:tcPr>
            <w:tcW w:w="3615" w:type="dxa"/>
          </w:tcPr>
          <w:p w14:paraId="7B85880C" w14:textId="77777777" w:rsidR="0017750F" w:rsidRDefault="0017750F" w:rsidP="00763A5C">
            <w:r>
              <w:t>subClassOf</w:t>
            </w:r>
          </w:p>
        </w:tc>
        <w:tc>
          <w:tcPr>
            <w:tcW w:w="2776" w:type="dxa"/>
          </w:tcPr>
          <w:p w14:paraId="4CC12C3F" w14:textId="24E2099F" w:rsidR="0017750F" w:rsidRDefault="0017750F" w:rsidP="00763A5C">
            <w:r>
              <w:t>Unit</w:t>
            </w:r>
          </w:p>
        </w:tc>
      </w:tr>
      <w:tr w:rsidR="0017750F" w14:paraId="345F3BA6" w14:textId="77777777" w:rsidTr="00763A5C">
        <w:trPr>
          <w:cantSplit/>
        </w:trPr>
        <w:tc>
          <w:tcPr>
            <w:tcW w:w="2959" w:type="dxa"/>
          </w:tcPr>
          <w:p w14:paraId="743D3812" w14:textId="77777777" w:rsidR="0017750F" w:rsidRDefault="0017750F" w:rsidP="00763A5C">
            <w:r>
              <w:t>gci:Cardinality_unit</w:t>
            </w:r>
          </w:p>
        </w:tc>
        <w:tc>
          <w:tcPr>
            <w:tcW w:w="3615" w:type="dxa"/>
          </w:tcPr>
          <w:p w14:paraId="6B9CFBE7" w14:textId="77777777" w:rsidR="0017750F" w:rsidRDefault="0017750F" w:rsidP="00763A5C">
            <w:r>
              <w:t>subClassOf</w:t>
            </w:r>
          </w:p>
        </w:tc>
        <w:tc>
          <w:tcPr>
            <w:tcW w:w="2776" w:type="dxa"/>
          </w:tcPr>
          <w:p w14:paraId="0078C662" w14:textId="0E97E8CA" w:rsidR="0017750F" w:rsidRDefault="0017750F" w:rsidP="00763A5C">
            <w:r>
              <w:t>Unit</w:t>
            </w:r>
          </w:p>
        </w:tc>
      </w:tr>
      <w:tr w:rsidR="0017750F" w14:paraId="7FCDDEA5" w14:textId="77777777" w:rsidTr="00763A5C">
        <w:trPr>
          <w:cantSplit/>
        </w:trPr>
        <w:tc>
          <w:tcPr>
            <w:tcW w:w="2959" w:type="dxa"/>
          </w:tcPr>
          <w:p w14:paraId="448022ED" w14:textId="74CA408E" w:rsidR="0017750F" w:rsidRPr="00E80D3C" w:rsidRDefault="0017750F" w:rsidP="00763A5C">
            <w:r>
              <w:t>UnitD</w:t>
            </w:r>
            <w:r w:rsidRPr="00E80D3C">
              <w:t>ivision</w:t>
            </w:r>
          </w:p>
        </w:tc>
        <w:tc>
          <w:tcPr>
            <w:tcW w:w="3615" w:type="dxa"/>
          </w:tcPr>
          <w:p w14:paraId="02C8B85A" w14:textId="77777777" w:rsidR="0017750F" w:rsidRPr="00043DB0" w:rsidRDefault="0017750F" w:rsidP="00763A5C">
            <w:pPr>
              <w:rPr>
                <w:highlight w:val="yellow"/>
              </w:rPr>
            </w:pPr>
            <w:r>
              <w:t>subClassOf</w:t>
            </w:r>
          </w:p>
        </w:tc>
        <w:tc>
          <w:tcPr>
            <w:tcW w:w="2776" w:type="dxa"/>
          </w:tcPr>
          <w:p w14:paraId="6955132F" w14:textId="0E1B8A1D" w:rsidR="0017750F" w:rsidRDefault="0017750F" w:rsidP="00763A5C">
            <w:pPr>
              <w:rPr>
                <w:highlight w:val="yellow"/>
              </w:rPr>
            </w:pPr>
            <w:r>
              <w:t>Unit</w:t>
            </w:r>
          </w:p>
        </w:tc>
      </w:tr>
      <w:tr w:rsidR="0017750F" w14:paraId="027FD921" w14:textId="77777777" w:rsidTr="00763A5C">
        <w:trPr>
          <w:cantSplit/>
        </w:trPr>
        <w:tc>
          <w:tcPr>
            <w:tcW w:w="2959" w:type="dxa"/>
            <w:vMerge w:val="restart"/>
          </w:tcPr>
          <w:p w14:paraId="17E3585B" w14:textId="77777777" w:rsidR="0017750F" w:rsidRPr="00E80D3C" w:rsidRDefault="0017750F" w:rsidP="00763A5C">
            <w:r w:rsidRPr="00E80D3C">
              <w:t>Cardinality_unit_per_</w:t>
            </w:r>
            <w:r>
              <w:t>time</w:t>
            </w:r>
          </w:p>
        </w:tc>
        <w:tc>
          <w:tcPr>
            <w:tcW w:w="3615" w:type="dxa"/>
          </w:tcPr>
          <w:p w14:paraId="07C14AA4" w14:textId="77777777" w:rsidR="0017750F" w:rsidRPr="00043DB0" w:rsidRDefault="0017750F" w:rsidP="00763A5C">
            <w:pPr>
              <w:rPr>
                <w:highlight w:val="yellow"/>
              </w:rPr>
            </w:pPr>
            <w:r>
              <w:t>subClassOf</w:t>
            </w:r>
          </w:p>
        </w:tc>
        <w:tc>
          <w:tcPr>
            <w:tcW w:w="2776" w:type="dxa"/>
          </w:tcPr>
          <w:p w14:paraId="1D59362B" w14:textId="518E3E32" w:rsidR="0017750F" w:rsidRDefault="0017750F" w:rsidP="00763A5C">
            <w:pPr>
              <w:rPr>
                <w:highlight w:val="yellow"/>
              </w:rPr>
            </w:pPr>
            <w:r w:rsidRPr="00E80D3C">
              <w:t>UnitDivision</w:t>
            </w:r>
          </w:p>
        </w:tc>
      </w:tr>
      <w:tr w:rsidR="0017750F" w14:paraId="79EB73E3" w14:textId="77777777" w:rsidTr="00763A5C">
        <w:trPr>
          <w:cantSplit/>
        </w:trPr>
        <w:tc>
          <w:tcPr>
            <w:tcW w:w="2959" w:type="dxa"/>
            <w:vMerge/>
          </w:tcPr>
          <w:p w14:paraId="7DB981BB" w14:textId="77777777" w:rsidR="0017750F" w:rsidRPr="00E80D3C" w:rsidRDefault="0017750F" w:rsidP="00763A5C"/>
        </w:tc>
        <w:tc>
          <w:tcPr>
            <w:tcW w:w="3615" w:type="dxa"/>
          </w:tcPr>
          <w:p w14:paraId="50B2CC5C" w14:textId="58F4DED3" w:rsidR="0017750F" w:rsidRPr="00E80D3C" w:rsidRDefault="0017750F" w:rsidP="00763A5C">
            <w:r w:rsidRPr="00E80D3C">
              <w:t>hasNumerator</w:t>
            </w:r>
          </w:p>
        </w:tc>
        <w:tc>
          <w:tcPr>
            <w:tcW w:w="2776" w:type="dxa"/>
          </w:tcPr>
          <w:p w14:paraId="7656C5B4" w14:textId="77777777" w:rsidR="0017750F" w:rsidRPr="00E80D3C" w:rsidRDefault="0017750F" w:rsidP="00763A5C">
            <w:r w:rsidRPr="00E80D3C">
              <w:t>only gci:Cardinality_unit</w:t>
            </w:r>
          </w:p>
        </w:tc>
      </w:tr>
      <w:tr w:rsidR="0017750F" w14:paraId="634B1DE0" w14:textId="77777777" w:rsidTr="00763A5C">
        <w:trPr>
          <w:cantSplit/>
        </w:trPr>
        <w:tc>
          <w:tcPr>
            <w:tcW w:w="2959" w:type="dxa"/>
            <w:vMerge/>
          </w:tcPr>
          <w:p w14:paraId="58C9C213" w14:textId="77777777" w:rsidR="0017750F" w:rsidRPr="00E80D3C" w:rsidRDefault="0017750F" w:rsidP="00763A5C"/>
        </w:tc>
        <w:tc>
          <w:tcPr>
            <w:tcW w:w="3615" w:type="dxa"/>
          </w:tcPr>
          <w:p w14:paraId="4F27416C" w14:textId="45153C9D" w:rsidR="0017750F" w:rsidRPr="00E80D3C" w:rsidRDefault="0017750F" w:rsidP="00763A5C">
            <w:r w:rsidRPr="00E80D3C">
              <w:t>hasDenominator</w:t>
            </w:r>
          </w:p>
        </w:tc>
        <w:tc>
          <w:tcPr>
            <w:tcW w:w="2776" w:type="dxa"/>
          </w:tcPr>
          <w:p w14:paraId="3005A301" w14:textId="5AC32574" w:rsidR="0017750F" w:rsidRPr="00E80D3C" w:rsidRDefault="0017750F" w:rsidP="00763A5C">
            <w:r w:rsidRPr="00E80D3C">
              <w:t>only TimeUnit</w:t>
            </w:r>
          </w:p>
        </w:tc>
      </w:tr>
      <w:tr w:rsidR="0017750F" w14:paraId="1415F195" w14:textId="77777777" w:rsidTr="00763A5C">
        <w:trPr>
          <w:cantSplit/>
        </w:trPr>
        <w:tc>
          <w:tcPr>
            <w:tcW w:w="2959" w:type="dxa"/>
          </w:tcPr>
          <w:p w14:paraId="53C60346" w14:textId="77777777" w:rsidR="0017750F" w:rsidRDefault="0017750F" w:rsidP="00763A5C">
            <w:r>
              <w:t>...</w:t>
            </w:r>
          </w:p>
        </w:tc>
        <w:tc>
          <w:tcPr>
            <w:tcW w:w="3615" w:type="dxa"/>
          </w:tcPr>
          <w:p w14:paraId="6E7879A8" w14:textId="77777777" w:rsidR="0017750F" w:rsidRDefault="0017750F" w:rsidP="00763A5C">
            <w:r>
              <w:t>subClassOf</w:t>
            </w:r>
          </w:p>
        </w:tc>
        <w:tc>
          <w:tcPr>
            <w:tcW w:w="2776" w:type="dxa"/>
          </w:tcPr>
          <w:p w14:paraId="1EE00B15" w14:textId="0B80CBDB" w:rsidR="0017750F" w:rsidRDefault="0017750F" w:rsidP="00763A5C">
            <w:r>
              <w:t>Unit_of_measure</w:t>
            </w:r>
          </w:p>
        </w:tc>
      </w:tr>
      <w:tr w:rsidR="0017750F" w14:paraId="369AA333" w14:textId="77777777" w:rsidTr="00763A5C">
        <w:trPr>
          <w:cantSplit/>
        </w:trPr>
        <w:tc>
          <w:tcPr>
            <w:tcW w:w="2959" w:type="dxa"/>
            <w:vMerge w:val="restart"/>
          </w:tcPr>
          <w:p w14:paraId="28E1A983" w14:textId="77777777" w:rsidR="0017750F" w:rsidRDefault="0017750F" w:rsidP="00763A5C">
            <w:r>
              <w:t>MonetaryValue</w:t>
            </w:r>
          </w:p>
        </w:tc>
        <w:tc>
          <w:tcPr>
            <w:tcW w:w="3615" w:type="dxa"/>
          </w:tcPr>
          <w:p w14:paraId="7430CBE5" w14:textId="77777777" w:rsidR="0017750F" w:rsidRDefault="0017750F" w:rsidP="00763A5C">
            <w:r>
              <w:t>subClassOf</w:t>
            </w:r>
          </w:p>
        </w:tc>
        <w:tc>
          <w:tcPr>
            <w:tcW w:w="2776" w:type="dxa"/>
          </w:tcPr>
          <w:p w14:paraId="0F0B1112" w14:textId="67193592" w:rsidR="0017750F" w:rsidRDefault="0017750F" w:rsidP="00763A5C">
            <w:r>
              <w:t>Measure</w:t>
            </w:r>
          </w:p>
        </w:tc>
      </w:tr>
      <w:tr w:rsidR="0017750F" w14:paraId="3FE2A8AB" w14:textId="77777777" w:rsidTr="00763A5C">
        <w:trPr>
          <w:cantSplit/>
        </w:trPr>
        <w:tc>
          <w:tcPr>
            <w:tcW w:w="2959" w:type="dxa"/>
            <w:vMerge/>
          </w:tcPr>
          <w:p w14:paraId="6573B630" w14:textId="77777777" w:rsidR="0017750F" w:rsidRDefault="0017750F" w:rsidP="00763A5C"/>
        </w:tc>
        <w:tc>
          <w:tcPr>
            <w:tcW w:w="3615" w:type="dxa"/>
          </w:tcPr>
          <w:p w14:paraId="23214766" w14:textId="77777777" w:rsidR="0017750F" w:rsidRDefault="0017750F" w:rsidP="00763A5C">
            <w:r>
              <w:t>hasRelativeYear</w:t>
            </w:r>
          </w:p>
        </w:tc>
        <w:tc>
          <w:tcPr>
            <w:tcW w:w="2776" w:type="dxa"/>
          </w:tcPr>
          <w:p w14:paraId="4EBCE67A" w14:textId="77777777" w:rsidR="0017750F" w:rsidRDefault="0017750F" w:rsidP="00763A5C">
            <w:r>
              <w:t>exactly 1 xsd:gYear</w:t>
            </w:r>
          </w:p>
        </w:tc>
      </w:tr>
      <w:tr w:rsidR="0017750F" w14:paraId="58155E25" w14:textId="77777777" w:rsidTr="00763A5C">
        <w:trPr>
          <w:cantSplit/>
        </w:trPr>
        <w:tc>
          <w:tcPr>
            <w:tcW w:w="2959" w:type="dxa"/>
            <w:vMerge/>
          </w:tcPr>
          <w:p w14:paraId="756D737F" w14:textId="77777777" w:rsidR="0017750F" w:rsidRDefault="0017750F" w:rsidP="00763A5C"/>
        </w:tc>
        <w:tc>
          <w:tcPr>
            <w:tcW w:w="3615" w:type="dxa"/>
          </w:tcPr>
          <w:p w14:paraId="02F4C501" w14:textId="4D2917E7" w:rsidR="0017750F" w:rsidRDefault="0017750F" w:rsidP="00763A5C">
            <w:r>
              <w:t>hasUnit</w:t>
            </w:r>
          </w:p>
        </w:tc>
        <w:tc>
          <w:tcPr>
            <w:tcW w:w="2776" w:type="dxa"/>
          </w:tcPr>
          <w:p w14:paraId="03366034" w14:textId="3C86C80B" w:rsidR="0017750F" w:rsidRDefault="0017750F" w:rsidP="00763A5C">
            <w:r>
              <w:t>only Amount_of_money_unit</w:t>
            </w:r>
          </w:p>
        </w:tc>
      </w:tr>
      <w:tr w:rsidR="0017750F" w14:paraId="513DDAB7" w14:textId="77777777" w:rsidTr="00763A5C">
        <w:trPr>
          <w:cantSplit/>
        </w:trPr>
        <w:tc>
          <w:tcPr>
            <w:tcW w:w="2959" w:type="dxa"/>
            <w:vMerge w:val="restart"/>
          </w:tcPr>
          <w:p w14:paraId="46C98535" w14:textId="77777777" w:rsidR="0017750F" w:rsidRPr="00253AFA" w:rsidRDefault="0017750F" w:rsidP="00763A5C">
            <w:pPr>
              <w:rPr>
                <w:highlight w:val="yellow"/>
              </w:rPr>
            </w:pPr>
            <w:r w:rsidRPr="00253AFA">
              <w:rPr>
                <w:highlight w:val="yellow"/>
              </w:rPr>
              <w:t>gci:Population_measure</w:t>
            </w:r>
          </w:p>
        </w:tc>
        <w:tc>
          <w:tcPr>
            <w:tcW w:w="3615" w:type="dxa"/>
          </w:tcPr>
          <w:p w14:paraId="3C08174C" w14:textId="77777777" w:rsidR="0017750F" w:rsidRPr="00253AFA" w:rsidRDefault="0017750F" w:rsidP="00763A5C">
            <w:pPr>
              <w:rPr>
                <w:highlight w:val="yellow"/>
              </w:rPr>
            </w:pPr>
            <w:r w:rsidRPr="00253AFA">
              <w:rPr>
                <w:highlight w:val="yellow"/>
              </w:rPr>
              <w:t>subClassOf</w:t>
            </w:r>
          </w:p>
        </w:tc>
        <w:tc>
          <w:tcPr>
            <w:tcW w:w="2776" w:type="dxa"/>
          </w:tcPr>
          <w:p w14:paraId="1D729EAB" w14:textId="19B520A5" w:rsidR="0017750F" w:rsidRPr="00253AFA" w:rsidRDefault="0017750F" w:rsidP="00763A5C">
            <w:pPr>
              <w:rPr>
                <w:highlight w:val="yellow"/>
              </w:rPr>
            </w:pPr>
            <w:r w:rsidRPr="00253AFA">
              <w:rPr>
                <w:highlight w:val="yellow"/>
              </w:rPr>
              <w:t>Measure</w:t>
            </w:r>
          </w:p>
        </w:tc>
      </w:tr>
      <w:tr w:rsidR="0017750F" w14:paraId="12B93CB5" w14:textId="77777777" w:rsidTr="00763A5C">
        <w:trPr>
          <w:cantSplit/>
        </w:trPr>
        <w:tc>
          <w:tcPr>
            <w:tcW w:w="2959" w:type="dxa"/>
            <w:vMerge/>
          </w:tcPr>
          <w:p w14:paraId="4CFC7B17" w14:textId="77777777" w:rsidR="0017750F" w:rsidRPr="00253AFA" w:rsidRDefault="0017750F" w:rsidP="00763A5C">
            <w:pPr>
              <w:rPr>
                <w:highlight w:val="yellow"/>
              </w:rPr>
            </w:pPr>
          </w:p>
        </w:tc>
        <w:tc>
          <w:tcPr>
            <w:tcW w:w="3615" w:type="dxa"/>
          </w:tcPr>
          <w:p w14:paraId="0D0B0EAE" w14:textId="77777777" w:rsidR="0017750F" w:rsidRPr="00253AFA" w:rsidRDefault="0017750F" w:rsidP="00763A5C">
            <w:pPr>
              <w:rPr>
                <w:highlight w:val="yellow"/>
              </w:rPr>
            </w:pPr>
            <w:r w:rsidRPr="00253AFA">
              <w:rPr>
                <w:highlight w:val="yellow"/>
              </w:rPr>
              <w:t>subClassOf</w:t>
            </w:r>
          </w:p>
        </w:tc>
        <w:tc>
          <w:tcPr>
            <w:tcW w:w="2776" w:type="dxa"/>
          </w:tcPr>
          <w:p w14:paraId="7C3EDD35" w14:textId="77777777" w:rsidR="0017750F" w:rsidRPr="00253AFA" w:rsidRDefault="0017750F" w:rsidP="00763A5C">
            <w:pPr>
              <w:rPr>
                <w:highlight w:val="yellow"/>
              </w:rPr>
            </w:pPr>
            <w:r w:rsidRPr="00253AFA">
              <w:rPr>
                <w:highlight w:val="yellow"/>
              </w:rPr>
              <w:t>CardinalityMeasure</w:t>
            </w:r>
          </w:p>
        </w:tc>
      </w:tr>
      <w:tr w:rsidR="0017750F" w14:paraId="3B57A87E" w14:textId="77777777" w:rsidTr="00763A5C">
        <w:trPr>
          <w:cantSplit/>
        </w:trPr>
        <w:tc>
          <w:tcPr>
            <w:tcW w:w="2959" w:type="dxa"/>
            <w:vMerge w:val="restart"/>
          </w:tcPr>
          <w:p w14:paraId="675AA85E" w14:textId="77777777" w:rsidR="0017750F" w:rsidRPr="00253AFA" w:rsidRDefault="0017750F" w:rsidP="00763A5C">
            <w:pPr>
              <w:rPr>
                <w:highlight w:val="yellow"/>
              </w:rPr>
            </w:pPr>
            <w:r w:rsidRPr="00253AFA">
              <w:rPr>
                <w:highlight w:val="yellow"/>
              </w:rPr>
              <w:lastRenderedPageBreak/>
              <w:t>CardinalityMeasure</w:t>
            </w:r>
          </w:p>
        </w:tc>
        <w:tc>
          <w:tcPr>
            <w:tcW w:w="3615" w:type="dxa"/>
          </w:tcPr>
          <w:p w14:paraId="1BFA1C55" w14:textId="77777777" w:rsidR="0017750F" w:rsidRPr="00253AFA" w:rsidRDefault="0017750F" w:rsidP="00763A5C">
            <w:pPr>
              <w:rPr>
                <w:highlight w:val="yellow"/>
              </w:rPr>
            </w:pPr>
            <w:r w:rsidRPr="00253AFA">
              <w:rPr>
                <w:highlight w:val="yellow"/>
              </w:rPr>
              <w:t>subClassOf</w:t>
            </w:r>
          </w:p>
        </w:tc>
        <w:tc>
          <w:tcPr>
            <w:tcW w:w="2776" w:type="dxa"/>
          </w:tcPr>
          <w:p w14:paraId="651D97DB" w14:textId="54B21AD4" w:rsidR="0017750F" w:rsidRPr="00253AFA" w:rsidRDefault="0017750F" w:rsidP="00763A5C">
            <w:pPr>
              <w:rPr>
                <w:highlight w:val="yellow"/>
              </w:rPr>
            </w:pPr>
            <w:r w:rsidRPr="00253AFA">
              <w:rPr>
                <w:highlight w:val="yellow"/>
              </w:rPr>
              <w:t>Measure</w:t>
            </w:r>
          </w:p>
        </w:tc>
      </w:tr>
      <w:tr w:rsidR="0017750F" w14:paraId="217ADADE" w14:textId="77777777" w:rsidTr="00763A5C">
        <w:trPr>
          <w:cantSplit/>
        </w:trPr>
        <w:tc>
          <w:tcPr>
            <w:tcW w:w="2959" w:type="dxa"/>
            <w:vMerge/>
          </w:tcPr>
          <w:p w14:paraId="2CE7ADE2" w14:textId="77777777" w:rsidR="0017750F" w:rsidRPr="00253AFA" w:rsidRDefault="0017750F" w:rsidP="00763A5C">
            <w:pPr>
              <w:rPr>
                <w:highlight w:val="yellow"/>
              </w:rPr>
            </w:pPr>
          </w:p>
        </w:tc>
        <w:tc>
          <w:tcPr>
            <w:tcW w:w="3615" w:type="dxa"/>
          </w:tcPr>
          <w:p w14:paraId="4F069536" w14:textId="77777777" w:rsidR="0017750F" w:rsidRPr="00253AFA" w:rsidRDefault="0017750F" w:rsidP="00763A5C">
            <w:pPr>
              <w:rPr>
                <w:highlight w:val="yellow"/>
              </w:rPr>
            </w:pPr>
            <w:r w:rsidRPr="00253AFA">
              <w:rPr>
                <w:highlight w:val="yellow"/>
              </w:rPr>
              <w:t>hasUnit</w:t>
            </w:r>
          </w:p>
        </w:tc>
        <w:tc>
          <w:tcPr>
            <w:tcW w:w="2776" w:type="dxa"/>
          </w:tcPr>
          <w:p w14:paraId="4A9717DA" w14:textId="77777777" w:rsidR="0017750F" w:rsidRPr="00253AFA" w:rsidRDefault="0017750F" w:rsidP="00763A5C">
            <w:pPr>
              <w:rPr>
                <w:highlight w:val="yellow"/>
              </w:rPr>
            </w:pPr>
            <w:r w:rsidRPr="00253AFA">
              <w:rPr>
                <w:highlight w:val="yellow"/>
              </w:rPr>
              <w:t>only gci:Cardinality_unit</w:t>
            </w:r>
          </w:p>
        </w:tc>
      </w:tr>
      <w:tr w:rsidR="0017750F" w14:paraId="7A0ED432" w14:textId="77777777" w:rsidTr="00763A5C">
        <w:trPr>
          <w:cantSplit/>
        </w:trPr>
        <w:tc>
          <w:tcPr>
            <w:tcW w:w="2959" w:type="dxa"/>
            <w:vMerge w:val="restart"/>
          </w:tcPr>
          <w:p w14:paraId="012B33DE" w14:textId="77777777" w:rsidR="0017750F" w:rsidRDefault="0017750F" w:rsidP="00763A5C">
            <w:r>
              <w:t>ValueOfMoney</w:t>
            </w:r>
          </w:p>
        </w:tc>
        <w:tc>
          <w:tcPr>
            <w:tcW w:w="3615" w:type="dxa"/>
          </w:tcPr>
          <w:p w14:paraId="71718E7B" w14:textId="77777777" w:rsidR="0017750F" w:rsidRDefault="0017750F" w:rsidP="00763A5C">
            <w:r>
              <w:t>subClassOf</w:t>
            </w:r>
          </w:p>
        </w:tc>
        <w:tc>
          <w:tcPr>
            <w:tcW w:w="2776" w:type="dxa"/>
          </w:tcPr>
          <w:p w14:paraId="2C7405CA" w14:textId="4FBC1C65" w:rsidR="0017750F" w:rsidRDefault="0017750F" w:rsidP="00763A5C">
            <w:r>
              <w:t>Quantity</w:t>
            </w:r>
          </w:p>
        </w:tc>
      </w:tr>
      <w:tr w:rsidR="0017750F" w14:paraId="15D2B862" w14:textId="77777777" w:rsidTr="00763A5C">
        <w:trPr>
          <w:cantSplit/>
        </w:trPr>
        <w:tc>
          <w:tcPr>
            <w:tcW w:w="2959" w:type="dxa"/>
            <w:vMerge/>
          </w:tcPr>
          <w:p w14:paraId="25EF7CC0" w14:textId="77777777" w:rsidR="0017750F" w:rsidRDefault="0017750F" w:rsidP="00763A5C"/>
        </w:tc>
        <w:tc>
          <w:tcPr>
            <w:tcW w:w="3615" w:type="dxa"/>
          </w:tcPr>
          <w:p w14:paraId="6F918B84" w14:textId="77777777" w:rsidR="0017750F" w:rsidRDefault="0017750F" w:rsidP="00763A5C">
            <w:r>
              <w:t>subClassOf</w:t>
            </w:r>
          </w:p>
        </w:tc>
        <w:tc>
          <w:tcPr>
            <w:tcW w:w="2776" w:type="dxa"/>
          </w:tcPr>
          <w:p w14:paraId="3DA248E1" w14:textId="7E9A1F50" w:rsidR="0017750F" w:rsidRDefault="0017750F" w:rsidP="00763A5C">
            <w:r>
              <w:t>AmountOfMoney</w:t>
            </w:r>
          </w:p>
        </w:tc>
      </w:tr>
      <w:tr w:rsidR="0017750F" w14:paraId="2C7AE6A0" w14:textId="77777777" w:rsidTr="00763A5C">
        <w:trPr>
          <w:cantSplit/>
        </w:trPr>
        <w:tc>
          <w:tcPr>
            <w:tcW w:w="2959" w:type="dxa"/>
            <w:vMerge/>
          </w:tcPr>
          <w:p w14:paraId="4FF83682" w14:textId="77777777" w:rsidR="0017750F" w:rsidRDefault="0017750F" w:rsidP="00763A5C"/>
        </w:tc>
        <w:tc>
          <w:tcPr>
            <w:tcW w:w="3615" w:type="dxa"/>
          </w:tcPr>
          <w:p w14:paraId="004FE7D5" w14:textId="79B02AFB" w:rsidR="0017750F" w:rsidRDefault="0017750F" w:rsidP="00763A5C">
            <w:r>
              <w:t>hasValue</w:t>
            </w:r>
          </w:p>
        </w:tc>
        <w:tc>
          <w:tcPr>
            <w:tcW w:w="2776" w:type="dxa"/>
          </w:tcPr>
          <w:p w14:paraId="147D7840" w14:textId="77777777" w:rsidR="0017750F" w:rsidRDefault="0017750F" w:rsidP="00763A5C">
            <w:r>
              <w:t>only MonetaryValue</w:t>
            </w:r>
          </w:p>
        </w:tc>
      </w:tr>
      <w:tr w:rsidR="0017750F" w14:paraId="52C6C218" w14:textId="77777777" w:rsidTr="00763A5C">
        <w:trPr>
          <w:cantSplit/>
        </w:trPr>
        <w:tc>
          <w:tcPr>
            <w:tcW w:w="2959" w:type="dxa"/>
            <w:vMerge w:val="restart"/>
          </w:tcPr>
          <w:p w14:paraId="01EE52E4" w14:textId="766DE72D" w:rsidR="0017750F" w:rsidRDefault="0017750F" w:rsidP="00763A5C">
            <w:r>
              <w:t>Length</w:t>
            </w:r>
          </w:p>
        </w:tc>
        <w:tc>
          <w:tcPr>
            <w:tcW w:w="3615" w:type="dxa"/>
          </w:tcPr>
          <w:p w14:paraId="2EEE9473" w14:textId="77777777" w:rsidR="0017750F" w:rsidRDefault="0017750F" w:rsidP="00763A5C">
            <w:r>
              <w:t>subClassOf</w:t>
            </w:r>
          </w:p>
        </w:tc>
        <w:tc>
          <w:tcPr>
            <w:tcW w:w="2776" w:type="dxa"/>
          </w:tcPr>
          <w:p w14:paraId="11C1CC49" w14:textId="714A9D42" w:rsidR="0017750F" w:rsidRDefault="0017750F" w:rsidP="00763A5C">
            <w:r>
              <w:t>Quantity</w:t>
            </w:r>
          </w:p>
        </w:tc>
      </w:tr>
      <w:tr w:rsidR="0017750F" w14:paraId="4CCE3536" w14:textId="77777777" w:rsidTr="00763A5C">
        <w:trPr>
          <w:cantSplit/>
        </w:trPr>
        <w:tc>
          <w:tcPr>
            <w:tcW w:w="2959" w:type="dxa"/>
            <w:vMerge/>
          </w:tcPr>
          <w:p w14:paraId="2E10E7B0" w14:textId="77777777" w:rsidR="0017750F" w:rsidRDefault="0017750F" w:rsidP="00763A5C"/>
        </w:tc>
        <w:tc>
          <w:tcPr>
            <w:tcW w:w="3615" w:type="dxa"/>
          </w:tcPr>
          <w:p w14:paraId="59952407" w14:textId="567FED2E" w:rsidR="0017750F" w:rsidRDefault="0017750F" w:rsidP="00763A5C">
            <w:r>
              <w:t>hasValue</w:t>
            </w:r>
          </w:p>
        </w:tc>
        <w:tc>
          <w:tcPr>
            <w:tcW w:w="2776" w:type="dxa"/>
          </w:tcPr>
          <w:p w14:paraId="4993F942" w14:textId="0B293765" w:rsidR="0017750F" w:rsidRDefault="0017750F" w:rsidP="00763A5C">
            <w:r>
              <w:t>only (Measure and hasUnit only Length_unit)</w:t>
            </w:r>
          </w:p>
        </w:tc>
      </w:tr>
      <w:tr w:rsidR="0017750F" w14:paraId="79D8CE22" w14:textId="77777777" w:rsidTr="00763A5C">
        <w:trPr>
          <w:cantSplit/>
        </w:trPr>
        <w:tc>
          <w:tcPr>
            <w:tcW w:w="2959" w:type="dxa"/>
            <w:vMerge w:val="restart"/>
          </w:tcPr>
          <w:p w14:paraId="1DDC4976" w14:textId="77777777" w:rsidR="0017750F" w:rsidRDefault="0017750F" w:rsidP="00763A5C">
            <w:r>
              <w:t>gci:PopulationSize</w:t>
            </w:r>
          </w:p>
        </w:tc>
        <w:tc>
          <w:tcPr>
            <w:tcW w:w="3615" w:type="dxa"/>
          </w:tcPr>
          <w:p w14:paraId="26FAFC79" w14:textId="77777777" w:rsidR="0017750F" w:rsidRDefault="0017750F" w:rsidP="00763A5C">
            <w:r>
              <w:t>subClassOf</w:t>
            </w:r>
          </w:p>
        </w:tc>
        <w:tc>
          <w:tcPr>
            <w:tcW w:w="2776" w:type="dxa"/>
          </w:tcPr>
          <w:p w14:paraId="05B4882D" w14:textId="473EC375" w:rsidR="0017750F" w:rsidRDefault="0017750F" w:rsidP="00763A5C">
            <w:r>
              <w:t>Quantity</w:t>
            </w:r>
          </w:p>
        </w:tc>
      </w:tr>
      <w:tr w:rsidR="0017750F" w14:paraId="186B9F2E" w14:textId="77777777" w:rsidTr="00763A5C">
        <w:trPr>
          <w:cantSplit/>
        </w:trPr>
        <w:tc>
          <w:tcPr>
            <w:tcW w:w="2959" w:type="dxa"/>
            <w:vMerge/>
          </w:tcPr>
          <w:p w14:paraId="0D68D981" w14:textId="77777777" w:rsidR="0017750F" w:rsidRDefault="0017750F" w:rsidP="00763A5C"/>
        </w:tc>
        <w:tc>
          <w:tcPr>
            <w:tcW w:w="3615" w:type="dxa"/>
          </w:tcPr>
          <w:p w14:paraId="0A6CD3C0" w14:textId="4DDD27F6" w:rsidR="0017750F" w:rsidRDefault="0017750F" w:rsidP="00763A5C">
            <w:r>
              <w:t>hasValue</w:t>
            </w:r>
          </w:p>
        </w:tc>
        <w:tc>
          <w:tcPr>
            <w:tcW w:w="2776" w:type="dxa"/>
          </w:tcPr>
          <w:p w14:paraId="0C0434D6" w14:textId="77777777" w:rsidR="0017750F" w:rsidRDefault="0017750F" w:rsidP="00763A5C">
            <w:r>
              <w:t>only gci:Population_measure</w:t>
            </w:r>
          </w:p>
        </w:tc>
      </w:tr>
      <w:tr w:rsidR="0017750F" w14:paraId="6C2121D7" w14:textId="77777777" w:rsidTr="00763A5C">
        <w:trPr>
          <w:cantSplit/>
        </w:trPr>
        <w:tc>
          <w:tcPr>
            <w:tcW w:w="2959" w:type="dxa"/>
            <w:vMerge/>
          </w:tcPr>
          <w:p w14:paraId="73C66C58" w14:textId="77777777" w:rsidR="0017750F" w:rsidRDefault="0017750F" w:rsidP="00763A5C"/>
        </w:tc>
        <w:tc>
          <w:tcPr>
            <w:tcW w:w="3615" w:type="dxa"/>
          </w:tcPr>
          <w:p w14:paraId="1E37547F" w14:textId="77777777" w:rsidR="0017750F" w:rsidRDefault="0017750F" w:rsidP="00763A5C">
            <w:r>
              <w:t>gci:cardinalityOf</w:t>
            </w:r>
          </w:p>
        </w:tc>
        <w:tc>
          <w:tcPr>
            <w:tcW w:w="2776" w:type="dxa"/>
          </w:tcPr>
          <w:p w14:paraId="4BB14E99" w14:textId="77777777" w:rsidR="0017750F" w:rsidRDefault="0017750F" w:rsidP="00763A5C">
            <w:r>
              <w:t>exactly 1 gci:Population</w:t>
            </w:r>
          </w:p>
        </w:tc>
      </w:tr>
      <w:tr w:rsidR="0017750F" w14:paraId="330BD488" w14:textId="77777777" w:rsidTr="00763A5C">
        <w:trPr>
          <w:cantSplit/>
        </w:trPr>
        <w:tc>
          <w:tcPr>
            <w:tcW w:w="2959" w:type="dxa"/>
            <w:vMerge w:val="restart"/>
          </w:tcPr>
          <w:p w14:paraId="4E1C2247" w14:textId="77777777" w:rsidR="0017750F" w:rsidRDefault="0017750F" w:rsidP="00763A5C">
            <w:r>
              <w:t>CapacitySize</w:t>
            </w:r>
          </w:p>
        </w:tc>
        <w:tc>
          <w:tcPr>
            <w:tcW w:w="3615" w:type="dxa"/>
          </w:tcPr>
          <w:p w14:paraId="285BCA4C" w14:textId="77777777" w:rsidR="0017750F" w:rsidRDefault="0017750F" w:rsidP="00763A5C">
            <w:r>
              <w:t>subClassOf</w:t>
            </w:r>
          </w:p>
        </w:tc>
        <w:tc>
          <w:tcPr>
            <w:tcW w:w="2776" w:type="dxa"/>
          </w:tcPr>
          <w:p w14:paraId="646C8A8B" w14:textId="3852D4A5" w:rsidR="0017750F" w:rsidRDefault="0017750F" w:rsidP="00763A5C">
            <w:r>
              <w:t>Quantity</w:t>
            </w:r>
          </w:p>
        </w:tc>
      </w:tr>
      <w:tr w:rsidR="0017750F" w14:paraId="46BB1B93" w14:textId="77777777" w:rsidTr="00763A5C">
        <w:trPr>
          <w:cantSplit/>
        </w:trPr>
        <w:tc>
          <w:tcPr>
            <w:tcW w:w="2959" w:type="dxa"/>
            <w:vMerge/>
          </w:tcPr>
          <w:p w14:paraId="67E53DAB" w14:textId="77777777" w:rsidR="0017750F" w:rsidRDefault="0017750F" w:rsidP="00763A5C"/>
        </w:tc>
        <w:tc>
          <w:tcPr>
            <w:tcW w:w="3615" w:type="dxa"/>
          </w:tcPr>
          <w:p w14:paraId="607BC846" w14:textId="5CB49455" w:rsidR="0017750F" w:rsidRDefault="0017750F" w:rsidP="00763A5C">
            <w:r>
              <w:t>hasValue</w:t>
            </w:r>
          </w:p>
        </w:tc>
        <w:tc>
          <w:tcPr>
            <w:tcW w:w="2776" w:type="dxa"/>
          </w:tcPr>
          <w:p w14:paraId="07BF08A3" w14:textId="77777777" w:rsidR="0017750F" w:rsidRDefault="0017750F" w:rsidP="00763A5C">
            <w:r>
              <w:t>only gci:Cardinality_measure</w:t>
            </w:r>
          </w:p>
        </w:tc>
      </w:tr>
      <w:tr w:rsidR="0017750F" w14:paraId="2C799F31" w14:textId="77777777" w:rsidTr="00763A5C">
        <w:trPr>
          <w:cantSplit/>
        </w:trPr>
        <w:tc>
          <w:tcPr>
            <w:tcW w:w="2959" w:type="dxa"/>
            <w:vMerge/>
          </w:tcPr>
          <w:p w14:paraId="131D9F63" w14:textId="77777777" w:rsidR="0017750F" w:rsidRDefault="0017750F" w:rsidP="00763A5C"/>
        </w:tc>
        <w:tc>
          <w:tcPr>
            <w:tcW w:w="3615" w:type="dxa"/>
          </w:tcPr>
          <w:p w14:paraId="7278494A" w14:textId="77777777" w:rsidR="0017750F" w:rsidRDefault="0017750F" w:rsidP="00763A5C">
            <w:r>
              <w:t>gci:cardinalityOf</w:t>
            </w:r>
          </w:p>
        </w:tc>
        <w:tc>
          <w:tcPr>
            <w:tcW w:w="2776" w:type="dxa"/>
          </w:tcPr>
          <w:p w14:paraId="0BA0A228" w14:textId="77777777" w:rsidR="0017750F" w:rsidRDefault="0017750F" w:rsidP="00763A5C">
            <w:r>
              <w:t>exactly 1 Capacity</w:t>
            </w:r>
          </w:p>
        </w:tc>
      </w:tr>
      <w:tr w:rsidR="0017750F" w14:paraId="28FBC8CC" w14:textId="77777777" w:rsidTr="00763A5C">
        <w:trPr>
          <w:cantSplit/>
        </w:trPr>
        <w:tc>
          <w:tcPr>
            <w:tcW w:w="2959" w:type="dxa"/>
            <w:vMerge w:val="restart"/>
          </w:tcPr>
          <w:p w14:paraId="50DCD94A" w14:textId="77777777" w:rsidR="0017750F" w:rsidRDefault="0017750F" w:rsidP="00763A5C">
            <w:r>
              <w:t>CapacityRate</w:t>
            </w:r>
          </w:p>
        </w:tc>
        <w:tc>
          <w:tcPr>
            <w:tcW w:w="3615" w:type="dxa"/>
          </w:tcPr>
          <w:p w14:paraId="4388D874" w14:textId="77777777" w:rsidR="0017750F" w:rsidRDefault="0017750F" w:rsidP="00763A5C">
            <w:r>
              <w:t>subclassOf</w:t>
            </w:r>
          </w:p>
        </w:tc>
        <w:tc>
          <w:tcPr>
            <w:tcW w:w="2776" w:type="dxa"/>
          </w:tcPr>
          <w:p w14:paraId="73E4BB8B" w14:textId="16AB6B48" w:rsidR="0017750F" w:rsidRDefault="0017750F" w:rsidP="00763A5C">
            <w:r>
              <w:t>Quantity</w:t>
            </w:r>
          </w:p>
        </w:tc>
      </w:tr>
      <w:tr w:rsidR="0017750F" w14:paraId="3F819E21" w14:textId="77777777" w:rsidTr="00763A5C">
        <w:trPr>
          <w:cantSplit/>
        </w:trPr>
        <w:tc>
          <w:tcPr>
            <w:tcW w:w="2959" w:type="dxa"/>
            <w:vMerge/>
          </w:tcPr>
          <w:p w14:paraId="5E52F2FA" w14:textId="77777777" w:rsidR="0017750F" w:rsidRDefault="0017750F" w:rsidP="00763A5C"/>
        </w:tc>
        <w:tc>
          <w:tcPr>
            <w:tcW w:w="3615" w:type="dxa"/>
          </w:tcPr>
          <w:p w14:paraId="2F405BDB" w14:textId="493F59EF" w:rsidR="0017750F" w:rsidRDefault="0017750F" w:rsidP="00763A5C">
            <w:r>
              <w:t>hasValue</w:t>
            </w:r>
          </w:p>
        </w:tc>
        <w:tc>
          <w:tcPr>
            <w:tcW w:w="2776" w:type="dxa"/>
          </w:tcPr>
          <w:p w14:paraId="53109DC6" w14:textId="1E6A092E" w:rsidR="0017750F" w:rsidRDefault="0017750F" w:rsidP="00763A5C">
            <w:r>
              <w:t>only (hasU</w:t>
            </w:r>
            <w:r w:rsidRPr="0093359F">
              <w:t>nit only CardinalityUnitPerTime)</w:t>
            </w:r>
          </w:p>
        </w:tc>
      </w:tr>
      <w:tr w:rsidR="0017750F" w14:paraId="1B77972D" w14:textId="77777777" w:rsidTr="00763A5C">
        <w:trPr>
          <w:cantSplit/>
        </w:trPr>
        <w:tc>
          <w:tcPr>
            <w:tcW w:w="2959" w:type="dxa"/>
            <w:vMerge/>
          </w:tcPr>
          <w:p w14:paraId="6A9C32B9" w14:textId="77777777" w:rsidR="0017750F" w:rsidRPr="00365930" w:rsidRDefault="0017750F" w:rsidP="00763A5C">
            <w:pPr>
              <w:rPr>
                <w:highlight w:val="yellow"/>
              </w:rPr>
            </w:pPr>
          </w:p>
        </w:tc>
        <w:tc>
          <w:tcPr>
            <w:tcW w:w="3615" w:type="dxa"/>
          </w:tcPr>
          <w:p w14:paraId="0552E224" w14:textId="77777777" w:rsidR="0017750F" w:rsidRDefault="0017750F" w:rsidP="00763A5C">
            <w:r>
              <w:t>gci:</w:t>
            </w:r>
            <w:r w:rsidRPr="007E76BD">
              <w:t>cardinality_</w:t>
            </w:r>
            <w:r>
              <w:t>of</w:t>
            </w:r>
          </w:p>
        </w:tc>
        <w:tc>
          <w:tcPr>
            <w:tcW w:w="2776" w:type="dxa"/>
          </w:tcPr>
          <w:p w14:paraId="57BA2704" w14:textId="77777777" w:rsidR="0017750F" w:rsidRDefault="0017750F" w:rsidP="00763A5C">
            <w:r w:rsidRPr="007E76BD">
              <w:t>exactly 1 Capacity</w:t>
            </w:r>
          </w:p>
        </w:tc>
      </w:tr>
      <w:tr w:rsidR="0017750F" w14:paraId="2EDCCAE0" w14:textId="77777777" w:rsidTr="00763A5C">
        <w:trPr>
          <w:cantSplit/>
        </w:trPr>
        <w:tc>
          <w:tcPr>
            <w:tcW w:w="2959" w:type="dxa"/>
            <w:vMerge w:val="restart"/>
          </w:tcPr>
          <w:p w14:paraId="55EF6134" w14:textId="64EEFE01" w:rsidR="0017750F" w:rsidRPr="00365930" w:rsidRDefault="0017750F" w:rsidP="00763A5C">
            <w:pPr>
              <w:rPr>
                <w:highlight w:val="yellow"/>
              </w:rPr>
            </w:pPr>
            <w:r>
              <w:lastRenderedPageBreak/>
              <w:t>Mass</w:t>
            </w:r>
          </w:p>
        </w:tc>
        <w:tc>
          <w:tcPr>
            <w:tcW w:w="3615" w:type="dxa"/>
          </w:tcPr>
          <w:p w14:paraId="5B70E925" w14:textId="77777777" w:rsidR="0017750F" w:rsidRDefault="0017750F" w:rsidP="00763A5C">
            <w:r>
              <w:t>subClassOf</w:t>
            </w:r>
          </w:p>
        </w:tc>
        <w:tc>
          <w:tcPr>
            <w:tcW w:w="2776" w:type="dxa"/>
          </w:tcPr>
          <w:p w14:paraId="15AD27CE" w14:textId="3F935377" w:rsidR="0017750F" w:rsidRDefault="0017750F" w:rsidP="00763A5C">
            <w:r>
              <w:t>Quantity</w:t>
            </w:r>
          </w:p>
        </w:tc>
      </w:tr>
      <w:tr w:rsidR="0017750F" w14:paraId="346E52CD" w14:textId="77777777" w:rsidTr="00763A5C">
        <w:trPr>
          <w:cantSplit/>
        </w:trPr>
        <w:tc>
          <w:tcPr>
            <w:tcW w:w="2959" w:type="dxa"/>
            <w:vMerge/>
          </w:tcPr>
          <w:p w14:paraId="675FC053" w14:textId="77777777" w:rsidR="0017750F" w:rsidRDefault="0017750F" w:rsidP="00763A5C"/>
        </w:tc>
        <w:tc>
          <w:tcPr>
            <w:tcW w:w="3615" w:type="dxa"/>
          </w:tcPr>
          <w:p w14:paraId="5F621EE5" w14:textId="11F5D3AD" w:rsidR="0017750F" w:rsidRDefault="0017750F" w:rsidP="00763A5C">
            <w:r>
              <w:t>hasValue</w:t>
            </w:r>
          </w:p>
        </w:tc>
        <w:tc>
          <w:tcPr>
            <w:tcW w:w="2776" w:type="dxa"/>
          </w:tcPr>
          <w:p w14:paraId="524822DD" w14:textId="3785AE82" w:rsidR="0017750F" w:rsidRDefault="0017750F" w:rsidP="00763A5C">
            <w:r w:rsidRPr="00365930">
              <w:t>only (</w:t>
            </w:r>
            <w:r>
              <w:t>hasUnit</w:t>
            </w:r>
            <w:r w:rsidRPr="00365930">
              <w:t xml:space="preserve"> only </w:t>
            </w:r>
            <w:r>
              <w:t>Mass_unit)</w:t>
            </w:r>
          </w:p>
        </w:tc>
      </w:tr>
      <w:tr w:rsidR="0017750F" w14:paraId="6117CD24" w14:textId="77777777" w:rsidTr="00763A5C">
        <w:trPr>
          <w:cantSplit/>
        </w:trPr>
        <w:tc>
          <w:tcPr>
            <w:tcW w:w="2959" w:type="dxa"/>
            <w:vMerge w:val="restart"/>
          </w:tcPr>
          <w:p w14:paraId="076B4623" w14:textId="1E847377" w:rsidR="0017750F" w:rsidRDefault="0017750F" w:rsidP="00763A5C">
            <w:r>
              <w:t>Area</w:t>
            </w:r>
          </w:p>
        </w:tc>
        <w:tc>
          <w:tcPr>
            <w:tcW w:w="3615" w:type="dxa"/>
          </w:tcPr>
          <w:p w14:paraId="396E6104" w14:textId="77777777" w:rsidR="0017750F" w:rsidRDefault="0017750F" w:rsidP="00763A5C">
            <w:r>
              <w:t>subClassOf</w:t>
            </w:r>
          </w:p>
        </w:tc>
        <w:tc>
          <w:tcPr>
            <w:tcW w:w="2776" w:type="dxa"/>
          </w:tcPr>
          <w:p w14:paraId="5A8CA80C" w14:textId="5A4E6596" w:rsidR="0017750F" w:rsidRDefault="0017750F" w:rsidP="00763A5C">
            <w:pPr>
              <w:tabs>
                <w:tab w:val="right" w:pos="2560"/>
              </w:tabs>
            </w:pPr>
            <w:r>
              <w:t>Quantity</w:t>
            </w:r>
            <w:r>
              <w:tab/>
            </w:r>
          </w:p>
        </w:tc>
      </w:tr>
      <w:tr w:rsidR="0017750F" w14:paraId="451B7ECE" w14:textId="77777777" w:rsidTr="00763A5C">
        <w:trPr>
          <w:cantSplit/>
        </w:trPr>
        <w:tc>
          <w:tcPr>
            <w:tcW w:w="2959" w:type="dxa"/>
            <w:vMerge/>
          </w:tcPr>
          <w:p w14:paraId="6925D6C9" w14:textId="77777777" w:rsidR="0017750F" w:rsidRDefault="0017750F" w:rsidP="00763A5C"/>
        </w:tc>
        <w:tc>
          <w:tcPr>
            <w:tcW w:w="3615" w:type="dxa"/>
          </w:tcPr>
          <w:p w14:paraId="6BADCEC2" w14:textId="0C9BFEAB" w:rsidR="0017750F" w:rsidRDefault="0017750F" w:rsidP="00763A5C">
            <w:r>
              <w:t>hasValue</w:t>
            </w:r>
          </w:p>
        </w:tc>
        <w:tc>
          <w:tcPr>
            <w:tcW w:w="2776" w:type="dxa"/>
          </w:tcPr>
          <w:p w14:paraId="05E1DE58" w14:textId="3934AD58" w:rsidR="0017750F" w:rsidRDefault="0017750F" w:rsidP="00763A5C">
            <w:r w:rsidRPr="00365930">
              <w:t>only (</w:t>
            </w:r>
            <w:r>
              <w:t>hasUnit</w:t>
            </w:r>
            <w:r w:rsidRPr="00365930">
              <w:t xml:space="preserve"> only </w:t>
            </w:r>
            <w:r>
              <w:t>Area_unit)</w:t>
            </w:r>
          </w:p>
        </w:tc>
      </w:tr>
      <w:tr w:rsidR="0017750F" w14:paraId="0A24EC60" w14:textId="77777777" w:rsidTr="00763A5C">
        <w:trPr>
          <w:cantSplit/>
        </w:trPr>
        <w:tc>
          <w:tcPr>
            <w:tcW w:w="2959" w:type="dxa"/>
            <w:vMerge w:val="restart"/>
          </w:tcPr>
          <w:p w14:paraId="4ADC7E73" w14:textId="34EADC37" w:rsidR="0017750F" w:rsidRDefault="0017750F" w:rsidP="00763A5C">
            <w:r>
              <w:t>Volume</w:t>
            </w:r>
          </w:p>
        </w:tc>
        <w:tc>
          <w:tcPr>
            <w:tcW w:w="3615" w:type="dxa"/>
          </w:tcPr>
          <w:p w14:paraId="07EBE4E9" w14:textId="77777777" w:rsidR="0017750F" w:rsidRDefault="0017750F" w:rsidP="00763A5C">
            <w:r>
              <w:t>subClassOf</w:t>
            </w:r>
          </w:p>
        </w:tc>
        <w:tc>
          <w:tcPr>
            <w:tcW w:w="2776" w:type="dxa"/>
          </w:tcPr>
          <w:p w14:paraId="7FB97E08" w14:textId="310EFC41" w:rsidR="0017750F" w:rsidRPr="00365930" w:rsidRDefault="0017750F" w:rsidP="00763A5C">
            <w:r>
              <w:t>Quantity</w:t>
            </w:r>
          </w:p>
        </w:tc>
      </w:tr>
      <w:tr w:rsidR="0017750F" w14:paraId="36BB3E08" w14:textId="77777777" w:rsidTr="00763A5C">
        <w:trPr>
          <w:cantSplit/>
        </w:trPr>
        <w:tc>
          <w:tcPr>
            <w:tcW w:w="2959" w:type="dxa"/>
            <w:vMerge/>
          </w:tcPr>
          <w:p w14:paraId="458CCEE7" w14:textId="77777777" w:rsidR="0017750F" w:rsidRDefault="0017750F" w:rsidP="00763A5C"/>
        </w:tc>
        <w:tc>
          <w:tcPr>
            <w:tcW w:w="3615" w:type="dxa"/>
          </w:tcPr>
          <w:p w14:paraId="45EA5E51" w14:textId="26F00E06" w:rsidR="0017750F" w:rsidRDefault="0017750F" w:rsidP="00763A5C">
            <w:r>
              <w:t>hasValue</w:t>
            </w:r>
          </w:p>
        </w:tc>
        <w:tc>
          <w:tcPr>
            <w:tcW w:w="2776" w:type="dxa"/>
          </w:tcPr>
          <w:p w14:paraId="4B312091" w14:textId="376EBA39" w:rsidR="0017750F" w:rsidRPr="00365930" w:rsidRDefault="0017750F" w:rsidP="00763A5C">
            <w:r w:rsidRPr="00365930">
              <w:t>only (</w:t>
            </w:r>
            <w:r>
              <w:t>hasUnit</w:t>
            </w:r>
            <w:r w:rsidRPr="00365930">
              <w:t xml:space="preserve"> only </w:t>
            </w:r>
            <w:r>
              <w:t>Volume_unit)</w:t>
            </w:r>
          </w:p>
        </w:tc>
      </w:tr>
      <w:tr w:rsidR="0017750F" w14:paraId="1D962267" w14:textId="77777777" w:rsidTr="00763A5C">
        <w:trPr>
          <w:cantSplit/>
        </w:trPr>
        <w:tc>
          <w:tcPr>
            <w:tcW w:w="2959" w:type="dxa"/>
            <w:vMerge w:val="restart"/>
          </w:tcPr>
          <w:p w14:paraId="48478D33" w14:textId="2DEAF2E0" w:rsidR="0017750F" w:rsidRDefault="0017750F" w:rsidP="00763A5C">
            <w:r>
              <w:t>Acceleration</w:t>
            </w:r>
          </w:p>
        </w:tc>
        <w:tc>
          <w:tcPr>
            <w:tcW w:w="3615" w:type="dxa"/>
          </w:tcPr>
          <w:p w14:paraId="7C00C4A0" w14:textId="77777777" w:rsidR="0017750F" w:rsidRDefault="0017750F" w:rsidP="00763A5C">
            <w:r>
              <w:t>subClassOf</w:t>
            </w:r>
          </w:p>
        </w:tc>
        <w:tc>
          <w:tcPr>
            <w:tcW w:w="2776" w:type="dxa"/>
          </w:tcPr>
          <w:p w14:paraId="44842BEE" w14:textId="297450DF" w:rsidR="0017750F" w:rsidRDefault="0017750F" w:rsidP="00763A5C">
            <w:r>
              <w:t>Quantity</w:t>
            </w:r>
          </w:p>
        </w:tc>
      </w:tr>
      <w:tr w:rsidR="0017750F" w14:paraId="28B10323" w14:textId="77777777" w:rsidTr="00763A5C">
        <w:trPr>
          <w:cantSplit/>
        </w:trPr>
        <w:tc>
          <w:tcPr>
            <w:tcW w:w="2959" w:type="dxa"/>
            <w:vMerge/>
          </w:tcPr>
          <w:p w14:paraId="23B29433" w14:textId="77777777" w:rsidR="0017750F" w:rsidRDefault="0017750F" w:rsidP="00763A5C"/>
        </w:tc>
        <w:tc>
          <w:tcPr>
            <w:tcW w:w="3615" w:type="dxa"/>
          </w:tcPr>
          <w:p w14:paraId="14EC26A5" w14:textId="6E4F3827" w:rsidR="0017750F" w:rsidRDefault="0017750F" w:rsidP="00763A5C">
            <w:r>
              <w:t>hasValue</w:t>
            </w:r>
          </w:p>
        </w:tc>
        <w:tc>
          <w:tcPr>
            <w:tcW w:w="2776" w:type="dxa"/>
          </w:tcPr>
          <w:p w14:paraId="429351AC" w14:textId="1910B1FE" w:rsidR="0017750F" w:rsidRDefault="0017750F" w:rsidP="00763A5C">
            <w:r w:rsidRPr="00365930">
              <w:t>only (</w:t>
            </w:r>
            <w:r>
              <w:t>hasUnit</w:t>
            </w:r>
            <w:r w:rsidRPr="00365930">
              <w:t xml:space="preserve"> only </w:t>
            </w:r>
            <w:r>
              <w:t>Acceleration_unit)</w:t>
            </w:r>
          </w:p>
        </w:tc>
      </w:tr>
      <w:tr w:rsidR="0017750F" w14:paraId="2BAA2A47" w14:textId="77777777" w:rsidTr="00763A5C">
        <w:trPr>
          <w:cantSplit/>
        </w:trPr>
        <w:tc>
          <w:tcPr>
            <w:tcW w:w="2959" w:type="dxa"/>
            <w:vMerge w:val="restart"/>
          </w:tcPr>
          <w:p w14:paraId="29D20C6A" w14:textId="30891625" w:rsidR="0017750F" w:rsidRDefault="0017750F" w:rsidP="00763A5C">
            <w:r>
              <w:t>Speed</w:t>
            </w:r>
          </w:p>
        </w:tc>
        <w:tc>
          <w:tcPr>
            <w:tcW w:w="3615" w:type="dxa"/>
          </w:tcPr>
          <w:p w14:paraId="7A3308E9" w14:textId="77777777" w:rsidR="0017750F" w:rsidRDefault="0017750F" w:rsidP="00763A5C">
            <w:r>
              <w:t>subClassOf</w:t>
            </w:r>
          </w:p>
        </w:tc>
        <w:tc>
          <w:tcPr>
            <w:tcW w:w="2776" w:type="dxa"/>
          </w:tcPr>
          <w:p w14:paraId="12E9BAA6" w14:textId="16235E1D" w:rsidR="0017750F" w:rsidRDefault="0017750F" w:rsidP="00763A5C">
            <w:r>
              <w:t>Quantity</w:t>
            </w:r>
          </w:p>
        </w:tc>
      </w:tr>
      <w:tr w:rsidR="0017750F" w14:paraId="2623191F" w14:textId="77777777" w:rsidTr="00763A5C">
        <w:trPr>
          <w:cantSplit/>
        </w:trPr>
        <w:tc>
          <w:tcPr>
            <w:tcW w:w="2959" w:type="dxa"/>
            <w:vMerge/>
          </w:tcPr>
          <w:p w14:paraId="3A24B392" w14:textId="77777777" w:rsidR="0017750F" w:rsidRDefault="0017750F" w:rsidP="00763A5C"/>
        </w:tc>
        <w:tc>
          <w:tcPr>
            <w:tcW w:w="3615" w:type="dxa"/>
          </w:tcPr>
          <w:p w14:paraId="2D09B059" w14:textId="65DE3BC0" w:rsidR="0017750F" w:rsidRDefault="0017750F" w:rsidP="00763A5C">
            <w:r>
              <w:t>hasValue</w:t>
            </w:r>
          </w:p>
        </w:tc>
        <w:tc>
          <w:tcPr>
            <w:tcW w:w="2776" w:type="dxa"/>
          </w:tcPr>
          <w:p w14:paraId="67BF04AC" w14:textId="3B34CE04" w:rsidR="0017750F" w:rsidRDefault="0017750F" w:rsidP="00763A5C">
            <w:r w:rsidRPr="00365930">
              <w:t>only (</w:t>
            </w:r>
            <w:r>
              <w:t>hasUnit</w:t>
            </w:r>
            <w:r w:rsidRPr="00365930">
              <w:t xml:space="preserve"> only </w:t>
            </w:r>
            <w:r>
              <w:t>Speed_unit)</w:t>
            </w:r>
          </w:p>
        </w:tc>
      </w:tr>
    </w:tbl>
    <w:p w14:paraId="2B877D8D" w14:textId="77777777" w:rsidR="0017750F" w:rsidRDefault="0017750F" w:rsidP="0017750F"/>
    <w:p w14:paraId="07E8420C" w14:textId="77777777" w:rsidR="0017750F" w:rsidRDefault="0017750F" w:rsidP="0017750F"/>
    <w:tbl>
      <w:tblPr>
        <w:tblStyle w:val="TableGrid"/>
        <w:tblpPr w:leftFromText="180" w:rightFromText="180" w:vertAnchor="text" w:horzAnchor="margin" w:tblpY="128"/>
        <w:tblW w:w="0" w:type="auto"/>
        <w:tblLook w:val="04A0" w:firstRow="1" w:lastRow="0" w:firstColumn="1" w:lastColumn="0" w:noHBand="0" w:noVBand="1"/>
      </w:tblPr>
      <w:tblGrid>
        <w:gridCol w:w="2576"/>
        <w:gridCol w:w="2431"/>
        <w:gridCol w:w="4343"/>
      </w:tblGrid>
      <w:tr w:rsidR="0017750F" w14:paraId="5E155E1B" w14:textId="77777777" w:rsidTr="00763A5C">
        <w:tc>
          <w:tcPr>
            <w:tcW w:w="2576" w:type="dxa"/>
            <w:shd w:val="clear" w:color="auto" w:fill="00FFFF"/>
          </w:tcPr>
          <w:p w14:paraId="743A8632" w14:textId="77777777" w:rsidR="0017750F" w:rsidRDefault="0017750F" w:rsidP="00763A5C">
            <w:pPr>
              <w:tabs>
                <w:tab w:val="left" w:pos="1027"/>
              </w:tabs>
            </w:pPr>
            <w:r>
              <w:t>Property</w:t>
            </w:r>
            <w:r>
              <w:tab/>
            </w:r>
          </w:p>
        </w:tc>
        <w:tc>
          <w:tcPr>
            <w:tcW w:w="2431" w:type="dxa"/>
            <w:shd w:val="clear" w:color="auto" w:fill="00FFFF"/>
          </w:tcPr>
          <w:p w14:paraId="043B2314" w14:textId="77777777" w:rsidR="0017750F" w:rsidRDefault="0017750F" w:rsidP="00763A5C">
            <w:r>
              <w:t>Characteristic</w:t>
            </w:r>
          </w:p>
        </w:tc>
        <w:tc>
          <w:tcPr>
            <w:tcW w:w="4343" w:type="dxa"/>
            <w:shd w:val="clear" w:color="auto" w:fill="00FFFF"/>
          </w:tcPr>
          <w:p w14:paraId="6BBD73EE" w14:textId="77777777" w:rsidR="0017750F" w:rsidRDefault="0017750F" w:rsidP="00763A5C">
            <w:r>
              <w:t>Value (if applicable)</w:t>
            </w:r>
          </w:p>
        </w:tc>
      </w:tr>
      <w:tr w:rsidR="0017750F" w14:paraId="4F744D53" w14:textId="77777777" w:rsidTr="00763A5C">
        <w:tc>
          <w:tcPr>
            <w:tcW w:w="2576" w:type="dxa"/>
          </w:tcPr>
          <w:p w14:paraId="74C81A55" w14:textId="73D04804" w:rsidR="0017750F" w:rsidRDefault="0017750F" w:rsidP="00763A5C">
            <w:r>
              <w:t>hasBaseUnit</w:t>
            </w:r>
          </w:p>
        </w:tc>
        <w:tc>
          <w:tcPr>
            <w:tcW w:w="2431" w:type="dxa"/>
          </w:tcPr>
          <w:p w14:paraId="3BA717A1" w14:textId="77777777" w:rsidR="0017750F" w:rsidRDefault="0017750F" w:rsidP="00763A5C">
            <w:r>
              <w:t>domain</w:t>
            </w:r>
          </w:p>
        </w:tc>
        <w:tc>
          <w:tcPr>
            <w:tcW w:w="4343" w:type="dxa"/>
          </w:tcPr>
          <w:p w14:paraId="144252EF" w14:textId="1867B61F" w:rsidR="0017750F" w:rsidRDefault="0017750F" w:rsidP="00763A5C">
            <w:r>
              <w:t>System_of_units</w:t>
            </w:r>
          </w:p>
        </w:tc>
      </w:tr>
      <w:tr w:rsidR="0017750F" w14:paraId="1BBE46C4" w14:textId="77777777" w:rsidTr="00763A5C">
        <w:tc>
          <w:tcPr>
            <w:tcW w:w="2576" w:type="dxa"/>
          </w:tcPr>
          <w:p w14:paraId="3BC75354" w14:textId="5DC26FB1" w:rsidR="0017750F" w:rsidRDefault="0017750F" w:rsidP="00763A5C">
            <w:r>
              <w:t>hasBaseUnit</w:t>
            </w:r>
          </w:p>
        </w:tc>
        <w:tc>
          <w:tcPr>
            <w:tcW w:w="2431" w:type="dxa"/>
          </w:tcPr>
          <w:p w14:paraId="68D47FC0" w14:textId="77777777" w:rsidR="0017750F" w:rsidRDefault="0017750F" w:rsidP="00763A5C">
            <w:r>
              <w:t>range</w:t>
            </w:r>
          </w:p>
        </w:tc>
        <w:tc>
          <w:tcPr>
            <w:tcW w:w="4343" w:type="dxa"/>
          </w:tcPr>
          <w:p w14:paraId="3B35D878" w14:textId="0743CE7E" w:rsidR="0017750F" w:rsidRDefault="0017750F" w:rsidP="00763A5C">
            <w:r>
              <w:t>Unit</w:t>
            </w:r>
          </w:p>
        </w:tc>
      </w:tr>
      <w:tr w:rsidR="0017750F" w14:paraId="574E4F7A" w14:textId="77777777" w:rsidTr="00763A5C">
        <w:tc>
          <w:tcPr>
            <w:tcW w:w="2576" w:type="dxa"/>
          </w:tcPr>
          <w:p w14:paraId="6DAD9881" w14:textId="4F556E8C" w:rsidR="0017750F" w:rsidRDefault="0017750F" w:rsidP="00763A5C">
            <w:r>
              <w:lastRenderedPageBreak/>
              <w:t>hasDenominator</w:t>
            </w:r>
          </w:p>
        </w:tc>
        <w:tc>
          <w:tcPr>
            <w:tcW w:w="2431" w:type="dxa"/>
          </w:tcPr>
          <w:p w14:paraId="37C07BC2" w14:textId="77777777" w:rsidR="0017750F" w:rsidRDefault="0017750F" w:rsidP="00763A5C">
            <w:r>
              <w:t>domain</w:t>
            </w:r>
          </w:p>
        </w:tc>
        <w:tc>
          <w:tcPr>
            <w:tcW w:w="4343" w:type="dxa"/>
          </w:tcPr>
          <w:p w14:paraId="6E5894B8" w14:textId="1B7EC23C" w:rsidR="0017750F" w:rsidRDefault="0017750F" w:rsidP="00763A5C">
            <w:r>
              <w:t>UnitDivision</w:t>
            </w:r>
          </w:p>
        </w:tc>
      </w:tr>
      <w:tr w:rsidR="0017750F" w14:paraId="5CF89B5F" w14:textId="77777777" w:rsidTr="00763A5C">
        <w:tc>
          <w:tcPr>
            <w:tcW w:w="2576" w:type="dxa"/>
          </w:tcPr>
          <w:p w14:paraId="724BE63E" w14:textId="68EE3550" w:rsidR="0017750F" w:rsidRDefault="0017750F" w:rsidP="00763A5C">
            <w:r>
              <w:t>hasDenominator</w:t>
            </w:r>
          </w:p>
        </w:tc>
        <w:tc>
          <w:tcPr>
            <w:tcW w:w="2431" w:type="dxa"/>
          </w:tcPr>
          <w:p w14:paraId="64CCBA14" w14:textId="77777777" w:rsidR="0017750F" w:rsidRDefault="0017750F" w:rsidP="00763A5C">
            <w:r>
              <w:t>range</w:t>
            </w:r>
          </w:p>
        </w:tc>
        <w:tc>
          <w:tcPr>
            <w:tcW w:w="4343" w:type="dxa"/>
          </w:tcPr>
          <w:p w14:paraId="1D0B7E4A" w14:textId="15801CC6" w:rsidR="0017750F" w:rsidRDefault="0017750F" w:rsidP="00763A5C">
            <w:r>
              <w:t>Unit</w:t>
            </w:r>
          </w:p>
        </w:tc>
      </w:tr>
      <w:tr w:rsidR="0017750F" w14:paraId="3132D90D" w14:textId="77777777" w:rsidTr="00763A5C">
        <w:tc>
          <w:tcPr>
            <w:tcW w:w="2576" w:type="dxa"/>
          </w:tcPr>
          <w:p w14:paraId="486D7815" w14:textId="6EDCA22E" w:rsidR="0017750F" w:rsidRDefault="0017750F" w:rsidP="00763A5C">
            <w:r>
              <w:t>hasNumerator</w:t>
            </w:r>
          </w:p>
        </w:tc>
        <w:tc>
          <w:tcPr>
            <w:tcW w:w="2431" w:type="dxa"/>
          </w:tcPr>
          <w:p w14:paraId="2AA49F0A" w14:textId="77777777" w:rsidR="0017750F" w:rsidRDefault="0017750F" w:rsidP="00763A5C">
            <w:r>
              <w:t>domain</w:t>
            </w:r>
          </w:p>
        </w:tc>
        <w:tc>
          <w:tcPr>
            <w:tcW w:w="4343" w:type="dxa"/>
          </w:tcPr>
          <w:p w14:paraId="0875FB35" w14:textId="2146BF24" w:rsidR="0017750F" w:rsidRDefault="0017750F" w:rsidP="00763A5C">
            <w:r>
              <w:t>UnitDivision</w:t>
            </w:r>
          </w:p>
        </w:tc>
      </w:tr>
      <w:tr w:rsidR="0017750F" w14:paraId="717F2290" w14:textId="77777777" w:rsidTr="00763A5C">
        <w:tc>
          <w:tcPr>
            <w:tcW w:w="2576" w:type="dxa"/>
          </w:tcPr>
          <w:p w14:paraId="06BD956D" w14:textId="321F8871" w:rsidR="0017750F" w:rsidRDefault="0017750F" w:rsidP="00763A5C">
            <w:r>
              <w:t>hasNumerator</w:t>
            </w:r>
          </w:p>
        </w:tc>
        <w:tc>
          <w:tcPr>
            <w:tcW w:w="2431" w:type="dxa"/>
          </w:tcPr>
          <w:p w14:paraId="321A37F0" w14:textId="77777777" w:rsidR="0017750F" w:rsidRDefault="0017750F" w:rsidP="00763A5C">
            <w:r>
              <w:t>domain</w:t>
            </w:r>
          </w:p>
        </w:tc>
        <w:tc>
          <w:tcPr>
            <w:tcW w:w="4343" w:type="dxa"/>
          </w:tcPr>
          <w:p w14:paraId="32E0B4A6" w14:textId="7EC23203" w:rsidR="0017750F" w:rsidRDefault="0017750F" w:rsidP="00763A5C">
            <w:r>
              <w:t>Unit</w:t>
            </w:r>
          </w:p>
        </w:tc>
      </w:tr>
      <w:tr w:rsidR="0017750F" w14:paraId="32B4DA91" w14:textId="77777777" w:rsidTr="00763A5C">
        <w:tc>
          <w:tcPr>
            <w:tcW w:w="2576" w:type="dxa"/>
            <w:vMerge w:val="restart"/>
          </w:tcPr>
          <w:p w14:paraId="355DDB7C" w14:textId="7B058A8F" w:rsidR="0017750F" w:rsidRDefault="0017750F" w:rsidP="00763A5C">
            <w:r>
              <w:t>hasAggregateFunction</w:t>
            </w:r>
          </w:p>
        </w:tc>
        <w:tc>
          <w:tcPr>
            <w:tcW w:w="2431" w:type="dxa"/>
          </w:tcPr>
          <w:p w14:paraId="6CB9F08C" w14:textId="77777777" w:rsidR="0017750F" w:rsidRDefault="0017750F" w:rsidP="00763A5C">
            <w:r>
              <w:t>domain</w:t>
            </w:r>
          </w:p>
        </w:tc>
        <w:tc>
          <w:tcPr>
            <w:tcW w:w="4343" w:type="dxa"/>
          </w:tcPr>
          <w:p w14:paraId="344E1628" w14:textId="1EA17854" w:rsidR="0017750F" w:rsidRDefault="0017750F" w:rsidP="00763A5C">
            <w:r>
              <w:t>Quantity</w:t>
            </w:r>
          </w:p>
        </w:tc>
      </w:tr>
      <w:tr w:rsidR="0017750F" w14:paraId="1EC6A7EC" w14:textId="77777777" w:rsidTr="00763A5C">
        <w:tc>
          <w:tcPr>
            <w:tcW w:w="2576" w:type="dxa"/>
            <w:vMerge/>
          </w:tcPr>
          <w:p w14:paraId="5F31C4F1" w14:textId="77777777" w:rsidR="0017750F" w:rsidRDefault="0017750F" w:rsidP="00763A5C"/>
        </w:tc>
        <w:tc>
          <w:tcPr>
            <w:tcW w:w="2431" w:type="dxa"/>
          </w:tcPr>
          <w:p w14:paraId="135D2A58" w14:textId="77777777" w:rsidR="0017750F" w:rsidRDefault="0017750F" w:rsidP="00763A5C">
            <w:r>
              <w:t>range</w:t>
            </w:r>
          </w:p>
        </w:tc>
        <w:tc>
          <w:tcPr>
            <w:tcW w:w="4343" w:type="dxa"/>
          </w:tcPr>
          <w:p w14:paraId="782E2ECF" w14:textId="3391E30B" w:rsidR="0017750F" w:rsidRDefault="0017750F" w:rsidP="00763A5C">
            <w:r>
              <w:t>function</w:t>
            </w:r>
          </w:p>
        </w:tc>
      </w:tr>
      <w:tr w:rsidR="0017750F" w14:paraId="464B530D" w14:textId="77777777" w:rsidTr="00763A5C">
        <w:tc>
          <w:tcPr>
            <w:tcW w:w="2576" w:type="dxa"/>
          </w:tcPr>
          <w:p w14:paraId="4624D1CA" w14:textId="77777777" w:rsidR="0017750F" w:rsidRDefault="0017750F" w:rsidP="00763A5C">
            <w:r>
              <w:t>aggregateOf</w:t>
            </w:r>
          </w:p>
        </w:tc>
        <w:tc>
          <w:tcPr>
            <w:tcW w:w="2431" w:type="dxa"/>
          </w:tcPr>
          <w:p w14:paraId="0D91100C" w14:textId="77777777" w:rsidR="0017750F" w:rsidRDefault="0017750F" w:rsidP="00763A5C">
            <w:r>
              <w:t>domain</w:t>
            </w:r>
          </w:p>
        </w:tc>
        <w:tc>
          <w:tcPr>
            <w:tcW w:w="4343" w:type="dxa"/>
          </w:tcPr>
          <w:p w14:paraId="112151C9" w14:textId="7EBFDD22" w:rsidR="0017750F" w:rsidRDefault="0017750F" w:rsidP="00763A5C">
            <w:r>
              <w:t>Quantity</w:t>
            </w:r>
          </w:p>
        </w:tc>
      </w:tr>
      <w:tr w:rsidR="0017750F" w14:paraId="23AAD1B1" w14:textId="77777777" w:rsidTr="00763A5C">
        <w:tc>
          <w:tcPr>
            <w:tcW w:w="2576" w:type="dxa"/>
          </w:tcPr>
          <w:p w14:paraId="52BDFB0E" w14:textId="77777777" w:rsidR="0017750F" w:rsidRDefault="0017750F" w:rsidP="00763A5C">
            <w:r>
              <w:t>aggregateOver</w:t>
            </w:r>
          </w:p>
        </w:tc>
        <w:tc>
          <w:tcPr>
            <w:tcW w:w="2431" w:type="dxa"/>
          </w:tcPr>
          <w:p w14:paraId="5D55200D" w14:textId="77777777" w:rsidR="0017750F" w:rsidRDefault="0017750F" w:rsidP="00763A5C">
            <w:r>
              <w:t>domain</w:t>
            </w:r>
          </w:p>
        </w:tc>
        <w:tc>
          <w:tcPr>
            <w:tcW w:w="4343" w:type="dxa"/>
          </w:tcPr>
          <w:p w14:paraId="25BB7601" w14:textId="21934DC6" w:rsidR="0017750F" w:rsidRDefault="0017750F" w:rsidP="00763A5C">
            <w:r>
              <w:t>Quantity</w:t>
            </w:r>
          </w:p>
        </w:tc>
      </w:tr>
    </w:tbl>
    <w:p w14:paraId="49E9B08A" w14:textId="77777777" w:rsidR="0017750F" w:rsidRPr="0017750F" w:rsidRDefault="0017750F" w:rsidP="0017750F">
      <w:pPr>
        <w:rPr>
          <w:lang w:val="en-US" w:bidi="en-US"/>
        </w:rPr>
      </w:pPr>
    </w:p>
    <w:p w14:paraId="51E8B88D" w14:textId="4168A363" w:rsidR="00E66883" w:rsidRPr="00680A88" w:rsidRDefault="000D3AF9" w:rsidP="0017750F">
      <w:pPr>
        <w:pStyle w:val="Heading4"/>
      </w:pPr>
      <w:r w:rsidRPr="00680A88">
        <w:t>Future work</w:t>
      </w:r>
    </w:p>
    <w:p w14:paraId="09B7909E" w14:textId="53829296"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important that we are able to 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8" w:history="1">
        <w:r w:rsidR="000D3AF9" w:rsidRPr="00DD33ED">
          <w:rPr>
            <w:rStyle w:val="Hyperlink"/>
          </w:rPr>
          <w:t>http://data.ign.fr/def/ignf/20150505.en.htm</w:t>
        </w:r>
      </w:hyperlink>
      <w:r w:rsidR="000D3AF9">
        <w:t xml:space="preserve"> may be a relevant ontology.</w:t>
      </w:r>
    </w:p>
    <w:p w14:paraId="1A9F052B" w14:textId="1A985F57" w:rsidR="006A7709" w:rsidRPr="00DB5DF1" w:rsidRDefault="006A7709" w:rsidP="000B72D5"/>
    <w:p w14:paraId="6633CA72" w14:textId="77777777" w:rsidR="00003303" w:rsidRDefault="00003303"/>
    <w:p w14:paraId="0262A472" w14:textId="77777777" w:rsidR="004053E0" w:rsidRDefault="004053E0" w:rsidP="004053E0">
      <w:pPr>
        <w:rPr>
          <w:b/>
        </w:rPr>
      </w:pPr>
      <w:r>
        <w:rPr>
          <w:b/>
        </w:rPr>
        <w:t>Reused Ontologies:</w:t>
      </w:r>
    </w:p>
    <w:p w14:paraId="6F90847E" w14:textId="61C90912" w:rsidR="005D3386" w:rsidRDefault="00DC74DA" w:rsidP="00E80D3C">
      <w:pPr>
        <w:pStyle w:val="ListParagraph"/>
      </w:pPr>
      <w:r>
        <w:t>Global City Indicators Foundation Ontology</w:t>
      </w:r>
      <w:r>
        <w:rPr>
          <w:rStyle w:val="FootnoteReference"/>
        </w:rPr>
        <w:footnoteReference w:id="9"/>
      </w:r>
    </w:p>
    <w:p w14:paraId="2FE49F5E" w14:textId="77777777" w:rsidR="000B72D5" w:rsidRDefault="000B72D5" w:rsidP="000B72D5"/>
    <w:p w14:paraId="75F0BA7F" w14:textId="47D595FF" w:rsidR="004F1D87" w:rsidRPr="00E72AD2" w:rsidRDefault="00C969BA" w:rsidP="00433E1D">
      <w:pPr>
        <w:pStyle w:val="Heading3"/>
      </w:pPr>
      <w:bookmarkStart w:id="112" w:name="_Toc35948852"/>
      <w:r>
        <w:t>Observations</w:t>
      </w:r>
      <w:r w:rsidR="00E72AD2" w:rsidRPr="00E72AD2">
        <w:t xml:space="preserve"> </w:t>
      </w:r>
      <w:r w:rsidR="004F1D87" w:rsidRPr="00E72AD2">
        <w:t>Ontology</w:t>
      </w:r>
      <w:bookmarkEnd w:id="112"/>
    </w:p>
    <w:p w14:paraId="2F2F9CE3" w14:textId="3FB99427" w:rsidR="004F1D87" w:rsidRPr="007978A3" w:rsidRDefault="0089518D" w:rsidP="004F1D87">
      <w:pPr>
        <w:rPr>
          <w:i/>
        </w:rPr>
      </w:pPr>
      <w:r>
        <w:rPr>
          <w:i/>
        </w:rPr>
        <w:t>http://ontology.eil.utoronto.ca/icity/</w:t>
      </w:r>
      <w:r w:rsidR="00C969BA">
        <w:rPr>
          <w:i/>
        </w:rPr>
        <w:t>Observations</w:t>
      </w:r>
    </w:p>
    <w:p w14:paraId="0E1E0F06" w14:textId="77777777" w:rsidR="008A4F0D" w:rsidRDefault="008A4F0D" w:rsidP="008A4F0D">
      <w:r>
        <w:t>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growing access to the Internet of Things, data from available sensors will continue to expand, likely 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77777777"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t>ontology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ontology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 time (i.e. the time at which the property was demonstrated) and result time may be associated with a</w:t>
      </w:r>
      <w:r>
        <w:t xml:space="preserve"> particular</w:t>
      </w:r>
      <w:r w:rsidRPr="00E24B3D">
        <w:t xml:space="preserve"> observation.</w:t>
      </w:r>
    </w:p>
    <w:p w14:paraId="6AAC13EB" w14:textId="15797431"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5A6FB2">
        <w:t xml:space="preserve">Table </w:t>
      </w:r>
      <w:r w:rsidR="005A6FB2">
        <w:rPr>
          <w:noProof/>
        </w:rPr>
        <w:t>12</w:t>
      </w:r>
      <w:r>
        <w:fldChar w:fldCharType="end"/>
      </w:r>
      <w:r>
        <w:t>.</w:t>
      </w:r>
    </w:p>
    <w:p w14:paraId="66850180" w14:textId="77777777" w:rsidR="008A4F0D" w:rsidRDefault="008A4F0D" w:rsidP="008A4F0D">
      <w:r>
        <w:lastRenderedPageBreak/>
        <w:t>The SSN ontology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6F8FD452" w:rsidR="008A4F0D" w:rsidRDefault="008A4F0D" w:rsidP="008A4F0D">
      <w:pPr>
        <w:pStyle w:val="Caption"/>
        <w:keepNext/>
        <w:spacing w:after="120"/>
      </w:pPr>
      <w:bookmarkStart w:id="113" w:name="_Ref13136457"/>
      <w:r>
        <w:t xml:space="preserve">Table </w:t>
      </w:r>
      <w:fldSimple w:instr=" SEQ Table \* ARABIC ">
        <w:r w:rsidR="005A6FB2">
          <w:rPr>
            <w:noProof/>
          </w:rPr>
          <w:t>12</w:t>
        </w:r>
      </w:fldSimple>
      <w:bookmarkEnd w:id="113"/>
      <w:r>
        <w:t>: Key classes in the Observations Ontology</w:t>
      </w:r>
    </w:p>
    <w:tbl>
      <w:tblPr>
        <w:tblStyle w:val="TableGrid"/>
        <w:tblpPr w:leftFromText="180" w:rightFromText="180" w:vertAnchor="text" w:horzAnchor="margin" w:tblpY="128"/>
        <w:tblW w:w="0" w:type="auto"/>
        <w:tblLook w:val="04A0" w:firstRow="1" w:lastRow="0" w:firstColumn="1" w:lastColumn="0" w:noHBand="0" w:noVBand="1"/>
      </w:tblPr>
      <w:tblGrid>
        <w:gridCol w:w="2805"/>
        <w:gridCol w:w="2917"/>
        <w:gridCol w:w="3628"/>
      </w:tblGrid>
      <w:tr w:rsidR="008A4F0D" w14:paraId="68F9CF78" w14:textId="77777777" w:rsidTr="00763A5C">
        <w:tc>
          <w:tcPr>
            <w:tcW w:w="2805" w:type="dxa"/>
            <w:shd w:val="clear" w:color="auto" w:fill="00FFFF"/>
          </w:tcPr>
          <w:p w14:paraId="27E097B7" w14:textId="77777777" w:rsidR="008A4F0D" w:rsidRDefault="008A4F0D" w:rsidP="00763A5C">
            <w:r>
              <w:t>Object</w:t>
            </w:r>
          </w:p>
        </w:tc>
        <w:tc>
          <w:tcPr>
            <w:tcW w:w="2917" w:type="dxa"/>
            <w:shd w:val="clear" w:color="auto" w:fill="00FFFF"/>
          </w:tcPr>
          <w:p w14:paraId="6E291DCC" w14:textId="77777777" w:rsidR="008A4F0D" w:rsidRDefault="008A4F0D" w:rsidP="00763A5C">
            <w:r>
              <w:t>Property</w:t>
            </w:r>
          </w:p>
        </w:tc>
        <w:tc>
          <w:tcPr>
            <w:tcW w:w="3628" w:type="dxa"/>
            <w:shd w:val="clear" w:color="auto" w:fill="00FFFF"/>
          </w:tcPr>
          <w:p w14:paraId="3A68FE8A" w14:textId="77777777" w:rsidR="008A4F0D" w:rsidRDefault="008A4F0D" w:rsidP="00763A5C">
            <w:r>
              <w:t>Value</w:t>
            </w:r>
          </w:p>
        </w:tc>
      </w:tr>
      <w:tr w:rsidR="008A4F0D" w14:paraId="6E55795C" w14:textId="77777777" w:rsidTr="00763A5C">
        <w:tc>
          <w:tcPr>
            <w:tcW w:w="2805" w:type="dxa"/>
          </w:tcPr>
          <w:p w14:paraId="5299188B" w14:textId="77777777" w:rsidR="008A4F0D" w:rsidRDefault="008A4F0D" w:rsidP="00763A5C">
            <w:r>
              <w:t>Observation</w:t>
            </w:r>
          </w:p>
        </w:tc>
        <w:tc>
          <w:tcPr>
            <w:tcW w:w="2917" w:type="dxa"/>
          </w:tcPr>
          <w:p w14:paraId="564F6031" w14:textId="77777777" w:rsidR="008A4F0D" w:rsidRDefault="008A4F0D" w:rsidP="00763A5C">
            <w:r>
              <w:t>observedBy</w:t>
            </w:r>
          </w:p>
        </w:tc>
        <w:tc>
          <w:tcPr>
            <w:tcW w:w="3628" w:type="dxa"/>
          </w:tcPr>
          <w:p w14:paraId="3E2A0D85" w14:textId="77777777" w:rsidR="008A4F0D" w:rsidRDefault="008A4F0D" w:rsidP="00763A5C">
            <w:r>
              <w:t>only Observer</w:t>
            </w:r>
          </w:p>
        </w:tc>
      </w:tr>
      <w:tr w:rsidR="008A4F0D" w14:paraId="3F4F2DE9" w14:textId="77777777" w:rsidTr="00763A5C">
        <w:tc>
          <w:tcPr>
            <w:tcW w:w="2805" w:type="dxa"/>
          </w:tcPr>
          <w:p w14:paraId="601DBAA7" w14:textId="77777777" w:rsidR="008A4F0D" w:rsidRDefault="008A4F0D" w:rsidP="00763A5C">
            <w:r>
              <w:t>Observer</w:t>
            </w:r>
          </w:p>
        </w:tc>
        <w:tc>
          <w:tcPr>
            <w:tcW w:w="2917" w:type="dxa"/>
          </w:tcPr>
          <w:p w14:paraId="6F8E78CC" w14:textId="77777777" w:rsidR="008A4F0D" w:rsidRDefault="008A4F0D" w:rsidP="00763A5C">
            <w:r>
              <w:t>inverse(observedBy)</w:t>
            </w:r>
          </w:p>
        </w:tc>
        <w:tc>
          <w:tcPr>
            <w:tcW w:w="3628" w:type="dxa"/>
          </w:tcPr>
          <w:p w14:paraId="47BD2C09" w14:textId="77777777" w:rsidR="008A4F0D" w:rsidRDefault="008A4F0D" w:rsidP="00763A5C">
            <w:r>
              <w:t>only Observation</w:t>
            </w:r>
          </w:p>
        </w:tc>
      </w:tr>
      <w:tr w:rsidR="008A4F0D" w14:paraId="536092A7" w14:textId="77777777" w:rsidTr="00763A5C">
        <w:tc>
          <w:tcPr>
            <w:tcW w:w="2805" w:type="dxa"/>
            <w:vMerge w:val="restart"/>
          </w:tcPr>
          <w:p w14:paraId="5BA118E9" w14:textId="77777777" w:rsidR="008A4F0D" w:rsidRDefault="008A4F0D" w:rsidP="00763A5C">
            <w:r>
              <w:t>sosa:Sensor</w:t>
            </w:r>
          </w:p>
        </w:tc>
        <w:tc>
          <w:tcPr>
            <w:tcW w:w="2917" w:type="dxa"/>
          </w:tcPr>
          <w:p w14:paraId="4E45979B" w14:textId="77777777" w:rsidR="008A4F0D" w:rsidRDefault="008A4F0D" w:rsidP="00763A5C">
            <w:r>
              <w:t>subclassOf</w:t>
            </w:r>
          </w:p>
        </w:tc>
        <w:tc>
          <w:tcPr>
            <w:tcW w:w="3628" w:type="dxa"/>
          </w:tcPr>
          <w:p w14:paraId="5ED603E7" w14:textId="77777777" w:rsidR="008A4F0D" w:rsidRDefault="008A4F0D" w:rsidP="00763A5C">
            <w:r>
              <w:t>Observer</w:t>
            </w:r>
          </w:p>
        </w:tc>
      </w:tr>
      <w:tr w:rsidR="008A4F0D" w14:paraId="4D84A845" w14:textId="77777777" w:rsidTr="00763A5C">
        <w:tc>
          <w:tcPr>
            <w:tcW w:w="2805" w:type="dxa"/>
            <w:vMerge/>
          </w:tcPr>
          <w:p w14:paraId="3AE6F36D" w14:textId="77777777" w:rsidR="008A4F0D" w:rsidRDefault="008A4F0D" w:rsidP="00763A5C"/>
        </w:tc>
        <w:tc>
          <w:tcPr>
            <w:tcW w:w="2917" w:type="dxa"/>
          </w:tcPr>
          <w:p w14:paraId="49155F82" w14:textId="77777777" w:rsidR="008A4F0D" w:rsidRDefault="008A4F0D" w:rsidP="00763A5C">
            <w:r>
              <w:t>sosa:madeObservation</w:t>
            </w:r>
          </w:p>
        </w:tc>
        <w:tc>
          <w:tcPr>
            <w:tcW w:w="3628" w:type="dxa"/>
          </w:tcPr>
          <w:p w14:paraId="53FDDFEF" w14:textId="77777777" w:rsidR="008A4F0D" w:rsidRDefault="008A4F0D" w:rsidP="00763A5C">
            <w:r>
              <w:t>only sosa:Observation</w:t>
            </w:r>
          </w:p>
        </w:tc>
      </w:tr>
      <w:tr w:rsidR="008A4F0D" w14:paraId="688BC9CA" w14:textId="77777777" w:rsidTr="00763A5C">
        <w:tc>
          <w:tcPr>
            <w:tcW w:w="2805" w:type="dxa"/>
            <w:vMerge/>
          </w:tcPr>
          <w:p w14:paraId="75382DBD" w14:textId="77777777" w:rsidR="008A4F0D" w:rsidRDefault="008A4F0D" w:rsidP="00763A5C"/>
        </w:tc>
        <w:tc>
          <w:tcPr>
            <w:tcW w:w="2917" w:type="dxa"/>
          </w:tcPr>
          <w:p w14:paraId="073FA13A" w14:textId="77777777" w:rsidR="008A4F0D" w:rsidRDefault="008A4F0D" w:rsidP="00763A5C">
            <w:r>
              <w:t>sosa:observes</w:t>
            </w:r>
          </w:p>
        </w:tc>
        <w:tc>
          <w:tcPr>
            <w:tcW w:w="3628" w:type="dxa"/>
          </w:tcPr>
          <w:p w14:paraId="2F18E166" w14:textId="77777777" w:rsidR="008A4F0D" w:rsidRDefault="008A4F0D" w:rsidP="00763A5C">
            <w:r>
              <w:t>only sosa:ObservableProperty</w:t>
            </w:r>
          </w:p>
        </w:tc>
      </w:tr>
      <w:tr w:rsidR="008A4F0D" w14:paraId="05630DCE" w14:textId="77777777" w:rsidTr="00763A5C">
        <w:tc>
          <w:tcPr>
            <w:tcW w:w="2805" w:type="dxa"/>
            <w:vMerge/>
          </w:tcPr>
          <w:p w14:paraId="55C92C03" w14:textId="77777777" w:rsidR="008A4F0D" w:rsidRDefault="008A4F0D" w:rsidP="00763A5C"/>
        </w:tc>
        <w:tc>
          <w:tcPr>
            <w:tcW w:w="2917" w:type="dxa"/>
          </w:tcPr>
          <w:p w14:paraId="21AA62EE" w14:textId="77777777" w:rsidR="008A4F0D" w:rsidRDefault="008A4F0D" w:rsidP="00763A5C">
            <w:r>
              <w:t>ssn:detects</w:t>
            </w:r>
          </w:p>
        </w:tc>
        <w:tc>
          <w:tcPr>
            <w:tcW w:w="3628" w:type="dxa"/>
          </w:tcPr>
          <w:p w14:paraId="20A21742" w14:textId="77777777" w:rsidR="008A4F0D" w:rsidRDefault="008A4F0D" w:rsidP="00763A5C">
            <w:r>
              <w:t>only ssn:Stimulus</w:t>
            </w:r>
          </w:p>
        </w:tc>
      </w:tr>
      <w:tr w:rsidR="008A4F0D" w14:paraId="317BFD16" w14:textId="77777777" w:rsidTr="00763A5C">
        <w:trPr>
          <w:trHeight w:val="63"/>
        </w:trPr>
        <w:tc>
          <w:tcPr>
            <w:tcW w:w="2805" w:type="dxa"/>
            <w:vMerge w:val="restart"/>
          </w:tcPr>
          <w:p w14:paraId="44154E9C" w14:textId="77777777" w:rsidR="008A4F0D" w:rsidRDefault="008A4F0D" w:rsidP="00763A5C">
            <w:r>
              <w:t>sosa:Observation</w:t>
            </w:r>
          </w:p>
        </w:tc>
        <w:tc>
          <w:tcPr>
            <w:tcW w:w="2917" w:type="dxa"/>
          </w:tcPr>
          <w:p w14:paraId="0075880C" w14:textId="77777777" w:rsidR="008A4F0D" w:rsidRDefault="008A4F0D" w:rsidP="00763A5C">
            <w:r>
              <w:t>subclassOf</w:t>
            </w:r>
          </w:p>
        </w:tc>
        <w:tc>
          <w:tcPr>
            <w:tcW w:w="3628" w:type="dxa"/>
          </w:tcPr>
          <w:p w14:paraId="37F0F1E0" w14:textId="77777777" w:rsidR="008A4F0D" w:rsidRDefault="008A4F0D" w:rsidP="00763A5C">
            <w:r>
              <w:t>Observation</w:t>
            </w:r>
          </w:p>
        </w:tc>
      </w:tr>
      <w:tr w:rsidR="008A4F0D" w14:paraId="593D928D" w14:textId="77777777" w:rsidTr="00763A5C">
        <w:trPr>
          <w:trHeight w:val="63"/>
        </w:trPr>
        <w:tc>
          <w:tcPr>
            <w:tcW w:w="2805" w:type="dxa"/>
            <w:vMerge/>
          </w:tcPr>
          <w:p w14:paraId="7CA90AB5" w14:textId="77777777" w:rsidR="008A4F0D" w:rsidRDefault="008A4F0D" w:rsidP="00763A5C"/>
        </w:tc>
        <w:tc>
          <w:tcPr>
            <w:tcW w:w="2917" w:type="dxa"/>
          </w:tcPr>
          <w:p w14:paraId="7C0CBA29" w14:textId="77777777" w:rsidR="008A4F0D" w:rsidRDefault="008A4F0D" w:rsidP="00763A5C">
            <w:r>
              <w:t>sosa:madeBySensor</w:t>
            </w:r>
          </w:p>
        </w:tc>
        <w:tc>
          <w:tcPr>
            <w:tcW w:w="3628" w:type="dxa"/>
          </w:tcPr>
          <w:p w14:paraId="0F4EB334" w14:textId="77777777" w:rsidR="008A4F0D" w:rsidRDefault="008A4F0D" w:rsidP="00763A5C">
            <w:r>
              <w:t>exactly 1 sosa:Sensor</w:t>
            </w:r>
          </w:p>
        </w:tc>
      </w:tr>
      <w:tr w:rsidR="008A4F0D" w14:paraId="758B1361" w14:textId="77777777" w:rsidTr="00763A5C">
        <w:trPr>
          <w:trHeight w:val="63"/>
        </w:trPr>
        <w:tc>
          <w:tcPr>
            <w:tcW w:w="2805" w:type="dxa"/>
            <w:vMerge/>
          </w:tcPr>
          <w:p w14:paraId="2A2C2210" w14:textId="77777777" w:rsidR="008A4F0D" w:rsidRDefault="008A4F0D" w:rsidP="00763A5C"/>
        </w:tc>
        <w:tc>
          <w:tcPr>
            <w:tcW w:w="2917" w:type="dxa"/>
          </w:tcPr>
          <w:p w14:paraId="7A23766F" w14:textId="77777777" w:rsidR="008A4F0D" w:rsidRDefault="008A4F0D" w:rsidP="00763A5C">
            <w:r>
              <w:t>sosa:hasFeatureOfInterest</w:t>
            </w:r>
          </w:p>
        </w:tc>
        <w:tc>
          <w:tcPr>
            <w:tcW w:w="3628" w:type="dxa"/>
          </w:tcPr>
          <w:p w14:paraId="3D836A20" w14:textId="77777777" w:rsidR="008A4F0D" w:rsidRDefault="008A4F0D" w:rsidP="00763A5C">
            <w:r>
              <w:t>exactly 1 owl:Thing and only sosa:FeatureOfInterest</w:t>
            </w:r>
          </w:p>
        </w:tc>
      </w:tr>
      <w:tr w:rsidR="008A4F0D" w14:paraId="525EA49C" w14:textId="77777777" w:rsidTr="00763A5C">
        <w:trPr>
          <w:trHeight w:val="63"/>
        </w:trPr>
        <w:tc>
          <w:tcPr>
            <w:tcW w:w="2805" w:type="dxa"/>
            <w:vMerge/>
          </w:tcPr>
          <w:p w14:paraId="7373748F" w14:textId="77777777" w:rsidR="008A4F0D" w:rsidRDefault="008A4F0D" w:rsidP="00763A5C"/>
        </w:tc>
        <w:tc>
          <w:tcPr>
            <w:tcW w:w="2917" w:type="dxa"/>
          </w:tcPr>
          <w:p w14:paraId="2F4B89C3" w14:textId="77777777" w:rsidR="008A4F0D" w:rsidRDefault="008A4F0D" w:rsidP="00763A5C">
            <w:r>
              <w:t>sosa:hasResult</w:t>
            </w:r>
          </w:p>
        </w:tc>
        <w:tc>
          <w:tcPr>
            <w:tcW w:w="3628" w:type="dxa"/>
          </w:tcPr>
          <w:p w14:paraId="7FF0C265" w14:textId="77777777" w:rsidR="008A4F0D" w:rsidRDefault="008A4F0D" w:rsidP="00763A5C">
            <w:r>
              <w:t>exactly 1 owl:Thing and only sosa:Result</w:t>
            </w:r>
          </w:p>
        </w:tc>
      </w:tr>
      <w:tr w:rsidR="008A4F0D" w14:paraId="2921D012" w14:textId="77777777" w:rsidTr="00763A5C">
        <w:trPr>
          <w:trHeight w:val="63"/>
        </w:trPr>
        <w:tc>
          <w:tcPr>
            <w:tcW w:w="2805" w:type="dxa"/>
            <w:vMerge/>
          </w:tcPr>
          <w:p w14:paraId="13DDE1B2" w14:textId="77777777" w:rsidR="008A4F0D" w:rsidRDefault="008A4F0D" w:rsidP="00763A5C"/>
        </w:tc>
        <w:tc>
          <w:tcPr>
            <w:tcW w:w="2917" w:type="dxa"/>
          </w:tcPr>
          <w:p w14:paraId="42282828" w14:textId="77777777" w:rsidR="008A4F0D" w:rsidRDefault="008A4F0D" w:rsidP="00763A5C">
            <w:r>
              <w:t>sosa:observedProperty</w:t>
            </w:r>
          </w:p>
        </w:tc>
        <w:tc>
          <w:tcPr>
            <w:tcW w:w="3628" w:type="dxa"/>
          </w:tcPr>
          <w:p w14:paraId="19994CBE" w14:textId="77777777" w:rsidR="008A4F0D" w:rsidRDefault="008A4F0D" w:rsidP="00763A5C">
            <w:r>
              <w:t>exactly 1 owl:Thing and only sosa:ObservableProperty</w:t>
            </w:r>
          </w:p>
        </w:tc>
      </w:tr>
      <w:tr w:rsidR="008A4F0D" w14:paraId="3A097778" w14:textId="77777777" w:rsidTr="00763A5C">
        <w:trPr>
          <w:trHeight w:val="63"/>
        </w:trPr>
        <w:tc>
          <w:tcPr>
            <w:tcW w:w="2805" w:type="dxa"/>
            <w:vMerge/>
          </w:tcPr>
          <w:p w14:paraId="1137FB1D" w14:textId="77777777" w:rsidR="008A4F0D" w:rsidRDefault="008A4F0D" w:rsidP="00763A5C"/>
        </w:tc>
        <w:tc>
          <w:tcPr>
            <w:tcW w:w="2917" w:type="dxa"/>
          </w:tcPr>
          <w:p w14:paraId="2BA94055" w14:textId="77777777" w:rsidR="008A4F0D" w:rsidRDefault="008A4F0D" w:rsidP="00763A5C">
            <w:r>
              <w:t>sosa:phenomenonTime</w:t>
            </w:r>
          </w:p>
        </w:tc>
        <w:tc>
          <w:tcPr>
            <w:tcW w:w="3628" w:type="dxa"/>
          </w:tcPr>
          <w:p w14:paraId="1715CA95" w14:textId="77777777" w:rsidR="008A4F0D" w:rsidRDefault="008A4F0D" w:rsidP="00763A5C">
            <w:r>
              <w:t>exactly 1 owl:Thing</w:t>
            </w:r>
          </w:p>
        </w:tc>
      </w:tr>
      <w:tr w:rsidR="008A4F0D" w14:paraId="1E9C8682" w14:textId="77777777" w:rsidTr="00763A5C">
        <w:trPr>
          <w:trHeight w:val="63"/>
        </w:trPr>
        <w:tc>
          <w:tcPr>
            <w:tcW w:w="2805" w:type="dxa"/>
            <w:vMerge/>
          </w:tcPr>
          <w:p w14:paraId="1838F90F" w14:textId="77777777" w:rsidR="008A4F0D" w:rsidRDefault="008A4F0D" w:rsidP="00763A5C"/>
        </w:tc>
        <w:tc>
          <w:tcPr>
            <w:tcW w:w="2917" w:type="dxa"/>
          </w:tcPr>
          <w:p w14:paraId="5CB76C58" w14:textId="77777777" w:rsidR="008A4F0D" w:rsidRDefault="008A4F0D" w:rsidP="00763A5C">
            <w:r>
              <w:t>sosa:resultTime</w:t>
            </w:r>
          </w:p>
        </w:tc>
        <w:tc>
          <w:tcPr>
            <w:tcW w:w="3628" w:type="dxa"/>
          </w:tcPr>
          <w:p w14:paraId="03C45925" w14:textId="77777777" w:rsidR="008A4F0D" w:rsidRDefault="008A4F0D" w:rsidP="00763A5C">
            <w:r>
              <w:t>exactly 1 rdfs:Literal</w:t>
            </w:r>
          </w:p>
        </w:tc>
      </w:tr>
      <w:tr w:rsidR="008A4F0D" w14:paraId="761BC73E" w14:textId="77777777" w:rsidTr="00763A5C">
        <w:trPr>
          <w:trHeight w:val="63"/>
        </w:trPr>
        <w:tc>
          <w:tcPr>
            <w:tcW w:w="2805" w:type="dxa"/>
            <w:vMerge/>
          </w:tcPr>
          <w:p w14:paraId="75E0E730" w14:textId="77777777" w:rsidR="008A4F0D" w:rsidRDefault="008A4F0D" w:rsidP="00763A5C"/>
        </w:tc>
        <w:tc>
          <w:tcPr>
            <w:tcW w:w="2917" w:type="dxa"/>
          </w:tcPr>
          <w:p w14:paraId="501224F5" w14:textId="77777777" w:rsidR="008A4F0D" w:rsidRDefault="008A4F0D" w:rsidP="00763A5C">
            <w:r>
              <w:t>ssn:wasOriginatedBy</w:t>
            </w:r>
          </w:p>
        </w:tc>
        <w:tc>
          <w:tcPr>
            <w:tcW w:w="3628" w:type="dxa"/>
          </w:tcPr>
          <w:p w14:paraId="6320A30B" w14:textId="77777777" w:rsidR="008A4F0D" w:rsidRDefault="008A4F0D" w:rsidP="00763A5C">
            <w:r>
              <w:t>exactly 1 owl:Thing and only ssn:Stimulus</w:t>
            </w:r>
          </w:p>
        </w:tc>
      </w:tr>
      <w:tr w:rsidR="008A4F0D" w14:paraId="2323551D" w14:textId="77777777" w:rsidTr="00763A5C">
        <w:trPr>
          <w:trHeight w:val="63"/>
        </w:trPr>
        <w:tc>
          <w:tcPr>
            <w:tcW w:w="2805" w:type="dxa"/>
            <w:vMerge w:val="restart"/>
          </w:tcPr>
          <w:p w14:paraId="22B78518" w14:textId="77777777" w:rsidR="008A4F0D" w:rsidRDefault="008A4F0D" w:rsidP="00763A5C">
            <w:r>
              <w:t>sosa:ObservableProperty</w:t>
            </w:r>
          </w:p>
        </w:tc>
        <w:tc>
          <w:tcPr>
            <w:tcW w:w="2917" w:type="dxa"/>
          </w:tcPr>
          <w:p w14:paraId="7579AF06" w14:textId="77777777" w:rsidR="008A4F0D" w:rsidRPr="00F06DDA" w:rsidRDefault="008A4F0D" w:rsidP="00763A5C">
            <w:r>
              <w:t>subClassOf</w:t>
            </w:r>
          </w:p>
        </w:tc>
        <w:tc>
          <w:tcPr>
            <w:tcW w:w="3628" w:type="dxa"/>
          </w:tcPr>
          <w:p w14:paraId="583C7A0E" w14:textId="77777777" w:rsidR="008A4F0D" w:rsidRPr="00F06DDA" w:rsidRDefault="008A4F0D" w:rsidP="00763A5C">
            <w:r>
              <w:t>ssn:Property</w:t>
            </w:r>
          </w:p>
        </w:tc>
      </w:tr>
      <w:tr w:rsidR="008A4F0D" w14:paraId="64B0A6E3" w14:textId="77777777" w:rsidTr="00763A5C">
        <w:trPr>
          <w:trHeight w:val="63"/>
        </w:trPr>
        <w:tc>
          <w:tcPr>
            <w:tcW w:w="2805" w:type="dxa"/>
            <w:vMerge/>
          </w:tcPr>
          <w:p w14:paraId="1D84EDD6" w14:textId="77777777" w:rsidR="008A4F0D" w:rsidRDefault="008A4F0D" w:rsidP="00763A5C"/>
        </w:tc>
        <w:tc>
          <w:tcPr>
            <w:tcW w:w="2917" w:type="dxa"/>
          </w:tcPr>
          <w:p w14:paraId="0FA4FC58" w14:textId="77777777" w:rsidR="008A4F0D" w:rsidRDefault="008A4F0D" w:rsidP="00763A5C">
            <w:r w:rsidRPr="00F06DDA">
              <w:t xml:space="preserve">inverse ('is proxy for') </w:t>
            </w:r>
          </w:p>
        </w:tc>
        <w:tc>
          <w:tcPr>
            <w:tcW w:w="3628" w:type="dxa"/>
          </w:tcPr>
          <w:p w14:paraId="47716807" w14:textId="77777777" w:rsidR="008A4F0D" w:rsidRDefault="008A4F0D" w:rsidP="00763A5C">
            <w:r w:rsidRPr="00F06DDA">
              <w:t xml:space="preserve">only </w:t>
            </w:r>
            <w:r>
              <w:t>ssn:</w:t>
            </w:r>
            <w:r w:rsidRPr="00F06DDA">
              <w:t>Stimulus</w:t>
            </w:r>
          </w:p>
        </w:tc>
      </w:tr>
      <w:tr w:rsidR="008A4F0D" w14:paraId="0127F9CF" w14:textId="77777777" w:rsidTr="00763A5C">
        <w:trPr>
          <w:trHeight w:val="63"/>
        </w:trPr>
        <w:tc>
          <w:tcPr>
            <w:tcW w:w="2805" w:type="dxa"/>
            <w:vMerge/>
          </w:tcPr>
          <w:p w14:paraId="67FF4434" w14:textId="77777777" w:rsidR="008A4F0D" w:rsidRDefault="008A4F0D" w:rsidP="00763A5C"/>
        </w:tc>
        <w:tc>
          <w:tcPr>
            <w:tcW w:w="2917" w:type="dxa"/>
          </w:tcPr>
          <w:p w14:paraId="46E874C1" w14:textId="77777777" w:rsidR="008A4F0D" w:rsidRPr="00F06DDA" w:rsidRDefault="008A4F0D" w:rsidP="00763A5C">
            <w:r w:rsidRPr="00F06DDA">
              <w:t xml:space="preserve">inverse ('observed property') </w:t>
            </w:r>
          </w:p>
        </w:tc>
        <w:tc>
          <w:tcPr>
            <w:tcW w:w="3628" w:type="dxa"/>
          </w:tcPr>
          <w:p w14:paraId="5ED3DF3C" w14:textId="77777777" w:rsidR="008A4F0D" w:rsidRDefault="008A4F0D" w:rsidP="00763A5C">
            <w:r w:rsidRPr="00F06DDA">
              <w:t>only</w:t>
            </w:r>
            <w:r>
              <w:t xml:space="preserve"> sosa:</w:t>
            </w:r>
            <w:r w:rsidRPr="00F06DDA">
              <w:t>Observation</w:t>
            </w:r>
          </w:p>
        </w:tc>
      </w:tr>
      <w:tr w:rsidR="008A4F0D" w14:paraId="4FD0E83A" w14:textId="77777777" w:rsidTr="00763A5C">
        <w:trPr>
          <w:trHeight w:val="63"/>
        </w:trPr>
        <w:tc>
          <w:tcPr>
            <w:tcW w:w="2805" w:type="dxa"/>
            <w:vMerge/>
          </w:tcPr>
          <w:p w14:paraId="75A73B16" w14:textId="77777777" w:rsidR="008A4F0D" w:rsidRDefault="008A4F0D" w:rsidP="00763A5C"/>
        </w:tc>
        <w:tc>
          <w:tcPr>
            <w:tcW w:w="2917" w:type="dxa"/>
          </w:tcPr>
          <w:p w14:paraId="2B92A05F" w14:textId="77777777" w:rsidR="008A4F0D" w:rsidRPr="00F06DDA" w:rsidRDefault="008A4F0D" w:rsidP="00763A5C">
            <w:r>
              <w:t>sosa:</w:t>
            </w:r>
            <w:r w:rsidRPr="00F06DDA">
              <w:t xml:space="preserve">'is observed by' </w:t>
            </w:r>
          </w:p>
        </w:tc>
        <w:tc>
          <w:tcPr>
            <w:tcW w:w="3628" w:type="dxa"/>
          </w:tcPr>
          <w:p w14:paraId="331F38C0" w14:textId="77777777" w:rsidR="008A4F0D" w:rsidRDefault="008A4F0D" w:rsidP="00763A5C">
            <w:r w:rsidRPr="00F06DDA">
              <w:t xml:space="preserve">only </w:t>
            </w:r>
            <w:r>
              <w:t>sosa:</w:t>
            </w:r>
            <w:r w:rsidRPr="00F06DDA">
              <w:t>Sensor</w:t>
            </w:r>
          </w:p>
        </w:tc>
      </w:tr>
      <w:tr w:rsidR="008A4F0D" w14:paraId="751FBB54" w14:textId="77777777" w:rsidTr="00763A5C">
        <w:trPr>
          <w:trHeight w:val="63"/>
        </w:trPr>
        <w:tc>
          <w:tcPr>
            <w:tcW w:w="2805" w:type="dxa"/>
          </w:tcPr>
          <w:p w14:paraId="1C69E80B" w14:textId="77777777" w:rsidR="008A4F0D" w:rsidRDefault="008A4F0D" w:rsidP="00763A5C">
            <w:r>
              <w:t>sosa:FeatureOfInterest</w:t>
            </w:r>
          </w:p>
        </w:tc>
        <w:tc>
          <w:tcPr>
            <w:tcW w:w="2917" w:type="dxa"/>
          </w:tcPr>
          <w:p w14:paraId="25F7A1D9" w14:textId="77777777" w:rsidR="008A4F0D" w:rsidRDefault="008A4F0D" w:rsidP="00763A5C">
            <w:r>
              <w:t>ssn:</w:t>
            </w:r>
            <w:r w:rsidRPr="00F06DDA">
              <w:t xml:space="preserve">'has property' </w:t>
            </w:r>
          </w:p>
        </w:tc>
        <w:tc>
          <w:tcPr>
            <w:tcW w:w="3628" w:type="dxa"/>
          </w:tcPr>
          <w:p w14:paraId="2808CFFC" w14:textId="77777777" w:rsidR="008A4F0D" w:rsidRDefault="008A4F0D" w:rsidP="00763A5C">
            <w:r w:rsidRPr="00F06DDA">
              <w:t>min 1 owl:Thing</w:t>
            </w:r>
            <w:r>
              <w:t xml:space="preserve"> and ssn:Property</w:t>
            </w:r>
          </w:p>
        </w:tc>
      </w:tr>
      <w:tr w:rsidR="008A4F0D" w14:paraId="39BF47BA" w14:textId="77777777" w:rsidTr="00763A5C">
        <w:trPr>
          <w:trHeight w:val="63"/>
        </w:trPr>
        <w:tc>
          <w:tcPr>
            <w:tcW w:w="2805" w:type="dxa"/>
          </w:tcPr>
          <w:p w14:paraId="5D627BFA" w14:textId="77777777" w:rsidR="008A4F0D" w:rsidRDefault="008A4F0D" w:rsidP="00763A5C">
            <w:r>
              <w:t>sosa:Result</w:t>
            </w:r>
          </w:p>
        </w:tc>
        <w:tc>
          <w:tcPr>
            <w:tcW w:w="2917" w:type="dxa"/>
          </w:tcPr>
          <w:p w14:paraId="263B0668" w14:textId="77777777" w:rsidR="008A4F0D" w:rsidRDefault="008A4F0D" w:rsidP="00763A5C">
            <w:r>
              <w:t>sosa:</w:t>
            </w:r>
            <w:r w:rsidRPr="00F06DDA">
              <w:t xml:space="preserve">'is result of' </w:t>
            </w:r>
          </w:p>
        </w:tc>
        <w:tc>
          <w:tcPr>
            <w:tcW w:w="3628" w:type="dxa"/>
          </w:tcPr>
          <w:p w14:paraId="41717C6D" w14:textId="77777777" w:rsidR="008A4F0D" w:rsidRDefault="008A4F0D" w:rsidP="00763A5C">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1965"/>
                    </a:xfrm>
                    <a:prstGeom prst="rect">
                      <a:avLst/>
                    </a:prstGeom>
                  </pic:spPr>
                </pic:pic>
              </a:graphicData>
            </a:graphic>
          </wp:inline>
        </w:drawing>
      </w:r>
    </w:p>
    <w:p w14:paraId="2D923FB8" w14:textId="7DBD5955" w:rsidR="008A4F0D" w:rsidRPr="004B447F" w:rsidRDefault="008A4F0D" w:rsidP="008A4F0D">
      <w:pPr>
        <w:pStyle w:val="Caption"/>
        <w:spacing w:after="120"/>
        <w:rPr>
          <w:b w:val="0"/>
        </w:rPr>
      </w:pPr>
      <w:bookmarkStart w:id="114" w:name="_Ref14174696"/>
      <w:r>
        <w:t xml:space="preserve">Figure </w:t>
      </w:r>
      <w:r>
        <w:rPr>
          <w:noProof/>
        </w:rPr>
        <w:fldChar w:fldCharType="begin"/>
      </w:r>
      <w:r>
        <w:rPr>
          <w:noProof/>
        </w:rPr>
        <w:instrText xml:space="preserve"> SEQ Figure \* ARABIC </w:instrText>
      </w:r>
      <w:r>
        <w:rPr>
          <w:noProof/>
        </w:rPr>
        <w:fldChar w:fldCharType="separate"/>
      </w:r>
      <w:r w:rsidR="005A6FB2">
        <w:rPr>
          <w:noProof/>
        </w:rPr>
        <w:t>15</w:t>
      </w:r>
      <w:r>
        <w:rPr>
          <w:noProof/>
        </w:rPr>
        <w:fldChar w:fldCharType="end"/>
      </w:r>
      <w:bookmarkEnd w:id="114"/>
      <w:r>
        <w:t>: Example use of the Observations Ontology.</w:t>
      </w:r>
    </w:p>
    <w:p w14:paraId="1B48AD7C" w14:textId="413060C4" w:rsidR="008A4F0D" w:rsidRDefault="008A4F0D" w:rsidP="008A4F0D">
      <w:pPr>
        <w:pStyle w:val="Heading4"/>
      </w:pPr>
      <w:r>
        <w:t>Future work</w:t>
      </w:r>
    </w:p>
    <w:p w14:paraId="4E342305" w14:textId="77777777" w:rsidR="008A4F0D" w:rsidRPr="004A3CFD" w:rsidRDefault="008A4F0D" w:rsidP="008A4F0D">
      <w:r>
        <w:t>Add logic to relate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p>
    <w:p w14:paraId="25F6F4E7" w14:textId="77777777" w:rsidR="008A4F0D" w:rsidRDefault="008A4F0D" w:rsidP="004F1D87">
      <w:pPr>
        <w:rPr>
          <w:b/>
        </w:rPr>
      </w:pPr>
    </w:p>
    <w:p w14:paraId="07C1855B" w14:textId="237A4D5F" w:rsidR="004F1D87" w:rsidRPr="00EA354A" w:rsidRDefault="004F1D87" w:rsidP="004F1D87">
      <w:pPr>
        <w:rPr>
          <w:b/>
        </w:rPr>
      </w:pPr>
      <w:r>
        <w:rPr>
          <w:b/>
        </w:rPr>
        <w:t>Reused</w:t>
      </w:r>
      <w:r w:rsidRPr="00EA354A">
        <w:rPr>
          <w:b/>
        </w:rPr>
        <w:t xml:space="preserve"> Ontologies:</w:t>
      </w:r>
    </w:p>
    <w:p w14:paraId="2625A5F6" w14:textId="512B06AB" w:rsidR="004F1D87" w:rsidRPr="00A20589" w:rsidRDefault="00A20589" w:rsidP="004F1D87">
      <w:pPr>
        <w:pStyle w:val="ListParagraph"/>
        <w:rPr>
          <w:sz w:val="22"/>
        </w:rPr>
      </w:pPr>
      <w:r>
        <w:rPr>
          <w:sz w:val="22"/>
        </w:rPr>
        <w:t xml:space="preserve">W3C </w:t>
      </w:r>
      <w:r w:rsidR="004F1D87" w:rsidRPr="00A20589">
        <w:rPr>
          <w:sz w:val="22"/>
        </w:rPr>
        <w:t>SSN</w:t>
      </w:r>
      <w:r>
        <w:rPr>
          <w:sz w:val="22"/>
        </w:rPr>
        <w:t xml:space="preserve"> Ontology</w:t>
      </w:r>
    </w:p>
    <w:p w14:paraId="7A62F150" w14:textId="51D1A516" w:rsidR="005A3E9C" w:rsidRDefault="005A3E9C" w:rsidP="00E80D3C">
      <w:pPr>
        <w:pStyle w:val="Heading2"/>
      </w:pPr>
      <w:bookmarkStart w:id="115" w:name="_Toc35948853"/>
      <w:r>
        <w:t>Contact Ontology</w:t>
      </w:r>
      <w:bookmarkEnd w:id="115"/>
    </w:p>
    <w:p w14:paraId="67C7BADB" w14:textId="0238484B" w:rsidR="00E80D3C" w:rsidRPr="00D479C9" w:rsidRDefault="0089518D" w:rsidP="00E80D3C">
      <w:pPr>
        <w:rPr>
          <w:i/>
        </w:rPr>
      </w:pPr>
      <w:r>
        <w:rPr>
          <w:i/>
        </w:rPr>
        <w:t>http://ontology.eil.utoronto.ca/icity/</w:t>
      </w:r>
      <w:r w:rsidR="00E80D3C">
        <w:rPr>
          <w:i/>
        </w:rPr>
        <w:t>Contact</w:t>
      </w:r>
    </w:p>
    <w:p w14:paraId="0247166B" w14:textId="1404AFDA" w:rsidR="0017129E" w:rsidRDefault="005301BE" w:rsidP="0017129E">
      <w:pPr>
        <w:rPr>
          <w:b/>
        </w:rPr>
      </w:pPr>
      <w:r>
        <w:rPr>
          <w:b/>
        </w:rPr>
        <w:t xml:space="preserve">Namespace: </w:t>
      </w:r>
      <w:r w:rsidR="0017129E">
        <w:rPr>
          <w:b/>
        </w:rPr>
        <w:t>contact</w:t>
      </w:r>
    </w:p>
    <w:p w14:paraId="7C33B3C0" w14:textId="53F698A3" w:rsidR="0017129E" w:rsidRDefault="0017129E" w:rsidP="0017129E">
      <w:r>
        <w:t>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iContact ontology</w:t>
      </w:r>
      <w:r w:rsidR="00EF4897">
        <w:t xml:space="preserve"> is reused </w:t>
      </w:r>
      <w:r w:rsidR="007429A8">
        <w:t>to provide</w:t>
      </w:r>
      <w:r>
        <w:t xml:space="preserve"> the </w:t>
      </w:r>
      <w:r>
        <w:lastRenderedPageBreak/>
        <w:t xml:space="preserve">core concepts necessary to define this type of information. </w:t>
      </w:r>
      <w:r w:rsidR="007429A8">
        <w:t>The Contact ontology</w:t>
      </w:r>
      <w:r>
        <w:t xml:space="preserve"> uses concepts from the spatial location ontology in order to associate an address with a location.</w:t>
      </w:r>
      <w:r w:rsidR="007429A8">
        <w:t xml:space="preserve"> It also introduces a more specific definition of hours of operation as a specialization of the RecurringEvent class</w:t>
      </w:r>
      <w:r w:rsidR="00706FA9">
        <w:t>.</w:t>
      </w:r>
    </w:p>
    <w:p w14:paraId="6683C563" w14:textId="383A2BE2" w:rsidR="0017129E" w:rsidRDefault="0017129E" w:rsidP="0017129E"/>
    <w:tbl>
      <w:tblPr>
        <w:tblStyle w:val="TableGrid"/>
        <w:tblpPr w:leftFromText="180" w:rightFromText="180" w:vertAnchor="text" w:horzAnchor="margin" w:tblpY="128"/>
        <w:tblW w:w="0" w:type="auto"/>
        <w:tblLook w:val="04A0" w:firstRow="1" w:lastRow="0" w:firstColumn="1" w:lastColumn="0" w:noHBand="0" w:noVBand="1"/>
      </w:tblPr>
      <w:tblGrid>
        <w:gridCol w:w="2776"/>
        <w:gridCol w:w="2644"/>
        <w:gridCol w:w="3930"/>
      </w:tblGrid>
      <w:tr w:rsidR="0017129E" w14:paraId="2C405416" w14:textId="77777777" w:rsidTr="002E336F">
        <w:tc>
          <w:tcPr>
            <w:tcW w:w="2776" w:type="dxa"/>
            <w:shd w:val="clear" w:color="auto" w:fill="00FFFF"/>
          </w:tcPr>
          <w:p w14:paraId="68384273" w14:textId="77777777" w:rsidR="0017129E" w:rsidRDefault="0017129E" w:rsidP="005E019A">
            <w:r>
              <w:t>Object</w:t>
            </w:r>
          </w:p>
        </w:tc>
        <w:tc>
          <w:tcPr>
            <w:tcW w:w="2644" w:type="dxa"/>
            <w:shd w:val="clear" w:color="auto" w:fill="00FFFF"/>
          </w:tcPr>
          <w:p w14:paraId="515A2DA9" w14:textId="77777777" w:rsidR="0017129E" w:rsidRDefault="0017129E" w:rsidP="005E019A">
            <w:r>
              <w:t>Property</w:t>
            </w:r>
          </w:p>
        </w:tc>
        <w:tc>
          <w:tcPr>
            <w:tcW w:w="3930" w:type="dxa"/>
            <w:shd w:val="clear" w:color="auto" w:fill="00FFFF"/>
          </w:tcPr>
          <w:p w14:paraId="0B969E37" w14:textId="77777777" w:rsidR="0017129E" w:rsidRDefault="0017129E" w:rsidP="005E019A">
            <w:r>
              <w:t>Value</w:t>
            </w:r>
          </w:p>
        </w:tc>
      </w:tr>
      <w:tr w:rsidR="002E336F" w14:paraId="1AE5EC9D" w14:textId="77777777" w:rsidTr="002E336F">
        <w:tc>
          <w:tcPr>
            <w:tcW w:w="2776" w:type="dxa"/>
            <w:vMerge w:val="restart"/>
          </w:tcPr>
          <w:p w14:paraId="3AE69AFF" w14:textId="00262121" w:rsidR="002E336F" w:rsidRDefault="002E336F" w:rsidP="005E019A">
            <w:r>
              <w:t>contact:Address</w:t>
            </w:r>
          </w:p>
        </w:tc>
        <w:tc>
          <w:tcPr>
            <w:tcW w:w="2644" w:type="dxa"/>
          </w:tcPr>
          <w:p w14:paraId="3BD4FBA8" w14:textId="77777777" w:rsidR="002E336F" w:rsidRDefault="002E336F" w:rsidP="005E019A">
            <w:r>
              <w:t>hasStreetNumber</w:t>
            </w:r>
          </w:p>
        </w:tc>
        <w:tc>
          <w:tcPr>
            <w:tcW w:w="3930" w:type="dxa"/>
          </w:tcPr>
          <w:p w14:paraId="74C73FC2" w14:textId="77777777" w:rsidR="002E336F" w:rsidRDefault="002E336F" w:rsidP="005E019A">
            <w:r>
              <w:t>exactly 1 xsd:nonNegativeInteger</w:t>
            </w:r>
          </w:p>
        </w:tc>
      </w:tr>
      <w:tr w:rsidR="002E336F" w14:paraId="5D3DCF83" w14:textId="77777777" w:rsidTr="002E336F">
        <w:tc>
          <w:tcPr>
            <w:tcW w:w="2776" w:type="dxa"/>
            <w:vMerge/>
          </w:tcPr>
          <w:p w14:paraId="01B315AF" w14:textId="77777777" w:rsidR="002E336F" w:rsidRDefault="002E336F" w:rsidP="005E019A"/>
        </w:tc>
        <w:tc>
          <w:tcPr>
            <w:tcW w:w="2644" w:type="dxa"/>
          </w:tcPr>
          <w:p w14:paraId="4E539B76" w14:textId="77777777" w:rsidR="002E336F" w:rsidRDefault="002E336F" w:rsidP="005E019A">
            <w:r>
              <w:t>hasStreet</w:t>
            </w:r>
          </w:p>
        </w:tc>
        <w:tc>
          <w:tcPr>
            <w:tcW w:w="3930" w:type="dxa"/>
          </w:tcPr>
          <w:p w14:paraId="787FE33F" w14:textId="77777777" w:rsidR="002E336F" w:rsidRDefault="002E336F" w:rsidP="005E019A">
            <w:r>
              <w:t>only xsd:string</w:t>
            </w:r>
          </w:p>
        </w:tc>
      </w:tr>
      <w:tr w:rsidR="002E336F" w14:paraId="63D869A5" w14:textId="77777777" w:rsidTr="002E336F">
        <w:tc>
          <w:tcPr>
            <w:tcW w:w="2776" w:type="dxa"/>
            <w:vMerge/>
          </w:tcPr>
          <w:p w14:paraId="274EB686" w14:textId="77777777" w:rsidR="002E336F" w:rsidRDefault="002E336F" w:rsidP="005E019A"/>
        </w:tc>
        <w:tc>
          <w:tcPr>
            <w:tcW w:w="2644" w:type="dxa"/>
          </w:tcPr>
          <w:p w14:paraId="11BCF5AB" w14:textId="77777777" w:rsidR="002E336F" w:rsidRDefault="002E336F" w:rsidP="005E019A">
            <w:r>
              <w:t>hasCity</w:t>
            </w:r>
          </w:p>
        </w:tc>
        <w:tc>
          <w:tcPr>
            <w:tcW w:w="3930" w:type="dxa"/>
          </w:tcPr>
          <w:p w14:paraId="1929636F" w14:textId="77777777" w:rsidR="002E336F" w:rsidRDefault="002E336F" w:rsidP="005E019A">
            <w:r>
              <w:t>exactly 1 schema:city</w:t>
            </w:r>
          </w:p>
        </w:tc>
      </w:tr>
      <w:tr w:rsidR="002E336F" w14:paraId="5AD5707E" w14:textId="77777777" w:rsidTr="002E336F">
        <w:tc>
          <w:tcPr>
            <w:tcW w:w="2776" w:type="dxa"/>
            <w:vMerge/>
          </w:tcPr>
          <w:p w14:paraId="0059D45C" w14:textId="77777777" w:rsidR="002E336F" w:rsidRDefault="002E336F" w:rsidP="005E019A"/>
        </w:tc>
        <w:tc>
          <w:tcPr>
            <w:tcW w:w="2644" w:type="dxa"/>
          </w:tcPr>
          <w:p w14:paraId="113472BD" w14:textId="77777777" w:rsidR="002E336F" w:rsidRDefault="002E336F" w:rsidP="005E019A">
            <w:r>
              <w:t>…</w:t>
            </w:r>
          </w:p>
        </w:tc>
        <w:tc>
          <w:tcPr>
            <w:tcW w:w="3930" w:type="dxa"/>
          </w:tcPr>
          <w:p w14:paraId="242281AC" w14:textId="77777777" w:rsidR="002E336F" w:rsidRDefault="002E336F" w:rsidP="005E019A"/>
        </w:tc>
      </w:tr>
      <w:tr w:rsidR="002E336F" w14:paraId="3BA70692" w14:textId="77777777" w:rsidTr="002E336F">
        <w:tc>
          <w:tcPr>
            <w:tcW w:w="2776" w:type="dxa"/>
            <w:vMerge/>
          </w:tcPr>
          <w:p w14:paraId="494968FD" w14:textId="77777777" w:rsidR="002E336F" w:rsidRDefault="002E336F" w:rsidP="005E019A"/>
        </w:tc>
        <w:tc>
          <w:tcPr>
            <w:tcW w:w="2644" w:type="dxa"/>
          </w:tcPr>
          <w:p w14:paraId="204D9C3C" w14:textId="77777777" w:rsidR="002E336F" w:rsidRDefault="002E336F" w:rsidP="005E019A">
            <w:r>
              <w:t>spatialloc:hasLocation</w:t>
            </w:r>
          </w:p>
        </w:tc>
        <w:tc>
          <w:tcPr>
            <w:tcW w:w="3930" w:type="dxa"/>
          </w:tcPr>
          <w:p w14:paraId="5C6F79F8" w14:textId="77777777" w:rsidR="002E336F" w:rsidRDefault="002E336F" w:rsidP="005E019A">
            <w:r>
              <w:t>exactly 1 geo:Feature</w:t>
            </w:r>
          </w:p>
        </w:tc>
      </w:tr>
      <w:tr w:rsidR="002E336F" w14:paraId="2EE78BEF" w14:textId="77777777" w:rsidTr="002E336F">
        <w:tc>
          <w:tcPr>
            <w:tcW w:w="2776" w:type="dxa"/>
            <w:vMerge/>
          </w:tcPr>
          <w:p w14:paraId="044039D4" w14:textId="77777777" w:rsidR="002E336F" w:rsidRDefault="002E336F" w:rsidP="005E019A"/>
        </w:tc>
        <w:tc>
          <w:tcPr>
            <w:tcW w:w="2644" w:type="dxa"/>
          </w:tcPr>
          <w:p w14:paraId="2EF737AF" w14:textId="03F02AA4" w:rsidR="002E336F" w:rsidRDefault="002E336F" w:rsidP="005E019A">
            <w:r>
              <w:t>subClassOf</w:t>
            </w:r>
          </w:p>
        </w:tc>
        <w:tc>
          <w:tcPr>
            <w:tcW w:w="3930" w:type="dxa"/>
          </w:tcPr>
          <w:p w14:paraId="5D1FFADB" w14:textId="2FA08EC0" w:rsidR="002E336F" w:rsidRDefault="002E336F" w:rsidP="005E019A">
            <w:r>
              <w:t>iContact:Address</w:t>
            </w:r>
          </w:p>
        </w:tc>
      </w:tr>
      <w:tr w:rsidR="002E336F" w14:paraId="0150BBE5" w14:textId="77777777" w:rsidTr="002E336F">
        <w:tc>
          <w:tcPr>
            <w:tcW w:w="2776" w:type="dxa"/>
            <w:vMerge w:val="restart"/>
          </w:tcPr>
          <w:p w14:paraId="053A4BF1" w14:textId="1144E908" w:rsidR="002E336F" w:rsidRDefault="002E336F" w:rsidP="005E019A">
            <w:r>
              <w:t>contact:HoursOfOperation</w:t>
            </w:r>
          </w:p>
        </w:tc>
        <w:tc>
          <w:tcPr>
            <w:tcW w:w="2644" w:type="dxa"/>
          </w:tcPr>
          <w:p w14:paraId="288017E5" w14:textId="1BAC8B29" w:rsidR="002E336F" w:rsidRDefault="002E336F" w:rsidP="005E019A">
            <w:r>
              <w:t>subClassOf</w:t>
            </w:r>
          </w:p>
        </w:tc>
        <w:tc>
          <w:tcPr>
            <w:tcW w:w="3930" w:type="dxa"/>
          </w:tcPr>
          <w:p w14:paraId="552180A2" w14:textId="45636C2A" w:rsidR="002E336F" w:rsidRDefault="002E336F" w:rsidP="005E019A">
            <w:r>
              <w:t>icontact:HoursOfOperation</w:t>
            </w:r>
          </w:p>
        </w:tc>
      </w:tr>
      <w:tr w:rsidR="002E336F" w14:paraId="12D779E9" w14:textId="77777777" w:rsidTr="002E336F">
        <w:tc>
          <w:tcPr>
            <w:tcW w:w="2776" w:type="dxa"/>
            <w:vMerge/>
          </w:tcPr>
          <w:p w14:paraId="3A2C1C35" w14:textId="77777777" w:rsidR="002E336F" w:rsidRDefault="002E336F" w:rsidP="005E019A"/>
        </w:tc>
        <w:tc>
          <w:tcPr>
            <w:tcW w:w="2644" w:type="dxa"/>
          </w:tcPr>
          <w:p w14:paraId="4942FA64" w14:textId="6F6C97FD" w:rsidR="002E336F" w:rsidRDefault="002E336F" w:rsidP="005E019A">
            <w:r>
              <w:t>subClassOf</w:t>
            </w:r>
          </w:p>
        </w:tc>
        <w:tc>
          <w:tcPr>
            <w:tcW w:w="3930" w:type="dxa"/>
          </w:tcPr>
          <w:p w14:paraId="298C9FB4" w14:textId="340FB587" w:rsidR="002E336F" w:rsidRDefault="002E336F" w:rsidP="005E019A">
            <w:r>
              <w:t>rec:RecurringEvent</w:t>
            </w:r>
          </w:p>
        </w:tc>
      </w:tr>
    </w:tbl>
    <w:p w14:paraId="11B3E2F6" w14:textId="77777777" w:rsidR="0017129E" w:rsidRPr="00EA354A" w:rsidRDefault="0017129E" w:rsidP="0017129E">
      <w:pPr>
        <w:rPr>
          <w:b/>
        </w:rPr>
      </w:pPr>
      <w:r>
        <w:rPr>
          <w:b/>
        </w:rPr>
        <w:t>Reused</w:t>
      </w:r>
      <w:r w:rsidRPr="00EA354A">
        <w:rPr>
          <w:b/>
        </w:rPr>
        <w:t xml:space="preserve"> Ontologies:</w:t>
      </w:r>
    </w:p>
    <w:p w14:paraId="3D16BBA1" w14:textId="77777777" w:rsidR="0017129E" w:rsidRDefault="0017129E" w:rsidP="0017129E">
      <w:pPr>
        <w:pStyle w:val="ListParagraph"/>
      </w:pPr>
      <w:r>
        <w:t xml:space="preserve">iContact: </w:t>
      </w:r>
      <w:hyperlink r:id="rId30" w:history="1">
        <w:r w:rsidRPr="00280FF9">
          <w:rPr>
            <w:rStyle w:val="Hyperlink"/>
          </w:rPr>
          <w:t>http://ontology.eil.utoronto.ca/icontact.owl</w:t>
        </w:r>
      </w:hyperlink>
    </w:p>
    <w:p w14:paraId="2C28D52C" w14:textId="032F6A42" w:rsidR="0017129E" w:rsidRPr="00E309CD" w:rsidRDefault="0017129E" w:rsidP="0017129E">
      <w:pPr>
        <w:pStyle w:val="ListParagraph"/>
      </w:pPr>
      <w:r>
        <w:t xml:space="preserve">iCity Spatial Location: </w:t>
      </w:r>
      <w:hyperlink r:id="rId31" w:history="1">
        <w:r w:rsidR="0089518D">
          <w:rPr>
            <w:rStyle w:val="Hyperlink"/>
            <w:i/>
          </w:rPr>
          <w:t>http://ontology.eil.utoronto.ca/icity/</w:t>
        </w:r>
        <w:r w:rsidRPr="00804490">
          <w:rPr>
            <w:rStyle w:val="Hyperlink"/>
            <w:i/>
          </w:rPr>
          <w:t>SpatialLoc/</w:t>
        </w:r>
      </w:hyperlink>
    </w:p>
    <w:p w14:paraId="11FEA2F5" w14:textId="697F6CA7" w:rsidR="001A29DC" w:rsidRDefault="00376508" w:rsidP="00E80D3C">
      <w:pPr>
        <w:rPr>
          <w:b/>
          <w:lang w:val="en-US" w:bidi="en-US"/>
        </w:rPr>
      </w:pPr>
      <w:r>
        <w:rPr>
          <w:b/>
          <w:lang w:val="en-US" w:bidi="en-US"/>
        </w:rPr>
        <w:t>Future Work:</w:t>
      </w:r>
    </w:p>
    <w:p w14:paraId="58783E13" w14:textId="044A27D0" w:rsidR="00376508" w:rsidRDefault="00376508" w:rsidP="00E80D3C">
      <w:pPr>
        <w:rPr>
          <w:lang w:val="en-US" w:bidi="en-US"/>
        </w:rPr>
      </w:pPr>
      <w:r>
        <w:rPr>
          <w:lang w:val="en-US" w:bidi="en-US"/>
        </w:rPr>
        <w:t>In future extensions it may be useful to consider the addition of properties such as the time</w:t>
      </w:r>
      <w:r w:rsidR="00F84C47">
        <w:rPr>
          <w:lang w:val="en-US" w:bidi="en-US"/>
        </w:rPr>
        <w:t xml:space="preserve"> </w:t>
      </w:r>
      <w:r>
        <w:rPr>
          <w:lang w:val="en-US" w:bidi="en-US"/>
        </w:rPr>
        <w:t>zone (time:TimeZone) associated with an address, as well as the primary language of correspondence.</w:t>
      </w:r>
    </w:p>
    <w:p w14:paraId="2BE612A8" w14:textId="2A66B10F" w:rsidR="00AF57A4" w:rsidRPr="00376508" w:rsidRDefault="00AF57A4" w:rsidP="00E80D3C">
      <w:pPr>
        <w:rPr>
          <w:lang w:val="en-US" w:bidi="en-US"/>
        </w:rPr>
      </w:pPr>
      <w:r>
        <w:rPr>
          <w:lang w:val="en-US" w:bidi="en-US"/>
        </w:rPr>
        <w:t xml:space="preserve">The iContact ontology also introduces an object property: has Geo Coordinates. Future work should consider how the relationship between the coordinates of an address and the location it </w:t>
      </w:r>
      <w:r>
        <w:rPr>
          <w:lang w:val="en-US" w:bidi="en-US"/>
        </w:rPr>
        <w:lastRenderedPageBreak/>
        <w:t>occupies can be formalized. Are the address coordinates always contained within the location in space, or are there some exceptions?</w:t>
      </w:r>
    </w:p>
    <w:p w14:paraId="0F7FD118" w14:textId="167AB78B" w:rsidR="00D01F8A" w:rsidRDefault="00D01F8A" w:rsidP="002A6246">
      <w:pPr>
        <w:pStyle w:val="Heading2"/>
      </w:pPr>
      <w:bookmarkStart w:id="116" w:name="_Toc35948854"/>
      <w:r w:rsidRPr="00EC4B04">
        <w:t>Person</w:t>
      </w:r>
      <w:r w:rsidRPr="00956273">
        <w:t xml:space="preserve"> Ontology</w:t>
      </w:r>
      <w:bookmarkEnd w:id="116"/>
    </w:p>
    <w:p w14:paraId="35854FE6" w14:textId="628FDBF4" w:rsidR="00D479C9" w:rsidRPr="00D479C9" w:rsidRDefault="0089518D" w:rsidP="00D479C9">
      <w:pPr>
        <w:rPr>
          <w:i/>
        </w:rPr>
      </w:pPr>
      <w:r>
        <w:rPr>
          <w:i/>
        </w:rPr>
        <w:t>http://ontology.eil.utoronto.ca/icity/</w:t>
      </w:r>
      <w:r w:rsidR="00D479C9">
        <w:rPr>
          <w:i/>
        </w:rPr>
        <w:t>Person</w:t>
      </w:r>
    </w:p>
    <w:p w14:paraId="5656FDA6" w14:textId="77777777" w:rsidR="00D724E8" w:rsidRPr="00D724E8" w:rsidRDefault="00D724E8" w:rsidP="00D724E8">
      <w:pPr>
        <w:rPr>
          <w:b/>
        </w:rPr>
      </w:pPr>
      <w:r w:rsidRPr="00D724E8">
        <w:rPr>
          <w:b/>
        </w:rPr>
        <w:t>Namespace: person</w:t>
      </w:r>
    </w:p>
    <w:p w14:paraId="624DB400" w14:textId="72775740" w:rsidR="00DB60DF" w:rsidRDefault="00D01F8A" w:rsidP="009E4A69">
      <w:pPr>
        <w:pStyle w:val="ListParagraph"/>
      </w:pPr>
      <w:r>
        <w:t xml:space="preserve">Person: A Person may have a </w:t>
      </w:r>
      <w:r w:rsidRPr="00131A80">
        <w:rPr>
          <w:b/>
        </w:rPr>
        <w:t>unique identifier</w:t>
      </w:r>
      <w:r>
        <w:t>.</w:t>
      </w:r>
      <w:r>
        <w:br/>
        <w:t xml:space="preserve">A Person has a </w:t>
      </w:r>
      <w:r w:rsidRPr="00131A80">
        <w:rPr>
          <w:b/>
        </w:rPr>
        <w:t>date of birth</w:t>
      </w:r>
      <w:r>
        <w:t xml:space="preserve">, and may have a </w:t>
      </w:r>
      <w:r w:rsidRPr="00131A80">
        <w:rPr>
          <w:b/>
        </w:rPr>
        <w:t>date of death</w:t>
      </w:r>
      <w:r>
        <w:t>.</w:t>
      </w:r>
      <w:r w:rsidR="00FE3D93">
        <w:br/>
        <w:t xml:space="preserve">A Person has a </w:t>
      </w:r>
      <w:r w:rsidR="00FE3D93" w:rsidRPr="00131A80">
        <w:rPr>
          <w:b/>
        </w:rPr>
        <w:t>mother</w:t>
      </w:r>
      <w:r w:rsidR="00FE3D93">
        <w:t xml:space="preserve"> and </w:t>
      </w:r>
      <w:r w:rsidR="00FE3D93" w:rsidRPr="00131A80">
        <w:rPr>
          <w:b/>
        </w:rPr>
        <w:t>father</w:t>
      </w:r>
      <w:r w:rsidR="00FE3D93">
        <w:t xml:space="preserve">, and may have a </w:t>
      </w:r>
      <w:r w:rsidR="00FE3D93" w:rsidRPr="00131A80">
        <w:rPr>
          <w:b/>
        </w:rPr>
        <w:t>spouse</w:t>
      </w:r>
      <w:r w:rsidR="00FE3D93">
        <w:t xml:space="preserve"> and/or </w:t>
      </w:r>
      <w:r w:rsidR="00FE3D93" w:rsidRPr="00131A80">
        <w:rPr>
          <w:b/>
        </w:rPr>
        <w:t>child</w:t>
      </w:r>
      <w:r w:rsidR="00FE3D93">
        <w:t>(ren).</w:t>
      </w:r>
      <w:r w:rsidR="009037A2">
        <w:t xml:space="preserve"> Note that we define the parent relation as the legal relation as opposed to biological. This property may be specialized and restricted, for example hasBiologicalMother: exactly 1 Person.</w:t>
      </w:r>
      <w:r>
        <w:br/>
        <w:t xml:space="preserve">A Person may </w:t>
      </w:r>
      <w:r w:rsidRPr="00131A80">
        <w:rPr>
          <w:b/>
        </w:rPr>
        <w:t xml:space="preserve">have </w:t>
      </w:r>
      <w:r w:rsidRPr="008F1630">
        <w:t>some</w:t>
      </w:r>
      <w:r>
        <w:t xml:space="preserve"> </w:t>
      </w:r>
      <w:r w:rsidR="008F1630" w:rsidRPr="00131A80">
        <w:rPr>
          <w:b/>
        </w:rPr>
        <w:t>Job</w:t>
      </w:r>
      <w:r>
        <w:t xml:space="preserve"> and associated </w:t>
      </w:r>
      <w:r w:rsidR="00086B4C" w:rsidRPr="00131A80">
        <w:rPr>
          <w:b/>
        </w:rPr>
        <w:t>Income</w:t>
      </w:r>
      <w:r>
        <w:t>.</w:t>
      </w:r>
      <w:r>
        <w:br/>
        <w:t xml:space="preserve">A Person has an </w:t>
      </w:r>
      <w:r w:rsidRPr="00131A80">
        <w:rPr>
          <w:b/>
        </w:rPr>
        <w:t>address</w:t>
      </w:r>
      <w:r>
        <w:t xml:space="preserve"> of residence and may have other contact information such as </w:t>
      </w:r>
      <w:r w:rsidRPr="00131A80">
        <w:rPr>
          <w:b/>
        </w:rPr>
        <w:t>E-mail</w:t>
      </w:r>
      <w:r>
        <w:t xml:space="preserve">, </w:t>
      </w:r>
      <w:r w:rsidRPr="00131A80">
        <w:rPr>
          <w:b/>
        </w:rPr>
        <w:t>phone number</w:t>
      </w:r>
      <w:r>
        <w:t>, etcetera.</w:t>
      </w:r>
      <w:r w:rsidR="00B153F5">
        <w:br/>
      </w:r>
      <w:r w:rsidR="00B153F5" w:rsidRPr="00BF7587">
        <w:t>A Person has</w:t>
      </w:r>
      <w:r w:rsidR="007026A8" w:rsidRPr="00BF7587">
        <w:t xml:space="preserve"> some age and</w:t>
      </w:r>
      <w:r w:rsidR="00B153F5" w:rsidRPr="00BF7587">
        <w:t xml:space="preserve"> exactly 1 sex</w:t>
      </w:r>
      <w:r w:rsidR="00046E73" w:rsidRPr="00BF7587">
        <w:t>, and sex may be one of only male or female. The definition of sex is distinct from that of a person’s gender: “Sex refers to sex assigned at birth. Sex is typically assigned based on a person's reproductive system and other physical characteristics.”</w:t>
      </w:r>
      <w:r w:rsidR="00046E73" w:rsidRPr="00BF7587">
        <w:rPr>
          <w:rStyle w:val="FootnoteReference"/>
        </w:rPr>
        <w:footnoteReference w:id="11"/>
      </w:r>
      <w:r w:rsidR="00046E73" w:rsidRPr="00BF7587">
        <w:t xml:space="preserve"> Future extensions may incorporate a representation of gender, should it be required.</w:t>
      </w:r>
      <w:r w:rsidR="00212353">
        <w:rPr>
          <w:highlight w:val="yellow"/>
        </w:rPr>
        <w:br/>
      </w:r>
      <w:r w:rsidR="00212353" w:rsidRPr="008A7A83">
        <w:t>A person has some Age may or may not be a licensed driver.</w:t>
      </w:r>
      <w:r w:rsidR="00C95B20">
        <w:br/>
      </w:r>
    </w:p>
    <w:tbl>
      <w:tblPr>
        <w:tblStyle w:val="TableGrid"/>
        <w:tblpPr w:leftFromText="180" w:rightFromText="180" w:vertAnchor="text" w:horzAnchor="margin" w:tblpY="128"/>
        <w:tblW w:w="0" w:type="auto"/>
        <w:tblLook w:val="04A0" w:firstRow="1" w:lastRow="0" w:firstColumn="1" w:lastColumn="0" w:noHBand="0" w:noVBand="1"/>
      </w:tblPr>
      <w:tblGrid>
        <w:gridCol w:w="2062"/>
        <w:gridCol w:w="2525"/>
        <w:gridCol w:w="4763"/>
      </w:tblGrid>
      <w:tr w:rsidR="00086B4C" w14:paraId="60D7ACED" w14:textId="77777777" w:rsidTr="00212353">
        <w:tc>
          <w:tcPr>
            <w:tcW w:w="2062" w:type="dxa"/>
            <w:shd w:val="clear" w:color="auto" w:fill="00FFFF"/>
          </w:tcPr>
          <w:p w14:paraId="59FF5703" w14:textId="77777777" w:rsidR="00086B4C" w:rsidRDefault="00086B4C" w:rsidP="00EA354A">
            <w:r>
              <w:t>Object</w:t>
            </w:r>
          </w:p>
        </w:tc>
        <w:tc>
          <w:tcPr>
            <w:tcW w:w="2525" w:type="dxa"/>
            <w:shd w:val="clear" w:color="auto" w:fill="00FFFF"/>
          </w:tcPr>
          <w:p w14:paraId="33BA0753" w14:textId="77777777" w:rsidR="00086B4C" w:rsidRDefault="00086B4C" w:rsidP="00EA354A">
            <w:r>
              <w:t>Property</w:t>
            </w:r>
          </w:p>
        </w:tc>
        <w:tc>
          <w:tcPr>
            <w:tcW w:w="4763" w:type="dxa"/>
            <w:shd w:val="clear" w:color="auto" w:fill="00FFFF"/>
          </w:tcPr>
          <w:p w14:paraId="02B7D0F3" w14:textId="77777777" w:rsidR="00086B4C" w:rsidRDefault="00086B4C" w:rsidP="00EA354A">
            <w:r>
              <w:t>Value</w:t>
            </w:r>
          </w:p>
        </w:tc>
      </w:tr>
      <w:tr w:rsidR="0020475C" w14:paraId="1D798BA4" w14:textId="77777777" w:rsidTr="00212353">
        <w:tc>
          <w:tcPr>
            <w:tcW w:w="2062" w:type="dxa"/>
            <w:vMerge w:val="restart"/>
          </w:tcPr>
          <w:p w14:paraId="4D11F836" w14:textId="77777777" w:rsidR="0020475C" w:rsidRDefault="0020475C" w:rsidP="00EA354A">
            <w:r>
              <w:t>PersonPD</w:t>
            </w:r>
          </w:p>
        </w:tc>
        <w:tc>
          <w:tcPr>
            <w:tcW w:w="2525" w:type="dxa"/>
          </w:tcPr>
          <w:p w14:paraId="456C009D" w14:textId="77777777" w:rsidR="0020475C" w:rsidRDefault="0020475C" w:rsidP="00EA354A">
            <w:r>
              <w:t>subclassOf</w:t>
            </w:r>
          </w:p>
        </w:tc>
        <w:tc>
          <w:tcPr>
            <w:tcW w:w="4763" w:type="dxa"/>
          </w:tcPr>
          <w:p w14:paraId="5B606E6F" w14:textId="77777777" w:rsidR="0020475C" w:rsidRDefault="0020475C" w:rsidP="009037A2">
            <w:r>
              <w:t>change:TimeVaryingConcept</w:t>
            </w:r>
          </w:p>
        </w:tc>
      </w:tr>
      <w:tr w:rsidR="0020475C" w14:paraId="25477273" w14:textId="77777777" w:rsidTr="00212353">
        <w:tc>
          <w:tcPr>
            <w:tcW w:w="2062" w:type="dxa"/>
            <w:vMerge/>
          </w:tcPr>
          <w:p w14:paraId="5AEEDAF5" w14:textId="77777777" w:rsidR="0020475C" w:rsidRDefault="0020475C" w:rsidP="00EA354A"/>
        </w:tc>
        <w:tc>
          <w:tcPr>
            <w:tcW w:w="2525" w:type="dxa"/>
          </w:tcPr>
          <w:p w14:paraId="1852D4AE" w14:textId="77777777" w:rsidR="0020475C" w:rsidRDefault="0020475C" w:rsidP="00EA354A">
            <w:r>
              <w:t>equivalentClass</w:t>
            </w:r>
          </w:p>
        </w:tc>
        <w:tc>
          <w:tcPr>
            <w:tcW w:w="4763" w:type="dxa"/>
          </w:tcPr>
          <w:p w14:paraId="3CB5CB5D" w14:textId="77777777" w:rsidR="0020475C" w:rsidRDefault="0020475C" w:rsidP="00EA354A">
            <w:r>
              <w:t>change:hasManifestation some Person and  change:hasManifestation only Person</w:t>
            </w:r>
          </w:p>
        </w:tc>
      </w:tr>
      <w:tr w:rsidR="0020475C" w14:paraId="11BA341A" w14:textId="77777777" w:rsidTr="00212353">
        <w:tc>
          <w:tcPr>
            <w:tcW w:w="2062" w:type="dxa"/>
            <w:vMerge/>
          </w:tcPr>
          <w:p w14:paraId="40FE5A14" w14:textId="77777777" w:rsidR="0020475C" w:rsidRDefault="0020475C" w:rsidP="009037A2"/>
        </w:tc>
        <w:tc>
          <w:tcPr>
            <w:tcW w:w="2525" w:type="dxa"/>
          </w:tcPr>
          <w:p w14:paraId="78D282DC" w14:textId="77777777" w:rsidR="0020475C" w:rsidRDefault="0020475C" w:rsidP="009037A2">
            <w:r>
              <w:t>change:existsAt</w:t>
            </w:r>
          </w:p>
        </w:tc>
        <w:tc>
          <w:tcPr>
            <w:tcW w:w="4763" w:type="dxa"/>
          </w:tcPr>
          <w:p w14:paraId="3EF32AB5" w14:textId="77777777" w:rsidR="0020475C" w:rsidRDefault="0020475C" w:rsidP="009037A2">
            <w:r>
              <w:t>exactly 1 time:Interval</w:t>
            </w:r>
          </w:p>
        </w:tc>
      </w:tr>
      <w:tr w:rsidR="0020475C" w14:paraId="6F84FCE4" w14:textId="77777777" w:rsidTr="00212353">
        <w:tc>
          <w:tcPr>
            <w:tcW w:w="2062" w:type="dxa"/>
            <w:vMerge/>
          </w:tcPr>
          <w:p w14:paraId="2F6D94D3" w14:textId="77777777" w:rsidR="0020475C" w:rsidRDefault="0020475C" w:rsidP="009037A2"/>
        </w:tc>
        <w:tc>
          <w:tcPr>
            <w:tcW w:w="2525" w:type="dxa"/>
          </w:tcPr>
          <w:p w14:paraId="19F33227" w14:textId="77777777" w:rsidR="0020475C" w:rsidRDefault="0020475C" w:rsidP="009037A2">
            <w:r>
              <w:t>hasPersonID</w:t>
            </w:r>
          </w:p>
        </w:tc>
        <w:tc>
          <w:tcPr>
            <w:tcW w:w="4763" w:type="dxa"/>
          </w:tcPr>
          <w:p w14:paraId="21D7D14B" w14:textId="77777777" w:rsidR="0020475C" w:rsidRDefault="0020475C" w:rsidP="00B13565">
            <w:r>
              <w:t>only PersonId</w:t>
            </w:r>
          </w:p>
        </w:tc>
      </w:tr>
      <w:tr w:rsidR="0020475C" w14:paraId="2E8D8F05" w14:textId="77777777" w:rsidTr="00212353">
        <w:tc>
          <w:tcPr>
            <w:tcW w:w="2062" w:type="dxa"/>
            <w:vMerge/>
          </w:tcPr>
          <w:p w14:paraId="5BE69E14" w14:textId="77777777" w:rsidR="0020475C" w:rsidRDefault="0020475C" w:rsidP="009037A2"/>
        </w:tc>
        <w:tc>
          <w:tcPr>
            <w:tcW w:w="2525" w:type="dxa"/>
          </w:tcPr>
          <w:p w14:paraId="394B4ACB" w14:textId="77777777" w:rsidR="0020475C" w:rsidRDefault="0020475C" w:rsidP="009037A2">
            <w:r>
              <w:t>schema:birthDate</w:t>
            </w:r>
          </w:p>
        </w:tc>
        <w:tc>
          <w:tcPr>
            <w:tcW w:w="4763" w:type="dxa"/>
          </w:tcPr>
          <w:p w14:paraId="18812C4F" w14:textId="77777777" w:rsidR="0020475C" w:rsidRDefault="0020475C" w:rsidP="009037A2">
            <w:r>
              <w:t>exactly 1 time:Instant</w:t>
            </w:r>
          </w:p>
        </w:tc>
      </w:tr>
      <w:tr w:rsidR="0020475C" w14:paraId="351E39FB" w14:textId="77777777" w:rsidTr="00212353">
        <w:tc>
          <w:tcPr>
            <w:tcW w:w="2062" w:type="dxa"/>
            <w:vMerge/>
          </w:tcPr>
          <w:p w14:paraId="07B46EC3" w14:textId="77777777" w:rsidR="0020475C" w:rsidRDefault="0020475C" w:rsidP="009037A2"/>
        </w:tc>
        <w:tc>
          <w:tcPr>
            <w:tcW w:w="2525" w:type="dxa"/>
          </w:tcPr>
          <w:p w14:paraId="3009EE4E" w14:textId="77777777" w:rsidR="0020475C" w:rsidRDefault="0020475C" w:rsidP="009037A2">
            <w:r>
              <w:t>hasSex</w:t>
            </w:r>
          </w:p>
        </w:tc>
        <w:tc>
          <w:tcPr>
            <w:tcW w:w="4763" w:type="dxa"/>
          </w:tcPr>
          <w:p w14:paraId="0807FA69" w14:textId="77777777" w:rsidR="0020475C" w:rsidRDefault="0020475C" w:rsidP="009037A2">
            <w:r>
              <w:t>exactly 1 Sex</w:t>
            </w:r>
          </w:p>
        </w:tc>
      </w:tr>
      <w:tr w:rsidR="0020475C" w14:paraId="246DD9FC" w14:textId="77777777" w:rsidTr="00212353">
        <w:tc>
          <w:tcPr>
            <w:tcW w:w="2062" w:type="dxa"/>
            <w:vMerge/>
          </w:tcPr>
          <w:p w14:paraId="0B4D61E9" w14:textId="77777777" w:rsidR="0020475C" w:rsidRDefault="0020475C" w:rsidP="00212353"/>
        </w:tc>
        <w:tc>
          <w:tcPr>
            <w:tcW w:w="2525" w:type="dxa"/>
          </w:tcPr>
          <w:p w14:paraId="32B1EFD7" w14:textId="416468DF" w:rsidR="0020475C" w:rsidRPr="0020475C" w:rsidRDefault="0020475C" w:rsidP="00212353">
            <w:r w:rsidRPr="0020475C">
              <w:t>schema:deathDate</w:t>
            </w:r>
          </w:p>
        </w:tc>
        <w:tc>
          <w:tcPr>
            <w:tcW w:w="4763" w:type="dxa"/>
          </w:tcPr>
          <w:p w14:paraId="6F4AD22C" w14:textId="44180F79" w:rsidR="0020475C" w:rsidRPr="0020475C" w:rsidRDefault="0020475C" w:rsidP="00212353">
            <w:r w:rsidRPr="0020475C">
              <w:t>max 1 time:Instant</w:t>
            </w:r>
          </w:p>
        </w:tc>
      </w:tr>
      <w:tr w:rsidR="00212353" w14:paraId="71B90ADE" w14:textId="77777777" w:rsidTr="00212353">
        <w:tc>
          <w:tcPr>
            <w:tcW w:w="2062" w:type="dxa"/>
            <w:vMerge w:val="restart"/>
          </w:tcPr>
          <w:p w14:paraId="63A30F9F" w14:textId="77777777" w:rsidR="00212353" w:rsidRDefault="00212353" w:rsidP="00212353">
            <w:r>
              <w:t>Person</w:t>
            </w:r>
          </w:p>
        </w:tc>
        <w:tc>
          <w:tcPr>
            <w:tcW w:w="2525" w:type="dxa"/>
          </w:tcPr>
          <w:p w14:paraId="019B44DF" w14:textId="77777777" w:rsidR="00212353" w:rsidRDefault="00212353" w:rsidP="00212353">
            <w:r>
              <w:t>equivalentClass</w:t>
            </w:r>
          </w:p>
        </w:tc>
        <w:tc>
          <w:tcPr>
            <w:tcW w:w="4763" w:type="dxa"/>
          </w:tcPr>
          <w:p w14:paraId="3CADC706" w14:textId="77777777" w:rsidR="00212353" w:rsidRDefault="00212353" w:rsidP="00212353">
            <w:r>
              <w:t>change:manifestationOf  some  PersonPD and  change:manifestationOf only  PersonPD</w:t>
            </w:r>
          </w:p>
        </w:tc>
      </w:tr>
      <w:tr w:rsidR="00212353" w14:paraId="2095FAF5" w14:textId="77777777" w:rsidTr="00212353">
        <w:tc>
          <w:tcPr>
            <w:tcW w:w="2062" w:type="dxa"/>
            <w:vMerge/>
          </w:tcPr>
          <w:p w14:paraId="62E2DC36" w14:textId="77777777" w:rsidR="00212353" w:rsidRDefault="00212353" w:rsidP="00212353"/>
        </w:tc>
        <w:tc>
          <w:tcPr>
            <w:tcW w:w="2525" w:type="dxa"/>
          </w:tcPr>
          <w:p w14:paraId="3426DD4F" w14:textId="77777777" w:rsidR="00212353" w:rsidRDefault="00212353" w:rsidP="00212353">
            <w:r>
              <w:t>subclassOf</w:t>
            </w:r>
          </w:p>
        </w:tc>
        <w:tc>
          <w:tcPr>
            <w:tcW w:w="4763" w:type="dxa"/>
          </w:tcPr>
          <w:p w14:paraId="5204E36F" w14:textId="77777777" w:rsidR="00212353" w:rsidRDefault="00212353" w:rsidP="00212353">
            <w:r>
              <w:t>change:Manifestation</w:t>
            </w:r>
          </w:p>
        </w:tc>
      </w:tr>
      <w:tr w:rsidR="00212353" w14:paraId="2B2D385D" w14:textId="77777777" w:rsidTr="00212353">
        <w:tc>
          <w:tcPr>
            <w:tcW w:w="2062" w:type="dxa"/>
            <w:vMerge/>
          </w:tcPr>
          <w:p w14:paraId="34C9567B" w14:textId="77777777" w:rsidR="00212353" w:rsidRDefault="00212353" w:rsidP="00212353"/>
        </w:tc>
        <w:tc>
          <w:tcPr>
            <w:tcW w:w="2525" w:type="dxa"/>
          </w:tcPr>
          <w:p w14:paraId="2B077F7B" w14:textId="77777777" w:rsidR="00212353" w:rsidRDefault="00212353" w:rsidP="00212353">
            <w:r>
              <w:t>change:existsAt</w:t>
            </w:r>
          </w:p>
        </w:tc>
        <w:tc>
          <w:tcPr>
            <w:tcW w:w="4763" w:type="dxa"/>
          </w:tcPr>
          <w:p w14:paraId="59B26082" w14:textId="77777777" w:rsidR="00212353" w:rsidRDefault="00212353" w:rsidP="00212353">
            <w:r>
              <w:t>exactly 1 time:TemporalEntity</w:t>
            </w:r>
          </w:p>
        </w:tc>
      </w:tr>
      <w:tr w:rsidR="00212353" w14:paraId="795175CC" w14:textId="77777777" w:rsidTr="00212353">
        <w:tc>
          <w:tcPr>
            <w:tcW w:w="2062" w:type="dxa"/>
            <w:vMerge/>
          </w:tcPr>
          <w:p w14:paraId="455FF4AA" w14:textId="77777777" w:rsidR="00212353" w:rsidRDefault="00212353" w:rsidP="00212353"/>
        </w:tc>
        <w:tc>
          <w:tcPr>
            <w:tcW w:w="2525" w:type="dxa"/>
          </w:tcPr>
          <w:p w14:paraId="0D39F86D" w14:textId="5D89CA0C" w:rsidR="00212353" w:rsidRPr="0090469C" w:rsidRDefault="00212353" w:rsidP="00212353">
            <w:r w:rsidRPr="0090469C">
              <w:t>hasAge</w:t>
            </w:r>
          </w:p>
        </w:tc>
        <w:tc>
          <w:tcPr>
            <w:tcW w:w="4763" w:type="dxa"/>
          </w:tcPr>
          <w:p w14:paraId="03FC18D6" w14:textId="1BC7828B" w:rsidR="00212353" w:rsidRPr="0090469C" w:rsidRDefault="00212353" w:rsidP="00212353">
            <w:r w:rsidRPr="0090469C">
              <w:t>exactly 1 om:</w:t>
            </w:r>
            <w:r w:rsidR="0090469C" w:rsidRPr="0090469C">
              <w:t>duration</w:t>
            </w:r>
          </w:p>
        </w:tc>
      </w:tr>
      <w:tr w:rsidR="00212353" w14:paraId="6EF23936" w14:textId="77777777" w:rsidTr="00212353">
        <w:tc>
          <w:tcPr>
            <w:tcW w:w="2062" w:type="dxa"/>
            <w:vMerge/>
          </w:tcPr>
          <w:p w14:paraId="27DA22CD" w14:textId="77777777" w:rsidR="00212353" w:rsidRDefault="00212353" w:rsidP="00212353"/>
        </w:tc>
        <w:tc>
          <w:tcPr>
            <w:tcW w:w="2525" w:type="dxa"/>
          </w:tcPr>
          <w:p w14:paraId="7675ECAF" w14:textId="2E6D0C93" w:rsidR="00212353" w:rsidRPr="00217B46" w:rsidRDefault="00212353" w:rsidP="00212353">
            <w:r w:rsidRPr="00217B46">
              <w:t>isLicensedDriver</w:t>
            </w:r>
          </w:p>
        </w:tc>
        <w:tc>
          <w:tcPr>
            <w:tcW w:w="4763" w:type="dxa"/>
          </w:tcPr>
          <w:p w14:paraId="2505EA17" w14:textId="103772DE" w:rsidR="00212353" w:rsidRPr="00217B46" w:rsidRDefault="00212353" w:rsidP="00212353">
            <w:r w:rsidRPr="00217B46">
              <w:t>exactly 1 xsd:boolean</w:t>
            </w:r>
          </w:p>
        </w:tc>
      </w:tr>
      <w:tr w:rsidR="00212353" w14:paraId="68E18A0B" w14:textId="77777777" w:rsidTr="00212353">
        <w:tc>
          <w:tcPr>
            <w:tcW w:w="2062" w:type="dxa"/>
            <w:vMerge/>
          </w:tcPr>
          <w:p w14:paraId="5F0ABDB5" w14:textId="77777777" w:rsidR="00212353" w:rsidRDefault="00212353" w:rsidP="00212353"/>
        </w:tc>
        <w:tc>
          <w:tcPr>
            <w:tcW w:w="2525" w:type="dxa"/>
          </w:tcPr>
          <w:p w14:paraId="3A1CC0DD" w14:textId="77777777" w:rsidR="00212353" w:rsidRDefault="00212353" w:rsidP="00212353">
            <w:r>
              <w:t>schema:parent</w:t>
            </w:r>
          </w:p>
        </w:tc>
        <w:tc>
          <w:tcPr>
            <w:tcW w:w="4763" w:type="dxa"/>
          </w:tcPr>
          <w:p w14:paraId="7C1FBEA4" w14:textId="77777777" w:rsidR="00212353" w:rsidRDefault="00212353" w:rsidP="00212353">
            <w:r>
              <w:t>only Person</w:t>
            </w:r>
          </w:p>
        </w:tc>
      </w:tr>
      <w:tr w:rsidR="00212353" w14:paraId="75BDF7C4" w14:textId="77777777" w:rsidTr="00212353">
        <w:tc>
          <w:tcPr>
            <w:tcW w:w="2062" w:type="dxa"/>
            <w:vMerge/>
          </w:tcPr>
          <w:p w14:paraId="2F79BA90" w14:textId="77777777" w:rsidR="00212353" w:rsidRDefault="00212353" w:rsidP="00212353"/>
        </w:tc>
        <w:tc>
          <w:tcPr>
            <w:tcW w:w="2525" w:type="dxa"/>
          </w:tcPr>
          <w:p w14:paraId="6BF6F5BC" w14:textId="77777777" w:rsidR="00212353" w:rsidRDefault="00212353" w:rsidP="00212353">
            <w:r>
              <w:t>schema:spouse</w:t>
            </w:r>
          </w:p>
        </w:tc>
        <w:tc>
          <w:tcPr>
            <w:tcW w:w="4763" w:type="dxa"/>
          </w:tcPr>
          <w:p w14:paraId="7C3E1BD0" w14:textId="77777777" w:rsidR="00212353" w:rsidRDefault="00212353" w:rsidP="00212353">
            <w:r>
              <w:t>only Person</w:t>
            </w:r>
          </w:p>
        </w:tc>
      </w:tr>
      <w:tr w:rsidR="00212353" w14:paraId="3343F80C" w14:textId="77777777" w:rsidTr="00212353">
        <w:tc>
          <w:tcPr>
            <w:tcW w:w="2062" w:type="dxa"/>
            <w:vMerge/>
          </w:tcPr>
          <w:p w14:paraId="13D70820" w14:textId="77777777" w:rsidR="00212353" w:rsidRDefault="00212353" w:rsidP="00212353"/>
        </w:tc>
        <w:tc>
          <w:tcPr>
            <w:tcW w:w="2525" w:type="dxa"/>
          </w:tcPr>
          <w:p w14:paraId="3B5F7916" w14:textId="77777777" w:rsidR="00212353" w:rsidRDefault="00212353" w:rsidP="00212353">
            <w:r>
              <w:t>schema:children</w:t>
            </w:r>
          </w:p>
        </w:tc>
        <w:tc>
          <w:tcPr>
            <w:tcW w:w="4763" w:type="dxa"/>
          </w:tcPr>
          <w:p w14:paraId="58B50314" w14:textId="77777777" w:rsidR="00212353" w:rsidRDefault="00212353" w:rsidP="00212353">
            <w:r>
              <w:t>only Person</w:t>
            </w:r>
          </w:p>
        </w:tc>
      </w:tr>
      <w:tr w:rsidR="00212353" w14:paraId="27DF5EDB" w14:textId="77777777" w:rsidTr="00212353">
        <w:tc>
          <w:tcPr>
            <w:tcW w:w="2062" w:type="dxa"/>
            <w:vMerge/>
          </w:tcPr>
          <w:p w14:paraId="518FBFC5" w14:textId="77777777" w:rsidR="00212353" w:rsidRDefault="00212353" w:rsidP="00212353"/>
        </w:tc>
        <w:tc>
          <w:tcPr>
            <w:tcW w:w="2525" w:type="dxa"/>
          </w:tcPr>
          <w:p w14:paraId="12BCD97D" w14:textId="77777777" w:rsidR="00212353" w:rsidRDefault="00212353" w:rsidP="00212353">
            <w:r>
              <w:t>hasIncome</w:t>
            </w:r>
          </w:p>
        </w:tc>
        <w:tc>
          <w:tcPr>
            <w:tcW w:w="4763" w:type="dxa"/>
          </w:tcPr>
          <w:p w14:paraId="71F0399E" w14:textId="77777777" w:rsidR="00212353" w:rsidRDefault="00212353" w:rsidP="00212353">
            <w:r>
              <w:t>only MonetaryValue</w:t>
            </w:r>
          </w:p>
        </w:tc>
      </w:tr>
      <w:tr w:rsidR="00212353" w14:paraId="5682042D" w14:textId="77777777" w:rsidTr="00212353">
        <w:tc>
          <w:tcPr>
            <w:tcW w:w="2062" w:type="dxa"/>
            <w:vMerge/>
          </w:tcPr>
          <w:p w14:paraId="3F46C629" w14:textId="77777777" w:rsidR="00212353" w:rsidRDefault="00212353" w:rsidP="00212353"/>
        </w:tc>
        <w:tc>
          <w:tcPr>
            <w:tcW w:w="2525" w:type="dxa"/>
          </w:tcPr>
          <w:p w14:paraId="192CDB21" w14:textId="77777777" w:rsidR="00212353" w:rsidRDefault="00212353" w:rsidP="00212353">
            <w:r>
              <w:t>schema:address</w:t>
            </w:r>
          </w:p>
        </w:tc>
        <w:tc>
          <w:tcPr>
            <w:tcW w:w="4763" w:type="dxa"/>
          </w:tcPr>
          <w:p w14:paraId="68DF385C" w14:textId="77777777" w:rsidR="00212353" w:rsidRDefault="00212353" w:rsidP="00212353">
            <w:r>
              <w:t>some schema:PostalAddress</w:t>
            </w:r>
          </w:p>
        </w:tc>
      </w:tr>
      <w:tr w:rsidR="00212353" w14:paraId="732E824E" w14:textId="77777777" w:rsidTr="00212353">
        <w:tc>
          <w:tcPr>
            <w:tcW w:w="2062" w:type="dxa"/>
            <w:vMerge/>
          </w:tcPr>
          <w:p w14:paraId="54E71B9F" w14:textId="77777777" w:rsidR="00212353" w:rsidRDefault="00212353" w:rsidP="00212353"/>
        </w:tc>
        <w:tc>
          <w:tcPr>
            <w:tcW w:w="2525" w:type="dxa"/>
          </w:tcPr>
          <w:p w14:paraId="411B8478" w14:textId="77777777" w:rsidR="00212353" w:rsidRDefault="00212353" w:rsidP="00212353">
            <w:r>
              <w:t>hasSkill</w:t>
            </w:r>
          </w:p>
        </w:tc>
        <w:tc>
          <w:tcPr>
            <w:tcW w:w="4763" w:type="dxa"/>
          </w:tcPr>
          <w:p w14:paraId="57B5C409" w14:textId="77777777" w:rsidR="00212353" w:rsidRDefault="00212353" w:rsidP="00212353">
            <w:r>
              <w:t xml:space="preserve">only </w:t>
            </w:r>
            <w:r w:rsidRPr="00EB73FC">
              <w:t>Skill</w:t>
            </w:r>
          </w:p>
        </w:tc>
      </w:tr>
      <w:tr w:rsidR="00212353" w14:paraId="3A8A8D65" w14:textId="77777777" w:rsidTr="00212353">
        <w:tc>
          <w:tcPr>
            <w:tcW w:w="2062" w:type="dxa"/>
            <w:vMerge/>
          </w:tcPr>
          <w:p w14:paraId="5A49DFE6" w14:textId="77777777" w:rsidR="00212353" w:rsidRDefault="00212353" w:rsidP="00212353"/>
        </w:tc>
        <w:tc>
          <w:tcPr>
            <w:tcW w:w="2525" w:type="dxa"/>
          </w:tcPr>
          <w:p w14:paraId="5F1F543E" w14:textId="77777777" w:rsidR="00212353" w:rsidRDefault="00212353" w:rsidP="00212353">
            <w:r>
              <w:t>hasQualification</w:t>
            </w:r>
          </w:p>
        </w:tc>
        <w:tc>
          <w:tcPr>
            <w:tcW w:w="4763" w:type="dxa"/>
          </w:tcPr>
          <w:p w14:paraId="4FEFB89F" w14:textId="77777777" w:rsidR="00212353" w:rsidRDefault="00212353" w:rsidP="00212353">
            <w:r>
              <w:t xml:space="preserve">only </w:t>
            </w:r>
            <w:r w:rsidRPr="00EB73FC">
              <w:t>Qualification</w:t>
            </w:r>
          </w:p>
        </w:tc>
      </w:tr>
      <w:tr w:rsidR="00212353" w14:paraId="277CEDEF" w14:textId="77777777" w:rsidTr="00212353">
        <w:tc>
          <w:tcPr>
            <w:tcW w:w="2062" w:type="dxa"/>
          </w:tcPr>
          <w:p w14:paraId="11960C85" w14:textId="2AF6C6CF" w:rsidR="00212353" w:rsidRPr="00CA591B" w:rsidRDefault="00212353" w:rsidP="00212353">
            <w:r w:rsidRPr="00CA591B">
              <w:t>Sex</w:t>
            </w:r>
          </w:p>
        </w:tc>
        <w:tc>
          <w:tcPr>
            <w:tcW w:w="2525" w:type="dxa"/>
          </w:tcPr>
          <w:p w14:paraId="446AFE04" w14:textId="0800D8D6" w:rsidR="00212353" w:rsidRPr="00CA591B" w:rsidRDefault="00212353" w:rsidP="00212353">
            <w:r w:rsidRPr="00CA591B">
              <w:t>equivalentClass</w:t>
            </w:r>
          </w:p>
        </w:tc>
        <w:tc>
          <w:tcPr>
            <w:tcW w:w="4763" w:type="dxa"/>
          </w:tcPr>
          <w:p w14:paraId="579FC607" w14:textId="15093D55" w:rsidR="00212353" w:rsidRPr="00CA591B" w:rsidRDefault="00212353" w:rsidP="00212353">
            <w:r w:rsidRPr="00CA591B">
              <w:t>{person:male, person:female}</w:t>
            </w:r>
          </w:p>
        </w:tc>
      </w:tr>
    </w:tbl>
    <w:p w14:paraId="705F292A" w14:textId="77777777" w:rsidR="0017276B" w:rsidRDefault="0017276B" w:rsidP="00EA354A"/>
    <w:p w14:paraId="0DBB296C" w14:textId="77777777" w:rsidR="003C176F" w:rsidRDefault="003C176F" w:rsidP="00EA354A">
      <w:pPr>
        <w:rPr>
          <w:b/>
        </w:rPr>
      </w:pPr>
      <w:r>
        <w:rPr>
          <w:b/>
        </w:rPr>
        <w:t>Re</w:t>
      </w:r>
      <w:r w:rsidR="00AC4EEF">
        <w:rPr>
          <w:b/>
        </w:rPr>
        <w:t>used Ontologies</w:t>
      </w:r>
      <w:r>
        <w:rPr>
          <w:b/>
        </w:rPr>
        <w:t>:</w:t>
      </w:r>
    </w:p>
    <w:p w14:paraId="6030BCC5" w14:textId="77777777" w:rsidR="003C176F" w:rsidRDefault="003C176F" w:rsidP="009E4A69">
      <w:pPr>
        <w:pStyle w:val="ListParagraph"/>
      </w:pPr>
      <w:r>
        <w:t>schema.org</w:t>
      </w:r>
      <w:r w:rsidR="00827DD8">
        <w:rPr>
          <w:rStyle w:val="FootnoteReference"/>
        </w:rPr>
        <w:footnoteReference w:id="12"/>
      </w:r>
      <w:r w:rsidR="00AC4EEF">
        <w:t xml:space="preserve"> (</w:t>
      </w:r>
      <w:r w:rsidR="00827DD8">
        <w:t xml:space="preserve">A </w:t>
      </w:r>
      <w:r w:rsidR="00AC4EEF">
        <w:t>vocabulary</w:t>
      </w:r>
      <w:r w:rsidR="00827DD8">
        <w:t xml:space="preserve"> as opposed to an ontology</w:t>
      </w:r>
      <w:r w:rsidR="00AC4EEF">
        <w:t>)</w:t>
      </w:r>
    </w:p>
    <w:p w14:paraId="48C6B5AC" w14:textId="53696803" w:rsidR="00AC4EEF" w:rsidRDefault="00212353" w:rsidP="009E4A69">
      <w:pPr>
        <w:pStyle w:val="ListParagraph"/>
      </w:pPr>
      <w:r>
        <w:t>Change ontology</w:t>
      </w:r>
    </w:p>
    <w:p w14:paraId="0A3454BD" w14:textId="7810FC55" w:rsidR="00AC4EEF" w:rsidRDefault="00212353" w:rsidP="009E4A69">
      <w:pPr>
        <w:pStyle w:val="ListParagraph"/>
      </w:pPr>
      <w:r>
        <w:t>Units of measure ontology</w:t>
      </w:r>
    </w:p>
    <w:p w14:paraId="14A3948E" w14:textId="27C92E59" w:rsidR="00E3468F" w:rsidRDefault="00212353" w:rsidP="009E4A69">
      <w:pPr>
        <w:pStyle w:val="ListParagraph"/>
      </w:pPr>
      <w:r>
        <w:t>Time ontology</w:t>
      </w:r>
    </w:p>
    <w:p w14:paraId="6C03C700" w14:textId="1311DD18" w:rsidR="00212353" w:rsidRDefault="00212353" w:rsidP="00212353">
      <w:pPr>
        <w:rPr>
          <w:b/>
        </w:rPr>
      </w:pPr>
      <w:r>
        <w:rPr>
          <w:b/>
        </w:rPr>
        <w:t>Future work:</w:t>
      </w:r>
    </w:p>
    <w:p w14:paraId="2F5B8B15" w14:textId="4BAB5E76" w:rsidR="00212353" w:rsidRPr="00212353" w:rsidRDefault="008A155D" w:rsidP="00331CB6">
      <w:pPr>
        <w:pStyle w:val="ListParagraph"/>
        <w:numPr>
          <w:ilvl w:val="0"/>
          <w:numId w:val="13"/>
        </w:numPr>
      </w:pPr>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7" w:name="_Toc35948855"/>
      <w:r>
        <w:t>Household Ontology</w:t>
      </w:r>
      <w:bookmarkEnd w:id="117"/>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4A92D278" w14:textId="77777777" w:rsidR="00D17DF7" w:rsidRPr="00D17DF7" w:rsidRDefault="00D17DF7" w:rsidP="00D17DF7">
      <w:pPr>
        <w:rPr>
          <w:b/>
        </w:rPr>
      </w:pPr>
      <w:r w:rsidRPr="00D17DF7">
        <w:rPr>
          <w:b/>
        </w:rPr>
        <w:t>Namespace: household</w:t>
      </w:r>
    </w:p>
    <w:p w14:paraId="7DA11A8F" w14:textId="77777777" w:rsidR="00896B55" w:rsidRDefault="00896B55" w:rsidP="00896B55">
      <w:r>
        <w:t>In order to define a Household, we require the following classes and properties:</w:t>
      </w:r>
    </w:p>
    <w:p w14:paraId="2884DF67" w14:textId="64C8C30B" w:rsidR="00896B55" w:rsidRPr="00C74053" w:rsidRDefault="007F18DA" w:rsidP="009E4A69">
      <w:pPr>
        <w:pStyle w:val="ListParagraph"/>
      </w:pPr>
      <w:r w:rsidRPr="00C74053">
        <w:t>Family</w:t>
      </w:r>
      <w:r w:rsidR="00896B55" w:rsidRPr="00C74053">
        <w:t xml:space="preserve">: </w:t>
      </w:r>
      <w:r w:rsidR="001E7288" w:rsidRPr="00C74053">
        <w:t xml:space="preserve">The notion of Family </w:t>
      </w:r>
      <w:r w:rsidRPr="00C74053">
        <w:t>simply make</w:t>
      </w:r>
      <w:r w:rsidR="009E45C2" w:rsidRPr="00C74053">
        <w:t>s</w:t>
      </w:r>
      <w:r w:rsidRPr="00C74053">
        <w:t xml:space="preserve"> the commitment that it is a group of people who are connected via the has-spouse or has-child properties. From these, we can derive </w:t>
      </w:r>
      <w:r w:rsidRPr="00C74053">
        <w:lastRenderedPageBreak/>
        <w:t>grandparents, aunts, uncles, etcetera.</w:t>
      </w:r>
      <w:r w:rsidRPr="00C74053">
        <w:br/>
        <w:t xml:space="preserve">One question to consider is to what degree the general/extended Family concept makes sense or is useful. After a few generations the concept of a family will become quite large and confusing, with Persons belonging to many different Families. </w:t>
      </w:r>
      <w:r w:rsidR="001E7288" w:rsidRPr="00C74053">
        <w:t>It</w:t>
      </w:r>
      <w:r w:rsidRPr="00C74053">
        <w:t xml:space="preserve"> may be more useful to consider a relatedTo property between Persons, or only defining restricted subclasses of Family</w:t>
      </w:r>
      <w:r w:rsidR="001E7288" w:rsidRPr="00C74053">
        <w:t>; for example, different types of Family (e.g. Immediate, Extended)</w:t>
      </w:r>
      <w:r w:rsidR="00520AAA" w:rsidRPr="00C74053">
        <w:t xml:space="preserve"> may be defined</w:t>
      </w:r>
      <w:r w:rsidR="001E7288" w:rsidRPr="00C74053">
        <w:t xml:space="preserve">. </w:t>
      </w:r>
    </w:p>
    <w:p w14:paraId="0C7B4B36" w14:textId="77777777" w:rsidR="00896B55" w:rsidRPr="00C74053" w:rsidRDefault="00896B55" w:rsidP="009E4A69">
      <w:pPr>
        <w:pStyle w:val="ListParagraph"/>
      </w:pPr>
      <w:r w:rsidRPr="00C74053">
        <w:t xml:space="preserve">Household: A Household </w:t>
      </w:r>
      <w:r w:rsidRPr="00C74053">
        <w:rPr>
          <w:b/>
        </w:rPr>
        <w:t>occupies</w:t>
      </w:r>
      <w:r w:rsidRPr="00C74053">
        <w:t xml:space="preserve"> a particular Dwelling, according to some </w:t>
      </w:r>
      <w:r w:rsidRPr="00C74053">
        <w:rPr>
          <w:b/>
        </w:rPr>
        <w:t>tenure</w:t>
      </w:r>
      <w:r w:rsidRPr="00C74053">
        <w:t xml:space="preserve"> type.</w:t>
      </w:r>
      <w:r w:rsidR="0020035A" w:rsidRPr="00C74053">
        <w:t xml:space="preserve"> It is defined by this location, so that if the members move (even collectively), the new residence constitutes a new Household.</w:t>
      </w:r>
      <w:r w:rsidRPr="00C74053">
        <w:br/>
        <w:t xml:space="preserve">Note that a Household, and likely many other classes may have different definitions in different contexts/applications. To address this we </w:t>
      </w:r>
      <w:r w:rsidR="000D74C8" w:rsidRPr="00C74053">
        <w:t>may be required to</w:t>
      </w:r>
      <w:r w:rsidRPr="00C74053">
        <w:t xml:space="preserve"> introduce specializations of the class (e.g. ILUTE_Household, TTS_Household)</w:t>
      </w:r>
      <w:r w:rsidR="000D74C8" w:rsidRPr="00C74053">
        <w:t xml:space="preserve"> in future extensions.</w:t>
      </w:r>
    </w:p>
    <w:p w14:paraId="71011375" w14:textId="77777777" w:rsidR="00896B55" w:rsidRPr="00C74053" w:rsidRDefault="00896B55" w:rsidP="009E4A69">
      <w:pPr>
        <w:pStyle w:val="ListParagraph"/>
      </w:pPr>
      <w:r w:rsidRPr="00C74053">
        <w:t>Dwelling</w:t>
      </w:r>
      <w:r w:rsidR="00320390" w:rsidRPr="00C74053">
        <w:t xml:space="preserve"> Unit</w:t>
      </w:r>
      <w:r w:rsidRPr="00C74053">
        <w:t xml:space="preserve">: A Dwelling </w:t>
      </w:r>
      <w:r w:rsidR="00320390" w:rsidRPr="00C74053">
        <w:t xml:space="preserve">Unit </w:t>
      </w:r>
      <w:r w:rsidRPr="00C74053">
        <w:t xml:space="preserve">is </w:t>
      </w:r>
      <w:r w:rsidRPr="00C74053">
        <w:rPr>
          <w:b/>
        </w:rPr>
        <w:t>occupied</w:t>
      </w:r>
      <w:r w:rsidRPr="00C74053">
        <w:t xml:space="preserve"> by a Household. </w:t>
      </w:r>
      <w:r w:rsidRPr="00C74053">
        <w:br/>
        <w:t>A Dwelling</w:t>
      </w:r>
      <w:r w:rsidR="00320390" w:rsidRPr="00C74053">
        <w:t xml:space="preserve"> Unit</w:t>
      </w:r>
      <w:r w:rsidRPr="00C74053">
        <w:t xml:space="preserve"> has a</w:t>
      </w:r>
      <w:r w:rsidRPr="00C74053">
        <w:rPr>
          <w:b/>
        </w:rPr>
        <w:t xml:space="preserve"> market</w:t>
      </w:r>
      <w:r w:rsidRPr="00C74053">
        <w:t xml:space="preserve"> </w:t>
      </w:r>
      <w:r w:rsidRPr="00C74053">
        <w:rPr>
          <w:b/>
        </w:rPr>
        <w:t>value</w:t>
      </w:r>
      <w:r w:rsidRPr="00C74053">
        <w:t>.</w:t>
      </w:r>
      <w:r w:rsidRPr="00C74053">
        <w:br/>
        <w:t>A Dwelling</w:t>
      </w:r>
      <w:r w:rsidR="00320390" w:rsidRPr="00C74053">
        <w:t xml:space="preserve"> Unit</w:t>
      </w:r>
      <w:r w:rsidRPr="00C74053">
        <w:t xml:space="preserve"> has some Location.</w:t>
      </w:r>
    </w:p>
    <w:p w14:paraId="5B930D1B" w14:textId="32542555" w:rsidR="00994900" w:rsidRDefault="00D44FEE" w:rsidP="00994900">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800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097"/>
        <w:gridCol w:w="2557"/>
        <w:gridCol w:w="4696"/>
      </w:tblGrid>
      <w:tr w:rsidR="00896B55" w14:paraId="070CC74F" w14:textId="77777777" w:rsidTr="008A7A83">
        <w:trPr>
          <w:cantSplit/>
        </w:trPr>
        <w:tc>
          <w:tcPr>
            <w:tcW w:w="2097" w:type="dxa"/>
            <w:shd w:val="clear" w:color="auto" w:fill="00FFFF"/>
          </w:tcPr>
          <w:p w14:paraId="51545C39" w14:textId="77777777" w:rsidR="00896B55" w:rsidRDefault="00896B55" w:rsidP="00896B55">
            <w:r>
              <w:lastRenderedPageBreak/>
              <w:t>Object</w:t>
            </w:r>
          </w:p>
        </w:tc>
        <w:tc>
          <w:tcPr>
            <w:tcW w:w="2557" w:type="dxa"/>
            <w:shd w:val="clear" w:color="auto" w:fill="00FFFF"/>
          </w:tcPr>
          <w:p w14:paraId="2C62E620" w14:textId="77777777" w:rsidR="00896B55" w:rsidRDefault="00896B55" w:rsidP="00896B55">
            <w:r>
              <w:t>Property</w:t>
            </w:r>
          </w:p>
        </w:tc>
        <w:tc>
          <w:tcPr>
            <w:tcW w:w="4696" w:type="dxa"/>
            <w:shd w:val="clear" w:color="auto" w:fill="00FFFF"/>
          </w:tcPr>
          <w:p w14:paraId="69233748" w14:textId="77777777" w:rsidR="00896B55" w:rsidRDefault="00896B55" w:rsidP="00896B55">
            <w:r>
              <w:t>Value</w:t>
            </w:r>
          </w:p>
        </w:tc>
      </w:tr>
      <w:tr w:rsidR="002626F5" w14:paraId="2AFF5267" w14:textId="77777777" w:rsidTr="008A7A83">
        <w:trPr>
          <w:cantSplit/>
        </w:trPr>
        <w:tc>
          <w:tcPr>
            <w:tcW w:w="2097" w:type="dxa"/>
            <w:vMerge w:val="restart"/>
          </w:tcPr>
          <w:p w14:paraId="1046E8BC" w14:textId="77777777" w:rsidR="002626F5" w:rsidRDefault="002626F5" w:rsidP="002626F5">
            <w:r>
              <w:t>Family</w:t>
            </w:r>
            <w:r w:rsidR="008161C5">
              <w:t>PD</w:t>
            </w:r>
          </w:p>
        </w:tc>
        <w:tc>
          <w:tcPr>
            <w:tcW w:w="2557" w:type="dxa"/>
          </w:tcPr>
          <w:p w14:paraId="0B5B2F45" w14:textId="77777777" w:rsidR="002626F5" w:rsidRDefault="002626F5" w:rsidP="002626F5">
            <w:r>
              <w:t>subclassOf</w:t>
            </w:r>
          </w:p>
        </w:tc>
        <w:tc>
          <w:tcPr>
            <w:tcW w:w="4696" w:type="dxa"/>
          </w:tcPr>
          <w:p w14:paraId="44311BAB" w14:textId="77777777" w:rsidR="002626F5" w:rsidRDefault="00A65215" w:rsidP="002626F5">
            <w:r>
              <w:t>change:</w:t>
            </w:r>
            <w:r w:rsidR="002626F5">
              <w:t>TimeVaryingConcept</w:t>
            </w:r>
          </w:p>
        </w:tc>
      </w:tr>
      <w:tr w:rsidR="002626F5" w14:paraId="5E03DA07" w14:textId="77777777" w:rsidTr="008A7A83">
        <w:trPr>
          <w:cantSplit/>
        </w:trPr>
        <w:tc>
          <w:tcPr>
            <w:tcW w:w="2097" w:type="dxa"/>
            <w:vMerge/>
          </w:tcPr>
          <w:p w14:paraId="200906BF" w14:textId="77777777" w:rsidR="002626F5" w:rsidRDefault="002626F5" w:rsidP="002626F5"/>
        </w:tc>
        <w:tc>
          <w:tcPr>
            <w:tcW w:w="2557" w:type="dxa"/>
          </w:tcPr>
          <w:p w14:paraId="15549240" w14:textId="77777777" w:rsidR="002626F5" w:rsidRDefault="002626F5" w:rsidP="002626F5">
            <w:r>
              <w:t>equivalentClass</w:t>
            </w:r>
          </w:p>
        </w:tc>
        <w:tc>
          <w:tcPr>
            <w:tcW w:w="4696" w:type="dxa"/>
          </w:tcPr>
          <w:p w14:paraId="687B51F4" w14:textId="77777777" w:rsidR="002626F5" w:rsidRDefault="00A65215" w:rsidP="002626F5">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8A7A83">
        <w:trPr>
          <w:cantSplit/>
        </w:trPr>
        <w:tc>
          <w:tcPr>
            <w:tcW w:w="2097" w:type="dxa"/>
            <w:vMerge/>
          </w:tcPr>
          <w:p w14:paraId="54D016F5" w14:textId="77777777" w:rsidR="002626F5" w:rsidRDefault="002626F5" w:rsidP="002626F5"/>
        </w:tc>
        <w:tc>
          <w:tcPr>
            <w:tcW w:w="2557" w:type="dxa"/>
          </w:tcPr>
          <w:p w14:paraId="4E0D9BBB" w14:textId="77777777" w:rsidR="002626F5" w:rsidRDefault="00A65215" w:rsidP="002626F5">
            <w:r>
              <w:t>change:</w:t>
            </w:r>
            <w:r w:rsidR="006D5597">
              <w:t>existsAt</w:t>
            </w:r>
          </w:p>
        </w:tc>
        <w:tc>
          <w:tcPr>
            <w:tcW w:w="4696" w:type="dxa"/>
          </w:tcPr>
          <w:p w14:paraId="7B1C2FE5" w14:textId="77777777" w:rsidR="002626F5" w:rsidRDefault="002626F5" w:rsidP="002626F5">
            <w:r>
              <w:t xml:space="preserve">exactly 1 </w:t>
            </w:r>
            <w:r w:rsidR="005C1AFC">
              <w:t>time:</w:t>
            </w:r>
            <w:r>
              <w:t>Interval</w:t>
            </w:r>
          </w:p>
        </w:tc>
      </w:tr>
      <w:tr w:rsidR="008A7A83" w14:paraId="5AAAE61B" w14:textId="77777777" w:rsidTr="008A7A83">
        <w:trPr>
          <w:cantSplit/>
        </w:trPr>
        <w:tc>
          <w:tcPr>
            <w:tcW w:w="2097" w:type="dxa"/>
            <w:vMerge w:val="restart"/>
          </w:tcPr>
          <w:p w14:paraId="0757A8C6" w14:textId="77777777" w:rsidR="008A7A83" w:rsidRDefault="008A7A83" w:rsidP="00FE6277">
            <w:r>
              <w:t>Family</w:t>
            </w:r>
          </w:p>
        </w:tc>
        <w:tc>
          <w:tcPr>
            <w:tcW w:w="2557" w:type="dxa"/>
          </w:tcPr>
          <w:p w14:paraId="48F26861" w14:textId="77777777" w:rsidR="008A7A83" w:rsidRDefault="008A7A83" w:rsidP="002626F5">
            <w:r>
              <w:t>subclassOf</w:t>
            </w:r>
          </w:p>
        </w:tc>
        <w:tc>
          <w:tcPr>
            <w:tcW w:w="4696" w:type="dxa"/>
          </w:tcPr>
          <w:p w14:paraId="169B30C6" w14:textId="77777777" w:rsidR="008A7A83" w:rsidRDefault="008A7A83" w:rsidP="002626F5">
            <w:r>
              <w:t>change:Manifestation</w:t>
            </w:r>
          </w:p>
        </w:tc>
      </w:tr>
      <w:tr w:rsidR="008A7A83" w14:paraId="1899637D" w14:textId="77777777" w:rsidTr="008A7A83">
        <w:trPr>
          <w:cantSplit/>
        </w:trPr>
        <w:tc>
          <w:tcPr>
            <w:tcW w:w="2097" w:type="dxa"/>
            <w:vMerge/>
          </w:tcPr>
          <w:p w14:paraId="694A9344" w14:textId="77777777" w:rsidR="008A7A83" w:rsidRDefault="008A7A83" w:rsidP="002626F5"/>
        </w:tc>
        <w:tc>
          <w:tcPr>
            <w:tcW w:w="2557" w:type="dxa"/>
          </w:tcPr>
          <w:p w14:paraId="6D008266" w14:textId="77777777" w:rsidR="008A7A83" w:rsidRDefault="008A7A83" w:rsidP="002626F5">
            <w:r>
              <w:t>equivalentClass</w:t>
            </w:r>
          </w:p>
        </w:tc>
        <w:tc>
          <w:tcPr>
            <w:tcW w:w="4696" w:type="dxa"/>
          </w:tcPr>
          <w:p w14:paraId="47977612" w14:textId="77777777" w:rsidR="008A7A83" w:rsidRDefault="008A7A83" w:rsidP="002626F5">
            <w:r>
              <w:t>change:manifestationOf some FamilyPD and   change:manifestationOf only FamilyPD</w:t>
            </w:r>
          </w:p>
        </w:tc>
      </w:tr>
      <w:tr w:rsidR="008A7A83" w14:paraId="2233C8F2" w14:textId="77777777" w:rsidTr="008A7A83">
        <w:trPr>
          <w:cantSplit/>
        </w:trPr>
        <w:tc>
          <w:tcPr>
            <w:tcW w:w="2097" w:type="dxa"/>
            <w:vMerge/>
          </w:tcPr>
          <w:p w14:paraId="4F8A68CF" w14:textId="77777777" w:rsidR="008A7A83" w:rsidRDefault="008A7A83" w:rsidP="002626F5"/>
        </w:tc>
        <w:tc>
          <w:tcPr>
            <w:tcW w:w="2557" w:type="dxa"/>
          </w:tcPr>
          <w:p w14:paraId="0BE3A219" w14:textId="77777777" w:rsidR="008A7A83" w:rsidRDefault="008A7A83" w:rsidP="002626F5">
            <w:r>
              <w:t>change:existsAt</w:t>
            </w:r>
          </w:p>
        </w:tc>
        <w:tc>
          <w:tcPr>
            <w:tcW w:w="4696" w:type="dxa"/>
          </w:tcPr>
          <w:p w14:paraId="36CE44D7" w14:textId="77777777" w:rsidR="008A7A83" w:rsidRDefault="008A7A83" w:rsidP="002626F5">
            <w:r>
              <w:t>exactly 1  time:TemporalEntity</w:t>
            </w:r>
          </w:p>
        </w:tc>
      </w:tr>
      <w:tr w:rsidR="008A7A83" w14:paraId="420568FF" w14:textId="77777777" w:rsidTr="008A7A83">
        <w:trPr>
          <w:cantSplit/>
        </w:trPr>
        <w:tc>
          <w:tcPr>
            <w:tcW w:w="2097" w:type="dxa"/>
            <w:vMerge/>
          </w:tcPr>
          <w:p w14:paraId="7CF2674D" w14:textId="77777777" w:rsidR="008A7A83" w:rsidRDefault="008A7A83" w:rsidP="002626F5"/>
        </w:tc>
        <w:tc>
          <w:tcPr>
            <w:tcW w:w="2557" w:type="dxa"/>
          </w:tcPr>
          <w:p w14:paraId="7A71E151" w14:textId="485BD856" w:rsidR="008A7A83" w:rsidRDefault="0083161B" w:rsidP="002626F5">
            <w:r w:rsidRPr="00CA16AC">
              <w:t>hasFamilyMember</w:t>
            </w:r>
          </w:p>
        </w:tc>
        <w:tc>
          <w:tcPr>
            <w:tcW w:w="4696" w:type="dxa"/>
          </w:tcPr>
          <w:p w14:paraId="7DDDD370" w14:textId="0C63912F" w:rsidR="008A7A83" w:rsidRDefault="00BE2BAA" w:rsidP="002626F5">
            <w:r>
              <w:t>min 2</w:t>
            </w:r>
            <w:r w:rsidR="008A7A83">
              <w:t xml:space="preserve"> person:Person</w:t>
            </w:r>
          </w:p>
        </w:tc>
      </w:tr>
      <w:tr w:rsidR="002626F5" w14:paraId="519EEE07" w14:textId="77777777" w:rsidTr="008A7A83">
        <w:trPr>
          <w:cantSplit/>
        </w:trPr>
        <w:tc>
          <w:tcPr>
            <w:tcW w:w="2097" w:type="dxa"/>
            <w:vMerge w:val="restart"/>
          </w:tcPr>
          <w:p w14:paraId="37B0A16A" w14:textId="77777777" w:rsidR="002626F5" w:rsidRDefault="002626F5" w:rsidP="002626F5">
            <w:r>
              <w:t>Household</w:t>
            </w:r>
            <w:r w:rsidR="008161C5">
              <w:t>PD</w:t>
            </w:r>
          </w:p>
        </w:tc>
        <w:tc>
          <w:tcPr>
            <w:tcW w:w="2557" w:type="dxa"/>
          </w:tcPr>
          <w:p w14:paraId="0E2D2D83" w14:textId="77777777" w:rsidR="002626F5" w:rsidRDefault="002626F5" w:rsidP="002626F5">
            <w:r>
              <w:t>subclassOf</w:t>
            </w:r>
          </w:p>
        </w:tc>
        <w:tc>
          <w:tcPr>
            <w:tcW w:w="4696" w:type="dxa"/>
          </w:tcPr>
          <w:p w14:paraId="7637B16F" w14:textId="77777777" w:rsidR="002626F5" w:rsidRDefault="00B00E80" w:rsidP="00B00E80">
            <w:r>
              <w:t>change:t</w:t>
            </w:r>
            <w:r w:rsidR="002626F5">
              <w:t>imeVaryingConcept</w:t>
            </w:r>
          </w:p>
        </w:tc>
      </w:tr>
      <w:tr w:rsidR="002626F5" w14:paraId="1090A9D0" w14:textId="77777777" w:rsidTr="008A7A83">
        <w:trPr>
          <w:cantSplit/>
        </w:trPr>
        <w:tc>
          <w:tcPr>
            <w:tcW w:w="2097" w:type="dxa"/>
            <w:vMerge/>
          </w:tcPr>
          <w:p w14:paraId="591E6260" w14:textId="77777777" w:rsidR="002626F5" w:rsidRDefault="002626F5" w:rsidP="002626F5"/>
        </w:tc>
        <w:tc>
          <w:tcPr>
            <w:tcW w:w="2557" w:type="dxa"/>
          </w:tcPr>
          <w:p w14:paraId="7DB0E2ED" w14:textId="77777777" w:rsidR="002626F5" w:rsidRDefault="002626F5" w:rsidP="002626F5">
            <w:r>
              <w:t>equivalentClass</w:t>
            </w:r>
          </w:p>
        </w:tc>
        <w:tc>
          <w:tcPr>
            <w:tcW w:w="4696" w:type="dxa"/>
          </w:tcPr>
          <w:p w14:paraId="05FE8713" w14:textId="77777777" w:rsidR="002626F5" w:rsidRDefault="00BA55C6" w:rsidP="002626F5">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8A7A83">
        <w:trPr>
          <w:cantSplit/>
        </w:trPr>
        <w:tc>
          <w:tcPr>
            <w:tcW w:w="2097" w:type="dxa"/>
            <w:vMerge/>
          </w:tcPr>
          <w:p w14:paraId="18CF5619" w14:textId="77777777" w:rsidR="002626F5" w:rsidRDefault="002626F5" w:rsidP="002626F5"/>
        </w:tc>
        <w:tc>
          <w:tcPr>
            <w:tcW w:w="2557" w:type="dxa"/>
          </w:tcPr>
          <w:p w14:paraId="6526C623" w14:textId="77777777" w:rsidR="002626F5" w:rsidRDefault="00712851" w:rsidP="002626F5">
            <w:r>
              <w:t>change:</w:t>
            </w:r>
            <w:r w:rsidR="006D5597">
              <w:t>existsAt</w:t>
            </w:r>
          </w:p>
        </w:tc>
        <w:tc>
          <w:tcPr>
            <w:tcW w:w="4696" w:type="dxa"/>
          </w:tcPr>
          <w:p w14:paraId="1B8C0A61" w14:textId="77777777" w:rsidR="002626F5" w:rsidRDefault="002626F5" w:rsidP="002626F5">
            <w:r>
              <w:t xml:space="preserve">exactly 1 </w:t>
            </w:r>
            <w:r w:rsidR="005C1AFC">
              <w:t xml:space="preserve"> time:</w:t>
            </w:r>
            <w:r>
              <w:t>Interval</w:t>
            </w:r>
          </w:p>
        </w:tc>
      </w:tr>
      <w:tr w:rsidR="002626F5" w14:paraId="21B482A4" w14:textId="77777777" w:rsidTr="008A7A83">
        <w:trPr>
          <w:cantSplit/>
        </w:trPr>
        <w:tc>
          <w:tcPr>
            <w:tcW w:w="2097" w:type="dxa"/>
            <w:vMerge/>
          </w:tcPr>
          <w:p w14:paraId="7995A0C9" w14:textId="77777777" w:rsidR="002626F5" w:rsidRDefault="002626F5" w:rsidP="002626F5"/>
        </w:tc>
        <w:tc>
          <w:tcPr>
            <w:tcW w:w="2557" w:type="dxa"/>
          </w:tcPr>
          <w:p w14:paraId="7C4646B6" w14:textId="77777777" w:rsidR="002626F5" w:rsidRDefault="002626F5" w:rsidP="002626F5">
            <w:r>
              <w:t>occupies</w:t>
            </w:r>
          </w:p>
        </w:tc>
        <w:tc>
          <w:tcPr>
            <w:tcW w:w="4696" w:type="dxa"/>
          </w:tcPr>
          <w:p w14:paraId="2F13B286" w14:textId="77777777" w:rsidR="002626F5" w:rsidRDefault="002626F5" w:rsidP="002626F5">
            <w:r>
              <w:t>exactly 1 Dwelling</w:t>
            </w:r>
            <w:r w:rsidR="0023421C">
              <w:t>Unit</w:t>
            </w:r>
          </w:p>
        </w:tc>
      </w:tr>
      <w:tr w:rsidR="008A7A83" w14:paraId="09CCAE89" w14:textId="77777777" w:rsidTr="008A7A83">
        <w:trPr>
          <w:cantSplit/>
        </w:trPr>
        <w:tc>
          <w:tcPr>
            <w:tcW w:w="2097" w:type="dxa"/>
            <w:vMerge w:val="restart"/>
          </w:tcPr>
          <w:p w14:paraId="25049DC1" w14:textId="4F18FF9A" w:rsidR="008A7A83" w:rsidRDefault="008A7A83" w:rsidP="002626F5">
            <w:r>
              <w:t>Household</w:t>
            </w:r>
          </w:p>
        </w:tc>
        <w:tc>
          <w:tcPr>
            <w:tcW w:w="2557" w:type="dxa"/>
          </w:tcPr>
          <w:p w14:paraId="3D24B63A" w14:textId="77777777" w:rsidR="008A7A83" w:rsidRDefault="008A7A83" w:rsidP="002626F5">
            <w:r>
              <w:t>subclassOf</w:t>
            </w:r>
          </w:p>
        </w:tc>
        <w:tc>
          <w:tcPr>
            <w:tcW w:w="4696" w:type="dxa"/>
          </w:tcPr>
          <w:p w14:paraId="446FA2FD" w14:textId="77777777" w:rsidR="008A7A83" w:rsidRDefault="008A7A83" w:rsidP="002626F5">
            <w:r>
              <w:t>change:Manifestation</w:t>
            </w:r>
          </w:p>
        </w:tc>
      </w:tr>
      <w:tr w:rsidR="00F92782" w14:paraId="3629AD83" w14:textId="77777777" w:rsidTr="008A7A83">
        <w:trPr>
          <w:cantSplit/>
        </w:trPr>
        <w:tc>
          <w:tcPr>
            <w:tcW w:w="2097" w:type="dxa"/>
            <w:vMerge/>
          </w:tcPr>
          <w:p w14:paraId="2798F4AC" w14:textId="77777777" w:rsidR="00F92782" w:rsidRDefault="00F92782" w:rsidP="002626F5"/>
        </w:tc>
        <w:tc>
          <w:tcPr>
            <w:tcW w:w="2557" w:type="dxa"/>
          </w:tcPr>
          <w:p w14:paraId="31EF247B" w14:textId="29BAE9F0" w:rsidR="00F92782" w:rsidRDefault="00F92782" w:rsidP="002626F5">
            <w:r>
              <w:t>subClassOf</w:t>
            </w:r>
          </w:p>
        </w:tc>
        <w:tc>
          <w:tcPr>
            <w:tcW w:w="4696" w:type="dxa"/>
          </w:tcPr>
          <w:p w14:paraId="3E574CCA" w14:textId="5F871B53" w:rsidR="00F92782" w:rsidRDefault="00F92782" w:rsidP="002626F5">
            <w:r>
              <w:t>gci:Household</w:t>
            </w:r>
          </w:p>
        </w:tc>
      </w:tr>
      <w:tr w:rsidR="008A7A83" w14:paraId="5895CB1A" w14:textId="77777777" w:rsidTr="008A7A83">
        <w:trPr>
          <w:cantSplit/>
        </w:trPr>
        <w:tc>
          <w:tcPr>
            <w:tcW w:w="2097" w:type="dxa"/>
            <w:vMerge/>
          </w:tcPr>
          <w:p w14:paraId="0C508375" w14:textId="77777777" w:rsidR="008A7A83" w:rsidRDefault="008A7A83" w:rsidP="002626F5"/>
        </w:tc>
        <w:tc>
          <w:tcPr>
            <w:tcW w:w="2557" w:type="dxa"/>
          </w:tcPr>
          <w:p w14:paraId="07CFD023" w14:textId="77777777" w:rsidR="008A7A83" w:rsidRDefault="008A7A83" w:rsidP="002626F5">
            <w:r>
              <w:t>equivalentClass</w:t>
            </w:r>
          </w:p>
        </w:tc>
        <w:tc>
          <w:tcPr>
            <w:tcW w:w="4696" w:type="dxa"/>
          </w:tcPr>
          <w:p w14:paraId="4A707DC5" w14:textId="77777777" w:rsidR="008A7A83" w:rsidRDefault="008A7A83" w:rsidP="00C51834">
            <w:r>
              <w:t>change:manifestationOf some HouseholdPD and   change:manifestationOf only HouseholdPD</w:t>
            </w:r>
          </w:p>
        </w:tc>
      </w:tr>
      <w:tr w:rsidR="008A7A83" w14:paraId="25DD0CE4" w14:textId="77777777" w:rsidTr="008A7A83">
        <w:trPr>
          <w:cantSplit/>
        </w:trPr>
        <w:tc>
          <w:tcPr>
            <w:tcW w:w="2097" w:type="dxa"/>
            <w:vMerge/>
          </w:tcPr>
          <w:p w14:paraId="059D8ACD" w14:textId="77777777" w:rsidR="008A7A83" w:rsidRDefault="008A7A83" w:rsidP="002626F5"/>
        </w:tc>
        <w:tc>
          <w:tcPr>
            <w:tcW w:w="2557" w:type="dxa"/>
          </w:tcPr>
          <w:p w14:paraId="07E29299" w14:textId="77777777" w:rsidR="008A7A83" w:rsidRDefault="008A7A83" w:rsidP="002626F5">
            <w:r>
              <w:t>change:existsAt</w:t>
            </w:r>
          </w:p>
        </w:tc>
        <w:tc>
          <w:tcPr>
            <w:tcW w:w="4696" w:type="dxa"/>
          </w:tcPr>
          <w:p w14:paraId="1A1EACEF" w14:textId="0AB15ACE" w:rsidR="008A7A83" w:rsidRDefault="008A7A83" w:rsidP="002626F5">
            <w:r>
              <w:t xml:space="preserve">exactly </w:t>
            </w:r>
            <w:r w:rsidR="00BE5934">
              <w:t>1</w:t>
            </w:r>
            <w:r>
              <w:t xml:space="preserve"> time:TemporalEntity</w:t>
            </w:r>
          </w:p>
        </w:tc>
      </w:tr>
      <w:tr w:rsidR="008A7A83" w14:paraId="217A2D52" w14:textId="77777777" w:rsidTr="008A7A83">
        <w:trPr>
          <w:cantSplit/>
        </w:trPr>
        <w:tc>
          <w:tcPr>
            <w:tcW w:w="2097" w:type="dxa"/>
            <w:vMerge/>
          </w:tcPr>
          <w:p w14:paraId="47B33F37" w14:textId="77777777" w:rsidR="008A7A83" w:rsidRDefault="008A7A83" w:rsidP="002626F5"/>
        </w:tc>
        <w:tc>
          <w:tcPr>
            <w:tcW w:w="2557" w:type="dxa"/>
          </w:tcPr>
          <w:p w14:paraId="428CFB1F" w14:textId="7A790DDF" w:rsidR="008A7A83" w:rsidRDefault="00A05A82" w:rsidP="002626F5">
            <w:r w:rsidRPr="00CA16AC">
              <w:t>hasHouseholdMember</w:t>
            </w:r>
          </w:p>
        </w:tc>
        <w:tc>
          <w:tcPr>
            <w:tcW w:w="4696" w:type="dxa"/>
          </w:tcPr>
          <w:p w14:paraId="358A9B72" w14:textId="680454BD" w:rsidR="008A7A83" w:rsidRDefault="008A7A83" w:rsidP="002626F5">
            <w:r>
              <w:t>only person:Person</w:t>
            </w:r>
            <w:r w:rsidR="006A18F4">
              <w:t xml:space="preserve"> and some</w:t>
            </w:r>
            <w:r w:rsidR="008E7E87">
              <w:t xml:space="preserve"> person:P</w:t>
            </w:r>
            <w:r w:rsidR="006A18F4">
              <w:t>erson</w:t>
            </w:r>
          </w:p>
        </w:tc>
      </w:tr>
      <w:tr w:rsidR="00FB3138" w14:paraId="368DDE8E" w14:textId="77777777" w:rsidTr="008A7A83">
        <w:trPr>
          <w:cantSplit/>
        </w:trPr>
        <w:tc>
          <w:tcPr>
            <w:tcW w:w="2097" w:type="dxa"/>
            <w:vMerge w:val="restart"/>
          </w:tcPr>
          <w:p w14:paraId="2C4445EB" w14:textId="77777777" w:rsidR="00FB3138" w:rsidRDefault="00FB3138" w:rsidP="00FB3138">
            <w:r>
              <w:t>DwellingUnitPD</w:t>
            </w:r>
          </w:p>
        </w:tc>
        <w:tc>
          <w:tcPr>
            <w:tcW w:w="2557" w:type="dxa"/>
          </w:tcPr>
          <w:p w14:paraId="523B1FF6" w14:textId="77777777" w:rsidR="00FB3138" w:rsidRDefault="00FB3138" w:rsidP="00FB3138">
            <w:r>
              <w:t>subclassOf</w:t>
            </w:r>
          </w:p>
        </w:tc>
        <w:tc>
          <w:tcPr>
            <w:tcW w:w="4696" w:type="dxa"/>
          </w:tcPr>
          <w:p w14:paraId="4146072B" w14:textId="77777777" w:rsidR="00FB3138" w:rsidRDefault="00A65215" w:rsidP="00FB3138">
            <w:r>
              <w:t>change:</w:t>
            </w:r>
            <w:r w:rsidR="00FB3138">
              <w:t>TimeVaryingConcept</w:t>
            </w:r>
          </w:p>
        </w:tc>
      </w:tr>
      <w:tr w:rsidR="006163F6" w14:paraId="5AE0603A" w14:textId="77777777" w:rsidTr="008A7A83">
        <w:trPr>
          <w:cantSplit/>
        </w:trPr>
        <w:tc>
          <w:tcPr>
            <w:tcW w:w="2097" w:type="dxa"/>
            <w:vMerge/>
          </w:tcPr>
          <w:p w14:paraId="27FD8C79" w14:textId="77777777" w:rsidR="006163F6" w:rsidRDefault="006163F6" w:rsidP="00FB3138"/>
        </w:tc>
        <w:tc>
          <w:tcPr>
            <w:tcW w:w="2557" w:type="dxa"/>
          </w:tcPr>
          <w:p w14:paraId="4502CCB5" w14:textId="1F742827" w:rsidR="006163F6" w:rsidRDefault="006163F6" w:rsidP="00FB3138">
            <w:r>
              <w:t>subclassOf</w:t>
            </w:r>
          </w:p>
        </w:tc>
        <w:tc>
          <w:tcPr>
            <w:tcW w:w="4696" w:type="dxa"/>
          </w:tcPr>
          <w:p w14:paraId="177411ED" w14:textId="1D587BC9" w:rsidR="006163F6" w:rsidRDefault="006163F6" w:rsidP="00FB3138">
            <w:r>
              <w:t>building:BuildingUnitPD</w:t>
            </w:r>
          </w:p>
        </w:tc>
      </w:tr>
      <w:tr w:rsidR="00FB3138" w14:paraId="21079AC2" w14:textId="77777777" w:rsidTr="008A7A83">
        <w:trPr>
          <w:cantSplit/>
        </w:trPr>
        <w:tc>
          <w:tcPr>
            <w:tcW w:w="2097" w:type="dxa"/>
            <w:vMerge/>
          </w:tcPr>
          <w:p w14:paraId="7B9FB092" w14:textId="77777777" w:rsidR="00FB3138" w:rsidRDefault="00FB3138" w:rsidP="00FB3138"/>
        </w:tc>
        <w:tc>
          <w:tcPr>
            <w:tcW w:w="2557" w:type="dxa"/>
          </w:tcPr>
          <w:p w14:paraId="3845B9B7" w14:textId="77777777" w:rsidR="00FB3138" w:rsidRDefault="00FB3138" w:rsidP="00FB3138">
            <w:r>
              <w:t>equivalentClass</w:t>
            </w:r>
          </w:p>
        </w:tc>
        <w:tc>
          <w:tcPr>
            <w:tcW w:w="4696" w:type="dxa"/>
          </w:tcPr>
          <w:p w14:paraId="65F271E0" w14:textId="77777777" w:rsidR="00FB3138" w:rsidRDefault="00A65215" w:rsidP="00FB3138">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8A7A83">
        <w:trPr>
          <w:cantSplit/>
        </w:trPr>
        <w:tc>
          <w:tcPr>
            <w:tcW w:w="2097" w:type="dxa"/>
            <w:vMerge/>
          </w:tcPr>
          <w:p w14:paraId="3BC8CC09" w14:textId="77777777" w:rsidR="00FB3138" w:rsidRDefault="00FB3138" w:rsidP="00FB3138"/>
        </w:tc>
        <w:tc>
          <w:tcPr>
            <w:tcW w:w="2557" w:type="dxa"/>
          </w:tcPr>
          <w:p w14:paraId="21483AA8" w14:textId="77777777" w:rsidR="00FB3138" w:rsidRDefault="00A65215" w:rsidP="00FB3138">
            <w:r>
              <w:t>change:</w:t>
            </w:r>
            <w:r w:rsidR="006D5597">
              <w:t>existsAt</w:t>
            </w:r>
          </w:p>
        </w:tc>
        <w:tc>
          <w:tcPr>
            <w:tcW w:w="4696" w:type="dxa"/>
          </w:tcPr>
          <w:p w14:paraId="6AFEFA26" w14:textId="77777777" w:rsidR="00FB3138" w:rsidRDefault="00FB3138" w:rsidP="00FB3138">
            <w:r>
              <w:t xml:space="preserve">exactly 1 </w:t>
            </w:r>
            <w:r w:rsidR="005C1AFC">
              <w:t xml:space="preserve"> time:</w:t>
            </w:r>
            <w:r>
              <w:t>Interval</w:t>
            </w:r>
          </w:p>
        </w:tc>
      </w:tr>
      <w:tr w:rsidR="00FB3138" w14:paraId="549A578E" w14:textId="77777777" w:rsidTr="008A7A83">
        <w:trPr>
          <w:cantSplit/>
        </w:trPr>
        <w:tc>
          <w:tcPr>
            <w:tcW w:w="2097" w:type="dxa"/>
            <w:vMerge/>
          </w:tcPr>
          <w:p w14:paraId="7A171FCA" w14:textId="77777777" w:rsidR="00FB3138" w:rsidRDefault="00FB3138" w:rsidP="00FB3138"/>
        </w:tc>
        <w:tc>
          <w:tcPr>
            <w:tcW w:w="2557" w:type="dxa"/>
          </w:tcPr>
          <w:p w14:paraId="642B7CD2" w14:textId="77777777" w:rsidR="00FB3138" w:rsidRPr="005C1AFC" w:rsidRDefault="00FB3138" w:rsidP="00FB3138">
            <w:pPr>
              <w:rPr>
                <w:highlight w:val="yellow"/>
              </w:rPr>
            </w:pPr>
          </w:p>
        </w:tc>
        <w:tc>
          <w:tcPr>
            <w:tcW w:w="4696" w:type="dxa"/>
          </w:tcPr>
          <w:p w14:paraId="7360689D" w14:textId="77777777" w:rsidR="00FB3138" w:rsidRPr="005C1AFC" w:rsidRDefault="00FB3138" w:rsidP="00FB3138">
            <w:pPr>
              <w:rPr>
                <w:highlight w:val="yellow"/>
              </w:rPr>
            </w:pPr>
          </w:p>
        </w:tc>
      </w:tr>
      <w:tr w:rsidR="00FB3138" w14:paraId="6CA68CDC" w14:textId="77777777" w:rsidTr="008A7A83">
        <w:trPr>
          <w:cantSplit/>
        </w:trPr>
        <w:tc>
          <w:tcPr>
            <w:tcW w:w="2097" w:type="dxa"/>
            <w:vMerge/>
          </w:tcPr>
          <w:p w14:paraId="401DBAA1" w14:textId="77777777" w:rsidR="00FB3138" w:rsidRDefault="00FB3138" w:rsidP="00FB3138"/>
        </w:tc>
        <w:tc>
          <w:tcPr>
            <w:tcW w:w="2557" w:type="dxa"/>
          </w:tcPr>
          <w:p w14:paraId="4F8D765F" w14:textId="77777777" w:rsidR="00FB3138" w:rsidRDefault="00FA4A04" w:rsidP="00FB3138">
            <w:r>
              <w:t>schema:address</w:t>
            </w:r>
          </w:p>
        </w:tc>
        <w:tc>
          <w:tcPr>
            <w:tcW w:w="4696" w:type="dxa"/>
          </w:tcPr>
          <w:p w14:paraId="01030A16" w14:textId="77777777" w:rsidR="00FB3138" w:rsidRDefault="00FB3138" w:rsidP="00FA4A04">
            <w:r>
              <w:t xml:space="preserve">only </w:t>
            </w:r>
            <w:r w:rsidR="00FA4A04">
              <w:t>schema:PostalAddress</w:t>
            </w:r>
          </w:p>
        </w:tc>
      </w:tr>
      <w:tr w:rsidR="00FB3138" w14:paraId="30302C3F" w14:textId="77777777" w:rsidTr="008A7A83">
        <w:trPr>
          <w:cantSplit/>
        </w:trPr>
        <w:tc>
          <w:tcPr>
            <w:tcW w:w="2097" w:type="dxa"/>
            <w:vMerge/>
          </w:tcPr>
          <w:p w14:paraId="4C76CDD5" w14:textId="77777777" w:rsidR="00FB3138" w:rsidRDefault="00FB3138" w:rsidP="00FB3138"/>
        </w:tc>
        <w:tc>
          <w:tcPr>
            <w:tcW w:w="2557" w:type="dxa"/>
          </w:tcPr>
          <w:p w14:paraId="04C337C7" w14:textId="20E29750" w:rsidR="00FB3138" w:rsidRDefault="00E66689" w:rsidP="00FB3138">
            <w:r>
              <w:t>spatial:</w:t>
            </w:r>
            <w:r w:rsidR="00FB3138">
              <w:t>hasLocation</w:t>
            </w:r>
          </w:p>
        </w:tc>
        <w:tc>
          <w:tcPr>
            <w:tcW w:w="4696" w:type="dxa"/>
          </w:tcPr>
          <w:p w14:paraId="503F8723" w14:textId="64FE37E0" w:rsidR="00FB3138" w:rsidRDefault="00FB3138" w:rsidP="00FB3138">
            <w:r>
              <w:t xml:space="preserve">only </w:t>
            </w:r>
            <w:r w:rsidR="005A7ABB">
              <w:t xml:space="preserve"> </w:t>
            </w:r>
            <w:r w:rsidR="00E66689">
              <w:t>spatial:</w:t>
            </w:r>
            <w:r w:rsidR="005A7ABB">
              <w:t>SpatialFeature</w:t>
            </w:r>
          </w:p>
        </w:tc>
      </w:tr>
      <w:tr w:rsidR="00FB3138" w14:paraId="5F910E6E" w14:textId="77777777" w:rsidTr="008A7A83">
        <w:trPr>
          <w:cantSplit/>
        </w:trPr>
        <w:tc>
          <w:tcPr>
            <w:tcW w:w="2097" w:type="dxa"/>
            <w:vMerge w:val="restart"/>
          </w:tcPr>
          <w:p w14:paraId="431E4142" w14:textId="77777777" w:rsidR="00FB3138" w:rsidRDefault="00FB3138" w:rsidP="00FB3138">
            <w:r>
              <w:t>DwellingUnit</w:t>
            </w:r>
          </w:p>
        </w:tc>
        <w:tc>
          <w:tcPr>
            <w:tcW w:w="2557" w:type="dxa"/>
          </w:tcPr>
          <w:p w14:paraId="7ABA48AE" w14:textId="77777777" w:rsidR="00FB3138" w:rsidRDefault="00FB3138" w:rsidP="00FB3138">
            <w:r>
              <w:t>subclassOf</w:t>
            </w:r>
          </w:p>
        </w:tc>
        <w:tc>
          <w:tcPr>
            <w:tcW w:w="4696" w:type="dxa"/>
          </w:tcPr>
          <w:p w14:paraId="578334E5" w14:textId="77777777" w:rsidR="00FB3138" w:rsidRDefault="00A65215" w:rsidP="00FB3138">
            <w:r>
              <w:t>change:</w:t>
            </w:r>
            <w:r w:rsidR="00FB3138">
              <w:t>Manifestation</w:t>
            </w:r>
          </w:p>
        </w:tc>
      </w:tr>
      <w:tr w:rsidR="006163F6" w14:paraId="3C9D75F2" w14:textId="77777777" w:rsidTr="008A7A83">
        <w:trPr>
          <w:cantSplit/>
        </w:trPr>
        <w:tc>
          <w:tcPr>
            <w:tcW w:w="2097" w:type="dxa"/>
            <w:vMerge/>
          </w:tcPr>
          <w:p w14:paraId="0F09413A" w14:textId="77777777" w:rsidR="006163F6" w:rsidRDefault="006163F6" w:rsidP="00FB3138"/>
        </w:tc>
        <w:tc>
          <w:tcPr>
            <w:tcW w:w="2557" w:type="dxa"/>
          </w:tcPr>
          <w:p w14:paraId="7117F51B" w14:textId="61137DE8" w:rsidR="006163F6" w:rsidRDefault="006163F6" w:rsidP="00FB3138">
            <w:r>
              <w:t>subclassOf</w:t>
            </w:r>
          </w:p>
        </w:tc>
        <w:tc>
          <w:tcPr>
            <w:tcW w:w="4696" w:type="dxa"/>
          </w:tcPr>
          <w:p w14:paraId="3F22FF00" w14:textId="31D53644" w:rsidR="006163F6" w:rsidRDefault="006163F6" w:rsidP="00FB3138">
            <w:r>
              <w:t>building:Building and building:BuildingUnit</w:t>
            </w:r>
          </w:p>
        </w:tc>
      </w:tr>
      <w:tr w:rsidR="00FB3138" w14:paraId="72C71146" w14:textId="77777777" w:rsidTr="008A7A83">
        <w:trPr>
          <w:cantSplit/>
        </w:trPr>
        <w:tc>
          <w:tcPr>
            <w:tcW w:w="2097" w:type="dxa"/>
            <w:vMerge/>
          </w:tcPr>
          <w:p w14:paraId="5AE3789D" w14:textId="77777777" w:rsidR="00FB3138" w:rsidRDefault="00FB3138" w:rsidP="00FB3138"/>
        </w:tc>
        <w:tc>
          <w:tcPr>
            <w:tcW w:w="2557" w:type="dxa"/>
          </w:tcPr>
          <w:p w14:paraId="6396F307" w14:textId="77777777" w:rsidR="00FB3138" w:rsidRDefault="00FB3138" w:rsidP="00FB3138">
            <w:r>
              <w:t>equivalentClass</w:t>
            </w:r>
          </w:p>
        </w:tc>
        <w:tc>
          <w:tcPr>
            <w:tcW w:w="4696" w:type="dxa"/>
          </w:tcPr>
          <w:p w14:paraId="30F64523" w14:textId="77777777" w:rsidR="00FB3138" w:rsidRDefault="00A65215" w:rsidP="00FB3138">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8A7A83">
        <w:trPr>
          <w:cantSplit/>
        </w:trPr>
        <w:tc>
          <w:tcPr>
            <w:tcW w:w="2097" w:type="dxa"/>
            <w:vMerge/>
          </w:tcPr>
          <w:p w14:paraId="59EEA828" w14:textId="77777777" w:rsidR="00FB3138" w:rsidRDefault="00FB3138" w:rsidP="00FB3138"/>
        </w:tc>
        <w:tc>
          <w:tcPr>
            <w:tcW w:w="2557" w:type="dxa"/>
          </w:tcPr>
          <w:p w14:paraId="33B5FEF1" w14:textId="77777777" w:rsidR="00FB3138" w:rsidRDefault="00A65215" w:rsidP="00FB3138">
            <w:r>
              <w:t>change:</w:t>
            </w:r>
            <w:r w:rsidR="006D5597">
              <w:t>existsAt</w:t>
            </w:r>
          </w:p>
        </w:tc>
        <w:tc>
          <w:tcPr>
            <w:tcW w:w="4696" w:type="dxa"/>
          </w:tcPr>
          <w:p w14:paraId="6802396B" w14:textId="77777777" w:rsidR="00FB3138" w:rsidRDefault="00FB3138" w:rsidP="00FB3138">
            <w:r>
              <w:t xml:space="preserve">exactly 1 </w:t>
            </w:r>
            <w:r w:rsidR="005C1AFC">
              <w:t xml:space="preserve"> time:</w:t>
            </w:r>
            <w:r>
              <w:t>TemporalEntity</w:t>
            </w:r>
          </w:p>
        </w:tc>
      </w:tr>
      <w:tr w:rsidR="00FB3138" w14:paraId="6D50608A" w14:textId="77777777" w:rsidTr="008A7A83">
        <w:trPr>
          <w:cantSplit/>
        </w:trPr>
        <w:tc>
          <w:tcPr>
            <w:tcW w:w="2097" w:type="dxa"/>
            <w:vMerge/>
          </w:tcPr>
          <w:p w14:paraId="13F1A830" w14:textId="77777777" w:rsidR="00FB3138" w:rsidRDefault="00FB3138" w:rsidP="00FB3138"/>
        </w:tc>
        <w:tc>
          <w:tcPr>
            <w:tcW w:w="2557" w:type="dxa"/>
          </w:tcPr>
          <w:p w14:paraId="38CDF3CF" w14:textId="77777777" w:rsidR="00FB3138" w:rsidRDefault="00FB3138" w:rsidP="00FB3138">
            <w:r>
              <w:t>occupiedBy</w:t>
            </w:r>
          </w:p>
        </w:tc>
        <w:tc>
          <w:tcPr>
            <w:tcW w:w="4696" w:type="dxa"/>
          </w:tcPr>
          <w:p w14:paraId="500F12C8" w14:textId="77777777" w:rsidR="00FB3138" w:rsidRDefault="00FB3138" w:rsidP="00FB3138">
            <w:r>
              <w:t>exactly 1 Household</w:t>
            </w:r>
          </w:p>
        </w:tc>
      </w:tr>
      <w:tr w:rsidR="00FB3138" w14:paraId="5174594E" w14:textId="77777777" w:rsidTr="008A7A83">
        <w:trPr>
          <w:cantSplit/>
        </w:trPr>
        <w:tc>
          <w:tcPr>
            <w:tcW w:w="2097" w:type="dxa"/>
            <w:vMerge/>
          </w:tcPr>
          <w:p w14:paraId="3F947ED3" w14:textId="77777777" w:rsidR="00FB3138" w:rsidRDefault="00FB3138" w:rsidP="00FB3138"/>
        </w:tc>
        <w:tc>
          <w:tcPr>
            <w:tcW w:w="2557" w:type="dxa"/>
          </w:tcPr>
          <w:p w14:paraId="3ED245AF" w14:textId="77777777" w:rsidR="00FB3138" w:rsidRDefault="00FB3138" w:rsidP="00FB3138">
            <w:r>
              <w:t>hasValue</w:t>
            </w:r>
          </w:p>
        </w:tc>
        <w:tc>
          <w:tcPr>
            <w:tcW w:w="4696" w:type="dxa"/>
          </w:tcPr>
          <w:p w14:paraId="23C82D08" w14:textId="77777777" w:rsidR="00FB3138" w:rsidRDefault="00337D5C" w:rsidP="00FB3138">
            <w:r>
              <w:t xml:space="preserve">only </w:t>
            </w:r>
            <w:r w:rsidR="00B82CCD">
              <w:t>monetary:</w:t>
            </w:r>
            <w:r w:rsidR="00FB3138">
              <w:t>MonetaryValue</w:t>
            </w:r>
          </w:p>
        </w:tc>
      </w:tr>
      <w:tr w:rsidR="00FB3138" w14:paraId="28627140" w14:textId="77777777" w:rsidTr="008A7A83">
        <w:trPr>
          <w:cantSplit/>
        </w:trPr>
        <w:tc>
          <w:tcPr>
            <w:tcW w:w="2097" w:type="dxa"/>
            <w:vMerge/>
          </w:tcPr>
          <w:p w14:paraId="7792F786" w14:textId="77777777" w:rsidR="00FB3138" w:rsidRDefault="00FB3138" w:rsidP="00FB3138"/>
        </w:tc>
        <w:tc>
          <w:tcPr>
            <w:tcW w:w="2557" w:type="dxa"/>
          </w:tcPr>
          <w:p w14:paraId="5C2EC8FD" w14:textId="77777777" w:rsidR="00FB3138" w:rsidRDefault="00FB3138" w:rsidP="00FB3138">
            <w:r>
              <w:t>tenureType</w:t>
            </w:r>
          </w:p>
        </w:tc>
        <w:tc>
          <w:tcPr>
            <w:tcW w:w="4696" w:type="dxa"/>
          </w:tcPr>
          <w:p w14:paraId="09E16EC0" w14:textId="77777777" w:rsidR="00FB3138" w:rsidRPr="00D00910" w:rsidRDefault="00FB3138" w:rsidP="00FB3138">
            <w:r>
              <w:t>only Tenure</w:t>
            </w:r>
          </w:p>
        </w:tc>
      </w:tr>
    </w:tbl>
    <w:p w14:paraId="639F7240" w14:textId="77777777" w:rsidR="00D41E3E" w:rsidRDefault="00D41E3E" w:rsidP="00896B55">
      <w:pPr>
        <w:rPr>
          <w:b/>
        </w:rPr>
      </w:pPr>
    </w:p>
    <w:tbl>
      <w:tblPr>
        <w:tblStyle w:val="TableGrid"/>
        <w:tblpPr w:leftFromText="180" w:rightFromText="180" w:vertAnchor="text" w:horzAnchor="margin" w:tblpY="128"/>
        <w:tblW w:w="0" w:type="auto"/>
        <w:tblLook w:val="04A0" w:firstRow="1" w:lastRow="0" w:firstColumn="1" w:lastColumn="0" w:noHBand="0" w:noVBand="1"/>
      </w:tblPr>
      <w:tblGrid>
        <w:gridCol w:w="2389"/>
        <w:gridCol w:w="2442"/>
        <w:gridCol w:w="4519"/>
      </w:tblGrid>
      <w:tr w:rsidR="00712851" w14:paraId="0063740C" w14:textId="77777777" w:rsidTr="00F20D7E">
        <w:tc>
          <w:tcPr>
            <w:tcW w:w="2248" w:type="dxa"/>
            <w:shd w:val="clear" w:color="auto" w:fill="00FFFF"/>
          </w:tcPr>
          <w:p w14:paraId="76EEDE75" w14:textId="77777777" w:rsidR="00712851" w:rsidRDefault="00712851" w:rsidP="00F20D7E">
            <w:pPr>
              <w:tabs>
                <w:tab w:val="left" w:pos="1027"/>
              </w:tabs>
            </w:pPr>
            <w:r>
              <w:t>Property</w:t>
            </w:r>
            <w:r>
              <w:tab/>
            </w:r>
          </w:p>
        </w:tc>
        <w:tc>
          <w:tcPr>
            <w:tcW w:w="2534" w:type="dxa"/>
            <w:shd w:val="clear" w:color="auto" w:fill="00FFFF"/>
          </w:tcPr>
          <w:p w14:paraId="44D92D35" w14:textId="77777777" w:rsidR="00712851" w:rsidRDefault="00712851" w:rsidP="00F20D7E">
            <w:r>
              <w:t>Characteristic</w:t>
            </w:r>
          </w:p>
        </w:tc>
        <w:tc>
          <w:tcPr>
            <w:tcW w:w="4794" w:type="dxa"/>
            <w:shd w:val="clear" w:color="auto" w:fill="00FFFF"/>
          </w:tcPr>
          <w:p w14:paraId="5AA82A16" w14:textId="77777777" w:rsidR="00712851" w:rsidRDefault="00712851" w:rsidP="00F20D7E">
            <w:r>
              <w:t>Value (if applicable)</w:t>
            </w:r>
          </w:p>
        </w:tc>
      </w:tr>
      <w:tr w:rsidR="00712851" w14:paraId="07F35BE6" w14:textId="77777777" w:rsidTr="00F20D7E">
        <w:tc>
          <w:tcPr>
            <w:tcW w:w="2248" w:type="dxa"/>
          </w:tcPr>
          <w:p w14:paraId="0267B2FA" w14:textId="77777777" w:rsidR="00712851" w:rsidRDefault="00712851" w:rsidP="00F20D7E">
            <w:r>
              <w:t>occupiedBy</w:t>
            </w:r>
          </w:p>
        </w:tc>
        <w:tc>
          <w:tcPr>
            <w:tcW w:w="2534" w:type="dxa"/>
          </w:tcPr>
          <w:p w14:paraId="5F49C04A" w14:textId="77777777" w:rsidR="00712851" w:rsidRDefault="00712851" w:rsidP="00F20D7E">
            <w:r>
              <w:t>inverseOf</w:t>
            </w:r>
          </w:p>
        </w:tc>
        <w:tc>
          <w:tcPr>
            <w:tcW w:w="4794" w:type="dxa"/>
          </w:tcPr>
          <w:p w14:paraId="2B62CA30" w14:textId="0C1D7787" w:rsidR="00712851" w:rsidRDefault="0083161B" w:rsidP="00F20D7E">
            <w:r>
              <w:t>O</w:t>
            </w:r>
            <w:r w:rsidR="00712851">
              <w:t>ccupies</w:t>
            </w:r>
          </w:p>
        </w:tc>
      </w:tr>
      <w:tr w:rsidR="0083161B" w14:paraId="2F57416B" w14:textId="77777777" w:rsidTr="00F20D7E">
        <w:tc>
          <w:tcPr>
            <w:tcW w:w="2248" w:type="dxa"/>
          </w:tcPr>
          <w:p w14:paraId="4F2F16E2" w14:textId="417582C8" w:rsidR="0083161B" w:rsidRPr="00AE2788" w:rsidRDefault="0083161B" w:rsidP="00F20D7E">
            <w:r w:rsidRPr="00AE2788">
              <w:t>hasFamilyMember</w:t>
            </w:r>
          </w:p>
        </w:tc>
        <w:tc>
          <w:tcPr>
            <w:tcW w:w="2534" w:type="dxa"/>
          </w:tcPr>
          <w:p w14:paraId="5C8DC839" w14:textId="4D4E1400" w:rsidR="0083161B" w:rsidRPr="00AE2788" w:rsidRDefault="00AE2788" w:rsidP="00F20D7E">
            <w:r w:rsidRPr="00AE2788">
              <w:t>subPropertyOf</w:t>
            </w:r>
          </w:p>
        </w:tc>
        <w:tc>
          <w:tcPr>
            <w:tcW w:w="4794" w:type="dxa"/>
          </w:tcPr>
          <w:p w14:paraId="464710AB" w14:textId="04CBD364" w:rsidR="0083161B" w:rsidRPr="00AE2788" w:rsidRDefault="0083161B" w:rsidP="00F20D7E">
            <w:r w:rsidRPr="00AE2788">
              <w:t>mer:hasComponent</w:t>
            </w:r>
          </w:p>
        </w:tc>
      </w:tr>
      <w:tr w:rsidR="0083161B" w14:paraId="7EF81DBD" w14:textId="77777777" w:rsidTr="00F20D7E">
        <w:tc>
          <w:tcPr>
            <w:tcW w:w="2248" w:type="dxa"/>
          </w:tcPr>
          <w:p w14:paraId="510D5D96" w14:textId="0F99C4DD" w:rsidR="0083161B" w:rsidRPr="00AE2788" w:rsidRDefault="0083161B" w:rsidP="00F20D7E">
            <w:r w:rsidRPr="00AE2788">
              <w:t>hasHouseholdMember</w:t>
            </w:r>
          </w:p>
        </w:tc>
        <w:tc>
          <w:tcPr>
            <w:tcW w:w="2534" w:type="dxa"/>
          </w:tcPr>
          <w:p w14:paraId="08CC22BB" w14:textId="19EBD51C" w:rsidR="0083161B" w:rsidRPr="00AE2788" w:rsidRDefault="00AE2788" w:rsidP="00F20D7E">
            <w:r w:rsidRPr="00AE2788">
              <w:t>subPropertyOf</w:t>
            </w:r>
          </w:p>
        </w:tc>
        <w:tc>
          <w:tcPr>
            <w:tcW w:w="4794" w:type="dxa"/>
          </w:tcPr>
          <w:p w14:paraId="1A5D0E3E" w14:textId="6C1EEA03" w:rsidR="0083161B" w:rsidRPr="00AE2788" w:rsidRDefault="0083161B" w:rsidP="00F20D7E">
            <w:r w:rsidRPr="00AE2788">
              <w:t>mer:hasComponent</w:t>
            </w:r>
          </w:p>
        </w:tc>
      </w:tr>
    </w:tbl>
    <w:p w14:paraId="1E192C79" w14:textId="77777777" w:rsidR="00712851" w:rsidRDefault="00712851" w:rsidP="00896B55">
      <w:pPr>
        <w:rPr>
          <w:b/>
        </w:rPr>
      </w:pPr>
    </w:p>
    <w:p w14:paraId="3F4458DC" w14:textId="77777777" w:rsidR="00F439E1" w:rsidRDefault="00F439E1" w:rsidP="00896B55">
      <w:pPr>
        <w:rPr>
          <w:b/>
        </w:rPr>
      </w:pPr>
      <w:r>
        <w:rPr>
          <w:b/>
        </w:rPr>
        <w:t>Future Work:</w:t>
      </w:r>
    </w:p>
    <w:p w14:paraId="3ADF4EA6" w14:textId="38810796" w:rsidR="00F439E1" w:rsidRPr="00CA16AC" w:rsidRDefault="00F439E1" w:rsidP="00331CB6">
      <w:pPr>
        <w:pStyle w:val="ListParagraph"/>
        <w:numPr>
          <w:ilvl w:val="0"/>
          <w:numId w:val="13"/>
        </w:numPr>
      </w:pPr>
      <w:r w:rsidRPr="00CA16AC">
        <w:t>Extend the definitions of the classes beyond OWL to capture the different notions of family membership</w:t>
      </w:r>
      <w:r w:rsidR="00AE2788" w:rsidRPr="00CA16AC">
        <w:t xml:space="preserve"> and the types (subclasses) of Family that result.</w:t>
      </w:r>
    </w:p>
    <w:p w14:paraId="5730C56D" w14:textId="77777777" w:rsidR="00F439E1" w:rsidRPr="00CA16AC" w:rsidRDefault="00F439E1" w:rsidP="00331CB6">
      <w:pPr>
        <w:pStyle w:val="ListParagraph"/>
        <w:numPr>
          <w:ilvl w:val="1"/>
          <w:numId w:val="13"/>
        </w:numPr>
      </w:pPr>
      <w:r w:rsidRPr="00CA16AC">
        <w:t>hasParent subpropertyOf isRelated</w:t>
      </w:r>
    </w:p>
    <w:p w14:paraId="3C7B8E34" w14:textId="77777777" w:rsidR="00F439E1" w:rsidRPr="00CA16AC" w:rsidRDefault="00F439E1" w:rsidP="00331CB6">
      <w:pPr>
        <w:pStyle w:val="ListParagraph"/>
        <w:numPr>
          <w:ilvl w:val="1"/>
          <w:numId w:val="13"/>
        </w:numPr>
      </w:pPr>
      <w:r w:rsidRPr="00CA16AC">
        <w:t>hasChild subpropertyOf isRelated</w:t>
      </w:r>
    </w:p>
    <w:p w14:paraId="2837F0D9" w14:textId="77777777" w:rsidR="00F439E1" w:rsidRPr="00CA16AC" w:rsidRDefault="00F439E1" w:rsidP="00331CB6">
      <w:pPr>
        <w:pStyle w:val="ListParagraph"/>
        <w:numPr>
          <w:ilvl w:val="1"/>
          <w:numId w:val="13"/>
        </w:numPr>
      </w:pPr>
      <w:r w:rsidRPr="00CA16AC">
        <w:t>hasParent o hasChild subpropertyOf isRelated</w:t>
      </w:r>
    </w:p>
    <w:p w14:paraId="26BCADA4" w14:textId="77777777" w:rsidR="00F439E1" w:rsidRPr="00CA16AC" w:rsidRDefault="00F439E1" w:rsidP="00331CB6">
      <w:pPr>
        <w:pStyle w:val="ListParagraph"/>
        <w:numPr>
          <w:ilvl w:val="1"/>
          <w:numId w:val="13"/>
        </w:numPr>
      </w:pPr>
      <w:r w:rsidRPr="00CA16AC">
        <w:t>hasChild o hasParent subPropertyOf isRelated</w:t>
      </w:r>
    </w:p>
    <w:p w14:paraId="7A2B2C05" w14:textId="74F6CA26" w:rsidR="00CA16AC" w:rsidRPr="00CA16AC" w:rsidRDefault="00F439E1" w:rsidP="00331CB6">
      <w:pPr>
        <w:pStyle w:val="ListParagraph"/>
        <w:numPr>
          <w:ilvl w:val="1"/>
          <w:numId w:val="13"/>
        </w:numPr>
      </w:pPr>
      <w:r w:rsidRPr="00CA16AC">
        <w:t>hasParent o (hasParent)- subPropertyOf isRelated</w:t>
      </w:r>
    </w:p>
    <w:p w14:paraId="11ACAD0F" w14:textId="10CCA936" w:rsidR="00F439E1" w:rsidRPr="00CA16AC" w:rsidRDefault="00F439E1" w:rsidP="00331CB6">
      <w:pPr>
        <w:pStyle w:val="ListParagraph"/>
        <w:numPr>
          <w:ilvl w:val="1"/>
          <w:numId w:val="13"/>
        </w:numPr>
      </w:pPr>
      <w:r w:rsidRPr="00CA16AC">
        <w:t xml:space="preserve">… </w:t>
      </w:r>
    </w:p>
    <w:p w14:paraId="46CBCDFC" w14:textId="3C11CB2F" w:rsidR="00896B55" w:rsidRPr="001222AE" w:rsidRDefault="00FB3138" w:rsidP="00896B55">
      <w:pPr>
        <w:rPr>
          <w:b/>
        </w:rPr>
      </w:pPr>
      <w:r>
        <w:rPr>
          <w:b/>
        </w:rPr>
        <w:t>Reused</w:t>
      </w:r>
      <w:r w:rsidR="00896B55" w:rsidRPr="001222AE">
        <w:rPr>
          <w:b/>
        </w:rPr>
        <w:t xml:space="preserve"> Ontologies:</w:t>
      </w:r>
    </w:p>
    <w:p w14:paraId="13AA26F3" w14:textId="77777777" w:rsidR="00D41E3E" w:rsidRPr="00CA16AC" w:rsidRDefault="00827DD8" w:rsidP="009E4A69">
      <w:pPr>
        <w:pStyle w:val="ListParagraph"/>
      </w:pPr>
      <w:r w:rsidRPr="00CA16AC">
        <w:t>schema.org</w:t>
      </w:r>
    </w:p>
    <w:p w14:paraId="01A4E90F" w14:textId="77777777" w:rsidR="007B5361" w:rsidRPr="00CA16AC" w:rsidRDefault="00FA4A04" w:rsidP="009E4A69">
      <w:pPr>
        <w:pStyle w:val="ListParagraph"/>
      </w:pPr>
      <w:r w:rsidRPr="00CA16AC">
        <w:t>gci:</w:t>
      </w:r>
      <w:r w:rsidR="00827DD8" w:rsidRPr="00CA16AC">
        <w:t xml:space="preserve"> </w:t>
      </w:r>
      <w:r w:rsidR="00896B55" w:rsidRPr="00CA16AC">
        <w:t>GCI-Shelter Ontology</w:t>
      </w:r>
      <w:r w:rsidR="00827DD8" w:rsidRPr="00CA16AC">
        <w:rPr>
          <w:rStyle w:val="FootnoteReference"/>
        </w:rPr>
        <w:footnoteReference w:id="13"/>
      </w:r>
    </w:p>
    <w:p w14:paraId="3E90789C" w14:textId="69215846" w:rsidR="00F439E1" w:rsidRPr="00CA16AC" w:rsidRDefault="00C11786" w:rsidP="00F439E1">
      <w:pPr>
        <w:pStyle w:val="ListParagraph"/>
      </w:pPr>
      <w:r w:rsidRPr="00CA16AC">
        <w:t>mer:Mereology Ontology</w:t>
      </w:r>
    </w:p>
    <w:p w14:paraId="0A77405A" w14:textId="77777777" w:rsidR="008F1630" w:rsidRDefault="008F1630" w:rsidP="00EA354A">
      <w:pPr>
        <w:pStyle w:val="Heading2"/>
      </w:pPr>
      <w:bookmarkStart w:id="118" w:name="_Toc35948856"/>
      <w:r>
        <w:lastRenderedPageBreak/>
        <w:t>Organization Ontology</w:t>
      </w:r>
      <w:bookmarkEnd w:id="118"/>
    </w:p>
    <w:p w14:paraId="1BEC6293" w14:textId="72806E92" w:rsidR="00D479C9" w:rsidRPr="00D479C9" w:rsidRDefault="0089518D" w:rsidP="00D479C9">
      <w:pPr>
        <w:rPr>
          <w:i/>
        </w:rPr>
      </w:pPr>
      <w:r>
        <w:rPr>
          <w:i/>
        </w:rPr>
        <w:t>http://ontology.eil.utoronto.ca/icity/</w:t>
      </w:r>
      <w:r w:rsidR="00D479C9">
        <w:rPr>
          <w:i/>
        </w:rPr>
        <w:t>Organization</w:t>
      </w:r>
      <w:r w:rsidR="00AC0B4C">
        <w:rPr>
          <w:i/>
        </w:rPr>
        <w:t>.owl</w:t>
      </w:r>
    </w:p>
    <w:p w14:paraId="568E6121" w14:textId="77777777" w:rsidR="0059107A" w:rsidRPr="0059107A" w:rsidRDefault="0059107A" w:rsidP="0059107A">
      <w:pPr>
        <w:rPr>
          <w:b/>
        </w:rPr>
      </w:pPr>
      <w:r w:rsidRPr="0059107A">
        <w:rPr>
          <w:b/>
        </w:rPr>
        <w:t>Namespace: org</w:t>
      </w:r>
    </w:p>
    <w:p w14:paraId="2F310844" w14:textId="77777777" w:rsidR="008F1630" w:rsidRDefault="00E5089A" w:rsidP="009E4A69">
      <w:pPr>
        <w:pStyle w:val="ListParagraph"/>
      </w:pPr>
      <w:r>
        <w:t>Organization</w:t>
      </w:r>
      <w:r w:rsidR="008F1630">
        <w:t xml:space="preserve">: A company or other sort of </w:t>
      </w:r>
      <w:r w:rsidR="00692917">
        <w:t xml:space="preserve">group of individuals </w:t>
      </w:r>
      <w:r>
        <w:t>in the urban system</w:t>
      </w:r>
      <w:r w:rsidR="00692917">
        <w:t xml:space="preserve"> with some goal(s)</w:t>
      </w:r>
      <w:r>
        <w:t>.</w:t>
      </w:r>
      <w:r>
        <w:br/>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rsidR="009E2F6D">
        <w:br/>
        <w:t xml:space="preserve">An Organization </w:t>
      </w:r>
      <w:r w:rsidR="00692917">
        <w:t>has at least 2 members</w:t>
      </w:r>
      <w:r w:rsidR="009E2F6D">
        <w:t>.</w:t>
      </w:r>
      <w:r w:rsidR="00284B0F">
        <w:br/>
        <w:t xml:space="preserve">An Organization </w:t>
      </w:r>
      <w:r w:rsidR="00692917">
        <w:t xml:space="preserve">has some </w:t>
      </w:r>
      <w:r w:rsidR="00284B0F">
        <w:t>Goal(s); this represents some state or complex states, and allows for the representation of various groups' responsibilities.</w:t>
      </w:r>
      <w:r w:rsidR="00585BDB">
        <w:br/>
        <w:t>An Organization may be divided into Divisions</w:t>
      </w:r>
      <w:r w:rsidR="00C61E20">
        <w:t>.</w:t>
      </w:r>
    </w:p>
    <w:p w14:paraId="0716EFA0" w14:textId="77777777" w:rsidR="00C61E20" w:rsidRDefault="00C61E20" w:rsidP="009E4A69">
      <w:pPr>
        <w:pStyle w:val="ListParagraph"/>
      </w:pPr>
      <w:r>
        <w:t>Organization Agent: Members of an organization.</w:t>
      </w:r>
      <w:r>
        <w:br/>
        <w:t>Organization Agents have goals, authority, and may be members of some team.</w:t>
      </w:r>
      <w:r>
        <w:br/>
        <w:t>An Organization Agent plays a Role within the Organization.</w:t>
      </w:r>
    </w:p>
    <w:p w14:paraId="15F37537" w14:textId="77777777" w:rsidR="00C61E20" w:rsidRDefault="00C61E20" w:rsidP="009E4A69">
      <w:pPr>
        <w:pStyle w:val="ListParagraph"/>
      </w:pPr>
      <w:r>
        <w:t>Role: A Role has a single (possibly complex) Goal.</w:t>
      </w:r>
      <w:r>
        <w:br/>
        <w:t>A Role has some authority, requires some skill, and may also have some associated processes.</w:t>
      </w:r>
    </w:p>
    <w:p w14:paraId="37E47947" w14:textId="77777777" w:rsidR="009E2F6D" w:rsidRDefault="009E2F6D" w:rsidP="009E4A69">
      <w:pPr>
        <w:pStyle w:val="ListParagraph"/>
      </w:pPr>
      <w:r>
        <w:t>Firm: A Firm is a type of organization.</w:t>
      </w:r>
      <w:r>
        <w:br/>
        <w:t>A Firm has an address and an industry type, and some Employees.</w:t>
      </w:r>
      <w:r>
        <w:br/>
        <w:t>A Firm may ha</w:t>
      </w:r>
      <w:r w:rsidR="00692917">
        <w:t>ve a Business Establishment(s).</w:t>
      </w:r>
    </w:p>
    <w:p w14:paraId="530D5868" w14:textId="77777777" w:rsidR="009E2F6D" w:rsidRDefault="009E2F6D" w:rsidP="009E4A69">
      <w:pPr>
        <w:pStyle w:val="ListParagraph"/>
      </w:pPr>
      <w:r>
        <w:t>Business Establishment: A Business establishment is a physical location where a Firm conducts business.</w:t>
      </w:r>
      <w:r>
        <w:br/>
        <w:t>A Business Establishment has a Location</w:t>
      </w:r>
      <w:r w:rsidR="00C850B1">
        <w:t xml:space="preserve"> and may have an address</w:t>
      </w:r>
      <w:r>
        <w:t>.</w:t>
      </w:r>
    </w:p>
    <w:p w14:paraId="508B76FB" w14:textId="7CFC6D6B" w:rsidR="00850CCC" w:rsidRPr="00CE6297" w:rsidRDefault="000C363A" w:rsidP="00662AF4">
      <w:pPr>
        <w:pStyle w:val="ListParagraph"/>
      </w:pPr>
      <w:r>
        <w:t xml:space="preserve">Employee: </w:t>
      </w:r>
      <w:r w:rsidR="00362957">
        <w:t>A</w:t>
      </w:r>
      <w:r>
        <w:t xml:space="preserve"> </w:t>
      </w:r>
      <w:r w:rsidR="009E2F6D">
        <w:t>Firm</w:t>
      </w:r>
      <w:r>
        <w:t xml:space="preserve"> </w:t>
      </w:r>
      <w:r w:rsidR="008F1630" w:rsidRPr="008F1630">
        <w:rPr>
          <w:b/>
        </w:rPr>
        <w:t xml:space="preserve">has </w:t>
      </w:r>
      <w:r w:rsidR="008F1630" w:rsidRPr="008F1630">
        <w:t>some</w:t>
      </w:r>
      <w:r w:rsidR="008F1630" w:rsidRPr="008F1630">
        <w:rPr>
          <w:b/>
        </w:rPr>
        <w:t xml:space="preserve"> Employees</w:t>
      </w:r>
      <w:r w:rsidR="008F1630">
        <w:t xml:space="preserve">, whom it </w:t>
      </w:r>
      <w:r w:rsidR="008F1630" w:rsidRPr="008F1630">
        <w:rPr>
          <w:b/>
        </w:rPr>
        <w:t>employs for</w:t>
      </w:r>
      <w:r w:rsidR="008F1630">
        <w:t xml:space="preserve"> some </w:t>
      </w:r>
      <w:r w:rsidR="009E2F6D">
        <w:t>Occupation</w:t>
      </w:r>
      <w:r w:rsidR="008F1630">
        <w:t>.</w:t>
      </w:r>
      <w:r w:rsidR="00585BDB">
        <w:br/>
        <w:t>An Employee is a type of Organization Agent.</w:t>
      </w:r>
      <w:r w:rsidR="009E2F6D">
        <w:br/>
        <w:t>An Employee may be employed at a particular Business Establishment.</w:t>
      </w:r>
      <w:r w:rsidR="00692917">
        <w:br/>
        <w:t>An Employee may be responsible for one or more Roles within the Organization.</w:t>
      </w:r>
      <w:r w:rsidR="00AA0C85">
        <w:br/>
        <w:t xml:space="preserve">An Employee is </w:t>
      </w:r>
      <w:r w:rsidR="00AA0C85">
        <w:rPr>
          <w:b/>
        </w:rPr>
        <w:t>employed by</w:t>
      </w:r>
      <w:r w:rsidR="00AA0C85">
        <w:t xml:space="preserve"> some Organization, unless the Person is self-employed. </w:t>
      </w:r>
      <w:r w:rsidR="00AA0C85">
        <w:br/>
        <w:t>An Employee</w:t>
      </w:r>
      <w:r w:rsidR="00AA0C85" w:rsidRPr="00C84486">
        <w:rPr>
          <w:b/>
        </w:rPr>
        <w:t xml:space="preserve"> has a Wage/Salary</w:t>
      </w:r>
      <w:r w:rsidR="00AA0C85">
        <w:t xml:space="preserve"> and</w:t>
      </w:r>
      <w:r w:rsidR="00AA0C85" w:rsidRPr="008F1630">
        <w:rPr>
          <w:b/>
        </w:rPr>
        <w:t xml:space="preserve"> </w:t>
      </w:r>
      <w:r w:rsidR="00235B5F">
        <w:rPr>
          <w:b/>
        </w:rPr>
        <w:t>may work at</w:t>
      </w:r>
      <w:r w:rsidR="00AA0C85" w:rsidRPr="008F1630">
        <w:rPr>
          <w:b/>
        </w:rPr>
        <w:t xml:space="preserve"> </w:t>
      </w:r>
      <w:r w:rsidR="00AA0C85" w:rsidRPr="008F1630">
        <w:t>some</w:t>
      </w:r>
      <w:r w:rsidR="00AA0C85" w:rsidRPr="008F1630">
        <w:rPr>
          <w:b/>
        </w:rPr>
        <w:t xml:space="preserve"> Location</w:t>
      </w:r>
      <w:r w:rsidR="00AA0C85">
        <w:t xml:space="preserve"> (this may be the </w:t>
      </w:r>
      <w:r w:rsidR="00AA0C85">
        <w:lastRenderedPageBreak/>
        <w:t xml:space="preserve">location of the Firm, an alternate Location, or a Location that is subject to change). </w:t>
      </w:r>
      <w:r w:rsidR="00AB3101">
        <w:rPr>
          <w:highlight w:val="yellow"/>
        </w:rPr>
        <w:br/>
      </w:r>
      <w:r w:rsidR="00AB3101" w:rsidRPr="00CE6297">
        <w:t>An employee has some employment status. An employment status may be categorized as one of:</w:t>
      </w:r>
      <w:r w:rsidR="005734B9" w:rsidRPr="00CE6297">
        <w:t xml:space="preserve"> full-time regular, part-time regular, full-time-work-at-home, part-time-work-at-home</w:t>
      </w:r>
      <w:r w:rsidR="00AB3101" w:rsidRPr="00CE6297">
        <w:t xml:space="preserve"> </w:t>
      </w:r>
    </w:p>
    <w:p w14:paraId="6DB21EED" w14:textId="107408FF" w:rsidR="00BF5958" w:rsidRPr="00CE6297" w:rsidRDefault="00850CCC" w:rsidP="00662AF4">
      <w:pPr>
        <w:pStyle w:val="ListParagraph"/>
      </w:pPr>
      <w:r w:rsidRPr="00CE6297">
        <w:t>Student</w:t>
      </w:r>
      <w:r w:rsidR="00435F0D" w:rsidRPr="00CE6297">
        <w:t>: A Student is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EducationalInstitution</w:t>
      </w:r>
    </w:p>
    <w:p w14:paraId="7BE05282" w14:textId="145DF1EC" w:rsidR="00E5713D" w:rsidRPr="00324747" w:rsidRDefault="00BF5958" w:rsidP="008A2BFE">
      <w:pPr>
        <w:pStyle w:val="ListParagraph"/>
      </w:pPr>
      <w:r w:rsidRPr="00324747">
        <w:t>Occupation: An occupation describes the type of work performed by some employee. Different classes of occupations may be defined, such as: General Office / Clerical, Manufacturing / Construction / Trades,  Professional / Management / Technical, Retail Sales and Service</w:t>
      </w:r>
    </w:p>
    <w:tbl>
      <w:tblPr>
        <w:tblStyle w:val="TableGrid"/>
        <w:tblpPr w:leftFromText="180" w:rightFromText="180" w:vertAnchor="text" w:horzAnchor="margin" w:tblpY="128"/>
        <w:tblW w:w="0" w:type="auto"/>
        <w:tblLook w:val="04A0" w:firstRow="1" w:lastRow="0" w:firstColumn="1" w:lastColumn="0" w:noHBand="0" w:noVBand="1"/>
      </w:tblPr>
      <w:tblGrid>
        <w:gridCol w:w="2976"/>
        <w:gridCol w:w="3109"/>
        <w:gridCol w:w="3265"/>
      </w:tblGrid>
      <w:tr w:rsidR="000C363A" w14:paraId="314A93BA" w14:textId="77777777" w:rsidTr="00F4443B">
        <w:trPr>
          <w:cantSplit/>
        </w:trPr>
        <w:tc>
          <w:tcPr>
            <w:tcW w:w="2976" w:type="dxa"/>
            <w:shd w:val="clear" w:color="auto" w:fill="00FFFF"/>
          </w:tcPr>
          <w:p w14:paraId="659E6256" w14:textId="77777777" w:rsidR="000C363A" w:rsidRDefault="000C363A" w:rsidP="00EA354A">
            <w:r>
              <w:t>Object</w:t>
            </w:r>
          </w:p>
        </w:tc>
        <w:tc>
          <w:tcPr>
            <w:tcW w:w="3109" w:type="dxa"/>
            <w:shd w:val="clear" w:color="auto" w:fill="00FFFF"/>
          </w:tcPr>
          <w:p w14:paraId="082F61CD" w14:textId="77777777" w:rsidR="000C363A" w:rsidRDefault="000C363A" w:rsidP="00EA354A">
            <w:r>
              <w:t>Property</w:t>
            </w:r>
          </w:p>
        </w:tc>
        <w:tc>
          <w:tcPr>
            <w:tcW w:w="3265" w:type="dxa"/>
            <w:shd w:val="clear" w:color="auto" w:fill="00FFFF"/>
          </w:tcPr>
          <w:p w14:paraId="1CC79FCF" w14:textId="77777777" w:rsidR="000C363A" w:rsidRDefault="000C363A" w:rsidP="00EA354A">
            <w:r>
              <w:t>Value</w:t>
            </w:r>
          </w:p>
        </w:tc>
      </w:tr>
      <w:tr w:rsidR="003D78DD" w14:paraId="29B3EF76" w14:textId="77777777" w:rsidTr="00F4443B">
        <w:trPr>
          <w:cantSplit/>
        </w:trPr>
        <w:tc>
          <w:tcPr>
            <w:tcW w:w="2976" w:type="dxa"/>
            <w:vMerge w:val="restart"/>
          </w:tcPr>
          <w:p w14:paraId="15122402" w14:textId="77777777" w:rsidR="003D78DD" w:rsidRDefault="003D78DD" w:rsidP="00FE6277">
            <w:r>
              <w:t>Organization</w:t>
            </w:r>
            <w:r w:rsidR="008161C5">
              <w:t>PD</w:t>
            </w:r>
          </w:p>
        </w:tc>
        <w:tc>
          <w:tcPr>
            <w:tcW w:w="3109" w:type="dxa"/>
          </w:tcPr>
          <w:p w14:paraId="73FC279B" w14:textId="77777777" w:rsidR="003D78DD" w:rsidRDefault="003D78DD" w:rsidP="00EA354A">
            <w:r>
              <w:t>subclassOf</w:t>
            </w:r>
          </w:p>
        </w:tc>
        <w:tc>
          <w:tcPr>
            <w:tcW w:w="3265" w:type="dxa"/>
          </w:tcPr>
          <w:p w14:paraId="2B885F12" w14:textId="77777777" w:rsidR="003D78DD" w:rsidRDefault="004B15F3" w:rsidP="00EA354A">
            <w:r>
              <w:t>change:</w:t>
            </w:r>
            <w:r w:rsidR="003D78DD">
              <w:t>TimeVaryingConcept</w:t>
            </w:r>
          </w:p>
        </w:tc>
      </w:tr>
      <w:tr w:rsidR="003D78DD" w14:paraId="4B816091" w14:textId="77777777" w:rsidTr="00F4443B">
        <w:trPr>
          <w:cantSplit/>
        </w:trPr>
        <w:tc>
          <w:tcPr>
            <w:tcW w:w="2976" w:type="dxa"/>
            <w:vMerge/>
          </w:tcPr>
          <w:p w14:paraId="76F64500" w14:textId="77777777" w:rsidR="003D78DD" w:rsidRDefault="003D78DD" w:rsidP="00EA354A"/>
        </w:tc>
        <w:tc>
          <w:tcPr>
            <w:tcW w:w="3109" w:type="dxa"/>
          </w:tcPr>
          <w:p w14:paraId="60C2079C" w14:textId="77777777" w:rsidR="003D78DD" w:rsidRDefault="003D78DD" w:rsidP="00EA354A">
            <w:r>
              <w:t>equivalentClass</w:t>
            </w:r>
          </w:p>
        </w:tc>
        <w:tc>
          <w:tcPr>
            <w:tcW w:w="3265" w:type="dxa"/>
          </w:tcPr>
          <w:p w14:paraId="0EAADA32" w14:textId="77777777" w:rsidR="003D78DD" w:rsidRDefault="004B15F3" w:rsidP="00EA354A">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F4443B">
        <w:trPr>
          <w:cantSplit/>
        </w:trPr>
        <w:tc>
          <w:tcPr>
            <w:tcW w:w="2976" w:type="dxa"/>
            <w:vMerge/>
          </w:tcPr>
          <w:p w14:paraId="3D62818E" w14:textId="77777777" w:rsidR="003D78DD" w:rsidRDefault="003D78DD" w:rsidP="003D78DD"/>
        </w:tc>
        <w:tc>
          <w:tcPr>
            <w:tcW w:w="3109" w:type="dxa"/>
          </w:tcPr>
          <w:p w14:paraId="0710E720" w14:textId="77777777" w:rsidR="003D78DD" w:rsidRDefault="004B15F3" w:rsidP="003D78DD">
            <w:r>
              <w:t>change:</w:t>
            </w:r>
            <w:r w:rsidR="006D5597">
              <w:t>existsAt</w:t>
            </w:r>
          </w:p>
        </w:tc>
        <w:tc>
          <w:tcPr>
            <w:tcW w:w="3265" w:type="dxa"/>
          </w:tcPr>
          <w:p w14:paraId="2E7F757E" w14:textId="77777777" w:rsidR="003D78DD" w:rsidRDefault="003D78DD" w:rsidP="003D78DD">
            <w:r>
              <w:t xml:space="preserve">exactly 1 </w:t>
            </w:r>
            <w:r w:rsidR="002F0C0F">
              <w:t>time:</w:t>
            </w:r>
            <w:r>
              <w:t>Interval</w:t>
            </w:r>
          </w:p>
        </w:tc>
      </w:tr>
      <w:tr w:rsidR="00F4443B" w14:paraId="1DE66ABF" w14:textId="77777777" w:rsidTr="00F4443B">
        <w:trPr>
          <w:cantSplit/>
        </w:trPr>
        <w:tc>
          <w:tcPr>
            <w:tcW w:w="2976" w:type="dxa"/>
            <w:vMerge w:val="restart"/>
          </w:tcPr>
          <w:p w14:paraId="0E68ECAC" w14:textId="419F2DAE" w:rsidR="00F4443B" w:rsidRDefault="00F4443B" w:rsidP="00FE6277">
            <w:r>
              <w:t>Organization</w:t>
            </w:r>
          </w:p>
        </w:tc>
        <w:tc>
          <w:tcPr>
            <w:tcW w:w="3109" w:type="dxa"/>
          </w:tcPr>
          <w:p w14:paraId="6A4C3D00" w14:textId="77777777" w:rsidR="00F4443B" w:rsidRDefault="00F4443B" w:rsidP="003D78DD">
            <w:r>
              <w:t>subclassOf</w:t>
            </w:r>
          </w:p>
        </w:tc>
        <w:tc>
          <w:tcPr>
            <w:tcW w:w="3265" w:type="dxa"/>
          </w:tcPr>
          <w:p w14:paraId="09CD23E3" w14:textId="77777777" w:rsidR="00F4443B" w:rsidRDefault="00F4443B" w:rsidP="003D78DD">
            <w:r>
              <w:t>change:Manifestation</w:t>
            </w:r>
          </w:p>
        </w:tc>
      </w:tr>
      <w:tr w:rsidR="00F4443B" w14:paraId="33EC11CE" w14:textId="77777777" w:rsidTr="00F4443B">
        <w:trPr>
          <w:cantSplit/>
        </w:trPr>
        <w:tc>
          <w:tcPr>
            <w:tcW w:w="2976" w:type="dxa"/>
            <w:vMerge/>
          </w:tcPr>
          <w:p w14:paraId="5F154EDE" w14:textId="77777777" w:rsidR="00F4443B" w:rsidRDefault="00F4443B" w:rsidP="003D78DD"/>
        </w:tc>
        <w:tc>
          <w:tcPr>
            <w:tcW w:w="3109" w:type="dxa"/>
          </w:tcPr>
          <w:p w14:paraId="4F7F7E3A" w14:textId="0E8D0D7D" w:rsidR="00F4443B" w:rsidRDefault="00F4443B" w:rsidP="003D78DD">
            <w:r>
              <w:t>subclassOf</w:t>
            </w:r>
          </w:p>
        </w:tc>
        <w:tc>
          <w:tcPr>
            <w:tcW w:w="3265" w:type="dxa"/>
          </w:tcPr>
          <w:p w14:paraId="691A6044" w14:textId="5B0ADDC1" w:rsidR="00F4443B" w:rsidRDefault="00F4443B" w:rsidP="003D78DD">
            <w:r>
              <w:t>tove:Organization</w:t>
            </w:r>
          </w:p>
        </w:tc>
      </w:tr>
      <w:tr w:rsidR="00F4443B" w14:paraId="3B88BBCA" w14:textId="77777777" w:rsidTr="00F4443B">
        <w:trPr>
          <w:cantSplit/>
        </w:trPr>
        <w:tc>
          <w:tcPr>
            <w:tcW w:w="2976" w:type="dxa"/>
            <w:vMerge/>
          </w:tcPr>
          <w:p w14:paraId="2B99EC77" w14:textId="77777777" w:rsidR="00F4443B" w:rsidRDefault="00F4443B" w:rsidP="003D78DD"/>
        </w:tc>
        <w:tc>
          <w:tcPr>
            <w:tcW w:w="3109" w:type="dxa"/>
          </w:tcPr>
          <w:p w14:paraId="4B116B38" w14:textId="77777777" w:rsidR="00F4443B" w:rsidRDefault="00F4443B" w:rsidP="003D78DD">
            <w:r>
              <w:t>equivalentClass</w:t>
            </w:r>
          </w:p>
        </w:tc>
        <w:tc>
          <w:tcPr>
            <w:tcW w:w="3265" w:type="dxa"/>
          </w:tcPr>
          <w:p w14:paraId="764B22F3" w14:textId="77777777" w:rsidR="00F4443B" w:rsidRDefault="00F4443B" w:rsidP="003D78DD">
            <w:r>
              <w:t>change:manifestationOf some OrganizationPD and   change:manifestationOf only OrganizationPD</w:t>
            </w:r>
          </w:p>
        </w:tc>
      </w:tr>
      <w:tr w:rsidR="00F4443B" w14:paraId="1954ED85" w14:textId="77777777" w:rsidTr="00F4443B">
        <w:trPr>
          <w:cantSplit/>
        </w:trPr>
        <w:tc>
          <w:tcPr>
            <w:tcW w:w="2976" w:type="dxa"/>
            <w:vMerge/>
          </w:tcPr>
          <w:p w14:paraId="07990370" w14:textId="77777777" w:rsidR="00F4443B" w:rsidRDefault="00F4443B" w:rsidP="003D78DD"/>
        </w:tc>
        <w:tc>
          <w:tcPr>
            <w:tcW w:w="3109" w:type="dxa"/>
          </w:tcPr>
          <w:p w14:paraId="14258501" w14:textId="77777777" w:rsidR="00F4443B" w:rsidRDefault="00F4443B" w:rsidP="003D78DD">
            <w:r>
              <w:t>change:existsAt</w:t>
            </w:r>
          </w:p>
        </w:tc>
        <w:tc>
          <w:tcPr>
            <w:tcW w:w="3265" w:type="dxa"/>
          </w:tcPr>
          <w:p w14:paraId="7E6C3C5E" w14:textId="77777777" w:rsidR="00F4443B" w:rsidRDefault="00F4443B" w:rsidP="003D78DD">
            <w:r>
              <w:t>exactly 1  time:TemporalEntity</w:t>
            </w:r>
          </w:p>
        </w:tc>
      </w:tr>
      <w:tr w:rsidR="00F4443B" w14:paraId="3990AA28" w14:textId="77777777" w:rsidTr="00F4443B">
        <w:trPr>
          <w:cantSplit/>
        </w:trPr>
        <w:tc>
          <w:tcPr>
            <w:tcW w:w="2976" w:type="dxa"/>
            <w:vMerge/>
          </w:tcPr>
          <w:p w14:paraId="6A28B518" w14:textId="77777777" w:rsidR="00F4443B" w:rsidRDefault="00F4443B" w:rsidP="003D78DD"/>
        </w:tc>
        <w:tc>
          <w:tcPr>
            <w:tcW w:w="3109" w:type="dxa"/>
          </w:tcPr>
          <w:p w14:paraId="36B8593F" w14:textId="77777777" w:rsidR="00F4443B" w:rsidRDefault="00F4443B" w:rsidP="003D78DD">
            <w:r>
              <w:t>schema:address</w:t>
            </w:r>
          </w:p>
        </w:tc>
        <w:tc>
          <w:tcPr>
            <w:tcW w:w="3265" w:type="dxa"/>
          </w:tcPr>
          <w:p w14:paraId="5944A592" w14:textId="77777777" w:rsidR="00F4443B" w:rsidRDefault="00F4443B" w:rsidP="003D78DD">
            <w:r>
              <w:t>only schema:PostalAddress</w:t>
            </w:r>
          </w:p>
        </w:tc>
      </w:tr>
      <w:tr w:rsidR="00F4443B" w14:paraId="40CA8EA5" w14:textId="77777777" w:rsidTr="00F4443B">
        <w:trPr>
          <w:cantSplit/>
        </w:trPr>
        <w:tc>
          <w:tcPr>
            <w:tcW w:w="2976" w:type="dxa"/>
            <w:vMerge/>
          </w:tcPr>
          <w:p w14:paraId="7DDC8B62" w14:textId="77777777" w:rsidR="00F4443B" w:rsidRDefault="00F4443B" w:rsidP="00780FAD"/>
        </w:tc>
        <w:tc>
          <w:tcPr>
            <w:tcW w:w="3109" w:type="dxa"/>
          </w:tcPr>
          <w:p w14:paraId="10DC1A0D" w14:textId="77777777" w:rsidR="00F4443B" w:rsidRDefault="00F4443B" w:rsidP="00780FAD">
            <w:r>
              <w:t>tove:has_goal</w:t>
            </w:r>
          </w:p>
        </w:tc>
        <w:tc>
          <w:tcPr>
            <w:tcW w:w="3265" w:type="dxa"/>
          </w:tcPr>
          <w:p w14:paraId="66E02A7B" w14:textId="77777777" w:rsidR="00F4443B" w:rsidRDefault="00F4443B" w:rsidP="00780FAD">
            <w:r>
              <w:t>only tove:Goal</w:t>
            </w:r>
          </w:p>
        </w:tc>
      </w:tr>
      <w:tr w:rsidR="00F4443B" w14:paraId="13B99565" w14:textId="77777777" w:rsidTr="00F4443B">
        <w:trPr>
          <w:cantSplit/>
        </w:trPr>
        <w:tc>
          <w:tcPr>
            <w:tcW w:w="2976" w:type="dxa"/>
            <w:vMerge/>
          </w:tcPr>
          <w:p w14:paraId="35CF213D" w14:textId="77777777" w:rsidR="00F4443B" w:rsidRDefault="00F4443B" w:rsidP="00780FAD"/>
        </w:tc>
        <w:tc>
          <w:tcPr>
            <w:tcW w:w="3109" w:type="dxa"/>
          </w:tcPr>
          <w:p w14:paraId="663AFE12" w14:textId="77777777" w:rsidR="00F4443B" w:rsidRDefault="00F4443B" w:rsidP="00780FAD">
            <w:r>
              <w:t>tove:consists_of</w:t>
            </w:r>
          </w:p>
        </w:tc>
        <w:tc>
          <w:tcPr>
            <w:tcW w:w="3265" w:type="dxa"/>
          </w:tcPr>
          <w:p w14:paraId="0031DB60" w14:textId="77777777" w:rsidR="00F4443B" w:rsidRDefault="00F4443B" w:rsidP="00780FAD">
            <w:r>
              <w:t>only tove:Division</w:t>
            </w:r>
          </w:p>
        </w:tc>
      </w:tr>
      <w:tr w:rsidR="00F4443B" w14:paraId="1C2DBC57" w14:textId="77777777" w:rsidTr="00F4443B">
        <w:trPr>
          <w:cantSplit/>
        </w:trPr>
        <w:tc>
          <w:tcPr>
            <w:tcW w:w="2976" w:type="dxa"/>
            <w:vMerge/>
          </w:tcPr>
          <w:p w14:paraId="292D4487" w14:textId="77777777" w:rsidR="00F4443B" w:rsidRDefault="00F4443B" w:rsidP="00780FAD"/>
        </w:tc>
        <w:tc>
          <w:tcPr>
            <w:tcW w:w="3109" w:type="dxa"/>
          </w:tcPr>
          <w:p w14:paraId="48AAAD75" w14:textId="325E1BA3" w:rsidR="00F4443B" w:rsidRDefault="00F4443B" w:rsidP="00780FAD">
            <w:r>
              <w:t>spatialloc:assiociatedLocation</w:t>
            </w:r>
          </w:p>
        </w:tc>
        <w:tc>
          <w:tcPr>
            <w:tcW w:w="3265" w:type="dxa"/>
          </w:tcPr>
          <w:p w14:paraId="56CD471B" w14:textId="22AA8CB5" w:rsidR="00F4443B" w:rsidRDefault="00F4443B" w:rsidP="00780FAD">
            <w:r>
              <w:t>only geosparql:Feature</w:t>
            </w:r>
          </w:p>
        </w:tc>
      </w:tr>
      <w:tr w:rsidR="00780FAD" w14:paraId="4A16DA15" w14:textId="77777777" w:rsidTr="00F4443B">
        <w:trPr>
          <w:cantSplit/>
        </w:trPr>
        <w:tc>
          <w:tcPr>
            <w:tcW w:w="2976" w:type="dxa"/>
            <w:vMerge w:val="restart"/>
          </w:tcPr>
          <w:p w14:paraId="51A4FAEA" w14:textId="77777777" w:rsidR="00780FAD" w:rsidRDefault="00780FAD" w:rsidP="00780FAD">
            <w:r>
              <w:t>tove:Role</w:t>
            </w:r>
          </w:p>
        </w:tc>
        <w:tc>
          <w:tcPr>
            <w:tcW w:w="3109" w:type="dxa"/>
          </w:tcPr>
          <w:p w14:paraId="413AC632" w14:textId="77777777" w:rsidR="00780FAD" w:rsidRDefault="00780FAD" w:rsidP="00780FAD">
            <w:r>
              <w:t>tove:has_goal</w:t>
            </w:r>
          </w:p>
        </w:tc>
        <w:tc>
          <w:tcPr>
            <w:tcW w:w="3265" w:type="dxa"/>
          </w:tcPr>
          <w:p w14:paraId="06D23A65" w14:textId="77777777" w:rsidR="00780FAD" w:rsidRDefault="00780FAD" w:rsidP="00780FAD">
            <w:r>
              <w:t xml:space="preserve">only </w:t>
            </w:r>
            <w:r w:rsidR="00671E67">
              <w:t>tove:</w:t>
            </w:r>
            <w:r>
              <w:t>Goal</w:t>
            </w:r>
          </w:p>
        </w:tc>
      </w:tr>
      <w:tr w:rsidR="00780FAD" w14:paraId="1932FD6F" w14:textId="77777777" w:rsidTr="00F4443B">
        <w:trPr>
          <w:cantSplit/>
        </w:trPr>
        <w:tc>
          <w:tcPr>
            <w:tcW w:w="2976" w:type="dxa"/>
            <w:vMerge/>
          </w:tcPr>
          <w:p w14:paraId="69B9239B" w14:textId="77777777" w:rsidR="00780FAD" w:rsidRDefault="00780FAD" w:rsidP="00780FAD"/>
        </w:tc>
        <w:tc>
          <w:tcPr>
            <w:tcW w:w="3109" w:type="dxa"/>
          </w:tcPr>
          <w:p w14:paraId="7E97D230" w14:textId="77777777" w:rsidR="00780FAD" w:rsidRDefault="00780FAD" w:rsidP="00780FAD">
            <w:r>
              <w:t>tove:has_process</w:t>
            </w:r>
          </w:p>
        </w:tc>
        <w:tc>
          <w:tcPr>
            <w:tcW w:w="3265" w:type="dxa"/>
          </w:tcPr>
          <w:p w14:paraId="21677652" w14:textId="77777777" w:rsidR="00780FAD" w:rsidRDefault="00780FAD" w:rsidP="00780FAD">
            <w:r>
              <w:t xml:space="preserve">only </w:t>
            </w:r>
            <w:r w:rsidR="00470DA9">
              <w:t xml:space="preserve">(tove:Process or </w:t>
            </w:r>
            <w:r w:rsidR="00671E67">
              <w:t>activity:</w:t>
            </w:r>
            <w:r>
              <w:t>Activity</w:t>
            </w:r>
            <w:r w:rsidR="00470DA9">
              <w:t>)</w:t>
            </w:r>
          </w:p>
        </w:tc>
      </w:tr>
      <w:tr w:rsidR="00780FAD" w14:paraId="62114D79" w14:textId="77777777" w:rsidTr="00F4443B">
        <w:trPr>
          <w:cantSplit/>
        </w:trPr>
        <w:tc>
          <w:tcPr>
            <w:tcW w:w="2976" w:type="dxa"/>
            <w:vMerge/>
          </w:tcPr>
          <w:p w14:paraId="54315667" w14:textId="77777777" w:rsidR="00780FAD" w:rsidRDefault="00780FAD" w:rsidP="00780FAD"/>
        </w:tc>
        <w:tc>
          <w:tcPr>
            <w:tcW w:w="3109" w:type="dxa"/>
          </w:tcPr>
          <w:p w14:paraId="03CC8769" w14:textId="77777777" w:rsidR="00780FAD" w:rsidRDefault="00780FAD" w:rsidP="00780FAD">
            <w:r>
              <w:t>tove:has_authority</w:t>
            </w:r>
          </w:p>
        </w:tc>
        <w:tc>
          <w:tcPr>
            <w:tcW w:w="3265" w:type="dxa"/>
          </w:tcPr>
          <w:p w14:paraId="58738063" w14:textId="77777777" w:rsidR="00780FAD" w:rsidRDefault="00780FAD" w:rsidP="00780FAD">
            <w:r>
              <w:t>only tove:</w:t>
            </w:r>
            <w:r w:rsidRPr="001C004F">
              <w:t>Authority</w:t>
            </w:r>
          </w:p>
        </w:tc>
      </w:tr>
      <w:tr w:rsidR="00780FAD" w14:paraId="0C255E01" w14:textId="77777777" w:rsidTr="00F4443B">
        <w:trPr>
          <w:cantSplit/>
        </w:trPr>
        <w:tc>
          <w:tcPr>
            <w:tcW w:w="2976" w:type="dxa"/>
            <w:vMerge/>
          </w:tcPr>
          <w:p w14:paraId="4CD6104B" w14:textId="77777777" w:rsidR="00780FAD" w:rsidRDefault="00780FAD" w:rsidP="00780FAD"/>
        </w:tc>
        <w:tc>
          <w:tcPr>
            <w:tcW w:w="3109" w:type="dxa"/>
          </w:tcPr>
          <w:p w14:paraId="4B3BF851" w14:textId="77777777" w:rsidR="00780FAD" w:rsidRDefault="00780FAD" w:rsidP="00780FAD">
            <w:r>
              <w:t>tove:requires_skill</w:t>
            </w:r>
          </w:p>
        </w:tc>
        <w:tc>
          <w:tcPr>
            <w:tcW w:w="3265" w:type="dxa"/>
          </w:tcPr>
          <w:p w14:paraId="56B22AEB" w14:textId="77777777" w:rsidR="00780FAD" w:rsidRDefault="00780FAD" w:rsidP="00780FAD">
            <w:r>
              <w:t>only  tove:</w:t>
            </w:r>
            <w:r w:rsidRPr="001C004F">
              <w:t>Skill</w:t>
            </w:r>
          </w:p>
        </w:tc>
      </w:tr>
      <w:tr w:rsidR="00780FAD" w14:paraId="5B811CEB" w14:textId="77777777" w:rsidTr="00F4443B">
        <w:trPr>
          <w:cantSplit/>
        </w:trPr>
        <w:tc>
          <w:tcPr>
            <w:tcW w:w="2976" w:type="dxa"/>
            <w:vMerge/>
          </w:tcPr>
          <w:p w14:paraId="1093FDAB" w14:textId="77777777" w:rsidR="00780FAD" w:rsidRDefault="00780FAD" w:rsidP="00780FAD"/>
        </w:tc>
        <w:tc>
          <w:tcPr>
            <w:tcW w:w="3109" w:type="dxa"/>
          </w:tcPr>
          <w:p w14:paraId="18775088" w14:textId="77777777" w:rsidR="00780FAD" w:rsidRDefault="00780FAD" w:rsidP="00780FAD">
            <w:r>
              <w:t>tove:has_resource</w:t>
            </w:r>
          </w:p>
        </w:tc>
        <w:tc>
          <w:tcPr>
            <w:tcW w:w="3265" w:type="dxa"/>
          </w:tcPr>
          <w:p w14:paraId="345928DB" w14:textId="77777777" w:rsidR="00780FAD" w:rsidRDefault="001C004F" w:rsidP="00780FAD">
            <w:r>
              <w:t xml:space="preserve">only </w:t>
            </w:r>
            <w:r w:rsidR="00671E67">
              <w:t>resource:</w:t>
            </w:r>
            <w:r>
              <w:t>ResourceType</w:t>
            </w:r>
          </w:p>
        </w:tc>
      </w:tr>
      <w:tr w:rsidR="00780FAD" w14:paraId="3BC10347" w14:textId="77777777" w:rsidTr="00F4443B">
        <w:trPr>
          <w:cantSplit/>
        </w:trPr>
        <w:tc>
          <w:tcPr>
            <w:tcW w:w="2976" w:type="dxa"/>
          </w:tcPr>
          <w:p w14:paraId="033F4887" w14:textId="77777777" w:rsidR="00780FAD" w:rsidRDefault="00DA6E9C" w:rsidP="00780FAD">
            <w:r>
              <w:t>tove:</w:t>
            </w:r>
            <w:r w:rsidR="00780FAD">
              <w:t>Goal</w:t>
            </w:r>
          </w:p>
        </w:tc>
        <w:tc>
          <w:tcPr>
            <w:tcW w:w="3109" w:type="dxa"/>
          </w:tcPr>
          <w:p w14:paraId="2DCE1EC3" w14:textId="77777777" w:rsidR="00780FAD" w:rsidRDefault="00780FAD" w:rsidP="00780FAD">
            <w:r>
              <w:t>subClassOf</w:t>
            </w:r>
          </w:p>
        </w:tc>
        <w:tc>
          <w:tcPr>
            <w:tcW w:w="3265" w:type="dxa"/>
          </w:tcPr>
          <w:p w14:paraId="577EEFC3" w14:textId="77777777" w:rsidR="00780FAD" w:rsidRDefault="00780FAD" w:rsidP="00780FAD">
            <w:r>
              <w:t>StateType</w:t>
            </w:r>
          </w:p>
        </w:tc>
      </w:tr>
      <w:tr w:rsidR="00780FAD" w14:paraId="1C252282" w14:textId="77777777" w:rsidTr="00F4443B">
        <w:trPr>
          <w:cantSplit/>
        </w:trPr>
        <w:tc>
          <w:tcPr>
            <w:tcW w:w="2976" w:type="dxa"/>
            <w:vMerge w:val="restart"/>
          </w:tcPr>
          <w:p w14:paraId="76A782CC" w14:textId="77777777" w:rsidR="00780FAD" w:rsidRDefault="00780FAD" w:rsidP="00780FAD">
            <w:r>
              <w:t>FirmPD</w:t>
            </w:r>
          </w:p>
        </w:tc>
        <w:tc>
          <w:tcPr>
            <w:tcW w:w="3109" w:type="dxa"/>
          </w:tcPr>
          <w:p w14:paraId="1351BB4E" w14:textId="77777777" w:rsidR="00780FAD" w:rsidRDefault="00780FAD" w:rsidP="00780FAD">
            <w:r>
              <w:t>subclassOf</w:t>
            </w:r>
          </w:p>
        </w:tc>
        <w:tc>
          <w:tcPr>
            <w:tcW w:w="3265" w:type="dxa"/>
          </w:tcPr>
          <w:p w14:paraId="418B6817" w14:textId="77777777" w:rsidR="00780FAD" w:rsidRDefault="00671E67" w:rsidP="00780FAD">
            <w:r>
              <w:t>tove:</w:t>
            </w:r>
            <w:r w:rsidR="00780FAD">
              <w:t>Organization</w:t>
            </w:r>
          </w:p>
        </w:tc>
      </w:tr>
      <w:tr w:rsidR="00780FAD" w14:paraId="46FA98FF" w14:textId="77777777" w:rsidTr="00F4443B">
        <w:trPr>
          <w:cantSplit/>
        </w:trPr>
        <w:tc>
          <w:tcPr>
            <w:tcW w:w="2976" w:type="dxa"/>
            <w:vMerge/>
          </w:tcPr>
          <w:p w14:paraId="57A99B22" w14:textId="77777777" w:rsidR="00780FAD" w:rsidRDefault="00780FAD" w:rsidP="00780FAD"/>
        </w:tc>
        <w:tc>
          <w:tcPr>
            <w:tcW w:w="3109" w:type="dxa"/>
          </w:tcPr>
          <w:p w14:paraId="20B15340" w14:textId="77777777" w:rsidR="00780FAD" w:rsidRDefault="00780FAD" w:rsidP="00780FAD">
            <w:r>
              <w:t>has</w:t>
            </w:r>
            <w:r w:rsidR="005C5ABB">
              <w:t>Firm</w:t>
            </w:r>
            <w:r>
              <w:t>Id</w:t>
            </w:r>
          </w:p>
        </w:tc>
        <w:tc>
          <w:tcPr>
            <w:tcW w:w="3265" w:type="dxa"/>
          </w:tcPr>
          <w:p w14:paraId="4DD3874E" w14:textId="77777777" w:rsidR="00780FAD" w:rsidRDefault="00780FAD" w:rsidP="00780FAD">
            <w:r>
              <w:t xml:space="preserve">only </w:t>
            </w:r>
            <w:r w:rsidR="005C5ABB">
              <w:t>Firm</w:t>
            </w:r>
            <w:r>
              <w:t>Id</w:t>
            </w:r>
          </w:p>
        </w:tc>
      </w:tr>
      <w:tr w:rsidR="00780FAD" w14:paraId="2B181B42" w14:textId="77777777" w:rsidTr="00F4443B">
        <w:trPr>
          <w:cantSplit/>
        </w:trPr>
        <w:tc>
          <w:tcPr>
            <w:tcW w:w="2976" w:type="dxa"/>
            <w:vMerge/>
          </w:tcPr>
          <w:p w14:paraId="16CC4A6D" w14:textId="77777777" w:rsidR="00780FAD" w:rsidRDefault="00780FAD" w:rsidP="00780FAD"/>
        </w:tc>
        <w:tc>
          <w:tcPr>
            <w:tcW w:w="3109" w:type="dxa"/>
          </w:tcPr>
          <w:p w14:paraId="364FFEA1" w14:textId="77777777" w:rsidR="00780FAD" w:rsidRDefault="00780FAD" w:rsidP="00780FAD">
            <w:r>
              <w:t>equivalentClass</w:t>
            </w:r>
          </w:p>
        </w:tc>
        <w:tc>
          <w:tcPr>
            <w:tcW w:w="3265" w:type="dxa"/>
          </w:tcPr>
          <w:p w14:paraId="35E847D2" w14:textId="77777777" w:rsidR="00780FAD" w:rsidRDefault="004B15F3" w:rsidP="00780FAD">
            <w:r>
              <w:t>change:</w:t>
            </w:r>
            <w:r w:rsidR="00780FAD">
              <w:t xml:space="preserve">hasManifestation some Firm and  </w:t>
            </w:r>
            <w:r>
              <w:t xml:space="preserve"> change:</w:t>
            </w:r>
            <w:r w:rsidR="00780FAD">
              <w:t>hasManifestation only Firm</w:t>
            </w:r>
          </w:p>
        </w:tc>
      </w:tr>
      <w:tr w:rsidR="00780FAD" w14:paraId="29A7556B" w14:textId="77777777" w:rsidTr="00F4443B">
        <w:trPr>
          <w:cantSplit/>
        </w:trPr>
        <w:tc>
          <w:tcPr>
            <w:tcW w:w="2976" w:type="dxa"/>
            <w:vMerge/>
          </w:tcPr>
          <w:p w14:paraId="56DA6FE4" w14:textId="77777777" w:rsidR="00780FAD" w:rsidRDefault="00780FAD" w:rsidP="00780FAD"/>
        </w:tc>
        <w:tc>
          <w:tcPr>
            <w:tcW w:w="3109" w:type="dxa"/>
          </w:tcPr>
          <w:p w14:paraId="15037185" w14:textId="77777777" w:rsidR="00780FAD" w:rsidRDefault="004B15F3" w:rsidP="00780FAD">
            <w:r>
              <w:t>change:</w:t>
            </w:r>
            <w:r w:rsidR="006D5597">
              <w:t>existsAt</w:t>
            </w:r>
          </w:p>
        </w:tc>
        <w:tc>
          <w:tcPr>
            <w:tcW w:w="3265" w:type="dxa"/>
          </w:tcPr>
          <w:p w14:paraId="4026C02D" w14:textId="77777777" w:rsidR="00780FAD" w:rsidRDefault="00780FAD" w:rsidP="00780FAD">
            <w:r>
              <w:t xml:space="preserve">exactly 1 </w:t>
            </w:r>
            <w:r w:rsidR="002F0C0F">
              <w:t xml:space="preserve"> time:</w:t>
            </w:r>
            <w:r>
              <w:t>Interval</w:t>
            </w:r>
          </w:p>
        </w:tc>
      </w:tr>
      <w:tr w:rsidR="00780FAD" w14:paraId="1F2F7D3C" w14:textId="77777777" w:rsidTr="00F4443B">
        <w:trPr>
          <w:cantSplit/>
        </w:trPr>
        <w:tc>
          <w:tcPr>
            <w:tcW w:w="2976" w:type="dxa"/>
            <w:vMerge w:val="restart"/>
          </w:tcPr>
          <w:p w14:paraId="13849FE6" w14:textId="77777777" w:rsidR="00780FAD" w:rsidRDefault="00780FAD" w:rsidP="00780FAD">
            <w:r>
              <w:t>Firm</w:t>
            </w:r>
          </w:p>
        </w:tc>
        <w:tc>
          <w:tcPr>
            <w:tcW w:w="3109" w:type="dxa"/>
          </w:tcPr>
          <w:p w14:paraId="61F6EC9B" w14:textId="77777777" w:rsidR="00780FAD" w:rsidRDefault="00780FAD" w:rsidP="00780FAD">
            <w:r>
              <w:t>subclassOf</w:t>
            </w:r>
          </w:p>
        </w:tc>
        <w:tc>
          <w:tcPr>
            <w:tcW w:w="3265" w:type="dxa"/>
          </w:tcPr>
          <w:p w14:paraId="58DFDD09" w14:textId="77777777" w:rsidR="00780FAD" w:rsidRDefault="00671E67" w:rsidP="00780FAD">
            <w:r>
              <w:t>tove:</w:t>
            </w:r>
            <w:r w:rsidR="00780FAD">
              <w:t>Organization</w:t>
            </w:r>
          </w:p>
        </w:tc>
      </w:tr>
      <w:tr w:rsidR="00780FAD" w14:paraId="45F4842B" w14:textId="77777777" w:rsidTr="00F4443B">
        <w:trPr>
          <w:cantSplit/>
        </w:trPr>
        <w:tc>
          <w:tcPr>
            <w:tcW w:w="2976" w:type="dxa"/>
            <w:vMerge/>
          </w:tcPr>
          <w:p w14:paraId="7BE42DE7" w14:textId="77777777" w:rsidR="00780FAD" w:rsidRDefault="00780FAD" w:rsidP="00780FAD"/>
        </w:tc>
        <w:tc>
          <w:tcPr>
            <w:tcW w:w="3109" w:type="dxa"/>
          </w:tcPr>
          <w:p w14:paraId="7BC1DF37" w14:textId="77777777" w:rsidR="00780FAD" w:rsidRDefault="00780FAD" w:rsidP="00780FAD">
            <w:r>
              <w:t>equivalentClass</w:t>
            </w:r>
          </w:p>
        </w:tc>
        <w:tc>
          <w:tcPr>
            <w:tcW w:w="3265" w:type="dxa"/>
          </w:tcPr>
          <w:p w14:paraId="579D3B30" w14:textId="77777777" w:rsidR="00780FAD" w:rsidRDefault="004B15F3" w:rsidP="00780FAD">
            <w:r>
              <w:t>change:</w:t>
            </w:r>
            <w:r w:rsidR="00780FAD">
              <w:t xml:space="preserve">manifestationOf some FirmPD and  </w:t>
            </w:r>
            <w:r>
              <w:t xml:space="preserve"> </w:t>
            </w:r>
            <w:r>
              <w:lastRenderedPageBreak/>
              <w:t>change:</w:t>
            </w:r>
            <w:r w:rsidR="00780FAD">
              <w:t>manifestationOf only FirmPD</w:t>
            </w:r>
          </w:p>
        </w:tc>
      </w:tr>
      <w:tr w:rsidR="00780FAD" w14:paraId="196DC05F" w14:textId="77777777" w:rsidTr="00F4443B">
        <w:trPr>
          <w:cantSplit/>
        </w:trPr>
        <w:tc>
          <w:tcPr>
            <w:tcW w:w="2976" w:type="dxa"/>
            <w:vMerge/>
          </w:tcPr>
          <w:p w14:paraId="507F3665" w14:textId="77777777" w:rsidR="00780FAD" w:rsidRDefault="00780FAD" w:rsidP="00780FAD"/>
        </w:tc>
        <w:tc>
          <w:tcPr>
            <w:tcW w:w="3109" w:type="dxa"/>
          </w:tcPr>
          <w:p w14:paraId="3B569330" w14:textId="77777777" w:rsidR="00780FAD" w:rsidRDefault="004B15F3" w:rsidP="00780FAD">
            <w:r>
              <w:t>change:</w:t>
            </w:r>
            <w:r w:rsidR="006D5597">
              <w:t>existsAt</w:t>
            </w:r>
          </w:p>
        </w:tc>
        <w:tc>
          <w:tcPr>
            <w:tcW w:w="3265" w:type="dxa"/>
          </w:tcPr>
          <w:p w14:paraId="035971C2" w14:textId="77777777" w:rsidR="00780FAD" w:rsidRDefault="00780FAD" w:rsidP="00780FAD">
            <w:r>
              <w:t xml:space="preserve">exactly 1 </w:t>
            </w:r>
            <w:r w:rsidR="002F0C0F">
              <w:t xml:space="preserve"> time:</w:t>
            </w:r>
            <w:r>
              <w:t>TemporalEntity</w:t>
            </w:r>
          </w:p>
        </w:tc>
      </w:tr>
      <w:tr w:rsidR="00780FAD" w14:paraId="5F8D1063" w14:textId="77777777" w:rsidTr="00F4443B">
        <w:trPr>
          <w:cantSplit/>
        </w:trPr>
        <w:tc>
          <w:tcPr>
            <w:tcW w:w="2976" w:type="dxa"/>
            <w:vMerge/>
          </w:tcPr>
          <w:p w14:paraId="2279CC63" w14:textId="77777777" w:rsidR="00780FAD" w:rsidRDefault="00780FAD" w:rsidP="00780FAD"/>
        </w:tc>
        <w:tc>
          <w:tcPr>
            <w:tcW w:w="3109" w:type="dxa"/>
          </w:tcPr>
          <w:p w14:paraId="35A2BD92" w14:textId="77777777" w:rsidR="00780FAD" w:rsidRDefault="004B15F3" w:rsidP="00780FAD">
            <w:r>
              <w:t>schema:address</w:t>
            </w:r>
          </w:p>
        </w:tc>
        <w:tc>
          <w:tcPr>
            <w:tcW w:w="3265" w:type="dxa"/>
          </w:tcPr>
          <w:p w14:paraId="3F4F4814" w14:textId="77777777" w:rsidR="00780FAD" w:rsidRDefault="00780FAD" w:rsidP="00780FAD">
            <w:r>
              <w:t xml:space="preserve">exactly 1 </w:t>
            </w:r>
            <w:r w:rsidR="004B15F3">
              <w:t>schema:Postal</w:t>
            </w:r>
            <w:r>
              <w:t>Address</w:t>
            </w:r>
          </w:p>
        </w:tc>
      </w:tr>
      <w:tr w:rsidR="00780FAD" w14:paraId="5EEFB204" w14:textId="77777777" w:rsidTr="00F4443B">
        <w:trPr>
          <w:cantSplit/>
        </w:trPr>
        <w:tc>
          <w:tcPr>
            <w:tcW w:w="2976" w:type="dxa"/>
            <w:vMerge/>
          </w:tcPr>
          <w:p w14:paraId="41BAA019" w14:textId="77777777" w:rsidR="00780FAD" w:rsidRDefault="00780FAD" w:rsidP="00780FAD"/>
        </w:tc>
        <w:tc>
          <w:tcPr>
            <w:tcW w:w="3109" w:type="dxa"/>
          </w:tcPr>
          <w:p w14:paraId="2F9CBBC5" w14:textId="77777777" w:rsidR="00780FAD" w:rsidRDefault="00780FAD" w:rsidP="00780FAD">
            <w:r>
              <w:t>has</w:t>
            </w:r>
            <w:r w:rsidR="00434958">
              <w:t>Industry</w:t>
            </w:r>
            <w:r>
              <w:t>Type</w:t>
            </w:r>
          </w:p>
        </w:tc>
        <w:tc>
          <w:tcPr>
            <w:tcW w:w="3265" w:type="dxa"/>
          </w:tcPr>
          <w:p w14:paraId="2ADC427E" w14:textId="77777777" w:rsidR="00780FAD" w:rsidRDefault="00780FAD" w:rsidP="00780FAD">
            <w:r>
              <w:t>only IndustryType</w:t>
            </w:r>
          </w:p>
        </w:tc>
      </w:tr>
      <w:tr w:rsidR="00780FAD" w14:paraId="10115D2A" w14:textId="77777777" w:rsidTr="00F4443B">
        <w:trPr>
          <w:cantSplit/>
        </w:trPr>
        <w:tc>
          <w:tcPr>
            <w:tcW w:w="2976" w:type="dxa"/>
            <w:vMerge/>
          </w:tcPr>
          <w:p w14:paraId="2C8D1FEB" w14:textId="77777777" w:rsidR="00780FAD" w:rsidRDefault="00780FAD" w:rsidP="00780FAD"/>
        </w:tc>
        <w:tc>
          <w:tcPr>
            <w:tcW w:w="3109" w:type="dxa"/>
          </w:tcPr>
          <w:p w14:paraId="3D0E3364" w14:textId="77777777" w:rsidR="00780FAD" w:rsidRDefault="00780FAD" w:rsidP="00780FAD">
            <w:r>
              <w:t>hasEstablishment</w:t>
            </w:r>
          </w:p>
        </w:tc>
        <w:tc>
          <w:tcPr>
            <w:tcW w:w="3265" w:type="dxa"/>
          </w:tcPr>
          <w:p w14:paraId="64D665EF" w14:textId="77777777" w:rsidR="00780FAD" w:rsidRDefault="00780FAD" w:rsidP="00780FAD">
            <w:r>
              <w:t>only BusinessEstablishment</w:t>
            </w:r>
          </w:p>
        </w:tc>
      </w:tr>
      <w:tr w:rsidR="00780FAD" w14:paraId="79325DDD" w14:textId="77777777" w:rsidTr="00F4443B">
        <w:trPr>
          <w:cantSplit/>
        </w:trPr>
        <w:tc>
          <w:tcPr>
            <w:tcW w:w="2976" w:type="dxa"/>
            <w:vMerge w:val="restart"/>
          </w:tcPr>
          <w:p w14:paraId="052FD7D9" w14:textId="77777777" w:rsidR="00780FAD" w:rsidRDefault="00780FAD" w:rsidP="00780FAD">
            <w:r>
              <w:t>BusinessEstablishmentPD</w:t>
            </w:r>
          </w:p>
        </w:tc>
        <w:tc>
          <w:tcPr>
            <w:tcW w:w="3109" w:type="dxa"/>
          </w:tcPr>
          <w:p w14:paraId="17784D2B" w14:textId="77777777" w:rsidR="00780FAD" w:rsidRDefault="00780FAD" w:rsidP="00780FAD">
            <w:r>
              <w:t>subclassOf</w:t>
            </w:r>
          </w:p>
        </w:tc>
        <w:tc>
          <w:tcPr>
            <w:tcW w:w="3265" w:type="dxa"/>
          </w:tcPr>
          <w:p w14:paraId="7D3519F9" w14:textId="77777777" w:rsidR="00780FAD" w:rsidRDefault="004B15F3" w:rsidP="00780FAD">
            <w:r>
              <w:t>change:</w:t>
            </w:r>
            <w:r w:rsidR="00780FAD">
              <w:t>TimeVaryingConcept</w:t>
            </w:r>
          </w:p>
        </w:tc>
      </w:tr>
      <w:tr w:rsidR="00780FAD" w14:paraId="7B3B8863" w14:textId="77777777" w:rsidTr="00F4443B">
        <w:trPr>
          <w:cantSplit/>
        </w:trPr>
        <w:tc>
          <w:tcPr>
            <w:tcW w:w="2976" w:type="dxa"/>
            <w:vMerge/>
          </w:tcPr>
          <w:p w14:paraId="1C47E398" w14:textId="77777777" w:rsidR="00780FAD" w:rsidRDefault="00780FAD" w:rsidP="00780FAD"/>
        </w:tc>
        <w:tc>
          <w:tcPr>
            <w:tcW w:w="3109" w:type="dxa"/>
          </w:tcPr>
          <w:p w14:paraId="0CF2FEE3" w14:textId="77777777" w:rsidR="00780FAD" w:rsidRDefault="004B15F3" w:rsidP="00780FAD">
            <w:r>
              <w:t>change:</w:t>
            </w:r>
            <w:r w:rsidR="006D5597">
              <w:t>existsAt</w:t>
            </w:r>
          </w:p>
        </w:tc>
        <w:tc>
          <w:tcPr>
            <w:tcW w:w="3265" w:type="dxa"/>
          </w:tcPr>
          <w:p w14:paraId="6128F493" w14:textId="77777777" w:rsidR="00780FAD" w:rsidRDefault="00780FAD" w:rsidP="00780FAD">
            <w:r>
              <w:t xml:space="preserve">exactly 1 </w:t>
            </w:r>
            <w:r w:rsidR="002F0C0F">
              <w:t xml:space="preserve"> time:</w:t>
            </w:r>
            <w:r>
              <w:t>Interval</w:t>
            </w:r>
          </w:p>
        </w:tc>
      </w:tr>
      <w:tr w:rsidR="00780FAD" w14:paraId="5BAB5DD0" w14:textId="77777777" w:rsidTr="00F4443B">
        <w:trPr>
          <w:cantSplit/>
        </w:trPr>
        <w:tc>
          <w:tcPr>
            <w:tcW w:w="2976" w:type="dxa"/>
            <w:vMerge/>
          </w:tcPr>
          <w:p w14:paraId="35EC27C4" w14:textId="77777777" w:rsidR="00780FAD" w:rsidRDefault="00780FAD" w:rsidP="00780FAD"/>
        </w:tc>
        <w:tc>
          <w:tcPr>
            <w:tcW w:w="3109" w:type="dxa"/>
          </w:tcPr>
          <w:p w14:paraId="3FBE4FF6" w14:textId="77777777" w:rsidR="00780FAD" w:rsidRDefault="00780FAD" w:rsidP="00780FAD">
            <w:r>
              <w:t>has</w:t>
            </w:r>
            <w:r w:rsidR="00671E67">
              <w:t>Business</w:t>
            </w:r>
            <w:r>
              <w:t>Id</w:t>
            </w:r>
          </w:p>
        </w:tc>
        <w:tc>
          <w:tcPr>
            <w:tcW w:w="3265" w:type="dxa"/>
          </w:tcPr>
          <w:p w14:paraId="030E6E55" w14:textId="77777777" w:rsidR="00780FAD" w:rsidRDefault="00780FAD" w:rsidP="00780FAD">
            <w:r>
              <w:t xml:space="preserve">only </w:t>
            </w:r>
            <w:r w:rsidR="00671E67">
              <w:t>Business</w:t>
            </w:r>
            <w:r>
              <w:t>Id</w:t>
            </w:r>
          </w:p>
        </w:tc>
      </w:tr>
      <w:tr w:rsidR="00780FAD" w14:paraId="3922905C" w14:textId="77777777" w:rsidTr="00F4443B">
        <w:trPr>
          <w:cantSplit/>
        </w:trPr>
        <w:tc>
          <w:tcPr>
            <w:tcW w:w="2976" w:type="dxa"/>
            <w:vMerge/>
          </w:tcPr>
          <w:p w14:paraId="583AD17A" w14:textId="77777777" w:rsidR="00780FAD" w:rsidRDefault="00780FAD" w:rsidP="00780FAD"/>
        </w:tc>
        <w:tc>
          <w:tcPr>
            <w:tcW w:w="3109" w:type="dxa"/>
          </w:tcPr>
          <w:p w14:paraId="638308CA" w14:textId="77777777" w:rsidR="00780FAD" w:rsidRDefault="00780FAD" w:rsidP="00780FAD">
            <w:r>
              <w:t>equivalentClass</w:t>
            </w:r>
          </w:p>
        </w:tc>
        <w:tc>
          <w:tcPr>
            <w:tcW w:w="3265" w:type="dxa"/>
          </w:tcPr>
          <w:p w14:paraId="34F5148F" w14:textId="77777777" w:rsidR="00780FAD" w:rsidRDefault="004B15F3" w:rsidP="00780FAD">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F4443B">
        <w:trPr>
          <w:cantSplit/>
        </w:trPr>
        <w:tc>
          <w:tcPr>
            <w:tcW w:w="2976" w:type="dxa"/>
            <w:vMerge w:val="restart"/>
          </w:tcPr>
          <w:p w14:paraId="7E08EE2A" w14:textId="77777777" w:rsidR="00780FAD" w:rsidRDefault="00780FAD" w:rsidP="00780FAD">
            <w:r>
              <w:t>BusinessEstablishment</w:t>
            </w:r>
          </w:p>
        </w:tc>
        <w:tc>
          <w:tcPr>
            <w:tcW w:w="3109" w:type="dxa"/>
          </w:tcPr>
          <w:p w14:paraId="37A5ABCF" w14:textId="77777777" w:rsidR="00780FAD" w:rsidRDefault="00780FAD" w:rsidP="00780FAD">
            <w:r>
              <w:t>subclassOf</w:t>
            </w:r>
          </w:p>
        </w:tc>
        <w:tc>
          <w:tcPr>
            <w:tcW w:w="3265" w:type="dxa"/>
          </w:tcPr>
          <w:p w14:paraId="69BCE310" w14:textId="77777777" w:rsidR="00780FAD" w:rsidRDefault="004B15F3" w:rsidP="00780FAD">
            <w:r>
              <w:t>change:</w:t>
            </w:r>
            <w:r w:rsidR="00780FAD">
              <w:t>Manifestation</w:t>
            </w:r>
          </w:p>
        </w:tc>
      </w:tr>
      <w:tr w:rsidR="00780FAD" w14:paraId="70E065F1" w14:textId="77777777" w:rsidTr="00F4443B">
        <w:trPr>
          <w:cantSplit/>
        </w:trPr>
        <w:tc>
          <w:tcPr>
            <w:tcW w:w="2976" w:type="dxa"/>
            <w:vMerge/>
          </w:tcPr>
          <w:p w14:paraId="0B367C17" w14:textId="77777777" w:rsidR="00780FAD" w:rsidRDefault="00780FAD" w:rsidP="00780FAD"/>
        </w:tc>
        <w:tc>
          <w:tcPr>
            <w:tcW w:w="3109" w:type="dxa"/>
          </w:tcPr>
          <w:p w14:paraId="444338CD" w14:textId="77777777" w:rsidR="00780FAD" w:rsidRDefault="00780FAD" w:rsidP="00780FAD">
            <w:r>
              <w:t>equivalentClass</w:t>
            </w:r>
          </w:p>
        </w:tc>
        <w:tc>
          <w:tcPr>
            <w:tcW w:w="3265" w:type="dxa"/>
          </w:tcPr>
          <w:p w14:paraId="61E6DE06" w14:textId="77777777" w:rsidR="00780FAD" w:rsidRDefault="004B15F3" w:rsidP="004B15F3">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F4443B">
        <w:trPr>
          <w:cantSplit/>
        </w:trPr>
        <w:tc>
          <w:tcPr>
            <w:tcW w:w="2976" w:type="dxa"/>
            <w:vMerge/>
          </w:tcPr>
          <w:p w14:paraId="6BB3BF9E" w14:textId="77777777" w:rsidR="00780FAD" w:rsidRDefault="00780FAD" w:rsidP="00780FAD"/>
        </w:tc>
        <w:tc>
          <w:tcPr>
            <w:tcW w:w="3109" w:type="dxa"/>
          </w:tcPr>
          <w:p w14:paraId="69CAEDFB" w14:textId="77777777" w:rsidR="00780FAD" w:rsidRDefault="004B15F3" w:rsidP="00780FAD">
            <w:r>
              <w:t>change:</w:t>
            </w:r>
            <w:r w:rsidR="006D5597">
              <w:t>existsAt</w:t>
            </w:r>
          </w:p>
        </w:tc>
        <w:tc>
          <w:tcPr>
            <w:tcW w:w="3265" w:type="dxa"/>
          </w:tcPr>
          <w:p w14:paraId="2918B171" w14:textId="77777777" w:rsidR="00780FAD" w:rsidRDefault="00780FAD" w:rsidP="00780FAD">
            <w:r>
              <w:t xml:space="preserve">exactly 1 </w:t>
            </w:r>
            <w:r w:rsidR="002F0C0F">
              <w:t xml:space="preserve"> time:</w:t>
            </w:r>
            <w:r>
              <w:t>TemporalEntity</w:t>
            </w:r>
          </w:p>
        </w:tc>
      </w:tr>
      <w:tr w:rsidR="00780FAD" w14:paraId="7F200292" w14:textId="77777777" w:rsidTr="00F4443B">
        <w:trPr>
          <w:cantSplit/>
        </w:trPr>
        <w:tc>
          <w:tcPr>
            <w:tcW w:w="2976" w:type="dxa"/>
            <w:vMerge/>
          </w:tcPr>
          <w:p w14:paraId="6D988AD1" w14:textId="77777777" w:rsidR="00780FAD" w:rsidRDefault="00780FAD" w:rsidP="00780FAD"/>
        </w:tc>
        <w:tc>
          <w:tcPr>
            <w:tcW w:w="3109" w:type="dxa"/>
          </w:tcPr>
          <w:p w14:paraId="10127628" w14:textId="65CB1253" w:rsidR="00780FAD" w:rsidRDefault="00E66689" w:rsidP="00780FAD">
            <w:r>
              <w:t>spatial:</w:t>
            </w:r>
            <w:r w:rsidR="00780FAD">
              <w:t>hasLocation</w:t>
            </w:r>
          </w:p>
        </w:tc>
        <w:tc>
          <w:tcPr>
            <w:tcW w:w="3265" w:type="dxa"/>
          </w:tcPr>
          <w:p w14:paraId="2F4B8452" w14:textId="00B6269B" w:rsidR="00780FAD" w:rsidRDefault="00780FAD" w:rsidP="00780FAD">
            <w:r>
              <w:t xml:space="preserve">exactly 1 </w:t>
            </w:r>
            <w:r w:rsidR="005A7ABB">
              <w:t xml:space="preserve"> </w:t>
            </w:r>
            <w:r w:rsidR="00E66689">
              <w:t>spatial:</w:t>
            </w:r>
            <w:r w:rsidR="005A7ABB">
              <w:t>SpatialFeature</w:t>
            </w:r>
          </w:p>
        </w:tc>
      </w:tr>
      <w:tr w:rsidR="00780FAD" w14:paraId="57636357" w14:textId="77777777" w:rsidTr="00F4443B">
        <w:trPr>
          <w:cantSplit/>
        </w:trPr>
        <w:tc>
          <w:tcPr>
            <w:tcW w:w="2976" w:type="dxa"/>
            <w:vMerge/>
          </w:tcPr>
          <w:p w14:paraId="0A0F9181" w14:textId="77777777" w:rsidR="00780FAD" w:rsidRDefault="00780FAD" w:rsidP="00780FAD"/>
        </w:tc>
        <w:tc>
          <w:tcPr>
            <w:tcW w:w="3109" w:type="dxa"/>
          </w:tcPr>
          <w:p w14:paraId="124DBC16" w14:textId="77777777" w:rsidR="00780FAD" w:rsidRDefault="004B15F3" w:rsidP="00780FAD">
            <w:r>
              <w:t>schema:</w:t>
            </w:r>
            <w:r w:rsidR="00780FAD">
              <w:t>address</w:t>
            </w:r>
          </w:p>
        </w:tc>
        <w:tc>
          <w:tcPr>
            <w:tcW w:w="3265" w:type="dxa"/>
          </w:tcPr>
          <w:p w14:paraId="4B3550A3" w14:textId="77777777" w:rsidR="00780FAD" w:rsidRDefault="00780FAD" w:rsidP="00780FAD">
            <w:r>
              <w:t xml:space="preserve">only </w:t>
            </w:r>
            <w:r w:rsidR="004B15F3">
              <w:t>schema:Postal</w:t>
            </w:r>
            <w:r>
              <w:t>Address</w:t>
            </w:r>
          </w:p>
        </w:tc>
      </w:tr>
      <w:tr w:rsidR="00662AF4" w14:paraId="683EFBA4" w14:textId="77777777" w:rsidTr="00F4443B">
        <w:trPr>
          <w:cantSplit/>
        </w:trPr>
        <w:tc>
          <w:tcPr>
            <w:tcW w:w="2976" w:type="dxa"/>
            <w:vMerge w:val="restart"/>
          </w:tcPr>
          <w:p w14:paraId="1AE6F08D" w14:textId="77777777" w:rsidR="00662AF4" w:rsidRDefault="00662AF4" w:rsidP="00662AF4">
            <w:r>
              <w:t>tove:OrganizationAgent</w:t>
            </w:r>
          </w:p>
        </w:tc>
        <w:tc>
          <w:tcPr>
            <w:tcW w:w="3109" w:type="dxa"/>
          </w:tcPr>
          <w:p w14:paraId="28A712F0" w14:textId="77777777" w:rsidR="00662AF4" w:rsidRDefault="00662AF4" w:rsidP="00662AF4">
            <w:r>
              <w:t>tove:member_of</w:t>
            </w:r>
          </w:p>
        </w:tc>
        <w:tc>
          <w:tcPr>
            <w:tcW w:w="3265" w:type="dxa"/>
          </w:tcPr>
          <w:p w14:paraId="2C8E4021" w14:textId="77777777" w:rsidR="00662AF4" w:rsidRDefault="00662AF4" w:rsidP="00662AF4">
            <w:r>
              <w:t>only tove:Division</w:t>
            </w:r>
          </w:p>
        </w:tc>
      </w:tr>
      <w:tr w:rsidR="00662AF4" w14:paraId="46598B13" w14:textId="77777777" w:rsidTr="00F4443B">
        <w:trPr>
          <w:cantSplit/>
        </w:trPr>
        <w:tc>
          <w:tcPr>
            <w:tcW w:w="2976" w:type="dxa"/>
            <w:vMerge/>
          </w:tcPr>
          <w:p w14:paraId="5348B19F" w14:textId="77777777" w:rsidR="00662AF4" w:rsidRDefault="00662AF4" w:rsidP="00662AF4"/>
        </w:tc>
        <w:tc>
          <w:tcPr>
            <w:tcW w:w="3109" w:type="dxa"/>
          </w:tcPr>
          <w:p w14:paraId="26D301F2" w14:textId="77777777" w:rsidR="00662AF4" w:rsidRDefault="00662AF4" w:rsidP="00662AF4">
            <w:r>
              <w:t>tove:plays</w:t>
            </w:r>
          </w:p>
        </w:tc>
        <w:tc>
          <w:tcPr>
            <w:tcW w:w="3265" w:type="dxa"/>
          </w:tcPr>
          <w:p w14:paraId="07FE6AF2" w14:textId="77777777" w:rsidR="00662AF4" w:rsidRDefault="00662AF4" w:rsidP="00662AF4">
            <w:r>
              <w:t>only  tove:Role</w:t>
            </w:r>
          </w:p>
        </w:tc>
      </w:tr>
      <w:tr w:rsidR="00662AF4" w14:paraId="6A01104A" w14:textId="77777777" w:rsidTr="00F4443B">
        <w:trPr>
          <w:cantSplit/>
        </w:trPr>
        <w:tc>
          <w:tcPr>
            <w:tcW w:w="2976" w:type="dxa"/>
            <w:vMerge/>
          </w:tcPr>
          <w:p w14:paraId="7439247A" w14:textId="77777777" w:rsidR="00662AF4" w:rsidRDefault="00662AF4" w:rsidP="00662AF4"/>
        </w:tc>
        <w:tc>
          <w:tcPr>
            <w:tcW w:w="3109" w:type="dxa"/>
          </w:tcPr>
          <w:p w14:paraId="4F394E96" w14:textId="77777777" w:rsidR="00662AF4" w:rsidRDefault="00662AF4" w:rsidP="00662AF4">
            <w:r>
              <w:t>tove:has_goal</w:t>
            </w:r>
          </w:p>
        </w:tc>
        <w:tc>
          <w:tcPr>
            <w:tcW w:w="3265" w:type="dxa"/>
          </w:tcPr>
          <w:p w14:paraId="6488AA7B" w14:textId="77777777" w:rsidR="00662AF4" w:rsidRDefault="00662AF4" w:rsidP="00662AF4">
            <w:r>
              <w:t>only tove:Goal</w:t>
            </w:r>
          </w:p>
        </w:tc>
      </w:tr>
      <w:tr w:rsidR="00662AF4" w14:paraId="388A9796" w14:textId="77777777" w:rsidTr="00F4443B">
        <w:trPr>
          <w:cantSplit/>
        </w:trPr>
        <w:tc>
          <w:tcPr>
            <w:tcW w:w="2976" w:type="dxa"/>
            <w:vMerge/>
          </w:tcPr>
          <w:p w14:paraId="45DADE65" w14:textId="77777777" w:rsidR="00662AF4" w:rsidRDefault="00662AF4" w:rsidP="00662AF4"/>
        </w:tc>
        <w:tc>
          <w:tcPr>
            <w:tcW w:w="3109" w:type="dxa"/>
          </w:tcPr>
          <w:p w14:paraId="789297AA" w14:textId="77777777" w:rsidR="00662AF4" w:rsidRDefault="00662AF4" w:rsidP="00662AF4">
            <w:r>
              <w:t>tove:has_authority</w:t>
            </w:r>
          </w:p>
        </w:tc>
        <w:tc>
          <w:tcPr>
            <w:tcW w:w="3265" w:type="dxa"/>
          </w:tcPr>
          <w:p w14:paraId="2AD13FD5" w14:textId="77777777" w:rsidR="00662AF4" w:rsidRDefault="00662AF4" w:rsidP="00662AF4">
            <w:r>
              <w:t>only tove:Authority</w:t>
            </w:r>
          </w:p>
        </w:tc>
      </w:tr>
      <w:tr w:rsidR="00CE3491" w14:paraId="36BB6880" w14:textId="77777777" w:rsidTr="00F4443B">
        <w:trPr>
          <w:cantSplit/>
        </w:trPr>
        <w:tc>
          <w:tcPr>
            <w:tcW w:w="2976" w:type="dxa"/>
            <w:vMerge w:val="restart"/>
          </w:tcPr>
          <w:p w14:paraId="37E61ABA" w14:textId="77777777" w:rsidR="00CE3491" w:rsidRDefault="00CE3491" w:rsidP="00662AF4">
            <w:r>
              <w:t>Employee</w:t>
            </w:r>
          </w:p>
        </w:tc>
        <w:tc>
          <w:tcPr>
            <w:tcW w:w="3109" w:type="dxa"/>
          </w:tcPr>
          <w:p w14:paraId="119C251E" w14:textId="77777777" w:rsidR="00CE3491" w:rsidRDefault="00CE3491" w:rsidP="00662AF4">
            <w:r>
              <w:t>subclassOf</w:t>
            </w:r>
          </w:p>
        </w:tc>
        <w:tc>
          <w:tcPr>
            <w:tcW w:w="3265" w:type="dxa"/>
          </w:tcPr>
          <w:p w14:paraId="2E48B7AE" w14:textId="77777777" w:rsidR="00CE3491" w:rsidRDefault="00CE3491" w:rsidP="00662AF4">
            <w:r>
              <w:t>tove:OrganizationAgent</w:t>
            </w:r>
          </w:p>
        </w:tc>
      </w:tr>
      <w:tr w:rsidR="00CE3491" w14:paraId="1E168887" w14:textId="77777777" w:rsidTr="00F4443B">
        <w:trPr>
          <w:cantSplit/>
        </w:trPr>
        <w:tc>
          <w:tcPr>
            <w:tcW w:w="2976" w:type="dxa"/>
            <w:vMerge/>
          </w:tcPr>
          <w:p w14:paraId="4EA4CB9E" w14:textId="77777777" w:rsidR="00CE3491" w:rsidRDefault="00CE3491" w:rsidP="00662AF4"/>
        </w:tc>
        <w:tc>
          <w:tcPr>
            <w:tcW w:w="3109" w:type="dxa"/>
          </w:tcPr>
          <w:p w14:paraId="2324536D" w14:textId="77777777" w:rsidR="00CE3491" w:rsidRDefault="00CE3491" w:rsidP="00662AF4">
            <w:r>
              <w:t>employedAs</w:t>
            </w:r>
          </w:p>
        </w:tc>
        <w:tc>
          <w:tcPr>
            <w:tcW w:w="3265" w:type="dxa"/>
          </w:tcPr>
          <w:p w14:paraId="43A14D12" w14:textId="77777777" w:rsidR="00CE3491" w:rsidRDefault="00CE3491" w:rsidP="00662AF4">
            <w:r>
              <w:t>some Occupation</w:t>
            </w:r>
          </w:p>
        </w:tc>
      </w:tr>
      <w:tr w:rsidR="00CE3491" w14:paraId="4B648F63" w14:textId="77777777" w:rsidTr="00F4443B">
        <w:trPr>
          <w:cantSplit/>
        </w:trPr>
        <w:tc>
          <w:tcPr>
            <w:tcW w:w="2976" w:type="dxa"/>
            <w:vMerge/>
          </w:tcPr>
          <w:p w14:paraId="6180667A" w14:textId="77777777" w:rsidR="00CE3491" w:rsidRDefault="00CE3491" w:rsidP="00662AF4"/>
        </w:tc>
        <w:tc>
          <w:tcPr>
            <w:tcW w:w="3109" w:type="dxa"/>
          </w:tcPr>
          <w:p w14:paraId="15E84272" w14:textId="77777777" w:rsidR="00CE3491" w:rsidRDefault="00CE3491" w:rsidP="00662AF4">
            <w:r>
              <w:t>hasPay</w:t>
            </w:r>
          </w:p>
        </w:tc>
        <w:tc>
          <w:tcPr>
            <w:tcW w:w="3265" w:type="dxa"/>
          </w:tcPr>
          <w:p w14:paraId="0A49C704" w14:textId="77777777" w:rsidR="00CE3491" w:rsidRDefault="00CE3491" w:rsidP="00662AF4">
            <w:r>
              <w:t>some Wage or Salary</w:t>
            </w:r>
          </w:p>
        </w:tc>
      </w:tr>
      <w:tr w:rsidR="00CE3491" w14:paraId="77B811CE" w14:textId="77777777" w:rsidTr="00F4443B">
        <w:trPr>
          <w:cantSplit/>
        </w:trPr>
        <w:tc>
          <w:tcPr>
            <w:tcW w:w="2976" w:type="dxa"/>
            <w:vMerge/>
          </w:tcPr>
          <w:p w14:paraId="6BDDA5E0" w14:textId="77777777" w:rsidR="00CE3491" w:rsidRDefault="00CE3491" w:rsidP="00662AF4"/>
        </w:tc>
        <w:tc>
          <w:tcPr>
            <w:tcW w:w="3109" w:type="dxa"/>
          </w:tcPr>
          <w:p w14:paraId="31316535" w14:textId="77777777" w:rsidR="00CE3491" w:rsidRDefault="00CE3491" w:rsidP="00662AF4">
            <w:r>
              <w:t>worksAt</w:t>
            </w:r>
          </w:p>
        </w:tc>
        <w:tc>
          <w:tcPr>
            <w:tcW w:w="3265" w:type="dxa"/>
          </w:tcPr>
          <w:p w14:paraId="4F046C35" w14:textId="2EC88795" w:rsidR="00CE3491" w:rsidRDefault="00CE3491" w:rsidP="00662AF4">
            <w:r>
              <w:t xml:space="preserve">some </w:t>
            </w:r>
            <w:r w:rsidR="00E66689">
              <w:t>spatial:</w:t>
            </w:r>
            <w:r>
              <w:t>SpatialFeature</w:t>
            </w:r>
          </w:p>
        </w:tc>
      </w:tr>
      <w:tr w:rsidR="00CE3491" w14:paraId="41C8F3D2" w14:textId="77777777" w:rsidTr="00F4443B">
        <w:trPr>
          <w:cantSplit/>
        </w:trPr>
        <w:tc>
          <w:tcPr>
            <w:tcW w:w="2976" w:type="dxa"/>
            <w:vMerge/>
          </w:tcPr>
          <w:p w14:paraId="1F2A0E40" w14:textId="77777777" w:rsidR="00CE3491" w:rsidRDefault="00CE3491" w:rsidP="00662AF4"/>
        </w:tc>
        <w:tc>
          <w:tcPr>
            <w:tcW w:w="3109" w:type="dxa"/>
          </w:tcPr>
          <w:p w14:paraId="2B71617A" w14:textId="403B2261" w:rsidR="00CE3491" w:rsidRPr="00A74095" w:rsidRDefault="00CE3491" w:rsidP="00662AF4">
            <w:r w:rsidRPr="00A74095">
              <w:t>hasEmploymentStatus</w:t>
            </w:r>
          </w:p>
        </w:tc>
        <w:tc>
          <w:tcPr>
            <w:tcW w:w="3265" w:type="dxa"/>
          </w:tcPr>
          <w:p w14:paraId="37B54FF3" w14:textId="0BD78908" w:rsidR="00CE3491" w:rsidRPr="00A74095" w:rsidRDefault="00CE3491" w:rsidP="00662AF4">
            <w:r w:rsidRPr="00A74095">
              <w:t>only EmploymentStatus</w:t>
            </w:r>
          </w:p>
        </w:tc>
      </w:tr>
      <w:tr w:rsidR="00CB4925" w14:paraId="65C3F9BF" w14:textId="77777777" w:rsidTr="00F4443B">
        <w:trPr>
          <w:cantSplit/>
        </w:trPr>
        <w:tc>
          <w:tcPr>
            <w:tcW w:w="2976" w:type="dxa"/>
          </w:tcPr>
          <w:p w14:paraId="3789778A" w14:textId="46E6B786" w:rsidR="00CB4925" w:rsidRDefault="00CB4925" w:rsidP="00662AF4">
            <w:r>
              <w:t>FullTimeEmployee</w:t>
            </w:r>
          </w:p>
        </w:tc>
        <w:tc>
          <w:tcPr>
            <w:tcW w:w="3109" w:type="dxa"/>
          </w:tcPr>
          <w:p w14:paraId="2FBBB663" w14:textId="3B3B5C30" w:rsidR="00CB4925" w:rsidRPr="00A74095" w:rsidRDefault="00CB4925" w:rsidP="00662AF4">
            <w:r>
              <w:t>subClassOf</w:t>
            </w:r>
          </w:p>
        </w:tc>
        <w:tc>
          <w:tcPr>
            <w:tcW w:w="3265" w:type="dxa"/>
          </w:tcPr>
          <w:p w14:paraId="4F50B1DB" w14:textId="66901611" w:rsidR="00CB4925" w:rsidRPr="00A74095" w:rsidRDefault="00CB4925" w:rsidP="00662AF4">
            <w:r>
              <w:t>Employee</w:t>
            </w:r>
          </w:p>
        </w:tc>
      </w:tr>
      <w:tr w:rsidR="00CB4925" w14:paraId="030260E5" w14:textId="77777777" w:rsidTr="00F4443B">
        <w:trPr>
          <w:cantSplit/>
        </w:trPr>
        <w:tc>
          <w:tcPr>
            <w:tcW w:w="2976" w:type="dxa"/>
          </w:tcPr>
          <w:p w14:paraId="4775FABF" w14:textId="40856428" w:rsidR="00CB4925" w:rsidRDefault="00CB4925" w:rsidP="00662AF4">
            <w:r>
              <w:t>FullTimeHomeEmployee</w:t>
            </w:r>
          </w:p>
        </w:tc>
        <w:tc>
          <w:tcPr>
            <w:tcW w:w="3109" w:type="dxa"/>
          </w:tcPr>
          <w:p w14:paraId="14213D0F" w14:textId="42769A0A" w:rsidR="00CB4925" w:rsidRPr="00A74095" w:rsidRDefault="00CB4925" w:rsidP="00662AF4">
            <w:r>
              <w:t>subClassOf</w:t>
            </w:r>
          </w:p>
        </w:tc>
        <w:tc>
          <w:tcPr>
            <w:tcW w:w="3265" w:type="dxa"/>
          </w:tcPr>
          <w:p w14:paraId="5A301E2C" w14:textId="1F01FC1F" w:rsidR="00CB4925" w:rsidRPr="00A74095" w:rsidRDefault="00CB4925" w:rsidP="00662AF4">
            <w:r>
              <w:t>FullTimeEmployee</w:t>
            </w:r>
          </w:p>
        </w:tc>
      </w:tr>
      <w:tr w:rsidR="000C4D13" w14:paraId="7850CF58" w14:textId="77777777" w:rsidTr="00F4443B">
        <w:trPr>
          <w:cantSplit/>
        </w:trPr>
        <w:tc>
          <w:tcPr>
            <w:tcW w:w="2976" w:type="dxa"/>
          </w:tcPr>
          <w:p w14:paraId="45C7F0B2" w14:textId="77FE3C81" w:rsidR="000C4D13" w:rsidRDefault="000C4D13" w:rsidP="000C4D13">
            <w:r>
              <w:t>FullTimeRegEmployee</w:t>
            </w:r>
          </w:p>
        </w:tc>
        <w:tc>
          <w:tcPr>
            <w:tcW w:w="3109" w:type="dxa"/>
          </w:tcPr>
          <w:p w14:paraId="2269B502" w14:textId="7F9B15B8" w:rsidR="000C4D13" w:rsidRDefault="000C4D13" w:rsidP="000C4D13">
            <w:r>
              <w:t>(subClassOf</w:t>
            </w:r>
          </w:p>
        </w:tc>
        <w:tc>
          <w:tcPr>
            <w:tcW w:w="3265" w:type="dxa"/>
          </w:tcPr>
          <w:p w14:paraId="4C51C71F" w14:textId="5780F21D" w:rsidR="000C4D13" w:rsidRDefault="000C4D13" w:rsidP="000C4D13">
            <w:r>
              <w:t>FullTimeEmployee) and (not FullTimeHomeEmployee)</w:t>
            </w:r>
          </w:p>
        </w:tc>
      </w:tr>
      <w:tr w:rsidR="000C4D13" w14:paraId="66816D42" w14:textId="77777777" w:rsidTr="00F4443B">
        <w:trPr>
          <w:cantSplit/>
        </w:trPr>
        <w:tc>
          <w:tcPr>
            <w:tcW w:w="2976" w:type="dxa"/>
          </w:tcPr>
          <w:p w14:paraId="2E0E465E" w14:textId="494F9834" w:rsidR="000C4D13" w:rsidRDefault="000C4D13" w:rsidP="000C4D13">
            <w:r>
              <w:t>PartTimeEmployee</w:t>
            </w:r>
          </w:p>
        </w:tc>
        <w:tc>
          <w:tcPr>
            <w:tcW w:w="3109" w:type="dxa"/>
          </w:tcPr>
          <w:p w14:paraId="74AE549E" w14:textId="131A177B" w:rsidR="000C4D13" w:rsidRPr="00A74095" w:rsidRDefault="000C4D13" w:rsidP="000C4D13">
            <w:r>
              <w:t>subClassOf</w:t>
            </w:r>
          </w:p>
        </w:tc>
        <w:tc>
          <w:tcPr>
            <w:tcW w:w="3265" w:type="dxa"/>
          </w:tcPr>
          <w:p w14:paraId="5EF134BF" w14:textId="173A4633" w:rsidR="000C4D13" w:rsidRPr="00A74095" w:rsidRDefault="000C4D13" w:rsidP="000C4D13">
            <w:r>
              <w:t>Employee</w:t>
            </w:r>
          </w:p>
        </w:tc>
      </w:tr>
      <w:tr w:rsidR="000C4D13" w14:paraId="672713A5" w14:textId="77777777" w:rsidTr="00F4443B">
        <w:trPr>
          <w:cantSplit/>
        </w:trPr>
        <w:tc>
          <w:tcPr>
            <w:tcW w:w="2976" w:type="dxa"/>
          </w:tcPr>
          <w:p w14:paraId="4F171E7A" w14:textId="1FB89DBE" w:rsidR="000C4D13" w:rsidRDefault="000C4D13" w:rsidP="000C4D13">
            <w:r>
              <w:t>PartTimeHomeEmployee</w:t>
            </w:r>
          </w:p>
        </w:tc>
        <w:tc>
          <w:tcPr>
            <w:tcW w:w="3109" w:type="dxa"/>
          </w:tcPr>
          <w:p w14:paraId="44F90DEE" w14:textId="6B0383D3" w:rsidR="000C4D13" w:rsidRPr="00A74095" w:rsidRDefault="000C4D13" w:rsidP="000C4D13">
            <w:r>
              <w:t>subClassOf</w:t>
            </w:r>
          </w:p>
        </w:tc>
        <w:tc>
          <w:tcPr>
            <w:tcW w:w="3265" w:type="dxa"/>
          </w:tcPr>
          <w:p w14:paraId="2198349C" w14:textId="55E30D4F" w:rsidR="000C4D13" w:rsidRPr="00A74095" w:rsidRDefault="000C4D13" w:rsidP="000C4D13">
            <w:r>
              <w:t>PartTimeEmployee</w:t>
            </w:r>
          </w:p>
        </w:tc>
      </w:tr>
      <w:tr w:rsidR="000C4D13" w14:paraId="3E574A00" w14:textId="77777777" w:rsidTr="00F4443B">
        <w:trPr>
          <w:cantSplit/>
        </w:trPr>
        <w:tc>
          <w:tcPr>
            <w:tcW w:w="2976" w:type="dxa"/>
          </w:tcPr>
          <w:p w14:paraId="129D0A34" w14:textId="6724A1C6" w:rsidR="000C4D13" w:rsidRDefault="000C4D13" w:rsidP="000C4D13">
            <w:r>
              <w:t>PartTimeTimeRegEmployee</w:t>
            </w:r>
          </w:p>
        </w:tc>
        <w:tc>
          <w:tcPr>
            <w:tcW w:w="3109" w:type="dxa"/>
          </w:tcPr>
          <w:p w14:paraId="2D9D32A6" w14:textId="6D8D2662" w:rsidR="000C4D13" w:rsidRDefault="000C4D13" w:rsidP="000C4D13">
            <w:r>
              <w:t>(subClassOf</w:t>
            </w:r>
          </w:p>
        </w:tc>
        <w:tc>
          <w:tcPr>
            <w:tcW w:w="3265" w:type="dxa"/>
          </w:tcPr>
          <w:p w14:paraId="02ACE845" w14:textId="29BE78CC" w:rsidR="000C4D13" w:rsidRDefault="000C4D13" w:rsidP="000C4D13">
            <w:r>
              <w:t>PartTimeEmployee) and (not PartTimeHomeEmployee)</w:t>
            </w:r>
          </w:p>
        </w:tc>
      </w:tr>
      <w:tr w:rsidR="000C4D13" w14:paraId="398E58D2" w14:textId="77777777" w:rsidTr="00F4443B">
        <w:trPr>
          <w:cantSplit/>
        </w:trPr>
        <w:tc>
          <w:tcPr>
            <w:tcW w:w="2976" w:type="dxa"/>
            <w:vMerge w:val="restart"/>
          </w:tcPr>
          <w:p w14:paraId="6B9002E5" w14:textId="77777777" w:rsidR="000C4D13" w:rsidRDefault="000C4D13" w:rsidP="000C4D13">
            <w:r>
              <w:t>Wage</w:t>
            </w:r>
          </w:p>
        </w:tc>
        <w:tc>
          <w:tcPr>
            <w:tcW w:w="3109" w:type="dxa"/>
          </w:tcPr>
          <w:p w14:paraId="0ECBFD29" w14:textId="77777777" w:rsidR="000C4D13" w:rsidRDefault="000C4D13" w:rsidP="000C4D13">
            <w:r>
              <w:t>hourlyPay</w:t>
            </w:r>
          </w:p>
        </w:tc>
        <w:tc>
          <w:tcPr>
            <w:tcW w:w="3265" w:type="dxa"/>
          </w:tcPr>
          <w:p w14:paraId="42BBCC03" w14:textId="77777777" w:rsidR="000C4D13" w:rsidRDefault="000C4D13" w:rsidP="000C4D13">
            <w:r>
              <w:t>exactly 1 monetary:MonetaryValue</w:t>
            </w:r>
          </w:p>
        </w:tc>
      </w:tr>
      <w:tr w:rsidR="000C4D13" w14:paraId="3D7ADABE" w14:textId="77777777" w:rsidTr="00F4443B">
        <w:trPr>
          <w:cantSplit/>
        </w:trPr>
        <w:tc>
          <w:tcPr>
            <w:tcW w:w="2976" w:type="dxa"/>
            <w:vMerge/>
          </w:tcPr>
          <w:p w14:paraId="24F23FF1" w14:textId="77777777" w:rsidR="000C4D13" w:rsidRDefault="000C4D13" w:rsidP="000C4D13"/>
        </w:tc>
        <w:tc>
          <w:tcPr>
            <w:tcW w:w="3109" w:type="dxa"/>
          </w:tcPr>
          <w:p w14:paraId="7C8BB73F" w14:textId="77777777" w:rsidR="000C4D13" w:rsidRDefault="000C4D13" w:rsidP="000C4D13">
            <w:r>
              <w:t>overtimePay</w:t>
            </w:r>
          </w:p>
        </w:tc>
        <w:tc>
          <w:tcPr>
            <w:tcW w:w="3265" w:type="dxa"/>
          </w:tcPr>
          <w:p w14:paraId="1701DCA8" w14:textId="77777777" w:rsidR="000C4D13" w:rsidRDefault="000C4D13" w:rsidP="000C4D13">
            <w:r>
              <w:t>only  monetary:MonetaryValue</w:t>
            </w:r>
          </w:p>
        </w:tc>
      </w:tr>
      <w:tr w:rsidR="000C4D13" w14:paraId="267D6AF1" w14:textId="77777777" w:rsidTr="00F4443B">
        <w:trPr>
          <w:cantSplit/>
        </w:trPr>
        <w:tc>
          <w:tcPr>
            <w:tcW w:w="2976" w:type="dxa"/>
          </w:tcPr>
          <w:p w14:paraId="2D269054" w14:textId="77777777" w:rsidR="000C4D13" w:rsidRDefault="000C4D13" w:rsidP="000C4D13">
            <w:r>
              <w:t>Salary</w:t>
            </w:r>
          </w:p>
        </w:tc>
        <w:tc>
          <w:tcPr>
            <w:tcW w:w="3109" w:type="dxa"/>
          </w:tcPr>
          <w:p w14:paraId="3B7BB02C" w14:textId="77777777" w:rsidR="000C4D13" w:rsidRDefault="000C4D13" w:rsidP="000C4D13">
            <w:r>
              <w:t>hasAnnualPay</w:t>
            </w:r>
          </w:p>
        </w:tc>
        <w:tc>
          <w:tcPr>
            <w:tcW w:w="3265" w:type="dxa"/>
          </w:tcPr>
          <w:p w14:paraId="132250AB" w14:textId="77777777" w:rsidR="000C4D13" w:rsidRDefault="000C4D13" w:rsidP="000C4D13">
            <w:r>
              <w:t>exactly 1  monetary:MonetaryValue</w:t>
            </w:r>
          </w:p>
        </w:tc>
      </w:tr>
      <w:tr w:rsidR="000C4D13" w14:paraId="20F79FC6" w14:textId="77777777" w:rsidTr="00F4443B">
        <w:trPr>
          <w:cantSplit/>
        </w:trPr>
        <w:tc>
          <w:tcPr>
            <w:tcW w:w="2976" w:type="dxa"/>
          </w:tcPr>
          <w:p w14:paraId="347C6995" w14:textId="77777777" w:rsidR="000C4D13" w:rsidRDefault="000C4D13" w:rsidP="000C4D13">
            <w:r>
              <w:t>tove:Activity</w:t>
            </w:r>
          </w:p>
        </w:tc>
        <w:tc>
          <w:tcPr>
            <w:tcW w:w="3109" w:type="dxa"/>
          </w:tcPr>
          <w:p w14:paraId="23EB3E4A" w14:textId="77777777" w:rsidR="000C4D13" w:rsidRDefault="000C4D13" w:rsidP="000C4D13">
            <w:r>
              <w:t>equivalentClass</w:t>
            </w:r>
          </w:p>
        </w:tc>
        <w:tc>
          <w:tcPr>
            <w:tcW w:w="3265" w:type="dxa"/>
          </w:tcPr>
          <w:p w14:paraId="12C16976" w14:textId="77777777" w:rsidR="000C4D13" w:rsidRDefault="000C4D13" w:rsidP="000C4D13">
            <w:r>
              <w:t>activity:Activity</w:t>
            </w:r>
          </w:p>
        </w:tc>
      </w:tr>
      <w:tr w:rsidR="000C4D13" w14:paraId="69B077D5" w14:textId="77777777" w:rsidTr="00F4443B">
        <w:trPr>
          <w:cantSplit/>
        </w:trPr>
        <w:tc>
          <w:tcPr>
            <w:tcW w:w="2976" w:type="dxa"/>
          </w:tcPr>
          <w:p w14:paraId="56B9227B" w14:textId="77777777" w:rsidR="000C4D13" w:rsidRDefault="000C4D13" w:rsidP="000C4D13">
            <w:r>
              <w:t>tove:Resource</w:t>
            </w:r>
          </w:p>
        </w:tc>
        <w:tc>
          <w:tcPr>
            <w:tcW w:w="3109" w:type="dxa"/>
          </w:tcPr>
          <w:p w14:paraId="176CA154" w14:textId="77777777" w:rsidR="000C4D13" w:rsidRDefault="000C4D13" w:rsidP="000C4D13">
            <w:r>
              <w:t>equivalentClass</w:t>
            </w:r>
          </w:p>
        </w:tc>
        <w:tc>
          <w:tcPr>
            <w:tcW w:w="3265" w:type="dxa"/>
          </w:tcPr>
          <w:p w14:paraId="3D75C26C" w14:textId="77777777" w:rsidR="000C4D13" w:rsidRDefault="000C4D13" w:rsidP="000C4D13">
            <w:r>
              <w:t>resource:Resource</w:t>
            </w:r>
          </w:p>
        </w:tc>
      </w:tr>
      <w:tr w:rsidR="000C4D13" w14:paraId="4C77C14A" w14:textId="77777777" w:rsidTr="00F4443B">
        <w:trPr>
          <w:cantSplit/>
        </w:trPr>
        <w:tc>
          <w:tcPr>
            <w:tcW w:w="2976" w:type="dxa"/>
          </w:tcPr>
          <w:p w14:paraId="6EBC400D" w14:textId="5A24D5A7" w:rsidR="000C4D13" w:rsidRPr="00A74095" w:rsidRDefault="000C4D13" w:rsidP="000C4D13">
            <w:r w:rsidRPr="00A74095">
              <w:t>EmploymentStatus</w:t>
            </w:r>
          </w:p>
        </w:tc>
        <w:tc>
          <w:tcPr>
            <w:tcW w:w="3109" w:type="dxa"/>
          </w:tcPr>
          <w:p w14:paraId="46F22596" w14:textId="0D4FCF75" w:rsidR="000C4D13" w:rsidRPr="00A74095" w:rsidRDefault="000C4D13" w:rsidP="000C4D13">
            <w:r w:rsidRPr="00A74095">
              <w:t>equivalentClass</w:t>
            </w:r>
          </w:p>
        </w:tc>
        <w:tc>
          <w:tcPr>
            <w:tcW w:w="3265" w:type="dxa"/>
          </w:tcPr>
          <w:p w14:paraId="5298D6DD" w14:textId="38089A08" w:rsidR="000C4D13" w:rsidRPr="00A74095" w:rsidRDefault="000C4D13" w:rsidP="000C4D13">
            <w:r w:rsidRPr="00A74095">
              <w:t>{fulltime_regular, parttime_regular, fulltime_home, parttime_home}</w:t>
            </w:r>
          </w:p>
        </w:tc>
      </w:tr>
      <w:tr w:rsidR="000C4D13" w14:paraId="70DFFEE1" w14:textId="77777777" w:rsidTr="00F4443B">
        <w:trPr>
          <w:cantSplit/>
        </w:trPr>
        <w:tc>
          <w:tcPr>
            <w:tcW w:w="2976" w:type="dxa"/>
          </w:tcPr>
          <w:p w14:paraId="01BBD101" w14:textId="202DE362" w:rsidR="000C4D13" w:rsidRPr="00324747" w:rsidRDefault="000C4D13" w:rsidP="000C4D13">
            <w:r w:rsidRPr="00324747">
              <w:t>GeneralOffice</w:t>
            </w:r>
          </w:p>
        </w:tc>
        <w:tc>
          <w:tcPr>
            <w:tcW w:w="3109" w:type="dxa"/>
          </w:tcPr>
          <w:p w14:paraId="1D4DBC6D" w14:textId="1406840D" w:rsidR="000C4D13" w:rsidRPr="00324747" w:rsidRDefault="000C4D13" w:rsidP="000C4D13">
            <w:r w:rsidRPr="00324747">
              <w:t>subClassOf</w:t>
            </w:r>
          </w:p>
        </w:tc>
        <w:tc>
          <w:tcPr>
            <w:tcW w:w="3265" w:type="dxa"/>
          </w:tcPr>
          <w:p w14:paraId="4A4269C1" w14:textId="10DE29B6" w:rsidR="000C4D13" w:rsidRPr="00324747" w:rsidRDefault="000C4D13" w:rsidP="000C4D13">
            <w:r w:rsidRPr="00324747">
              <w:t>Occupation</w:t>
            </w:r>
          </w:p>
        </w:tc>
      </w:tr>
      <w:tr w:rsidR="000C4D13" w14:paraId="6E0C520F" w14:textId="77777777" w:rsidTr="00F4443B">
        <w:trPr>
          <w:cantSplit/>
        </w:trPr>
        <w:tc>
          <w:tcPr>
            <w:tcW w:w="2976" w:type="dxa"/>
          </w:tcPr>
          <w:p w14:paraId="7C25CFC6" w14:textId="79200832" w:rsidR="000C4D13" w:rsidRPr="00324747" w:rsidRDefault="000C4D13" w:rsidP="000C4D13">
            <w:r w:rsidRPr="00324747">
              <w:t>Trades</w:t>
            </w:r>
          </w:p>
        </w:tc>
        <w:tc>
          <w:tcPr>
            <w:tcW w:w="3109" w:type="dxa"/>
          </w:tcPr>
          <w:p w14:paraId="51A0D88A" w14:textId="688090AD" w:rsidR="000C4D13" w:rsidRPr="00324747" w:rsidRDefault="000C4D13" w:rsidP="000C4D13">
            <w:r w:rsidRPr="00324747">
              <w:t>subClassOf</w:t>
            </w:r>
          </w:p>
        </w:tc>
        <w:tc>
          <w:tcPr>
            <w:tcW w:w="3265" w:type="dxa"/>
          </w:tcPr>
          <w:p w14:paraId="229FF87B" w14:textId="1A38DD86" w:rsidR="000C4D13" w:rsidRPr="00324747" w:rsidRDefault="000C4D13" w:rsidP="000C4D13">
            <w:r w:rsidRPr="00324747">
              <w:t>Occupation</w:t>
            </w:r>
          </w:p>
        </w:tc>
      </w:tr>
      <w:tr w:rsidR="000C4D13" w14:paraId="2C9DD810" w14:textId="77777777" w:rsidTr="00F4443B">
        <w:trPr>
          <w:cantSplit/>
        </w:trPr>
        <w:tc>
          <w:tcPr>
            <w:tcW w:w="2976" w:type="dxa"/>
          </w:tcPr>
          <w:p w14:paraId="25DE9F35" w14:textId="39C2B94E" w:rsidR="000C4D13" w:rsidRPr="00324747" w:rsidRDefault="000C4D13" w:rsidP="000C4D13">
            <w:r w:rsidRPr="00324747">
              <w:t>Professional</w:t>
            </w:r>
          </w:p>
        </w:tc>
        <w:tc>
          <w:tcPr>
            <w:tcW w:w="3109" w:type="dxa"/>
          </w:tcPr>
          <w:p w14:paraId="688E89BF" w14:textId="2BC744FC" w:rsidR="000C4D13" w:rsidRPr="00324747" w:rsidRDefault="000C4D13" w:rsidP="000C4D13">
            <w:r w:rsidRPr="00324747">
              <w:t>subClassOf</w:t>
            </w:r>
          </w:p>
        </w:tc>
        <w:tc>
          <w:tcPr>
            <w:tcW w:w="3265" w:type="dxa"/>
          </w:tcPr>
          <w:p w14:paraId="3F4747E4" w14:textId="5B5752BC" w:rsidR="000C4D13" w:rsidRPr="00324747" w:rsidRDefault="000C4D13" w:rsidP="000C4D13">
            <w:r w:rsidRPr="00324747">
              <w:t>Occupation</w:t>
            </w:r>
          </w:p>
        </w:tc>
      </w:tr>
      <w:tr w:rsidR="000C4D13" w14:paraId="2624A435" w14:textId="77777777" w:rsidTr="00F4443B">
        <w:trPr>
          <w:cantSplit/>
        </w:trPr>
        <w:tc>
          <w:tcPr>
            <w:tcW w:w="2976" w:type="dxa"/>
          </w:tcPr>
          <w:p w14:paraId="43FF8F4F" w14:textId="4459DE57" w:rsidR="000C4D13" w:rsidRPr="00324747" w:rsidRDefault="000C4D13" w:rsidP="000C4D13">
            <w:r w:rsidRPr="00324747">
              <w:t>Sales</w:t>
            </w:r>
          </w:p>
        </w:tc>
        <w:tc>
          <w:tcPr>
            <w:tcW w:w="3109" w:type="dxa"/>
          </w:tcPr>
          <w:p w14:paraId="3E299E12" w14:textId="2E93A689" w:rsidR="000C4D13" w:rsidRPr="00324747" w:rsidRDefault="000C4D13" w:rsidP="000C4D13">
            <w:r w:rsidRPr="00324747">
              <w:t>subClassOf</w:t>
            </w:r>
          </w:p>
        </w:tc>
        <w:tc>
          <w:tcPr>
            <w:tcW w:w="3265" w:type="dxa"/>
          </w:tcPr>
          <w:p w14:paraId="5DA1E03E" w14:textId="63E4DA02" w:rsidR="000C4D13" w:rsidRPr="00324747" w:rsidRDefault="000C4D13" w:rsidP="000C4D13">
            <w:r w:rsidRPr="00324747">
              <w:t>Occupation</w:t>
            </w:r>
          </w:p>
        </w:tc>
      </w:tr>
      <w:tr w:rsidR="000C4D13" w14:paraId="606136D1" w14:textId="77777777" w:rsidTr="00F4443B">
        <w:trPr>
          <w:cantSplit/>
        </w:trPr>
        <w:tc>
          <w:tcPr>
            <w:tcW w:w="2976" w:type="dxa"/>
          </w:tcPr>
          <w:p w14:paraId="7AB953A1" w14:textId="5BFBCA02" w:rsidR="000C4D13" w:rsidRPr="00324747" w:rsidRDefault="000C4D13" w:rsidP="000C4D13">
            <w:r w:rsidRPr="00324747">
              <w:t>EducationalInstitution</w:t>
            </w:r>
          </w:p>
        </w:tc>
        <w:tc>
          <w:tcPr>
            <w:tcW w:w="3109" w:type="dxa"/>
          </w:tcPr>
          <w:p w14:paraId="32CA3EA0" w14:textId="302EA08B" w:rsidR="000C4D13" w:rsidRPr="00324747" w:rsidRDefault="000C4D13" w:rsidP="000C4D13">
            <w:r w:rsidRPr="00324747">
              <w:t>subClassOf</w:t>
            </w:r>
          </w:p>
        </w:tc>
        <w:tc>
          <w:tcPr>
            <w:tcW w:w="3265" w:type="dxa"/>
          </w:tcPr>
          <w:p w14:paraId="13D152C6" w14:textId="08FD228C" w:rsidR="000C4D13" w:rsidRPr="00324747" w:rsidRDefault="000C4D13" w:rsidP="000C4D13">
            <w:r w:rsidRPr="00324747">
              <w:t>Organization</w:t>
            </w:r>
          </w:p>
        </w:tc>
      </w:tr>
      <w:tr w:rsidR="000C4D13" w14:paraId="61C1DA5C" w14:textId="77777777" w:rsidTr="00F4443B">
        <w:trPr>
          <w:cantSplit/>
        </w:trPr>
        <w:tc>
          <w:tcPr>
            <w:tcW w:w="2976" w:type="dxa"/>
            <w:vMerge w:val="restart"/>
          </w:tcPr>
          <w:p w14:paraId="333D72BD" w14:textId="6867D973" w:rsidR="000C4D13" w:rsidRPr="00CE6297" w:rsidRDefault="000C4D13" w:rsidP="000C4D13">
            <w:r w:rsidRPr="00CE6297">
              <w:t>Student</w:t>
            </w:r>
          </w:p>
        </w:tc>
        <w:tc>
          <w:tcPr>
            <w:tcW w:w="3109" w:type="dxa"/>
          </w:tcPr>
          <w:p w14:paraId="57677E85" w14:textId="6B91AD5D" w:rsidR="000C4D13" w:rsidRPr="00CE6297" w:rsidRDefault="000C4D13" w:rsidP="000C4D13">
            <w:r w:rsidRPr="00CE6297">
              <w:t>subClassOf</w:t>
            </w:r>
          </w:p>
        </w:tc>
        <w:tc>
          <w:tcPr>
            <w:tcW w:w="3265" w:type="dxa"/>
          </w:tcPr>
          <w:p w14:paraId="386DA78F" w14:textId="5405937B" w:rsidR="000C4D13" w:rsidRPr="00CE6297" w:rsidRDefault="000C4D13" w:rsidP="000C4D13">
            <w:r w:rsidRPr="00CE6297">
              <w:t>OrganizationAgent</w:t>
            </w:r>
          </w:p>
        </w:tc>
      </w:tr>
      <w:tr w:rsidR="000C4D13" w14:paraId="77219F2C" w14:textId="77777777" w:rsidTr="00F4443B">
        <w:trPr>
          <w:cantSplit/>
        </w:trPr>
        <w:tc>
          <w:tcPr>
            <w:tcW w:w="2976" w:type="dxa"/>
            <w:vMerge/>
          </w:tcPr>
          <w:p w14:paraId="25F491F5" w14:textId="77777777" w:rsidR="000C4D13" w:rsidRPr="00CE6297" w:rsidRDefault="000C4D13" w:rsidP="000C4D13"/>
        </w:tc>
        <w:tc>
          <w:tcPr>
            <w:tcW w:w="3109" w:type="dxa"/>
          </w:tcPr>
          <w:p w14:paraId="3290281D" w14:textId="6B56242E" w:rsidR="000C4D13" w:rsidRPr="00CE6297" w:rsidRDefault="000C4D13" w:rsidP="000C4D13">
            <w:r w:rsidRPr="00CE6297">
              <w:t>enrolledIn</w:t>
            </w:r>
          </w:p>
        </w:tc>
        <w:tc>
          <w:tcPr>
            <w:tcW w:w="3265" w:type="dxa"/>
          </w:tcPr>
          <w:p w14:paraId="5F5FBEA5" w14:textId="76787CCF" w:rsidR="000C4D13" w:rsidRPr="00CE6297" w:rsidRDefault="000C4D13" w:rsidP="000C4D13">
            <w:r w:rsidRPr="00CE6297">
              <w:t>min 1 EducationalInstitution</w:t>
            </w:r>
          </w:p>
        </w:tc>
      </w:tr>
      <w:tr w:rsidR="000C4D13" w14:paraId="66EE9A1C" w14:textId="77777777" w:rsidTr="00F4443B">
        <w:trPr>
          <w:cantSplit/>
        </w:trPr>
        <w:tc>
          <w:tcPr>
            <w:tcW w:w="2976" w:type="dxa"/>
          </w:tcPr>
          <w:p w14:paraId="4D07E7C5" w14:textId="2A79CB9A" w:rsidR="000C4D13" w:rsidRPr="00CE6297" w:rsidRDefault="000C4D13" w:rsidP="000C4D13">
            <w:r>
              <w:t>FullTimeStudent</w:t>
            </w:r>
          </w:p>
        </w:tc>
        <w:tc>
          <w:tcPr>
            <w:tcW w:w="3109" w:type="dxa"/>
          </w:tcPr>
          <w:p w14:paraId="4353502D" w14:textId="0012B35A" w:rsidR="000C4D13" w:rsidRPr="00CE6297" w:rsidRDefault="000C4D13" w:rsidP="000C4D13">
            <w:r>
              <w:t>subClassOf</w:t>
            </w:r>
          </w:p>
        </w:tc>
        <w:tc>
          <w:tcPr>
            <w:tcW w:w="3265" w:type="dxa"/>
          </w:tcPr>
          <w:p w14:paraId="6E379F7E" w14:textId="0919E5A5" w:rsidR="000C4D13" w:rsidRPr="00CE6297" w:rsidRDefault="000C4D13" w:rsidP="000C4D13">
            <w:r>
              <w:t>Student</w:t>
            </w:r>
          </w:p>
        </w:tc>
      </w:tr>
      <w:tr w:rsidR="000C4D13" w14:paraId="148C68AB" w14:textId="77777777" w:rsidTr="00F4443B">
        <w:trPr>
          <w:cantSplit/>
        </w:trPr>
        <w:tc>
          <w:tcPr>
            <w:tcW w:w="2976" w:type="dxa"/>
          </w:tcPr>
          <w:p w14:paraId="1C5BA126" w14:textId="41CE5657" w:rsidR="000C4D13" w:rsidRDefault="000C4D13" w:rsidP="000C4D13">
            <w:r>
              <w:t>PartTimeStudent</w:t>
            </w:r>
          </w:p>
        </w:tc>
        <w:tc>
          <w:tcPr>
            <w:tcW w:w="3109" w:type="dxa"/>
          </w:tcPr>
          <w:p w14:paraId="0241F1DF" w14:textId="0C150E8C" w:rsidR="000C4D13" w:rsidRDefault="000C4D13" w:rsidP="000C4D13">
            <w:r>
              <w:t>subClassOf</w:t>
            </w:r>
          </w:p>
        </w:tc>
        <w:tc>
          <w:tcPr>
            <w:tcW w:w="3265" w:type="dxa"/>
          </w:tcPr>
          <w:p w14:paraId="36E89AEE" w14:textId="25455DC2" w:rsidR="000C4D13" w:rsidRDefault="000C4D13" w:rsidP="000C4D13">
            <w:r>
              <w:t>Student</w:t>
            </w:r>
          </w:p>
        </w:tc>
      </w:tr>
    </w:tbl>
    <w:p w14:paraId="31F214F9" w14:textId="1B2562A9" w:rsidR="00944B19" w:rsidRDefault="00944B19" w:rsidP="00EA354A">
      <w:pPr>
        <w:rPr>
          <w:b/>
        </w:rPr>
      </w:pPr>
    </w:p>
    <w:p w14:paraId="0446B99A" w14:textId="077B9DFF" w:rsidR="00706FA9" w:rsidRDefault="00706FA9" w:rsidP="00331CB6">
      <w:pPr>
        <w:pStyle w:val="ListParagraph"/>
        <w:numPr>
          <w:ilvl w:val="0"/>
          <w:numId w:val="15"/>
        </w:numPr>
        <w:rPr>
          <w:b/>
        </w:rPr>
      </w:pPr>
      <w:r>
        <w:rPr>
          <w:b/>
        </w:rPr>
        <w:t>hasOrgMember subPropertyOf tove:hasMember</w:t>
      </w:r>
    </w:p>
    <w:p w14:paraId="2C68E780" w14:textId="75ED862D" w:rsidR="00706FA9" w:rsidRPr="00706FA9" w:rsidRDefault="00706FA9" w:rsidP="00331CB6">
      <w:pPr>
        <w:pStyle w:val="ListParagraph"/>
        <w:numPr>
          <w:ilvl w:val="0"/>
          <w:numId w:val="15"/>
        </w:numPr>
        <w:rPr>
          <w:b/>
        </w:rPr>
      </w:pPr>
      <w:r>
        <w:rPr>
          <w:b/>
        </w:rPr>
        <w:t>org:Organization hasOrgMember min 2 tove:OrganizationAgent</w:t>
      </w:r>
    </w:p>
    <w:p w14:paraId="2F1B7232" w14:textId="77777777" w:rsidR="000C363A" w:rsidRDefault="00943F1A" w:rsidP="00EA354A">
      <w:pPr>
        <w:rPr>
          <w:b/>
        </w:rPr>
      </w:pPr>
      <w:r>
        <w:rPr>
          <w:b/>
        </w:rPr>
        <w:lastRenderedPageBreak/>
        <w:t>Reused Ontologies:</w:t>
      </w:r>
    </w:p>
    <w:p w14:paraId="4AF8A48E" w14:textId="602365AC" w:rsidR="00943F1A" w:rsidRDefault="00671E67" w:rsidP="009E4A69">
      <w:pPr>
        <w:pStyle w:val="ListParagraph"/>
      </w:pPr>
      <w:r>
        <w:t xml:space="preserve">tove: </w:t>
      </w:r>
      <w:r w:rsidR="00F901B1">
        <w:t xml:space="preserve">The </w:t>
      </w:r>
      <w:r>
        <w:t>TOVE Organization ontology</w:t>
      </w:r>
      <w:r w:rsidR="005B2B4C">
        <w:rPr>
          <w:rStyle w:val="FootnoteReference"/>
        </w:rPr>
        <w:footnoteReference w:id="14"/>
      </w:r>
      <w:r>
        <w:t xml:space="preserve">, </w:t>
      </w:r>
      <w:r w:rsidR="00F901B1">
        <w:t>as originally presented by</w:t>
      </w:r>
      <w:r w:rsidR="006049CC">
        <w:t xml:space="preserve"> </w:t>
      </w:r>
      <w:r w:rsidR="009E5CF6">
        <w:fldChar w:fldCharType="begin"/>
      </w:r>
      <w:r w:rsidR="00DE6FBD">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rsidR="009E5CF6">
        <w:fldChar w:fldCharType="separate"/>
      </w:r>
      <w:r w:rsidR="00DE6FBD">
        <w:rPr>
          <w:noProof/>
        </w:rPr>
        <w:t>[30]</w:t>
      </w:r>
      <w:r w:rsidR="009E5CF6">
        <w:fldChar w:fldCharType="end"/>
      </w:r>
      <w:r w:rsidR="00F901B1">
        <w:t xml:space="preserve"> </w:t>
      </w:r>
      <w:r>
        <w:t xml:space="preserve">with </w:t>
      </w:r>
      <w:r w:rsidR="00F901B1">
        <w:t>modifications to account for the difference</w:t>
      </w:r>
      <w:r>
        <w:t xml:space="preserve"> in our representation of states, where </w:t>
      </w:r>
      <w:r w:rsidR="001D1B93">
        <w:t>a Goal is a subclass of StateType</w:t>
      </w:r>
      <w:r w:rsidR="009E240A">
        <w:t>, and where Activities are enabled/caused by state types</w:t>
      </w:r>
      <w:r w:rsidR="001D1B93">
        <w:t>.</w:t>
      </w:r>
      <w:r w:rsidR="00F36F45">
        <w:br/>
        <w:t>This modification also results in the removal of the StateEmpowerment class</w:t>
      </w:r>
      <w:r w:rsidR="00F901B1">
        <w:t xml:space="preserve">. Note that it is possible to </w:t>
      </w:r>
      <w:r w:rsidR="0059107A">
        <w:t>introduce a similar concept if required, however this would likely take the form of a property that relates an organization agent to some state-types (where the states they are empowered to take an object to, and the object itself, are described by the state type).</w:t>
      </w:r>
    </w:p>
    <w:p w14:paraId="3FCDC4DC" w14:textId="77777777" w:rsidR="004B15F3" w:rsidRDefault="004B15F3" w:rsidP="009E4A69">
      <w:pPr>
        <w:pStyle w:val="ListParagraph"/>
      </w:pPr>
      <w:r>
        <w:t>icity-foundation: iCity-Foundation Ontology</w:t>
      </w:r>
    </w:p>
    <w:p w14:paraId="54060DA1" w14:textId="6183703A" w:rsidR="004B15F3" w:rsidRDefault="004B15F3" w:rsidP="009E4A69">
      <w:pPr>
        <w:pStyle w:val="ListParagraph"/>
      </w:pPr>
      <w:r>
        <w:t>schema.org (vocabulary)</w:t>
      </w:r>
    </w:p>
    <w:p w14:paraId="0A754601" w14:textId="135648CD" w:rsidR="0038626E" w:rsidRDefault="0038626E" w:rsidP="0038626E">
      <w:pPr>
        <w:rPr>
          <w:b/>
        </w:rPr>
      </w:pPr>
      <w:r>
        <w:rPr>
          <w:b/>
        </w:rPr>
        <w:t>Future Work:</w:t>
      </w:r>
    </w:p>
    <w:p w14:paraId="7033A986" w14:textId="45A25913" w:rsidR="0038626E" w:rsidRDefault="0038626E" w:rsidP="00331CB6">
      <w:pPr>
        <w:pStyle w:val="ListParagraph"/>
        <w:numPr>
          <w:ilvl w:val="0"/>
          <w:numId w:val="13"/>
        </w:numPr>
      </w:pPr>
      <w:r>
        <w:t>Define part</w:t>
      </w:r>
      <w:r w:rsidR="0071181A">
        <w:t>-</w:t>
      </w:r>
      <w:r>
        <w:t>time / full</w:t>
      </w:r>
      <w:r w:rsidR="0071181A">
        <w:t>-</w:t>
      </w:r>
      <w:r>
        <w:t>time employees and students in more detail (e.g. with respect to their work locations).</w:t>
      </w:r>
    </w:p>
    <w:p w14:paraId="22F21764" w14:textId="6318D2A2" w:rsidR="0071181A" w:rsidRPr="0038626E" w:rsidRDefault="0071181A" w:rsidP="00331CB6">
      <w:pPr>
        <w:pStyle w:val="ListParagraph"/>
        <w:numPr>
          <w:ilvl w:val="0"/>
          <w:numId w:val="13"/>
        </w:numPr>
      </w:pPr>
      <w:r>
        <w:t>Define part-time /full-time students according to some enrollment criteria</w:t>
      </w:r>
    </w:p>
    <w:p w14:paraId="0745ADF0" w14:textId="77777777" w:rsidR="00D01F8A" w:rsidRDefault="00D01F8A" w:rsidP="00EA354A">
      <w:pPr>
        <w:pStyle w:val="Heading2"/>
      </w:pPr>
      <w:bookmarkStart w:id="119" w:name="_Toc35948857"/>
      <w:r>
        <w:t>Building Ontology</w:t>
      </w:r>
      <w:bookmarkEnd w:id="119"/>
    </w:p>
    <w:p w14:paraId="172E7880" w14:textId="6AD01E53" w:rsidR="00D479C9" w:rsidRPr="00D479C9" w:rsidRDefault="0089518D" w:rsidP="00D479C9">
      <w:pPr>
        <w:rPr>
          <w:i/>
        </w:rPr>
      </w:pPr>
      <w:r>
        <w:rPr>
          <w:i/>
        </w:rPr>
        <w:t>http://ontology.eil.utoronto.ca/icity/</w:t>
      </w:r>
      <w:r w:rsidR="00D479C9" w:rsidRPr="00D479C9">
        <w:rPr>
          <w:i/>
        </w:rPr>
        <w:t>Building</w:t>
      </w:r>
      <w:r w:rsidR="00AC0B4C">
        <w:rPr>
          <w:i/>
        </w:rPr>
        <w:t>.owl</w:t>
      </w:r>
    </w:p>
    <w:p w14:paraId="6CD195B2" w14:textId="77777777" w:rsidR="00E72332" w:rsidRPr="00E72332" w:rsidRDefault="00E72332" w:rsidP="00E72332">
      <w:pPr>
        <w:rPr>
          <w:b/>
        </w:rPr>
      </w:pPr>
      <w:r w:rsidRPr="00E72332">
        <w:rPr>
          <w:b/>
        </w:rPr>
        <w:t>Namespace: building</w:t>
      </w:r>
    </w:p>
    <w:p w14:paraId="3F68CDA4" w14:textId="41D03C3D" w:rsidR="00C850B1" w:rsidRDefault="00D01F8A" w:rsidP="00320FAD">
      <w:pPr>
        <w:pStyle w:val="ListParagraph"/>
      </w:pPr>
      <w:r>
        <w:t>Building</w:t>
      </w:r>
      <w:r w:rsidR="00F46BD1">
        <w:t>: 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547880">
        <w:rPr>
          <w:b/>
        </w:rPr>
        <w:t>subclasses</w:t>
      </w:r>
      <w:r w:rsidR="00547880">
        <w:t xml:space="preserve">) </w:t>
      </w:r>
      <w:r w:rsidR="007C1354">
        <w:t>of buildings, such as</w:t>
      </w:r>
      <w:r w:rsidR="00F46BD1">
        <w:t xml:space="preserve"> House, </w:t>
      </w:r>
      <w:r w:rsidR="00547880">
        <w:t>Apartm</w:t>
      </w:r>
      <w:r w:rsidR="007C1354">
        <w:t>ent Building, Office Building, and so on.</w:t>
      </w:r>
      <w:r w:rsidR="00C632C2">
        <w:br/>
        <w:t xml:space="preserve">A Building or BuildingUnit may contain some </w:t>
      </w:r>
      <w:r w:rsidR="00EA1F01">
        <w:t xml:space="preserve">Building </w:t>
      </w:r>
      <w:r w:rsidR="00C632C2">
        <w:t xml:space="preserve">Facility(s), e.g. kitchen, bath, or air conditioning. Note that this is distinct from the notion of including amenities that are </w:t>
      </w:r>
      <w:r w:rsidR="00C632C2">
        <w:lastRenderedPageBreak/>
        <w:t>not a physical part of the Building (Unit), but which may be part of the Tenure.</w:t>
      </w:r>
      <w:r w:rsidR="00135DBA">
        <w:br/>
      </w:r>
      <w:r w:rsidR="00693BFD">
        <w:t>A B</w:t>
      </w:r>
      <w:r w:rsidR="002010DA">
        <w:t xml:space="preserve">uilding has a market </w:t>
      </w:r>
      <w:r w:rsidR="002010DA" w:rsidRPr="00693BFD">
        <w:rPr>
          <w:b/>
        </w:rPr>
        <w:t>value</w:t>
      </w:r>
      <w:r w:rsidR="002010DA">
        <w:t>.</w:t>
      </w:r>
      <w:r w:rsidR="00693BFD">
        <w:br/>
      </w:r>
      <w:r w:rsidR="00135DBA">
        <w:t xml:space="preserve">A Building </w:t>
      </w:r>
      <w:r w:rsidR="00135DBA" w:rsidRPr="00135DBA">
        <w:rPr>
          <w:b/>
        </w:rPr>
        <w:t>has</w:t>
      </w:r>
      <w:r w:rsidR="00135DBA">
        <w:t xml:space="preserve"> some </w:t>
      </w:r>
      <w:r w:rsidR="00135DBA" w:rsidRPr="00135DBA">
        <w:rPr>
          <w:b/>
        </w:rPr>
        <w:t>Location</w:t>
      </w:r>
      <w:r w:rsidR="00135DBA">
        <w:t>.</w:t>
      </w:r>
      <w:r w:rsidR="00320FAD">
        <w:br/>
        <w:t xml:space="preserve">A Building has some </w:t>
      </w:r>
      <w:r w:rsidR="00977133">
        <w:t>height, some footprint area, and some floor area. The floor area is often greater than the footprint area as it accounts for the area of each floor of the building. However, floor area excludes unoccupied areas such as basements. These properties are considered variant as it is possible for a building to undergo construction to increase its dimensions.</w:t>
      </w:r>
      <w:r w:rsidR="00C850B1">
        <w:br/>
        <w:t>A Building contains one or many units.</w:t>
      </w:r>
    </w:p>
    <w:p w14:paraId="65AD2756" w14:textId="42AD592A" w:rsidR="00A329EB" w:rsidRDefault="00A329EB" w:rsidP="009E4A69">
      <w:pPr>
        <w:pStyle w:val="ListParagraph"/>
      </w:pPr>
      <w:r>
        <w:t>BuildingFacility: A Building Facility</w:t>
      </w:r>
      <w:r w:rsidRPr="00A329EB">
        <w:t xml:space="preserve"> refers to services/features that are included in the Building/Building unit by nature of its physical design (e.g. HVAC, kitchen, bathroom, etc)</w:t>
      </w:r>
    </w:p>
    <w:p w14:paraId="32A5EFB6" w14:textId="1AD9AB69" w:rsidR="00C850B1" w:rsidRDefault="00C850B1" w:rsidP="009E4A69">
      <w:pPr>
        <w:pStyle w:val="ListParagraph"/>
      </w:pPr>
      <w:r>
        <w:t>BuildingUnit: A BuildingUnit has a size (square footage, number of rooms)</w:t>
      </w:r>
      <w:r>
        <w:br/>
      </w:r>
      <w:r w:rsidR="00C632C2" w:rsidRPr="00C632C2">
        <w:rPr>
          <w:lang w:val="en-CA"/>
        </w:rPr>
        <w:t>A Building or BuildingUnit may contain some Facility(s), e.g. kitchen, bath, or air conditioning. Note that this is distinct from the notion of including amenities that are not a physical part of the Building (Unit), but which may be part of the Tenure.</w:t>
      </w:r>
      <w:r w:rsidR="001C0C18">
        <w:br/>
        <w:t>A BuildingUnit has an address</w:t>
      </w:r>
      <w:r w:rsidR="007C1354">
        <w:t>.</w:t>
      </w:r>
      <w:r w:rsidR="00383C49">
        <w:br/>
        <w:t>A BuildingUnit has a value, and may have some rental fee.</w:t>
      </w:r>
    </w:p>
    <w:p w14:paraId="05226D4E" w14:textId="56847339" w:rsidR="008C4E24" w:rsidRDefault="008C4E24" w:rsidP="008C4E24">
      <w:r w:rsidRPr="008C4E24">
        <w:rPr>
          <w:noProof/>
        </w:rPr>
        <w:lastRenderedPageBreak/>
        <w:drawing>
          <wp:inline distT="0" distB="0" distL="0" distR="0" wp14:anchorId="324527F3" wp14:editId="38DA3AE9">
            <wp:extent cx="59436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437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121"/>
        <w:gridCol w:w="2556"/>
        <w:gridCol w:w="4673"/>
      </w:tblGrid>
      <w:tr w:rsidR="00547880" w14:paraId="7A42CACF" w14:textId="77777777" w:rsidTr="0055163B">
        <w:trPr>
          <w:cantSplit/>
        </w:trPr>
        <w:tc>
          <w:tcPr>
            <w:tcW w:w="2121" w:type="dxa"/>
            <w:shd w:val="clear" w:color="auto" w:fill="00FFFF"/>
          </w:tcPr>
          <w:p w14:paraId="22E9D882" w14:textId="77777777" w:rsidR="00547880" w:rsidRDefault="00547880" w:rsidP="002515AE">
            <w:r>
              <w:t>Object</w:t>
            </w:r>
          </w:p>
        </w:tc>
        <w:tc>
          <w:tcPr>
            <w:tcW w:w="2556" w:type="dxa"/>
            <w:shd w:val="clear" w:color="auto" w:fill="00FFFF"/>
          </w:tcPr>
          <w:p w14:paraId="0023C055" w14:textId="77777777" w:rsidR="00547880" w:rsidRDefault="00547880" w:rsidP="002515AE">
            <w:r>
              <w:t>Property</w:t>
            </w:r>
          </w:p>
        </w:tc>
        <w:tc>
          <w:tcPr>
            <w:tcW w:w="4673" w:type="dxa"/>
            <w:shd w:val="clear" w:color="auto" w:fill="00FFFF"/>
          </w:tcPr>
          <w:p w14:paraId="76962CD4" w14:textId="77777777" w:rsidR="00547880" w:rsidRDefault="00547880" w:rsidP="002515AE">
            <w:r>
              <w:t>Value</w:t>
            </w:r>
          </w:p>
        </w:tc>
      </w:tr>
      <w:tr w:rsidR="003D78DD" w14:paraId="0ACF058D" w14:textId="77777777" w:rsidTr="0055163B">
        <w:trPr>
          <w:cantSplit/>
        </w:trPr>
        <w:tc>
          <w:tcPr>
            <w:tcW w:w="2121" w:type="dxa"/>
            <w:vMerge w:val="restart"/>
          </w:tcPr>
          <w:p w14:paraId="6F6B50EC" w14:textId="77777777" w:rsidR="003D78DD" w:rsidRDefault="003D78DD" w:rsidP="003D78DD">
            <w:r>
              <w:t>Building</w:t>
            </w:r>
            <w:r w:rsidR="007C53F3">
              <w:t>PD</w:t>
            </w:r>
          </w:p>
        </w:tc>
        <w:tc>
          <w:tcPr>
            <w:tcW w:w="2556" w:type="dxa"/>
          </w:tcPr>
          <w:p w14:paraId="030C52F7" w14:textId="77777777" w:rsidR="003D78DD" w:rsidRDefault="003D78DD" w:rsidP="003D78DD">
            <w:r>
              <w:t>subClassOf</w:t>
            </w:r>
          </w:p>
        </w:tc>
        <w:tc>
          <w:tcPr>
            <w:tcW w:w="4673" w:type="dxa"/>
          </w:tcPr>
          <w:p w14:paraId="0AD7907F" w14:textId="77777777" w:rsidR="003D78DD" w:rsidRDefault="00E72332" w:rsidP="003D78DD">
            <w:r>
              <w:t>change:</w:t>
            </w:r>
            <w:r w:rsidR="003D78DD">
              <w:t>TimeVaryingConcept</w:t>
            </w:r>
          </w:p>
        </w:tc>
      </w:tr>
      <w:tr w:rsidR="003D78DD" w14:paraId="465FD031" w14:textId="77777777" w:rsidTr="0055163B">
        <w:trPr>
          <w:cantSplit/>
        </w:trPr>
        <w:tc>
          <w:tcPr>
            <w:tcW w:w="2121" w:type="dxa"/>
            <w:vMerge/>
          </w:tcPr>
          <w:p w14:paraId="4314992D" w14:textId="77777777" w:rsidR="003D78DD" w:rsidRDefault="003D78DD" w:rsidP="003D78DD"/>
        </w:tc>
        <w:tc>
          <w:tcPr>
            <w:tcW w:w="2556" w:type="dxa"/>
          </w:tcPr>
          <w:p w14:paraId="08452F51" w14:textId="77777777" w:rsidR="003D78DD" w:rsidRDefault="003D78DD" w:rsidP="003D78DD">
            <w:r>
              <w:t>equivalentClass</w:t>
            </w:r>
          </w:p>
        </w:tc>
        <w:tc>
          <w:tcPr>
            <w:tcW w:w="4673" w:type="dxa"/>
          </w:tcPr>
          <w:p w14:paraId="6134EC73" w14:textId="77777777" w:rsidR="003D78DD" w:rsidRDefault="00E72332" w:rsidP="003D78DD">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55163B">
        <w:trPr>
          <w:cantSplit/>
        </w:trPr>
        <w:tc>
          <w:tcPr>
            <w:tcW w:w="2121" w:type="dxa"/>
            <w:vMerge/>
          </w:tcPr>
          <w:p w14:paraId="5B82F440" w14:textId="77777777" w:rsidR="00C51746" w:rsidRDefault="00C51746" w:rsidP="003D78DD"/>
        </w:tc>
        <w:tc>
          <w:tcPr>
            <w:tcW w:w="2556" w:type="dxa"/>
          </w:tcPr>
          <w:p w14:paraId="49E11AA2" w14:textId="05A879AA" w:rsidR="00C51746" w:rsidRDefault="00C51746" w:rsidP="003D78DD">
            <w:r>
              <w:t>contact:hasAddress</w:t>
            </w:r>
          </w:p>
        </w:tc>
        <w:tc>
          <w:tcPr>
            <w:tcW w:w="4673" w:type="dxa"/>
          </w:tcPr>
          <w:p w14:paraId="5BC79B75" w14:textId="06919AA1" w:rsidR="00C51746" w:rsidRDefault="00C51746" w:rsidP="003D78DD">
            <w:r>
              <w:t>only contact:Address</w:t>
            </w:r>
          </w:p>
        </w:tc>
      </w:tr>
      <w:tr w:rsidR="003D78DD" w14:paraId="76B506AD" w14:textId="77777777" w:rsidTr="0055163B">
        <w:trPr>
          <w:cantSplit/>
        </w:trPr>
        <w:tc>
          <w:tcPr>
            <w:tcW w:w="2121" w:type="dxa"/>
            <w:vMerge/>
          </w:tcPr>
          <w:p w14:paraId="64C2CE87" w14:textId="77777777" w:rsidR="003D78DD" w:rsidRDefault="003D78DD" w:rsidP="003D78DD"/>
        </w:tc>
        <w:tc>
          <w:tcPr>
            <w:tcW w:w="2556" w:type="dxa"/>
          </w:tcPr>
          <w:p w14:paraId="2079EC02" w14:textId="77777777" w:rsidR="003D78DD" w:rsidRDefault="00E72332" w:rsidP="003D78DD">
            <w:r>
              <w:t>change:</w:t>
            </w:r>
            <w:r w:rsidR="006D5597">
              <w:t>existsAt</w:t>
            </w:r>
          </w:p>
        </w:tc>
        <w:tc>
          <w:tcPr>
            <w:tcW w:w="4673" w:type="dxa"/>
          </w:tcPr>
          <w:p w14:paraId="005FCFD6" w14:textId="77777777" w:rsidR="003D78DD" w:rsidRDefault="003D78DD" w:rsidP="003D78DD">
            <w:r>
              <w:t>exactly 1 Interval</w:t>
            </w:r>
          </w:p>
        </w:tc>
      </w:tr>
      <w:tr w:rsidR="003D78DD" w14:paraId="5F49AF87" w14:textId="77777777" w:rsidTr="0055163B">
        <w:trPr>
          <w:cantSplit/>
        </w:trPr>
        <w:tc>
          <w:tcPr>
            <w:tcW w:w="2121" w:type="dxa"/>
            <w:vMerge w:val="restart"/>
          </w:tcPr>
          <w:p w14:paraId="19CE150F" w14:textId="77777777" w:rsidR="003D78DD" w:rsidRDefault="003D78DD" w:rsidP="003D78DD">
            <w:r>
              <w:t>Building</w:t>
            </w:r>
          </w:p>
        </w:tc>
        <w:tc>
          <w:tcPr>
            <w:tcW w:w="2556" w:type="dxa"/>
          </w:tcPr>
          <w:p w14:paraId="120AAC34" w14:textId="77777777" w:rsidR="003D78DD" w:rsidRDefault="003D78DD" w:rsidP="003D78DD">
            <w:r>
              <w:t>equivalentClass</w:t>
            </w:r>
          </w:p>
        </w:tc>
        <w:tc>
          <w:tcPr>
            <w:tcW w:w="4673" w:type="dxa"/>
          </w:tcPr>
          <w:p w14:paraId="3E7D12DE" w14:textId="77777777" w:rsidR="003D78DD" w:rsidRDefault="00E72332" w:rsidP="003D78DD">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55163B">
        <w:trPr>
          <w:cantSplit/>
        </w:trPr>
        <w:tc>
          <w:tcPr>
            <w:tcW w:w="2121" w:type="dxa"/>
            <w:vMerge/>
          </w:tcPr>
          <w:p w14:paraId="28DFC8ED" w14:textId="77777777" w:rsidR="003D78DD" w:rsidRDefault="003D78DD" w:rsidP="003D78DD"/>
        </w:tc>
        <w:tc>
          <w:tcPr>
            <w:tcW w:w="2556" w:type="dxa"/>
          </w:tcPr>
          <w:p w14:paraId="2C2C01BE" w14:textId="77777777" w:rsidR="003D78DD" w:rsidRDefault="003D78DD" w:rsidP="003D78DD">
            <w:r>
              <w:t>subClassOf</w:t>
            </w:r>
          </w:p>
        </w:tc>
        <w:tc>
          <w:tcPr>
            <w:tcW w:w="4673" w:type="dxa"/>
          </w:tcPr>
          <w:p w14:paraId="2F4BA11A" w14:textId="77777777" w:rsidR="003D78DD" w:rsidRDefault="00E72332" w:rsidP="003D78DD">
            <w:r>
              <w:t>change:</w:t>
            </w:r>
            <w:r w:rsidR="003D78DD">
              <w:t>Manifestation</w:t>
            </w:r>
          </w:p>
        </w:tc>
      </w:tr>
      <w:tr w:rsidR="003D78DD" w14:paraId="2A189409" w14:textId="77777777" w:rsidTr="0055163B">
        <w:trPr>
          <w:cantSplit/>
        </w:trPr>
        <w:tc>
          <w:tcPr>
            <w:tcW w:w="2121" w:type="dxa"/>
            <w:vMerge/>
          </w:tcPr>
          <w:p w14:paraId="03CB4DF0" w14:textId="77777777" w:rsidR="003D78DD" w:rsidRDefault="003D78DD" w:rsidP="003D78DD"/>
        </w:tc>
        <w:tc>
          <w:tcPr>
            <w:tcW w:w="2556" w:type="dxa"/>
          </w:tcPr>
          <w:p w14:paraId="29799AF9" w14:textId="77777777" w:rsidR="003D78DD" w:rsidRDefault="00E72332" w:rsidP="003D78DD">
            <w:r>
              <w:t>change:</w:t>
            </w:r>
            <w:r w:rsidR="006D5597">
              <w:t>existsAt</w:t>
            </w:r>
          </w:p>
        </w:tc>
        <w:tc>
          <w:tcPr>
            <w:tcW w:w="4673" w:type="dxa"/>
          </w:tcPr>
          <w:p w14:paraId="393B116F" w14:textId="77777777" w:rsidR="003D78DD" w:rsidRDefault="003D78DD" w:rsidP="003D78DD">
            <w:r>
              <w:t>exactly 1 TemporalEntity</w:t>
            </w:r>
          </w:p>
        </w:tc>
      </w:tr>
      <w:tr w:rsidR="003D78DD" w14:paraId="479911EE" w14:textId="77777777" w:rsidTr="0055163B">
        <w:trPr>
          <w:cantSplit/>
        </w:trPr>
        <w:tc>
          <w:tcPr>
            <w:tcW w:w="2121" w:type="dxa"/>
            <w:vMerge/>
          </w:tcPr>
          <w:p w14:paraId="0BF3E667" w14:textId="77777777" w:rsidR="003D78DD" w:rsidRDefault="003D78DD" w:rsidP="003D78DD"/>
        </w:tc>
        <w:tc>
          <w:tcPr>
            <w:tcW w:w="2556" w:type="dxa"/>
          </w:tcPr>
          <w:p w14:paraId="26DABBAF" w14:textId="2ED89E5F" w:rsidR="003D78DD" w:rsidRDefault="00E66689" w:rsidP="003D78DD">
            <w:r>
              <w:t>spatial:</w:t>
            </w:r>
            <w:r w:rsidR="003D78DD">
              <w:t>hasLocation</w:t>
            </w:r>
          </w:p>
        </w:tc>
        <w:tc>
          <w:tcPr>
            <w:tcW w:w="4673" w:type="dxa"/>
          </w:tcPr>
          <w:p w14:paraId="305F003E" w14:textId="0EC467D2" w:rsidR="003D78DD" w:rsidRDefault="003D78DD" w:rsidP="003D78DD">
            <w:r>
              <w:t xml:space="preserve">exactly 1 </w:t>
            </w:r>
            <w:r w:rsidR="00E72332">
              <w:t xml:space="preserve"> </w:t>
            </w:r>
            <w:r w:rsidR="00E66689">
              <w:t>spatial:</w:t>
            </w:r>
            <w:r w:rsidR="005A7ABB">
              <w:t>SpatialFeature</w:t>
            </w:r>
          </w:p>
        </w:tc>
      </w:tr>
      <w:tr w:rsidR="003D78DD" w14:paraId="458D74DA" w14:textId="77777777" w:rsidTr="0055163B">
        <w:trPr>
          <w:cantSplit/>
        </w:trPr>
        <w:tc>
          <w:tcPr>
            <w:tcW w:w="2121" w:type="dxa"/>
            <w:vMerge/>
          </w:tcPr>
          <w:p w14:paraId="5651B545" w14:textId="77777777" w:rsidR="003D78DD" w:rsidRDefault="003D78DD" w:rsidP="003D78DD"/>
        </w:tc>
        <w:tc>
          <w:tcPr>
            <w:tcW w:w="2556" w:type="dxa"/>
          </w:tcPr>
          <w:p w14:paraId="17A401CB" w14:textId="77777777" w:rsidR="003D78DD" w:rsidRDefault="00A5128B" w:rsidP="003D78DD">
            <w:r>
              <w:t>monetary:</w:t>
            </w:r>
            <w:r w:rsidR="003D78DD">
              <w:t>hasValue</w:t>
            </w:r>
          </w:p>
        </w:tc>
        <w:tc>
          <w:tcPr>
            <w:tcW w:w="4673" w:type="dxa"/>
          </w:tcPr>
          <w:p w14:paraId="09E5878A" w14:textId="77777777" w:rsidR="003D78DD" w:rsidRDefault="003D78DD" w:rsidP="003D78DD">
            <w:r>
              <w:t xml:space="preserve">only </w:t>
            </w:r>
            <w:r w:rsidR="00E72332">
              <w:t>monetary:</w:t>
            </w:r>
            <w:r>
              <w:t>MonetaryValue</w:t>
            </w:r>
          </w:p>
        </w:tc>
      </w:tr>
      <w:tr w:rsidR="0055163B" w14:paraId="5FEB18C9" w14:textId="77777777" w:rsidTr="0055163B">
        <w:trPr>
          <w:cantSplit/>
        </w:trPr>
        <w:tc>
          <w:tcPr>
            <w:tcW w:w="2121" w:type="dxa"/>
            <w:vMerge/>
          </w:tcPr>
          <w:p w14:paraId="7E3815F1" w14:textId="77777777" w:rsidR="0055163B" w:rsidRDefault="0055163B" w:rsidP="0055163B"/>
        </w:tc>
        <w:tc>
          <w:tcPr>
            <w:tcW w:w="2556" w:type="dxa"/>
          </w:tcPr>
          <w:p w14:paraId="48AEA940" w14:textId="3C3D7E99" w:rsidR="0055163B" w:rsidRPr="00A765C9" w:rsidRDefault="0055163B" w:rsidP="0055163B">
            <w:pPr>
              <w:rPr>
                <w:strike/>
              </w:rPr>
            </w:pPr>
            <w:r w:rsidRPr="00A765C9">
              <w:t>hasBuildingFacility</w:t>
            </w:r>
          </w:p>
        </w:tc>
        <w:tc>
          <w:tcPr>
            <w:tcW w:w="4673" w:type="dxa"/>
          </w:tcPr>
          <w:p w14:paraId="6F9FC8E6" w14:textId="483E65C1" w:rsidR="0055163B" w:rsidRPr="00A765C9" w:rsidRDefault="0055163B" w:rsidP="0055163B">
            <w:r w:rsidRPr="00A765C9">
              <w:t xml:space="preserve">only </w:t>
            </w:r>
            <w:r w:rsidR="00EA1F01">
              <w:t>Building</w:t>
            </w:r>
            <w:r w:rsidRPr="00A765C9">
              <w:t>Facility</w:t>
            </w:r>
          </w:p>
        </w:tc>
      </w:tr>
      <w:tr w:rsidR="0055163B" w14:paraId="2A1948A6" w14:textId="77777777" w:rsidTr="0055163B">
        <w:trPr>
          <w:cantSplit/>
        </w:trPr>
        <w:tc>
          <w:tcPr>
            <w:tcW w:w="2121" w:type="dxa"/>
            <w:vMerge/>
          </w:tcPr>
          <w:p w14:paraId="5EC8A01E" w14:textId="77777777" w:rsidR="0055163B" w:rsidRDefault="0055163B" w:rsidP="0055163B"/>
        </w:tc>
        <w:tc>
          <w:tcPr>
            <w:tcW w:w="2556" w:type="dxa"/>
          </w:tcPr>
          <w:p w14:paraId="51B37F55" w14:textId="0F9B1F00" w:rsidR="0055163B" w:rsidRPr="00A765C9" w:rsidRDefault="0055163B" w:rsidP="0055163B">
            <w:r w:rsidRPr="00A765C9">
              <w:t>hasBuildingUnit</w:t>
            </w:r>
          </w:p>
        </w:tc>
        <w:tc>
          <w:tcPr>
            <w:tcW w:w="4673" w:type="dxa"/>
          </w:tcPr>
          <w:p w14:paraId="6E28B0F3" w14:textId="77777777" w:rsidR="0055163B" w:rsidRPr="00A765C9" w:rsidRDefault="0055163B" w:rsidP="0055163B">
            <w:r w:rsidRPr="00A765C9">
              <w:t>only BuildingUnit</w:t>
            </w:r>
          </w:p>
        </w:tc>
      </w:tr>
      <w:tr w:rsidR="0055163B" w14:paraId="2112C093" w14:textId="77777777" w:rsidTr="0055163B">
        <w:trPr>
          <w:cantSplit/>
        </w:trPr>
        <w:tc>
          <w:tcPr>
            <w:tcW w:w="2121" w:type="dxa"/>
          </w:tcPr>
          <w:p w14:paraId="2704D136" w14:textId="77777777" w:rsidR="0055163B" w:rsidRDefault="0055163B" w:rsidP="0055163B">
            <w:r>
              <w:t>House</w:t>
            </w:r>
          </w:p>
        </w:tc>
        <w:tc>
          <w:tcPr>
            <w:tcW w:w="2556" w:type="dxa"/>
          </w:tcPr>
          <w:p w14:paraId="7EDAD456" w14:textId="77777777" w:rsidR="0055163B" w:rsidRDefault="0055163B" w:rsidP="0055163B">
            <w:r>
              <w:t>subclassOf</w:t>
            </w:r>
          </w:p>
        </w:tc>
        <w:tc>
          <w:tcPr>
            <w:tcW w:w="4673" w:type="dxa"/>
          </w:tcPr>
          <w:p w14:paraId="2C10F1A3" w14:textId="77777777" w:rsidR="0055163B" w:rsidRDefault="0055163B" w:rsidP="0055163B">
            <w:r w:rsidRPr="00BB59DD">
              <w:t>Building</w:t>
            </w:r>
          </w:p>
        </w:tc>
      </w:tr>
      <w:tr w:rsidR="0055163B" w14:paraId="516A5430" w14:textId="77777777" w:rsidTr="0055163B">
        <w:trPr>
          <w:cantSplit/>
        </w:trPr>
        <w:tc>
          <w:tcPr>
            <w:tcW w:w="2121" w:type="dxa"/>
          </w:tcPr>
          <w:p w14:paraId="67729061" w14:textId="77777777" w:rsidR="0055163B" w:rsidRDefault="0055163B" w:rsidP="0055163B">
            <w:r>
              <w:t>ApartmentBuilding</w:t>
            </w:r>
          </w:p>
        </w:tc>
        <w:tc>
          <w:tcPr>
            <w:tcW w:w="2556" w:type="dxa"/>
          </w:tcPr>
          <w:p w14:paraId="3119D64B" w14:textId="77777777" w:rsidR="0055163B" w:rsidRDefault="0055163B" w:rsidP="0055163B">
            <w:r>
              <w:t>subclassOf</w:t>
            </w:r>
          </w:p>
        </w:tc>
        <w:tc>
          <w:tcPr>
            <w:tcW w:w="4673" w:type="dxa"/>
          </w:tcPr>
          <w:p w14:paraId="473EDB27" w14:textId="77777777" w:rsidR="0055163B" w:rsidRDefault="0055163B" w:rsidP="0055163B">
            <w:r w:rsidRPr="00BB59DD">
              <w:t>Building</w:t>
            </w:r>
          </w:p>
        </w:tc>
      </w:tr>
      <w:tr w:rsidR="0055163B" w14:paraId="4A556DAA" w14:textId="77777777" w:rsidTr="0055163B">
        <w:trPr>
          <w:cantSplit/>
        </w:trPr>
        <w:tc>
          <w:tcPr>
            <w:tcW w:w="2121" w:type="dxa"/>
          </w:tcPr>
          <w:p w14:paraId="772C9A4A" w14:textId="77777777" w:rsidR="0055163B" w:rsidRDefault="0055163B" w:rsidP="0055163B">
            <w:r>
              <w:t>OfficeBuilding</w:t>
            </w:r>
          </w:p>
        </w:tc>
        <w:tc>
          <w:tcPr>
            <w:tcW w:w="2556" w:type="dxa"/>
          </w:tcPr>
          <w:p w14:paraId="0527F575" w14:textId="77777777" w:rsidR="0055163B" w:rsidRDefault="0055163B" w:rsidP="0055163B">
            <w:r>
              <w:t>subclassOf</w:t>
            </w:r>
          </w:p>
        </w:tc>
        <w:tc>
          <w:tcPr>
            <w:tcW w:w="4673" w:type="dxa"/>
          </w:tcPr>
          <w:p w14:paraId="6900449F" w14:textId="77777777" w:rsidR="0055163B" w:rsidRDefault="0055163B" w:rsidP="0055163B">
            <w:r w:rsidRPr="00BB59DD">
              <w:t>Building</w:t>
            </w:r>
          </w:p>
        </w:tc>
      </w:tr>
      <w:tr w:rsidR="0055163B" w14:paraId="45B565D5" w14:textId="77777777" w:rsidTr="0055163B">
        <w:trPr>
          <w:cantSplit/>
        </w:trPr>
        <w:tc>
          <w:tcPr>
            <w:tcW w:w="2121" w:type="dxa"/>
          </w:tcPr>
          <w:p w14:paraId="4A5CEDCC" w14:textId="77777777" w:rsidR="0055163B" w:rsidRDefault="0055163B" w:rsidP="0055163B">
            <w:r>
              <w:t>IndustrialBuilding</w:t>
            </w:r>
          </w:p>
        </w:tc>
        <w:tc>
          <w:tcPr>
            <w:tcW w:w="2556" w:type="dxa"/>
          </w:tcPr>
          <w:p w14:paraId="6A1B792F" w14:textId="77777777" w:rsidR="0055163B" w:rsidRDefault="0055163B" w:rsidP="0055163B">
            <w:r>
              <w:t>subclassOf</w:t>
            </w:r>
          </w:p>
        </w:tc>
        <w:tc>
          <w:tcPr>
            <w:tcW w:w="4673" w:type="dxa"/>
          </w:tcPr>
          <w:p w14:paraId="3B04E441" w14:textId="77777777" w:rsidR="0055163B" w:rsidRDefault="0055163B" w:rsidP="0055163B">
            <w:r w:rsidRPr="00BB59DD">
              <w:t>Building</w:t>
            </w:r>
          </w:p>
        </w:tc>
      </w:tr>
      <w:tr w:rsidR="0055163B" w14:paraId="1F0D9BBB" w14:textId="77777777" w:rsidTr="0055163B">
        <w:trPr>
          <w:cantSplit/>
        </w:trPr>
        <w:tc>
          <w:tcPr>
            <w:tcW w:w="2121" w:type="dxa"/>
            <w:vMerge w:val="restart"/>
          </w:tcPr>
          <w:p w14:paraId="5B107C83" w14:textId="77777777" w:rsidR="0055163B" w:rsidRDefault="0055163B" w:rsidP="0055163B">
            <w:r>
              <w:t>BuildingUnitPD</w:t>
            </w:r>
          </w:p>
        </w:tc>
        <w:tc>
          <w:tcPr>
            <w:tcW w:w="2556" w:type="dxa"/>
          </w:tcPr>
          <w:p w14:paraId="22858928" w14:textId="77777777" w:rsidR="0055163B" w:rsidRDefault="0055163B" w:rsidP="0055163B">
            <w:r>
              <w:t>subclassOf</w:t>
            </w:r>
          </w:p>
        </w:tc>
        <w:tc>
          <w:tcPr>
            <w:tcW w:w="4673" w:type="dxa"/>
          </w:tcPr>
          <w:p w14:paraId="77EB75A8" w14:textId="77777777" w:rsidR="0055163B" w:rsidRDefault="0055163B" w:rsidP="0055163B">
            <w:r>
              <w:t>change:TimeVaryingConcept</w:t>
            </w:r>
          </w:p>
        </w:tc>
      </w:tr>
      <w:tr w:rsidR="0055163B" w14:paraId="1BE9E58B" w14:textId="77777777" w:rsidTr="0055163B">
        <w:trPr>
          <w:cantSplit/>
        </w:trPr>
        <w:tc>
          <w:tcPr>
            <w:tcW w:w="2121" w:type="dxa"/>
            <w:vMerge/>
          </w:tcPr>
          <w:p w14:paraId="681C0569" w14:textId="77777777" w:rsidR="0055163B" w:rsidRDefault="0055163B" w:rsidP="0055163B"/>
        </w:tc>
        <w:tc>
          <w:tcPr>
            <w:tcW w:w="2556" w:type="dxa"/>
          </w:tcPr>
          <w:p w14:paraId="16087AFE" w14:textId="77777777" w:rsidR="0055163B" w:rsidRDefault="0055163B" w:rsidP="0055163B">
            <w:r>
              <w:t>change:existsAt</w:t>
            </w:r>
          </w:p>
        </w:tc>
        <w:tc>
          <w:tcPr>
            <w:tcW w:w="4673" w:type="dxa"/>
          </w:tcPr>
          <w:p w14:paraId="5E6320B0" w14:textId="77777777" w:rsidR="0055163B" w:rsidRDefault="0055163B" w:rsidP="0055163B">
            <w:r>
              <w:t>exactly 1 Interval</w:t>
            </w:r>
          </w:p>
        </w:tc>
      </w:tr>
      <w:tr w:rsidR="0055163B" w14:paraId="55E7FFD6" w14:textId="77777777" w:rsidTr="0055163B">
        <w:trPr>
          <w:cantSplit/>
        </w:trPr>
        <w:tc>
          <w:tcPr>
            <w:tcW w:w="2121" w:type="dxa"/>
            <w:vMerge/>
          </w:tcPr>
          <w:p w14:paraId="7717C4A8" w14:textId="77777777" w:rsidR="0055163B" w:rsidRDefault="0055163B" w:rsidP="0055163B"/>
        </w:tc>
        <w:tc>
          <w:tcPr>
            <w:tcW w:w="2556" w:type="dxa"/>
          </w:tcPr>
          <w:p w14:paraId="65E065F4" w14:textId="77777777" w:rsidR="0055163B" w:rsidRDefault="0055163B" w:rsidP="0055163B">
            <w:r>
              <w:t>equivalentClass</w:t>
            </w:r>
          </w:p>
        </w:tc>
        <w:tc>
          <w:tcPr>
            <w:tcW w:w="4673" w:type="dxa"/>
          </w:tcPr>
          <w:p w14:paraId="6CB42478" w14:textId="77777777" w:rsidR="0055163B" w:rsidRDefault="0055163B" w:rsidP="0055163B">
            <w:r>
              <w:t>change:hasManifestation some BuildingUnit and  change:hasManifestation only  BuildingUnit</w:t>
            </w:r>
          </w:p>
        </w:tc>
      </w:tr>
      <w:tr w:rsidR="0055163B" w14:paraId="2369B70E" w14:textId="77777777" w:rsidTr="0055163B">
        <w:trPr>
          <w:cantSplit/>
        </w:trPr>
        <w:tc>
          <w:tcPr>
            <w:tcW w:w="2121" w:type="dxa"/>
            <w:vMerge/>
          </w:tcPr>
          <w:p w14:paraId="404E927A" w14:textId="77777777" w:rsidR="0055163B" w:rsidRDefault="0055163B" w:rsidP="0055163B"/>
        </w:tc>
        <w:tc>
          <w:tcPr>
            <w:tcW w:w="2556" w:type="dxa"/>
          </w:tcPr>
          <w:p w14:paraId="21563514" w14:textId="37CA4026" w:rsidR="0055163B" w:rsidRPr="00A765C9" w:rsidRDefault="00E52FCB" w:rsidP="0055163B">
            <w:r w:rsidRPr="00A765C9">
              <w:t>unitInBuilding</w:t>
            </w:r>
          </w:p>
        </w:tc>
        <w:tc>
          <w:tcPr>
            <w:tcW w:w="4673" w:type="dxa"/>
          </w:tcPr>
          <w:p w14:paraId="033F032E" w14:textId="77777777" w:rsidR="0055163B" w:rsidRPr="00A765C9" w:rsidRDefault="0055163B" w:rsidP="0055163B">
            <w:r w:rsidRPr="00A765C9">
              <w:t>exactly 1 Building</w:t>
            </w:r>
          </w:p>
        </w:tc>
      </w:tr>
      <w:tr w:rsidR="0055163B" w14:paraId="0381F711" w14:textId="77777777" w:rsidTr="0055163B">
        <w:trPr>
          <w:cantSplit/>
        </w:trPr>
        <w:tc>
          <w:tcPr>
            <w:tcW w:w="2121" w:type="dxa"/>
            <w:vMerge/>
          </w:tcPr>
          <w:p w14:paraId="29A06889" w14:textId="77777777" w:rsidR="0055163B" w:rsidRDefault="0055163B" w:rsidP="0055163B"/>
        </w:tc>
        <w:tc>
          <w:tcPr>
            <w:tcW w:w="2556" w:type="dxa"/>
          </w:tcPr>
          <w:p w14:paraId="09D70F16" w14:textId="60E12AE3" w:rsidR="0055163B" w:rsidRDefault="00FC125F" w:rsidP="0055163B">
            <w:r>
              <w:t>Contact:hasAddress</w:t>
            </w:r>
          </w:p>
        </w:tc>
        <w:tc>
          <w:tcPr>
            <w:tcW w:w="4673" w:type="dxa"/>
          </w:tcPr>
          <w:p w14:paraId="1A6A8521" w14:textId="26462428" w:rsidR="0055163B" w:rsidRDefault="0055163B" w:rsidP="0055163B">
            <w:r>
              <w:t>exactly 1</w:t>
            </w:r>
            <w:r w:rsidR="00FC125F">
              <w:t xml:space="preserve"> contact:</w:t>
            </w:r>
            <w:r>
              <w:t>Address</w:t>
            </w:r>
          </w:p>
        </w:tc>
      </w:tr>
      <w:tr w:rsidR="0055163B" w14:paraId="2EFF21CE" w14:textId="77777777" w:rsidTr="0055163B">
        <w:trPr>
          <w:cantSplit/>
        </w:trPr>
        <w:tc>
          <w:tcPr>
            <w:tcW w:w="2121" w:type="dxa"/>
            <w:vMerge w:val="restart"/>
          </w:tcPr>
          <w:p w14:paraId="2BF003DF" w14:textId="77777777" w:rsidR="0055163B" w:rsidRDefault="0055163B" w:rsidP="0055163B">
            <w:r>
              <w:t>BuildingUnit</w:t>
            </w:r>
          </w:p>
        </w:tc>
        <w:tc>
          <w:tcPr>
            <w:tcW w:w="2556" w:type="dxa"/>
          </w:tcPr>
          <w:p w14:paraId="31D13A6F" w14:textId="77777777" w:rsidR="0055163B" w:rsidRDefault="0055163B" w:rsidP="0055163B">
            <w:r>
              <w:t>subclassOf</w:t>
            </w:r>
          </w:p>
        </w:tc>
        <w:tc>
          <w:tcPr>
            <w:tcW w:w="4673" w:type="dxa"/>
          </w:tcPr>
          <w:p w14:paraId="42BB858C" w14:textId="77777777" w:rsidR="0055163B" w:rsidRDefault="0055163B" w:rsidP="0055163B">
            <w:r>
              <w:t>change:Manifestation</w:t>
            </w:r>
          </w:p>
        </w:tc>
      </w:tr>
      <w:tr w:rsidR="0055163B" w14:paraId="26015BA6" w14:textId="77777777" w:rsidTr="0055163B">
        <w:trPr>
          <w:cantSplit/>
        </w:trPr>
        <w:tc>
          <w:tcPr>
            <w:tcW w:w="2121" w:type="dxa"/>
            <w:vMerge/>
          </w:tcPr>
          <w:p w14:paraId="0CC09C6D" w14:textId="77777777" w:rsidR="0055163B" w:rsidRDefault="0055163B" w:rsidP="0055163B"/>
        </w:tc>
        <w:tc>
          <w:tcPr>
            <w:tcW w:w="2556" w:type="dxa"/>
          </w:tcPr>
          <w:p w14:paraId="543DCB1A" w14:textId="77777777" w:rsidR="0055163B" w:rsidRDefault="0055163B" w:rsidP="0055163B">
            <w:r>
              <w:t>equivalentClass</w:t>
            </w:r>
          </w:p>
        </w:tc>
        <w:tc>
          <w:tcPr>
            <w:tcW w:w="4673" w:type="dxa"/>
          </w:tcPr>
          <w:p w14:paraId="61A5858D" w14:textId="77777777" w:rsidR="0055163B" w:rsidRDefault="0055163B" w:rsidP="0055163B">
            <w:r>
              <w:t>change:manifestationOf some BuildingUnitPD and  change:manifestationOf only BuildingUnitPD</w:t>
            </w:r>
          </w:p>
        </w:tc>
      </w:tr>
      <w:tr w:rsidR="0055163B" w14:paraId="19ACD484" w14:textId="77777777" w:rsidTr="0055163B">
        <w:trPr>
          <w:cantSplit/>
        </w:trPr>
        <w:tc>
          <w:tcPr>
            <w:tcW w:w="2121" w:type="dxa"/>
            <w:vMerge/>
          </w:tcPr>
          <w:p w14:paraId="1D25B896" w14:textId="77777777" w:rsidR="0055163B" w:rsidRDefault="0055163B" w:rsidP="0055163B"/>
        </w:tc>
        <w:tc>
          <w:tcPr>
            <w:tcW w:w="2556" w:type="dxa"/>
          </w:tcPr>
          <w:p w14:paraId="4B271EB2" w14:textId="77777777" w:rsidR="0055163B" w:rsidRDefault="0055163B" w:rsidP="0055163B">
            <w:r>
              <w:t>change:existsAt</w:t>
            </w:r>
          </w:p>
        </w:tc>
        <w:tc>
          <w:tcPr>
            <w:tcW w:w="4673" w:type="dxa"/>
          </w:tcPr>
          <w:p w14:paraId="36D16217" w14:textId="77777777" w:rsidR="0055163B" w:rsidRDefault="0055163B" w:rsidP="0055163B">
            <w:r>
              <w:t>exactly 1 TemporalEntity</w:t>
            </w:r>
          </w:p>
        </w:tc>
      </w:tr>
      <w:tr w:rsidR="0055163B" w14:paraId="1A13D070" w14:textId="77777777" w:rsidTr="0055163B">
        <w:trPr>
          <w:cantSplit/>
        </w:trPr>
        <w:tc>
          <w:tcPr>
            <w:tcW w:w="2121" w:type="dxa"/>
            <w:vMerge/>
          </w:tcPr>
          <w:p w14:paraId="16617C5C" w14:textId="77777777" w:rsidR="0055163B" w:rsidRDefault="0055163B" w:rsidP="0055163B"/>
        </w:tc>
        <w:tc>
          <w:tcPr>
            <w:tcW w:w="2556" w:type="dxa"/>
          </w:tcPr>
          <w:p w14:paraId="34EC95F0" w14:textId="77777777" w:rsidR="0055163B" w:rsidRDefault="0055163B" w:rsidP="0055163B">
            <w:r>
              <w:t>monetary:hasValue</w:t>
            </w:r>
          </w:p>
        </w:tc>
        <w:tc>
          <w:tcPr>
            <w:tcW w:w="4673" w:type="dxa"/>
          </w:tcPr>
          <w:p w14:paraId="7340DAB9" w14:textId="77777777" w:rsidR="0055163B" w:rsidRDefault="0055163B" w:rsidP="0055163B">
            <w:r>
              <w:t>only monetary:MonetaryValue</w:t>
            </w:r>
          </w:p>
        </w:tc>
      </w:tr>
      <w:tr w:rsidR="0055163B" w14:paraId="190C31CA" w14:textId="77777777" w:rsidTr="0055163B">
        <w:trPr>
          <w:cantSplit/>
        </w:trPr>
        <w:tc>
          <w:tcPr>
            <w:tcW w:w="2121" w:type="dxa"/>
            <w:vMerge/>
          </w:tcPr>
          <w:p w14:paraId="05301B74" w14:textId="77777777" w:rsidR="0055163B" w:rsidRDefault="0055163B" w:rsidP="0055163B"/>
        </w:tc>
        <w:tc>
          <w:tcPr>
            <w:tcW w:w="2556" w:type="dxa"/>
          </w:tcPr>
          <w:p w14:paraId="2199DE8D" w14:textId="77777777" w:rsidR="0055163B" w:rsidRDefault="0055163B" w:rsidP="0055163B">
            <w:r>
              <w:t>hasRent</w:t>
            </w:r>
          </w:p>
        </w:tc>
        <w:tc>
          <w:tcPr>
            <w:tcW w:w="4673" w:type="dxa"/>
          </w:tcPr>
          <w:p w14:paraId="26FB7D8C" w14:textId="77777777" w:rsidR="0055163B" w:rsidRDefault="0055163B" w:rsidP="0055163B">
            <w:r>
              <w:t>only monetary:MonetaryValue</w:t>
            </w:r>
          </w:p>
        </w:tc>
      </w:tr>
      <w:tr w:rsidR="0055163B" w14:paraId="3A1FEF2A" w14:textId="77777777" w:rsidTr="0055163B">
        <w:trPr>
          <w:cantSplit/>
        </w:trPr>
        <w:tc>
          <w:tcPr>
            <w:tcW w:w="2121" w:type="dxa"/>
            <w:vMerge/>
          </w:tcPr>
          <w:p w14:paraId="03DEC244" w14:textId="77777777" w:rsidR="0055163B" w:rsidRDefault="0055163B" w:rsidP="0055163B"/>
        </w:tc>
        <w:tc>
          <w:tcPr>
            <w:tcW w:w="2556" w:type="dxa"/>
          </w:tcPr>
          <w:p w14:paraId="13CF60CE" w14:textId="77777777" w:rsidR="0055163B" w:rsidRDefault="0055163B" w:rsidP="0055163B">
            <w:r>
              <w:t>hasUnitSize</w:t>
            </w:r>
          </w:p>
        </w:tc>
        <w:tc>
          <w:tcPr>
            <w:tcW w:w="4673" w:type="dxa"/>
          </w:tcPr>
          <w:p w14:paraId="15C177DC" w14:textId="527489D7" w:rsidR="0055163B" w:rsidRDefault="0055163B" w:rsidP="0055163B">
            <w:r>
              <w:t>only om:area</w:t>
            </w:r>
          </w:p>
        </w:tc>
      </w:tr>
      <w:tr w:rsidR="0055163B" w14:paraId="015A9FE4" w14:textId="77777777" w:rsidTr="0055163B">
        <w:trPr>
          <w:cantSplit/>
        </w:trPr>
        <w:tc>
          <w:tcPr>
            <w:tcW w:w="2121" w:type="dxa"/>
            <w:vMerge/>
          </w:tcPr>
          <w:p w14:paraId="7626F998" w14:textId="77777777" w:rsidR="0055163B" w:rsidRDefault="0055163B" w:rsidP="0055163B"/>
        </w:tc>
        <w:tc>
          <w:tcPr>
            <w:tcW w:w="2556" w:type="dxa"/>
          </w:tcPr>
          <w:p w14:paraId="5042262B" w14:textId="77777777" w:rsidR="0055163B" w:rsidRDefault="0055163B" w:rsidP="0055163B">
            <w:r>
              <w:t>hasRooms</w:t>
            </w:r>
          </w:p>
        </w:tc>
        <w:tc>
          <w:tcPr>
            <w:tcW w:w="4673" w:type="dxa"/>
          </w:tcPr>
          <w:p w14:paraId="14BF1378" w14:textId="77777777" w:rsidR="0055163B" w:rsidRDefault="0055163B" w:rsidP="0055163B">
            <w:r>
              <w:t>only xsd:int</w:t>
            </w:r>
          </w:p>
        </w:tc>
      </w:tr>
      <w:tr w:rsidR="0055163B" w:rsidRPr="00A765C9" w14:paraId="0EF182E2" w14:textId="77777777" w:rsidTr="0055163B">
        <w:trPr>
          <w:cantSplit/>
        </w:trPr>
        <w:tc>
          <w:tcPr>
            <w:tcW w:w="2121" w:type="dxa"/>
            <w:vMerge/>
          </w:tcPr>
          <w:p w14:paraId="0CB49146" w14:textId="77777777" w:rsidR="0055163B" w:rsidRDefault="0055163B" w:rsidP="0055163B"/>
        </w:tc>
        <w:tc>
          <w:tcPr>
            <w:tcW w:w="2556" w:type="dxa"/>
          </w:tcPr>
          <w:p w14:paraId="0635DAB0" w14:textId="6F74E755" w:rsidR="0055163B" w:rsidRPr="00A765C9" w:rsidRDefault="0055163B" w:rsidP="0055163B">
            <w:r w:rsidRPr="00A765C9">
              <w:rPr>
                <w:strike/>
              </w:rPr>
              <w:t xml:space="preserve">hasFacility </w:t>
            </w:r>
            <w:r w:rsidRPr="00A765C9">
              <w:t>hasBuildingFacility</w:t>
            </w:r>
          </w:p>
        </w:tc>
        <w:tc>
          <w:tcPr>
            <w:tcW w:w="4673" w:type="dxa"/>
          </w:tcPr>
          <w:p w14:paraId="5B135004" w14:textId="77777777" w:rsidR="0055163B" w:rsidRPr="00A765C9" w:rsidRDefault="0055163B" w:rsidP="0055163B">
            <w:r w:rsidRPr="00A765C9">
              <w:t>only Facility</w:t>
            </w:r>
          </w:p>
        </w:tc>
      </w:tr>
    </w:tbl>
    <w:p w14:paraId="6236D697" w14:textId="77777777" w:rsidR="00547880" w:rsidRDefault="00547880" w:rsidP="00547880"/>
    <w:p w14:paraId="56730D4C" w14:textId="77777777" w:rsidR="0067071B" w:rsidRDefault="0067071B" w:rsidP="00547880"/>
    <w:tbl>
      <w:tblPr>
        <w:tblStyle w:val="TableGrid"/>
        <w:tblpPr w:leftFromText="180" w:rightFromText="180" w:vertAnchor="text" w:horzAnchor="margin" w:tblpY="128"/>
        <w:tblW w:w="0" w:type="auto"/>
        <w:tblLook w:val="04A0" w:firstRow="1" w:lastRow="0" w:firstColumn="1" w:lastColumn="0" w:noHBand="0" w:noVBand="1"/>
      </w:tblPr>
      <w:tblGrid>
        <w:gridCol w:w="2240"/>
        <w:gridCol w:w="2479"/>
        <w:gridCol w:w="4631"/>
      </w:tblGrid>
      <w:tr w:rsidR="00E52FCB" w14:paraId="199D36BF" w14:textId="77777777" w:rsidTr="00E52FCB">
        <w:tc>
          <w:tcPr>
            <w:tcW w:w="2240" w:type="dxa"/>
            <w:shd w:val="clear" w:color="auto" w:fill="00FFFF"/>
          </w:tcPr>
          <w:p w14:paraId="140D1BBB" w14:textId="77777777" w:rsidR="0067071B" w:rsidRDefault="0067071B" w:rsidP="00616EC9">
            <w:pPr>
              <w:tabs>
                <w:tab w:val="left" w:pos="1027"/>
              </w:tabs>
            </w:pPr>
            <w:r>
              <w:t>Property</w:t>
            </w:r>
            <w:r>
              <w:tab/>
            </w:r>
          </w:p>
        </w:tc>
        <w:tc>
          <w:tcPr>
            <w:tcW w:w="2479" w:type="dxa"/>
            <w:shd w:val="clear" w:color="auto" w:fill="00FFFF"/>
          </w:tcPr>
          <w:p w14:paraId="55ED95D2" w14:textId="77777777" w:rsidR="0067071B" w:rsidRDefault="0067071B" w:rsidP="00616EC9">
            <w:r>
              <w:t>Characteristic</w:t>
            </w:r>
          </w:p>
        </w:tc>
        <w:tc>
          <w:tcPr>
            <w:tcW w:w="4631" w:type="dxa"/>
            <w:shd w:val="clear" w:color="auto" w:fill="00FFFF"/>
          </w:tcPr>
          <w:p w14:paraId="16997EAB" w14:textId="77777777" w:rsidR="0067071B" w:rsidRDefault="0067071B" w:rsidP="00616EC9">
            <w:r>
              <w:t>Value (if applicable)</w:t>
            </w:r>
          </w:p>
        </w:tc>
      </w:tr>
      <w:tr w:rsidR="00E52FCB" w14:paraId="09CB2502" w14:textId="77777777" w:rsidTr="00E52FCB">
        <w:tc>
          <w:tcPr>
            <w:tcW w:w="2240" w:type="dxa"/>
          </w:tcPr>
          <w:p w14:paraId="34FAAE41" w14:textId="0E17E711" w:rsidR="0067071B" w:rsidRPr="00AE2788" w:rsidRDefault="00E52FCB" w:rsidP="00616EC9">
            <w:r>
              <w:t>hasBuildingFacility</w:t>
            </w:r>
          </w:p>
        </w:tc>
        <w:tc>
          <w:tcPr>
            <w:tcW w:w="2479" w:type="dxa"/>
          </w:tcPr>
          <w:p w14:paraId="0FFBD446" w14:textId="77777777" w:rsidR="0067071B" w:rsidRPr="00AE2788" w:rsidRDefault="0067071B" w:rsidP="00616EC9">
            <w:r w:rsidRPr="00AE2788">
              <w:t>subPropertyOf</w:t>
            </w:r>
          </w:p>
        </w:tc>
        <w:tc>
          <w:tcPr>
            <w:tcW w:w="4631" w:type="dxa"/>
          </w:tcPr>
          <w:p w14:paraId="4B0B410B" w14:textId="77777777" w:rsidR="0067071B" w:rsidRPr="00AE2788" w:rsidRDefault="0067071B" w:rsidP="00616EC9">
            <w:r w:rsidRPr="00AE2788">
              <w:t>mer:hasComponent</w:t>
            </w:r>
          </w:p>
        </w:tc>
      </w:tr>
      <w:tr w:rsidR="00C0399F" w14:paraId="66A65959" w14:textId="77777777" w:rsidTr="00E52FCB">
        <w:tc>
          <w:tcPr>
            <w:tcW w:w="2240" w:type="dxa"/>
            <w:vMerge w:val="restart"/>
          </w:tcPr>
          <w:p w14:paraId="46C1245D" w14:textId="58E0A524" w:rsidR="00C0399F" w:rsidRDefault="00C0399F" w:rsidP="00616EC9">
            <w:r>
              <w:t>hasBuildingUnit</w:t>
            </w:r>
          </w:p>
        </w:tc>
        <w:tc>
          <w:tcPr>
            <w:tcW w:w="2479" w:type="dxa"/>
          </w:tcPr>
          <w:p w14:paraId="7A9CEA0F" w14:textId="397761A1" w:rsidR="00C0399F" w:rsidRPr="00AE2788" w:rsidRDefault="00C0399F" w:rsidP="00C0399F">
            <w:r>
              <w:t>inverseOf</w:t>
            </w:r>
          </w:p>
        </w:tc>
        <w:tc>
          <w:tcPr>
            <w:tcW w:w="4631" w:type="dxa"/>
          </w:tcPr>
          <w:p w14:paraId="70CC3F53" w14:textId="33E9348E" w:rsidR="00C0399F" w:rsidRPr="00AE2788" w:rsidRDefault="00C0399F" w:rsidP="00C0399F">
            <w:r>
              <w:t>unitInBuilding</w:t>
            </w:r>
          </w:p>
        </w:tc>
      </w:tr>
      <w:tr w:rsidR="00C0399F" w14:paraId="3FFCA6A1" w14:textId="77777777" w:rsidTr="00E52FCB">
        <w:tc>
          <w:tcPr>
            <w:tcW w:w="2240" w:type="dxa"/>
            <w:vMerge/>
          </w:tcPr>
          <w:p w14:paraId="51576151" w14:textId="1F31E9BC" w:rsidR="00C0399F" w:rsidRPr="00AE2788" w:rsidRDefault="00C0399F" w:rsidP="00C0399F"/>
        </w:tc>
        <w:tc>
          <w:tcPr>
            <w:tcW w:w="2479" w:type="dxa"/>
          </w:tcPr>
          <w:p w14:paraId="203D44FB" w14:textId="77777777" w:rsidR="00C0399F" w:rsidRPr="00AE2788" w:rsidRDefault="00C0399F" w:rsidP="00C0399F">
            <w:r w:rsidRPr="00AE2788">
              <w:t>subPropertyOf</w:t>
            </w:r>
          </w:p>
        </w:tc>
        <w:tc>
          <w:tcPr>
            <w:tcW w:w="4631" w:type="dxa"/>
          </w:tcPr>
          <w:p w14:paraId="698C21E1" w14:textId="77777777" w:rsidR="00C0399F" w:rsidRPr="00AE2788" w:rsidRDefault="00C0399F" w:rsidP="00C0399F">
            <w:r w:rsidRPr="00AE2788">
              <w:t>mer:hasComponent</w:t>
            </w:r>
          </w:p>
        </w:tc>
      </w:tr>
      <w:tr w:rsidR="00C0399F" w14:paraId="3AE0A1E6" w14:textId="77777777" w:rsidTr="00E52FCB">
        <w:tc>
          <w:tcPr>
            <w:tcW w:w="2240" w:type="dxa"/>
            <w:vMerge/>
          </w:tcPr>
          <w:p w14:paraId="05CCF19A" w14:textId="77777777" w:rsidR="00C0399F" w:rsidRDefault="00C0399F" w:rsidP="00C0399F"/>
        </w:tc>
        <w:tc>
          <w:tcPr>
            <w:tcW w:w="2479" w:type="dxa"/>
          </w:tcPr>
          <w:p w14:paraId="225D6774" w14:textId="56AFD549" w:rsidR="00C0399F" w:rsidRPr="00AE2788" w:rsidRDefault="00C0399F" w:rsidP="00C0399F">
            <w:r>
              <w:t>subPropertyOf</w:t>
            </w:r>
          </w:p>
        </w:tc>
        <w:tc>
          <w:tcPr>
            <w:tcW w:w="4631" w:type="dxa"/>
          </w:tcPr>
          <w:p w14:paraId="7456A40E" w14:textId="62CD3346" w:rsidR="00C0399F" w:rsidRPr="00AE2788" w:rsidRDefault="00C0399F" w:rsidP="00C0399F">
            <w:r>
              <w:t>mer:contains</w:t>
            </w:r>
          </w:p>
        </w:tc>
      </w:tr>
      <w:tr w:rsidR="00C0399F" w14:paraId="55F0EB9D" w14:textId="77777777" w:rsidTr="00E52FCB">
        <w:tc>
          <w:tcPr>
            <w:tcW w:w="2240" w:type="dxa"/>
            <w:vMerge w:val="restart"/>
          </w:tcPr>
          <w:p w14:paraId="3F91A609" w14:textId="0BA919E5" w:rsidR="00C0399F" w:rsidRDefault="00C0399F" w:rsidP="00C0399F">
            <w:r>
              <w:t>unitInBuilding</w:t>
            </w:r>
          </w:p>
        </w:tc>
        <w:tc>
          <w:tcPr>
            <w:tcW w:w="2479" w:type="dxa"/>
          </w:tcPr>
          <w:p w14:paraId="519B8980" w14:textId="160489EC" w:rsidR="00C0399F" w:rsidRDefault="00C0399F" w:rsidP="00C0399F">
            <w:r>
              <w:t>inverseOf</w:t>
            </w:r>
          </w:p>
        </w:tc>
        <w:tc>
          <w:tcPr>
            <w:tcW w:w="4631" w:type="dxa"/>
          </w:tcPr>
          <w:p w14:paraId="56F6D25C" w14:textId="31F8C032" w:rsidR="00C0399F" w:rsidRDefault="00C0399F" w:rsidP="00C0399F">
            <w:r>
              <w:t>hasBuildingUnit</w:t>
            </w:r>
          </w:p>
        </w:tc>
      </w:tr>
      <w:tr w:rsidR="00C0399F" w14:paraId="0C24C9A7" w14:textId="77777777" w:rsidTr="00E52FCB">
        <w:tc>
          <w:tcPr>
            <w:tcW w:w="2240" w:type="dxa"/>
            <w:vMerge/>
          </w:tcPr>
          <w:p w14:paraId="7CA8D8B9" w14:textId="77777777" w:rsidR="00C0399F" w:rsidRDefault="00C0399F" w:rsidP="00C0399F"/>
        </w:tc>
        <w:tc>
          <w:tcPr>
            <w:tcW w:w="2479" w:type="dxa"/>
          </w:tcPr>
          <w:p w14:paraId="748F24E5" w14:textId="14365D7A" w:rsidR="00C0399F" w:rsidRDefault="00C0399F" w:rsidP="00C0399F">
            <w:r>
              <w:t>subPropertyOf</w:t>
            </w:r>
          </w:p>
        </w:tc>
        <w:tc>
          <w:tcPr>
            <w:tcW w:w="4631" w:type="dxa"/>
          </w:tcPr>
          <w:p w14:paraId="3287506A" w14:textId="0AFB3A9F" w:rsidR="00C0399F" w:rsidRDefault="00C0399F" w:rsidP="00C0399F">
            <w:r>
              <w:t>mer:componentOf</w:t>
            </w:r>
          </w:p>
        </w:tc>
      </w:tr>
      <w:tr w:rsidR="00C0399F" w14:paraId="7DA90DA8" w14:textId="77777777" w:rsidTr="00E52FCB">
        <w:tc>
          <w:tcPr>
            <w:tcW w:w="2240" w:type="dxa"/>
            <w:vMerge/>
          </w:tcPr>
          <w:p w14:paraId="6547BFC3" w14:textId="77777777" w:rsidR="00C0399F" w:rsidRDefault="00C0399F" w:rsidP="00C0399F"/>
        </w:tc>
        <w:tc>
          <w:tcPr>
            <w:tcW w:w="2479" w:type="dxa"/>
          </w:tcPr>
          <w:p w14:paraId="0C948AD0" w14:textId="2360C5D3" w:rsidR="00C0399F" w:rsidRDefault="00C0399F" w:rsidP="00C0399F">
            <w:r>
              <w:t>subPropertyOf</w:t>
            </w:r>
          </w:p>
        </w:tc>
        <w:tc>
          <w:tcPr>
            <w:tcW w:w="4631" w:type="dxa"/>
          </w:tcPr>
          <w:p w14:paraId="399E016A" w14:textId="47738B58" w:rsidR="00C0399F" w:rsidRDefault="00C0399F" w:rsidP="00C0399F">
            <w:r>
              <w:t>mer:containedIn</w:t>
            </w:r>
          </w:p>
        </w:tc>
      </w:tr>
    </w:tbl>
    <w:p w14:paraId="16D2121A" w14:textId="77777777" w:rsidR="0067071B" w:rsidRDefault="0067071B" w:rsidP="00547880"/>
    <w:p w14:paraId="6CD34B6D" w14:textId="77777777" w:rsidR="00943F1A" w:rsidRDefault="00943F1A" w:rsidP="00EA354A">
      <w:pPr>
        <w:rPr>
          <w:b/>
        </w:rPr>
      </w:pPr>
      <w:r w:rsidRPr="00943F1A">
        <w:rPr>
          <w:b/>
        </w:rPr>
        <w:t>Reus</w:t>
      </w:r>
      <w:r>
        <w:rPr>
          <w:b/>
        </w:rPr>
        <w:t>ed Ontologies:</w:t>
      </w:r>
    </w:p>
    <w:p w14:paraId="152C0FC6" w14:textId="64149289" w:rsidR="0001640A" w:rsidRPr="008C3AA4" w:rsidRDefault="0001640A" w:rsidP="009E4A69">
      <w:pPr>
        <w:pStyle w:val="ListParagraph"/>
      </w:pPr>
      <w:r w:rsidRPr="008C3AA4">
        <w:t>Change</w:t>
      </w:r>
    </w:p>
    <w:p w14:paraId="044670DC" w14:textId="15926FE1" w:rsidR="0001640A" w:rsidRPr="008C3AA4" w:rsidRDefault="0001640A" w:rsidP="009E4A69">
      <w:pPr>
        <w:pStyle w:val="ListParagraph"/>
      </w:pPr>
      <w:r w:rsidRPr="008C3AA4">
        <w:t>Units of measure</w:t>
      </w:r>
    </w:p>
    <w:p w14:paraId="2498D0E4" w14:textId="73336920" w:rsidR="0001640A" w:rsidRPr="008C3AA4" w:rsidRDefault="0001640A" w:rsidP="009E4A69">
      <w:pPr>
        <w:pStyle w:val="ListParagraph"/>
      </w:pPr>
      <w:r w:rsidRPr="008C3AA4">
        <w:lastRenderedPageBreak/>
        <w:t>Mereology</w:t>
      </w:r>
    </w:p>
    <w:p w14:paraId="2DDAD54B" w14:textId="1CD26C8A" w:rsidR="0001640A" w:rsidRDefault="0001640A" w:rsidP="009E4A69">
      <w:pPr>
        <w:pStyle w:val="ListParagraph"/>
      </w:pPr>
      <w:r w:rsidRPr="008C3AA4">
        <w:t>Spatial location</w:t>
      </w:r>
    </w:p>
    <w:p w14:paraId="4F9AB24A" w14:textId="146D3210" w:rsidR="00EA1F01" w:rsidRDefault="00EA1F01" w:rsidP="00EA1F01">
      <w:pPr>
        <w:rPr>
          <w:b/>
        </w:rPr>
      </w:pPr>
      <w:r>
        <w:rPr>
          <w:b/>
        </w:rPr>
        <w:t>Future work:</w:t>
      </w:r>
    </w:p>
    <w:p w14:paraId="3C26574B" w14:textId="39B725A1" w:rsidR="00EA1F01" w:rsidRPr="00EA1F01" w:rsidRDefault="00EA1F01" w:rsidP="00331CB6">
      <w:pPr>
        <w:pStyle w:val="ListParagraph"/>
        <w:numPr>
          <w:ilvl w:val="0"/>
          <w:numId w:val="17"/>
        </w:numPr>
      </w:pPr>
      <w:r>
        <w:t>Consider adding an BuildingAmenity class</w:t>
      </w:r>
      <w:r w:rsidR="000D2D51">
        <w:t xml:space="preserve"> to capture </w:t>
      </w:r>
      <w:r w:rsidR="000D2D51" w:rsidRPr="000D2D51">
        <w:t>common spaces</w:t>
      </w:r>
      <w:r w:rsidR="000D2D51">
        <w:t xml:space="preserve"> or features</w:t>
      </w:r>
      <w:r w:rsidR="000D2D51" w:rsidRPr="000D2D51">
        <w:t xml:space="preserve"> may be included / excluded </w:t>
      </w:r>
      <w:r w:rsidR="000D2D51">
        <w:t xml:space="preserve"> for occupants </w:t>
      </w:r>
      <w:r w:rsidR="000D2D51" w:rsidRPr="000D2D51">
        <w:t>by virtue of some rental agreement</w:t>
      </w:r>
    </w:p>
    <w:p w14:paraId="3018E34C" w14:textId="77777777" w:rsidR="0033781E" w:rsidRDefault="0033781E" w:rsidP="0033781E"/>
    <w:p w14:paraId="45D4B9C5" w14:textId="77777777" w:rsidR="00D4596C" w:rsidRDefault="00D4596C" w:rsidP="00EA354A">
      <w:pPr>
        <w:pStyle w:val="Heading2"/>
      </w:pPr>
      <w:bookmarkStart w:id="120" w:name="_Toc35948858"/>
      <w:r>
        <w:t>Vehicle Ontology</w:t>
      </w:r>
      <w:bookmarkEnd w:id="120"/>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2B1CBC97" w14:textId="77777777" w:rsidR="003C4219" w:rsidRPr="003C4219" w:rsidRDefault="003C4219" w:rsidP="003C4219">
      <w:pPr>
        <w:rPr>
          <w:b/>
        </w:rPr>
      </w:pPr>
      <w:r w:rsidRPr="003C4219">
        <w:rPr>
          <w:b/>
        </w:rPr>
        <w:t>Namespace: icity-vehicle</w:t>
      </w:r>
    </w:p>
    <w:p w14:paraId="087BC666" w14:textId="13B4F133" w:rsidR="008B370B"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043F71">
        <w:t xml:space="preserve">A Vehicle is </w:t>
      </w:r>
      <w:r w:rsidR="00043F71" w:rsidRPr="008B370B">
        <w:rPr>
          <w:b/>
        </w:rPr>
        <w:t>associated with some Mode</w:t>
      </w:r>
      <w:r w:rsidR="00043F71">
        <w:t xml:space="preserve"> of transportation.</w:t>
      </w:r>
      <w:r w:rsidR="002A2C7E">
        <w:br/>
        <w:t>A Vehicle has a Vintage.</w:t>
      </w:r>
      <w:r w:rsidR="002A2C7E">
        <w:br/>
        <w:t>A Vehicle has a Manufacturer (make).</w:t>
      </w:r>
      <w:r w:rsidR="003229EF">
        <w:br/>
      </w:r>
      <w:r w:rsidR="00EC1136">
        <w:t>There are different types</w:t>
      </w:r>
      <w:r w:rsidR="000C09A0">
        <w:t xml:space="preserve"> (</w:t>
      </w:r>
      <w:r w:rsidR="000C09A0" w:rsidRPr="008B370B">
        <w:rPr>
          <w:b/>
        </w:rPr>
        <w:t>subclasses</w:t>
      </w:r>
      <w:r w:rsidR="000C09A0">
        <w:t>) of vehicles: Motorcycle</w:t>
      </w:r>
      <w:r w:rsidR="003229EF">
        <w:t>, Sedan</w:t>
      </w:r>
      <w:r w:rsidR="00744640">
        <w:t xml:space="preserve">, Truck, Bus, Commercial </w:t>
      </w:r>
      <w:r w:rsidR="000C09A0">
        <w:t xml:space="preserve">Cargo </w:t>
      </w:r>
      <w:r w:rsidR="00744640">
        <w:t xml:space="preserve">Vehicle, </w:t>
      </w:r>
      <w:r w:rsidR="00D84173">
        <w:t xml:space="preserve">… These types may be identified and defined in different, complementary ways. 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lastRenderedPageBreak/>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AC36444" w:rsidR="00756EE0" w:rsidRDefault="00E66689" w:rsidP="00A219F3">
            <w:r>
              <w:t>spatial:</w:t>
            </w:r>
            <w:r w:rsidR="00756EE0">
              <w:t>hasLocation</w:t>
            </w:r>
          </w:p>
        </w:tc>
        <w:tc>
          <w:tcPr>
            <w:tcW w:w="3748" w:type="dxa"/>
          </w:tcPr>
          <w:p w14:paraId="33B341BA" w14:textId="2501FE22" w:rsidR="00756EE0" w:rsidRDefault="00756EE0" w:rsidP="00A219F3">
            <w:r>
              <w:t xml:space="preserve">only  </w:t>
            </w:r>
            <w:r w:rsidR="00E66689">
              <w:t>spatial:</w:t>
            </w:r>
            <w:r>
              <w:t>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21" w:name="_Toc35948859"/>
      <w:r>
        <w:t>Transportation System Ontology</w:t>
      </w:r>
      <w:bookmarkEnd w:id="121"/>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lastRenderedPageBreak/>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5"/>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 xml:space="preserve">The lack of maintenance and activity on the OTN poses a potential issue, and the lack of modularity in its structure makes it difficult to use. </w:t>
      </w:r>
      <w:r w:rsidR="00503161">
        <w:lastRenderedPageBreak/>
        <w:t>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xml:space="preserve">. Note that this may be subject to change. The physical location of a node (generally larger than a single point) may be inferred based on the locations of the transportation complexes </w:t>
      </w:r>
      <w:r w:rsidR="004E2B7F" w:rsidRPr="00503161">
        <w:lastRenderedPageBreak/>
        <w:t>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lastRenderedPageBreak/>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lastRenderedPageBreak/>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9935"/>
                    </a:xfrm>
                    <a:prstGeom prst="rect">
                      <a:avLst/>
                    </a:prstGeom>
                  </pic:spPr>
                </pic:pic>
              </a:graphicData>
            </a:graphic>
          </wp:inline>
        </w:drawing>
      </w:r>
    </w:p>
    <w:p w14:paraId="40E9D59D" w14:textId="28DD07B0"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5A6FB2">
        <w:rPr>
          <w:noProof/>
        </w:rPr>
        <w:t>16</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6"/>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lastRenderedPageBreak/>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22" w:author="Megan Katsumi [2]" w:date="2018-11-14T08:39:00Z">
              <w:r>
                <w:t>LoopDetector</w:t>
              </w:r>
            </w:ins>
          </w:p>
        </w:tc>
        <w:tc>
          <w:tcPr>
            <w:tcW w:w="2310" w:type="dxa"/>
          </w:tcPr>
          <w:p w14:paraId="39B665CE" w14:textId="768C97D5" w:rsidR="00F92DE6" w:rsidRDefault="00F92DE6" w:rsidP="00F92DE6">
            <w:ins w:id="123" w:author="Megan Katsumi [2]" w:date="2018-11-14T09:12:00Z">
              <w:r>
                <w:t>sosa:</w:t>
              </w:r>
            </w:ins>
            <w:ins w:id="124" w:author="Megan Katsumi [2]" w:date="2018-11-14T10:30:00Z">
              <w:r>
                <w:t>detects</w:t>
              </w:r>
            </w:ins>
          </w:p>
        </w:tc>
        <w:tc>
          <w:tcPr>
            <w:tcW w:w="4293" w:type="dxa"/>
          </w:tcPr>
          <w:p w14:paraId="256C6CC0" w14:textId="2E4DF2A3" w:rsidR="00F92DE6" w:rsidRDefault="00F92DE6" w:rsidP="00F92DE6">
            <w:pPr>
              <w:tabs>
                <w:tab w:val="center" w:pos="2335"/>
              </w:tabs>
            </w:pPr>
            <w:ins w:id="125"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26" w:author="Megan Katsumi [2]" w:date="2018-11-14T10:30:00Z">
              <w:r>
                <w:t>sosa:observes</w:t>
              </w:r>
            </w:ins>
          </w:p>
        </w:tc>
        <w:tc>
          <w:tcPr>
            <w:tcW w:w="4293" w:type="dxa"/>
          </w:tcPr>
          <w:p w14:paraId="34D9286A" w14:textId="443F730D" w:rsidR="00F92DE6" w:rsidRDefault="00F92DE6" w:rsidP="00F92DE6">
            <w:pPr>
              <w:tabs>
                <w:tab w:val="center" w:pos="2335"/>
              </w:tabs>
            </w:pPr>
            <w:ins w:id="127"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28" w:author="Megan Katsumi [2]" w:date="2018-11-14T10:32:00Z">
              <w:r>
                <w:t>sosa:observes</w:t>
              </w:r>
            </w:ins>
          </w:p>
        </w:tc>
        <w:tc>
          <w:tcPr>
            <w:tcW w:w="4293" w:type="dxa"/>
          </w:tcPr>
          <w:p w14:paraId="45D6BFE2" w14:textId="6B215E2F" w:rsidR="00F92DE6" w:rsidRDefault="00F92DE6" w:rsidP="00F92DE6">
            <w:pPr>
              <w:tabs>
                <w:tab w:val="center" w:pos="2335"/>
              </w:tabs>
            </w:pPr>
            <w:ins w:id="129"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30" w:author="Megan Katsumi [2]" w:date="2018-11-14T10:32:00Z">
              <w:r>
                <w:t>sosa:observes</w:t>
              </w:r>
            </w:ins>
          </w:p>
        </w:tc>
        <w:tc>
          <w:tcPr>
            <w:tcW w:w="4293" w:type="dxa"/>
          </w:tcPr>
          <w:p w14:paraId="6B904044" w14:textId="4B4711CD" w:rsidR="00F92DE6" w:rsidRDefault="00F92DE6" w:rsidP="00F92DE6">
            <w:pPr>
              <w:tabs>
                <w:tab w:val="center" w:pos="2335"/>
              </w:tabs>
            </w:pPr>
            <w:ins w:id="131" w:author="Megan Katsumi [2]" w:date="2018-11-14T10:32:00Z">
              <w:r>
                <w:t>{</w:t>
              </w:r>
            </w:ins>
            <w:ins w:id="132" w:author="Megan Katsumi [2]" w:date="2018-11-14T10:33:00Z">
              <w:r>
                <w:t>mean_</w:t>
              </w:r>
            </w:ins>
            <w:ins w:id="133" w:author="Megan Katsumi [2]" w:date="2018-11-14T11:14:00Z">
              <w:r>
                <w:t>travel_</w:t>
              </w:r>
            </w:ins>
            <w:ins w:id="134"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35" w:author="Megan Katsumi [2]" w:date="2018-11-14T09:25:00Z">
              <w:r>
                <w:t>sosa:madeObservation</w:t>
              </w:r>
            </w:ins>
          </w:p>
        </w:tc>
        <w:tc>
          <w:tcPr>
            <w:tcW w:w="4293" w:type="dxa"/>
          </w:tcPr>
          <w:p w14:paraId="0EBFD551" w14:textId="3211FBD3" w:rsidR="00F92DE6" w:rsidRDefault="00F92DE6" w:rsidP="00F92DE6">
            <w:pPr>
              <w:tabs>
                <w:tab w:val="center" w:pos="2335"/>
              </w:tabs>
            </w:pPr>
            <w:ins w:id="136" w:author="Megan Katsumi [2]" w:date="2018-11-14T09:25:00Z">
              <w:r>
                <w:t>only (sosa:Observation and sosa:hasFeatureOfInterest</w:t>
              </w:r>
            </w:ins>
            <w:ins w:id="137" w:author="Megan Katsumi [2]" w:date="2018-11-14T09:26:00Z">
              <w:r>
                <w:t xml:space="preserve"> only transport:</w:t>
              </w:r>
            </w:ins>
            <w:ins w:id="138" w:author="Megan Katsumi [2]" w:date="2018-11-14T10:27:00Z">
              <w:r>
                <w:t>Arc</w:t>
              </w:r>
            </w:ins>
            <w:ins w:id="139" w:author="Megan Katsumi [2]" w:date="2018-11-14T10:35:00Z">
              <w:r>
                <w:t xml:space="preserve"> and sosa:</w:t>
              </w:r>
            </w:ins>
            <w:ins w:id="140" w:author="Megan Katsumi [2]" w:date="2018-11-14T12:23:00Z">
              <w:r>
                <w:t>wasO</w:t>
              </w:r>
            </w:ins>
            <w:ins w:id="141" w:author="Megan Katsumi [2]" w:date="2018-11-14T10:35:00Z">
              <w:r>
                <w:t>riginatedBy {vehicle</w:t>
              </w:r>
            </w:ins>
            <w:ins w:id="142" w:author="Megan Katsumi [2]" w:date="2018-11-14T10:36:00Z">
              <w:r>
                <w:t>_presence}</w:t>
              </w:r>
            </w:ins>
            <w:r>
              <w:t xml:space="preserve"> and </w:t>
            </w:r>
            <w:r w:rsidRPr="009C34EF">
              <w:rPr>
                <w:highlight w:val="yellow"/>
              </w:rPr>
              <w:t>sosa:hasResult RoadOccupancy or VehicleVolume or MeanTravelSpeed</w:t>
            </w:r>
            <w:ins w:id="143"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44"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45"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46"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47" w:author="Megan Katsumi [2]" w:date="2018-11-14T10:32:00Z">
              <w:r w:rsidRPr="009C34EF">
                <w:t>{</w:t>
              </w:r>
            </w:ins>
            <w:ins w:id="148" w:author="Megan Katsumi [2]" w:date="2018-11-14T10:33:00Z">
              <w:r w:rsidRPr="009C34EF">
                <w:t>mean_</w:t>
              </w:r>
            </w:ins>
            <w:ins w:id="149" w:author="Megan Katsumi [2]" w:date="2018-11-14T11:14:00Z">
              <w:r w:rsidRPr="009C34EF">
                <w:t>travel_</w:t>
              </w:r>
            </w:ins>
            <w:ins w:id="150"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lastRenderedPageBreak/>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lastRenderedPageBreak/>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51" w:name="_Toc35948860"/>
      <w:r>
        <w:t xml:space="preserve">Travel </w:t>
      </w:r>
      <w:r w:rsidR="00E91E39">
        <w:t>Costs</w:t>
      </w:r>
      <w:bookmarkEnd w:id="15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lastRenderedPageBreak/>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52" w:name="_Toc35948861"/>
      <w:r>
        <w:t>Parking Ontology</w:t>
      </w:r>
      <w:bookmarkEnd w:id="152"/>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lastRenderedPageBreak/>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lastRenderedPageBreak/>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lastRenderedPageBreak/>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171B6DF4" w:rsidR="001D7CBC" w:rsidRDefault="001D7CBC" w:rsidP="001D7CBC">
            <w:r>
              <w:t>only vehicle:VehicleType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53" w:name="_Toc35948862"/>
      <w:r>
        <w:t>Public</w:t>
      </w:r>
      <w:r w:rsidR="00BD7C89">
        <w:t xml:space="preserve"> Transit Ontology</w:t>
      </w:r>
      <w:bookmarkEnd w:id="153"/>
    </w:p>
    <w:p w14:paraId="6A7EE14B" w14:textId="07F0684A" w:rsidR="00D479C9" w:rsidRDefault="00505099" w:rsidP="00D479C9">
      <w:pPr>
        <w:rPr>
          <w:i/>
        </w:rPr>
      </w:pPr>
      <w:hyperlink r:id="rId35"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lastRenderedPageBreak/>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w:t>
      </w:r>
      <w:r w:rsidR="00E575F2">
        <w:lastRenderedPageBreak/>
        <w:t xml:space="preserve">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 xml:space="preserve">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w:t>
      </w:r>
      <w:r w:rsidR="00B71544" w:rsidRPr="00B71544">
        <w:lastRenderedPageBreak/>
        <w:t>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lastRenderedPageBreak/>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lastRenderedPageBreak/>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4" w:name="_Toc35948863"/>
      <w:r>
        <w:t>Land Use</w:t>
      </w:r>
      <w:r w:rsidR="00BA1ACD">
        <w:t xml:space="preserve"> Ontology</w:t>
      </w:r>
      <w:bookmarkEnd w:id="154"/>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lastRenderedPageBreak/>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 xml:space="preserve">CLUMPClassification: Canada Land Use Monitoring Program Classification is a type (subclass) of Land Use classification. CLUMP identifies 15 different types of land use, </w:t>
      </w:r>
      <w:r>
        <w:lastRenderedPageBreak/>
        <w:t>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lastRenderedPageBreak/>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lastRenderedPageBreak/>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lastRenderedPageBreak/>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lastRenderedPageBreak/>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7"/>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lastRenderedPageBreak/>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5" w:name="_Toc35948864"/>
      <w:r>
        <w:t>Trip</w:t>
      </w:r>
      <w:r w:rsidR="00BA1ACD">
        <w:t xml:space="preserve"> Ontology</w:t>
      </w:r>
      <w:bookmarkEnd w:id="155"/>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56" w:name="_Toc35948865"/>
      <w:r>
        <w:t>Trip Costs</w:t>
      </w:r>
      <w:bookmarkEnd w:id="156"/>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lastRenderedPageBreak/>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7" w:name="_Toc35948866"/>
      <w:r>
        <w:t>Urban System Ontology</w:t>
      </w:r>
      <w:bookmarkEnd w:id="157"/>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58"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lastRenderedPageBreak/>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lastRenderedPageBreak/>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lastRenderedPageBreak/>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59"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0" w:name="_Toc35948867"/>
      <w:r>
        <w:t>Evaluation</w:t>
      </w:r>
      <w:bookmarkEnd w:id="160"/>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1" w:name="_Toc35948868"/>
      <w:r>
        <w:lastRenderedPageBreak/>
        <w:t>Consistency</w:t>
      </w:r>
      <w:bookmarkEnd w:id="161"/>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8"/>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2" w:name="_Toc35948869"/>
      <w:r>
        <w:t>Competency</w:t>
      </w:r>
      <w:bookmarkEnd w:id="162"/>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9"/>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 xml:space="preserve">to formalize each of the identified competency questions. Implicit in each formalism is </w:t>
      </w:r>
      <w:r w:rsidR="002B3CFA">
        <w:rPr>
          <w:lang w:val="en-US" w:bidi="en-US"/>
        </w:rPr>
        <w:lastRenderedPageBreak/>
        <w:t>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3"/>
      <w:r w:rsidR="00315993">
        <w:rPr>
          <w:lang w:val="en-US" w:bidi="en-US"/>
        </w:rPr>
        <w:t>section</w:t>
      </w:r>
      <w:commentRangeEnd w:id="163"/>
      <w:r w:rsidR="00535EDF">
        <w:rPr>
          <w:rStyle w:val="CommentReference"/>
          <w:rFonts w:asciiTheme="minorHAnsi" w:eastAsiaTheme="minorEastAsia" w:hAnsiTheme="minorHAnsi"/>
          <w:lang w:val="en-US" w:bidi="en-US"/>
        </w:rPr>
        <w:commentReference w:id="163"/>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 xml:space="preserve">As the implementation of these functions is subject to some variation </w:t>
      </w:r>
      <w:r w:rsidR="00986002">
        <w:rPr>
          <w:lang w:val="en-US" w:bidi="en-US"/>
        </w:rPr>
        <w:lastRenderedPageBreak/>
        <w:t>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4" w:name="_Toc35948870"/>
      <w:r>
        <w:t>CQs for Land Use and Transportation Simulation</w:t>
      </w:r>
      <w:bookmarkEnd w:id="164"/>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20"/>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lastRenderedPageBreak/>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lastRenderedPageBreak/>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lastRenderedPageBreak/>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5" w:name="_Toc35948871"/>
      <w:r>
        <w:t xml:space="preserve">CQs for </w:t>
      </w:r>
      <w:r w:rsidR="00FE1FC4">
        <w:t>Transit Research</w:t>
      </w:r>
      <w:bookmarkEnd w:id="165"/>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lastRenderedPageBreak/>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1"/>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lastRenderedPageBreak/>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6" w:name="_Toc35948872"/>
      <w:r>
        <w:t xml:space="preserve">CQs for </w:t>
      </w:r>
      <w:r w:rsidR="00FE1FC4">
        <w:t>Smart Parking Applications</w:t>
      </w:r>
      <w:bookmarkEnd w:id="166"/>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lastRenderedPageBreak/>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lastRenderedPageBreak/>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lastRenderedPageBreak/>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lastRenderedPageBreak/>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lastRenderedPageBreak/>
        <w:t>}</w:t>
      </w:r>
    </w:p>
    <w:p w14:paraId="226E8935" w14:textId="7D025E95" w:rsidR="006C7A40" w:rsidRDefault="006C7A40" w:rsidP="006C7A40">
      <w:pPr>
        <w:pStyle w:val="Heading3"/>
      </w:pPr>
      <w:bookmarkStart w:id="167" w:name="_Toc35948873"/>
      <w:r>
        <w:t xml:space="preserve">CQs for </w:t>
      </w:r>
      <w:r w:rsidR="00FE1FC4">
        <w:t xml:space="preserve">ATIS via </w:t>
      </w:r>
      <w:r w:rsidR="000D2B4D">
        <w:t>ITSoS</w:t>
      </w:r>
      <w:bookmarkEnd w:id="167"/>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lastRenderedPageBreak/>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lastRenderedPageBreak/>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68" w:name="_Toc35948874"/>
      <w:r>
        <w:t xml:space="preserve">CQs for </w:t>
      </w:r>
      <w:r w:rsidR="00FE1FC4">
        <w:t>ArcGIS Query Support</w:t>
      </w:r>
      <w:bookmarkEnd w:id="168"/>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69" w:name="_Ref20730202"/>
      <w:bookmarkStart w:id="170" w:name="_Toc35948875"/>
      <w:r>
        <w:t>Application</w:t>
      </w:r>
      <w:bookmarkEnd w:id="159"/>
      <w:bookmarkEnd w:id="169"/>
      <w:bookmarkEnd w:id="170"/>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1" w:name="_Toc35948876"/>
      <w:r>
        <w:t>Exploration of Travel Model Data</w:t>
      </w:r>
      <w:bookmarkEnd w:id="171"/>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2"/>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6"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4035"/>
                    </a:xfrm>
                    <a:prstGeom prst="rect">
                      <a:avLst/>
                    </a:prstGeom>
                  </pic:spPr>
                </pic:pic>
              </a:graphicData>
            </a:graphic>
          </wp:inline>
        </w:drawing>
      </w:r>
    </w:p>
    <w:p w14:paraId="5B889506" w14:textId="7210F70D" w:rsidR="00E640E5" w:rsidRDefault="00E640E5" w:rsidP="00E640E5">
      <w:pPr>
        <w:pStyle w:val="Caption"/>
      </w:pPr>
      <w:bookmarkStart w:id="172" w:name="_Ref23932608"/>
      <w:r>
        <w:t xml:space="preserve">Figure </w:t>
      </w:r>
      <w:fldSimple w:instr=" SEQ Figure \* ARABIC ">
        <w:r w:rsidR="005A6FB2">
          <w:rPr>
            <w:noProof/>
          </w:rPr>
          <w:t>17</w:t>
        </w:r>
      </w:fldSimple>
      <w:bookmarkEnd w:id="172"/>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8910"/>
                    </a:xfrm>
                    <a:prstGeom prst="rect">
                      <a:avLst/>
                    </a:prstGeom>
                  </pic:spPr>
                </pic:pic>
              </a:graphicData>
            </a:graphic>
          </wp:inline>
        </w:drawing>
      </w:r>
    </w:p>
    <w:p w14:paraId="746E453B" w14:textId="69F7B492" w:rsidR="00270A44" w:rsidRDefault="00CD0594" w:rsidP="00992672">
      <w:pPr>
        <w:pStyle w:val="Caption"/>
      </w:pPr>
      <w:bookmarkStart w:id="173" w:name="_Ref23927063"/>
      <w:r>
        <w:t xml:space="preserve">Figure </w:t>
      </w:r>
      <w:fldSimple w:instr=" SEQ Figure \* ARABIC ">
        <w:r w:rsidR="005A6FB2">
          <w:rPr>
            <w:noProof/>
          </w:rPr>
          <w:t>18</w:t>
        </w:r>
      </w:fldSimple>
      <w:bookmarkEnd w:id="173"/>
      <w:r>
        <w:t>: Architecture with LD-R supported data access.</w:t>
      </w:r>
    </w:p>
    <w:p w14:paraId="7B289DFD" w14:textId="77777777" w:rsidR="007B4B5D" w:rsidRDefault="007B4B5D" w:rsidP="007B4B5D">
      <w:pPr>
        <w:pStyle w:val="Heading3"/>
      </w:pPr>
      <w:bookmarkStart w:id="174" w:name="_Toc35948877"/>
      <w:r>
        <w:t>Summary of Facets</w:t>
      </w:r>
      <w:bookmarkEnd w:id="174"/>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5" w:name="_Toc35948878"/>
      <w:r>
        <w:t>Data Mappings</w:t>
      </w:r>
      <w:bookmarkEnd w:id="175"/>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9"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6" w:name="_Toc35948879"/>
      <w:r>
        <w:t>Future Work</w:t>
      </w:r>
      <w:bookmarkEnd w:id="176"/>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3"/>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7" w:name="_Toc35948880"/>
      <w:r>
        <w:t>Analysis of TTC Data for Bus Bridging Study</w:t>
      </w:r>
      <w:bookmarkEnd w:id="177"/>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78" w:name="_Toc35948881"/>
      <w:r>
        <w:lastRenderedPageBreak/>
        <w:t>Data mapping</w:t>
      </w:r>
      <w:bookmarkEnd w:id="178"/>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40"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4"/>
      </w:r>
      <w:r>
        <w:rPr>
          <w:lang w:val="en-US" w:bidi="en-US"/>
        </w:rPr>
        <w:t xml:space="preserve"> triple store. </w:t>
      </w:r>
    </w:p>
    <w:p w14:paraId="4D0B1BF1" w14:textId="5EB8A843" w:rsidR="008E4D96" w:rsidRDefault="00240635" w:rsidP="00240635">
      <w:pPr>
        <w:pStyle w:val="Heading3"/>
      </w:pPr>
      <w:bookmarkStart w:id="179" w:name="_Toc35948882"/>
      <w:r>
        <w:t>Queries</w:t>
      </w:r>
      <w:bookmarkEnd w:id="179"/>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0" w:name="_Toc35948883"/>
      <w:r>
        <w:t>Future Work</w:t>
      </w:r>
      <w:bookmarkEnd w:id="180"/>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1"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1"/>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2" w:name="_Toc35948885"/>
      <w:r>
        <w:t xml:space="preserve">Project 1.2: </w:t>
      </w:r>
      <w:r w:rsidR="000D2B4D">
        <w:t>ITSoS</w:t>
      </w:r>
      <w:r>
        <w:t xml:space="preserve"> Architecture</w:t>
      </w:r>
      <w:bookmarkEnd w:id="182"/>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3CC458F8" w:rsidR="001A6211" w:rsidRPr="005C054E" w:rsidRDefault="001A6211" w:rsidP="005C054E">
      <w:pPr>
        <w:pStyle w:val="Caption"/>
        <w:spacing w:line="276" w:lineRule="auto"/>
        <w:rPr>
          <w:rFonts w:asciiTheme="majorBidi" w:hAnsiTheme="majorBidi" w:cstheme="majorBidi"/>
          <w:sz w:val="24"/>
          <w:szCs w:val="24"/>
        </w:rPr>
      </w:pPr>
      <w:bookmarkStart w:id="183" w:name="_Ref20547299"/>
      <w:r>
        <w:t xml:space="preserve">Figure </w:t>
      </w:r>
      <w:fldSimple w:instr=" SEQ Figure \* ARABIC ">
        <w:r w:rsidR="005A6FB2">
          <w:rPr>
            <w:noProof/>
          </w:rPr>
          <w:t>19</w:t>
        </w:r>
      </w:fldSimple>
      <w:bookmarkEnd w:id="183"/>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5"/>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7165"/>
                    </a:xfrm>
                    <a:prstGeom prst="rect">
                      <a:avLst/>
                    </a:prstGeom>
                  </pic:spPr>
                </pic:pic>
              </a:graphicData>
            </a:graphic>
          </wp:inline>
        </w:drawing>
      </w:r>
    </w:p>
    <w:p w14:paraId="3EE929E6" w14:textId="280E5D8B" w:rsidR="009961A8" w:rsidRPr="001E707F" w:rsidRDefault="00992672" w:rsidP="00992672">
      <w:pPr>
        <w:pStyle w:val="Caption"/>
        <w:rPr>
          <w:rFonts w:asciiTheme="majorBidi" w:hAnsiTheme="majorBidi" w:cstheme="majorBidi"/>
        </w:rPr>
      </w:pPr>
      <w:bookmarkStart w:id="184" w:name="_Ref31010994"/>
      <w:r>
        <w:t xml:space="preserve">Figure </w:t>
      </w:r>
      <w:fldSimple w:instr=" SEQ Figure \* ARABIC ">
        <w:r w:rsidR="005A6FB2">
          <w:rPr>
            <w:noProof/>
          </w:rPr>
          <w:t>20</w:t>
        </w:r>
      </w:fldSimple>
      <w:bookmarkEnd w:id="184"/>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5" w:name="_Toc35948886"/>
      <w:r>
        <w:t xml:space="preserve">ATIS </w:t>
      </w:r>
      <w:r w:rsidR="00220D83">
        <w:t>Application</w:t>
      </w:r>
      <w:bookmarkEnd w:id="185"/>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3"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6" w:name="_Ref31188977"/>
      <w:bookmarkStart w:id="187" w:name="_Toc35948887"/>
      <w:r>
        <w:t>Data Mapping</w:t>
      </w:r>
      <w:bookmarkEnd w:id="186"/>
      <w:bookmarkEnd w:id="187"/>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4"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88" w:name="_Toc35948888"/>
      <w:r>
        <w:t>Future Work</w:t>
      </w:r>
      <w:bookmarkEnd w:id="188"/>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89" w:name="_Toc35948889"/>
      <w:r>
        <w:t>Integration with ArcGIS</w:t>
      </w:r>
      <w:bookmarkEnd w:id="189"/>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0" w:name="_Toc35948890"/>
      <w:r>
        <w:t>Initial Implementation</w:t>
      </w:r>
      <w:bookmarkEnd w:id="190"/>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6"/>
      </w:r>
      <w:r w:rsidR="00E47020">
        <w:rPr>
          <w:lang w:val="en-US" w:bidi="en-US"/>
        </w:rPr>
        <w:t xml:space="preserve"> and rdflib</w:t>
      </w:r>
      <w:r w:rsidR="00E47020">
        <w:rPr>
          <w:rStyle w:val="FootnoteReference"/>
          <w:lang w:val="en-US" w:bidi="en-US"/>
        </w:rPr>
        <w:footnoteReference w:id="27"/>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3207" cy="2769730"/>
                    </a:xfrm>
                    <a:prstGeom prst="rect">
                      <a:avLst/>
                    </a:prstGeom>
                  </pic:spPr>
                </pic:pic>
              </a:graphicData>
            </a:graphic>
          </wp:inline>
        </w:drawing>
      </w:r>
    </w:p>
    <w:p w14:paraId="0B707ED7" w14:textId="5C704487" w:rsidR="00E47020" w:rsidRPr="002439B1" w:rsidRDefault="00E47020" w:rsidP="00E47020">
      <w:pPr>
        <w:pStyle w:val="Caption"/>
      </w:pPr>
      <w:bookmarkStart w:id="191" w:name="_Ref31279945"/>
      <w:r>
        <w:t xml:space="preserve">Figure </w:t>
      </w:r>
      <w:fldSimple w:instr=" SEQ Figure \* ARABIC ">
        <w:r w:rsidR="005A6FB2">
          <w:rPr>
            <w:noProof/>
          </w:rPr>
          <w:t>21</w:t>
        </w:r>
      </w:fldSimple>
      <w:bookmarkEnd w:id="191"/>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2" w:name="_Toc35948891"/>
      <w:r>
        <w:lastRenderedPageBreak/>
        <w:t>Data Mapping</w:t>
      </w:r>
      <w:bookmarkEnd w:id="192"/>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6"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3" w:name="_Toc35948892"/>
      <w:r>
        <w:lastRenderedPageBreak/>
        <w:t>Future Work</w:t>
      </w:r>
      <w:bookmarkEnd w:id="193"/>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4" w:name="_Toc35948893"/>
      <w:r>
        <w:t>Workflows</w:t>
      </w:r>
      <w:bookmarkEnd w:id="194"/>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5" w:name="_Toc35948894"/>
      <w:r>
        <w:lastRenderedPageBreak/>
        <w:t>Data Mapping</w:t>
      </w:r>
      <w:bookmarkEnd w:id="195"/>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8"/>
      </w:r>
      <w:r w:rsidR="00053538">
        <w:t xml:space="preserve">. </w:t>
      </w:r>
      <w:r w:rsidR="00D62A38">
        <w:t xml:space="preserve"> </w:t>
      </w:r>
    </w:p>
    <w:p w14:paraId="2AEF121D" w14:textId="77777777" w:rsidR="0015597C" w:rsidRDefault="0015597C" w:rsidP="0015597C">
      <w:pPr>
        <w:pStyle w:val="Heading3"/>
      </w:pPr>
      <w:bookmarkStart w:id="196" w:name="_Toc35948895"/>
      <w:r>
        <w:t>Alternative approaches</w:t>
      </w:r>
      <w:bookmarkEnd w:id="196"/>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9"/>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30"/>
      </w:r>
      <w:r>
        <w:t xml:space="preserve"> and Ontop</w:t>
      </w:r>
      <w:r w:rsidR="002F5FC7">
        <w:rPr>
          <w:rStyle w:val="FootnoteReference"/>
        </w:rPr>
        <w:footnoteReference w:id="31"/>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2"/>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7" w:name="_Toc35948896"/>
      <w:r>
        <w:t>Basic data mapping/import workflow with Karma and Virtuoso</w:t>
      </w:r>
      <w:bookmarkEnd w:id="197"/>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98" w:name="_Toc35948897"/>
      <w:r>
        <w:t>Repeat</w:t>
      </w:r>
      <w:r w:rsidR="00177339">
        <w:t>ed</w:t>
      </w:r>
      <w:r>
        <w:t xml:space="preserve"> Data Mappings</w:t>
      </w:r>
      <w:bookmarkEnd w:id="198"/>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3"/>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199" w:name="_Toc35948898"/>
      <w:r>
        <w:rPr>
          <w:rFonts w:eastAsia="Times New Roman"/>
          <w:bdr w:val="none" w:sz="0" w:space="0" w:color="auto" w:frame="1"/>
          <w:lang w:eastAsia="en-CA"/>
        </w:rPr>
        <w:t>Offline Batch Mapping</w:t>
      </w:r>
      <w:bookmarkEnd w:id="199"/>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0" w:name="_Toc35948899"/>
      <w:r w:rsidR="00BC5E3C">
        <w:t>Data Storage</w:t>
      </w:r>
      <w:r w:rsidR="00512CBF">
        <w:t xml:space="preserve"> and Access</w:t>
      </w:r>
      <w:bookmarkEnd w:id="200"/>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1" w:name="_Toc35948900"/>
      <w:r>
        <w:t>Upload to triple</w:t>
      </w:r>
      <w:r w:rsidR="008A255C">
        <w:t xml:space="preserve"> </w:t>
      </w:r>
      <w:r>
        <w:t>store</w:t>
      </w:r>
      <w:bookmarkEnd w:id="201"/>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7"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2" w:name="_Toc35948901"/>
      <w:r>
        <w:lastRenderedPageBreak/>
        <w:t>Ontology Documentation</w:t>
      </w:r>
      <w:bookmarkEnd w:id="202"/>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4"/>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8"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3" w:name="_Toc35948902"/>
      <w:r>
        <w:lastRenderedPageBreak/>
        <w:t>Ontology Versioning</w:t>
      </w:r>
      <w:bookmarkEnd w:id="203"/>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4" w:name="_Toc35948903"/>
      <w:r>
        <w:t xml:space="preserve">Versioning </w:t>
      </w:r>
      <w:r w:rsidR="003477E9">
        <w:t>Principles</w:t>
      </w:r>
      <w:bookmarkEnd w:id="204"/>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5"/>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5" w:name="_Toc35948904"/>
      <w:r w:rsidRPr="00243796">
        <w:t>Process</w:t>
      </w:r>
      <w:r>
        <w:t xml:space="preserve"> to Update Ontology-x.owl</w:t>
      </w:r>
      <w:bookmarkEnd w:id="205"/>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9"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6"/>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6" w:name="_Toc35948905"/>
      <w:r>
        <w:t>Versioning infrastructure</w:t>
      </w:r>
      <w:bookmarkEnd w:id="206"/>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7"/>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7" w:name="_Toc35948906"/>
      <w:r>
        <w:t>Future Work</w:t>
      </w:r>
      <w:bookmarkEnd w:id="158"/>
      <w:bookmarkEnd w:id="207"/>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0F8A030A" w:rsidR="00D93E2F" w:rsidRP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3AEBE88D" w:rsidR="009C66BF" w:rsidRDefault="009C66BF" w:rsidP="00FA5179"/>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w:t>
      </w:r>
      <w:r w:rsidR="000501AD">
        <w:lastRenderedPageBreak/>
        <w:t xml:space="preserve">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2500"/>
                    </a:xfrm>
                    <a:prstGeom prst="rect">
                      <a:avLst/>
                    </a:prstGeom>
                  </pic:spPr>
                </pic:pic>
              </a:graphicData>
            </a:graphic>
          </wp:inline>
        </w:drawing>
      </w:r>
    </w:p>
    <w:p w14:paraId="4628D663" w14:textId="6D21CD2A" w:rsidR="000501AD" w:rsidRPr="00C47299" w:rsidRDefault="000501AD" w:rsidP="000501AD">
      <w:pPr>
        <w:pStyle w:val="Caption"/>
        <w:rPr>
          <w:lang w:val="en-AU"/>
        </w:rPr>
      </w:pPr>
      <w:bookmarkStart w:id="208" w:name="_Ref35260224"/>
      <w:r>
        <w:t xml:space="preserve">Figure </w:t>
      </w:r>
      <w:fldSimple w:instr=" SEQ Figure \* ARABIC ">
        <w:r w:rsidR="005A6FB2">
          <w:rPr>
            <w:noProof/>
          </w:rPr>
          <w:t>22</w:t>
        </w:r>
      </w:fldSimple>
      <w:bookmarkEnd w:id="208"/>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8"/>
      </w:r>
      <w:r>
        <w:rPr>
          <w:lang w:bidi="en-US"/>
        </w:rPr>
        <w:t xml:space="preserve">: an online resource to facilitate discussion around the concepts and definitions to be included in a standard for city </w:t>
      </w:r>
      <w:r>
        <w:rPr>
          <w:lang w:bidi="en-US"/>
        </w:rPr>
        <w:lastRenderedPageBreak/>
        <w:t xml:space="preserve">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09" w:name="_Toc35948907"/>
      <w:r w:rsidRPr="00045329">
        <w:t>Acknowledgements</w:t>
      </w:r>
      <w:bookmarkEnd w:id="209"/>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0" w:name="_Toc35948908"/>
      <w:r>
        <w:lastRenderedPageBreak/>
        <w:t>References</w:t>
      </w:r>
      <w:bookmarkEnd w:id="210"/>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51"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2745202A" w14:textId="77777777" w:rsidR="00DE6FBD" w:rsidRPr="00DE6FBD" w:rsidRDefault="00BF257D" w:rsidP="00DE6FBD">
      <w:pPr>
        <w:pStyle w:val="EndNoteBibliography"/>
        <w:framePr w:wrap="around"/>
        <w:spacing w:after="0"/>
        <w:ind w:left="720" w:hanging="720"/>
        <w:rPr>
          <w:noProof/>
        </w:rPr>
      </w:pPr>
      <w:r>
        <w:fldChar w:fldCharType="begin"/>
      </w:r>
      <w:r>
        <w:instrText xml:space="preserve"> ADDIN EN.REFLIST </w:instrText>
      </w:r>
      <w:r>
        <w:fldChar w:fldCharType="separate"/>
      </w:r>
      <w:r w:rsidR="00DE6FBD" w:rsidRPr="00DE6FBD">
        <w:rPr>
          <w:noProof/>
        </w:rPr>
        <w:t>[1]</w:t>
      </w:r>
      <w:r w:rsidR="00DE6FBD" w:rsidRPr="00DE6FBD">
        <w:rPr>
          <w:noProof/>
        </w:rPr>
        <w:tab/>
        <w:t xml:space="preserve">E. J. Miller, "iCity: Urban Informatics for Sustainable Metropolitan Growth; A Proposal Funded by the Ontario Research Fund, Research Excellence, Round 7," University of Toronto Transportation Research Institute, 2014. </w:t>
      </w:r>
    </w:p>
    <w:p w14:paraId="0672FA61" w14:textId="77777777" w:rsidR="00DE6FBD" w:rsidRPr="00DE6FBD" w:rsidRDefault="00DE6FBD" w:rsidP="00DE6FBD">
      <w:pPr>
        <w:pStyle w:val="EndNoteBibliography"/>
        <w:framePr w:wrap="around"/>
        <w:spacing w:after="0"/>
        <w:ind w:left="720" w:hanging="720"/>
        <w:rPr>
          <w:noProof/>
        </w:rPr>
      </w:pPr>
      <w:r w:rsidRPr="00DE6FBD">
        <w:rPr>
          <w:noProof/>
        </w:rPr>
        <w:t>[2]</w:t>
      </w:r>
      <w:r w:rsidRPr="00DE6FBD">
        <w:rPr>
          <w:noProof/>
        </w:rPr>
        <w:tab/>
        <w:t xml:space="preserve">B. C. Grau, I. Horrocks, B. Motik, B. Parsia, P. Patel-Schneider, and U. Sattler, "OWL 2: The next step for OWL," </w:t>
      </w:r>
      <w:r w:rsidRPr="00DE6FBD">
        <w:rPr>
          <w:i/>
          <w:noProof/>
        </w:rPr>
        <w:t xml:space="preserve">Journal of Web Semantics, </w:t>
      </w:r>
      <w:r w:rsidRPr="00DE6FBD">
        <w:rPr>
          <w:noProof/>
        </w:rPr>
        <w:t>vol. 6, no. 4, pp. 309-322, 2008.</w:t>
      </w:r>
    </w:p>
    <w:p w14:paraId="504EF7E3" w14:textId="77777777" w:rsidR="00DE6FBD" w:rsidRPr="00DE6FBD" w:rsidRDefault="00DE6FBD" w:rsidP="00DE6FBD">
      <w:pPr>
        <w:pStyle w:val="EndNoteBibliography"/>
        <w:framePr w:wrap="around"/>
        <w:spacing w:after="0"/>
        <w:ind w:left="720" w:hanging="720"/>
        <w:rPr>
          <w:noProof/>
        </w:rPr>
      </w:pPr>
      <w:r w:rsidRPr="00DE6FBD">
        <w:rPr>
          <w:noProof/>
        </w:rPr>
        <w:t>[3]</w:t>
      </w:r>
      <w:r w:rsidRPr="00DE6FBD">
        <w:rPr>
          <w:noProof/>
        </w:rPr>
        <w:tab/>
        <w:t xml:space="preserve">E. J. Miller and P. A. Salvini, "The integrated land use, transportation, environment (ILUTE) microsimulation modelling system: Description and current status," </w:t>
      </w:r>
      <w:r w:rsidRPr="00DE6FBD">
        <w:rPr>
          <w:i/>
          <w:noProof/>
        </w:rPr>
        <w:t xml:space="preserve">Travel behaviour research: The leading edge, </w:t>
      </w:r>
      <w:r w:rsidRPr="00DE6FBD">
        <w:rPr>
          <w:noProof/>
        </w:rPr>
        <w:t>pp. 711-724, 2001.</w:t>
      </w:r>
    </w:p>
    <w:p w14:paraId="2340037D" w14:textId="77777777" w:rsidR="00DE6FBD" w:rsidRPr="00DE6FBD" w:rsidRDefault="00DE6FBD" w:rsidP="00DE6FBD">
      <w:pPr>
        <w:pStyle w:val="EndNoteBibliography"/>
        <w:framePr w:wrap="around"/>
        <w:spacing w:after="0"/>
        <w:ind w:left="720" w:hanging="720"/>
        <w:rPr>
          <w:noProof/>
        </w:rPr>
      </w:pPr>
      <w:r w:rsidRPr="00DE6FBD">
        <w:rPr>
          <w:noProof/>
        </w:rPr>
        <w:t>[4]</w:t>
      </w:r>
      <w:r w:rsidRPr="00DE6FBD">
        <w:rPr>
          <w:noProof/>
        </w:rPr>
        <w:tab/>
        <w:t>N. F. Noy and D. L. McGuinness, "Ontology development 101: A guide to creating your first ontology," ed: Stanford knowledge systems laboratory technical report KSL-01-05 and …, 2001.</w:t>
      </w:r>
    </w:p>
    <w:p w14:paraId="4E73BF89" w14:textId="77777777" w:rsidR="00DE6FBD" w:rsidRPr="00DE6FBD" w:rsidRDefault="00DE6FBD" w:rsidP="00DE6FBD">
      <w:pPr>
        <w:pStyle w:val="EndNoteBibliography"/>
        <w:framePr w:wrap="around"/>
        <w:spacing w:after="0"/>
        <w:ind w:left="720" w:hanging="720"/>
        <w:rPr>
          <w:noProof/>
        </w:rPr>
      </w:pPr>
      <w:r w:rsidRPr="00DE6FBD">
        <w:rPr>
          <w:noProof/>
        </w:rPr>
        <w:t>[5]</w:t>
      </w:r>
      <w:r w:rsidRPr="00DE6FBD">
        <w:rPr>
          <w:noProof/>
        </w:rPr>
        <w:tab/>
        <w:t xml:space="preserve">M. Uschold and M. Gruninger, "Ontologies: Principles, methods and applications," </w:t>
      </w:r>
      <w:r w:rsidRPr="00DE6FBD">
        <w:rPr>
          <w:i/>
          <w:noProof/>
        </w:rPr>
        <w:t xml:space="preserve">The knowledge engineering review, </w:t>
      </w:r>
      <w:r w:rsidRPr="00DE6FBD">
        <w:rPr>
          <w:noProof/>
        </w:rPr>
        <w:t>vol. 11, no. 2, pp. 93-136, 1996.</w:t>
      </w:r>
    </w:p>
    <w:p w14:paraId="1FBEAFD0" w14:textId="77777777" w:rsidR="00DE6FBD" w:rsidRPr="00DE6FBD" w:rsidRDefault="00DE6FBD" w:rsidP="00DE6FBD">
      <w:pPr>
        <w:pStyle w:val="EndNoteBibliography"/>
        <w:framePr w:wrap="around"/>
        <w:spacing w:after="0"/>
        <w:ind w:left="720" w:hanging="720"/>
        <w:rPr>
          <w:noProof/>
        </w:rPr>
      </w:pPr>
      <w:r w:rsidRPr="00DE6FBD">
        <w:rPr>
          <w:noProof/>
        </w:rPr>
        <w:t>[6]</w:t>
      </w:r>
      <w:r w:rsidRPr="00DE6FBD">
        <w:rPr>
          <w:noProof/>
        </w:rPr>
        <w:tab/>
        <w:t xml:space="preserve"> E. J. Miller, J. Vaughan, D. King, and M. Austin, "Implementation of a “next generation” activity-based travel demand model: the Toronto case," in </w:t>
      </w:r>
      <w:r w:rsidRPr="00DE6FBD">
        <w:rPr>
          <w:i/>
          <w:noProof/>
        </w:rPr>
        <w:t>Presentation at the Travel Demand Modelling and Traffic Simulation Session of the 2015 Conference of the Transportation Association of Canada</w:t>
      </w:r>
      <w:r w:rsidRPr="00DE6FBD">
        <w:rPr>
          <w:noProof/>
        </w:rPr>
        <w:t xml:space="preserve">, 2015. </w:t>
      </w:r>
    </w:p>
    <w:p w14:paraId="0F72F1E2" w14:textId="77777777" w:rsidR="00DE6FBD" w:rsidRPr="00DE6FBD" w:rsidRDefault="00DE6FBD" w:rsidP="00DE6FBD">
      <w:pPr>
        <w:pStyle w:val="EndNoteBibliography"/>
        <w:framePr w:wrap="around"/>
        <w:spacing w:after="0"/>
        <w:ind w:left="720" w:hanging="720"/>
        <w:rPr>
          <w:noProof/>
        </w:rPr>
      </w:pPr>
      <w:r w:rsidRPr="00DE6FBD">
        <w:rPr>
          <w:noProof/>
        </w:rPr>
        <w:t>[7]</w:t>
      </w:r>
      <w:r w:rsidRPr="00DE6FBD">
        <w:rPr>
          <w:noProof/>
        </w:rPr>
        <w:tab/>
        <w:t xml:space="preserve">M. Elshenawy, B. Abdulhai, and M. El-Darieby, "Towards a service-oriented cyber–physical systems of systems for smart city mobility applications," </w:t>
      </w:r>
      <w:r w:rsidRPr="00DE6FBD">
        <w:rPr>
          <w:i/>
          <w:noProof/>
        </w:rPr>
        <w:t xml:space="preserve">Future Generation Computer Systems, </w:t>
      </w:r>
      <w:r w:rsidRPr="00DE6FBD">
        <w:rPr>
          <w:noProof/>
        </w:rPr>
        <w:t>vol. 79, pp. 575-587, 2018.</w:t>
      </w:r>
    </w:p>
    <w:p w14:paraId="72893AAD" w14:textId="77777777" w:rsidR="00DE6FBD" w:rsidRPr="00DE6FBD" w:rsidRDefault="00DE6FBD" w:rsidP="00DE6FBD">
      <w:pPr>
        <w:pStyle w:val="EndNoteBibliography"/>
        <w:framePr w:wrap="around"/>
        <w:spacing w:after="0"/>
        <w:ind w:left="720" w:hanging="720"/>
        <w:rPr>
          <w:noProof/>
        </w:rPr>
      </w:pPr>
      <w:r w:rsidRPr="00DE6FBD">
        <w:rPr>
          <w:noProof/>
        </w:rPr>
        <w:t>[8]</w:t>
      </w:r>
      <w:r w:rsidRPr="00DE6FBD">
        <w:rPr>
          <w:noProof/>
        </w:rPr>
        <w:tab/>
        <w:t xml:space="preserve">R. C. Jackson, J. P. Balhoff, E. Douglass, N. L. Harris, C. J. Mungall, and J. A. Overton, "ROBOT: A Tool for Automating Ontology Workflows," </w:t>
      </w:r>
      <w:r w:rsidRPr="00DE6FBD">
        <w:rPr>
          <w:i/>
          <w:noProof/>
        </w:rPr>
        <w:t xml:space="preserve">BMC bioinformatics, </w:t>
      </w:r>
      <w:r w:rsidRPr="00DE6FBD">
        <w:rPr>
          <w:noProof/>
        </w:rPr>
        <w:t>vol. 20, no. 1, p. 407, 2019.</w:t>
      </w:r>
    </w:p>
    <w:p w14:paraId="53B5BFF4" w14:textId="77777777" w:rsidR="00DE6FBD" w:rsidRPr="00DE6FBD" w:rsidRDefault="00DE6FBD" w:rsidP="00DE6FBD">
      <w:pPr>
        <w:pStyle w:val="EndNoteBibliography"/>
        <w:framePr w:wrap="around"/>
        <w:spacing w:after="0"/>
        <w:ind w:left="720" w:hanging="720"/>
        <w:rPr>
          <w:noProof/>
        </w:rPr>
      </w:pPr>
      <w:r w:rsidRPr="00DE6FBD">
        <w:rPr>
          <w:noProof/>
        </w:rPr>
        <w:t>[9]</w:t>
      </w:r>
      <w:r w:rsidRPr="00DE6FBD">
        <w:rPr>
          <w:noProof/>
        </w:rPr>
        <w:tab/>
        <w:t xml:space="preserve">R. Battle and D. Kolas, "Linking geospatial data with GeoSPARQL," </w:t>
      </w:r>
      <w:r w:rsidRPr="00DE6FBD">
        <w:rPr>
          <w:i/>
          <w:noProof/>
        </w:rPr>
        <w:t xml:space="preserve">Semant Web J Interoperability, Usability, Appl. Accessed, </w:t>
      </w:r>
      <w:r w:rsidRPr="00DE6FBD">
        <w:rPr>
          <w:noProof/>
        </w:rPr>
        <w:t>vol. 24, 2011.</w:t>
      </w:r>
    </w:p>
    <w:p w14:paraId="3BC0EB21" w14:textId="7B8F1F6F" w:rsidR="00DE6FBD" w:rsidRPr="00DE6FBD" w:rsidRDefault="00DE6FBD" w:rsidP="00DE6FBD">
      <w:pPr>
        <w:pStyle w:val="EndNoteBibliography"/>
        <w:framePr w:wrap="around"/>
        <w:spacing w:after="0"/>
        <w:ind w:left="720" w:hanging="720"/>
        <w:rPr>
          <w:noProof/>
        </w:rPr>
      </w:pPr>
      <w:r w:rsidRPr="00DE6FBD">
        <w:rPr>
          <w:noProof/>
        </w:rPr>
        <w:t>[10]</w:t>
      </w:r>
      <w:r w:rsidRPr="00DE6FBD">
        <w:rPr>
          <w:noProof/>
        </w:rPr>
        <w:tab/>
      </w:r>
      <w:r w:rsidRPr="00DE6FBD">
        <w:rPr>
          <w:i/>
          <w:noProof/>
        </w:rPr>
        <w:t>Time Ontology in OWL</w:t>
      </w:r>
      <w:r w:rsidRPr="00DE6FBD">
        <w:rPr>
          <w:noProof/>
        </w:rPr>
        <w:t xml:space="preserve">, O. W3C, 2017. [Online]. Available: </w:t>
      </w:r>
      <w:hyperlink r:id="rId52" w:history="1">
        <w:r w:rsidRPr="00DE6FBD">
          <w:rPr>
            <w:rStyle w:val="Hyperlink"/>
            <w:noProof/>
          </w:rPr>
          <w:t>https://www.w3.org/TR/owl-time/</w:t>
        </w:r>
      </w:hyperlink>
    </w:p>
    <w:p w14:paraId="42B9CD4F" w14:textId="77777777" w:rsidR="00DE6FBD" w:rsidRPr="00DE6FBD" w:rsidRDefault="00DE6FBD" w:rsidP="00DE6FBD">
      <w:pPr>
        <w:pStyle w:val="EndNoteBibliography"/>
        <w:framePr w:wrap="around"/>
        <w:spacing w:after="0"/>
        <w:ind w:left="720" w:hanging="720"/>
        <w:rPr>
          <w:noProof/>
        </w:rPr>
      </w:pPr>
      <w:r w:rsidRPr="00DE6FBD">
        <w:rPr>
          <w:noProof/>
        </w:rPr>
        <w:t>[11]</w:t>
      </w:r>
      <w:r w:rsidRPr="00DE6FBD">
        <w:rPr>
          <w:noProof/>
        </w:rPr>
        <w:tab/>
        <w:t xml:space="preserve">J. R. Hobbs and F. Pan, "Time ontology in OWL," </w:t>
      </w:r>
      <w:r w:rsidRPr="00DE6FBD">
        <w:rPr>
          <w:i/>
          <w:noProof/>
        </w:rPr>
        <w:t xml:space="preserve">W3C working draft, </w:t>
      </w:r>
      <w:r w:rsidRPr="00DE6FBD">
        <w:rPr>
          <w:noProof/>
        </w:rPr>
        <w:t>vol. 27, p. 133, 2006.</w:t>
      </w:r>
    </w:p>
    <w:p w14:paraId="03626E2F" w14:textId="77777777" w:rsidR="00DE6FBD" w:rsidRPr="00DE6FBD" w:rsidRDefault="00DE6FBD" w:rsidP="00DE6FBD">
      <w:pPr>
        <w:pStyle w:val="EndNoteBibliography"/>
        <w:framePr w:wrap="around"/>
        <w:spacing w:after="0"/>
        <w:ind w:left="720" w:hanging="720"/>
        <w:rPr>
          <w:noProof/>
        </w:rPr>
      </w:pPr>
      <w:r w:rsidRPr="00DE6FBD">
        <w:rPr>
          <w:noProof/>
        </w:rPr>
        <w:t>[12]</w:t>
      </w:r>
      <w:r w:rsidRPr="00DE6FBD">
        <w:rPr>
          <w:noProof/>
        </w:rPr>
        <w:tab/>
        <w:t xml:space="preserve"> C. Welty, R. Fikes, and S. Makarios, "A reusable ontology for fluents in OWL," in </w:t>
      </w:r>
      <w:r w:rsidRPr="00DE6FBD">
        <w:rPr>
          <w:i/>
          <w:noProof/>
        </w:rPr>
        <w:t>FOIS</w:t>
      </w:r>
      <w:r w:rsidRPr="00DE6FBD">
        <w:rPr>
          <w:noProof/>
        </w:rPr>
        <w:t xml:space="preserve">, 2006, vol. 150, pp. 226-236. </w:t>
      </w:r>
    </w:p>
    <w:p w14:paraId="60B0B452" w14:textId="77777777" w:rsidR="00DE6FBD" w:rsidRPr="00DE6FBD" w:rsidRDefault="00DE6FBD" w:rsidP="00DE6FBD">
      <w:pPr>
        <w:pStyle w:val="EndNoteBibliography"/>
        <w:framePr w:wrap="around"/>
        <w:spacing w:after="0"/>
        <w:ind w:left="720" w:hanging="720"/>
        <w:rPr>
          <w:noProof/>
        </w:rPr>
      </w:pPr>
      <w:r w:rsidRPr="00DE6FBD">
        <w:rPr>
          <w:noProof/>
        </w:rPr>
        <w:t>[13]</w:t>
      </w:r>
      <w:r w:rsidRPr="00DE6FBD">
        <w:rPr>
          <w:noProof/>
        </w:rPr>
        <w:tab/>
        <w:t xml:space="preserve"> H.-U. Krieger, "Where temporal description logics fail: Representing temporally-changing relationships," in </w:t>
      </w:r>
      <w:r w:rsidRPr="00DE6FBD">
        <w:rPr>
          <w:i/>
          <w:noProof/>
        </w:rPr>
        <w:t>Annual Conference on Artificial Intelligence</w:t>
      </w:r>
      <w:r w:rsidRPr="00DE6FBD">
        <w:rPr>
          <w:noProof/>
        </w:rPr>
        <w:t xml:space="preserve">, 2008: Springer, pp. 249-257. </w:t>
      </w:r>
    </w:p>
    <w:p w14:paraId="5DE2B193" w14:textId="77777777" w:rsidR="00DE6FBD" w:rsidRPr="00DE6FBD" w:rsidRDefault="00DE6FBD" w:rsidP="00DE6FBD">
      <w:pPr>
        <w:pStyle w:val="EndNoteBibliography"/>
        <w:framePr w:wrap="around"/>
        <w:spacing w:after="0"/>
        <w:ind w:left="720" w:hanging="720"/>
        <w:rPr>
          <w:noProof/>
        </w:rPr>
      </w:pPr>
      <w:r w:rsidRPr="00DE6FBD">
        <w:rPr>
          <w:noProof/>
        </w:rPr>
        <w:t>[14]</w:t>
      </w:r>
      <w:r w:rsidRPr="00DE6FBD">
        <w:rPr>
          <w:noProof/>
        </w:rPr>
        <w:tab/>
        <w:t>M. Katsumi and M. Fox, "A Logical Design Pattern for Representing Change Over Time in OWL."</w:t>
      </w:r>
    </w:p>
    <w:p w14:paraId="0198BD63" w14:textId="77777777" w:rsidR="00DE6FBD" w:rsidRPr="00DE6FBD" w:rsidRDefault="00DE6FBD" w:rsidP="00DE6FBD">
      <w:pPr>
        <w:pStyle w:val="EndNoteBibliography"/>
        <w:framePr w:wrap="around"/>
        <w:spacing w:after="0"/>
        <w:ind w:left="720" w:hanging="720"/>
        <w:rPr>
          <w:noProof/>
        </w:rPr>
      </w:pPr>
      <w:r w:rsidRPr="00DE6FBD">
        <w:rPr>
          <w:noProof/>
        </w:rPr>
        <w:t>[15]</w:t>
      </w:r>
      <w:r w:rsidRPr="00DE6FBD">
        <w:rPr>
          <w:noProof/>
        </w:rPr>
        <w:tab/>
        <w:t>L. Obrst</w:t>
      </w:r>
      <w:r w:rsidRPr="00DE6FBD">
        <w:rPr>
          <w:i/>
          <w:noProof/>
        </w:rPr>
        <w:t xml:space="preserve"> et al.</w:t>
      </w:r>
      <w:r w:rsidRPr="00DE6FBD">
        <w:rPr>
          <w:noProof/>
        </w:rPr>
        <w:t xml:space="preserve">, "The 2006 Upper Ontology Summit Joint Communiqué," </w:t>
      </w:r>
      <w:r w:rsidRPr="00DE6FBD">
        <w:rPr>
          <w:i/>
          <w:noProof/>
        </w:rPr>
        <w:t xml:space="preserve">Applied Ontology, </w:t>
      </w:r>
      <w:r w:rsidRPr="00DE6FBD">
        <w:rPr>
          <w:noProof/>
        </w:rPr>
        <w:t>vol. 1, no. 2, pp. 203-211, 2006.</w:t>
      </w:r>
    </w:p>
    <w:p w14:paraId="0FDBE265" w14:textId="77777777" w:rsidR="00DE6FBD" w:rsidRPr="00DE6FBD" w:rsidRDefault="00DE6FBD" w:rsidP="00DE6FBD">
      <w:pPr>
        <w:pStyle w:val="EndNoteBibliography"/>
        <w:framePr w:wrap="around"/>
        <w:spacing w:after="0"/>
        <w:ind w:left="720" w:hanging="720"/>
        <w:rPr>
          <w:noProof/>
        </w:rPr>
      </w:pPr>
      <w:r w:rsidRPr="00DE6FBD">
        <w:rPr>
          <w:noProof/>
        </w:rPr>
        <w:t>[16]</w:t>
      </w:r>
      <w:r w:rsidRPr="00DE6FBD">
        <w:rPr>
          <w:noProof/>
        </w:rPr>
        <w:tab/>
        <w:t xml:space="preserve"> A. Gangemi, N. Guarino, C. Masolo, A. Oltramari, and L. Schneider, "Sweetening ontologies with DOLCE," in </w:t>
      </w:r>
      <w:r w:rsidRPr="00DE6FBD">
        <w:rPr>
          <w:i/>
          <w:noProof/>
        </w:rPr>
        <w:t>International Conference on Knowledge Engineering and Knowledge Management</w:t>
      </w:r>
      <w:r w:rsidRPr="00DE6FBD">
        <w:rPr>
          <w:noProof/>
        </w:rPr>
        <w:t xml:space="preserve">, 2002: Springer, pp. 166-181. </w:t>
      </w:r>
    </w:p>
    <w:p w14:paraId="1B0A48B3" w14:textId="77777777" w:rsidR="00DE6FBD" w:rsidRPr="00DE6FBD" w:rsidRDefault="00DE6FBD" w:rsidP="00DE6FBD">
      <w:pPr>
        <w:pStyle w:val="EndNoteBibliography"/>
        <w:framePr w:wrap="around"/>
        <w:spacing w:after="0"/>
        <w:ind w:left="720" w:hanging="720"/>
        <w:rPr>
          <w:noProof/>
        </w:rPr>
      </w:pPr>
      <w:r w:rsidRPr="00DE6FBD">
        <w:rPr>
          <w:noProof/>
        </w:rPr>
        <w:t>[17]</w:t>
      </w:r>
      <w:r w:rsidRPr="00DE6FBD">
        <w:rPr>
          <w:noProof/>
        </w:rPr>
        <w:tab/>
        <w:t xml:space="preserve">R. Arp, B. Smith, and A. D. Spear, </w:t>
      </w:r>
      <w:r w:rsidRPr="00DE6FBD">
        <w:rPr>
          <w:i/>
          <w:noProof/>
        </w:rPr>
        <w:t>Building ontologies with basic formal ontology</w:t>
      </w:r>
      <w:r w:rsidRPr="00DE6FBD">
        <w:rPr>
          <w:noProof/>
        </w:rPr>
        <w:t>. Mit Press, 2015.</w:t>
      </w:r>
    </w:p>
    <w:p w14:paraId="64C7AC6D" w14:textId="77777777" w:rsidR="00DE6FBD" w:rsidRPr="00DE6FBD" w:rsidRDefault="00DE6FBD" w:rsidP="00DE6FBD">
      <w:pPr>
        <w:pStyle w:val="EndNoteBibliography"/>
        <w:framePr w:wrap="around"/>
        <w:spacing w:after="0"/>
        <w:ind w:left="720" w:hanging="720"/>
        <w:rPr>
          <w:noProof/>
        </w:rPr>
      </w:pPr>
      <w:r w:rsidRPr="00DE6FBD">
        <w:rPr>
          <w:noProof/>
        </w:rPr>
        <w:t>[18]</w:t>
      </w:r>
      <w:r w:rsidRPr="00DE6FBD">
        <w:rPr>
          <w:noProof/>
        </w:rPr>
        <w:tab/>
        <w:t xml:space="preserve"> M. Katsumi and M. Fox, "Defining Activity Specifications in OWL," in </w:t>
      </w:r>
      <w:r w:rsidRPr="00DE6FBD">
        <w:rPr>
          <w:i/>
          <w:noProof/>
        </w:rPr>
        <w:t>WOP@ ISWC</w:t>
      </w:r>
      <w:r w:rsidRPr="00DE6FBD">
        <w:rPr>
          <w:noProof/>
        </w:rPr>
        <w:t xml:space="preserve">, 2017. </w:t>
      </w:r>
    </w:p>
    <w:p w14:paraId="5F01760F" w14:textId="77777777" w:rsidR="00DE6FBD" w:rsidRPr="00DE6FBD" w:rsidRDefault="00DE6FBD" w:rsidP="00DE6FBD">
      <w:pPr>
        <w:pStyle w:val="EndNoteBibliography"/>
        <w:framePr w:wrap="around"/>
        <w:spacing w:after="0"/>
        <w:ind w:left="720" w:hanging="720"/>
        <w:rPr>
          <w:noProof/>
        </w:rPr>
      </w:pPr>
      <w:r w:rsidRPr="00DE6FBD">
        <w:rPr>
          <w:noProof/>
        </w:rPr>
        <w:t>[19]</w:t>
      </w:r>
      <w:r w:rsidRPr="00DE6FBD">
        <w:rPr>
          <w:noProof/>
        </w:rPr>
        <w:tab/>
        <w:t>R. Kowalski and M. Sergot, "A logic-based calculus of events. NewGeneration Computing 4," ed, 1986.</w:t>
      </w:r>
    </w:p>
    <w:p w14:paraId="6875CB09" w14:textId="77777777" w:rsidR="00DE6FBD" w:rsidRPr="00DE6FBD" w:rsidRDefault="00DE6FBD" w:rsidP="00DE6FBD">
      <w:pPr>
        <w:pStyle w:val="EndNoteBibliography"/>
        <w:framePr w:wrap="around"/>
        <w:spacing w:after="0"/>
        <w:ind w:left="720" w:hanging="720"/>
        <w:rPr>
          <w:noProof/>
        </w:rPr>
      </w:pPr>
      <w:r w:rsidRPr="00DE6FBD">
        <w:rPr>
          <w:noProof/>
        </w:rPr>
        <w:t>[20]</w:t>
      </w:r>
      <w:r w:rsidRPr="00DE6FBD">
        <w:rPr>
          <w:noProof/>
        </w:rPr>
        <w:tab/>
        <w:t xml:space="preserve">M. S. Fox, "Constraint-Directed Search: A Case Study of Job-Shop Scheduling," CARNEGIE-MELLON UNIV PITTSBURGH PA ROBOTICS INST, 1983. </w:t>
      </w:r>
    </w:p>
    <w:p w14:paraId="14A69C5E" w14:textId="77777777" w:rsidR="00DE6FBD" w:rsidRPr="00DE6FBD" w:rsidRDefault="00DE6FBD" w:rsidP="00DE6FBD">
      <w:pPr>
        <w:pStyle w:val="EndNoteBibliography"/>
        <w:framePr w:wrap="around"/>
        <w:spacing w:after="0"/>
        <w:ind w:left="720" w:hanging="720"/>
        <w:rPr>
          <w:noProof/>
        </w:rPr>
      </w:pPr>
      <w:r w:rsidRPr="00DE6FBD">
        <w:rPr>
          <w:noProof/>
        </w:rPr>
        <w:t>[21]</w:t>
      </w:r>
      <w:r w:rsidRPr="00DE6FBD">
        <w:rPr>
          <w:noProof/>
        </w:rPr>
        <w:tab/>
        <w:t xml:space="preserve">A. Sathi, M. S. Fox, and M. Greenberg, "Representation of activity knowledge for project management," </w:t>
      </w:r>
      <w:r w:rsidRPr="00DE6FBD">
        <w:rPr>
          <w:i/>
          <w:noProof/>
        </w:rPr>
        <w:t xml:space="preserve">IEEE Transactions on pattern analysis and machine intelligence, </w:t>
      </w:r>
      <w:r w:rsidRPr="00DE6FBD">
        <w:rPr>
          <w:noProof/>
        </w:rPr>
        <w:t>no. 5, pp. 531-552, 1985.</w:t>
      </w:r>
    </w:p>
    <w:p w14:paraId="093F5D7A" w14:textId="77777777" w:rsidR="00DE6FBD" w:rsidRPr="00DE6FBD" w:rsidRDefault="00DE6FBD" w:rsidP="00DE6FBD">
      <w:pPr>
        <w:pStyle w:val="EndNoteBibliography"/>
        <w:framePr w:wrap="around"/>
        <w:spacing w:after="0"/>
        <w:ind w:left="720" w:hanging="720"/>
        <w:rPr>
          <w:noProof/>
        </w:rPr>
      </w:pPr>
      <w:r w:rsidRPr="00DE6FBD">
        <w:rPr>
          <w:noProof/>
        </w:rPr>
        <w:t>[22]</w:t>
      </w:r>
      <w:r w:rsidRPr="00DE6FBD">
        <w:rPr>
          <w:noProof/>
        </w:rPr>
        <w:tab/>
        <w:t xml:space="preserve">M. S. Fox and M. Gruninger, "Enterprise modeling," </w:t>
      </w:r>
      <w:r w:rsidRPr="00DE6FBD">
        <w:rPr>
          <w:i/>
          <w:noProof/>
        </w:rPr>
        <w:t xml:space="preserve">AI magazine, </w:t>
      </w:r>
      <w:r w:rsidRPr="00DE6FBD">
        <w:rPr>
          <w:noProof/>
        </w:rPr>
        <w:t>vol. 19, no. 3, pp. 109-109, 1998.</w:t>
      </w:r>
    </w:p>
    <w:p w14:paraId="071DF1BF" w14:textId="77777777" w:rsidR="00DE6FBD" w:rsidRPr="00DE6FBD" w:rsidRDefault="00DE6FBD" w:rsidP="00DE6FBD">
      <w:pPr>
        <w:pStyle w:val="EndNoteBibliography"/>
        <w:framePr w:wrap="around"/>
        <w:spacing w:after="0"/>
        <w:ind w:left="720" w:hanging="720"/>
        <w:rPr>
          <w:noProof/>
        </w:rPr>
      </w:pPr>
      <w:r w:rsidRPr="00DE6FBD">
        <w:rPr>
          <w:noProof/>
        </w:rPr>
        <w:t>[23]</w:t>
      </w:r>
      <w:r w:rsidRPr="00DE6FBD">
        <w:rPr>
          <w:noProof/>
        </w:rPr>
        <w:tab/>
        <w:t xml:space="preserve">M. Grüninger, "Using the PSL ontology," in </w:t>
      </w:r>
      <w:r w:rsidRPr="00DE6FBD">
        <w:rPr>
          <w:i/>
          <w:noProof/>
        </w:rPr>
        <w:t>Handbook on Ontologies</w:t>
      </w:r>
      <w:r w:rsidRPr="00DE6FBD">
        <w:rPr>
          <w:noProof/>
        </w:rPr>
        <w:t>: Springer, 2009, pp. 423-443.</w:t>
      </w:r>
    </w:p>
    <w:p w14:paraId="1BF9F0E4" w14:textId="77777777" w:rsidR="00DE6FBD" w:rsidRPr="00DE6FBD" w:rsidRDefault="00DE6FBD" w:rsidP="00DE6FBD">
      <w:pPr>
        <w:pStyle w:val="EndNoteBibliography"/>
        <w:framePr w:wrap="around"/>
        <w:spacing w:after="0"/>
        <w:ind w:left="720" w:hanging="720"/>
        <w:rPr>
          <w:noProof/>
        </w:rPr>
      </w:pPr>
      <w:r w:rsidRPr="00DE6FBD">
        <w:rPr>
          <w:noProof/>
        </w:rPr>
        <w:t>[24]</w:t>
      </w:r>
      <w:r w:rsidRPr="00DE6FBD">
        <w:rPr>
          <w:noProof/>
        </w:rPr>
        <w:tab/>
        <w:t xml:space="preserve">M. S. Fox, "A foundation ontology for global city indicators," </w:t>
      </w:r>
      <w:r w:rsidRPr="00DE6FBD">
        <w:rPr>
          <w:i/>
          <w:noProof/>
        </w:rPr>
        <w:t xml:space="preserve">University of Toronto, Toronto, Global Cities Institute, </w:t>
      </w:r>
      <w:r w:rsidRPr="00DE6FBD">
        <w:rPr>
          <w:noProof/>
        </w:rPr>
        <w:t>2013.</w:t>
      </w:r>
    </w:p>
    <w:p w14:paraId="3B497307" w14:textId="77777777" w:rsidR="00DE6FBD" w:rsidRPr="00DE6FBD" w:rsidRDefault="00DE6FBD" w:rsidP="00DE6FBD">
      <w:pPr>
        <w:pStyle w:val="EndNoteBibliography"/>
        <w:framePr w:wrap="around"/>
        <w:spacing w:after="0"/>
        <w:ind w:left="720" w:hanging="720"/>
        <w:rPr>
          <w:noProof/>
        </w:rPr>
      </w:pPr>
      <w:r w:rsidRPr="00DE6FBD">
        <w:rPr>
          <w:noProof/>
        </w:rPr>
        <w:t>[25]</w:t>
      </w:r>
      <w:r w:rsidRPr="00DE6FBD">
        <w:rPr>
          <w:noProof/>
        </w:rPr>
        <w:tab/>
        <w:t xml:space="preserve"> F. G. Fadel, M. S. Fox, and M. Gruninger, "A generic enterprise resource ontology," in </w:t>
      </w:r>
      <w:r w:rsidRPr="00DE6FBD">
        <w:rPr>
          <w:i/>
          <w:noProof/>
        </w:rPr>
        <w:t>Proceedings of 3rd IEEE Workshop on Enabling Technologies: Infrastructure for Collaborative Enterprises</w:t>
      </w:r>
      <w:r w:rsidRPr="00DE6FBD">
        <w:rPr>
          <w:noProof/>
        </w:rPr>
        <w:t xml:space="preserve">, 1994: IEEE, pp. 117-128. </w:t>
      </w:r>
    </w:p>
    <w:p w14:paraId="4DD3F632" w14:textId="77777777" w:rsidR="00DE6FBD" w:rsidRPr="00DE6FBD" w:rsidRDefault="00DE6FBD" w:rsidP="00DE6FBD">
      <w:pPr>
        <w:pStyle w:val="EndNoteBibliography"/>
        <w:framePr w:wrap="around"/>
        <w:spacing w:after="0"/>
        <w:ind w:left="720" w:hanging="720"/>
        <w:rPr>
          <w:noProof/>
        </w:rPr>
      </w:pPr>
      <w:r w:rsidRPr="00DE6FBD">
        <w:rPr>
          <w:noProof/>
        </w:rPr>
        <w:t>[26]</w:t>
      </w:r>
      <w:r w:rsidRPr="00DE6FBD">
        <w:rPr>
          <w:noProof/>
        </w:rPr>
        <w:tab/>
        <w:t xml:space="preserve"> T. Bittner and M. Donnelly, "Computational ontologies of parthood, componenthood, and containment," in </w:t>
      </w:r>
      <w:r w:rsidRPr="00DE6FBD">
        <w:rPr>
          <w:i/>
          <w:noProof/>
        </w:rPr>
        <w:t>International Joint Conference on Artificial Intelligence</w:t>
      </w:r>
      <w:r w:rsidRPr="00DE6FBD">
        <w:rPr>
          <w:noProof/>
        </w:rPr>
        <w:t xml:space="preserve">, 2005, vol. 19: Citeseer, p. 382. </w:t>
      </w:r>
    </w:p>
    <w:p w14:paraId="1738B67D" w14:textId="3630C591" w:rsidR="00DE6FBD" w:rsidRPr="00DE6FBD" w:rsidRDefault="00DE6FBD" w:rsidP="00DE6FBD">
      <w:pPr>
        <w:pStyle w:val="EndNoteBibliography"/>
        <w:framePr w:wrap="around"/>
        <w:spacing w:after="0"/>
        <w:ind w:left="720" w:hanging="720"/>
        <w:rPr>
          <w:noProof/>
        </w:rPr>
      </w:pPr>
      <w:r w:rsidRPr="00DE6FBD">
        <w:rPr>
          <w:noProof/>
        </w:rPr>
        <w:t>[27]</w:t>
      </w:r>
      <w:r w:rsidRPr="00DE6FBD">
        <w:rPr>
          <w:noProof/>
        </w:rPr>
        <w:tab/>
        <w:t>A. Rector and C. Welty, "Simple Part–Whole Relations in OWL–W3C Editor’s Draft 11 Aug 2005," ed: W3C (</w:t>
      </w:r>
      <w:hyperlink r:id="rId53" w:history="1">
        <w:r w:rsidRPr="00DE6FBD">
          <w:rPr>
            <w:rStyle w:val="Hyperlink"/>
            <w:noProof/>
          </w:rPr>
          <w:t>http://www</w:t>
        </w:r>
      </w:hyperlink>
      <w:r w:rsidRPr="00DE6FBD">
        <w:rPr>
          <w:noProof/>
        </w:rPr>
        <w:t>. w3. org/2001/sw/BestPractices/OEP/SimplePartW-hole/), 2005.</w:t>
      </w:r>
    </w:p>
    <w:p w14:paraId="05DDDA9A" w14:textId="77777777" w:rsidR="00DE6FBD" w:rsidRPr="00DE6FBD" w:rsidRDefault="00DE6FBD" w:rsidP="00DE6FBD">
      <w:pPr>
        <w:pStyle w:val="EndNoteBibliography"/>
        <w:framePr w:wrap="around"/>
        <w:spacing w:after="0"/>
        <w:ind w:left="720" w:hanging="720"/>
        <w:rPr>
          <w:noProof/>
        </w:rPr>
      </w:pPr>
      <w:r w:rsidRPr="00DE6FBD">
        <w:rPr>
          <w:noProof/>
        </w:rPr>
        <w:t>[28]</w:t>
      </w:r>
      <w:r w:rsidRPr="00DE6FBD">
        <w:rPr>
          <w:noProof/>
        </w:rPr>
        <w:tab/>
        <w:t xml:space="preserve"> Y. Ru and M. Gruninger, "Parts Unknown: Mereologies for Solid Physical Objects," in </w:t>
      </w:r>
      <w:r w:rsidRPr="00DE6FBD">
        <w:rPr>
          <w:i/>
          <w:noProof/>
        </w:rPr>
        <w:t>JOWO</w:t>
      </w:r>
      <w:r w:rsidRPr="00DE6FBD">
        <w:rPr>
          <w:noProof/>
        </w:rPr>
        <w:t xml:space="preserve">, 2017. </w:t>
      </w:r>
    </w:p>
    <w:p w14:paraId="0FFCC62F" w14:textId="77777777" w:rsidR="00DE6FBD" w:rsidRPr="00DE6FBD" w:rsidRDefault="00DE6FBD" w:rsidP="00DE6FBD">
      <w:pPr>
        <w:pStyle w:val="EndNoteBibliography"/>
        <w:framePr w:wrap="around"/>
        <w:spacing w:after="0"/>
        <w:ind w:left="720" w:hanging="720"/>
        <w:rPr>
          <w:noProof/>
        </w:rPr>
      </w:pPr>
      <w:r w:rsidRPr="00DE6FBD">
        <w:rPr>
          <w:noProof/>
        </w:rPr>
        <w:t>[29]</w:t>
      </w:r>
      <w:r w:rsidRPr="00DE6FBD">
        <w:rPr>
          <w:noProof/>
        </w:rPr>
        <w:tab/>
        <w:t xml:space="preserve">H. Rijgersberg, M. Van Assem, and J. Top, "Ontology of units of measure and related concepts," </w:t>
      </w:r>
      <w:r w:rsidRPr="00DE6FBD">
        <w:rPr>
          <w:i/>
          <w:noProof/>
        </w:rPr>
        <w:t xml:space="preserve">Semantic Web, </w:t>
      </w:r>
      <w:r w:rsidRPr="00DE6FBD">
        <w:rPr>
          <w:noProof/>
        </w:rPr>
        <w:t>vol. 4, no. 1, pp. 3-13, 2013.</w:t>
      </w:r>
    </w:p>
    <w:p w14:paraId="2A9BB91C" w14:textId="77777777" w:rsidR="00DE6FBD" w:rsidRPr="00DE6FBD" w:rsidRDefault="00DE6FBD" w:rsidP="00DE6FBD">
      <w:pPr>
        <w:pStyle w:val="EndNoteBibliography"/>
        <w:framePr w:wrap="around"/>
        <w:spacing w:after="0"/>
        <w:ind w:left="720" w:hanging="720"/>
        <w:rPr>
          <w:noProof/>
        </w:rPr>
      </w:pPr>
      <w:r w:rsidRPr="00DE6FBD">
        <w:rPr>
          <w:noProof/>
        </w:rPr>
        <w:t>[30]</w:t>
      </w:r>
      <w:r w:rsidRPr="00DE6FBD">
        <w:rPr>
          <w:noProof/>
        </w:rPr>
        <w:tab/>
        <w:t xml:space="preserve"> M. S. Fox, M. Barbuceanu, and M. Gruninger, "An organisation ontology for enterprise modelling: preliminary concepts for linking structure and behaviour," in </w:t>
      </w:r>
      <w:r w:rsidRPr="00DE6FBD">
        <w:rPr>
          <w:i/>
          <w:noProof/>
        </w:rPr>
        <w:t>Proceedings 4th IEEE Workshop on Enabling Technologies: Infrastructure for Collaborative Enterprises (WET ICE'95)</w:t>
      </w:r>
      <w:r w:rsidRPr="00DE6FBD">
        <w:rPr>
          <w:noProof/>
        </w:rPr>
        <w:t xml:space="preserve">, 1995: IEEE, pp. 71-81. </w:t>
      </w:r>
    </w:p>
    <w:p w14:paraId="66DDAFEE" w14:textId="77777777" w:rsidR="00DE6FBD" w:rsidRPr="00DE6FBD" w:rsidRDefault="00DE6FBD" w:rsidP="00DE6FBD">
      <w:pPr>
        <w:pStyle w:val="EndNoteBibliography"/>
        <w:framePr w:wrap="around"/>
        <w:spacing w:after="0"/>
        <w:ind w:left="720" w:hanging="720"/>
        <w:rPr>
          <w:noProof/>
        </w:rPr>
      </w:pPr>
      <w:r w:rsidRPr="00DE6FBD">
        <w:rPr>
          <w:noProof/>
        </w:rPr>
        <w:t>[31]</w:t>
      </w:r>
      <w:r w:rsidRPr="00DE6FBD">
        <w:rPr>
          <w:noProof/>
        </w:rPr>
        <w:tab/>
        <w:t>B. Lorenz, H. J. Ohlbach, and L. Yang, "Ontology of transportation networks," 2005.</w:t>
      </w:r>
    </w:p>
    <w:p w14:paraId="2CAE406B" w14:textId="5BC68FD8" w:rsidR="00DE6FBD" w:rsidRPr="00DE6FBD" w:rsidRDefault="00DE6FBD" w:rsidP="00DE6FBD">
      <w:pPr>
        <w:pStyle w:val="EndNoteBibliography"/>
        <w:framePr w:wrap="around"/>
        <w:spacing w:after="0"/>
        <w:ind w:left="720" w:hanging="720"/>
        <w:rPr>
          <w:noProof/>
        </w:rPr>
      </w:pPr>
      <w:r w:rsidRPr="00DE6FBD">
        <w:rPr>
          <w:noProof/>
        </w:rPr>
        <w:t>[32]</w:t>
      </w:r>
      <w:r w:rsidRPr="00DE6FBD">
        <w:rPr>
          <w:noProof/>
        </w:rPr>
        <w:tab/>
        <w:t xml:space="preserve">S. Cox, A. Cuthbert, R. Lake, and R. Martell, "Geography markup language (GML) 2.0," </w:t>
      </w:r>
      <w:r w:rsidRPr="00DE6FBD">
        <w:rPr>
          <w:i/>
          <w:noProof/>
        </w:rPr>
        <w:t xml:space="preserve">URL: </w:t>
      </w:r>
      <w:hyperlink r:id="rId54" w:history="1">
        <w:r w:rsidRPr="00DE6FBD">
          <w:rPr>
            <w:rStyle w:val="Hyperlink"/>
            <w:i/>
            <w:noProof/>
          </w:rPr>
          <w:t>http://www</w:t>
        </w:r>
      </w:hyperlink>
      <w:r w:rsidRPr="00DE6FBD">
        <w:rPr>
          <w:i/>
          <w:noProof/>
        </w:rPr>
        <w:t xml:space="preserve">. opengis. net/gml/01-029/GML2. html, </w:t>
      </w:r>
      <w:r w:rsidRPr="00DE6FBD">
        <w:rPr>
          <w:noProof/>
        </w:rPr>
        <w:t>2001.</w:t>
      </w:r>
    </w:p>
    <w:p w14:paraId="34BBDA66" w14:textId="77777777" w:rsidR="00DE6FBD" w:rsidRPr="00DE6FBD" w:rsidRDefault="00DE6FBD" w:rsidP="00DE6FBD">
      <w:pPr>
        <w:pStyle w:val="EndNoteBibliography"/>
        <w:framePr w:wrap="around"/>
        <w:spacing w:after="0"/>
        <w:ind w:left="720" w:hanging="720"/>
        <w:rPr>
          <w:noProof/>
        </w:rPr>
      </w:pPr>
      <w:r w:rsidRPr="00DE6FBD">
        <w:rPr>
          <w:noProof/>
        </w:rPr>
        <w:t>[33]</w:t>
      </w:r>
      <w:r w:rsidRPr="00DE6FBD">
        <w:rPr>
          <w:noProof/>
        </w:rPr>
        <w:tab/>
        <w:t xml:space="preserve">N. Montenegro, J. C. Gomes, P. Urbano, and J. P. Duarte, "A land use planning ontology: LBCS," </w:t>
      </w:r>
      <w:r w:rsidRPr="00DE6FBD">
        <w:rPr>
          <w:i/>
          <w:noProof/>
        </w:rPr>
        <w:t xml:space="preserve">Future Internet, </w:t>
      </w:r>
      <w:r w:rsidRPr="00DE6FBD">
        <w:rPr>
          <w:noProof/>
        </w:rPr>
        <w:t>vol. 4, no. 1, pp. 65-82, 2012.</w:t>
      </w:r>
    </w:p>
    <w:p w14:paraId="56E9B56B" w14:textId="77777777" w:rsidR="00DE6FBD" w:rsidRPr="00DE6FBD" w:rsidRDefault="00DE6FBD" w:rsidP="00DE6FBD">
      <w:pPr>
        <w:pStyle w:val="EndNoteBibliography"/>
        <w:framePr w:wrap="around"/>
        <w:spacing w:after="0"/>
        <w:ind w:left="720" w:hanging="720"/>
        <w:rPr>
          <w:noProof/>
        </w:rPr>
      </w:pPr>
      <w:r w:rsidRPr="00DE6FBD">
        <w:rPr>
          <w:noProof/>
        </w:rPr>
        <w:t>[34]</w:t>
      </w:r>
      <w:r w:rsidRPr="00DE6FBD">
        <w:rPr>
          <w:noProof/>
        </w:rPr>
        <w:tab/>
        <w:t>S. Das, S. Sundara, and R. Cyganiak, "R2RML: RDB to RDF Mapping Language. W3C Recommendation (2012)," ed, 2016.</w:t>
      </w:r>
    </w:p>
    <w:p w14:paraId="12FE9B86" w14:textId="77777777" w:rsidR="00DE6FBD" w:rsidRPr="00DE6FBD" w:rsidRDefault="00DE6FBD" w:rsidP="00DE6FBD">
      <w:pPr>
        <w:pStyle w:val="EndNoteBibliography"/>
        <w:framePr w:wrap="around"/>
        <w:spacing w:after="0"/>
        <w:ind w:left="720" w:hanging="720"/>
        <w:rPr>
          <w:noProof/>
        </w:rPr>
      </w:pPr>
      <w:r w:rsidRPr="00DE6FBD">
        <w:rPr>
          <w:noProof/>
        </w:rPr>
        <w:t>[35]</w:t>
      </w:r>
      <w:r w:rsidRPr="00DE6FBD">
        <w:rPr>
          <w:noProof/>
        </w:rPr>
        <w:tab/>
        <w:t xml:space="preserve">C. A. Knoblock and P. Szekely, "Exploiting Semantics for Big Data Integration," </w:t>
      </w:r>
      <w:r w:rsidRPr="00DE6FBD">
        <w:rPr>
          <w:i/>
          <w:noProof/>
        </w:rPr>
        <w:t xml:space="preserve">AI Magazine, </w:t>
      </w:r>
      <w:r w:rsidRPr="00DE6FBD">
        <w:rPr>
          <w:noProof/>
        </w:rPr>
        <w:t>vol. 36, no. 1, 2015.</w:t>
      </w:r>
    </w:p>
    <w:p w14:paraId="1CC68A44" w14:textId="77777777" w:rsidR="00DE6FBD" w:rsidRPr="00DE6FBD" w:rsidRDefault="00DE6FBD" w:rsidP="00DE6FBD">
      <w:pPr>
        <w:pStyle w:val="EndNoteBibliography"/>
        <w:framePr w:wrap="around"/>
        <w:spacing w:after="0"/>
        <w:ind w:left="720" w:hanging="720"/>
        <w:rPr>
          <w:noProof/>
        </w:rPr>
      </w:pPr>
      <w:r w:rsidRPr="00DE6FBD">
        <w:rPr>
          <w:noProof/>
        </w:rPr>
        <w:t>[36]</w:t>
      </w:r>
      <w:r w:rsidRPr="00DE6FBD">
        <w:rPr>
          <w:noProof/>
        </w:rPr>
        <w:tab/>
        <w:t xml:space="preserve"> H. K. Bayanouni, Megan  El-Darieby,   Mohamed  Abdulhai,   Baher  Fox, Mark S., "Semantically-enabled data integration for Transportation Systems," in </w:t>
      </w:r>
      <w:r w:rsidRPr="00DE6FBD">
        <w:rPr>
          <w:i/>
          <w:noProof/>
        </w:rPr>
        <w:t>To appear in: 55th Canadian Transportation Research Forum (CTRF) Annual Conference</w:t>
      </w:r>
      <w:r w:rsidRPr="00DE6FBD">
        <w:rPr>
          <w:noProof/>
        </w:rPr>
        <w:t xml:space="preserve">, Montreal, Canada, 2020. </w:t>
      </w:r>
    </w:p>
    <w:p w14:paraId="75176AE0" w14:textId="77777777" w:rsidR="00DE6FBD" w:rsidRPr="00DE6FBD" w:rsidRDefault="00DE6FBD" w:rsidP="00DE6FBD">
      <w:pPr>
        <w:pStyle w:val="EndNoteBibliography"/>
        <w:framePr w:wrap="around"/>
        <w:spacing w:after="0"/>
        <w:ind w:left="720" w:hanging="720"/>
        <w:rPr>
          <w:noProof/>
        </w:rPr>
      </w:pPr>
      <w:r w:rsidRPr="00DE6FBD">
        <w:rPr>
          <w:noProof/>
        </w:rPr>
        <w:t>[37]</w:t>
      </w:r>
      <w:r w:rsidRPr="00DE6FBD">
        <w:rPr>
          <w:noProof/>
        </w:rPr>
        <w:tab/>
        <w:t>G. Xiao</w:t>
      </w:r>
      <w:r w:rsidRPr="00DE6FBD">
        <w:rPr>
          <w:i/>
          <w:noProof/>
        </w:rPr>
        <w:t xml:space="preserve"> et al.</w:t>
      </w:r>
      <w:r w:rsidRPr="00DE6FBD">
        <w:rPr>
          <w:noProof/>
        </w:rPr>
        <w:t>, "Ontology-based data access: A survey," IJCAI Organization, 2018.</w:t>
      </w:r>
    </w:p>
    <w:p w14:paraId="31C23753" w14:textId="77777777" w:rsidR="00DE6FBD" w:rsidRPr="00DE6FBD" w:rsidRDefault="00DE6FBD" w:rsidP="00DE6FBD">
      <w:pPr>
        <w:pStyle w:val="EndNoteBibliography"/>
        <w:framePr w:wrap="around"/>
        <w:spacing w:after="0"/>
        <w:ind w:left="720" w:hanging="720"/>
        <w:rPr>
          <w:noProof/>
        </w:rPr>
      </w:pPr>
      <w:r w:rsidRPr="00DE6FBD">
        <w:rPr>
          <w:noProof/>
        </w:rPr>
        <w:t>[38]</w:t>
      </w:r>
      <w:r w:rsidRPr="00DE6FBD">
        <w:rPr>
          <w:noProof/>
        </w:rPr>
        <w:tab/>
        <w:t xml:space="preserve"> D. Garijo, "WIDOCO: a wizard for documenting ontologies," in </w:t>
      </w:r>
      <w:r w:rsidRPr="00DE6FBD">
        <w:rPr>
          <w:i/>
          <w:noProof/>
        </w:rPr>
        <w:t>International Semantic Web Conference</w:t>
      </w:r>
      <w:r w:rsidRPr="00DE6FBD">
        <w:rPr>
          <w:noProof/>
        </w:rPr>
        <w:t xml:space="preserve">, 2017: Springer, pp. 94-102. </w:t>
      </w:r>
    </w:p>
    <w:p w14:paraId="348FC8C3" w14:textId="77777777" w:rsidR="00DE6FBD" w:rsidRPr="00DE6FBD" w:rsidRDefault="00DE6FBD" w:rsidP="00DE6FBD">
      <w:pPr>
        <w:pStyle w:val="EndNoteBibliography"/>
        <w:framePr w:wrap="around"/>
        <w:ind w:left="720" w:hanging="720"/>
        <w:rPr>
          <w:noProof/>
        </w:rPr>
      </w:pPr>
      <w:r w:rsidRPr="00DE6FBD">
        <w:rPr>
          <w:noProof/>
        </w:rPr>
        <w:t>[39]</w:t>
      </w:r>
      <w:r w:rsidRPr="00DE6FBD">
        <w:rPr>
          <w:noProof/>
        </w:rPr>
        <w:tab/>
        <w:t>L. Xiao, "Transformation and Annotation of Crowd-Sourced open data into the Global Urban Data Repository," 2018.</w:t>
      </w:r>
    </w:p>
    <w:p w14:paraId="0A9E8737" w14:textId="3216ED06" w:rsidR="00DE663F" w:rsidRDefault="00BF257D" w:rsidP="008C7F3C">
      <w:pPr>
        <w:pStyle w:val="Heading1"/>
        <w:numPr>
          <w:ilvl w:val="0"/>
          <w:numId w:val="63"/>
        </w:numPr>
      </w:pPr>
      <w:r>
        <w:lastRenderedPageBreak/>
        <w:fldChar w:fldCharType="end"/>
      </w:r>
      <w:bookmarkStart w:id="211" w:name="_Ref32405146"/>
      <w:bookmarkStart w:id="212" w:name="_Toc35948909"/>
      <w:r w:rsidR="00DE663F">
        <w:t>TASHA Data Mapping</w:t>
      </w:r>
      <w:bookmarkEnd w:id="211"/>
      <w:bookmarkEnd w:id="212"/>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3" w:name="_Toc35948910"/>
      <w:r>
        <w:t>Mapping</w:t>
      </w:r>
      <w:bookmarkEnd w:id="213"/>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4" w:name="_Toc35948911"/>
      <w:r>
        <w:t>Simulation Metadata</w:t>
      </w:r>
      <w:bookmarkEnd w:id="214"/>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5" w:name="_Toc35948912"/>
      <w:r>
        <w:t>Mississauga Zones</w:t>
      </w:r>
      <w:bookmarkEnd w:id="215"/>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6" w:name="_Toc35948913"/>
      <w:r>
        <w:t>persons.csv</w:t>
      </w:r>
      <w:bookmarkEnd w:id="216"/>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5" w:history="1">
        <w:r w:rsidRPr="00E079EA">
          <w:rPr>
            <w:rStyle w:val="Hyperlink"/>
          </w:rPr>
          <w:t>http://ontology.eil.utoronto.ca/icity/Organization/FullTimeRegEmployee</w:t>
        </w:r>
      </w:hyperlink>
      <w:r>
        <w:br/>
      </w:r>
      <w:hyperlink r:id="rId56" w:history="1">
        <w:r w:rsidRPr="00E079EA">
          <w:rPr>
            <w:rStyle w:val="Hyperlink"/>
          </w:rPr>
          <w:t>http://ontology.eil.utoronto.ca/icity/Organization/FullTimeHomeEmployee</w:t>
        </w:r>
      </w:hyperlink>
      <w:r>
        <w:br/>
      </w:r>
      <w:hyperlink r:id="rId57" w:history="1">
        <w:r w:rsidRPr="00E079EA">
          <w:rPr>
            <w:rStyle w:val="Hyperlink"/>
          </w:rPr>
          <w:t>http://ontology.eil.utoronto.ca/icity/Organization/PartTimeRegEmployee</w:t>
        </w:r>
      </w:hyperlink>
      <w:r>
        <w:br/>
      </w:r>
      <w:hyperlink r:id="rId58"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9"/>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9"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7" w:name="_Toc35948914"/>
      <w:r>
        <w:t>trips.csv</w:t>
      </w:r>
      <w:bookmarkEnd w:id="217"/>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77777777" w:rsidR="00DE663F" w:rsidRDefault="00DE663F" w:rsidP="008C7F3C">
      <w:pPr>
        <w:pStyle w:val="ListParagraph"/>
        <w:numPr>
          <w:ilvl w:val="0"/>
          <w:numId w:val="38"/>
        </w:numPr>
        <w:rPr>
          <w:lang w:val="en-CA"/>
        </w:rPr>
      </w:pPr>
      <w:r>
        <w:rPr>
          <w:lang w:val="en-CA"/>
        </w:rPr>
        <w:t>Trip_id:</w:t>
      </w:r>
      <w:r>
        <w:rPr>
          <w:lang w:val="en-CA"/>
        </w:rPr>
        <w:br/>
      </w:r>
      <w:r w:rsidRPr="00645337">
        <w:rPr>
          <w:highlight w:val="yellow"/>
          <w:lang w:val="en-CA"/>
        </w:rPr>
        <w:t>todo</w:t>
      </w:r>
      <w:r>
        <w:rPr>
          <w:lang w:val="en-CA"/>
        </w:rPr>
        <w:t>: consider whether a more specific type of participation (e.g. ‘performedBy’) should be defined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77777777"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br/>
      </w:r>
      <w:r>
        <w:rPr>
          <w:highlight w:val="yellow"/>
          <w:lang w:val="en-CA"/>
        </w:rPr>
        <w:t>revised</w:t>
      </w:r>
      <w:r>
        <w:rPr>
          <w:lang w:val="en-CA"/>
        </w:rPr>
        <w:t>: Created TASHA extension of UrbanSystemSimulation ontology. add TASHA Activity subclasses (note there is overlap with TTS activities, however these activities vary depending on the TTS year, and are slightly more specific)</w:t>
      </w:r>
      <w:r>
        <w:rPr>
          <w:lang w:val="en-CA"/>
        </w:rPr>
        <w:br/>
      </w:r>
      <w:r>
        <w:rPr>
          <w:highlight w:val="yellow"/>
          <w:lang w:val="en-CA"/>
        </w:rPr>
        <w:t>*</w:t>
      </w:r>
      <w:r>
        <w:rPr>
          <w:lang w:val="en-CA"/>
        </w:rP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77777777" w:rsidR="00DE663F" w:rsidRDefault="00DE663F" w:rsidP="008C7F3C">
      <w:pPr>
        <w:pStyle w:val="ListParagraph"/>
        <w:numPr>
          <w:ilvl w:val="0"/>
          <w:numId w:val="38"/>
        </w:numPr>
        <w:rPr>
          <w:lang w:val="en-CA"/>
        </w:rPr>
      </w:pPr>
      <w:r>
        <w:rPr>
          <w:lang w:val="en-CA"/>
        </w:rPr>
        <w:t>D_zone: destination zone of the trip</w:t>
      </w:r>
      <w:r>
        <w:rPr>
          <w:lang w:val="en-CA"/>
        </w:rPr>
        <w:br/>
      </w:r>
      <w:r w:rsidRPr="00886E58">
        <w:rPr>
          <w:highlight w:val="yellow"/>
          <w:lang w:val="en-CA"/>
        </w:rPr>
        <w:t>todo</w:t>
      </w:r>
      <w:r>
        <w:rPr>
          <w:lang w:val="en-CA"/>
        </w:rPr>
        <w:t>: landuse:Zone subclass of Parcel</w:t>
      </w:r>
      <w:r>
        <w:rPr>
          <w:lang w:val="en-CA"/>
        </w:rPr>
        <w:br/>
      </w:r>
      <w:r w:rsidRPr="00886E58">
        <w:rPr>
          <w:highlight w:val="yellow"/>
          <w:lang w:val="en-CA"/>
        </w:rPr>
        <w:t>todo</w:t>
      </w:r>
      <w:r>
        <w:rPr>
          <w:lang w:val="en-CA"/>
        </w:rPr>
        <w:t>: add optional relationship for Parcel that identifies its associated organization</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 xml:space="preserve">-&gt; &lt;d_zone_transform&gt; a landuse:Zone; </w:t>
      </w:r>
      <w:r w:rsidRPr="00886E58">
        <w:rPr>
          <w:highlight w:val="yellow"/>
          <w:lang w:val="en-CA"/>
        </w:rPr>
        <w:t>zoneSystemFor ??</w:t>
      </w:r>
      <w:r>
        <w:rPr>
          <w:highlight w:val="yellow"/>
          <w:lang w:val="en-CA"/>
        </w:rPr>
        <w:t>.</w:t>
      </w:r>
      <w:r>
        <w:rPr>
          <w:highlight w:val="yellow"/>
          <w:lang w:val="en-CA"/>
        </w:rPr>
        <w:br/>
      </w:r>
      <w:r>
        <w:rPr>
          <w:lang w:val="en-CA"/>
        </w:rPr>
        <w:t>-&gt; &lt;trip_id&gt; trip:endLoc [a spatialLoc:SpatialFeature; (inverse)(geo:contains) &lt;d_zone_transform&gt;]</w:t>
      </w:r>
    </w:p>
    <w:p w14:paraId="31B1F230" w14:textId="77777777" w:rsidR="00DE663F" w:rsidRDefault="00DE663F" w:rsidP="008C7F3C">
      <w:pPr>
        <w:pStyle w:val="ListParagraph"/>
        <w:numPr>
          <w:ilvl w:val="0"/>
          <w:numId w:val="38"/>
        </w:numPr>
        <w:rPr>
          <w:lang w:val="en-CA"/>
        </w:rPr>
      </w:pPr>
      <w:r>
        <w:rPr>
          <w:lang w:val="en-CA"/>
        </w:rPr>
        <w:lastRenderedPageBreak/>
        <w:t>D_act: as above with o_act</w:t>
      </w:r>
      <w:r>
        <w:rPr>
          <w:lang w:val="en-CA"/>
        </w:rPr>
        <w:br/>
      </w:r>
      <w:r>
        <w:rPr>
          <w:highlight w:val="yellow"/>
          <w:lang w:val="en-CA"/>
        </w:rPr>
        <w:t>*</w:t>
      </w:r>
      <w:r>
        <w:rPr>
          <w:lang w:val="en-CA"/>
        </w:rP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18" w:name="_Toc35948915"/>
      <w:r>
        <w:t>trip_modes.csv</w:t>
      </w:r>
      <w:bookmarkEnd w:id="218"/>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40"/>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lastRenderedPageBreak/>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lastRenderedPageBreak/>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19" w:name="_Toc35948916"/>
      <w:r>
        <w:t>trip_stations.csv</w:t>
      </w:r>
      <w:bookmarkEnd w:id="219"/>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lastRenderedPageBreak/>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lastRenderedPageBreak/>
        <w:t>if "auto2" in d:</w:t>
      </w:r>
    </w:p>
    <w:p w14:paraId="63321519" w14:textId="77777777" w:rsidR="00DE663F" w:rsidRPr="00473EA4" w:rsidRDefault="00DE663F" w:rsidP="00DE663F">
      <w:pPr>
        <w:ind w:left="720"/>
      </w:pPr>
      <w:r w:rsidRPr="00473EA4">
        <w:t xml:space="preserve">    return </w:t>
      </w:r>
      <w:hyperlink r:id="rId60"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0" w:name="_Toc35948917"/>
      <w:r>
        <w:t>facilitate_passenger.csv</w:t>
      </w:r>
      <w:bookmarkEnd w:id="220"/>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 xml:space="preserve">return "h" + getValue("household_id") + "p" + </w:t>
      </w:r>
      <w:r w:rsidRPr="00C54E8B">
        <w:lastRenderedPageBreak/>
        <w:t>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1" w:name="_Toc35948918"/>
      <w:r>
        <w:t>Futur</w:t>
      </w:r>
      <w:r w:rsidR="004E3418">
        <w:t>e Work</w:t>
      </w:r>
      <w:bookmarkEnd w:id="221"/>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2" w:name="_Ref31182931"/>
      <w:bookmarkStart w:id="223" w:name="_Toc35948919"/>
      <w:commentRangeStart w:id="224"/>
      <w:r>
        <w:lastRenderedPageBreak/>
        <w:t>Transit</w:t>
      </w:r>
      <w:commentRangeEnd w:id="224"/>
      <w:r w:rsidR="00663AFE">
        <w:rPr>
          <w:rStyle w:val="CommentReference"/>
          <w:rFonts w:asciiTheme="minorHAnsi" w:eastAsiaTheme="minorEastAsia" w:hAnsiTheme="minorHAnsi"/>
          <w:b w:val="0"/>
          <w:bCs w:val="0"/>
          <w:kern w:val="0"/>
        </w:rPr>
        <w:commentReference w:id="224"/>
      </w:r>
      <w:r>
        <w:t xml:space="preserve"> Data Mapping</w:t>
      </w:r>
      <w:bookmarkEnd w:id="222"/>
      <w:bookmarkEnd w:id="223"/>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5" w:name="_Toc35948920"/>
      <w:r>
        <w:t>Subway &amp; SRT Logs (December 2018)</w:t>
      </w:r>
      <w:bookmarkEnd w:id="225"/>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6"/>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6"/>
      <w:r>
        <w:rPr>
          <w:rStyle w:val="CommentReference"/>
          <w:rFonts w:ascii="Times New Roman" w:eastAsia="Times New Roman" w:hAnsi="Times New Roman"/>
          <w:lang w:val="en-CA"/>
        </w:rPr>
        <w:commentReference w:id="226"/>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7" w:name="_Toc35948921"/>
      <w:r w:rsidRPr="00EC2F24">
        <w:t>AVL Data (TTC NVAS XML Feed)</w:t>
      </w:r>
      <w:bookmarkEnd w:id="227"/>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505099" w:rsidP="002660E6">
      <w:pPr>
        <w:ind w:left="360"/>
      </w:pPr>
      <w:hyperlink r:id="rId61"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2"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28" w:name="_Toc35948922"/>
      <w:r w:rsidRPr="00EC2F24">
        <w:t>TTC Routes &amp; Schedules (gtfs)</w:t>
      </w:r>
      <w:bookmarkEnd w:id="228"/>
    </w:p>
    <w:p w14:paraId="153A6387" w14:textId="77777777" w:rsidR="002660E6" w:rsidRDefault="002660E6" w:rsidP="002660E6">
      <w:r>
        <w:t xml:space="preserve">Note: see </w:t>
      </w:r>
      <w:hyperlink r:id="rId63"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1"/>
      </w:r>
      <w:r>
        <w:t xml:space="preserve"> to accommodate AllegroGraph’s geospatial reasoning properties</w:t>
      </w:r>
      <w:r>
        <w:rPr>
          <w:rStyle w:val="FootnoteReference"/>
        </w:rPr>
        <w:footnoteReference w:id="42"/>
      </w:r>
      <w:r>
        <w:t>.</w:t>
      </w:r>
    </w:p>
    <w:p w14:paraId="5980CA00" w14:textId="77777777" w:rsidR="002660E6" w:rsidRDefault="002660E6" w:rsidP="002660E6">
      <w:pPr>
        <w:ind w:left="720"/>
      </w:pPr>
      <w:r>
        <w:t xml:space="preserve">Datatype generated from AGraph’s N-Dimensional Geospatial Datatype Designer: </w:t>
      </w:r>
      <w:hyperlink r:id="rId64"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29" w:name="_Toc35948923"/>
      <w:r>
        <w:rPr>
          <w:lang w:val="en-CA"/>
        </w:rPr>
        <w:t>agency.txt</w:t>
      </w:r>
      <w:bookmarkEnd w:id="229"/>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0" w:name="_Toc35948924"/>
      <w:r>
        <w:rPr>
          <w:lang w:val="en-CA"/>
        </w:rPr>
        <w:t>calendar_dates.txt</w:t>
      </w:r>
      <w:bookmarkEnd w:id="230"/>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1" w:name="_Toc35948925"/>
      <w:r>
        <w:rPr>
          <w:lang w:val="en-CA"/>
        </w:rPr>
        <w:t>calendar.txt</w:t>
      </w:r>
      <w:bookmarkEnd w:id="231"/>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2" w:name="_Toc35948926"/>
      <w:r>
        <w:rPr>
          <w:lang w:val="en-CA"/>
        </w:rPr>
        <w:t>routes.txt</w:t>
      </w:r>
      <w:bookmarkEnd w:id="232"/>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3" w:name="_Toc35948927"/>
      <w:r>
        <w:rPr>
          <w:lang w:val="en-CA"/>
        </w:rPr>
        <w:t>shapes.txt</w:t>
      </w:r>
      <w:bookmarkEnd w:id="233"/>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3"/>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5"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4" w:name="_Toc35948928"/>
      <w:r>
        <w:rPr>
          <w:lang w:val="en-CA"/>
        </w:rPr>
        <w:t>stop_times.txt</w:t>
      </w:r>
      <w:bookmarkEnd w:id="234"/>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5" w:name="_Toc35948929"/>
      <w:r>
        <w:rPr>
          <w:lang w:val="en-CA"/>
        </w:rPr>
        <w:lastRenderedPageBreak/>
        <w:t>stops.txt</w:t>
      </w:r>
      <w:bookmarkEnd w:id="235"/>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6" w:name="_Toc35948930"/>
      <w:r>
        <w:rPr>
          <w:lang w:val="en-CA"/>
        </w:rPr>
        <w:lastRenderedPageBreak/>
        <w:t>trips.txt</w:t>
      </w:r>
      <w:bookmarkEnd w:id="236"/>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7" w:name="_Ref31189297"/>
      <w:bookmarkStart w:id="238" w:name="_Toc35948931"/>
      <w:r>
        <w:lastRenderedPageBreak/>
        <w:t>Loop Detector Data Mapping</w:t>
      </w:r>
      <w:bookmarkEnd w:id="237"/>
      <w:bookmarkEnd w:id="238"/>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4"/>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5"/>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6"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7560" cy="4438868"/>
                    </a:xfrm>
                    <a:prstGeom prst="rect">
                      <a:avLst/>
                    </a:prstGeom>
                  </pic:spPr>
                </pic:pic>
              </a:graphicData>
            </a:graphic>
          </wp:inline>
        </w:drawing>
      </w:r>
    </w:p>
    <w:p w14:paraId="4C56DB94" w14:textId="13914D74" w:rsidR="00C73696" w:rsidRDefault="00797143" w:rsidP="00C73696">
      <w:pPr>
        <w:pStyle w:val="Caption"/>
      </w:pPr>
      <w:bookmarkStart w:id="239" w:name="_Ref13653957"/>
      <w:r>
        <w:t xml:space="preserve">Figure </w:t>
      </w:r>
      <w:fldSimple w:instr=" SEQ Figure \* ARABIC ">
        <w:r w:rsidR="005A6FB2">
          <w:rPr>
            <w:noProof/>
          </w:rPr>
          <w:t>23</w:t>
        </w:r>
      </w:fldSimple>
      <w:bookmarkEnd w:id="239"/>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0" w:name="_Ref31283921"/>
      <w:bookmarkStart w:id="241" w:name="_Toc35948932"/>
      <w:r>
        <w:lastRenderedPageBreak/>
        <w:t>Esri GFX Data Mapping</w:t>
      </w:r>
      <w:bookmarkEnd w:id="240"/>
      <w:bookmarkEnd w:id="241"/>
    </w:p>
    <w:p w14:paraId="10865D50" w14:textId="03409034" w:rsidR="00C73696" w:rsidRDefault="00C73696" w:rsidP="00C73696">
      <w:pPr>
        <w:pStyle w:val="Heading1"/>
        <w:numPr>
          <w:ilvl w:val="0"/>
          <w:numId w:val="0"/>
        </w:numPr>
        <w:ind w:left="432" w:hanging="432"/>
        <w:rPr>
          <w:lang w:val="en-CA"/>
        </w:rPr>
      </w:pPr>
      <w:bookmarkStart w:id="242" w:name="_Toc35948933"/>
      <w:r>
        <w:rPr>
          <w:lang w:val="en-CA"/>
        </w:rPr>
        <w:t xml:space="preserve">GFX </w:t>
      </w:r>
      <w:r w:rsidR="005F02A6">
        <w:rPr>
          <w:lang w:val="en-CA"/>
        </w:rPr>
        <w:t>tables</w:t>
      </w:r>
      <w:r>
        <w:rPr>
          <w:lang w:val="en-CA"/>
        </w:rPr>
        <w:t xml:space="preserve"> used:</w:t>
      </w:r>
      <w:bookmarkEnd w:id="242"/>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3" w:name="_Toc35948934"/>
      <w:r>
        <w:rPr>
          <w:lang w:val="en-CA"/>
        </w:rPr>
        <w:t>Esri Extension of TPSO</w:t>
      </w:r>
      <w:bookmarkEnd w:id="243"/>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4" w:name="_Toc35948935"/>
      <w:r>
        <w:rPr>
          <w:lang w:val="en-CA"/>
        </w:rPr>
        <w:t>Mappings from tables to iCity TPSO Esri Extension</w:t>
      </w:r>
      <w:bookmarkEnd w:id="244"/>
    </w:p>
    <w:p w14:paraId="706D4AAE" w14:textId="77777777" w:rsidR="00C73696" w:rsidRDefault="00C73696" w:rsidP="00C73696">
      <w:pPr>
        <w:pStyle w:val="Heading2"/>
        <w:numPr>
          <w:ilvl w:val="0"/>
          <w:numId w:val="0"/>
        </w:numPr>
        <w:ind w:left="576" w:hanging="576"/>
        <w:rPr>
          <w:lang w:val="en-CA"/>
        </w:rPr>
      </w:pPr>
      <w:bookmarkStart w:id="245" w:name="_Toc35948936"/>
      <w:r>
        <w:rPr>
          <w:lang w:val="en-CA"/>
        </w:rPr>
        <w:t>Neighbourhood (neighbourhood_mun)</w:t>
      </w:r>
      <w:bookmarkEnd w:id="245"/>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6" w:name="_Toc35948937"/>
      <w:r>
        <w:rPr>
          <w:lang w:val="en-CA"/>
        </w:rPr>
        <w:t>Land Use (landuse_mun)</w:t>
      </w:r>
      <w:bookmarkEnd w:id="246"/>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7" w:name="_Toc35948938"/>
      <w:r>
        <w:rPr>
          <w:lang w:val="en-CA"/>
        </w:rPr>
        <w:t>Land Cover (landcover_mun)</w:t>
      </w:r>
      <w:bookmarkEnd w:id="247"/>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48" w:name="_Toc35948939"/>
      <w:r>
        <w:rPr>
          <w:lang w:val="en-CA"/>
        </w:rPr>
        <w:t>Point of Interest (pointofinterest_mun)</w:t>
      </w:r>
      <w:bookmarkEnd w:id="248"/>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49"/>
      <w:r>
        <w:rPr>
          <w:lang w:val="en-CA"/>
        </w:rPr>
        <w:t>Contains / locatedOn-</w:t>
      </w:r>
      <w:commentRangeEnd w:id="249"/>
      <w:r>
        <w:rPr>
          <w:rStyle w:val="CommentReference"/>
        </w:rPr>
        <w:commentReference w:id="249"/>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0"/>
      <w:r w:rsidRPr="00E61D77">
        <w:rPr>
          <w:i/>
          <w:color w:val="C4BC96" w:themeColor="background2" w:themeShade="BF"/>
          <w:lang w:val="en-CA"/>
        </w:rPr>
        <w:t>POI type</w:t>
      </w:r>
      <w:commentRangeEnd w:id="250"/>
      <w:r w:rsidRPr="00E61D77">
        <w:rPr>
          <w:rStyle w:val="CommentReference"/>
          <w:color w:val="C4BC96" w:themeColor="background2" w:themeShade="BF"/>
        </w:rPr>
        <w:commentReference w:id="250"/>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1" w:name="_Toc35948940"/>
      <w:r>
        <w:rPr>
          <w:lang w:val="en-CA"/>
        </w:rPr>
        <w:t>Road Segment (roadsegment_mun)</w:t>
      </w:r>
      <w:bookmarkEnd w:id="251"/>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2" w:name="_Toc35948941"/>
      <w:r>
        <w:rPr>
          <w:lang w:val="en-CA"/>
        </w:rPr>
        <w:lastRenderedPageBreak/>
        <w:t>Intersect Neighbourhood (generated via ArcGIS process)</w:t>
      </w:r>
      <w:bookmarkEnd w:id="252"/>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3" w:name="_Toc35948942"/>
      <w:r>
        <w:rPr>
          <w:lang w:val="en-CA"/>
        </w:rPr>
        <w:t>Near Land Use (generated via ArcGIS process)</w:t>
      </w:r>
      <w:bookmarkEnd w:id="253"/>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4" w:name="_Toc35948943"/>
      <w:r>
        <w:rPr>
          <w:lang w:val="en-CA"/>
        </w:rPr>
        <w:t>Near Land Cover (generated via ArcGIS process)</w:t>
      </w:r>
      <w:bookmarkEnd w:id="254"/>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5" w:name="_Toc35948944"/>
      <w:r>
        <w:rPr>
          <w:lang w:val="en-CA"/>
        </w:rPr>
        <w:t>Near POI (generated via ArcGIS process)</w:t>
      </w:r>
      <w:bookmarkEnd w:id="255"/>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CDA6221" w:rsidR="0040754B" w:rsidRPr="00E17349" w:rsidRDefault="0040754B" w:rsidP="002660E6">
      <w:pPr>
        <w:spacing w:after="200" w:line="276" w:lineRule="auto"/>
      </w:pPr>
    </w:p>
    <w:sectPr w:rsidR="0040754B" w:rsidRPr="00E17349" w:rsidSect="002C59C9">
      <w:footerReference w:type="default" r:id="rId68"/>
      <w:footerReference w:type="first" r:id="rId69"/>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4" w:author="Megan Katsumi" w:date="2020-04-06T13:10:00Z" w:initials="MK">
    <w:p w14:paraId="6B247EC0" w14:textId="71995D94" w:rsidR="003A1543" w:rsidRDefault="003A1543">
      <w:pPr>
        <w:pStyle w:val="CommentText"/>
      </w:pPr>
      <w:r>
        <w:rPr>
          <w:rStyle w:val="CommentReference"/>
        </w:rPr>
        <w:annotationRef/>
      </w:r>
      <w:r>
        <w:t>here</w:t>
      </w:r>
      <w:bookmarkStart w:id="105" w:name="_GoBack"/>
      <w:bookmarkEnd w:id="105"/>
    </w:p>
  </w:comment>
  <w:comment w:id="163" w:author="Megan Katsumi [2]" w:date="2019-10-28T14:17:00Z" w:initials="MK">
    <w:p w14:paraId="60A28637" w14:textId="5FDB5FB4" w:rsidR="00505099" w:rsidRDefault="00505099">
      <w:pPr>
        <w:pStyle w:val="CommentText"/>
      </w:pPr>
      <w:r>
        <w:rPr>
          <w:rStyle w:val="CommentReference"/>
        </w:rPr>
        <w:annotationRef/>
      </w:r>
      <w:r>
        <w:t>Review &amp; confirm namespaces defined for ontologies</w:t>
      </w:r>
    </w:p>
  </w:comment>
  <w:comment w:id="224" w:author="Megan Katsumi" w:date="2019-11-26T14:33:00Z" w:initials="MK">
    <w:p w14:paraId="5ECF906D" w14:textId="1F011E41" w:rsidR="00505099" w:rsidRDefault="00505099">
      <w:pPr>
        <w:pStyle w:val="CommentText"/>
      </w:pPr>
      <w:r>
        <w:rPr>
          <w:rStyle w:val="CommentReference"/>
        </w:rPr>
        <w:annotationRef/>
      </w:r>
      <w:r>
        <w:t>Update to include both Allegrograph &amp; Virtuoso mappings</w:t>
      </w:r>
    </w:p>
  </w:comment>
  <w:comment w:id="226" w:author="Megan Katsumi" w:date="2019-03-15T08:25:00Z" w:initials="MK">
    <w:p w14:paraId="49F03101" w14:textId="77777777" w:rsidR="00505099" w:rsidRDefault="00505099" w:rsidP="002660E6">
      <w:pPr>
        <w:pStyle w:val="CommentText"/>
      </w:pPr>
      <w:r>
        <w:rPr>
          <w:rStyle w:val="CommentReference"/>
        </w:rPr>
        <w:annotationRef/>
      </w:r>
      <w:r>
        <w:t>Q: do gtfs routes distinguish between input and outbound?</w:t>
      </w:r>
    </w:p>
  </w:comment>
  <w:comment w:id="249" w:author="Megan Katsumi" w:date="2019-11-27T14:19:00Z" w:initials="MK">
    <w:p w14:paraId="6AA6740E" w14:textId="77777777" w:rsidR="00505099" w:rsidRDefault="00505099" w:rsidP="00C73696">
      <w:pPr>
        <w:pStyle w:val="CommentText"/>
      </w:pPr>
      <w:r>
        <w:rPr>
          <w:rStyle w:val="CommentReference"/>
        </w:rPr>
        <w:annotationRef/>
      </w:r>
      <w:r>
        <w:t>TBD: relationship between a Parcel and some Building / Facility / etc. Define POI class?</w:t>
      </w:r>
    </w:p>
  </w:comment>
  <w:comment w:id="250" w:author="Megan Katsumi" w:date="2019-11-29T14:23:00Z" w:initials="MK">
    <w:p w14:paraId="0EBF3832" w14:textId="77777777" w:rsidR="00505099" w:rsidRDefault="00505099"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247EC0"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247EC0" w16cid:durableId="2235A8C8"/>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6AD43" w14:textId="77777777" w:rsidR="00E14E1D" w:rsidRDefault="00E14E1D" w:rsidP="00EA354A">
      <w:r>
        <w:separator/>
      </w:r>
    </w:p>
  </w:endnote>
  <w:endnote w:type="continuationSeparator" w:id="0">
    <w:p w14:paraId="7C45C906" w14:textId="77777777" w:rsidR="00E14E1D" w:rsidRDefault="00E14E1D"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505099" w:rsidRDefault="00505099">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505099" w:rsidRPr="0032583C" w:rsidRDefault="00505099">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505099" w14:paraId="2B76F3B3" w14:textId="77777777" w:rsidTr="00967D94">
      <w:tc>
        <w:tcPr>
          <w:tcW w:w="6947" w:type="dxa"/>
        </w:tcPr>
        <w:p w14:paraId="07DEE8C9" w14:textId="77777777" w:rsidR="00505099" w:rsidRDefault="00505099"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505099" w:rsidRDefault="00505099"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505099" w:rsidRDefault="005050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FD3BE" w14:textId="77777777" w:rsidR="00E14E1D" w:rsidRDefault="00E14E1D" w:rsidP="00EA354A">
      <w:r>
        <w:separator/>
      </w:r>
    </w:p>
  </w:footnote>
  <w:footnote w:type="continuationSeparator" w:id="0">
    <w:p w14:paraId="07F5BD34" w14:textId="77777777" w:rsidR="00E14E1D" w:rsidRDefault="00E14E1D" w:rsidP="00EA354A">
      <w:r>
        <w:continuationSeparator/>
      </w:r>
    </w:p>
  </w:footnote>
  <w:footnote w:id="1">
    <w:p w14:paraId="7F6A7F3D" w14:textId="1FAFC5FB" w:rsidR="00505099" w:rsidRPr="00755319" w:rsidRDefault="00505099">
      <w:pPr>
        <w:pStyle w:val="FootnoteText"/>
        <w:rPr>
          <w:lang w:val="en-CA"/>
        </w:rPr>
      </w:pPr>
      <w:r>
        <w:rPr>
          <w:rStyle w:val="FootnoteReference"/>
        </w:rPr>
        <w:footnoteRef/>
      </w:r>
      <w:r>
        <w:t xml:space="preserve"> </w:t>
      </w:r>
      <w:r w:rsidRPr="00755319">
        <w:t>https://esri.ca/en/node/16356</w:t>
      </w:r>
    </w:p>
  </w:footnote>
  <w:footnote w:id="2">
    <w:p w14:paraId="189CB595" w14:textId="042B96E3" w:rsidR="00505099" w:rsidRPr="00755319" w:rsidRDefault="00505099">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505099" w:rsidRPr="00755319" w:rsidRDefault="00505099">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505099" w:rsidRPr="00C01762" w:rsidRDefault="00505099">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505099" w:rsidRPr="008C1769" w:rsidRDefault="00505099"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505099" w:rsidRDefault="00505099"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505099" w:rsidRPr="00FE13B1" w:rsidRDefault="00505099">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505099" w:rsidRPr="008E7C02" w:rsidRDefault="00505099"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62054BCC" w14:textId="77777777" w:rsidR="00505099" w:rsidRPr="00BD4EF4" w:rsidRDefault="00505099" w:rsidP="00E80D3C">
      <w:r>
        <w:rPr>
          <w:rStyle w:val="FootnoteReference"/>
        </w:rPr>
        <w:footnoteRef/>
      </w:r>
      <w:r>
        <w:t xml:space="preserve"> </w:t>
      </w:r>
      <w:r w:rsidRPr="00B74DA0">
        <w:rPr>
          <w:sz w:val="20"/>
        </w:rPr>
        <w:t>http://ontology.eil.utoronto.ca/GCI/Foundation/GCI-Foundation-v2.owl#</w:t>
      </w:r>
    </w:p>
    <w:p w14:paraId="4AE1EB08" w14:textId="6D90AB37" w:rsidR="00505099" w:rsidRPr="00E80D3C" w:rsidRDefault="00505099">
      <w:pPr>
        <w:pStyle w:val="FootnoteText"/>
        <w:rPr>
          <w:lang w:val="en-CA"/>
        </w:rPr>
      </w:pPr>
    </w:p>
  </w:footnote>
  <w:footnote w:id="10">
    <w:p w14:paraId="717C987B" w14:textId="77777777" w:rsidR="00505099" w:rsidRPr="008B5808" w:rsidRDefault="00505099"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5631F8F" w14:textId="6B49DF7F" w:rsidR="00505099" w:rsidRPr="00046E73" w:rsidRDefault="00505099">
      <w:pPr>
        <w:pStyle w:val="FootnoteText"/>
        <w:rPr>
          <w:lang w:val="en-CA"/>
        </w:rPr>
      </w:pPr>
      <w:r>
        <w:rPr>
          <w:rStyle w:val="FootnoteReference"/>
        </w:rPr>
        <w:footnoteRef/>
      </w:r>
      <w:r>
        <w:t xml:space="preserve"> </w:t>
      </w:r>
      <w:r w:rsidRPr="00046E73">
        <w:t>http://www23.statcan.gc.ca/imdb/p3Var.pl?Function=DEC&amp;Id=24101</w:t>
      </w:r>
    </w:p>
  </w:footnote>
  <w:footnote w:id="12">
    <w:p w14:paraId="6F87F670" w14:textId="77777777" w:rsidR="00505099" w:rsidRDefault="00505099">
      <w:pPr>
        <w:pStyle w:val="FootnoteText"/>
      </w:pPr>
      <w:r>
        <w:rPr>
          <w:rStyle w:val="FootnoteReference"/>
        </w:rPr>
        <w:footnoteRef/>
      </w:r>
      <w:r>
        <w:t xml:space="preserve"> </w:t>
      </w:r>
      <w:r w:rsidRPr="00827DD8">
        <w:t>http://schema.org/</w:t>
      </w:r>
    </w:p>
  </w:footnote>
  <w:footnote w:id="13">
    <w:p w14:paraId="4E061129" w14:textId="77777777" w:rsidR="00505099" w:rsidRDefault="00505099">
      <w:pPr>
        <w:pStyle w:val="FootnoteText"/>
      </w:pPr>
      <w:r>
        <w:rPr>
          <w:rStyle w:val="FootnoteReference"/>
        </w:rPr>
        <w:footnoteRef/>
      </w:r>
      <w:r>
        <w:t xml:space="preserve"> </w:t>
      </w:r>
      <w:r w:rsidRPr="00827DD8">
        <w:t>http://ontology.eil.utoronto.ca/GCI/Shelters/GCI-Shelters.html</w:t>
      </w:r>
    </w:p>
  </w:footnote>
  <w:footnote w:id="14">
    <w:p w14:paraId="59CD3014" w14:textId="77777777" w:rsidR="00505099" w:rsidRDefault="00505099">
      <w:pPr>
        <w:pStyle w:val="FootnoteText"/>
      </w:pPr>
      <w:r>
        <w:rPr>
          <w:rStyle w:val="FootnoteReference"/>
        </w:rPr>
        <w:footnoteRef/>
      </w:r>
      <w:r>
        <w:t xml:space="preserve"> </w:t>
      </w:r>
      <w:r w:rsidRPr="005B2B4C">
        <w:t>http://ontology.eil.utoronto.ca/tove/organization.html</w:t>
      </w:r>
    </w:p>
  </w:footnote>
  <w:footnote w:id="15">
    <w:p w14:paraId="2EAE6E34" w14:textId="77777777" w:rsidR="00505099" w:rsidRDefault="00505099" w:rsidP="00C36CB8">
      <w:pPr>
        <w:pStyle w:val="FootnoteText"/>
      </w:pPr>
      <w:r>
        <w:rPr>
          <w:rStyle w:val="FootnoteReference"/>
        </w:rPr>
        <w:footnoteRef/>
      </w:r>
      <w:r>
        <w:t xml:space="preserve"> </w:t>
      </w:r>
      <w:r w:rsidRPr="005B2B4C">
        <w:t>http://www.pms.ifi.lmu.de/rewerse-wga1/otn/OTN.owl</w:t>
      </w:r>
    </w:p>
  </w:footnote>
  <w:footnote w:id="16">
    <w:p w14:paraId="4979EED5" w14:textId="1603F09E" w:rsidR="00505099" w:rsidRPr="001A792D" w:rsidRDefault="00505099">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7">
    <w:p w14:paraId="1A6DAD25" w14:textId="77777777" w:rsidR="00505099" w:rsidRDefault="00505099">
      <w:pPr>
        <w:pStyle w:val="FootnoteText"/>
      </w:pPr>
      <w:r>
        <w:rPr>
          <w:rStyle w:val="FootnoteReference"/>
        </w:rPr>
        <w:footnoteRef/>
      </w:r>
      <w:r>
        <w:t xml:space="preserve"> N</w:t>
      </w:r>
      <w:r>
        <w:rPr>
          <w:rFonts w:ascii="Times-Roman" w:hAnsi="Times-Roman" w:cs="Times-Roman"/>
          <w:lang w:val="en-CA" w:bidi="ar-SA"/>
        </w:rPr>
        <w:t>ot available online</w:t>
      </w:r>
    </w:p>
  </w:footnote>
  <w:footnote w:id="18">
    <w:p w14:paraId="3791EF9C" w14:textId="520FC5A3" w:rsidR="00505099" w:rsidRPr="00461993" w:rsidRDefault="00505099" w:rsidP="00461993">
      <w:r>
        <w:rPr>
          <w:rStyle w:val="FootnoteReference"/>
        </w:rPr>
        <w:footnoteRef/>
      </w:r>
      <w:r>
        <w:t xml:space="preserve"> </w:t>
      </w:r>
      <w:r w:rsidRPr="00461993">
        <w:t>http://www.w3.org/2006/time#January</w:t>
      </w:r>
    </w:p>
  </w:footnote>
  <w:footnote w:id="19">
    <w:p w14:paraId="511019FB" w14:textId="31BE8285" w:rsidR="00505099" w:rsidRPr="00A84A0A" w:rsidRDefault="00505099">
      <w:pPr>
        <w:pStyle w:val="FootnoteText"/>
        <w:rPr>
          <w:lang w:val="en-CA"/>
        </w:rPr>
      </w:pPr>
      <w:r>
        <w:rPr>
          <w:rStyle w:val="FootnoteReference"/>
        </w:rPr>
        <w:footnoteRef/>
      </w:r>
      <w:r>
        <w:t xml:space="preserve"> </w:t>
      </w:r>
      <w:r w:rsidRPr="00A84A0A">
        <w:t>https://www.w3.org/TR/sparql11-overview/</w:t>
      </w:r>
    </w:p>
  </w:footnote>
  <w:footnote w:id="20">
    <w:p w14:paraId="358EBD27" w14:textId="3E665B6D" w:rsidR="00505099" w:rsidRPr="00FE42D1" w:rsidRDefault="00505099">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1">
    <w:p w14:paraId="433B9CF0" w14:textId="67990B2B" w:rsidR="00505099" w:rsidRPr="005A5BC5" w:rsidRDefault="00505099">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2">
    <w:p w14:paraId="3D4B6790" w14:textId="737AFB82" w:rsidR="00505099" w:rsidRPr="00020C6E" w:rsidRDefault="00505099">
      <w:pPr>
        <w:pStyle w:val="FootnoteText"/>
        <w:rPr>
          <w:lang w:val="en-CA"/>
        </w:rPr>
      </w:pPr>
      <w:r>
        <w:rPr>
          <w:rStyle w:val="FootnoteReference"/>
        </w:rPr>
        <w:footnoteRef/>
      </w:r>
      <w:r>
        <w:t xml:space="preserve"> </w:t>
      </w:r>
      <w:r w:rsidRPr="00020C6E">
        <w:t>http://ld-r.org</w:t>
      </w:r>
    </w:p>
  </w:footnote>
  <w:footnote w:id="23">
    <w:p w14:paraId="33DA1B45" w14:textId="77777777" w:rsidR="00505099" w:rsidRPr="00FB098B" w:rsidRDefault="00505099" w:rsidP="007B4B5D">
      <w:pPr>
        <w:pStyle w:val="FootnoteText"/>
        <w:rPr>
          <w:lang w:val="en-CA"/>
        </w:rPr>
      </w:pPr>
      <w:r>
        <w:rPr>
          <w:rStyle w:val="FootnoteReference"/>
        </w:rPr>
        <w:footnoteRef/>
      </w:r>
      <w:r>
        <w:t xml:space="preserve"> </w:t>
      </w:r>
      <w:r w:rsidRPr="00FB098B">
        <w:t>http://ld-r.org/docs/configFacets.html</w:t>
      </w:r>
    </w:p>
  </w:footnote>
  <w:footnote w:id="24">
    <w:p w14:paraId="7E3878FB" w14:textId="7C4D9088" w:rsidR="00505099" w:rsidRPr="00D379A5" w:rsidRDefault="00505099">
      <w:pPr>
        <w:pStyle w:val="FootnoteText"/>
        <w:rPr>
          <w:lang w:val="en-CA"/>
        </w:rPr>
      </w:pPr>
      <w:r>
        <w:rPr>
          <w:rStyle w:val="FootnoteReference"/>
        </w:rPr>
        <w:footnoteRef/>
      </w:r>
      <w:r>
        <w:t xml:space="preserve"> </w:t>
      </w:r>
      <w:r w:rsidRPr="00D379A5">
        <w:t>https://virtuoso.openlinksw.com</w:t>
      </w:r>
    </w:p>
  </w:footnote>
  <w:footnote w:id="25">
    <w:p w14:paraId="3E0050FD" w14:textId="48F85208" w:rsidR="00505099" w:rsidRPr="00EC4F81" w:rsidRDefault="00505099">
      <w:pPr>
        <w:pStyle w:val="FootnoteText"/>
        <w:rPr>
          <w:lang w:val="en-CA"/>
        </w:rPr>
      </w:pPr>
      <w:r>
        <w:rPr>
          <w:rStyle w:val="FootnoteReference"/>
        </w:rPr>
        <w:footnoteRef/>
      </w:r>
      <w:r>
        <w:t xml:space="preserve"> </w:t>
      </w:r>
      <w:r w:rsidRPr="00EC4F81">
        <w:t>https://www.w3.org/TR/r2rml/</w:t>
      </w:r>
    </w:p>
  </w:footnote>
  <w:footnote w:id="26">
    <w:p w14:paraId="02D2E4C3" w14:textId="77777777" w:rsidR="00505099" w:rsidRPr="001517C5" w:rsidRDefault="00505099" w:rsidP="00E47020">
      <w:pPr>
        <w:pStyle w:val="FootnoteText"/>
        <w:rPr>
          <w:lang w:val="en-CA"/>
        </w:rPr>
      </w:pPr>
      <w:r>
        <w:rPr>
          <w:rStyle w:val="FootnoteReference"/>
        </w:rPr>
        <w:footnoteRef/>
      </w:r>
      <w:r>
        <w:t xml:space="preserve"> </w:t>
      </w:r>
      <w:r w:rsidRPr="001517C5">
        <w:t>https://owlready2.readthedocs.io/en/latest/</w:t>
      </w:r>
    </w:p>
  </w:footnote>
  <w:footnote w:id="27">
    <w:p w14:paraId="6F9ECB07" w14:textId="77777777" w:rsidR="00505099" w:rsidRPr="00915792" w:rsidRDefault="00505099" w:rsidP="00E47020">
      <w:pPr>
        <w:pStyle w:val="FootnoteText"/>
        <w:rPr>
          <w:lang w:val="en-CA"/>
        </w:rPr>
      </w:pPr>
      <w:r>
        <w:rPr>
          <w:rStyle w:val="FootnoteReference"/>
        </w:rPr>
        <w:footnoteRef/>
      </w:r>
      <w:r>
        <w:t xml:space="preserve"> </w:t>
      </w:r>
      <w:r w:rsidRPr="00915792">
        <w:t>http://rdflib.readthedocs.io</w:t>
      </w:r>
    </w:p>
  </w:footnote>
  <w:footnote w:id="28">
    <w:p w14:paraId="22C94C61" w14:textId="120EAD93" w:rsidR="00505099" w:rsidRPr="00053538" w:rsidRDefault="00505099">
      <w:pPr>
        <w:pStyle w:val="FootnoteText"/>
        <w:rPr>
          <w:lang w:val="en-CA"/>
        </w:rPr>
      </w:pPr>
      <w:r>
        <w:rPr>
          <w:rStyle w:val="FootnoteReference"/>
        </w:rPr>
        <w:footnoteRef/>
      </w:r>
      <w:r>
        <w:t xml:space="preserve"> </w:t>
      </w:r>
      <w:r w:rsidRPr="00053538">
        <w:t>https://www.w3.org/TR/r2rml/</w:t>
      </w:r>
    </w:p>
  </w:footnote>
  <w:footnote w:id="29">
    <w:p w14:paraId="5F58FA41" w14:textId="77777777" w:rsidR="00505099" w:rsidRPr="00846739" w:rsidRDefault="00505099" w:rsidP="0015597C">
      <w:pPr>
        <w:pStyle w:val="FootnoteText"/>
        <w:rPr>
          <w:lang w:val="en-CA"/>
        </w:rPr>
      </w:pPr>
      <w:r>
        <w:rPr>
          <w:rStyle w:val="FootnoteReference"/>
        </w:rPr>
        <w:footnoteRef/>
      </w:r>
      <w:r>
        <w:t xml:space="preserve"> </w:t>
      </w:r>
      <w:r w:rsidRPr="00846739">
        <w:t>http://usc-isi-i2.github.io/karma/</w:t>
      </w:r>
    </w:p>
  </w:footnote>
  <w:footnote w:id="30">
    <w:p w14:paraId="687F46B9" w14:textId="6CDC98EF" w:rsidR="00505099" w:rsidRPr="002F5FC7" w:rsidRDefault="00505099">
      <w:pPr>
        <w:pStyle w:val="FootnoteText"/>
        <w:rPr>
          <w:lang w:val="en-CA"/>
        </w:rPr>
      </w:pPr>
      <w:r>
        <w:rPr>
          <w:rStyle w:val="FootnoteReference"/>
        </w:rPr>
        <w:footnoteRef/>
      </w:r>
      <w:r>
        <w:t xml:space="preserve"> </w:t>
      </w:r>
      <w:r w:rsidRPr="002F5FC7">
        <w:t>http://www.obdasystems.com/mastro</w:t>
      </w:r>
    </w:p>
  </w:footnote>
  <w:footnote w:id="31">
    <w:p w14:paraId="7524A6C7" w14:textId="7A5ECFDB" w:rsidR="00505099" w:rsidRPr="002F5FC7" w:rsidRDefault="00505099">
      <w:pPr>
        <w:pStyle w:val="FootnoteText"/>
        <w:rPr>
          <w:lang w:val="en-CA"/>
        </w:rPr>
      </w:pPr>
      <w:r>
        <w:rPr>
          <w:rStyle w:val="FootnoteReference"/>
        </w:rPr>
        <w:footnoteRef/>
      </w:r>
      <w:r>
        <w:t xml:space="preserve"> </w:t>
      </w:r>
      <w:r w:rsidRPr="002F5FC7">
        <w:t>https://ontop-vkg.org</w:t>
      </w:r>
    </w:p>
  </w:footnote>
  <w:footnote w:id="32">
    <w:p w14:paraId="599CA213" w14:textId="77777777" w:rsidR="00505099" w:rsidRPr="00FE081C" w:rsidRDefault="00505099" w:rsidP="005565E1">
      <w:pPr>
        <w:pStyle w:val="FootnoteText"/>
        <w:rPr>
          <w:lang w:val="en-CA"/>
        </w:rPr>
      </w:pPr>
      <w:r>
        <w:rPr>
          <w:rStyle w:val="FootnoteReference"/>
        </w:rPr>
        <w:footnoteRef/>
      </w:r>
      <w:r>
        <w:t xml:space="preserve"> </w:t>
      </w:r>
      <w:r w:rsidRPr="00FE081C">
        <w:t>http://usc-isi-i2.github.io/karma/</w:t>
      </w:r>
    </w:p>
  </w:footnote>
  <w:footnote w:id="33">
    <w:p w14:paraId="73856734" w14:textId="77777777" w:rsidR="00505099" w:rsidRPr="00E9694B" w:rsidRDefault="00505099" w:rsidP="0015597C">
      <w:r>
        <w:rPr>
          <w:rStyle w:val="FootnoteReference"/>
        </w:rPr>
        <w:footnoteRef/>
      </w:r>
      <w:r>
        <w:t xml:space="preserve"> </w:t>
      </w:r>
      <w:r w:rsidRPr="00E9694B">
        <w:t>https://github.com/usc-isi-i2/Web-Karma/wiki/Batch-Mode-for-RDF-Generation</w:t>
      </w:r>
    </w:p>
    <w:p w14:paraId="5FD51CB1" w14:textId="77777777" w:rsidR="00505099" w:rsidRPr="00E9694B" w:rsidRDefault="00505099" w:rsidP="0015597C">
      <w:pPr>
        <w:pStyle w:val="FootnoteText"/>
        <w:rPr>
          <w:lang w:val="en-CA"/>
        </w:rPr>
      </w:pPr>
    </w:p>
  </w:footnote>
  <w:footnote w:id="34">
    <w:p w14:paraId="5B5DA7E9" w14:textId="4F322B24" w:rsidR="00505099" w:rsidRPr="00682918" w:rsidRDefault="00505099">
      <w:pPr>
        <w:pStyle w:val="FootnoteText"/>
        <w:rPr>
          <w:lang w:val="en-CA"/>
        </w:rPr>
      </w:pPr>
      <w:r>
        <w:rPr>
          <w:rStyle w:val="FootnoteReference"/>
        </w:rPr>
        <w:footnoteRef/>
      </w:r>
      <w:r>
        <w:t xml:space="preserve"> </w:t>
      </w:r>
      <w:r w:rsidRPr="00682918">
        <w:t>https://zenodo.org/badge/latestdoi/11427075</w:t>
      </w:r>
    </w:p>
  </w:footnote>
  <w:footnote w:id="35">
    <w:p w14:paraId="5026ED5E" w14:textId="77777777" w:rsidR="00505099" w:rsidRPr="00094FF5" w:rsidRDefault="00505099" w:rsidP="00F62733">
      <w:pPr>
        <w:pStyle w:val="FootnoteText"/>
        <w:rPr>
          <w:lang w:val="en-CA"/>
        </w:rPr>
      </w:pPr>
      <w:r>
        <w:rPr>
          <w:rStyle w:val="FootnoteReference"/>
        </w:rPr>
        <w:footnoteRef/>
      </w:r>
      <w:r>
        <w:t xml:space="preserve"> </w:t>
      </w:r>
      <w:r w:rsidRPr="00C353D6">
        <w:t>http://semver.org/</w:t>
      </w:r>
    </w:p>
  </w:footnote>
  <w:footnote w:id="36">
    <w:p w14:paraId="2BB33B80" w14:textId="77777777" w:rsidR="00505099" w:rsidRPr="002829CA" w:rsidRDefault="00505099"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7">
    <w:p w14:paraId="60CE99CD" w14:textId="54325C08" w:rsidR="00505099" w:rsidRPr="00541F63" w:rsidRDefault="00505099">
      <w:pPr>
        <w:pStyle w:val="FootnoteText"/>
        <w:rPr>
          <w:lang w:val="en-CA"/>
        </w:rPr>
      </w:pPr>
      <w:r>
        <w:rPr>
          <w:rStyle w:val="FootnoteReference"/>
        </w:rPr>
        <w:footnoteRef/>
      </w:r>
      <w:r>
        <w:t xml:space="preserve"> </w:t>
      </w:r>
      <w:r w:rsidRPr="00541F63">
        <w:t>https://raw.githubusercontent.com/EnterpriseIntegrationLab/icity/master/docs/.htaccess</w:t>
      </w:r>
    </w:p>
  </w:footnote>
  <w:footnote w:id="38">
    <w:p w14:paraId="08E0B9C6" w14:textId="77777777" w:rsidR="00505099" w:rsidRPr="00752F7C" w:rsidRDefault="00505099" w:rsidP="0040708C">
      <w:pPr>
        <w:pStyle w:val="FootnoteText"/>
        <w:rPr>
          <w:lang w:val="en-CA"/>
        </w:rPr>
      </w:pPr>
      <w:r>
        <w:rPr>
          <w:rStyle w:val="FootnoteReference"/>
        </w:rPr>
        <w:footnoteRef/>
      </w:r>
      <w:r>
        <w:t xml:space="preserve"> </w:t>
      </w:r>
      <w:r w:rsidRPr="00752F7C">
        <w:t>http://citydata.utoronto.ca</w:t>
      </w:r>
    </w:p>
  </w:footnote>
  <w:footnote w:id="39">
    <w:p w14:paraId="34B59A19" w14:textId="77777777" w:rsidR="00505099" w:rsidRPr="009B3C10" w:rsidRDefault="00505099" w:rsidP="00DE663F">
      <w:pPr>
        <w:pStyle w:val="FootnoteText"/>
        <w:rPr>
          <w:lang w:val="en-CA"/>
        </w:rPr>
      </w:pPr>
      <w:r>
        <w:rPr>
          <w:rStyle w:val="FootnoteReference"/>
        </w:rPr>
        <w:footnoteRef/>
      </w:r>
      <w:r>
        <w:t xml:space="preserve"> </w:t>
      </w:r>
    </w:p>
  </w:footnote>
  <w:footnote w:id="40">
    <w:p w14:paraId="728995B4" w14:textId="32478919" w:rsidR="00505099" w:rsidRPr="0046391E" w:rsidRDefault="00505099">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1">
    <w:p w14:paraId="1E94CA35" w14:textId="77777777" w:rsidR="00505099" w:rsidRPr="002569AE" w:rsidRDefault="00505099"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2">
    <w:p w14:paraId="4D1E1ABC" w14:textId="77777777" w:rsidR="00505099" w:rsidRPr="00747A61" w:rsidRDefault="00505099" w:rsidP="002660E6">
      <w:pPr>
        <w:pStyle w:val="FootnoteText"/>
        <w:rPr>
          <w:lang w:val="en-CA"/>
        </w:rPr>
      </w:pPr>
      <w:r>
        <w:rPr>
          <w:rStyle w:val="FootnoteReference"/>
        </w:rPr>
        <w:footnoteRef/>
      </w:r>
      <w:r>
        <w:t xml:space="preserve"> </w:t>
      </w:r>
      <w:r w:rsidRPr="00747A61">
        <w:t>http://gruff.allegrograph.com:10035/doc/magic-properties.html</w:t>
      </w:r>
    </w:p>
  </w:footnote>
  <w:footnote w:id="43">
    <w:p w14:paraId="16F48314" w14:textId="77777777" w:rsidR="00505099" w:rsidRPr="00CC6A63" w:rsidRDefault="00505099"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4">
    <w:p w14:paraId="762E049E" w14:textId="77777777" w:rsidR="00505099" w:rsidRPr="00115140" w:rsidRDefault="00505099"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5">
    <w:p w14:paraId="5E741D67" w14:textId="77777777" w:rsidR="00505099" w:rsidRPr="00115140" w:rsidRDefault="00505099"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4"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4"/>
  </w:num>
  <w:num w:numId="4">
    <w:abstractNumId w:val="24"/>
  </w:num>
  <w:num w:numId="5">
    <w:abstractNumId w:val="65"/>
  </w:num>
  <w:num w:numId="6">
    <w:abstractNumId w:val="80"/>
  </w:num>
  <w:num w:numId="7">
    <w:abstractNumId w:val="48"/>
  </w:num>
  <w:num w:numId="8">
    <w:abstractNumId w:val="76"/>
  </w:num>
  <w:num w:numId="9">
    <w:abstractNumId w:val="79"/>
  </w:num>
  <w:num w:numId="10">
    <w:abstractNumId w:val="17"/>
  </w:num>
  <w:num w:numId="11">
    <w:abstractNumId w:val="30"/>
  </w:num>
  <w:num w:numId="12">
    <w:abstractNumId w:val="28"/>
  </w:num>
  <w:num w:numId="13">
    <w:abstractNumId w:val="59"/>
  </w:num>
  <w:num w:numId="14">
    <w:abstractNumId w:val="74"/>
  </w:num>
  <w:num w:numId="15">
    <w:abstractNumId w:val="58"/>
  </w:num>
  <w:num w:numId="16">
    <w:abstractNumId w:val="0"/>
  </w:num>
  <w:num w:numId="17">
    <w:abstractNumId w:val="22"/>
  </w:num>
  <w:num w:numId="18">
    <w:abstractNumId w:val="5"/>
  </w:num>
  <w:num w:numId="19">
    <w:abstractNumId w:val="34"/>
  </w:num>
  <w:num w:numId="20">
    <w:abstractNumId w:val="64"/>
  </w:num>
  <w:num w:numId="21">
    <w:abstractNumId w:val="52"/>
  </w:num>
  <w:num w:numId="22">
    <w:abstractNumId w:val="62"/>
  </w:num>
  <w:num w:numId="23">
    <w:abstractNumId w:val="20"/>
  </w:num>
  <w:num w:numId="24">
    <w:abstractNumId w:val="23"/>
  </w:num>
  <w:num w:numId="25">
    <w:abstractNumId w:val="44"/>
  </w:num>
  <w:num w:numId="26">
    <w:abstractNumId w:val="25"/>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70"/>
  </w:num>
  <w:num w:numId="30">
    <w:abstractNumId w:val="51"/>
  </w:num>
  <w:num w:numId="31">
    <w:abstractNumId w:val="26"/>
  </w:num>
  <w:num w:numId="32">
    <w:abstractNumId w:val="71"/>
  </w:num>
  <w:num w:numId="33">
    <w:abstractNumId w:val="3"/>
  </w:num>
  <w:num w:numId="34">
    <w:abstractNumId w:val="16"/>
  </w:num>
  <w:num w:numId="35">
    <w:abstractNumId w:val="43"/>
  </w:num>
  <w:num w:numId="36">
    <w:abstractNumId w:val="41"/>
  </w:num>
  <w:num w:numId="37">
    <w:abstractNumId w:val="10"/>
  </w:num>
  <w:num w:numId="38">
    <w:abstractNumId w:val="61"/>
  </w:num>
  <w:num w:numId="39">
    <w:abstractNumId w:val="27"/>
  </w:num>
  <w:num w:numId="40">
    <w:abstractNumId w:val="14"/>
  </w:num>
  <w:num w:numId="41">
    <w:abstractNumId w:val="13"/>
  </w:num>
  <w:num w:numId="42">
    <w:abstractNumId w:val="1"/>
  </w:num>
  <w:num w:numId="43">
    <w:abstractNumId w:val="63"/>
  </w:num>
  <w:num w:numId="44">
    <w:abstractNumId w:val="33"/>
  </w:num>
  <w:num w:numId="45">
    <w:abstractNumId w:val="15"/>
  </w:num>
  <w:num w:numId="46">
    <w:abstractNumId w:val="67"/>
  </w:num>
  <w:num w:numId="47">
    <w:abstractNumId w:val="50"/>
  </w:num>
  <w:num w:numId="48">
    <w:abstractNumId w:val="2"/>
  </w:num>
  <w:num w:numId="49">
    <w:abstractNumId w:val="75"/>
  </w:num>
  <w:num w:numId="50">
    <w:abstractNumId w:val="36"/>
  </w:num>
  <w:num w:numId="51">
    <w:abstractNumId w:val="40"/>
  </w:num>
  <w:num w:numId="52">
    <w:abstractNumId w:val="56"/>
  </w:num>
  <w:num w:numId="53">
    <w:abstractNumId w:val="68"/>
  </w:num>
  <w:num w:numId="54">
    <w:abstractNumId w:val="38"/>
  </w:num>
  <w:num w:numId="55">
    <w:abstractNumId w:val="55"/>
  </w:num>
  <w:num w:numId="56">
    <w:abstractNumId w:val="69"/>
  </w:num>
  <w:num w:numId="57">
    <w:abstractNumId w:val="77"/>
  </w:num>
  <w:num w:numId="58">
    <w:abstractNumId w:val="54"/>
  </w:num>
  <w:num w:numId="59">
    <w:abstractNumId w:val="6"/>
  </w:num>
  <w:num w:numId="60">
    <w:abstractNumId w:val="42"/>
  </w:num>
  <w:num w:numId="61">
    <w:abstractNumId w:val="12"/>
  </w:num>
  <w:num w:numId="62">
    <w:abstractNumId w:val="19"/>
  </w:num>
  <w:num w:numId="63">
    <w:abstractNumId w:val="45"/>
  </w:num>
  <w:num w:numId="64">
    <w:abstractNumId w:val="66"/>
  </w:num>
  <w:num w:numId="65">
    <w:abstractNumId w:val="60"/>
  </w:num>
  <w:num w:numId="66">
    <w:abstractNumId w:val="7"/>
  </w:num>
  <w:num w:numId="67">
    <w:abstractNumId w:val="21"/>
  </w:num>
  <w:num w:numId="68">
    <w:abstractNumId w:val="35"/>
  </w:num>
  <w:num w:numId="69">
    <w:abstractNumId w:val="29"/>
  </w:num>
  <w:num w:numId="70">
    <w:abstractNumId w:val="39"/>
  </w:num>
  <w:num w:numId="71">
    <w:abstractNumId w:val="11"/>
  </w:num>
  <w:num w:numId="72">
    <w:abstractNumId w:val="18"/>
  </w:num>
  <w:num w:numId="73">
    <w:abstractNumId w:val="37"/>
  </w:num>
  <w:num w:numId="74">
    <w:abstractNumId w:val="47"/>
  </w:num>
  <w:num w:numId="75">
    <w:abstractNumId w:val="32"/>
  </w:num>
  <w:num w:numId="76">
    <w:abstractNumId w:val="9"/>
  </w:num>
  <w:num w:numId="77">
    <w:abstractNumId w:val="78"/>
  </w:num>
  <w:num w:numId="78">
    <w:abstractNumId w:val="31"/>
  </w:num>
  <w:num w:numId="79">
    <w:abstractNumId w:val="49"/>
  </w:num>
  <w:num w:numId="80">
    <w:abstractNumId w:val="81"/>
  </w:num>
  <w:num w:numId="81">
    <w:abstractNumId w:val="53"/>
  </w:num>
  <w:num w:numId="82">
    <w:abstractNumId w:val="8"/>
  </w:num>
  <w:num w:numId="83">
    <w:abstractNumId w:val="5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5329"/>
    <w:rsid w:val="00045BC5"/>
    <w:rsid w:val="00045BFD"/>
    <w:rsid w:val="000466FC"/>
    <w:rsid w:val="0004677B"/>
    <w:rsid w:val="00046E73"/>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EA3"/>
    <w:rsid w:val="000E4E0D"/>
    <w:rsid w:val="000E5418"/>
    <w:rsid w:val="000E5600"/>
    <w:rsid w:val="000E6398"/>
    <w:rsid w:val="000E65F7"/>
    <w:rsid w:val="000E661A"/>
    <w:rsid w:val="000E693F"/>
    <w:rsid w:val="000E7680"/>
    <w:rsid w:val="000F054A"/>
    <w:rsid w:val="000F4675"/>
    <w:rsid w:val="000F48DC"/>
    <w:rsid w:val="000F5143"/>
    <w:rsid w:val="000F5789"/>
    <w:rsid w:val="000F584F"/>
    <w:rsid w:val="000F5EBA"/>
    <w:rsid w:val="000F7B6B"/>
    <w:rsid w:val="0010060E"/>
    <w:rsid w:val="00100796"/>
    <w:rsid w:val="00100AF5"/>
    <w:rsid w:val="00101C88"/>
    <w:rsid w:val="00102037"/>
    <w:rsid w:val="001020C5"/>
    <w:rsid w:val="00102812"/>
    <w:rsid w:val="00104285"/>
    <w:rsid w:val="00105569"/>
    <w:rsid w:val="00105763"/>
    <w:rsid w:val="0010618A"/>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F9"/>
    <w:rsid w:val="004C7583"/>
    <w:rsid w:val="004C7917"/>
    <w:rsid w:val="004C7A6B"/>
    <w:rsid w:val="004D10A9"/>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59FB"/>
    <w:rsid w:val="00547371"/>
    <w:rsid w:val="0054779B"/>
    <w:rsid w:val="00547880"/>
    <w:rsid w:val="00547B69"/>
    <w:rsid w:val="00547C0F"/>
    <w:rsid w:val="00550947"/>
    <w:rsid w:val="00550DEB"/>
    <w:rsid w:val="00550FC8"/>
    <w:rsid w:val="0055163B"/>
    <w:rsid w:val="00551E2B"/>
    <w:rsid w:val="00552456"/>
    <w:rsid w:val="00553340"/>
    <w:rsid w:val="00553525"/>
    <w:rsid w:val="005548E3"/>
    <w:rsid w:val="005555C9"/>
    <w:rsid w:val="00555FDE"/>
    <w:rsid w:val="0055633A"/>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43B"/>
    <w:rsid w:val="00631092"/>
    <w:rsid w:val="00633032"/>
    <w:rsid w:val="0063407C"/>
    <w:rsid w:val="00635109"/>
    <w:rsid w:val="0063554D"/>
    <w:rsid w:val="00636002"/>
    <w:rsid w:val="0063624F"/>
    <w:rsid w:val="00636B40"/>
    <w:rsid w:val="006373E0"/>
    <w:rsid w:val="00637F93"/>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608F"/>
    <w:rsid w:val="00686921"/>
    <w:rsid w:val="00686C04"/>
    <w:rsid w:val="00687AE6"/>
    <w:rsid w:val="00687B20"/>
    <w:rsid w:val="006908A2"/>
    <w:rsid w:val="006908F9"/>
    <w:rsid w:val="006914EE"/>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50E6"/>
    <w:rsid w:val="00875497"/>
    <w:rsid w:val="00875549"/>
    <w:rsid w:val="00875E73"/>
    <w:rsid w:val="008803B6"/>
    <w:rsid w:val="00880635"/>
    <w:rsid w:val="008807BA"/>
    <w:rsid w:val="00881236"/>
    <w:rsid w:val="00882108"/>
    <w:rsid w:val="0088295E"/>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2048"/>
    <w:rsid w:val="009B28E0"/>
    <w:rsid w:val="009B30D7"/>
    <w:rsid w:val="009B39BE"/>
    <w:rsid w:val="009B422C"/>
    <w:rsid w:val="009B4339"/>
    <w:rsid w:val="009B4346"/>
    <w:rsid w:val="009B602D"/>
    <w:rsid w:val="009B6351"/>
    <w:rsid w:val="009B6F55"/>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53CE"/>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8F0"/>
    <w:rsid w:val="00BE3CE6"/>
    <w:rsid w:val="00BE5934"/>
    <w:rsid w:val="00BE60F9"/>
    <w:rsid w:val="00BE620F"/>
    <w:rsid w:val="00BE67F3"/>
    <w:rsid w:val="00BE6A2E"/>
    <w:rsid w:val="00BE71C2"/>
    <w:rsid w:val="00BE736C"/>
    <w:rsid w:val="00BE7ACD"/>
    <w:rsid w:val="00BE7EDE"/>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DB1"/>
    <w:rsid w:val="00D52DEC"/>
    <w:rsid w:val="00D5301E"/>
    <w:rsid w:val="00D532F0"/>
    <w:rsid w:val="00D536AC"/>
    <w:rsid w:val="00D54204"/>
    <w:rsid w:val="00D54E00"/>
    <w:rsid w:val="00D553FB"/>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4E1D"/>
    <w:rsid w:val="00E15C78"/>
    <w:rsid w:val="00E15CEC"/>
    <w:rsid w:val="00E16073"/>
    <w:rsid w:val="00E166EF"/>
    <w:rsid w:val="00E16855"/>
    <w:rsid w:val="00E16B33"/>
    <w:rsid w:val="00E17349"/>
    <w:rsid w:val="00E21820"/>
    <w:rsid w:val="00E21B3E"/>
    <w:rsid w:val="00E22CE0"/>
    <w:rsid w:val="00E23879"/>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57B5"/>
    <w:rsid w:val="00ED58E7"/>
    <w:rsid w:val="00ED5A89"/>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1.emf"/><Relationship Id="rId42" Type="http://schemas.openxmlformats.org/officeDocument/2006/relationships/image" Target="media/image22.emf"/><Relationship Id="rId47" Type="http://schemas.openxmlformats.org/officeDocument/2006/relationships/hyperlink" Target="mailto:ec2-user@ec2-35-183-119-164.ca-central-1.compute.amazonaws.com" TargetMode="External"/><Relationship Id="rId63" Type="http://schemas.openxmlformats.org/officeDocument/2006/relationships/hyperlink" Target="https://www.nature.com/articles/sdata201889"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5.emf"/><Relationship Id="rId11" Type="http://schemas.openxmlformats.org/officeDocument/2006/relationships/hyperlink" Target="http://ontology.eil.utoronto.ca/icity/Time.owl" TargetMode="External"/><Relationship Id="rId24"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png"/><Relationship Id="rId40" Type="http://schemas.openxmlformats.org/officeDocument/2006/relationships/hyperlink" Target="https://github.com/EnterpriseIntegrationLab/icity/upload/master/mappings/TTC" TargetMode="External"/><Relationship Id="rId45" Type="http://schemas.openxmlformats.org/officeDocument/2006/relationships/image" Target="media/image23.emf"/><Relationship Id="rId53" Type="http://schemas.openxmlformats.org/officeDocument/2006/relationships/hyperlink" Target="http://www" TargetMode="External"/><Relationship Id="rId58" Type="http://schemas.openxmlformats.org/officeDocument/2006/relationships/hyperlink" Target="http://ontology.eil.utoronto.ca/icity/Organization/PartTimeHomeEmployee" TargetMode="External"/><Relationship Id="rId66" Type="http://schemas.openxmlformats.org/officeDocument/2006/relationships/hyperlink" Target="https://github.com/EnterpriseIntegrationLab/icity/tree/master/mappings/ITSoS" TargetMode="External"/><Relationship Id="rId5" Type="http://schemas.openxmlformats.org/officeDocument/2006/relationships/webSettings" Target="webSettings.xml"/><Relationship Id="rId61" Type="http://schemas.openxmlformats.org/officeDocument/2006/relationships/hyperlink" Target="http://webservices.nextbus.com/service/publicXMLFeed?command=vehicleLocations&amp;a=ttc&amp;r=501&amp;t=1525184100000" TargetMode="External"/><Relationship Id="rId19" Type="http://schemas.openxmlformats.org/officeDocument/2006/relationships/image" Target="media/image9.emf"/><Relationship Id="rId14" Type="http://schemas.openxmlformats.org/officeDocument/2006/relationships/hyperlink" Target="http://ontology.eil.utoronto.ca/icity/Activity.owl" TargetMode="External"/><Relationship Id="rId22" Type="http://schemas.openxmlformats.org/officeDocument/2006/relationships/comments" Target="comments.xml"/><Relationship Id="rId27" Type="http://schemas.openxmlformats.org/officeDocument/2006/relationships/image" Target="media/image14.emf"/><Relationship Id="rId30" Type="http://schemas.openxmlformats.org/officeDocument/2006/relationships/hyperlink" Target="http://ontology.eil.utoronto.ca/icontact.owl" TargetMode="External"/><Relationship Id="rId35" Type="http://schemas.openxmlformats.org/officeDocument/2006/relationships/hyperlink" Target="https://w3id.org/icity/PublicTransit.owl" TargetMode="External"/><Relationship Id="rId43" Type="http://schemas.openxmlformats.org/officeDocument/2006/relationships/hyperlink" Target="https://github.com/OneITS/OTP" TargetMode="External"/><Relationship Id="rId48" Type="http://schemas.openxmlformats.org/officeDocument/2006/relationships/hyperlink" Target="http://dgarijo.github.io/Widoco/doc/bestPractices/index-en.html" TargetMode="External"/><Relationship Id="rId56" Type="http://schemas.openxmlformats.org/officeDocument/2006/relationships/hyperlink" Target="http://ontology.eil.utoronto.ca/icity/Organization/FullTimeHomeEmployee" TargetMode="External"/><Relationship Id="rId64" Type="http://schemas.openxmlformats.org/officeDocument/2006/relationships/hyperlink" Target="http://franz.com/ns/allegrograph/5.0/geo/nd" TargetMode="External"/><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hyperlink" Target="https://www.w3.org/TR/owl-time/"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image" Target="media/image17.emf"/><Relationship Id="rId38" Type="http://schemas.openxmlformats.org/officeDocument/2006/relationships/image" Target="media/image20.emf"/><Relationship Id="rId46" Type="http://schemas.openxmlformats.org/officeDocument/2006/relationships/hyperlink" Target="https://github.com/EnterpriseIntegrationLab/icity/tree/master/mappings/Esri_GSX" TargetMode="External"/><Relationship Id="rId59" Type="http://schemas.openxmlformats.org/officeDocument/2006/relationships/hyperlink" Target="http://ontology.eil.utoronto.ca/icity/Organization/PartTimeStudent" TargetMode="External"/><Relationship Id="rId67" Type="http://schemas.openxmlformats.org/officeDocument/2006/relationships/image" Target="media/image25.emf"/><Relationship Id="rId20" Type="http://schemas.openxmlformats.org/officeDocument/2006/relationships/image" Target="media/image10.emf"/><Relationship Id="rId41" Type="http://schemas.openxmlformats.org/officeDocument/2006/relationships/image" Target="media/image21.png"/><Relationship Id="rId54" Type="http://schemas.openxmlformats.org/officeDocument/2006/relationships/hyperlink" Target="http://www" TargetMode="External"/><Relationship Id="rId62" Type="http://schemas.openxmlformats.org/officeDocument/2006/relationships/hyperlink" Target="http://www.nextbus.com/xmlFeedDocs/NextBusXMLFeed.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11/relationships/commentsExtended" Target="commentsExtended.xml"/><Relationship Id="rId28" Type="http://schemas.openxmlformats.org/officeDocument/2006/relationships/hyperlink" Target="http://data.ign.fr/def/ignf/20150505.en.htm" TargetMode="External"/><Relationship Id="rId36" Type="http://schemas.openxmlformats.org/officeDocument/2006/relationships/hyperlink" Target="https://github.com/EnterpriseIntegrationLab/icity/tree/master/applications/TASHA/configs" TargetMode="External"/><Relationship Id="rId49" Type="http://schemas.openxmlformats.org/officeDocument/2006/relationships/hyperlink" Target="http://w3id.org/icity/Change/1.0/" TargetMode="External"/><Relationship Id="rId57" Type="http://schemas.openxmlformats.org/officeDocument/2006/relationships/hyperlink" Target="http://ontology.eil.utoronto.ca/icity/Organization/PartTimeRegEmployee" TargetMode="External"/><Relationship Id="rId10" Type="http://schemas.openxmlformats.org/officeDocument/2006/relationships/image" Target="media/image2.emf"/><Relationship Id="rId31" Type="http://schemas.openxmlformats.org/officeDocument/2006/relationships/hyperlink" Target="https://w3id.org/icity/SpatialLoc/" TargetMode="External"/><Relationship Id="rId44" Type="http://schemas.openxmlformats.org/officeDocument/2006/relationships/hyperlink" Target="https://github.com/EnterpriseIntegrationLab/icity/upload/master/mappings/ITSoS" TargetMode="External"/><Relationship Id="rId52" Type="http://schemas.openxmlformats.org/officeDocument/2006/relationships/hyperlink" Target="https://www.w3.org/TR/owl-time/" TargetMode="External"/><Relationship Id="rId60" Type="http://schemas.openxmlformats.org/officeDocument/2006/relationships/hyperlink" Target="http://ontology.eil.utoronto.ca/icity/TASHA/Auto" TargetMode="External"/><Relationship Id="rId65" Type="http://schemas.openxmlformats.org/officeDocument/2006/relationships/hyperlink" Target="http://franz.com/ns/allegrograph/5.0/geo/nd" TargetMode="External"/><Relationship Id="rId4" Type="http://schemas.openxmlformats.org/officeDocument/2006/relationships/settings" Target="settings.xml"/><Relationship Id="rId9" Type="http://schemas.openxmlformats.org/officeDocument/2006/relationships/hyperlink" Target="http://franz.com/ns/allegrograph/5.0/geo/nd" TargetMode="External"/><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hyperlink" Target="https://github.com/EnterpriseIntegrationLab/icity/tree/master/mappings/TASHA" TargetMode="External"/><Relationship Id="rId34" Type="http://schemas.openxmlformats.org/officeDocument/2006/relationships/image" Target="media/image18.emf"/><Relationship Id="rId50" Type="http://schemas.openxmlformats.org/officeDocument/2006/relationships/image" Target="media/image24.tiff"/><Relationship Id="rId55" Type="http://schemas.openxmlformats.org/officeDocument/2006/relationships/hyperlink" Target="http://ontology.eil.utoronto.ca/icity/Organization/Full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7AC28AA5-BAF5-9F4C-A90B-5E4ADCABA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224</Pages>
  <Words>50551</Words>
  <Characters>288143</Characters>
  <Application>Microsoft Office Word</Application>
  <DocSecurity>0</DocSecurity>
  <Lines>2401</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29</cp:revision>
  <cp:lastPrinted>2020-03-24T17:27:00Z</cp:lastPrinted>
  <dcterms:created xsi:type="dcterms:W3CDTF">2020-03-24T17:27:00Z</dcterms:created>
  <dcterms:modified xsi:type="dcterms:W3CDTF">2020-04-06T17:10:00Z</dcterms:modified>
</cp:coreProperties>
</file>