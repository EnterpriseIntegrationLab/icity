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C58861" w14:textId="1DAE43F0" w:rsidR="00C35D24" w:rsidRPr="00C35D24" w:rsidRDefault="00C35D24" w:rsidP="00C35D24">
      <w:pPr>
        <w:pBdr>
          <w:bottom w:val="single" w:sz="8" w:space="4" w:color="4F81BD"/>
        </w:pBdr>
        <w:spacing w:after="300"/>
        <w:contextualSpacing/>
        <w:rPr>
          <w:rFonts w:ascii="Cambria" w:eastAsia="MS Gothic" w:hAnsi="Cambria"/>
          <w:color w:val="17365D"/>
          <w:spacing w:val="5"/>
          <w:kern w:val="28"/>
          <w:sz w:val="52"/>
          <w:szCs w:val="52"/>
        </w:rPr>
      </w:pPr>
      <w:bookmarkStart w:id="0" w:name="_Toc468795405"/>
      <w:bookmarkStart w:id="1" w:name="_Toc469382113"/>
      <w:bookmarkStart w:id="2" w:name="_Toc469392985"/>
      <w:bookmarkStart w:id="3" w:name="_Toc469399735"/>
      <w:bookmarkStart w:id="4" w:name="_Toc485197931"/>
      <w:r>
        <w:rPr>
          <w:rFonts w:ascii="Cambria" w:eastAsia="MS Gothic" w:hAnsi="Cambria"/>
          <w:color w:val="17365D"/>
          <w:spacing w:val="5"/>
          <w:kern w:val="28"/>
          <w:sz w:val="52"/>
          <w:szCs w:val="52"/>
        </w:rPr>
        <w:t xml:space="preserve">iCity </w:t>
      </w:r>
      <w:r w:rsidR="00B94D2C">
        <w:rPr>
          <w:rFonts w:ascii="Cambria" w:eastAsia="MS Gothic" w:hAnsi="Cambria"/>
          <w:color w:val="17365D"/>
          <w:spacing w:val="5"/>
          <w:kern w:val="28"/>
          <w:sz w:val="52"/>
          <w:szCs w:val="52"/>
        </w:rPr>
        <w:t>Transportation Planning Suite of Ontologies</w:t>
      </w:r>
    </w:p>
    <w:p w14:paraId="780DA7B5" w14:textId="77777777" w:rsidR="00C35D24" w:rsidRPr="00C35D24" w:rsidRDefault="00C35D24" w:rsidP="00C35D24">
      <w:pPr>
        <w:spacing w:after="240"/>
        <w:rPr>
          <w:rFonts w:eastAsia="Calibri"/>
          <w:lang w:eastAsia="en-CA"/>
        </w:rPr>
      </w:pPr>
    </w:p>
    <w:p w14:paraId="2A8F8309" w14:textId="3C39FF52" w:rsidR="00C35D24" w:rsidRDefault="00C35D24" w:rsidP="00C77BFB">
      <w:pPr>
        <w:spacing w:after="240" w:line="240" w:lineRule="auto"/>
        <w:rPr>
          <w:rFonts w:eastAsia="Calibri"/>
          <w:lang w:eastAsia="en-CA"/>
        </w:rPr>
      </w:pPr>
    </w:p>
    <w:p w14:paraId="1804B0E7" w14:textId="77777777" w:rsidR="00C77BFB" w:rsidRPr="00C35D24" w:rsidRDefault="00C77BFB" w:rsidP="00C77BFB">
      <w:pPr>
        <w:spacing w:after="240" w:line="240" w:lineRule="auto"/>
        <w:rPr>
          <w:rFonts w:eastAsia="Calibri"/>
          <w:lang w:eastAsia="en-CA"/>
        </w:rPr>
      </w:pPr>
    </w:p>
    <w:p w14:paraId="5EA2B427" w14:textId="77777777" w:rsidR="00C35D24" w:rsidRPr="00C35D24" w:rsidRDefault="00C35D24" w:rsidP="00C77BFB">
      <w:pPr>
        <w:spacing w:after="240" w:line="240" w:lineRule="auto"/>
        <w:rPr>
          <w:rFonts w:eastAsia="Calibri"/>
          <w:lang w:eastAsia="en-CA"/>
        </w:rPr>
      </w:pPr>
    </w:p>
    <w:p w14:paraId="22E62BBD" w14:textId="77777777" w:rsidR="00C35D24" w:rsidRPr="00C35D24" w:rsidRDefault="00C35D24" w:rsidP="00C77BFB">
      <w:pPr>
        <w:spacing w:after="240" w:line="240" w:lineRule="auto"/>
        <w:rPr>
          <w:rFonts w:eastAsia="Calibri"/>
          <w:lang w:eastAsia="en-CA"/>
        </w:rPr>
      </w:pPr>
    </w:p>
    <w:p w14:paraId="7328B6E4" w14:textId="77777777" w:rsidR="00C35D24" w:rsidRPr="00D30D37" w:rsidRDefault="00C35D24" w:rsidP="00C77BFB">
      <w:pPr>
        <w:numPr>
          <w:ilvl w:val="1"/>
          <w:numId w:val="0"/>
        </w:numPr>
        <w:spacing w:line="240" w:lineRule="auto"/>
        <w:rPr>
          <w:rFonts w:ascii="Cambria" w:eastAsia="MS Gothic" w:hAnsi="Cambria"/>
          <w:i/>
          <w:iCs/>
          <w:color w:val="000000"/>
          <w:spacing w:val="15"/>
          <w:szCs w:val="28"/>
          <w:lang w:eastAsia="en-CA"/>
        </w:rPr>
      </w:pPr>
      <w:bookmarkStart w:id="5" w:name="_GoBack"/>
      <w:r w:rsidRPr="00D30D37">
        <w:rPr>
          <w:rFonts w:ascii="Cambria" w:eastAsia="MS Gothic" w:hAnsi="Cambria"/>
          <w:i/>
          <w:iCs/>
          <w:color w:val="000000"/>
          <w:spacing w:val="15"/>
          <w:szCs w:val="28"/>
          <w:lang w:eastAsia="en-CA"/>
        </w:rPr>
        <w:t>Megan Katsumi</w:t>
      </w:r>
    </w:p>
    <w:p w14:paraId="7BFD42BC" w14:textId="7C33B656" w:rsidR="00C35D24" w:rsidRPr="00D30D37" w:rsidRDefault="00893884" w:rsidP="00C77BFB">
      <w:pPr>
        <w:numPr>
          <w:ilvl w:val="1"/>
          <w:numId w:val="0"/>
        </w:num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Postd</w:t>
      </w:r>
      <w:r w:rsidR="00C35D24" w:rsidRPr="00D30D37">
        <w:rPr>
          <w:rFonts w:ascii="Cambria" w:eastAsia="MS Gothic" w:hAnsi="Cambria"/>
          <w:i/>
          <w:iCs/>
          <w:color w:val="000000"/>
          <w:spacing w:val="15"/>
          <w:szCs w:val="28"/>
          <w:lang w:eastAsia="en-CA"/>
        </w:rPr>
        <w:t>octoral Fellow</w:t>
      </w:r>
    </w:p>
    <w:p w14:paraId="3DF61484" w14:textId="77777777" w:rsidR="00C35D24" w:rsidRPr="00D30D37" w:rsidRDefault="00C35D24" w:rsidP="00C77BFB">
      <w:pPr>
        <w:numPr>
          <w:ilvl w:val="1"/>
          <w:numId w:val="0"/>
        </w:num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Enterprise Integration Lab</w:t>
      </w:r>
    </w:p>
    <w:p w14:paraId="247DED49" w14:textId="77777777" w:rsidR="00C35D24" w:rsidRPr="00D30D37" w:rsidRDefault="00C35D24" w:rsidP="00C77BFB">
      <w:pPr>
        <w:numPr>
          <w:ilvl w:val="1"/>
          <w:numId w:val="0"/>
        </w:num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Mechanical and Industrial Engineering</w:t>
      </w:r>
    </w:p>
    <w:p w14:paraId="0E04E17D"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University of Toronto</w:t>
      </w:r>
    </w:p>
    <w:p w14:paraId="6C4B3553" w14:textId="77777777" w:rsidR="00C35D24" w:rsidRPr="00D30D37" w:rsidRDefault="00C35D24" w:rsidP="00C77BFB">
      <w:pPr>
        <w:spacing w:line="240" w:lineRule="auto"/>
        <w:rPr>
          <w:rFonts w:ascii="Cambria" w:eastAsia="MS Gothic" w:hAnsi="Cambria"/>
          <w:i/>
          <w:iCs/>
          <w:color w:val="000000"/>
          <w:spacing w:val="15"/>
          <w:szCs w:val="28"/>
          <w:lang w:eastAsia="en-CA"/>
        </w:rPr>
      </w:pPr>
    </w:p>
    <w:p w14:paraId="1C49A4D8"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Mark Fox</w:t>
      </w:r>
    </w:p>
    <w:p w14:paraId="5045B754"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Distinguished Professor of Urban Systems Engineering</w:t>
      </w:r>
    </w:p>
    <w:p w14:paraId="1D96E896"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Professor of Industrial Engineering and Computer Science</w:t>
      </w:r>
    </w:p>
    <w:p w14:paraId="41657884"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Director of the Centre for Social Services Engineering</w:t>
      </w:r>
    </w:p>
    <w:p w14:paraId="6CCD385E"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University of Toronto</w:t>
      </w:r>
    </w:p>
    <w:p w14:paraId="17F854E1" w14:textId="77777777" w:rsidR="00C35D24" w:rsidRPr="00D30D37" w:rsidRDefault="00C35D24" w:rsidP="00C77BFB">
      <w:pPr>
        <w:spacing w:after="240" w:line="240" w:lineRule="auto"/>
        <w:rPr>
          <w:rFonts w:eastAsia="Calibri"/>
          <w:sz w:val="22"/>
          <w:lang w:eastAsia="en-CA"/>
        </w:rPr>
      </w:pPr>
    </w:p>
    <w:p w14:paraId="32FFE096" w14:textId="77777777" w:rsidR="00C35D24" w:rsidRPr="00D30D37" w:rsidRDefault="00C35D24" w:rsidP="00C77BFB">
      <w:pPr>
        <w:spacing w:after="240" w:line="240" w:lineRule="auto"/>
        <w:rPr>
          <w:rFonts w:ascii="Cambria" w:eastAsia="MS Gothic" w:hAnsi="Cambria"/>
          <w:i/>
          <w:iCs/>
          <w:color w:val="000000"/>
          <w:spacing w:val="15"/>
          <w:sz w:val="32"/>
          <w:lang w:eastAsia="en-CA"/>
        </w:rPr>
      </w:pPr>
    </w:p>
    <w:bookmarkEnd w:id="0"/>
    <w:bookmarkEnd w:id="1"/>
    <w:bookmarkEnd w:id="2"/>
    <w:bookmarkEnd w:id="3"/>
    <w:bookmarkEnd w:id="4"/>
    <w:p w14:paraId="48F6F808" w14:textId="77777777" w:rsidR="00517D8F" w:rsidRPr="00D30D37" w:rsidRDefault="00517D8F" w:rsidP="00C77BFB">
      <w:pPr>
        <w:spacing w:after="240"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Version 1.2</w:t>
      </w:r>
    </w:p>
    <w:p w14:paraId="1D57984F" w14:textId="593AB0C4" w:rsidR="00B165C7" w:rsidRPr="00D30D37" w:rsidRDefault="00967D94" w:rsidP="00C77BFB">
      <w:pPr>
        <w:spacing w:after="240"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 xml:space="preserve">Last Updated: </w:t>
      </w:r>
      <w:r w:rsidR="005F7625" w:rsidRPr="00D30D37">
        <w:rPr>
          <w:rFonts w:ascii="Cambria" w:eastAsia="MS Gothic" w:hAnsi="Cambria"/>
          <w:i/>
          <w:iCs/>
          <w:color w:val="000000"/>
          <w:spacing w:val="15"/>
          <w:szCs w:val="28"/>
          <w:lang w:eastAsia="en-CA"/>
        </w:rPr>
        <w:t>January 30, 2020</w:t>
      </w:r>
    </w:p>
    <w:bookmarkEnd w:id="5"/>
    <w:p w14:paraId="447AE2EB" w14:textId="77777777" w:rsidR="00C35D24" w:rsidRDefault="00C35D24">
      <w:pPr>
        <w:spacing w:after="200" w:line="276" w:lineRule="auto"/>
      </w:pPr>
      <w:r>
        <w:rPr>
          <w:b/>
          <w:bCs/>
        </w:rPr>
        <w:br w:type="page"/>
      </w:r>
    </w:p>
    <w:sdt>
      <w:sdtPr>
        <w:rPr>
          <w:rFonts w:ascii="Times New Roman" w:eastAsia="Times New Roman" w:hAnsi="Times New Roman"/>
          <w:b/>
          <w:bCs/>
          <w:sz w:val="24"/>
          <w:lang w:val="en-CA" w:bidi="ar-SA"/>
        </w:rPr>
        <w:id w:val="664639469"/>
        <w:docPartObj>
          <w:docPartGallery w:val="Table of Contents"/>
          <w:docPartUnique/>
        </w:docPartObj>
      </w:sdtPr>
      <w:sdtEndPr>
        <w:rPr>
          <w:b w:val="0"/>
          <w:bCs w:val="0"/>
        </w:rPr>
      </w:sdtEndPr>
      <w:sdtContent>
        <w:p w14:paraId="5FA785D3" w14:textId="523E42B2" w:rsidR="006C7287" w:rsidRDefault="00672FFC">
          <w:pPr>
            <w:pStyle w:val="TOC1"/>
            <w:rPr>
              <w:rFonts w:cstheme="minorBidi"/>
              <w:noProof/>
              <w:sz w:val="24"/>
              <w:lang w:val="en-CA" w:bidi="ar-SA"/>
            </w:rPr>
          </w:pPr>
          <w:r>
            <w:rPr>
              <w:rFonts w:asciiTheme="majorHAnsi" w:eastAsiaTheme="majorEastAsia" w:hAnsiTheme="majorHAnsi"/>
              <w:b/>
              <w:bCs/>
              <w:kern w:val="32"/>
              <w:sz w:val="24"/>
              <w:szCs w:val="32"/>
            </w:rPr>
            <w:fldChar w:fldCharType="begin"/>
          </w:r>
          <w:r w:rsidR="00B165C7">
            <w:instrText xml:space="preserve"> TOC \o "1-3" \h \z \u </w:instrText>
          </w:r>
          <w:r>
            <w:rPr>
              <w:rFonts w:asciiTheme="majorHAnsi" w:eastAsiaTheme="majorEastAsia" w:hAnsiTheme="majorHAnsi"/>
              <w:b/>
              <w:bCs/>
              <w:kern w:val="32"/>
              <w:sz w:val="24"/>
              <w:szCs w:val="32"/>
            </w:rPr>
            <w:fldChar w:fldCharType="separate"/>
          </w:r>
          <w:hyperlink w:anchor="_Toc35260234" w:history="1">
            <w:r w:rsidR="006C7287" w:rsidRPr="00870FC0">
              <w:rPr>
                <w:rStyle w:val="Hyperlink"/>
                <w:noProof/>
              </w:rPr>
              <w:t>1</w:t>
            </w:r>
            <w:r w:rsidR="006C7287">
              <w:rPr>
                <w:rFonts w:cstheme="minorBidi"/>
                <w:noProof/>
                <w:sz w:val="24"/>
                <w:lang w:val="en-CA" w:bidi="ar-SA"/>
              </w:rPr>
              <w:tab/>
            </w:r>
            <w:r w:rsidR="006C7287" w:rsidRPr="00870FC0">
              <w:rPr>
                <w:rStyle w:val="Hyperlink"/>
                <w:noProof/>
              </w:rPr>
              <w:t>Purpose</w:t>
            </w:r>
            <w:r w:rsidR="006C7287">
              <w:rPr>
                <w:noProof/>
                <w:webHidden/>
              </w:rPr>
              <w:tab/>
            </w:r>
            <w:r w:rsidR="006C7287">
              <w:rPr>
                <w:noProof/>
                <w:webHidden/>
              </w:rPr>
              <w:fldChar w:fldCharType="begin"/>
            </w:r>
            <w:r w:rsidR="006C7287">
              <w:rPr>
                <w:noProof/>
                <w:webHidden/>
              </w:rPr>
              <w:instrText xml:space="preserve"> PAGEREF _Toc35260234 \h </w:instrText>
            </w:r>
            <w:r w:rsidR="006C7287">
              <w:rPr>
                <w:noProof/>
                <w:webHidden/>
              </w:rPr>
            </w:r>
            <w:r w:rsidR="006C7287">
              <w:rPr>
                <w:noProof/>
                <w:webHidden/>
              </w:rPr>
              <w:fldChar w:fldCharType="separate"/>
            </w:r>
            <w:r w:rsidR="006C7287">
              <w:rPr>
                <w:noProof/>
                <w:webHidden/>
              </w:rPr>
              <w:t>6</w:t>
            </w:r>
            <w:r w:rsidR="006C7287">
              <w:rPr>
                <w:noProof/>
                <w:webHidden/>
              </w:rPr>
              <w:fldChar w:fldCharType="end"/>
            </w:r>
          </w:hyperlink>
        </w:p>
        <w:p w14:paraId="38C5D9FA" w14:textId="4AACD2FA" w:rsidR="006C7287" w:rsidRDefault="0043363D">
          <w:pPr>
            <w:pStyle w:val="TOC1"/>
            <w:rPr>
              <w:rFonts w:cstheme="minorBidi"/>
              <w:noProof/>
              <w:sz w:val="24"/>
              <w:lang w:val="en-CA" w:bidi="ar-SA"/>
            </w:rPr>
          </w:pPr>
          <w:hyperlink w:anchor="_Toc35260235" w:history="1">
            <w:r w:rsidR="006C7287" w:rsidRPr="00870FC0">
              <w:rPr>
                <w:rStyle w:val="Hyperlink"/>
                <w:noProof/>
              </w:rPr>
              <w:t>2</w:t>
            </w:r>
            <w:r w:rsidR="006C7287">
              <w:rPr>
                <w:rFonts w:cstheme="minorBidi"/>
                <w:noProof/>
                <w:sz w:val="24"/>
                <w:lang w:val="en-CA" w:bidi="ar-SA"/>
              </w:rPr>
              <w:tab/>
            </w:r>
            <w:r w:rsidR="006C7287" w:rsidRPr="00870FC0">
              <w:rPr>
                <w:rStyle w:val="Hyperlink"/>
                <w:noProof/>
              </w:rPr>
              <w:t>Scope</w:t>
            </w:r>
            <w:r w:rsidR="006C7287">
              <w:rPr>
                <w:noProof/>
                <w:webHidden/>
              </w:rPr>
              <w:tab/>
            </w:r>
            <w:r w:rsidR="006C7287">
              <w:rPr>
                <w:noProof/>
                <w:webHidden/>
              </w:rPr>
              <w:fldChar w:fldCharType="begin"/>
            </w:r>
            <w:r w:rsidR="006C7287">
              <w:rPr>
                <w:noProof/>
                <w:webHidden/>
              </w:rPr>
              <w:instrText xml:space="preserve"> PAGEREF _Toc35260235 \h </w:instrText>
            </w:r>
            <w:r w:rsidR="006C7287">
              <w:rPr>
                <w:noProof/>
                <w:webHidden/>
              </w:rPr>
            </w:r>
            <w:r w:rsidR="006C7287">
              <w:rPr>
                <w:noProof/>
                <w:webHidden/>
              </w:rPr>
              <w:fldChar w:fldCharType="separate"/>
            </w:r>
            <w:r w:rsidR="006C7287">
              <w:rPr>
                <w:noProof/>
                <w:webHidden/>
              </w:rPr>
              <w:t>6</w:t>
            </w:r>
            <w:r w:rsidR="006C7287">
              <w:rPr>
                <w:noProof/>
                <w:webHidden/>
              </w:rPr>
              <w:fldChar w:fldCharType="end"/>
            </w:r>
          </w:hyperlink>
        </w:p>
        <w:p w14:paraId="19481BFF" w14:textId="123E88B5" w:rsidR="006C7287" w:rsidRDefault="0043363D">
          <w:pPr>
            <w:pStyle w:val="TOC1"/>
            <w:rPr>
              <w:rFonts w:cstheme="minorBidi"/>
              <w:noProof/>
              <w:sz w:val="24"/>
              <w:lang w:val="en-CA" w:bidi="ar-SA"/>
            </w:rPr>
          </w:pPr>
          <w:hyperlink w:anchor="_Toc35260236" w:history="1">
            <w:r w:rsidR="006C7287" w:rsidRPr="00870FC0">
              <w:rPr>
                <w:rStyle w:val="Hyperlink"/>
                <w:noProof/>
              </w:rPr>
              <w:t>3</w:t>
            </w:r>
            <w:r w:rsidR="006C7287">
              <w:rPr>
                <w:rFonts w:cstheme="minorBidi"/>
                <w:noProof/>
                <w:sz w:val="24"/>
                <w:lang w:val="en-CA" w:bidi="ar-SA"/>
              </w:rPr>
              <w:tab/>
            </w:r>
            <w:r w:rsidR="006C7287" w:rsidRPr="00870FC0">
              <w:rPr>
                <w:rStyle w:val="Hyperlink"/>
                <w:noProof/>
              </w:rPr>
              <w:t>Role of the Ontology</w:t>
            </w:r>
            <w:r w:rsidR="006C7287">
              <w:rPr>
                <w:noProof/>
                <w:webHidden/>
              </w:rPr>
              <w:tab/>
            </w:r>
            <w:r w:rsidR="006C7287">
              <w:rPr>
                <w:noProof/>
                <w:webHidden/>
              </w:rPr>
              <w:fldChar w:fldCharType="begin"/>
            </w:r>
            <w:r w:rsidR="006C7287">
              <w:rPr>
                <w:noProof/>
                <w:webHidden/>
              </w:rPr>
              <w:instrText xml:space="preserve"> PAGEREF _Toc35260236 \h </w:instrText>
            </w:r>
            <w:r w:rsidR="006C7287">
              <w:rPr>
                <w:noProof/>
                <w:webHidden/>
              </w:rPr>
            </w:r>
            <w:r w:rsidR="006C7287">
              <w:rPr>
                <w:noProof/>
                <w:webHidden/>
              </w:rPr>
              <w:fldChar w:fldCharType="separate"/>
            </w:r>
            <w:r w:rsidR="006C7287">
              <w:rPr>
                <w:noProof/>
                <w:webHidden/>
              </w:rPr>
              <w:t>6</w:t>
            </w:r>
            <w:r w:rsidR="006C7287">
              <w:rPr>
                <w:noProof/>
                <w:webHidden/>
              </w:rPr>
              <w:fldChar w:fldCharType="end"/>
            </w:r>
          </w:hyperlink>
        </w:p>
        <w:p w14:paraId="7E66C6BF" w14:textId="4F124375" w:rsidR="006C7287" w:rsidRDefault="0043363D">
          <w:pPr>
            <w:pStyle w:val="TOC1"/>
            <w:rPr>
              <w:rFonts w:cstheme="minorBidi"/>
              <w:noProof/>
              <w:sz w:val="24"/>
              <w:lang w:val="en-CA" w:bidi="ar-SA"/>
            </w:rPr>
          </w:pPr>
          <w:hyperlink w:anchor="_Toc35260237" w:history="1">
            <w:r w:rsidR="006C7287" w:rsidRPr="00870FC0">
              <w:rPr>
                <w:rStyle w:val="Hyperlink"/>
                <w:noProof/>
              </w:rPr>
              <w:t>4</w:t>
            </w:r>
            <w:r w:rsidR="006C7287">
              <w:rPr>
                <w:rFonts w:cstheme="minorBidi"/>
                <w:noProof/>
                <w:sz w:val="24"/>
                <w:lang w:val="en-CA" w:bidi="ar-SA"/>
              </w:rPr>
              <w:tab/>
            </w:r>
            <w:r w:rsidR="006C7287" w:rsidRPr="00870FC0">
              <w:rPr>
                <w:rStyle w:val="Hyperlink"/>
                <w:noProof/>
              </w:rPr>
              <w:t>Development Approach</w:t>
            </w:r>
            <w:r w:rsidR="006C7287">
              <w:rPr>
                <w:noProof/>
                <w:webHidden/>
              </w:rPr>
              <w:tab/>
            </w:r>
            <w:r w:rsidR="006C7287">
              <w:rPr>
                <w:noProof/>
                <w:webHidden/>
              </w:rPr>
              <w:fldChar w:fldCharType="begin"/>
            </w:r>
            <w:r w:rsidR="006C7287">
              <w:rPr>
                <w:noProof/>
                <w:webHidden/>
              </w:rPr>
              <w:instrText xml:space="preserve"> PAGEREF _Toc35260237 \h </w:instrText>
            </w:r>
            <w:r w:rsidR="006C7287">
              <w:rPr>
                <w:noProof/>
                <w:webHidden/>
              </w:rPr>
            </w:r>
            <w:r w:rsidR="006C7287">
              <w:rPr>
                <w:noProof/>
                <w:webHidden/>
              </w:rPr>
              <w:fldChar w:fldCharType="separate"/>
            </w:r>
            <w:r w:rsidR="006C7287">
              <w:rPr>
                <w:noProof/>
                <w:webHidden/>
              </w:rPr>
              <w:t>8</w:t>
            </w:r>
            <w:r w:rsidR="006C7287">
              <w:rPr>
                <w:noProof/>
                <w:webHidden/>
              </w:rPr>
              <w:fldChar w:fldCharType="end"/>
            </w:r>
          </w:hyperlink>
        </w:p>
        <w:p w14:paraId="47E387AB" w14:textId="698281AE" w:rsidR="006C7287" w:rsidRDefault="0043363D">
          <w:pPr>
            <w:pStyle w:val="TOC1"/>
            <w:rPr>
              <w:rFonts w:cstheme="minorBidi"/>
              <w:noProof/>
              <w:sz w:val="24"/>
              <w:lang w:val="en-CA" w:bidi="ar-SA"/>
            </w:rPr>
          </w:pPr>
          <w:hyperlink w:anchor="_Toc35260238" w:history="1">
            <w:r w:rsidR="006C7287" w:rsidRPr="00870FC0">
              <w:rPr>
                <w:rStyle w:val="Hyperlink"/>
                <w:noProof/>
              </w:rPr>
              <w:t>5</w:t>
            </w:r>
            <w:r w:rsidR="006C7287">
              <w:rPr>
                <w:rFonts w:cstheme="minorBidi"/>
                <w:noProof/>
                <w:sz w:val="24"/>
                <w:lang w:val="en-CA" w:bidi="ar-SA"/>
              </w:rPr>
              <w:tab/>
            </w:r>
            <w:r w:rsidR="006C7287" w:rsidRPr="00870FC0">
              <w:rPr>
                <w:rStyle w:val="Hyperlink"/>
                <w:noProof/>
              </w:rPr>
              <w:t>Requirements</w:t>
            </w:r>
            <w:r w:rsidR="006C7287">
              <w:rPr>
                <w:noProof/>
                <w:webHidden/>
              </w:rPr>
              <w:tab/>
            </w:r>
            <w:r w:rsidR="006C7287">
              <w:rPr>
                <w:noProof/>
                <w:webHidden/>
              </w:rPr>
              <w:fldChar w:fldCharType="begin"/>
            </w:r>
            <w:r w:rsidR="006C7287">
              <w:rPr>
                <w:noProof/>
                <w:webHidden/>
              </w:rPr>
              <w:instrText xml:space="preserve"> PAGEREF _Toc35260238 \h </w:instrText>
            </w:r>
            <w:r w:rsidR="006C7287">
              <w:rPr>
                <w:noProof/>
                <w:webHidden/>
              </w:rPr>
            </w:r>
            <w:r w:rsidR="006C7287">
              <w:rPr>
                <w:noProof/>
                <w:webHidden/>
              </w:rPr>
              <w:fldChar w:fldCharType="separate"/>
            </w:r>
            <w:r w:rsidR="006C7287">
              <w:rPr>
                <w:noProof/>
                <w:webHidden/>
              </w:rPr>
              <w:t>9</w:t>
            </w:r>
            <w:r w:rsidR="006C7287">
              <w:rPr>
                <w:noProof/>
                <w:webHidden/>
              </w:rPr>
              <w:fldChar w:fldCharType="end"/>
            </w:r>
          </w:hyperlink>
        </w:p>
        <w:p w14:paraId="7ED895BE" w14:textId="7DBB012A" w:rsidR="006C7287" w:rsidRDefault="0043363D">
          <w:pPr>
            <w:pStyle w:val="TOC2"/>
            <w:tabs>
              <w:tab w:val="left" w:pos="720"/>
              <w:tab w:val="right" w:leader="dot" w:pos="9350"/>
            </w:tabs>
            <w:rPr>
              <w:rFonts w:cstheme="minorBidi"/>
              <w:noProof/>
              <w:sz w:val="24"/>
              <w:lang w:val="en-CA" w:bidi="ar-SA"/>
            </w:rPr>
          </w:pPr>
          <w:hyperlink w:anchor="_Toc35260239" w:history="1">
            <w:r w:rsidR="006C7287" w:rsidRPr="00870FC0">
              <w:rPr>
                <w:rStyle w:val="Hyperlink"/>
                <w:rFonts w:ascii="Times New Roman" w:hAnsi="Times New Roman"/>
                <w:noProof/>
                <w:snapToGrid w:val="0"/>
                <w:w w:val="0"/>
              </w:rPr>
              <w:t>5.1</w:t>
            </w:r>
            <w:r w:rsidR="006C7287">
              <w:rPr>
                <w:rFonts w:cstheme="minorBidi"/>
                <w:noProof/>
                <w:sz w:val="24"/>
                <w:lang w:val="en-CA" w:bidi="ar-SA"/>
              </w:rPr>
              <w:tab/>
            </w:r>
            <w:r w:rsidR="006C7287" w:rsidRPr="00870FC0">
              <w:rPr>
                <w:rStyle w:val="Hyperlink"/>
                <w:noProof/>
              </w:rPr>
              <w:t>Motivating Scenario: Land Use and Transportation Simulation</w:t>
            </w:r>
            <w:r w:rsidR="006C7287">
              <w:rPr>
                <w:noProof/>
                <w:webHidden/>
              </w:rPr>
              <w:tab/>
            </w:r>
            <w:r w:rsidR="006C7287">
              <w:rPr>
                <w:noProof/>
                <w:webHidden/>
              </w:rPr>
              <w:fldChar w:fldCharType="begin"/>
            </w:r>
            <w:r w:rsidR="006C7287">
              <w:rPr>
                <w:noProof/>
                <w:webHidden/>
              </w:rPr>
              <w:instrText xml:space="preserve"> PAGEREF _Toc35260239 \h </w:instrText>
            </w:r>
            <w:r w:rsidR="006C7287">
              <w:rPr>
                <w:noProof/>
                <w:webHidden/>
              </w:rPr>
            </w:r>
            <w:r w:rsidR="006C7287">
              <w:rPr>
                <w:noProof/>
                <w:webHidden/>
              </w:rPr>
              <w:fldChar w:fldCharType="separate"/>
            </w:r>
            <w:r w:rsidR="006C7287">
              <w:rPr>
                <w:noProof/>
                <w:webHidden/>
              </w:rPr>
              <w:t>11</w:t>
            </w:r>
            <w:r w:rsidR="006C7287">
              <w:rPr>
                <w:noProof/>
                <w:webHidden/>
              </w:rPr>
              <w:fldChar w:fldCharType="end"/>
            </w:r>
          </w:hyperlink>
        </w:p>
        <w:p w14:paraId="55F58612" w14:textId="3B9E8D8A" w:rsidR="006C7287" w:rsidRDefault="0043363D">
          <w:pPr>
            <w:pStyle w:val="TOC2"/>
            <w:tabs>
              <w:tab w:val="left" w:pos="720"/>
              <w:tab w:val="right" w:leader="dot" w:pos="9350"/>
            </w:tabs>
            <w:rPr>
              <w:rFonts w:cstheme="minorBidi"/>
              <w:noProof/>
              <w:sz w:val="24"/>
              <w:lang w:val="en-CA" w:bidi="ar-SA"/>
            </w:rPr>
          </w:pPr>
          <w:hyperlink w:anchor="_Toc35260240" w:history="1">
            <w:r w:rsidR="006C7287" w:rsidRPr="00870FC0">
              <w:rPr>
                <w:rStyle w:val="Hyperlink"/>
                <w:rFonts w:ascii="Times New Roman" w:hAnsi="Times New Roman"/>
                <w:noProof/>
                <w:snapToGrid w:val="0"/>
                <w:w w:val="0"/>
              </w:rPr>
              <w:t>5.2</w:t>
            </w:r>
            <w:r w:rsidR="006C7287">
              <w:rPr>
                <w:rFonts w:cstheme="minorBidi"/>
                <w:noProof/>
                <w:sz w:val="24"/>
                <w:lang w:val="en-CA" w:bidi="ar-SA"/>
              </w:rPr>
              <w:tab/>
            </w:r>
            <w:r w:rsidR="006C7287" w:rsidRPr="00870FC0">
              <w:rPr>
                <w:rStyle w:val="Hyperlink"/>
                <w:noProof/>
              </w:rPr>
              <w:t>Motivating Scenario: Transit Research</w:t>
            </w:r>
            <w:r w:rsidR="006C7287">
              <w:rPr>
                <w:noProof/>
                <w:webHidden/>
              </w:rPr>
              <w:tab/>
            </w:r>
            <w:r w:rsidR="006C7287">
              <w:rPr>
                <w:noProof/>
                <w:webHidden/>
              </w:rPr>
              <w:fldChar w:fldCharType="begin"/>
            </w:r>
            <w:r w:rsidR="006C7287">
              <w:rPr>
                <w:noProof/>
                <w:webHidden/>
              </w:rPr>
              <w:instrText xml:space="preserve"> PAGEREF _Toc35260240 \h </w:instrText>
            </w:r>
            <w:r w:rsidR="006C7287">
              <w:rPr>
                <w:noProof/>
                <w:webHidden/>
              </w:rPr>
            </w:r>
            <w:r w:rsidR="006C7287">
              <w:rPr>
                <w:noProof/>
                <w:webHidden/>
              </w:rPr>
              <w:fldChar w:fldCharType="separate"/>
            </w:r>
            <w:r w:rsidR="006C7287">
              <w:rPr>
                <w:noProof/>
                <w:webHidden/>
              </w:rPr>
              <w:t>12</w:t>
            </w:r>
            <w:r w:rsidR="006C7287">
              <w:rPr>
                <w:noProof/>
                <w:webHidden/>
              </w:rPr>
              <w:fldChar w:fldCharType="end"/>
            </w:r>
          </w:hyperlink>
        </w:p>
        <w:p w14:paraId="472537AE" w14:textId="5D989F13" w:rsidR="006C7287" w:rsidRDefault="0043363D">
          <w:pPr>
            <w:pStyle w:val="TOC2"/>
            <w:tabs>
              <w:tab w:val="left" w:pos="720"/>
              <w:tab w:val="right" w:leader="dot" w:pos="9350"/>
            </w:tabs>
            <w:rPr>
              <w:rFonts w:cstheme="minorBidi"/>
              <w:noProof/>
              <w:sz w:val="24"/>
              <w:lang w:val="en-CA" w:bidi="ar-SA"/>
            </w:rPr>
          </w:pPr>
          <w:hyperlink w:anchor="_Toc35260241" w:history="1">
            <w:r w:rsidR="006C7287" w:rsidRPr="00870FC0">
              <w:rPr>
                <w:rStyle w:val="Hyperlink"/>
                <w:rFonts w:ascii="Times New Roman" w:hAnsi="Times New Roman"/>
                <w:noProof/>
                <w:snapToGrid w:val="0"/>
                <w:w w:val="0"/>
              </w:rPr>
              <w:t>5.3</w:t>
            </w:r>
            <w:r w:rsidR="006C7287">
              <w:rPr>
                <w:rFonts w:cstheme="minorBidi"/>
                <w:noProof/>
                <w:sz w:val="24"/>
                <w:lang w:val="en-CA" w:bidi="ar-SA"/>
              </w:rPr>
              <w:tab/>
            </w:r>
            <w:r w:rsidR="006C7287" w:rsidRPr="00870FC0">
              <w:rPr>
                <w:rStyle w:val="Hyperlink"/>
                <w:noProof/>
              </w:rPr>
              <w:t>Motivating Scenario: Smart Parking Applications</w:t>
            </w:r>
            <w:r w:rsidR="006C7287">
              <w:rPr>
                <w:noProof/>
                <w:webHidden/>
              </w:rPr>
              <w:tab/>
            </w:r>
            <w:r w:rsidR="006C7287">
              <w:rPr>
                <w:noProof/>
                <w:webHidden/>
              </w:rPr>
              <w:fldChar w:fldCharType="begin"/>
            </w:r>
            <w:r w:rsidR="006C7287">
              <w:rPr>
                <w:noProof/>
                <w:webHidden/>
              </w:rPr>
              <w:instrText xml:space="preserve"> PAGEREF _Toc35260241 \h </w:instrText>
            </w:r>
            <w:r w:rsidR="006C7287">
              <w:rPr>
                <w:noProof/>
                <w:webHidden/>
              </w:rPr>
            </w:r>
            <w:r w:rsidR="006C7287">
              <w:rPr>
                <w:noProof/>
                <w:webHidden/>
              </w:rPr>
              <w:fldChar w:fldCharType="separate"/>
            </w:r>
            <w:r w:rsidR="006C7287">
              <w:rPr>
                <w:noProof/>
                <w:webHidden/>
              </w:rPr>
              <w:t>12</w:t>
            </w:r>
            <w:r w:rsidR="006C7287">
              <w:rPr>
                <w:noProof/>
                <w:webHidden/>
              </w:rPr>
              <w:fldChar w:fldCharType="end"/>
            </w:r>
          </w:hyperlink>
        </w:p>
        <w:p w14:paraId="79D5F190" w14:textId="6B3712F1" w:rsidR="006C7287" w:rsidRDefault="0043363D">
          <w:pPr>
            <w:pStyle w:val="TOC2"/>
            <w:tabs>
              <w:tab w:val="left" w:pos="720"/>
              <w:tab w:val="right" w:leader="dot" w:pos="9350"/>
            </w:tabs>
            <w:rPr>
              <w:rFonts w:cstheme="minorBidi"/>
              <w:noProof/>
              <w:sz w:val="24"/>
              <w:lang w:val="en-CA" w:bidi="ar-SA"/>
            </w:rPr>
          </w:pPr>
          <w:hyperlink w:anchor="_Toc35260242" w:history="1">
            <w:r w:rsidR="006C7287" w:rsidRPr="00870FC0">
              <w:rPr>
                <w:rStyle w:val="Hyperlink"/>
                <w:rFonts w:ascii="Times New Roman" w:hAnsi="Times New Roman"/>
                <w:noProof/>
                <w:snapToGrid w:val="0"/>
                <w:w w:val="0"/>
              </w:rPr>
              <w:t>5.4</w:t>
            </w:r>
            <w:r w:rsidR="006C7287">
              <w:rPr>
                <w:rFonts w:cstheme="minorBidi"/>
                <w:noProof/>
                <w:sz w:val="24"/>
                <w:lang w:val="en-CA" w:bidi="ar-SA"/>
              </w:rPr>
              <w:tab/>
            </w:r>
            <w:r w:rsidR="006C7287" w:rsidRPr="00870FC0">
              <w:rPr>
                <w:rStyle w:val="Hyperlink"/>
                <w:noProof/>
              </w:rPr>
              <w:t xml:space="preserve">Motivating Scenario: ATIS via </w:t>
            </w:r>
            <w:r w:rsidR="000D2B4D">
              <w:rPr>
                <w:rStyle w:val="Hyperlink"/>
                <w:noProof/>
              </w:rPr>
              <w:t>ITSoS</w:t>
            </w:r>
            <w:r w:rsidR="006C7287">
              <w:rPr>
                <w:noProof/>
                <w:webHidden/>
              </w:rPr>
              <w:tab/>
            </w:r>
            <w:r w:rsidR="006C7287">
              <w:rPr>
                <w:noProof/>
                <w:webHidden/>
              </w:rPr>
              <w:fldChar w:fldCharType="begin"/>
            </w:r>
            <w:r w:rsidR="006C7287">
              <w:rPr>
                <w:noProof/>
                <w:webHidden/>
              </w:rPr>
              <w:instrText xml:space="preserve"> PAGEREF _Toc35260242 \h </w:instrText>
            </w:r>
            <w:r w:rsidR="006C7287">
              <w:rPr>
                <w:noProof/>
                <w:webHidden/>
              </w:rPr>
            </w:r>
            <w:r w:rsidR="006C7287">
              <w:rPr>
                <w:noProof/>
                <w:webHidden/>
              </w:rPr>
              <w:fldChar w:fldCharType="separate"/>
            </w:r>
            <w:r w:rsidR="006C7287">
              <w:rPr>
                <w:noProof/>
                <w:webHidden/>
              </w:rPr>
              <w:t>13</w:t>
            </w:r>
            <w:r w:rsidR="006C7287">
              <w:rPr>
                <w:noProof/>
                <w:webHidden/>
              </w:rPr>
              <w:fldChar w:fldCharType="end"/>
            </w:r>
          </w:hyperlink>
        </w:p>
        <w:p w14:paraId="1FA11BF9" w14:textId="5CC9AE9D" w:rsidR="006C7287" w:rsidRDefault="0043363D">
          <w:pPr>
            <w:pStyle w:val="TOC2"/>
            <w:tabs>
              <w:tab w:val="left" w:pos="720"/>
              <w:tab w:val="right" w:leader="dot" w:pos="9350"/>
            </w:tabs>
            <w:rPr>
              <w:rFonts w:cstheme="minorBidi"/>
              <w:noProof/>
              <w:sz w:val="24"/>
              <w:lang w:val="en-CA" w:bidi="ar-SA"/>
            </w:rPr>
          </w:pPr>
          <w:hyperlink w:anchor="_Toc35260243" w:history="1">
            <w:r w:rsidR="006C7287" w:rsidRPr="00870FC0">
              <w:rPr>
                <w:rStyle w:val="Hyperlink"/>
                <w:rFonts w:ascii="Times New Roman" w:hAnsi="Times New Roman"/>
                <w:noProof/>
                <w:snapToGrid w:val="0"/>
                <w:w w:val="0"/>
              </w:rPr>
              <w:t>5.5</w:t>
            </w:r>
            <w:r w:rsidR="006C7287">
              <w:rPr>
                <w:rFonts w:cstheme="minorBidi"/>
                <w:noProof/>
                <w:sz w:val="24"/>
                <w:lang w:val="en-CA" w:bidi="ar-SA"/>
              </w:rPr>
              <w:tab/>
            </w:r>
            <w:r w:rsidR="006C7287" w:rsidRPr="00870FC0">
              <w:rPr>
                <w:rStyle w:val="Hyperlink"/>
                <w:noProof/>
              </w:rPr>
              <w:t>Motivating Scenario: ArcGIS Query Support</w:t>
            </w:r>
            <w:r w:rsidR="006C7287">
              <w:rPr>
                <w:noProof/>
                <w:webHidden/>
              </w:rPr>
              <w:tab/>
            </w:r>
            <w:r w:rsidR="006C7287">
              <w:rPr>
                <w:noProof/>
                <w:webHidden/>
              </w:rPr>
              <w:fldChar w:fldCharType="begin"/>
            </w:r>
            <w:r w:rsidR="006C7287">
              <w:rPr>
                <w:noProof/>
                <w:webHidden/>
              </w:rPr>
              <w:instrText xml:space="preserve"> PAGEREF _Toc35260243 \h </w:instrText>
            </w:r>
            <w:r w:rsidR="006C7287">
              <w:rPr>
                <w:noProof/>
                <w:webHidden/>
              </w:rPr>
            </w:r>
            <w:r w:rsidR="006C7287">
              <w:rPr>
                <w:noProof/>
                <w:webHidden/>
              </w:rPr>
              <w:fldChar w:fldCharType="separate"/>
            </w:r>
            <w:r w:rsidR="006C7287">
              <w:rPr>
                <w:noProof/>
                <w:webHidden/>
              </w:rPr>
              <w:t>14</w:t>
            </w:r>
            <w:r w:rsidR="006C7287">
              <w:rPr>
                <w:noProof/>
                <w:webHidden/>
              </w:rPr>
              <w:fldChar w:fldCharType="end"/>
            </w:r>
          </w:hyperlink>
        </w:p>
        <w:p w14:paraId="02BAE046" w14:textId="73893665" w:rsidR="006C7287" w:rsidRDefault="0043363D">
          <w:pPr>
            <w:pStyle w:val="TOC1"/>
            <w:rPr>
              <w:rFonts w:cstheme="minorBidi"/>
              <w:noProof/>
              <w:sz w:val="24"/>
              <w:lang w:val="en-CA" w:bidi="ar-SA"/>
            </w:rPr>
          </w:pPr>
          <w:hyperlink w:anchor="_Toc35260244" w:history="1">
            <w:r w:rsidR="006C7287" w:rsidRPr="00870FC0">
              <w:rPr>
                <w:rStyle w:val="Hyperlink"/>
                <w:noProof/>
              </w:rPr>
              <w:t>6</w:t>
            </w:r>
            <w:r w:rsidR="006C7287">
              <w:rPr>
                <w:rFonts w:cstheme="minorBidi"/>
                <w:noProof/>
                <w:sz w:val="24"/>
                <w:lang w:val="en-CA" w:bidi="ar-SA"/>
              </w:rPr>
              <w:tab/>
            </w:r>
            <w:r w:rsidR="006C7287" w:rsidRPr="00870FC0">
              <w:rPr>
                <w:rStyle w:val="Hyperlink"/>
                <w:noProof/>
              </w:rPr>
              <w:t>Urban System Characteristics and Behaviour</w:t>
            </w:r>
            <w:r w:rsidR="006C7287">
              <w:rPr>
                <w:noProof/>
                <w:webHidden/>
              </w:rPr>
              <w:tab/>
            </w:r>
            <w:r w:rsidR="006C7287">
              <w:rPr>
                <w:noProof/>
                <w:webHidden/>
              </w:rPr>
              <w:fldChar w:fldCharType="begin"/>
            </w:r>
            <w:r w:rsidR="006C7287">
              <w:rPr>
                <w:noProof/>
                <w:webHidden/>
              </w:rPr>
              <w:instrText xml:space="preserve"> PAGEREF _Toc35260244 \h </w:instrText>
            </w:r>
            <w:r w:rsidR="006C7287">
              <w:rPr>
                <w:noProof/>
                <w:webHidden/>
              </w:rPr>
            </w:r>
            <w:r w:rsidR="006C7287">
              <w:rPr>
                <w:noProof/>
                <w:webHidden/>
              </w:rPr>
              <w:fldChar w:fldCharType="separate"/>
            </w:r>
            <w:r w:rsidR="006C7287">
              <w:rPr>
                <w:noProof/>
                <w:webHidden/>
              </w:rPr>
              <w:t>15</w:t>
            </w:r>
            <w:r w:rsidR="006C7287">
              <w:rPr>
                <w:noProof/>
                <w:webHidden/>
              </w:rPr>
              <w:fldChar w:fldCharType="end"/>
            </w:r>
          </w:hyperlink>
        </w:p>
        <w:p w14:paraId="563A957A" w14:textId="146EDE1B" w:rsidR="006C7287" w:rsidRDefault="0043363D">
          <w:pPr>
            <w:pStyle w:val="TOC2"/>
            <w:tabs>
              <w:tab w:val="left" w:pos="720"/>
              <w:tab w:val="right" w:leader="dot" w:pos="9350"/>
            </w:tabs>
            <w:rPr>
              <w:rFonts w:cstheme="minorBidi"/>
              <w:noProof/>
              <w:sz w:val="24"/>
              <w:lang w:val="en-CA" w:bidi="ar-SA"/>
            </w:rPr>
          </w:pPr>
          <w:hyperlink w:anchor="_Toc35260245" w:history="1">
            <w:r w:rsidR="006C7287" w:rsidRPr="00870FC0">
              <w:rPr>
                <w:rStyle w:val="Hyperlink"/>
                <w:rFonts w:ascii="Times New Roman" w:hAnsi="Times New Roman"/>
                <w:noProof/>
                <w:snapToGrid w:val="0"/>
                <w:w w:val="0"/>
              </w:rPr>
              <w:t>6.1</w:t>
            </w:r>
            <w:r w:rsidR="006C7287">
              <w:rPr>
                <w:rFonts w:cstheme="minorBidi"/>
                <w:noProof/>
                <w:sz w:val="24"/>
                <w:lang w:val="en-CA" w:bidi="ar-SA"/>
              </w:rPr>
              <w:tab/>
            </w:r>
            <w:r w:rsidR="006C7287" w:rsidRPr="00870FC0">
              <w:rPr>
                <w:rStyle w:val="Hyperlink"/>
                <w:noProof/>
              </w:rPr>
              <w:t>Founda</w:t>
            </w:r>
            <w:r w:rsidR="006C7287" w:rsidRPr="00870FC0">
              <w:rPr>
                <w:rStyle w:val="Hyperlink"/>
                <w:noProof/>
              </w:rPr>
              <w:t>t</w:t>
            </w:r>
            <w:r w:rsidR="006C7287" w:rsidRPr="00870FC0">
              <w:rPr>
                <w:rStyle w:val="Hyperlink"/>
                <w:noProof/>
              </w:rPr>
              <w:t>i</w:t>
            </w:r>
            <w:r w:rsidR="006C7287" w:rsidRPr="00870FC0">
              <w:rPr>
                <w:rStyle w:val="Hyperlink"/>
                <w:noProof/>
              </w:rPr>
              <w:t>onal Ontologies</w:t>
            </w:r>
            <w:r w:rsidR="006C7287">
              <w:rPr>
                <w:noProof/>
                <w:webHidden/>
              </w:rPr>
              <w:tab/>
            </w:r>
            <w:r w:rsidR="006C7287">
              <w:rPr>
                <w:noProof/>
                <w:webHidden/>
              </w:rPr>
              <w:fldChar w:fldCharType="begin"/>
            </w:r>
            <w:r w:rsidR="006C7287">
              <w:rPr>
                <w:noProof/>
                <w:webHidden/>
              </w:rPr>
              <w:instrText xml:space="preserve"> PAGEREF _Toc35260245 \h </w:instrText>
            </w:r>
            <w:r w:rsidR="006C7287">
              <w:rPr>
                <w:noProof/>
                <w:webHidden/>
              </w:rPr>
            </w:r>
            <w:r w:rsidR="006C7287">
              <w:rPr>
                <w:noProof/>
                <w:webHidden/>
              </w:rPr>
              <w:fldChar w:fldCharType="separate"/>
            </w:r>
            <w:r w:rsidR="006C7287">
              <w:rPr>
                <w:noProof/>
                <w:webHidden/>
              </w:rPr>
              <w:t>16</w:t>
            </w:r>
            <w:r w:rsidR="006C7287">
              <w:rPr>
                <w:noProof/>
                <w:webHidden/>
              </w:rPr>
              <w:fldChar w:fldCharType="end"/>
            </w:r>
          </w:hyperlink>
        </w:p>
        <w:p w14:paraId="20853E12" w14:textId="30A1FE90" w:rsidR="006C7287" w:rsidRDefault="0043363D">
          <w:pPr>
            <w:pStyle w:val="TOC3"/>
            <w:tabs>
              <w:tab w:val="left" w:pos="1200"/>
              <w:tab w:val="right" w:leader="dot" w:pos="9350"/>
            </w:tabs>
            <w:rPr>
              <w:rFonts w:cstheme="minorBidi"/>
              <w:noProof/>
              <w:sz w:val="24"/>
              <w:lang w:val="en-CA" w:bidi="ar-SA"/>
            </w:rPr>
          </w:pPr>
          <w:hyperlink w:anchor="_Toc35260246" w:history="1">
            <w:r w:rsidR="006C7287" w:rsidRPr="00870FC0">
              <w:rPr>
                <w:rStyle w:val="Hyperlink"/>
                <w:noProof/>
              </w:rPr>
              <w:t>6.1.1</w:t>
            </w:r>
            <w:r w:rsidR="006C7287">
              <w:rPr>
                <w:rFonts w:cstheme="minorBidi"/>
                <w:noProof/>
                <w:sz w:val="24"/>
                <w:lang w:val="en-CA" w:bidi="ar-SA"/>
              </w:rPr>
              <w:tab/>
            </w:r>
            <w:r w:rsidR="006C7287" w:rsidRPr="00870FC0">
              <w:rPr>
                <w:rStyle w:val="Hyperlink"/>
                <w:noProof/>
              </w:rPr>
              <w:t>Location Ontology</w:t>
            </w:r>
            <w:r w:rsidR="006C7287">
              <w:rPr>
                <w:noProof/>
                <w:webHidden/>
              </w:rPr>
              <w:tab/>
            </w:r>
            <w:r w:rsidR="006C7287">
              <w:rPr>
                <w:noProof/>
                <w:webHidden/>
              </w:rPr>
              <w:fldChar w:fldCharType="begin"/>
            </w:r>
            <w:r w:rsidR="006C7287">
              <w:rPr>
                <w:noProof/>
                <w:webHidden/>
              </w:rPr>
              <w:instrText xml:space="preserve"> PAGEREF _Toc35260246 \h </w:instrText>
            </w:r>
            <w:r w:rsidR="006C7287">
              <w:rPr>
                <w:noProof/>
                <w:webHidden/>
              </w:rPr>
            </w:r>
            <w:r w:rsidR="006C7287">
              <w:rPr>
                <w:noProof/>
                <w:webHidden/>
              </w:rPr>
              <w:fldChar w:fldCharType="separate"/>
            </w:r>
            <w:r w:rsidR="006C7287">
              <w:rPr>
                <w:noProof/>
                <w:webHidden/>
              </w:rPr>
              <w:t>16</w:t>
            </w:r>
            <w:r w:rsidR="006C7287">
              <w:rPr>
                <w:noProof/>
                <w:webHidden/>
              </w:rPr>
              <w:fldChar w:fldCharType="end"/>
            </w:r>
          </w:hyperlink>
        </w:p>
        <w:p w14:paraId="32AAED5D" w14:textId="0AF6942E" w:rsidR="006C7287" w:rsidRDefault="0043363D">
          <w:pPr>
            <w:pStyle w:val="TOC3"/>
            <w:tabs>
              <w:tab w:val="left" w:pos="1200"/>
              <w:tab w:val="right" w:leader="dot" w:pos="9350"/>
            </w:tabs>
            <w:rPr>
              <w:rFonts w:cstheme="minorBidi"/>
              <w:noProof/>
              <w:sz w:val="24"/>
              <w:lang w:val="en-CA" w:bidi="ar-SA"/>
            </w:rPr>
          </w:pPr>
          <w:hyperlink w:anchor="_Toc35260247" w:history="1">
            <w:r w:rsidR="006C7287" w:rsidRPr="00870FC0">
              <w:rPr>
                <w:rStyle w:val="Hyperlink"/>
                <w:noProof/>
              </w:rPr>
              <w:t>6.1.2</w:t>
            </w:r>
            <w:r w:rsidR="006C7287">
              <w:rPr>
                <w:rFonts w:cstheme="minorBidi"/>
                <w:noProof/>
                <w:sz w:val="24"/>
                <w:lang w:val="en-CA" w:bidi="ar-SA"/>
              </w:rPr>
              <w:tab/>
            </w:r>
            <w:r w:rsidR="006C7287" w:rsidRPr="00870FC0">
              <w:rPr>
                <w:rStyle w:val="Hyperlink"/>
                <w:noProof/>
              </w:rPr>
              <w:t>Time Ontology</w:t>
            </w:r>
            <w:r w:rsidR="006C7287">
              <w:rPr>
                <w:noProof/>
                <w:webHidden/>
              </w:rPr>
              <w:tab/>
            </w:r>
            <w:r w:rsidR="006C7287">
              <w:rPr>
                <w:noProof/>
                <w:webHidden/>
              </w:rPr>
              <w:fldChar w:fldCharType="begin"/>
            </w:r>
            <w:r w:rsidR="006C7287">
              <w:rPr>
                <w:noProof/>
                <w:webHidden/>
              </w:rPr>
              <w:instrText xml:space="preserve"> PAGEREF _Toc35260247 \h </w:instrText>
            </w:r>
            <w:r w:rsidR="006C7287">
              <w:rPr>
                <w:noProof/>
                <w:webHidden/>
              </w:rPr>
            </w:r>
            <w:r w:rsidR="006C7287">
              <w:rPr>
                <w:noProof/>
                <w:webHidden/>
              </w:rPr>
              <w:fldChar w:fldCharType="separate"/>
            </w:r>
            <w:r w:rsidR="006C7287">
              <w:rPr>
                <w:noProof/>
                <w:webHidden/>
              </w:rPr>
              <w:t>20</w:t>
            </w:r>
            <w:r w:rsidR="006C7287">
              <w:rPr>
                <w:noProof/>
                <w:webHidden/>
              </w:rPr>
              <w:fldChar w:fldCharType="end"/>
            </w:r>
          </w:hyperlink>
        </w:p>
        <w:p w14:paraId="6260E4CC" w14:textId="030A40B4" w:rsidR="006C7287" w:rsidRDefault="0043363D">
          <w:pPr>
            <w:pStyle w:val="TOC3"/>
            <w:tabs>
              <w:tab w:val="left" w:pos="1200"/>
              <w:tab w:val="right" w:leader="dot" w:pos="9350"/>
            </w:tabs>
            <w:rPr>
              <w:rFonts w:cstheme="minorBidi"/>
              <w:noProof/>
              <w:sz w:val="24"/>
              <w:lang w:val="en-CA" w:bidi="ar-SA"/>
            </w:rPr>
          </w:pPr>
          <w:hyperlink w:anchor="_Toc35260248" w:history="1">
            <w:r w:rsidR="006C7287" w:rsidRPr="00870FC0">
              <w:rPr>
                <w:rStyle w:val="Hyperlink"/>
                <w:noProof/>
              </w:rPr>
              <w:t>6.1.3</w:t>
            </w:r>
            <w:r w:rsidR="006C7287">
              <w:rPr>
                <w:rFonts w:cstheme="minorBidi"/>
                <w:noProof/>
                <w:sz w:val="24"/>
                <w:lang w:val="en-CA" w:bidi="ar-SA"/>
              </w:rPr>
              <w:tab/>
            </w:r>
            <w:r w:rsidR="006C7287" w:rsidRPr="00870FC0">
              <w:rPr>
                <w:rStyle w:val="Hyperlink"/>
                <w:noProof/>
              </w:rPr>
              <w:t>Change Ontology</w:t>
            </w:r>
            <w:r w:rsidR="006C7287">
              <w:rPr>
                <w:noProof/>
                <w:webHidden/>
              </w:rPr>
              <w:tab/>
            </w:r>
            <w:r w:rsidR="006C7287">
              <w:rPr>
                <w:noProof/>
                <w:webHidden/>
              </w:rPr>
              <w:fldChar w:fldCharType="begin"/>
            </w:r>
            <w:r w:rsidR="006C7287">
              <w:rPr>
                <w:noProof/>
                <w:webHidden/>
              </w:rPr>
              <w:instrText xml:space="preserve"> PAGEREF _Toc35260248 \h </w:instrText>
            </w:r>
            <w:r w:rsidR="006C7287">
              <w:rPr>
                <w:noProof/>
                <w:webHidden/>
              </w:rPr>
            </w:r>
            <w:r w:rsidR="006C7287">
              <w:rPr>
                <w:noProof/>
                <w:webHidden/>
              </w:rPr>
              <w:fldChar w:fldCharType="separate"/>
            </w:r>
            <w:r w:rsidR="006C7287">
              <w:rPr>
                <w:noProof/>
                <w:webHidden/>
              </w:rPr>
              <w:t>23</w:t>
            </w:r>
            <w:r w:rsidR="006C7287">
              <w:rPr>
                <w:noProof/>
                <w:webHidden/>
              </w:rPr>
              <w:fldChar w:fldCharType="end"/>
            </w:r>
          </w:hyperlink>
        </w:p>
        <w:p w14:paraId="3A36420C" w14:textId="14C16453" w:rsidR="006C7287" w:rsidRDefault="0043363D">
          <w:pPr>
            <w:pStyle w:val="TOC3"/>
            <w:tabs>
              <w:tab w:val="left" w:pos="1200"/>
              <w:tab w:val="right" w:leader="dot" w:pos="9350"/>
            </w:tabs>
            <w:rPr>
              <w:rFonts w:cstheme="minorBidi"/>
              <w:noProof/>
              <w:sz w:val="24"/>
              <w:lang w:val="en-CA" w:bidi="ar-SA"/>
            </w:rPr>
          </w:pPr>
          <w:hyperlink w:anchor="_Toc35260249" w:history="1">
            <w:r w:rsidR="006C7287" w:rsidRPr="00870FC0">
              <w:rPr>
                <w:rStyle w:val="Hyperlink"/>
                <w:noProof/>
              </w:rPr>
              <w:t>6.1.4</w:t>
            </w:r>
            <w:r w:rsidR="006C7287">
              <w:rPr>
                <w:rFonts w:cstheme="minorBidi"/>
                <w:noProof/>
                <w:sz w:val="24"/>
                <w:lang w:val="en-CA" w:bidi="ar-SA"/>
              </w:rPr>
              <w:tab/>
            </w:r>
            <w:r w:rsidR="006C7287" w:rsidRPr="00870FC0">
              <w:rPr>
                <w:rStyle w:val="Hyperlink"/>
                <w:noProof/>
              </w:rPr>
              <w:t>Activity Ontology</w:t>
            </w:r>
            <w:r w:rsidR="006C7287">
              <w:rPr>
                <w:noProof/>
                <w:webHidden/>
              </w:rPr>
              <w:tab/>
            </w:r>
            <w:r w:rsidR="006C7287">
              <w:rPr>
                <w:noProof/>
                <w:webHidden/>
              </w:rPr>
              <w:fldChar w:fldCharType="begin"/>
            </w:r>
            <w:r w:rsidR="006C7287">
              <w:rPr>
                <w:noProof/>
                <w:webHidden/>
              </w:rPr>
              <w:instrText xml:space="preserve"> PAGEREF _Toc35260249 \h </w:instrText>
            </w:r>
            <w:r w:rsidR="006C7287">
              <w:rPr>
                <w:noProof/>
                <w:webHidden/>
              </w:rPr>
            </w:r>
            <w:r w:rsidR="006C7287">
              <w:rPr>
                <w:noProof/>
                <w:webHidden/>
              </w:rPr>
              <w:fldChar w:fldCharType="separate"/>
            </w:r>
            <w:r w:rsidR="006C7287">
              <w:rPr>
                <w:noProof/>
                <w:webHidden/>
              </w:rPr>
              <w:t>26</w:t>
            </w:r>
            <w:r w:rsidR="006C7287">
              <w:rPr>
                <w:noProof/>
                <w:webHidden/>
              </w:rPr>
              <w:fldChar w:fldCharType="end"/>
            </w:r>
          </w:hyperlink>
        </w:p>
        <w:p w14:paraId="4E909B54" w14:textId="61E9A85A" w:rsidR="006C7287" w:rsidRDefault="0043363D">
          <w:pPr>
            <w:pStyle w:val="TOC3"/>
            <w:tabs>
              <w:tab w:val="left" w:pos="1200"/>
              <w:tab w:val="right" w:leader="dot" w:pos="9350"/>
            </w:tabs>
            <w:rPr>
              <w:rFonts w:cstheme="minorBidi"/>
              <w:noProof/>
              <w:sz w:val="24"/>
              <w:lang w:val="en-CA" w:bidi="ar-SA"/>
            </w:rPr>
          </w:pPr>
          <w:hyperlink w:anchor="_Toc35260250" w:history="1">
            <w:r w:rsidR="006C7287" w:rsidRPr="00870FC0">
              <w:rPr>
                <w:rStyle w:val="Hyperlink"/>
                <w:noProof/>
              </w:rPr>
              <w:t>6.1.5</w:t>
            </w:r>
            <w:r w:rsidR="006C7287">
              <w:rPr>
                <w:rFonts w:cstheme="minorBidi"/>
                <w:noProof/>
                <w:sz w:val="24"/>
                <w:lang w:val="en-CA" w:bidi="ar-SA"/>
              </w:rPr>
              <w:tab/>
            </w:r>
            <w:r w:rsidR="006C7287" w:rsidRPr="00870FC0">
              <w:rPr>
                <w:rStyle w:val="Hyperlink"/>
                <w:noProof/>
              </w:rPr>
              <w:t>Recurring Event ontology</w:t>
            </w:r>
            <w:r w:rsidR="006C7287">
              <w:rPr>
                <w:noProof/>
                <w:webHidden/>
              </w:rPr>
              <w:tab/>
            </w:r>
            <w:r w:rsidR="006C7287">
              <w:rPr>
                <w:noProof/>
                <w:webHidden/>
              </w:rPr>
              <w:fldChar w:fldCharType="begin"/>
            </w:r>
            <w:r w:rsidR="006C7287">
              <w:rPr>
                <w:noProof/>
                <w:webHidden/>
              </w:rPr>
              <w:instrText xml:space="preserve"> PAGEREF _Toc35260250 \h </w:instrText>
            </w:r>
            <w:r w:rsidR="006C7287">
              <w:rPr>
                <w:noProof/>
                <w:webHidden/>
              </w:rPr>
            </w:r>
            <w:r w:rsidR="006C7287">
              <w:rPr>
                <w:noProof/>
                <w:webHidden/>
              </w:rPr>
              <w:fldChar w:fldCharType="separate"/>
            </w:r>
            <w:r w:rsidR="006C7287">
              <w:rPr>
                <w:noProof/>
                <w:webHidden/>
              </w:rPr>
              <w:t>34</w:t>
            </w:r>
            <w:r w:rsidR="006C7287">
              <w:rPr>
                <w:noProof/>
                <w:webHidden/>
              </w:rPr>
              <w:fldChar w:fldCharType="end"/>
            </w:r>
          </w:hyperlink>
        </w:p>
        <w:p w14:paraId="1CA3BE9C" w14:textId="6E22EA4C" w:rsidR="006C7287" w:rsidRDefault="0043363D">
          <w:pPr>
            <w:pStyle w:val="TOC3"/>
            <w:tabs>
              <w:tab w:val="left" w:pos="1200"/>
              <w:tab w:val="right" w:leader="dot" w:pos="9350"/>
            </w:tabs>
            <w:rPr>
              <w:rFonts w:cstheme="minorBidi"/>
              <w:noProof/>
              <w:sz w:val="24"/>
              <w:lang w:val="en-CA" w:bidi="ar-SA"/>
            </w:rPr>
          </w:pPr>
          <w:hyperlink w:anchor="_Toc35260251" w:history="1">
            <w:r w:rsidR="006C7287" w:rsidRPr="00870FC0">
              <w:rPr>
                <w:rStyle w:val="Hyperlink"/>
                <w:noProof/>
              </w:rPr>
              <w:t>6.1.6</w:t>
            </w:r>
            <w:r w:rsidR="006C7287">
              <w:rPr>
                <w:rFonts w:cstheme="minorBidi"/>
                <w:noProof/>
                <w:sz w:val="24"/>
                <w:lang w:val="en-CA" w:bidi="ar-SA"/>
              </w:rPr>
              <w:tab/>
            </w:r>
            <w:r w:rsidR="006C7287" w:rsidRPr="00870FC0">
              <w:rPr>
                <w:rStyle w:val="Hyperlink"/>
                <w:noProof/>
              </w:rPr>
              <w:t>Resource Ontology</w:t>
            </w:r>
            <w:r w:rsidR="006C7287">
              <w:rPr>
                <w:noProof/>
                <w:webHidden/>
              </w:rPr>
              <w:tab/>
            </w:r>
            <w:r w:rsidR="006C7287">
              <w:rPr>
                <w:noProof/>
                <w:webHidden/>
              </w:rPr>
              <w:fldChar w:fldCharType="begin"/>
            </w:r>
            <w:r w:rsidR="006C7287">
              <w:rPr>
                <w:noProof/>
                <w:webHidden/>
              </w:rPr>
              <w:instrText xml:space="preserve"> PAGEREF _Toc35260251 \h </w:instrText>
            </w:r>
            <w:r w:rsidR="006C7287">
              <w:rPr>
                <w:noProof/>
                <w:webHidden/>
              </w:rPr>
            </w:r>
            <w:r w:rsidR="006C7287">
              <w:rPr>
                <w:noProof/>
                <w:webHidden/>
              </w:rPr>
              <w:fldChar w:fldCharType="separate"/>
            </w:r>
            <w:r w:rsidR="006C7287">
              <w:rPr>
                <w:noProof/>
                <w:webHidden/>
              </w:rPr>
              <w:t>39</w:t>
            </w:r>
            <w:r w:rsidR="006C7287">
              <w:rPr>
                <w:noProof/>
                <w:webHidden/>
              </w:rPr>
              <w:fldChar w:fldCharType="end"/>
            </w:r>
          </w:hyperlink>
        </w:p>
        <w:p w14:paraId="50D41906" w14:textId="37BDA590" w:rsidR="006C7287" w:rsidRDefault="0043363D">
          <w:pPr>
            <w:pStyle w:val="TOC3"/>
            <w:tabs>
              <w:tab w:val="left" w:pos="1200"/>
              <w:tab w:val="right" w:leader="dot" w:pos="9350"/>
            </w:tabs>
            <w:rPr>
              <w:rFonts w:cstheme="minorBidi"/>
              <w:noProof/>
              <w:sz w:val="24"/>
              <w:lang w:val="en-CA" w:bidi="ar-SA"/>
            </w:rPr>
          </w:pPr>
          <w:hyperlink w:anchor="_Toc35260252" w:history="1">
            <w:r w:rsidR="006C7287" w:rsidRPr="00870FC0">
              <w:rPr>
                <w:rStyle w:val="Hyperlink"/>
                <w:noProof/>
              </w:rPr>
              <w:t>6.1.7</w:t>
            </w:r>
            <w:r w:rsidR="006C7287">
              <w:rPr>
                <w:rFonts w:cstheme="minorBidi"/>
                <w:noProof/>
                <w:sz w:val="24"/>
                <w:lang w:val="en-CA" w:bidi="ar-SA"/>
              </w:rPr>
              <w:tab/>
            </w:r>
            <w:r w:rsidR="006C7287" w:rsidRPr="00870FC0">
              <w:rPr>
                <w:rStyle w:val="Hyperlink"/>
                <w:noProof/>
              </w:rPr>
              <w:t>Parthood Ontology</w:t>
            </w:r>
            <w:r w:rsidR="006C7287">
              <w:rPr>
                <w:noProof/>
                <w:webHidden/>
              </w:rPr>
              <w:tab/>
            </w:r>
            <w:r w:rsidR="006C7287">
              <w:rPr>
                <w:noProof/>
                <w:webHidden/>
              </w:rPr>
              <w:fldChar w:fldCharType="begin"/>
            </w:r>
            <w:r w:rsidR="006C7287">
              <w:rPr>
                <w:noProof/>
                <w:webHidden/>
              </w:rPr>
              <w:instrText xml:space="preserve"> PAGEREF _Toc35260252 \h </w:instrText>
            </w:r>
            <w:r w:rsidR="006C7287">
              <w:rPr>
                <w:noProof/>
                <w:webHidden/>
              </w:rPr>
            </w:r>
            <w:r w:rsidR="006C7287">
              <w:rPr>
                <w:noProof/>
                <w:webHidden/>
              </w:rPr>
              <w:fldChar w:fldCharType="separate"/>
            </w:r>
            <w:r w:rsidR="006C7287">
              <w:rPr>
                <w:noProof/>
                <w:webHidden/>
              </w:rPr>
              <w:t>43</w:t>
            </w:r>
            <w:r w:rsidR="006C7287">
              <w:rPr>
                <w:noProof/>
                <w:webHidden/>
              </w:rPr>
              <w:fldChar w:fldCharType="end"/>
            </w:r>
          </w:hyperlink>
        </w:p>
        <w:p w14:paraId="73D0D76A" w14:textId="72628687" w:rsidR="006C7287" w:rsidRDefault="0043363D">
          <w:pPr>
            <w:pStyle w:val="TOC3"/>
            <w:tabs>
              <w:tab w:val="left" w:pos="1200"/>
              <w:tab w:val="right" w:leader="dot" w:pos="9350"/>
            </w:tabs>
            <w:rPr>
              <w:rFonts w:cstheme="minorBidi"/>
              <w:noProof/>
              <w:sz w:val="24"/>
              <w:lang w:val="en-CA" w:bidi="ar-SA"/>
            </w:rPr>
          </w:pPr>
          <w:hyperlink w:anchor="_Toc35260253" w:history="1">
            <w:r w:rsidR="006C7287" w:rsidRPr="00870FC0">
              <w:rPr>
                <w:rStyle w:val="Hyperlink"/>
                <w:noProof/>
              </w:rPr>
              <w:t>6.1.8</w:t>
            </w:r>
            <w:r w:rsidR="006C7287">
              <w:rPr>
                <w:rFonts w:cstheme="minorBidi"/>
                <w:noProof/>
                <w:sz w:val="24"/>
                <w:lang w:val="en-CA" w:bidi="ar-SA"/>
              </w:rPr>
              <w:tab/>
            </w:r>
            <w:r w:rsidR="006C7287" w:rsidRPr="00870FC0">
              <w:rPr>
                <w:rStyle w:val="Hyperlink"/>
                <w:noProof/>
              </w:rPr>
              <w:t>Units of Measure Ontology</w:t>
            </w:r>
            <w:r w:rsidR="006C7287">
              <w:rPr>
                <w:noProof/>
                <w:webHidden/>
              </w:rPr>
              <w:tab/>
            </w:r>
            <w:r w:rsidR="006C7287">
              <w:rPr>
                <w:noProof/>
                <w:webHidden/>
              </w:rPr>
              <w:fldChar w:fldCharType="begin"/>
            </w:r>
            <w:r w:rsidR="006C7287">
              <w:rPr>
                <w:noProof/>
                <w:webHidden/>
              </w:rPr>
              <w:instrText xml:space="preserve"> PAGEREF _Toc35260253 \h </w:instrText>
            </w:r>
            <w:r w:rsidR="006C7287">
              <w:rPr>
                <w:noProof/>
                <w:webHidden/>
              </w:rPr>
            </w:r>
            <w:r w:rsidR="006C7287">
              <w:rPr>
                <w:noProof/>
                <w:webHidden/>
              </w:rPr>
              <w:fldChar w:fldCharType="separate"/>
            </w:r>
            <w:r w:rsidR="006C7287">
              <w:rPr>
                <w:noProof/>
                <w:webHidden/>
              </w:rPr>
              <w:t>46</w:t>
            </w:r>
            <w:r w:rsidR="006C7287">
              <w:rPr>
                <w:noProof/>
                <w:webHidden/>
              </w:rPr>
              <w:fldChar w:fldCharType="end"/>
            </w:r>
          </w:hyperlink>
        </w:p>
        <w:p w14:paraId="2DE4EE5A" w14:textId="0AB054EF" w:rsidR="006C7287" w:rsidRDefault="0043363D">
          <w:pPr>
            <w:pStyle w:val="TOC3"/>
            <w:tabs>
              <w:tab w:val="left" w:pos="1200"/>
              <w:tab w:val="right" w:leader="dot" w:pos="9350"/>
            </w:tabs>
            <w:rPr>
              <w:rFonts w:cstheme="minorBidi"/>
              <w:noProof/>
              <w:sz w:val="24"/>
              <w:lang w:val="en-CA" w:bidi="ar-SA"/>
            </w:rPr>
          </w:pPr>
          <w:hyperlink w:anchor="_Toc35260254" w:history="1">
            <w:r w:rsidR="006C7287" w:rsidRPr="00870FC0">
              <w:rPr>
                <w:rStyle w:val="Hyperlink"/>
                <w:noProof/>
              </w:rPr>
              <w:t>6.1.9</w:t>
            </w:r>
            <w:r w:rsidR="006C7287">
              <w:rPr>
                <w:rFonts w:cstheme="minorBidi"/>
                <w:noProof/>
                <w:sz w:val="24"/>
                <w:lang w:val="en-CA" w:bidi="ar-SA"/>
              </w:rPr>
              <w:tab/>
            </w:r>
            <w:r w:rsidR="006C7287" w:rsidRPr="00870FC0">
              <w:rPr>
                <w:rStyle w:val="Hyperlink"/>
                <w:noProof/>
              </w:rPr>
              <w:t>Observations Ontology</w:t>
            </w:r>
            <w:r w:rsidR="006C7287">
              <w:rPr>
                <w:noProof/>
                <w:webHidden/>
              </w:rPr>
              <w:tab/>
            </w:r>
            <w:r w:rsidR="006C7287">
              <w:rPr>
                <w:noProof/>
                <w:webHidden/>
              </w:rPr>
              <w:fldChar w:fldCharType="begin"/>
            </w:r>
            <w:r w:rsidR="006C7287">
              <w:rPr>
                <w:noProof/>
                <w:webHidden/>
              </w:rPr>
              <w:instrText xml:space="preserve"> PAGEREF _Toc35260254 \h </w:instrText>
            </w:r>
            <w:r w:rsidR="006C7287">
              <w:rPr>
                <w:noProof/>
                <w:webHidden/>
              </w:rPr>
            </w:r>
            <w:r w:rsidR="006C7287">
              <w:rPr>
                <w:noProof/>
                <w:webHidden/>
              </w:rPr>
              <w:fldChar w:fldCharType="separate"/>
            </w:r>
            <w:r w:rsidR="006C7287">
              <w:rPr>
                <w:noProof/>
                <w:webHidden/>
              </w:rPr>
              <w:t>52</w:t>
            </w:r>
            <w:r w:rsidR="006C7287">
              <w:rPr>
                <w:noProof/>
                <w:webHidden/>
              </w:rPr>
              <w:fldChar w:fldCharType="end"/>
            </w:r>
          </w:hyperlink>
        </w:p>
        <w:p w14:paraId="4298BB73" w14:textId="153A11D4" w:rsidR="006C7287" w:rsidRDefault="0043363D">
          <w:pPr>
            <w:pStyle w:val="TOC2"/>
            <w:tabs>
              <w:tab w:val="left" w:pos="720"/>
              <w:tab w:val="right" w:leader="dot" w:pos="9350"/>
            </w:tabs>
            <w:rPr>
              <w:rFonts w:cstheme="minorBidi"/>
              <w:noProof/>
              <w:sz w:val="24"/>
              <w:lang w:val="en-CA" w:bidi="ar-SA"/>
            </w:rPr>
          </w:pPr>
          <w:hyperlink w:anchor="_Toc35260255" w:history="1">
            <w:r w:rsidR="006C7287" w:rsidRPr="00870FC0">
              <w:rPr>
                <w:rStyle w:val="Hyperlink"/>
                <w:rFonts w:ascii="Times New Roman" w:hAnsi="Times New Roman"/>
                <w:noProof/>
                <w:snapToGrid w:val="0"/>
                <w:w w:val="0"/>
              </w:rPr>
              <w:t>6.2</w:t>
            </w:r>
            <w:r w:rsidR="006C7287">
              <w:rPr>
                <w:rFonts w:cstheme="minorBidi"/>
                <w:noProof/>
                <w:sz w:val="24"/>
                <w:lang w:val="en-CA" w:bidi="ar-SA"/>
              </w:rPr>
              <w:tab/>
            </w:r>
            <w:r w:rsidR="006C7287" w:rsidRPr="00870FC0">
              <w:rPr>
                <w:rStyle w:val="Hyperlink"/>
                <w:noProof/>
              </w:rPr>
              <w:t>Contact Ontology</w:t>
            </w:r>
            <w:r w:rsidR="006C7287">
              <w:rPr>
                <w:noProof/>
                <w:webHidden/>
              </w:rPr>
              <w:tab/>
            </w:r>
            <w:r w:rsidR="006C7287">
              <w:rPr>
                <w:noProof/>
                <w:webHidden/>
              </w:rPr>
              <w:fldChar w:fldCharType="begin"/>
            </w:r>
            <w:r w:rsidR="006C7287">
              <w:rPr>
                <w:noProof/>
                <w:webHidden/>
              </w:rPr>
              <w:instrText xml:space="preserve"> PAGEREF _Toc35260255 \h </w:instrText>
            </w:r>
            <w:r w:rsidR="006C7287">
              <w:rPr>
                <w:noProof/>
                <w:webHidden/>
              </w:rPr>
            </w:r>
            <w:r w:rsidR="006C7287">
              <w:rPr>
                <w:noProof/>
                <w:webHidden/>
              </w:rPr>
              <w:fldChar w:fldCharType="separate"/>
            </w:r>
            <w:r w:rsidR="006C7287">
              <w:rPr>
                <w:noProof/>
                <w:webHidden/>
              </w:rPr>
              <w:t>56</w:t>
            </w:r>
            <w:r w:rsidR="006C7287">
              <w:rPr>
                <w:noProof/>
                <w:webHidden/>
              </w:rPr>
              <w:fldChar w:fldCharType="end"/>
            </w:r>
          </w:hyperlink>
        </w:p>
        <w:p w14:paraId="785C12ED" w14:textId="7963F602" w:rsidR="006C7287" w:rsidRDefault="0043363D">
          <w:pPr>
            <w:pStyle w:val="TOC2"/>
            <w:tabs>
              <w:tab w:val="left" w:pos="720"/>
              <w:tab w:val="right" w:leader="dot" w:pos="9350"/>
            </w:tabs>
            <w:rPr>
              <w:rFonts w:cstheme="minorBidi"/>
              <w:noProof/>
              <w:sz w:val="24"/>
              <w:lang w:val="en-CA" w:bidi="ar-SA"/>
            </w:rPr>
          </w:pPr>
          <w:hyperlink w:anchor="_Toc35260256" w:history="1">
            <w:r w:rsidR="006C7287" w:rsidRPr="00870FC0">
              <w:rPr>
                <w:rStyle w:val="Hyperlink"/>
                <w:rFonts w:ascii="Times New Roman" w:hAnsi="Times New Roman"/>
                <w:noProof/>
                <w:snapToGrid w:val="0"/>
                <w:w w:val="0"/>
              </w:rPr>
              <w:t>6.3</w:t>
            </w:r>
            <w:r w:rsidR="006C7287">
              <w:rPr>
                <w:rFonts w:cstheme="minorBidi"/>
                <w:noProof/>
                <w:sz w:val="24"/>
                <w:lang w:val="en-CA" w:bidi="ar-SA"/>
              </w:rPr>
              <w:tab/>
            </w:r>
            <w:r w:rsidR="006C7287" w:rsidRPr="00870FC0">
              <w:rPr>
                <w:rStyle w:val="Hyperlink"/>
                <w:noProof/>
              </w:rPr>
              <w:t>Person Ontology</w:t>
            </w:r>
            <w:r w:rsidR="006C7287">
              <w:rPr>
                <w:noProof/>
                <w:webHidden/>
              </w:rPr>
              <w:tab/>
            </w:r>
            <w:r w:rsidR="006C7287">
              <w:rPr>
                <w:noProof/>
                <w:webHidden/>
              </w:rPr>
              <w:fldChar w:fldCharType="begin"/>
            </w:r>
            <w:r w:rsidR="006C7287">
              <w:rPr>
                <w:noProof/>
                <w:webHidden/>
              </w:rPr>
              <w:instrText xml:space="preserve"> PAGEREF _Toc35260256 \h </w:instrText>
            </w:r>
            <w:r w:rsidR="006C7287">
              <w:rPr>
                <w:noProof/>
                <w:webHidden/>
              </w:rPr>
            </w:r>
            <w:r w:rsidR="006C7287">
              <w:rPr>
                <w:noProof/>
                <w:webHidden/>
              </w:rPr>
              <w:fldChar w:fldCharType="separate"/>
            </w:r>
            <w:r w:rsidR="006C7287">
              <w:rPr>
                <w:noProof/>
                <w:webHidden/>
              </w:rPr>
              <w:t>57</w:t>
            </w:r>
            <w:r w:rsidR="006C7287">
              <w:rPr>
                <w:noProof/>
                <w:webHidden/>
              </w:rPr>
              <w:fldChar w:fldCharType="end"/>
            </w:r>
          </w:hyperlink>
        </w:p>
        <w:p w14:paraId="7F4EFA5E" w14:textId="3F3E4F3D" w:rsidR="006C7287" w:rsidRDefault="0043363D">
          <w:pPr>
            <w:pStyle w:val="TOC2"/>
            <w:tabs>
              <w:tab w:val="left" w:pos="720"/>
              <w:tab w:val="right" w:leader="dot" w:pos="9350"/>
            </w:tabs>
            <w:rPr>
              <w:rFonts w:cstheme="minorBidi"/>
              <w:noProof/>
              <w:sz w:val="24"/>
              <w:lang w:val="en-CA" w:bidi="ar-SA"/>
            </w:rPr>
          </w:pPr>
          <w:hyperlink w:anchor="_Toc35260257" w:history="1">
            <w:r w:rsidR="006C7287" w:rsidRPr="00870FC0">
              <w:rPr>
                <w:rStyle w:val="Hyperlink"/>
                <w:rFonts w:ascii="Times New Roman" w:hAnsi="Times New Roman"/>
                <w:noProof/>
                <w:snapToGrid w:val="0"/>
                <w:w w:val="0"/>
              </w:rPr>
              <w:t>6.4</w:t>
            </w:r>
            <w:r w:rsidR="006C7287">
              <w:rPr>
                <w:rFonts w:cstheme="minorBidi"/>
                <w:noProof/>
                <w:sz w:val="24"/>
                <w:lang w:val="en-CA" w:bidi="ar-SA"/>
              </w:rPr>
              <w:tab/>
            </w:r>
            <w:r w:rsidR="006C7287" w:rsidRPr="00870FC0">
              <w:rPr>
                <w:rStyle w:val="Hyperlink"/>
                <w:noProof/>
              </w:rPr>
              <w:t>Household Ontology</w:t>
            </w:r>
            <w:r w:rsidR="006C7287">
              <w:rPr>
                <w:noProof/>
                <w:webHidden/>
              </w:rPr>
              <w:tab/>
            </w:r>
            <w:r w:rsidR="006C7287">
              <w:rPr>
                <w:noProof/>
                <w:webHidden/>
              </w:rPr>
              <w:fldChar w:fldCharType="begin"/>
            </w:r>
            <w:r w:rsidR="006C7287">
              <w:rPr>
                <w:noProof/>
                <w:webHidden/>
              </w:rPr>
              <w:instrText xml:space="preserve"> PAGEREF _Toc35260257 \h </w:instrText>
            </w:r>
            <w:r w:rsidR="006C7287">
              <w:rPr>
                <w:noProof/>
                <w:webHidden/>
              </w:rPr>
            </w:r>
            <w:r w:rsidR="006C7287">
              <w:rPr>
                <w:noProof/>
                <w:webHidden/>
              </w:rPr>
              <w:fldChar w:fldCharType="separate"/>
            </w:r>
            <w:r w:rsidR="006C7287">
              <w:rPr>
                <w:noProof/>
                <w:webHidden/>
              </w:rPr>
              <w:t>59</w:t>
            </w:r>
            <w:r w:rsidR="006C7287">
              <w:rPr>
                <w:noProof/>
                <w:webHidden/>
              </w:rPr>
              <w:fldChar w:fldCharType="end"/>
            </w:r>
          </w:hyperlink>
        </w:p>
        <w:p w14:paraId="13E7D420" w14:textId="7CBEE2E6" w:rsidR="006C7287" w:rsidRDefault="0043363D">
          <w:pPr>
            <w:pStyle w:val="TOC2"/>
            <w:tabs>
              <w:tab w:val="left" w:pos="720"/>
              <w:tab w:val="right" w:leader="dot" w:pos="9350"/>
            </w:tabs>
            <w:rPr>
              <w:rFonts w:cstheme="minorBidi"/>
              <w:noProof/>
              <w:sz w:val="24"/>
              <w:lang w:val="en-CA" w:bidi="ar-SA"/>
            </w:rPr>
          </w:pPr>
          <w:hyperlink w:anchor="_Toc35260258" w:history="1">
            <w:r w:rsidR="006C7287" w:rsidRPr="00870FC0">
              <w:rPr>
                <w:rStyle w:val="Hyperlink"/>
                <w:rFonts w:ascii="Times New Roman" w:hAnsi="Times New Roman"/>
                <w:noProof/>
                <w:snapToGrid w:val="0"/>
                <w:w w:val="0"/>
              </w:rPr>
              <w:t>6.5</w:t>
            </w:r>
            <w:r w:rsidR="006C7287">
              <w:rPr>
                <w:rFonts w:cstheme="minorBidi"/>
                <w:noProof/>
                <w:sz w:val="24"/>
                <w:lang w:val="en-CA" w:bidi="ar-SA"/>
              </w:rPr>
              <w:tab/>
            </w:r>
            <w:r w:rsidR="006C7287" w:rsidRPr="00870FC0">
              <w:rPr>
                <w:rStyle w:val="Hyperlink"/>
                <w:noProof/>
              </w:rPr>
              <w:t>Organization Ontology</w:t>
            </w:r>
            <w:r w:rsidR="006C7287">
              <w:rPr>
                <w:noProof/>
                <w:webHidden/>
              </w:rPr>
              <w:tab/>
            </w:r>
            <w:r w:rsidR="006C7287">
              <w:rPr>
                <w:noProof/>
                <w:webHidden/>
              </w:rPr>
              <w:fldChar w:fldCharType="begin"/>
            </w:r>
            <w:r w:rsidR="006C7287">
              <w:rPr>
                <w:noProof/>
                <w:webHidden/>
              </w:rPr>
              <w:instrText xml:space="preserve"> PAGEREF _Toc35260258 \h </w:instrText>
            </w:r>
            <w:r w:rsidR="006C7287">
              <w:rPr>
                <w:noProof/>
                <w:webHidden/>
              </w:rPr>
            </w:r>
            <w:r w:rsidR="006C7287">
              <w:rPr>
                <w:noProof/>
                <w:webHidden/>
              </w:rPr>
              <w:fldChar w:fldCharType="separate"/>
            </w:r>
            <w:r w:rsidR="006C7287">
              <w:rPr>
                <w:noProof/>
                <w:webHidden/>
              </w:rPr>
              <w:t>62</w:t>
            </w:r>
            <w:r w:rsidR="006C7287">
              <w:rPr>
                <w:noProof/>
                <w:webHidden/>
              </w:rPr>
              <w:fldChar w:fldCharType="end"/>
            </w:r>
          </w:hyperlink>
        </w:p>
        <w:p w14:paraId="3FC1795C" w14:textId="1CF88B11" w:rsidR="006C7287" w:rsidRDefault="0043363D">
          <w:pPr>
            <w:pStyle w:val="TOC2"/>
            <w:tabs>
              <w:tab w:val="left" w:pos="720"/>
              <w:tab w:val="right" w:leader="dot" w:pos="9350"/>
            </w:tabs>
            <w:rPr>
              <w:rFonts w:cstheme="minorBidi"/>
              <w:noProof/>
              <w:sz w:val="24"/>
              <w:lang w:val="en-CA" w:bidi="ar-SA"/>
            </w:rPr>
          </w:pPr>
          <w:hyperlink w:anchor="_Toc35260259" w:history="1">
            <w:r w:rsidR="006C7287" w:rsidRPr="00870FC0">
              <w:rPr>
                <w:rStyle w:val="Hyperlink"/>
                <w:rFonts w:ascii="Times New Roman" w:hAnsi="Times New Roman"/>
                <w:noProof/>
                <w:snapToGrid w:val="0"/>
                <w:w w:val="0"/>
              </w:rPr>
              <w:t>6.6</w:t>
            </w:r>
            <w:r w:rsidR="006C7287">
              <w:rPr>
                <w:rFonts w:cstheme="minorBidi"/>
                <w:noProof/>
                <w:sz w:val="24"/>
                <w:lang w:val="en-CA" w:bidi="ar-SA"/>
              </w:rPr>
              <w:tab/>
            </w:r>
            <w:r w:rsidR="006C7287" w:rsidRPr="00870FC0">
              <w:rPr>
                <w:rStyle w:val="Hyperlink"/>
                <w:noProof/>
              </w:rPr>
              <w:t>Building Ontology</w:t>
            </w:r>
            <w:r w:rsidR="006C7287">
              <w:rPr>
                <w:noProof/>
                <w:webHidden/>
              </w:rPr>
              <w:tab/>
            </w:r>
            <w:r w:rsidR="006C7287">
              <w:rPr>
                <w:noProof/>
                <w:webHidden/>
              </w:rPr>
              <w:fldChar w:fldCharType="begin"/>
            </w:r>
            <w:r w:rsidR="006C7287">
              <w:rPr>
                <w:noProof/>
                <w:webHidden/>
              </w:rPr>
              <w:instrText xml:space="preserve"> PAGEREF _Toc35260259 \h </w:instrText>
            </w:r>
            <w:r w:rsidR="006C7287">
              <w:rPr>
                <w:noProof/>
                <w:webHidden/>
              </w:rPr>
            </w:r>
            <w:r w:rsidR="006C7287">
              <w:rPr>
                <w:noProof/>
                <w:webHidden/>
              </w:rPr>
              <w:fldChar w:fldCharType="separate"/>
            </w:r>
            <w:r w:rsidR="006C7287">
              <w:rPr>
                <w:noProof/>
                <w:webHidden/>
              </w:rPr>
              <w:t>67</w:t>
            </w:r>
            <w:r w:rsidR="006C7287">
              <w:rPr>
                <w:noProof/>
                <w:webHidden/>
              </w:rPr>
              <w:fldChar w:fldCharType="end"/>
            </w:r>
          </w:hyperlink>
        </w:p>
        <w:p w14:paraId="7C599EED" w14:textId="46E92B43" w:rsidR="006C7287" w:rsidRDefault="0043363D">
          <w:pPr>
            <w:pStyle w:val="TOC2"/>
            <w:tabs>
              <w:tab w:val="left" w:pos="720"/>
              <w:tab w:val="right" w:leader="dot" w:pos="9350"/>
            </w:tabs>
            <w:rPr>
              <w:rFonts w:cstheme="minorBidi"/>
              <w:noProof/>
              <w:sz w:val="24"/>
              <w:lang w:val="en-CA" w:bidi="ar-SA"/>
            </w:rPr>
          </w:pPr>
          <w:hyperlink w:anchor="_Toc35260260" w:history="1">
            <w:r w:rsidR="006C7287" w:rsidRPr="00870FC0">
              <w:rPr>
                <w:rStyle w:val="Hyperlink"/>
                <w:rFonts w:ascii="Times New Roman" w:hAnsi="Times New Roman"/>
                <w:noProof/>
                <w:snapToGrid w:val="0"/>
                <w:w w:val="0"/>
              </w:rPr>
              <w:t>6.7</w:t>
            </w:r>
            <w:r w:rsidR="006C7287">
              <w:rPr>
                <w:rFonts w:cstheme="minorBidi"/>
                <w:noProof/>
                <w:sz w:val="24"/>
                <w:lang w:val="en-CA" w:bidi="ar-SA"/>
              </w:rPr>
              <w:tab/>
            </w:r>
            <w:r w:rsidR="006C7287" w:rsidRPr="00870FC0">
              <w:rPr>
                <w:rStyle w:val="Hyperlink"/>
                <w:noProof/>
              </w:rPr>
              <w:t>Vehicle Ontology</w:t>
            </w:r>
            <w:r w:rsidR="006C7287">
              <w:rPr>
                <w:noProof/>
                <w:webHidden/>
              </w:rPr>
              <w:tab/>
            </w:r>
            <w:r w:rsidR="006C7287">
              <w:rPr>
                <w:noProof/>
                <w:webHidden/>
              </w:rPr>
              <w:fldChar w:fldCharType="begin"/>
            </w:r>
            <w:r w:rsidR="006C7287">
              <w:rPr>
                <w:noProof/>
                <w:webHidden/>
              </w:rPr>
              <w:instrText xml:space="preserve"> PAGEREF _Toc35260260 \h </w:instrText>
            </w:r>
            <w:r w:rsidR="006C7287">
              <w:rPr>
                <w:noProof/>
                <w:webHidden/>
              </w:rPr>
            </w:r>
            <w:r w:rsidR="006C7287">
              <w:rPr>
                <w:noProof/>
                <w:webHidden/>
              </w:rPr>
              <w:fldChar w:fldCharType="separate"/>
            </w:r>
            <w:r w:rsidR="006C7287">
              <w:rPr>
                <w:noProof/>
                <w:webHidden/>
              </w:rPr>
              <w:t>71</w:t>
            </w:r>
            <w:r w:rsidR="006C7287">
              <w:rPr>
                <w:noProof/>
                <w:webHidden/>
              </w:rPr>
              <w:fldChar w:fldCharType="end"/>
            </w:r>
          </w:hyperlink>
        </w:p>
        <w:p w14:paraId="1532E881" w14:textId="55156AD4" w:rsidR="006C7287" w:rsidRDefault="0043363D">
          <w:pPr>
            <w:pStyle w:val="TOC2"/>
            <w:tabs>
              <w:tab w:val="left" w:pos="720"/>
              <w:tab w:val="right" w:leader="dot" w:pos="9350"/>
            </w:tabs>
            <w:rPr>
              <w:rFonts w:cstheme="minorBidi"/>
              <w:noProof/>
              <w:sz w:val="24"/>
              <w:lang w:val="en-CA" w:bidi="ar-SA"/>
            </w:rPr>
          </w:pPr>
          <w:hyperlink w:anchor="_Toc35260261" w:history="1">
            <w:r w:rsidR="006C7287" w:rsidRPr="00870FC0">
              <w:rPr>
                <w:rStyle w:val="Hyperlink"/>
                <w:rFonts w:ascii="Times New Roman" w:hAnsi="Times New Roman"/>
                <w:noProof/>
                <w:snapToGrid w:val="0"/>
                <w:w w:val="0"/>
              </w:rPr>
              <w:t>6.8</w:t>
            </w:r>
            <w:r w:rsidR="006C7287">
              <w:rPr>
                <w:rFonts w:cstheme="minorBidi"/>
                <w:noProof/>
                <w:sz w:val="24"/>
                <w:lang w:val="en-CA" w:bidi="ar-SA"/>
              </w:rPr>
              <w:tab/>
            </w:r>
            <w:r w:rsidR="006C7287" w:rsidRPr="00870FC0">
              <w:rPr>
                <w:rStyle w:val="Hyperlink"/>
                <w:noProof/>
              </w:rPr>
              <w:t>Transportation System Ontology</w:t>
            </w:r>
            <w:r w:rsidR="006C7287">
              <w:rPr>
                <w:noProof/>
                <w:webHidden/>
              </w:rPr>
              <w:tab/>
            </w:r>
            <w:r w:rsidR="006C7287">
              <w:rPr>
                <w:noProof/>
                <w:webHidden/>
              </w:rPr>
              <w:fldChar w:fldCharType="begin"/>
            </w:r>
            <w:r w:rsidR="006C7287">
              <w:rPr>
                <w:noProof/>
                <w:webHidden/>
              </w:rPr>
              <w:instrText xml:space="preserve"> PAGEREF _Toc35260261 \h </w:instrText>
            </w:r>
            <w:r w:rsidR="006C7287">
              <w:rPr>
                <w:noProof/>
                <w:webHidden/>
              </w:rPr>
            </w:r>
            <w:r w:rsidR="006C7287">
              <w:rPr>
                <w:noProof/>
                <w:webHidden/>
              </w:rPr>
              <w:fldChar w:fldCharType="separate"/>
            </w:r>
            <w:r w:rsidR="006C7287">
              <w:rPr>
                <w:noProof/>
                <w:webHidden/>
              </w:rPr>
              <w:t>73</w:t>
            </w:r>
            <w:r w:rsidR="006C7287">
              <w:rPr>
                <w:noProof/>
                <w:webHidden/>
              </w:rPr>
              <w:fldChar w:fldCharType="end"/>
            </w:r>
          </w:hyperlink>
        </w:p>
        <w:p w14:paraId="5D0E60D2" w14:textId="1FCBFEEA" w:rsidR="006C7287" w:rsidRDefault="0043363D">
          <w:pPr>
            <w:pStyle w:val="TOC3"/>
            <w:tabs>
              <w:tab w:val="left" w:pos="1200"/>
              <w:tab w:val="right" w:leader="dot" w:pos="9350"/>
            </w:tabs>
            <w:rPr>
              <w:rFonts w:cstheme="minorBidi"/>
              <w:noProof/>
              <w:sz w:val="24"/>
              <w:lang w:val="en-CA" w:bidi="ar-SA"/>
            </w:rPr>
          </w:pPr>
          <w:hyperlink w:anchor="_Toc35260262" w:history="1">
            <w:r w:rsidR="006C7287" w:rsidRPr="00870FC0">
              <w:rPr>
                <w:rStyle w:val="Hyperlink"/>
                <w:noProof/>
              </w:rPr>
              <w:t>6.8.1</w:t>
            </w:r>
            <w:r w:rsidR="006C7287">
              <w:rPr>
                <w:rFonts w:cstheme="minorBidi"/>
                <w:noProof/>
                <w:sz w:val="24"/>
                <w:lang w:val="en-CA" w:bidi="ar-SA"/>
              </w:rPr>
              <w:tab/>
            </w:r>
            <w:r w:rsidR="006C7287" w:rsidRPr="00870FC0">
              <w:rPr>
                <w:rStyle w:val="Hyperlink"/>
                <w:noProof/>
              </w:rPr>
              <w:t>Travel Costs</w:t>
            </w:r>
            <w:r w:rsidR="006C7287">
              <w:rPr>
                <w:noProof/>
                <w:webHidden/>
              </w:rPr>
              <w:tab/>
            </w:r>
            <w:r w:rsidR="006C7287">
              <w:rPr>
                <w:noProof/>
                <w:webHidden/>
              </w:rPr>
              <w:fldChar w:fldCharType="begin"/>
            </w:r>
            <w:r w:rsidR="006C7287">
              <w:rPr>
                <w:noProof/>
                <w:webHidden/>
              </w:rPr>
              <w:instrText xml:space="preserve"> PAGEREF _Toc35260262 \h </w:instrText>
            </w:r>
            <w:r w:rsidR="006C7287">
              <w:rPr>
                <w:noProof/>
                <w:webHidden/>
              </w:rPr>
            </w:r>
            <w:r w:rsidR="006C7287">
              <w:rPr>
                <w:noProof/>
                <w:webHidden/>
              </w:rPr>
              <w:fldChar w:fldCharType="separate"/>
            </w:r>
            <w:r w:rsidR="006C7287">
              <w:rPr>
                <w:noProof/>
                <w:webHidden/>
              </w:rPr>
              <w:t>85</w:t>
            </w:r>
            <w:r w:rsidR="006C7287">
              <w:rPr>
                <w:noProof/>
                <w:webHidden/>
              </w:rPr>
              <w:fldChar w:fldCharType="end"/>
            </w:r>
          </w:hyperlink>
        </w:p>
        <w:p w14:paraId="0BA54ED4" w14:textId="27320C9B" w:rsidR="006C7287" w:rsidRDefault="0043363D">
          <w:pPr>
            <w:pStyle w:val="TOC2"/>
            <w:tabs>
              <w:tab w:val="left" w:pos="720"/>
              <w:tab w:val="right" w:leader="dot" w:pos="9350"/>
            </w:tabs>
            <w:rPr>
              <w:rFonts w:cstheme="minorBidi"/>
              <w:noProof/>
              <w:sz w:val="24"/>
              <w:lang w:val="en-CA" w:bidi="ar-SA"/>
            </w:rPr>
          </w:pPr>
          <w:hyperlink w:anchor="_Toc35260263" w:history="1">
            <w:r w:rsidR="006C7287" w:rsidRPr="00870FC0">
              <w:rPr>
                <w:rStyle w:val="Hyperlink"/>
                <w:rFonts w:ascii="Times New Roman" w:hAnsi="Times New Roman"/>
                <w:noProof/>
                <w:snapToGrid w:val="0"/>
                <w:w w:val="0"/>
              </w:rPr>
              <w:t>6.9</w:t>
            </w:r>
            <w:r w:rsidR="006C7287">
              <w:rPr>
                <w:rFonts w:cstheme="minorBidi"/>
                <w:noProof/>
                <w:sz w:val="24"/>
                <w:lang w:val="en-CA" w:bidi="ar-SA"/>
              </w:rPr>
              <w:tab/>
            </w:r>
            <w:r w:rsidR="006C7287" w:rsidRPr="00870FC0">
              <w:rPr>
                <w:rStyle w:val="Hyperlink"/>
                <w:noProof/>
              </w:rPr>
              <w:t>Parking Ontology</w:t>
            </w:r>
            <w:r w:rsidR="006C7287">
              <w:rPr>
                <w:noProof/>
                <w:webHidden/>
              </w:rPr>
              <w:tab/>
            </w:r>
            <w:r w:rsidR="006C7287">
              <w:rPr>
                <w:noProof/>
                <w:webHidden/>
              </w:rPr>
              <w:fldChar w:fldCharType="begin"/>
            </w:r>
            <w:r w:rsidR="006C7287">
              <w:rPr>
                <w:noProof/>
                <w:webHidden/>
              </w:rPr>
              <w:instrText xml:space="preserve"> PAGEREF _Toc35260263 \h </w:instrText>
            </w:r>
            <w:r w:rsidR="006C7287">
              <w:rPr>
                <w:noProof/>
                <w:webHidden/>
              </w:rPr>
            </w:r>
            <w:r w:rsidR="006C7287">
              <w:rPr>
                <w:noProof/>
                <w:webHidden/>
              </w:rPr>
              <w:fldChar w:fldCharType="separate"/>
            </w:r>
            <w:r w:rsidR="006C7287">
              <w:rPr>
                <w:noProof/>
                <w:webHidden/>
              </w:rPr>
              <w:t>87</w:t>
            </w:r>
            <w:r w:rsidR="006C7287">
              <w:rPr>
                <w:noProof/>
                <w:webHidden/>
              </w:rPr>
              <w:fldChar w:fldCharType="end"/>
            </w:r>
          </w:hyperlink>
        </w:p>
        <w:p w14:paraId="5FCDDC20" w14:textId="58733C4B" w:rsidR="006C7287" w:rsidRDefault="0043363D">
          <w:pPr>
            <w:pStyle w:val="TOC2"/>
            <w:tabs>
              <w:tab w:val="left" w:pos="960"/>
              <w:tab w:val="right" w:leader="dot" w:pos="9350"/>
            </w:tabs>
            <w:rPr>
              <w:rFonts w:cstheme="minorBidi"/>
              <w:noProof/>
              <w:sz w:val="24"/>
              <w:lang w:val="en-CA" w:bidi="ar-SA"/>
            </w:rPr>
          </w:pPr>
          <w:hyperlink w:anchor="_Toc35260264" w:history="1">
            <w:r w:rsidR="006C7287" w:rsidRPr="00870FC0">
              <w:rPr>
                <w:rStyle w:val="Hyperlink"/>
                <w:rFonts w:ascii="Times New Roman" w:hAnsi="Times New Roman"/>
                <w:noProof/>
                <w:snapToGrid w:val="0"/>
                <w:w w:val="0"/>
              </w:rPr>
              <w:t>6.10</w:t>
            </w:r>
            <w:r w:rsidR="006C7287">
              <w:rPr>
                <w:rFonts w:cstheme="minorBidi"/>
                <w:noProof/>
                <w:sz w:val="24"/>
                <w:lang w:val="en-CA" w:bidi="ar-SA"/>
              </w:rPr>
              <w:tab/>
            </w:r>
            <w:r w:rsidR="006C7287" w:rsidRPr="00870FC0">
              <w:rPr>
                <w:rStyle w:val="Hyperlink"/>
                <w:noProof/>
              </w:rPr>
              <w:t>Public Transit Ontology</w:t>
            </w:r>
            <w:r w:rsidR="006C7287">
              <w:rPr>
                <w:noProof/>
                <w:webHidden/>
              </w:rPr>
              <w:tab/>
            </w:r>
            <w:r w:rsidR="006C7287">
              <w:rPr>
                <w:noProof/>
                <w:webHidden/>
              </w:rPr>
              <w:fldChar w:fldCharType="begin"/>
            </w:r>
            <w:r w:rsidR="006C7287">
              <w:rPr>
                <w:noProof/>
                <w:webHidden/>
              </w:rPr>
              <w:instrText xml:space="preserve"> PAGEREF _Toc35260264 \h </w:instrText>
            </w:r>
            <w:r w:rsidR="006C7287">
              <w:rPr>
                <w:noProof/>
                <w:webHidden/>
              </w:rPr>
            </w:r>
            <w:r w:rsidR="006C7287">
              <w:rPr>
                <w:noProof/>
                <w:webHidden/>
              </w:rPr>
              <w:fldChar w:fldCharType="separate"/>
            </w:r>
            <w:r w:rsidR="006C7287">
              <w:rPr>
                <w:noProof/>
                <w:webHidden/>
              </w:rPr>
              <w:t>92</w:t>
            </w:r>
            <w:r w:rsidR="006C7287">
              <w:rPr>
                <w:noProof/>
                <w:webHidden/>
              </w:rPr>
              <w:fldChar w:fldCharType="end"/>
            </w:r>
          </w:hyperlink>
        </w:p>
        <w:p w14:paraId="7782B1E8" w14:textId="27190090" w:rsidR="006C7287" w:rsidRDefault="0043363D">
          <w:pPr>
            <w:pStyle w:val="TOC2"/>
            <w:tabs>
              <w:tab w:val="left" w:pos="960"/>
              <w:tab w:val="right" w:leader="dot" w:pos="9350"/>
            </w:tabs>
            <w:rPr>
              <w:rFonts w:cstheme="minorBidi"/>
              <w:noProof/>
              <w:sz w:val="24"/>
              <w:lang w:val="en-CA" w:bidi="ar-SA"/>
            </w:rPr>
          </w:pPr>
          <w:hyperlink w:anchor="_Toc35260265" w:history="1">
            <w:r w:rsidR="006C7287" w:rsidRPr="00870FC0">
              <w:rPr>
                <w:rStyle w:val="Hyperlink"/>
                <w:rFonts w:ascii="Times New Roman" w:hAnsi="Times New Roman"/>
                <w:noProof/>
                <w:snapToGrid w:val="0"/>
                <w:w w:val="0"/>
              </w:rPr>
              <w:t>6.11</w:t>
            </w:r>
            <w:r w:rsidR="006C7287">
              <w:rPr>
                <w:rFonts w:cstheme="minorBidi"/>
                <w:noProof/>
                <w:sz w:val="24"/>
                <w:lang w:val="en-CA" w:bidi="ar-SA"/>
              </w:rPr>
              <w:tab/>
            </w:r>
            <w:r w:rsidR="006C7287" w:rsidRPr="00870FC0">
              <w:rPr>
                <w:rStyle w:val="Hyperlink"/>
                <w:noProof/>
              </w:rPr>
              <w:t>Land Use Ontology</w:t>
            </w:r>
            <w:r w:rsidR="006C7287">
              <w:rPr>
                <w:noProof/>
                <w:webHidden/>
              </w:rPr>
              <w:tab/>
            </w:r>
            <w:r w:rsidR="006C7287">
              <w:rPr>
                <w:noProof/>
                <w:webHidden/>
              </w:rPr>
              <w:fldChar w:fldCharType="begin"/>
            </w:r>
            <w:r w:rsidR="006C7287">
              <w:rPr>
                <w:noProof/>
                <w:webHidden/>
              </w:rPr>
              <w:instrText xml:space="preserve"> PAGEREF _Toc35260265 \h </w:instrText>
            </w:r>
            <w:r w:rsidR="006C7287">
              <w:rPr>
                <w:noProof/>
                <w:webHidden/>
              </w:rPr>
            </w:r>
            <w:r w:rsidR="006C7287">
              <w:rPr>
                <w:noProof/>
                <w:webHidden/>
              </w:rPr>
              <w:fldChar w:fldCharType="separate"/>
            </w:r>
            <w:r w:rsidR="006C7287">
              <w:rPr>
                <w:noProof/>
                <w:webHidden/>
              </w:rPr>
              <w:t>99</w:t>
            </w:r>
            <w:r w:rsidR="006C7287">
              <w:rPr>
                <w:noProof/>
                <w:webHidden/>
              </w:rPr>
              <w:fldChar w:fldCharType="end"/>
            </w:r>
          </w:hyperlink>
        </w:p>
        <w:p w14:paraId="6BEFFBE7" w14:textId="67AA8302" w:rsidR="006C7287" w:rsidRDefault="0043363D">
          <w:pPr>
            <w:pStyle w:val="TOC2"/>
            <w:tabs>
              <w:tab w:val="left" w:pos="960"/>
              <w:tab w:val="right" w:leader="dot" w:pos="9350"/>
            </w:tabs>
            <w:rPr>
              <w:rFonts w:cstheme="minorBidi"/>
              <w:noProof/>
              <w:sz w:val="24"/>
              <w:lang w:val="en-CA" w:bidi="ar-SA"/>
            </w:rPr>
          </w:pPr>
          <w:hyperlink w:anchor="_Toc35260266" w:history="1">
            <w:r w:rsidR="006C7287" w:rsidRPr="00870FC0">
              <w:rPr>
                <w:rStyle w:val="Hyperlink"/>
                <w:rFonts w:ascii="Times New Roman" w:hAnsi="Times New Roman"/>
                <w:noProof/>
                <w:snapToGrid w:val="0"/>
                <w:w w:val="0"/>
              </w:rPr>
              <w:t>6.12</w:t>
            </w:r>
            <w:r w:rsidR="006C7287">
              <w:rPr>
                <w:rFonts w:cstheme="minorBidi"/>
                <w:noProof/>
                <w:sz w:val="24"/>
                <w:lang w:val="en-CA" w:bidi="ar-SA"/>
              </w:rPr>
              <w:tab/>
            </w:r>
            <w:r w:rsidR="006C7287" w:rsidRPr="00870FC0">
              <w:rPr>
                <w:rStyle w:val="Hyperlink"/>
                <w:noProof/>
              </w:rPr>
              <w:t>Trip Ontology</w:t>
            </w:r>
            <w:r w:rsidR="006C7287">
              <w:rPr>
                <w:noProof/>
                <w:webHidden/>
              </w:rPr>
              <w:tab/>
            </w:r>
            <w:r w:rsidR="006C7287">
              <w:rPr>
                <w:noProof/>
                <w:webHidden/>
              </w:rPr>
              <w:fldChar w:fldCharType="begin"/>
            </w:r>
            <w:r w:rsidR="006C7287">
              <w:rPr>
                <w:noProof/>
                <w:webHidden/>
              </w:rPr>
              <w:instrText xml:space="preserve"> PAGEREF _Toc35260266 \h </w:instrText>
            </w:r>
            <w:r w:rsidR="006C7287">
              <w:rPr>
                <w:noProof/>
                <w:webHidden/>
              </w:rPr>
            </w:r>
            <w:r w:rsidR="006C7287">
              <w:rPr>
                <w:noProof/>
                <w:webHidden/>
              </w:rPr>
              <w:fldChar w:fldCharType="separate"/>
            </w:r>
            <w:r w:rsidR="006C7287">
              <w:rPr>
                <w:noProof/>
                <w:webHidden/>
              </w:rPr>
              <w:t>105</w:t>
            </w:r>
            <w:r w:rsidR="006C7287">
              <w:rPr>
                <w:noProof/>
                <w:webHidden/>
              </w:rPr>
              <w:fldChar w:fldCharType="end"/>
            </w:r>
          </w:hyperlink>
        </w:p>
        <w:p w14:paraId="709FB909" w14:textId="10003E38" w:rsidR="006C7287" w:rsidRDefault="0043363D">
          <w:pPr>
            <w:pStyle w:val="TOC3"/>
            <w:tabs>
              <w:tab w:val="left" w:pos="1200"/>
              <w:tab w:val="right" w:leader="dot" w:pos="9350"/>
            </w:tabs>
            <w:rPr>
              <w:rFonts w:cstheme="minorBidi"/>
              <w:noProof/>
              <w:sz w:val="24"/>
              <w:lang w:val="en-CA" w:bidi="ar-SA"/>
            </w:rPr>
          </w:pPr>
          <w:hyperlink w:anchor="_Toc35260267" w:history="1">
            <w:r w:rsidR="006C7287" w:rsidRPr="00870FC0">
              <w:rPr>
                <w:rStyle w:val="Hyperlink"/>
                <w:noProof/>
              </w:rPr>
              <w:t>6.12.1</w:t>
            </w:r>
            <w:r w:rsidR="006C7287">
              <w:rPr>
                <w:rFonts w:cstheme="minorBidi"/>
                <w:noProof/>
                <w:sz w:val="24"/>
                <w:lang w:val="en-CA" w:bidi="ar-SA"/>
              </w:rPr>
              <w:tab/>
            </w:r>
            <w:r w:rsidR="006C7287" w:rsidRPr="00870FC0">
              <w:rPr>
                <w:rStyle w:val="Hyperlink"/>
                <w:noProof/>
              </w:rPr>
              <w:t>Trip Costs</w:t>
            </w:r>
            <w:r w:rsidR="006C7287">
              <w:rPr>
                <w:noProof/>
                <w:webHidden/>
              </w:rPr>
              <w:tab/>
            </w:r>
            <w:r w:rsidR="006C7287">
              <w:rPr>
                <w:noProof/>
                <w:webHidden/>
              </w:rPr>
              <w:fldChar w:fldCharType="begin"/>
            </w:r>
            <w:r w:rsidR="006C7287">
              <w:rPr>
                <w:noProof/>
                <w:webHidden/>
              </w:rPr>
              <w:instrText xml:space="preserve"> PAGEREF _Toc35260267 \h </w:instrText>
            </w:r>
            <w:r w:rsidR="006C7287">
              <w:rPr>
                <w:noProof/>
                <w:webHidden/>
              </w:rPr>
            </w:r>
            <w:r w:rsidR="006C7287">
              <w:rPr>
                <w:noProof/>
                <w:webHidden/>
              </w:rPr>
              <w:fldChar w:fldCharType="separate"/>
            </w:r>
            <w:r w:rsidR="006C7287">
              <w:rPr>
                <w:noProof/>
                <w:webHidden/>
              </w:rPr>
              <w:t>107</w:t>
            </w:r>
            <w:r w:rsidR="006C7287">
              <w:rPr>
                <w:noProof/>
                <w:webHidden/>
              </w:rPr>
              <w:fldChar w:fldCharType="end"/>
            </w:r>
          </w:hyperlink>
        </w:p>
        <w:p w14:paraId="3A8A92AB" w14:textId="2ABAB144" w:rsidR="006C7287" w:rsidRDefault="0043363D">
          <w:pPr>
            <w:pStyle w:val="TOC2"/>
            <w:tabs>
              <w:tab w:val="left" w:pos="960"/>
              <w:tab w:val="right" w:leader="dot" w:pos="9350"/>
            </w:tabs>
            <w:rPr>
              <w:rFonts w:cstheme="minorBidi"/>
              <w:noProof/>
              <w:sz w:val="24"/>
              <w:lang w:val="en-CA" w:bidi="ar-SA"/>
            </w:rPr>
          </w:pPr>
          <w:hyperlink w:anchor="_Toc35260268" w:history="1">
            <w:r w:rsidR="006C7287" w:rsidRPr="00870FC0">
              <w:rPr>
                <w:rStyle w:val="Hyperlink"/>
                <w:rFonts w:ascii="Times New Roman" w:hAnsi="Times New Roman"/>
                <w:noProof/>
                <w:snapToGrid w:val="0"/>
                <w:w w:val="0"/>
              </w:rPr>
              <w:t>6.13</w:t>
            </w:r>
            <w:r w:rsidR="006C7287">
              <w:rPr>
                <w:rFonts w:cstheme="minorBidi"/>
                <w:noProof/>
                <w:sz w:val="24"/>
                <w:lang w:val="en-CA" w:bidi="ar-SA"/>
              </w:rPr>
              <w:tab/>
            </w:r>
            <w:r w:rsidR="006C7287" w:rsidRPr="00870FC0">
              <w:rPr>
                <w:rStyle w:val="Hyperlink"/>
                <w:noProof/>
              </w:rPr>
              <w:t>Urban System Ontology</w:t>
            </w:r>
            <w:r w:rsidR="006C7287">
              <w:rPr>
                <w:noProof/>
                <w:webHidden/>
              </w:rPr>
              <w:tab/>
            </w:r>
            <w:r w:rsidR="006C7287">
              <w:rPr>
                <w:noProof/>
                <w:webHidden/>
              </w:rPr>
              <w:fldChar w:fldCharType="begin"/>
            </w:r>
            <w:r w:rsidR="006C7287">
              <w:rPr>
                <w:noProof/>
                <w:webHidden/>
              </w:rPr>
              <w:instrText xml:space="preserve"> PAGEREF _Toc35260268 \h </w:instrText>
            </w:r>
            <w:r w:rsidR="006C7287">
              <w:rPr>
                <w:noProof/>
                <w:webHidden/>
              </w:rPr>
            </w:r>
            <w:r w:rsidR="006C7287">
              <w:rPr>
                <w:noProof/>
                <w:webHidden/>
              </w:rPr>
              <w:fldChar w:fldCharType="separate"/>
            </w:r>
            <w:r w:rsidR="006C7287">
              <w:rPr>
                <w:noProof/>
                <w:webHidden/>
              </w:rPr>
              <w:t>108</w:t>
            </w:r>
            <w:r w:rsidR="006C7287">
              <w:rPr>
                <w:noProof/>
                <w:webHidden/>
              </w:rPr>
              <w:fldChar w:fldCharType="end"/>
            </w:r>
          </w:hyperlink>
        </w:p>
        <w:p w14:paraId="71298275" w14:textId="2E9572E0" w:rsidR="006C7287" w:rsidRDefault="0043363D">
          <w:pPr>
            <w:pStyle w:val="TOC1"/>
            <w:rPr>
              <w:rFonts w:cstheme="minorBidi"/>
              <w:noProof/>
              <w:sz w:val="24"/>
              <w:lang w:val="en-CA" w:bidi="ar-SA"/>
            </w:rPr>
          </w:pPr>
          <w:hyperlink w:anchor="_Toc35260269" w:history="1">
            <w:r w:rsidR="006C7287" w:rsidRPr="00870FC0">
              <w:rPr>
                <w:rStyle w:val="Hyperlink"/>
                <w:noProof/>
              </w:rPr>
              <w:t>7</w:t>
            </w:r>
            <w:r w:rsidR="006C7287">
              <w:rPr>
                <w:rFonts w:cstheme="minorBidi"/>
                <w:noProof/>
                <w:sz w:val="24"/>
                <w:lang w:val="en-CA" w:bidi="ar-SA"/>
              </w:rPr>
              <w:tab/>
            </w:r>
            <w:r w:rsidR="006C7287" w:rsidRPr="00870FC0">
              <w:rPr>
                <w:rStyle w:val="Hyperlink"/>
                <w:noProof/>
              </w:rPr>
              <w:t>Extra-logical Design Practices</w:t>
            </w:r>
            <w:r w:rsidR="006C7287">
              <w:rPr>
                <w:noProof/>
                <w:webHidden/>
              </w:rPr>
              <w:tab/>
            </w:r>
            <w:r w:rsidR="006C7287">
              <w:rPr>
                <w:noProof/>
                <w:webHidden/>
              </w:rPr>
              <w:fldChar w:fldCharType="begin"/>
            </w:r>
            <w:r w:rsidR="006C7287">
              <w:rPr>
                <w:noProof/>
                <w:webHidden/>
              </w:rPr>
              <w:instrText xml:space="preserve"> PAGEREF _Toc35260269 \h </w:instrText>
            </w:r>
            <w:r w:rsidR="006C7287">
              <w:rPr>
                <w:noProof/>
                <w:webHidden/>
              </w:rPr>
            </w:r>
            <w:r w:rsidR="006C7287">
              <w:rPr>
                <w:noProof/>
                <w:webHidden/>
              </w:rPr>
              <w:fldChar w:fldCharType="separate"/>
            </w:r>
            <w:r w:rsidR="006C7287">
              <w:rPr>
                <w:noProof/>
                <w:webHidden/>
              </w:rPr>
              <w:t>111</w:t>
            </w:r>
            <w:r w:rsidR="006C7287">
              <w:rPr>
                <w:noProof/>
                <w:webHidden/>
              </w:rPr>
              <w:fldChar w:fldCharType="end"/>
            </w:r>
          </w:hyperlink>
        </w:p>
        <w:p w14:paraId="607EC8A0" w14:textId="5CE68071" w:rsidR="006C7287" w:rsidRDefault="0043363D">
          <w:pPr>
            <w:pStyle w:val="TOC1"/>
            <w:rPr>
              <w:rFonts w:cstheme="minorBidi"/>
              <w:noProof/>
              <w:sz w:val="24"/>
              <w:lang w:val="en-CA" w:bidi="ar-SA"/>
            </w:rPr>
          </w:pPr>
          <w:hyperlink w:anchor="_Toc35260270" w:history="1">
            <w:r w:rsidR="006C7287" w:rsidRPr="00870FC0">
              <w:rPr>
                <w:rStyle w:val="Hyperlink"/>
                <w:noProof/>
              </w:rPr>
              <w:t>8</w:t>
            </w:r>
            <w:r w:rsidR="006C7287">
              <w:rPr>
                <w:rFonts w:cstheme="minorBidi"/>
                <w:noProof/>
                <w:sz w:val="24"/>
                <w:lang w:val="en-CA" w:bidi="ar-SA"/>
              </w:rPr>
              <w:tab/>
            </w:r>
            <w:r w:rsidR="006C7287" w:rsidRPr="00870FC0">
              <w:rPr>
                <w:rStyle w:val="Hyperlink"/>
                <w:noProof/>
              </w:rPr>
              <w:t>Evaluation</w:t>
            </w:r>
            <w:r w:rsidR="006C7287">
              <w:rPr>
                <w:noProof/>
                <w:webHidden/>
              </w:rPr>
              <w:tab/>
            </w:r>
            <w:r w:rsidR="006C7287">
              <w:rPr>
                <w:noProof/>
                <w:webHidden/>
              </w:rPr>
              <w:fldChar w:fldCharType="begin"/>
            </w:r>
            <w:r w:rsidR="006C7287">
              <w:rPr>
                <w:noProof/>
                <w:webHidden/>
              </w:rPr>
              <w:instrText xml:space="preserve"> PAGEREF _Toc35260270 \h </w:instrText>
            </w:r>
            <w:r w:rsidR="006C7287">
              <w:rPr>
                <w:noProof/>
                <w:webHidden/>
              </w:rPr>
            </w:r>
            <w:r w:rsidR="006C7287">
              <w:rPr>
                <w:noProof/>
                <w:webHidden/>
              </w:rPr>
              <w:fldChar w:fldCharType="separate"/>
            </w:r>
            <w:r w:rsidR="006C7287">
              <w:rPr>
                <w:noProof/>
                <w:webHidden/>
              </w:rPr>
              <w:t>112</w:t>
            </w:r>
            <w:r w:rsidR="006C7287">
              <w:rPr>
                <w:noProof/>
                <w:webHidden/>
              </w:rPr>
              <w:fldChar w:fldCharType="end"/>
            </w:r>
          </w:hyperlink>
        </w:p>
        <w:p w14:paraId="7AE3815B" w14:textId="1D257900" w:rsidR="006C7287" w:rsidRDefault="0043363D">
          <w:pPr>
            <w:pStyle w:val="TOC2"/>
            <w:tabs>
              <w:tab w:val="left" w:pos="720"/>
              <w:tab w:val="right" w:leader="dot" w:pos="9350"/>
            </w:tabs>
            <w:rPr>
              <w:rFonts w:cstheme="minorBidi"/>
              <w:noProof/>
              <w:sz w:val="24"/>
              <w:lang w:val="en-CA" w:bidi="ar-SA"/>
            </w:rPr>
          </w:pPr>
          <w:hyperlink w:anchor="_Toc35260271" w:history="1">
            <w:r w:rsidR="006C7287" w:rsidRPr="00870FC0">
              <w:rPr>
                <w:rStyle w:val="Hyperlink"/>
                <w:rFonts w:ascii="Times New Roman" w:hAnsi="Times New Roman"/>
                <w:noProof/>
                <w:snapToGrid w:val="0"/>
                <w:w w:val="0"/>
              </w:rPr>
              <w:t>8.1</w:t>
            </w:r>
            <w:r w:rsidR="006C7287">
              <w:rPr>
                <w:rFonts w:cstheme="minorBidi"/>
                <w:noProof/>
                <w:sz w:val="24"/>
                <w:lang w:val="en-CA" w:bidi="ar-SA"/>
              </w:rPr>
              <w:tab/>
            </w:r>
            <w:r w:rsidR="006C7287" w:rsidRPr="00870FC0">
              <w:rPr>
                <w:rStyle w:val="Hyperlink"/>
                <w:noProof/>
              </w:rPr>
              <w:t>Consistency</w:t>
            </w:r>
            <w:r w:rsidR="006C7287">
              <w:rPr>
                <w:noProof/>
                <w:webHidden/>
              </w:rPr>
              <w:tab/>
            </w:r>
            <w:r w:rsidR="006C7287">
              <w:rPr>
                <w:noProof/>
                <w:webHidden/>
              </w:rPr>
              <w:fldChar w:fldCharType="begin"/>
            </w:r>
            <w:r w:rsidR="006C7287">
              <w:rPr>
                <w:noProof/>
                <w:webHidden/>
              </w:rPr>
              <w:instrText xml:space="preserve"> PAGEREF _Toc35260271 \h </w:instrText>
            </w:r>
            <w:r w:rsidR="006C7287">
              <w:rPr>
                <w:noProof/>
                <w:webHidden/>
              </w:rPr>
            </w:r>
            <w:r w:rsidR="006C7287">
              <w:rPr>
                <w:noProof/>
                <w:webHidden/>
              </w:rPr>
              <w:fldChar w:fldCharType="separate"/>
            </w:r>
            <w:r w:rsidR="006C7287">
              <w:rPr>
                <w:noProof/>
                <w:webHidden/>
              </w:rPr>
              <w:t>112</w:t>
            </w:r>
            <w:r w:rsidR="006C7287">
              <w:rPr>
                <w:noProof/>
                <w:webHidden/>
              </w:rPr>
              <w:fldChar w:fldCharType="end"/>
            </w:r>
          </w:hyperlink>
        </w:p>
        <w:p w14:paraId="04E67B18" w14:textId="2C6919FE" w:rsidR="006C7287" w:rsidRDefault="0043363D">
          <w:pPr>
            <w:pStyle w:val="TOC2"/>
            <w:tabs>
              <w:tab w:val="left" w:pos="720"/>
              <w:tab w:val="right" w:leader="dot" w:pos="9350"/>
            </w:tabs>
            <w:rPr>
              <w:rFonts w:cstheme="minorBidi"/>
              <w:noProof/>
              <w:sz w:val="24"/>
              <w:lang w:val="en-CA" w:bidi="ar-SA"/>
            </w:rPr>
          </w:pPr>
          <w:hyperlink w:anchor="_Toc35260272" w:history="1">
            <w:r w:rsidR="006C7287" w:rsidRPr="00870FC0">
              <w:rPr>
                <w:rStyle w:val="Hyperlink"/>
                <w:rFonts w:ascii="Times New Roman" w:hAnsi="Times New Roman"/>
                <w:noProof/>
                <w:snapToGrid w:val="0"/>
                <w:w w:val="0"/>
              </w:rPr>
              <w:t>8.2</w:t>
            </w:r>
            <w:r w:rsidR="006C7287">
              <w:rPr>
                <w:rFonts w:cstheme="minorBidi"/>
                <w:noProof/>
                <w:sz w:val="24"/>
                <w:lang w:val="en-CA" w:bidi="ar-SA"/>
              </w:rPr>
              <w:tab/>
            </w:r>
            <w:r w:rsidR="006C7287" w:rsidRPr="00870FC0">
              <w:rPr>
                <w:rStyle w:val="Hyperlink"/>
                <w:noProof/>
              </w:rPr>
              <w:t>Competency</w:t>
            </w:r>
            <w:r w:rsidR="006C7287">
              <w:rPr>
                <w:noProof/>
                <w:webHidden/>
              </w:rPr>
              <w:tab/>
            </w:r>
            <w:r w:rsidR="006C7287">
              <w:rPr>
                <w:noProof/>
                <w:webHidden/>
              </w:rPr>
              <w:fldChar w:fldCharType="begin"/>
            </w:r>
            <w:r w:rsidR="006C7287">
              <w:rPr>
                <w:noProof/>
                <w:webHidden/>
              </w:rPr>
              <w:instrText xml:space="preserve"> PAGEREF _Toc35260272 \h </w:instrText>
            </w:r>
            <w:r w:rsidR="006C7287">
              <w:rPr>
                <w:noProof/>
                <w:webHidden/>
              </w:rPr>
            </w:r>
            <w:r w:rsidR="006C7287">
              <w:rPr>
                <w:noProof/>
                <w:webHidden/>
              </w:rPr>
              <w:fldChar w:fldCharType="separate"/>
            </w:r>
            <w:r w:rsidR="006C7287">
              <w:rPr>
                <w:noProof/>
                <w:webHidden/>
              </w:rPr>
              <w:t>113</w:t>
            </w:r>
            <w:r w:rsidR="006C7287">
              <w:rPr>
                <w:noProof/>
                <w:webHidden/>
              </w:rPr>
              <w:fldChar w:fldCharType="end"/>
            </w:r>
          </w:hyperlink>
        </w:p>
        <w:p w14:paraId="190D0516" w14:textId="38C1C67B" w:rsidR="006C7287" w:rsidRDefault="0043363D">
          <w:pPr>
            <w:pStyle w:val="TOC3"/>
            <w:tabs>
              <w:tab w:val="left" w:pos="1200"/>
              <w:tab w:val="right" w:leader="dot" w:pos="9350"/>
            </w:tabs>
            <w:rPr>
              <w:rFonts w:cstheme="minorBidi"/>
              <w:noProof/>
              <w:sz w:val="24"/>
              <w:lang w:val="en-CA" w:bidi="ar-SA"/>
            </w:rPr>
          </w:pPr>
          <w:hyperlink w:anchor="_Toc35260273" w:history="1">
            <w:r w:rsidR="006C7287" w:rsidRPr="00870FC0">
              <w:rPr>
                <w:rStyle w:val="Hyperlink"/>
                <w:noProof/>
              </w:rPr>
              <w:t>8.2.1</w:t>
            </w:r>
            <w:r w:rsidR="006C7287">
              <w:rPr>
                <w:rFonts w:cstheme="minorBidi"/>
                <w:noProof/>
                <w:sz w:val="24"/>
                <w:lang w:val="en-CA" w:bidi="ar-SA"/>
              </w:rPr>
              <w:tab/>
            </w:r>
            <w:r w:rsidR="006C7287" w:rsidRPr="00870FC0">
              <w:rPr>
                <w:rStyle w:val="Hyperlink"/>
                <w:noProof/>
              </w:rPr>
              <w:t>CQs for Land Use and Transportation Simulation</w:t>
            </w:r>
            <w:r w:rsidR="006C7287">
              <w:rPr>
                <w:noProof/>
                <w:webHidden/>
              </w:rPr>
              <w:tab/>
            </w:r>
            <w:r w:rsidR="006C7287">
              <w:rPr>
                <w:noProof/>
                <w:webHidden/>
              </w:rPr>
              <w:fldChar w:fldCharType="begin"/>
            </w:r>
            <w:r w:rsidR="006C7287">
              <w:rPr>
                <w:noProof/>
                <w:webHidden/>
              </w:rPr>
              <w:instrText xml:space="preserve"> PAGEREF _Toc35260273 \h </w:instrText>
            </w:r>
            <w:r w:rsidR="006C7287">
              <w:rPr>
                <w:noProof/>
                <w:webHidden/>
              </w:rPr>
            </w:r>
            <w:r w:rsidR="006C7287">
              <w:rPr>
                <w:noProof/>
                <w:webHidden/>
              </w:rPr>
              <w:fldChar w:fldCharType="separate"/>
            </w:r>
            <w:r w:rsidR="006C7287">
              <w:rPr>
                <w:noProof/>
                <w:webHidden/>
              </w:rPr>
              <w:t>114</w:t>
            </w:r>
            <w:r w:rsidR="006C7287">
              <w:rPr>
                <w:noProof/>
                <w:webHidden/>
              </w:rPr>
              <w:fldChar w:fldCharType="end"/>
            </w:r>
          </w:hyperlink>
        </w:p>
        <w:p w14:paraId="2388EDC4" w14:textId="08676323" w:rsidR="006C7287" w:rsidRDefault="0043363D">
          <w:pPr>
            <w:pStyle w:val="TOC3"/>
            <w:tabs>
              <w:tab w:val="left" w:pos="1200"/>
              <w:tab w:val="right" w:leader="dot" w:pos="9350"/>
            </w:tabs>
            <w:rPr>
              <w:rFonts w:cstheme="minorBidi"/>
              <w:noProof/>
              <w:sz w:val="24"/>
              <w:lang w:val="en-CA" w:bidi="ar-SA"/>
            </w:rPr>
          </w:pPr>
          <w:hyperlink w:anchor="_Toc35260274" w:history="1">
            <w:r w:rsidR="006C7287" w:rsidRPr="00870FC0">
              <w:rPr>
                <w:rStyle w:val="Hyperlink"/>
                <w:noProof/>
              </w:rPr>
              <w:t>8.2.2</w:t>
            </w:r>
            <w:r w:rsidR="006C7287">
              <w:rPr>
                <w:rFonts w:cstheme="minorBidi"/>
                <w:noProof/>
                <w:sz w:val="24"/>
                <w:lang w:val="en-CA" w:bidi="ar-SA"/>
              </w:rPr>
              <w:tab/>
            </w:r>
            <w:r w:rsidR="006C7287" w:rsidRPr="00870FC0">
              <w:rPr>
                <w:rStyle w:val="Hyperlink"/>
                <w:noProof/>
              </w:rPr>
              <w:t>CQs for Transit Research</w:t>
            </w:r>
            <w:r w:rsidR="006C7287">
              <w:rPr>
                <w:noProof/>
                <w:webHidden/>
              </w:rPr>
              <w:tab/>
            </w:r>
            <w:r w:rsidR="006C7287">
              <w:rPr>
                <w:noProof/>
                <w:webHidden/>
              </w:rPr>
              <w:fldChar w:fldCharType="begin"/>
            </w:r>
            <w:r w:rsidR="006C7287">
              <w:rPr>
                <w:noProof/>
                <w:webHidden/>
              </w:rPr>
              <w:instrText xml:space="preserve"> PAGEREF _Toc35260274 \h </w:instrText>
            </w:r>
            <w:r w:rsidR="006C7287">
              <w:rPr>
                <w:noProof/>
                <w:webHidden/>
              </w:rPr>
            </w:r>
            <w:r w:rsidR="006C7287">
              <w:rPr>
                <w:noProof/>
                <w:webHidden/>
              </w:rPr>
              <w:fldChar w:fldCharType="separate"/>
            </w:r>
            <w:r w:rsidR="006C7287">
              <w:rPr>
                <w:noProof/>
                <w:webHidden/>
              </w:rPr>
              <w:t>117</w:t>
            </w:r>
            <w:r w:rsidR="006C7287">
              <w:rPr>
                <w:noProof/>
                <w:webHidden/>
              </w:rPr>
              <w:fldChar w:fldCharType="end"/>
            </w:r>
          </w:hyperlink>
        </w:p>
        <w:p w14:paraId="57164AB3" w14:textId="10F43F22" w:rsidR="006C7287" w:rsidRDefault="0043363D">
          <w:pPr>
            <w:pStyle w:val="TOC3"/>
            <w:tabs>
              <w:tab w:val="left" w:pos="1200"/>
              <w:tab w:val="right" w:leader="dot" w:pos="9350"/>
            </w:tabs>
            <w:rPr>
              <w:rFonts w:cstheme="minorBidi"/>
              <w:noProof/>
              <w:sz w:val="24"/>
              <w:lang w:val="en-CA" w:bidi="ar-SA"/>
            </w:rPr>
          </w:pPr>
          <w:hyperlink w:anchor="_Toc35260275" w:history="1">
            <w:r w:rsidR="006C7287" w:rsidRPr="00870FC0">
              <w:rPr>
                <w:rStyle w:val="Hyperlink"/>
                <w:noProof/>
              </w:rPr>
              <w:t>8.2.3</w:t>
            </w:r>
            <w:r w:rsidR="006C7287">
              <w:rPr>
                <w:rFonts w:cstheme="minorBidi"/>
                <w:noProof/>
                <w:sz w:val="24"/>
                <w:lang w:val="en-CA" w:bidi="ar-SA"/>
              </w:rPr>
              <w:tab/>
            </w:r>
            <w:r w:rsidR="006C7287" w:rsidRPr="00870FC0">
              <w:rPr>
                <w:rStyle w:val="Hyperlink"/>
                <w:noProof/>
              </w:rPr>
              <w:t>CQs for Smart Parking Applications</w:t>
            </w:r>
            <w:r w:rsidR="006C7287">
              <w:rPr>
                <w:noProof/>
                <w:webHidden/>
              </w:rPr>
              <w:tab/>
            </w:r>
            <w:r w:rsidR="006C7287">
              <w:rPr>
                <w:noProof/>
                <w:webHidden/>
              </w:rPr>
              <w:fldChar w:fldCharType="begin"/>
            </w:r>
            <w:r w:rsidR="006C7287">
              <w:rPr>
                <w:noProof/>
                <w:webHidden/>
              </w:rPr>
              <w:instrText xml:space="preserve"> PAGEREF _Toc35260275 \h </w:instrText>
            </w:r>
            <w:r w:rsidR="006C7287">
              <w:rPr>
                <w:noProof/>
                <w:webHidden/>
              </w:rPr>
            </w:r>
            <w:r w:rsidR="006C7287">
              <w:rPr>
                <w:noProof/>
                <w:webHidden/>
              </w:rPr>
              <w:fldChar w:fldCharType="separate"/>
            </w:r>
            <w:r w:rsidR="006C7287">
              <w:rPr>
                <w:noProof/>
                <w:webHidden/>
              </w:rPr>
              <w:t>119</w:t>
            </w:r>
            <w:r w:rsidR="006C7287">
              <w:rPr>
                <w:noProof/>
                <w:webHidden/>
              </w:rPr>
              <w:fldChar w:fldCharType="end"/>
            </w:r>
          </w:hyperlink>
        </w:p>
        <w:p w14:paraId="0D3C8E58" w14:textId="082487E7" w:rsidR="006C7287" w:rsidRDefault="0043363D">
          <w:pPr>
            <w:pStyle w:val="TOC3"/>
            <w:tabs>
              <w:tab w:val="left" w:pos="1200"/>
              <w:tab w:val="right" w:leader="dot" w:pos="9350"/>
            </w:tabs>
            <w:rPr>
              <w:rFonts w:cstheme="minorBidi"/>
              <w:noProof/>
              <w:sz w:val="24"/>
              <w:lang w:val="en-CA" w:bidi="ar-SA"/>
            </w:rPr>
          </w:pPr>
          <w:hyperlink w:anchor="_Toc35260276" w:history="1">
            <w:r w:rsidR="006C7287" w:rsidRPr="00870FC0">
              <w:rPr>
                <w:rStyle w:val="Hyperlink"/>
                <w:noProof/>
              </w:rPr>
              <w:t>8.2.4</w:t>
            </w:r>
            <w:r w:rsidR="006C7287">
              <w:rPr>
                <w:rFonts w:cstheme="minorBidi"/>
                <w:noProof/>
                <w:sz w:val="24"/>
                <w:lang w:val="en-CA" w:bidi="ar-SA"/>
              </w:rPr>
              <w:tab/>
            </w:r>
            <w:r w:rsidR="006C7287" w:rsidRPr="00870FC0">
              <w:rPr>
                <w:rStyle w:val="Hyperlink"/>
                <w:noProof/>
              </w:rPr>
              <w:t xml:space="preserve">CQs for ATIS via </w:t>
            </w:r>
            <w:r w:rsidR="000D2B4D">
              <w:rPr>
                <w:rStyle w:val="Hyperlink"/>
                <w:noProof/>
              </w:rPr>
              <w:t>ITSoS</w:t>
            </w:r>
            <w:r w:rsidR="006C7287">
              <w:rPr>
                <w:noProof/>
                <w:webHidden/>
              </w:rPr>
              <w:tab/>
            </w:r>
            <w:r w:rsidR="006C7287">
              <w:rPr>
                <w:noProof/>
                <w:webHidden/>
              </w:rPr>
              <w:fldChar w:fldCharType="begin"/>
            </w:r>
            <w:r w:rsidR="006C7287">
              <w:rPr>
                <w:noProof/>
                <w:webHidden/>
              </w:rPr>
              <w:instrText xml:space="preserve"> PAGEREF _Toc35260276 \h </w:instrText>
            </w:r>
            <w:r w:rsidR="006C7287">
              <w:rPr>
                <w:noProof/>
                <w:webHidden/>
              </w:rPr>
            </w:r>
            <w:r w:rsidR="006C7287">
              <w:rPr>
                <w:noProof/>
                <w:webHidden/>
              </w:rPr>
              <w:fldChar w:fldCharType="separate"/>
            </w:r>
            <w:r w:rsidR="006C7287">
              <w:rPr>
                <w:noProof/>
                <w:webHidden/>
              </w:rPr>
              <w:t>123</w:t>
            </w:r>
            <w:r w:rsidR="006C7287">
              <w:rPr>
                <w:noProof/>
                <w:webHidden/>
              </w:rPr>
              <w:fldChar w:fldCharType="end"/>
            </w:r>
          </w:hyperlink>
        </w:p>
        <w:p w14:paraId="672D8D39" w14:textId="19559571" w:rsidR="006C7287" w:rsidRDefault="0043363D">
          <w:pPr>
            <w:pStyle w:val="TOC3"/>
            <w:tabs>
              <w:tab w:val="left" w:pos="1200"/>
              <w:tab w:val="right" w:leader="dot" w:pos="9350"/>
            </w:tabs>
            <w:rPr>
              <w:rFonts w:cstheme="minorBidi"/>
              <w:noProof/>
              <w:sz w:val="24"/>
              <w:lang w:val="en-CA" w:bidi="ar-SA"/>
            </w:rPr>
          </w:pPr>
          <w:hyperlink w:anchor="_Toc35260277" w:history="1">
            <w:r w:rsidR="006C7287" w:rsidRPr="00870FC0">
              <w:rPr>
                <w:rStyle w:val="Hyperlink"/>
                <w:noProof/>
              </w:rPr>
              <w:t>8.2.5</w:t>
            </w:r>
            <w:r w:rsidR="006C7287">
              <w:rPr>
                <w:rFonts w:cstheme="minorBidi"/>
                <w:noProof/>
                <w:sz w:val="24"/>
                <w:lang w:val="en-CA" w:bidi="ar-SA"/>
              </w:rPr>
              <w:tab/>
            </w:r>
            <w:r w:rsidR="006C7287" w:rsidRPr="00870FC0">
              <w:rPr>
                <w:rStyle w:val="Hyperlink"/>
                <w:noProof/>
              </w:rPr>
              <w:t>CQs for ArcGIS Query Support</w:t>
            </w:r>
            <w:r w:rsidR="006C7287">
              <w:rPr>
                <w:noProof/>
                <w:webHidden/>
              </w:rPr>
              <w:tab/>
            </w:r>
            <w:r w:rsidR="006C7287">
              <w:rPr>
                <w:noProof/>
                <w:webHidden/>
              </w:rPr>
              <w:fldChar w:fldCharType="begin"/>
            </w:r>
            <w:r w:rsidR="006C7287">
              <w:rPr>
                <w:noProof/>
                <w:webHidden/>
              </w:rPr>
              <w:instrText xml:space="preserve"> PAGEREF _Toc35260277 \h </w:instrText>
            </w:r>
            <w:r w:rsidR="006C7287">
              <w:rPr>
                <w:noProof/>
                <w:webHidden/>
              </w:rPr>
            </w:r>
            <w:r w:rsidR="006C7287">
              <w:rPr>
                <w:noProof/>
                <w:webHidden/>
              </w:rPr>
              <w:fldChar w:fldCharType="separate"/>
            </w:r>
            <w:r w:rsidR="006C7287">
              <w:rPr>
                <w:noProof/>
                <w:webHidden/>
              </w:rPr>
              <w:t>125</w:t>
            </w:r>
            <w:r w:rsidR="006C7287">
              <w:rPr>
                <w:noProof/>
                <w:webHidden/>
              </w:rPr>
              <w:fldChar w:fldCharType="end"/>
            </w:r>
          </w:hyperlink>
        </w:p>
        <w:p w14:paraId="598FB9F1" w14:textId="644F885A" w:rsidR="006C7287" w:rsidRDefault="0043363D">
          <w:pPr>
            <w:pStyle w:val="TOC1"/>
            <w:rPr>
              <w:rFonts w:cstheme="minorBidi"/>
              <w:noProof/>
              <w:sz w:val="24"/>
              <w:lang w:val="en-CA" w:bidi="ar-SA"/>
            </w:rPr>
          </w:pPr>
          <w:hyperlink w:anchor="_Toc35260278" w:history="1">
            <w:r w:rsidR="006C7287" w:rsidRPr="00870FC0">
              <w:rPr>
                <w:rStyle w:val="Hyperlink"/>
                <w:noProof/>
              </w:rPr>
              <w:t>9</w:t>
            </w:r>
            <w:r w:rsidR="006C7287">
              <w:rPr>
                <w:rFonts w:cstheme="minorBidi"/>
                <w:noProof/>
                <w:sz w:val="24"/>
                <w:lang w:val="en-CA" w:bidi="ar-SA"/>
              </w:rPr>
              <w:tab/>
            </w:r>
            <w:r w:rsidR="006C7287" w:rsidRPr="00870FC0">
              <w:rPr>
                <w:rStyle w:val="Hyperlink"/>
                <w:noProof/>
              </w:rPr>
              <w:t>Application</w:t>
            </w:r>
            <w:r w:rsidR="006C7287">
              <w:rPr>
                <w:noProof/>
                <w:webHidden/>
              </w:rPr>
              <w:tab/>
            </w:r>
            <w:r w:rsidR="006C7287">
              <w:rPr>
                <w:noProof/>
                <w:webHidden/>
              </w:rPr>
              <w:fldChar w:fldCharType="begin"/>
            </w:r>
            <w:r w:rsidR="006C7287">
              <w:rPr>
                <w:noProof/>
                <w:webHidden/>
              </w:rPr>
              <w:instrText xml:space="preserve"> PAGEREF _Toc35260278 \h </w:instrText>
            </w:r>
            <w:r w:rsidR="006C7287">
              <w:rPr>
                <w:noProof/>
                <w:webHidden/>
              </w:rPr>
            </w:r>
            <w:r w:rsidR="006C7287">
              <w:rPr>
                <w:noProof/>
                <w:webHidden/>
              </w:rPr>
              <w:fldChar w:fldCharType="separate"/>
            </w:r>
            <w:r w:rsidR="006C7287">
              <w:rPr>
                <w:noProof/>
                <w:webHidden/>
              </w:rPr>
              <w:t>125</w:t>
            </w:r>
            <w:r w:rsidR="006C7287">
              <w:rPr>
                <w:noProof/>
                <w:webHidden/>
              </w:rPr>
              <w:fldChar w:fldCharType="end"/>
            </w:r>
          </w:hyperlink>
        </w:p>
        <w:p w14:paraId="79DD4483" w14:textId="49F439C0" w:rsidR="006C7287" w:rsidRDefault="0043363D">
          <w:pPr>
            <w:pStyle w:val="TOC2"/>
            <w:tabs>
              <w:tab w:val="left" w:pos="720"/>
              <w:tab w:val="right" w:leader="dot" w:pos="9350"/>
            </w:tabs>
            <w:rPr>
              <w:rFonts w:cstheme="minorBidi"/>
              <w:noProof/>
              <w:sz w:val="24"/>
              <w:lang w:val="en-CA" w:bidi="ar-SA"/>
            </w:rPr>
          </w:pPr>
          <w:hyperlink w:anchor="_Toc35260279" w:history="1">
            <w:r w:rsidR="006C7287" w:rsidRPr="00870FC0">
              <w:rPr>
                <w:rStyle w:val="Hyperlink"/>
                <w:rFonts w:ascii="Times New Roman" w:hAnsi="Times New Roman"/>
                <w:noProof/>
                <w:snapToGrid w:val="0"/>
                <w:w w:val="0"/>
              </w:rPr>
              <w:t>9.1</w:t>
            </w:r>
            <w:r w:rsidR="006C7287">
              <w:rPr>
                <w:rFonts w:cstheme="minorBidi"/>
                <w:noProof/>
                <w:sz w:val="24"/>
                <w:lang w:val="en-CA" w:bidi="ar-SA"/>
              </w:rPr>
              <w:tab/>
            </w:r>
            <w:r w:rsidR="006C7287" w:rsidRPr="00870FC0">
              <w:rPr>
                <w:rStyle w:val="Hyperlink"/>
                <w:noProof/>
              </w:rPr>
              <w:t>Exploration of Travel Model Data</w:t>
            </w:r>
            <w:r w:rsidR="006C7287">
              <w:rPr>
                <w:noProof/>
                <w:webHidden/>
              </w:rPr>
              <w:tab/>
            </w:r>
            <w:r w:rsidR="006C7287">
              <w:rPr>
                <w:noProof/>
                <w:webHidden/>
              </w:rPr>
              <w:fldChar w:fldCharType="begin"/>
            </w:r>
            <w:r w:rsidR="006C7287">
              <w:rPr>
                <w:noProof/>
                <w:webHidden/>
              </w:rPr>
              <w:instrText xml:space="preserve"> PAGEREF _Toc35260279 \h </w:instrText>
            </w:r>
            <w:r w:rsidR="006C7287">
              <w:rPr>
                <w:noProof/>
                <w:webHidden/>
              </w:rPr>
            </w:r>
            <w:r w:rsidR="006C7287">
              <w:rPr>
                <w:noProof/>
                <w:webHidden/>
              </w:rPr>
              <w:fldChar w:fldCharType="separate"/>
            </w:r>
            <w:r w:rsidR="006C7287">
              <w:rPr>
                <w:noProof/>
                <w:webHidden/>
              </w:rPr>
              <w:t>126</w:t>
            </w:r>
            <w:r w:rsidR="006C7287">
              <w:rPr>
                <w:noProof/>
                <w:webHidden/>
              </w:rPr>
              <w:fldChar w:fldCharType="end"/>
            </w:r>
          </w:hyperlink>
        </w:p>
        <w:p w14:paraId="389A605C" w14:textId="20A17974" w:rsidR="006C7287" w:rsidRDefault="0043363D">
          <w:pPr>
            <w:pStyle w:val="TOC3"/>
            <w:tabs>
              <w:tab w:val="left" w:pos="1200"/>
              <w:tab w:val="right" w:leader="dot" w:pos="9350"/>
            </w:tabs>
            <w:rPr>
              <w:rFonts w:cstheme="minorBidi"/>
              <w:noProof/>
              <w:sz w:val="24"/>
              <w:lang w:val="en-CA" w:bidi="ar-SA"/>
            </w:rPr>
          </w:pPr>
          <w:hyperlink w:anchor="_Toc35260280" w:history="1">
            <w:r w:rsidR="006C7287" w:rsidRPr="00870FC0">
              <w:rPr>
                <w:rStyle w:val="Hyperlink"/>
                <w:noProof/>
              </w:rPr>
              <w:t>9.1.1</w:t>
            </w:r>
            <w:r w:rsidR="006C7287">
              <w:rPr>
                <w:rFonts w:cstheme="minorBidi"/>
                <w:noProof/>
                <w:sz w:val="24"/>
                <w:lang w:val="en-CA" w:bidi="ar-SA"/>
              </w:rPr>
              <w:tab/>
            </w:r>
            <w:r w:rsidR="006C7287" w:rsidRPr="00870FC0">
              <w:rPr>
                <w:rStyle w:val="Hyperlink"/>
                <w:noProof/>
              </w:rPr>
              <w:t>Summary of Facets</w:t>
            </w:r>
            <w:r w:rsidR="006C7287">
              <w:rPr>
                <w:noProof/>
                <w:webHidden/>
              </w:rPr>
              <w:tab/>
            </w:r>
            <w:r w:rsidR="006C7287">
              <w:rPr>
                <w:noProof/>
                <w:webHidden/>
              </w:rPr>
              <w:fldChar w:fldCharType="begin"/>
            </w:r>
            <w:r w:rsidR="006C7287">
              <w:rPr>
                <w:noProof/>
                <w:webHidden/>
              </w:rPr>
              <w:instrText xml:space="preserve"> PAGEREF _Toc35260280 \h </w:instrText>
            </w:r>
            <w:r w:rsidR="006C7287">
              <w:rPr>
                <w:noProof/>
                <w:webHidden/>
              </w:rPr>
            </w:r>
            <w:r w:rsidR="006C7287">
              <w:rPr>
                <w:noProof/>
                <w:webHidden/>
              </w:rPr>
              <w:fldChar w:fldCharType="separate"/>
            </w:r>
            <w:r w:rsidR="006C7287">
              <w:rPr>
                <w:noProof/>
                <w:webHidden/>
              </w:rPr>
              <w:t>127</w:t>
            </w:r>
            <w:r w:rsidR="006C7287">
              <w:rPr>
                <w:noProof/>
                <w:webHidden/>
              </w:rPr>
              <w:fldChar w:fldCharType="end"/>
            </w:r>
          </w:hyperlink>
        </w:p>
        <w:p w14:paraId="156F6C30" w14:textId="5852F14B" w:rsidR="006C7287" w:rsidRDefault="0043363D">
          <w:pPr>
            <w:pStyle w:val="TOC3"/>
            <w:tabs>
              <w:tab w:val="left" w:pos="1200"/>
              <w:tab w:val="right" w:leader="dot" w:pos="9350"/>
            </w:tabs>
            <w:rPr>
              <w:rFonts w:cstheme="minorBidi"/>
              <w:noProof/>
              <w:sz w:val="24"/>
              <w:lang w:val="en-CA" w:bidi="ar-SA"/>
            </w:rPr>
          </w:pPr>
          <w:hyperlink w:anchor="_Toc35260281" w:history="1">
            <w:r w:rsidR="006C7287" w:rsidRPr="00870FC0">
              <w:rPr>
                <w:rStyle w:val="Hyperlink"/>
                <w:noProof/>
              </w:rPr>
              <w:t>9.1.2</w:t>
            </w:r>
            <w:r w:rsidR="006C7287">
              <w:rPr>
                <w:rFonts w:cstheme="minorBidi"/>
                <w:noProof/>
                <w:sz w:val="24"/>
                <w:lang w:val="en-CA" w:bidi="ar-SA"/>
              </w:rPr>
              <w:tab/>
            </w:r>
            <w:r w:rsidR="006C7287" w:rsidRPr="00870FC0">
              <w:rPr>
                <w:rStyle w:val="Hyperlink"/>
                <w:noProof/>
              </w:rPr>
              <w:t>Data Mappings</w:t>
            </w:r>
            <w:r w:rsidR="006C7287">
              <w:rPr>
                <w:noProof/>
                <w:webHidden/>
              </w:rPr>
              <w:tab/>
            </w:r>
            <w:r w:rsidR="006C7287">
              <w:rPr>
                <w:noProof/>
                <w:webHidden/>
              </w:rPr>
              <w:fldChar w:fldCharType="begin"/>
            </w:r>
            <w:r w:rsidR="006C7287">
              <w:rPr>
                <w:noProof/>
                <w:webHidden/>
              </w:rPr>
              <w:instrText xml:space="preserve"> PAGEREF _Toc35260281 \h </w:instrText>
            </w:r>
            <w:r w:rsidR="006C7287">
              <w:rPr>
                <w:noProof/>
                <w:webHidden/>
              </w:rPr>
            </w:r>
            <w:r w:rsidR="006C7287">
              <w:rPr>
                <w:noProof/>
                <w:webHidden/>
              </w:rPr>
              <w:fldChar w:fldCharType="separate"/>
            </w:r>
            <w:r w:rsidR="006C7287">
              <w:rPr>
                <w:noProof/>
                <w:webHidden/>
              </w:rPr>
              <w:t>129</w:t>
            </w:r>
            <w:r w:rsidR="006C7287">
              <w:rPr>
                <w:noProof/>
                <w:webHidden/>
              </w:rPr>
              <w:fldChar w:fldCharType="end"/>
            </w:r>
          </w:hyperlink>
        </w:p>
        <w:p w14:paraId="6E961AD7" w14:textId="6A5A5D8E" w:rsidR="006C7287" w:rsidRDefault="0043363D">
          <w:pPr>
            <w:pStyle w:val="TOC3"/>
            <w:tabs>
              <w:tab w:val="left" w:pos="1200"/>
              <w:tab w:val="right" w:leader="dot" w:pos="9350"/>
            </w:tabs>
            <w:rPr>
              <w:rFonts w:cstheme="minorBidi"/>
              <w:noProof/>
              <w:sz w:val="24"/>
              <w:lang w:val="en-CA" w:bidi="ar-SA"/>
            </w:rPr>
          </w:pPr>
          <w:hyperlink w:anchor="_Toc35260282" w:history="1">
            <w:r w:rsidR="006C7287" w:rsidRPr="00870FC0">
              <w:rPr>
                <w:rStyle w:val="Hyperlink"/>
                <w:noProof/>
              </w:rPr>
              <w:t>9.1.3</w:t>
            </w:r>
            <w:r w:rsidR="006C7287">
              <w:rPr>
                <w:rFonts w:cstheme="minorBidi"/>
                <w:noProof/>
                <w:sz w:val="24"/>
                <w:lang w:val="en-CA" w:bidi="ar-SA"/>
              </w:rPr>
              <w:tab/>
            </w:r>
            <w:r w:rsidR="006C7287" w:rsidRPr="00870FC0">
              <w:rPr>
                <w:rStyle w:val="Hyperlink"/>
                <w:noProof/>
              </w:rPr>
              <w:t>Future Work</w:t>
            </w:r>
            <w:r w:rsidR="006C7287">
              <w:rPr>
                <w:noProof/>
                <w:webHidden/>
              </w:rPr>
              <w:tab/>
            </w:r>
            <w:r w:rsidR="006C7287">
              <w:rPr>
                <w:noProof/>
                <w:webHidden/>
              </w:rPr>
              <w:fldChar w:fldCharType="begin"/>
            </w:r>
            <w:r w:rsidR="006C7287">
              <w:rPr>
                <w:noProof/>
                <w:webHidden/>
              </w:rPr>
              <w:instrText xml:space="preserve"> PAGEREF _Toc35260282 \h </w:instrText>
            </w:r>
            <w:r w:rsidR="006C7287">
              <w:rPr>
                <w:noProof/>
                <w:webHidden/>
              </w:rPr>
            </w:r>
            <w:r w:rsidR="006C7287">
              <w:rPr>
                <w:noProof/>
                <w:webHidden/>
              </w:rPr>
              <w:fldChar w:fldCharType="separate"/>
            </w:r>
            <w:r w:rsidR="006C7287">
              <w:rPr>
                <w:noProof/>
                <w:webHidden/>
              </w:rPr>
              <w:t>130</w:t>
            </w:r>
            <w:r w:rsidR="006C7287">
              <w:rPr>
                <w:noProof/>
                <w:webHidden/>
              </w:rPr>
              <w:fldChar w:fldCharType="end"/>
            </w:r>
          </w:hyperlink>
        </w:p>
        <w:p w14:paraId="0F90AD29" w14:textId="6B34EF62" w:rsidR="006C7287" w:rsidRDefault="0043363D">
          <w:pPr>
            <w:pStyle w:val="TOC2"/>
            <w:tabs>
              <w:tab w:val="left" w:pos="720"/>
              <w:tab w:val="right" w:leader="dot" w:pos="9350"/>
            </w:tabs>
            <w:rPr>
              <w:rFonts w:cstheme="minorBidi"/>
              <w:noProof/>
              <w:sz w:val="24"/>
              <w:lang w:val="en-CA" w:bidi="ar-SA"/>
            </w:rPr>
          </w:pPr>
          <w:hyperlink w:anchor="_Toc35260283" w:history="1">
            <w:r w:rsidR="006C7287" w:rsidRPr="00870FC0">
              <w:rPr>
                <w:rStyle w:val="Hyperlink"/>
                <w:rFonts w:ascii="Times New Roman" w:hAnsi="Times New Roman"/>
                <w:noProof/>
                <w:snapToGrid w:val="0"/>
                <w:w w:val="0"/>
              </w:rPr>
              <w:t>9.2</w:t>
            </w:r>
            <w:r w:rsidR="006C7287">
              <w:rPr>
                <w:rFonts w:cstheme="minorBidi"/>
                <w:noProof/>
                <w:sz w:val="24"/>
                <w:lang w:val="en-CA" w:bidi="ar-SA"/>
              </w:rPr>
              <w:tab/>
            </w:r>
            <w:r w:rsidR="006C7287" w:rsidRPr="00870FC0">
              <w:rPr>
                <w:rStyle w:val="Hyperlink"/>
                <w:noProof/>
              </w:rPr>
              <w:t>Analysis of TTC Data for Bus Bridging Study</w:t>
            </w:r>
            <w:r w:rsidR="006C7287">
              <w:rPr>
                <w:noProof/>
                <w:webHidden/>
              </w:rPr>
              <w:tab/>
            </w:r>
            <w:r w:rsidR="006C7287">
              <w:rPr>
                <w:noProof/>
                <w:webHidden/>
              </w:rPr>
              <w:fldChar w:fldCharType="begin"/>
            </w:r>
            <w:r w:rsidR="006C7287">
              <w:rPr>
                <w:noProof/>
                <w:webHidden/>
              </w:rPr>
              <w:instrText xml:space="preserve"> PAGEREF _Toc35260283 \h </w:instrText>
            </w:r>
            <w:r w:rsidR="006C7287">
              <w:rPr>
                <w:noProof/>
                <w:webHidden/>
              </w:rPr>
            </w:r>
            <w:r w:rsidR="006C7287">
              <w:rPr>
                <w:noProof/>
                <w:webHidden/>
              </w:rPr>
              <w:fldChar w:fldCharType="separate"/>
            </w:r>
            <w:r w:rsidR="006C7287">
              <w:rPr>
                <w:noProof/>
                <w:webHidden/>
              </w:rPr>
              <w:t>130</w:t>
            </w:r>
            <w:r w:rsidR="006C7287">
              <w:rPr>
                <w:noProof/>
                <w:webHidden/>
              </w:rPr>
              <w:fldChar w:fldCharType="end"/>
            </w:r>
          </w:hyperlink>
        </w:p>
        <w:p w14:paraId="3C4FA588" w14:textId="2193C2EE" w:rsidR="006C7287" w:rsidRDefault="0043363D">
          <w:pPr>
            <w:pStyle w:val="TOC3"/>
            <w:tabs>
              <w:tab w:val="left" w:pos="1200"/>
              <w:tab w:val="right" w:leader="dot" w:pos="9350"/>
            </w:tabs>
            <w:rPr>
              <w:rFonts w:cstheme="minorBidi"/>
              <w:noProof/>
              <w:sz w:val="24"/>
              <w:lang w:val="en-CA" w:bidi="ar-SA"/>
            </w:rPr>
          </w:pPr>
          <w:hyperlink w:anchor="_Toc35260284" w:history="1">
            <w:r w:rsidR="006C7287" w:rsidRPr="00870FC0">
              <w:rPr>
                <w:rStyle w:val="Hyperlink"/>
                <w:noProof/>
              </w:rPr>
              <w:t>9.2.1</w:t>
            </w:r>
            <w:r w:rsidR="006C7287">
              <w:rPr>
                <w:rFonts w:cstheme="minorBidi"/>
                <w:noProof/>
                <w:sz w:val="24"/>
                <w:lang w:val="en-CA" w:bidi="ar-SA"/>
              </w:rPr>
              <w:tab/>
            </w:r>
            <w:r w:rsidR="006C7287" w:rsidRPr="00870FC0">
              <w:rPr>
                <w:rStyle w:val="Hyperlink"/>
                <w:noProof/>
              </w:rPr>
              <w:t>Data mapping</w:t>
            </w:r>
            <w:r w:rsidR="006C7287">
              <w:rPr>
                <w:noProof/>
                <w:webHidden/>
              </w:rPr>
              <w:tab/>
            </w:r>
            <w:r w:rsidR="006C7287">
              <w:rPr>
                <w:noProof/>
                <w:webHidden/>
              </w:rPr>
              <w:fldChar w:fldCharType="begin"/>
            </w:r>
            <w:r w:rsidR="006C7287">
              <w:rPr>
                <w:noProof/>
                <w:webHidden/>
              </w:rPr>
              <w:instrText xml:space="preserve"> PAGEREF _Toc35260284 \h </w:instrText>
            </w:r>
            <w:r w:rsidR="006C7287">
              <w:rPr>
                <w:noProof/>
                <w:webHidden/>
              </w:rPr>
            </w:r>
            <w:r w:rsidR="006C7287">
              <w:rPr>
                <w:noProof/>
                <w:webHidden/>
              </w:rPr>
              <w:fldChar w:fldCharType="separate"/>
            </w:r>
            <w:r w:rsidR="006C7287">
              <w:rPr>
                <w:noProof/>
                <w:webHidden/>
              </w:rPr>
              <w:t>130</w:t>
            </w:r>
            <w:r w:rsidR="006C7287">
              <w:rPr>
                <w:noProof/>
                <w:webHidden/>
              </w:rPr>
              <w:fldChar w:fldCharType="end"/>
            </w:r>
          </w:hyperlink>
        </w:p>
        <w:p w14:paraId="568E2F9E" w14:textId="01733A95" w:rsidR="006C7287" w:rsidRDefault="0043363D">
          <w:pPr>
            <w:pStyle w:val="TOC3"/>
            <w:tabs>
              <w:tab w:val="left" w:pos="1200"/>
              <w:tab w:val="right" w:leader="dot" w:pos="9350"/>
            </w:tabs>
            <w:rPr>
              <w:rFonts w:cstheme="minorBidi"/>
              <w:noProof/>
              <w:sz w:val="24"/>
              <w:lang w:val="en-CA" w:bidi="ar-SA"/>
            </w:rPr>
          </w:pPr>
          <w:hyperlink w:anchor="_Toc35260285" w:history="1">
            <w:r w:rsidR="006C7287" w:rsidRPr="00870FC0">
              <w:rPr>
                <w:rStyle w:val="Hyperlink"/>
                <w:noProof/>
              </w:rPr>
              <w:t>9.2.2</w:t>
            </w:r>
            <w:r w:rsidR="006C7287">
              <w:rPr>
                <w:rFonts w:cstheme="minorBidi"/>
                <w:noProof/>
                <w:sz w:val="24"/>
                <w:lang w:val="en-CA" w:bidi="ar-SA"/>
              </w:rPr>
              <w:tab/>
            </w:r>
            <w:r w:rsidR="006C7287" w:rsidRPr="00870FC0">
              <w:rPr>
                <w:rStyle w:val="Hyperlink"/>
                <w:noProof/>
              </w:rPr>
              <w:t>Queries</w:t>
            </w:r>
            <w:r w:rsidR="006C7287">
              <w:rPr>
                <w:noProof/>
                <w:webHidden/>
              </w:rPr>
              <w:tab/>
            </w:r>
            <w:r w:rsidR="006C7287">
              <w:rPr>
                <w:noProof/>
                <w:webHidden/>
              </w:rPr>
              <w:fldChar w:fldCharType="begin"/>
            </w:r>
            <w:r w:rsidR="006C7287">
              <w:rPr>
                <w:noProof/>
                <w:webHidden/>
              </w:rPr>
              <w:instrText xml:space="preserve"> PAGEREF _Toc35260285 \h </w:instrText>
            </w:r>
            <w:r w:rsidR="006C7287">
              <w:rPr>
                <w:noProof/>
                <w:webHidden/>
              </w:rPr>
            </w:r>
            <w:r w:rsidR="006C7287">
              <w:rPr>
                <w:noProof/>
                <w:webHidden/>
              </w:rPr>
              <w:fldChar w:fldCharType="separate"/>
            </w:r>
            <w:r w:rsidR="006C7287">
              <w:rPr>
                <w:noProof/>
                <w:webHidden/>
              </w:rPr>
              <w:t>131</w:t>
            </w:r>
            <w:r w:rsidR="006C7287">
              <w:rPr>
                <w:noProof/>
                <w:webHidden/>
              </w:rPr>
              <w:fldChar w:fldCharType="end"/>
            </w:r>
          </w:hyperlink>
        </w:p>
        <w:p w14:paraId="27C598BE" w14:textId="5FC521CE" w:rsidR="006C7287" w:rsidRDefault="0043363D">
          <w:pPr>
            <w:pStyle w:val="TOC3"/>
            <w:tabs>
              <w:tab w:val="left" w:pos="1200"/>
              <w:tab w:val="right" w:leader="dot" w:pos="9350"/>
            </w:tabs>
            <w:rPr>
              <w:rFonts w:cstheme="minorBidi"/>
              <w:noProof/>
              <w:sz w:val="24"/>
              <w:lang w:val="en-CA" w:bidi="ar-SA"/>
            </w:rPr>
          </w:pPr>
          <w:hyperlink w:anchor="_Toc35260286" w:history="1">
            <w:r w:rsidR="006C7287" w:rsidRPr="00870FC0">
              <w:rPr>
                <w:rStyle w:val="Hyperlink"/>
                <w:noProof/>
              </w:rPr>
              <w:t>9.2.3</w:t>
            </w:r>
            <w:r w:rsidR="006C7287">
              <w:rPr>
                <w:rFonts w:cstheme="minorBidi"/>
                <w:noProof/>
                <w:sz w:val="24"/>
                <w:lang w:val="en-CA" w:bidi="ar-SA"/>
              </w:rPr>
              <w:tab/>
            </w:r>
            <w:r w:rsidR="006C7287" w:rsidRPr="00870FC0">
              <w:rPr>
                <w:rStyle w:val="Hyperlink"/>
                <w:noProof/>
              </w:rPr>
              <w:t>Future Work</w:t>
            </w:r>
            <w:r w:rsidR="006C7287">
              <w:rPr>
                <w:noProof/>
                <w:webHidden/>
              </w:rPr>
              <w:tab/>
            </w:r>
            <w:r w:rsidR="006C7287">
              <w:rPr>
                <w:noProof/>
                <w:webHidden/>
              </w:rPr>
              <w:fldChar w:fldCharType="begin"/>
            </w:r>
            <w:r w:rsidR="006C7287">
              <w:rPr>
                <w:noProof/>
                <w:webHidden/>
              </w:rPr>
              <w:instrText xml:space="preserve"> PAGEREF _Toc35260286 \h </w:instrText>
            </w:r>
            <w:r w:rsidR="006C7287">
              <w:rPr>
                <w:noProof/>
                <w:webHidden/>
              </w:rPr>
            </w:r>
            <w:r w:rsidR="006C7287">
              <w:rPr>
                <w:noProof/>
                <w:webHidden/>
              </w:rPr>
              <w:fldChar w:fldCharType="separate"/>
            </w:r>
            <w:r w:rsidR="006C7287">
              <w:rPr>
                <w:noProof/>
                <w:webHidden/>
              </w:rPr>
              <w:t>131</w:t>
            </w:r>
            <w:r w:rsidR="006C7287">
              <w:rPr>
                <w:noProof/>
                <w:webHidden/>
              </w:rPr>
              <w:fldChar w:fldCharType="end"/>
            </w:r>
          </w:hyperlink>
        </w:p>
        <w:p w14:paraId="62816A6B" w14:textId="16638399" w:rsidR="006C7287" w:rsidRDefault="0043363D">
          <w:pPr>
            <w:pStyle w:val="TOC2"/>
            <w:tabs>
              <w:tab w:val="left" w:pos="720"/>
              <w:tab w:val="right" w:leader="dot" w:pos="9350"/>
            </w:tabs>
            <w:rPr>
              <w:rFonts w:cstheme="minorBidi"/>
              <w:noProof/>
              <w:sz w:val="24"/>
              <w:lang w:val="en-CA" w:bidi="ar-SA"/>
            </w:rPr>
          </w:pPr>
          <w:hyperlink w:anchor="_Toc35260287" w:history="1">
            <w:r w:rsidR="006C7287" w:rsidRPr="00870FC0">
              <w:rPr>
                <w:rStyle w:val="Hyperlink"/>
                <w:rFonts w:ascii="Times New Roman" w:hAnsi="Times New Roman"/>
                <w:noProof/>
                <w:snapToGrid w:val="0"/>
                <w:w w:val="0"/>
              </w:rPr>
              <w:t>9.3</w:t>
            </w:r>
            <w:r w:rsidR="006C7287">
              <w:rPr>
                <w:rFonts w:cstheme="minorBidi"/>
                <w:noProof/>
                <w:sz w:val="24"/>
                <w:lang w:val="en-CA" w:bidi="ar-SA"/>
              </w:rPr>
              <w:tab/>
            </w:r>
            <w:r w:rsidR="006C7287" w:rsidRPr="00870FC0">
              <w:rPr>
                <w:rStyle w:val="Hyperlink"/>
                <w:noProof/>
              </w:rPr>
              <w:t xml:space="preserve">Ontology for ATIS in the </w:t>
            </w:r>
            <w:r w:rsidR="000D2B4D">
              <w:rPr>
                <w:rStyle w:val="Hyperlink"/>
                <w:noProof/>
              </w:rPr>
              <w:t>ITSoS</w:t>
            </w:r>
            <w:r w:rsidR="006C7287" w:rsidRPr="00870FC0">
              <w:rPr>
                <w:rStyle w:val="Hyperlink"/>
                <w:noProof/>
              </w:rPr>
              <w:t xml:space="preserve"> Architecture</w:t>
            </w:r>
            <w:r w:rsidR="006C7287">
              <w:rPr>
                <w:noProof/>
                <w:webHidden/>
              </w:rPr>
              <w:tab/>
            </w:r>
            <w:r w:rsidR="006C7287">
              <w:rPr>
                <w:noProof/>
                <w:webHidden/>
              </w:rPr>
              <w:fldChar w:fldCharType="begin"/>
            </w:r>
            <w:r w:rsidR="006C7287">
              <w:rPr>
                <w:noProof/>
                <w:webHidden/>
              </w:rPr>
              <w:instrText xml:space="preserve"> PAGEREF _Toc35260287 \h </w:instrText>
            </w:r>
            <w:r w:rsidR="006C7287">
              <w:rPr>
                <w:noProof/>
                <w:webHidden/>
              </w:rPr>
            </w:r>
            <w:r w:rsidR="006C7287">
              <w:rPr>
                <w:noProof/>
                <w:webHidden/>
              </w:rPr>
              <w:fldChar w:fldCharType="separate"/>
            </w:r>
            <w:r w:rsidR="006C7287">
              <w:rPr>
                <w:noProof/>
                <w:webHidden/>
              </w:rPr>
              <w:t>132</w:t>
            </w:r>
            <w:r w:rsidR="006C7287">
              <w:rPr>
                <w:noProof/>
                <w:webHidden/>
              </w:rPr>
              <w:fldChar w:fldCharType="end"/>
            </w:r>
          </w:hyperlink>
        </w:p>
        <w:p w14:paraId="19DC69F5" w14:textId="0DA1FC61" w:rsidR="006C7287" w:rsidRDefault="0043363D">
          <w:pPr>
            <w:pStyle w:val="TOC3"/>
            <w:tabs>
              <w:tab w:val="left" w:pos="1200"/>
              <w:tab w:val="right" w:leader="dot" w:pos="9350"/>
            </w:tabs>
            <w:rPr>
              <w:rFonts w:cstheme="minorBidi"/>
              <w:noProof/>
              <w:sz w:val="24"/>
              <w:lang w:val="en-CA" w:bidi="ar-SA"/>
            </w:rPr>
          </w:pPr>
          <w:hyperlink w:anchor="_Toc35260288" w:history="1">
            <w:r w:rsidR="006C7287" w:rsidRPr="00870FC0">
              <w:rPr>
                <w:rStyle w:val="Hyperlink"/>
                <w:noProof/>
              </w:rPr>
              <w:t>9.3.1</w:t>
            </w:r>
            <w:r w:rsidR="006C7287">
              <w:rPr>
                <w:rFonts w:cstheme="minorBidi"/>
                <w:noProof/>
                <w:sz w:val="24"/>
                <w:lang w:val="en-CA" w:bidi="ar-SA"/>
              </w:rPr>
              <w:tab/>
            </w:r>
            <w:r w:rsidR="006C7287" w:rsidRPr="00870FC0">
              <w:rPr>
                <w:rStyle w:val="Hyperlink"/>
                <w:noProof/>
              </w:rPr>
              <w:t xml:space="preserve">Project 1.2: </w:t>
            </w:r>
            <w:r w:rsidR="000D2B4D">
              <w:rPr>
                <w:rStyle w:val="Hyperlink"/>
                <w:noProof/>
              </w:rPr>
              <w:t>ITSoS</w:t>
            </w:r>
            <w:r w:rsidR="006C7287" w:rsidRPr="00870FC0">
              <w:rPr>
                <w:rStyle w:val="Hyperlink"/>
                <w:noProof/>
              </w:rPr>
              <w:t xml:space="preserve"> Architecture</w:t>
            </w:r>
            <w:r w:rsidR="006C7287">
              <w:rPr>
                <w:noProof/>
                <w:webHidden/>
              </w:rPr>
              <w:tab/>
            </w:r>
            <w:r w:rsidR="006C7287">
              <w:rPr>
                <w:noProof/>
                <w:webHidden/>
              </w:rPr>
              <w:fldChar w:fldCharType="begin"/>
            </w:r>
            <w:r w:rsidR="006C7287">
              <w:rPr>
                <w:noProof/>
                <w:webHidden/>
              </w:rPr>
              <w:instrText xml:space="preserve"> PAGEREF _Toc35260288 \h </w:instrText>
            </w:r>
            <w:r w:rsidR="006C7287">
              <w:rPr>
                <w:noProof/>
                <w:webHidden/>
              </w:rPr>
            </w:r>
            <w:r w:rsidR="006C7287">
              <w:rPr>
                <w:noProof/>
                <w:webHidden/>
              </w:rPr>
              <w:fldChar w:fldCharType="separate"/>
            </w:r>
            <w:r w:rsidR="006C7287">
              <w:rPr>
                <w:noProof/>
                <w:webHidden/>
              </w:rPr>
              <w:t>132</w:t>
            </w:r>
            <w:r w:rsidR="006C7287">
              <w:rPr>
                <w:noProof/>
                <w:webHidden/>
              </w:rPr>
              <w:fldChar w:fldCharType="end"/>
            </w:r>
          </w:hyperlink>
        </w:p>
        <w:p w14:paraId="37D9A2BD" w14:textId="59A62ABA" w:rsidR="006C7287" w:rsidRDefault="0043363D">
          <w:pPr>
            <w:pStyle w:val="TOC3"/>
            <w:tabs>
              <w:tab w:val="left" w:pos="1200"/>
              <w:tab w:val="right" w:leader="dot" w:pos="9350"/>
            </w:tabs>
            <w:rPr>
              <w:rFonts w:cstheme="minorBidi"/>
              <w:noProof/>
              <w:sz w:val="24"/>
              <w:lang w:val="en-CA" w:bidi="ar-SA"/>
            </w:rPr>
          </w:pPr>
          <w:hyperlink w:anchor="_Toc35260289" w:history="1">
            <w:r w:rsidR="006C7287" w:rsidRPr="00870FC0">
              <w:rPr>
                <w:rStyle w:val="Hyperlink"/>
                <w:noProof/>
              </w:rPr>
              <w:t>9.3.2</w:t>
            </w:r>
            <w:r w:rsidR="006C7287">
              <w:rPr>
                <w:rFonts w:cstheme="minorBidi"/>
                <w:noProof/>
                <w:sz w:val="24"/>
                <w:lang w:val="en-CA" w:bidi="ar-SA"/>
              </w:rPr>
              <w:tab/>
            </w:r>
            <w:r w:rsidR="006C7287" w:rsidRPr="00870FC0">
              <w:rPr>
                <w:rStyle w:val="Hyperlink"/>
                <w:noProof/>
              </w:rPr>
              <w:t>ATIS Application</w:t>
            </w:r>
            <w:r w:rsidR="006C7287">
              <w:rPr>
                <w:noProof/>
                <w:webHidden/>
              </w:rPr>
              <w:tab/>
            </w:r>
            <w:r w:rsidR="006C7287">
              <w:rPr>
                <w:noProof/>
                <w:webHidden/>
              </w:rPr>
              <w:fldChar w:fldCharType="begin"/>
            </w:r>
            <w:r w:rsidR="006C7287">
              <w:rPr>
                <w:noProof/>
                <w:webHidden/>
              </w:rPr>
              <w:instrText xml:space="preserve"> PAGEREF _Toc35260289 \h </w:instrText>
            </w:r>
            <w:r w:rsidR="006C7287">
              <w:rPr>
                <w:noProof/>
                <w:webHidden/>
              </w:rPr>
            </w:r>
            <w:r w:rsidR="006C7287">
              <w:rPr>
                <w:noProof/>
                <w:webHidden/>
              </w:rPr>
              <w:fldChar w:fldCharType="separate"/>
            </w:r>
            <w:r w:rsidR="006C7287">
              <w:rPr>
                <w:noProof/>
                <w:webHidden/>
              </w:rPr>
              <w:t>134</w:t>
            </w:r>
            <w:r w:rsidR="006C7287">
              <w:rPr>
                <w:noProof/>
                <w:webHidden/>
              </w:rPr>
              <w:fldChar w:fldCharType="end"/>
            </w:r>
          </w:hyperlink>
        </w:p>
        <w:p w14:paraId="3344F21F" w14:textId="57487575" w:rsidR="006C7287" w:rsidRDefault="0043363D">
          <w:pPr>
            <w:pStyle w:val="TOC3"/>
            <w:tabs>
              <w:tab w:val="left" w:pos="1200"/>
              <w:tab w:val="right" w:leader="dot" w:pos="9350"/>
            </w:tabs>
            <w:rPr>
              <w:rFonts w:cstheme="minorBidi"/>
              <w:noProof/>
              <w:sz w:val="24"/>
              <w:lang w:val="en-CA" w:bidi="ar-SA"/>
            </w:rPr>
          </w:pPr>
          <w:hyperlink w:anchor="_Toc35260290" w:history="1">
            <w:r w:rsidR="006C7287" w:rsidRPr="00870FC0">
              <w:rPr>
                <w:rStyle w:val="Hyperlink"/>
                <w:rFonts w:ascii="Times New Roman" w:hAnsi="Times New Roman"/>
                <w:noProof/>
              </w:rPr>
              <w:t>9.3.3</w:t>
            </w:r>
            <w:r w:rsidR="006C7287">
              <w:rPr>
                <w:rFonts w:cstheme="minorBidi"/>
                <w:noProof/>
                <w:sz w:val="24"/>
                <w:lang w:val="en-CA" w:bidi="ar-SA"/>
              </w:rPr>
              <w:tab/>
            </w:r>
            <w:r w:rsidR="006C7287" w:rsidRPr="00870FC0">
              <w:rPr>
                <w:rStyle w:val="Hyperlink"/>
                <w:noProof/>
              </w:rPr>
              <w:t>Data Mapping</w:t>
            </w:r>
            <w:r w:rsidR="006C7287">
              <w:rPr>
                <w:noProof/>
                <w:webHidden/>
              </w:rPr>
              <w:tab/>
            </w:r>
            <w:r w:rsidR="006C7287">
              <w:rPr>
                <w:noProof/>
                <w:webHidden/>
              </w:rPr>
              <w:fldChar w:fldCharType="begin"/>
            </w:r>
            <w:r w:rsidR="006C7287">
              <w:rPr>
                <w:noProof/>
                <w:webHidden/>
              </w:rPr>
              <w:instrText xml:space="preserve"> PAGEREF _Toc35260290 \h </w:instrText>
            </w:r>
            <w:r w:rsidR="006C7287">
              <w:rPr>
                <w:noProof/>
                <w:webHidden/>
              </w:rPr>
            </w:r>
            <w:r w:rsidR="006C7287">
              <w:rPr>
                <w:noProof/>
                <w:webHidden/>
              </w:rPr>
              <w:fldChar w:fldCharType="separate"/>
            </w:r>
            <w:r w:rsidR="006C7287">
              <w:rPr>
                <w:noProof/>
                <w:webHidden/>
              </w:rPr>
              <w:t>135</w:t>
            </w:r>
            <w:r w:rsidR="006C7287">
              <w:rPr>
                <w:noProof/>
                <w:webHidden/>
              </w:rPr>
              <w:fldChar w:fldCharType="end"/>
            </w:r>
          </w:hyperlink>
        </w:p>
        <w:p w14:paraId="77095158" w14:textId="66795DE7" w:rsidR="006C7287" w:rsidRDefault="0043363D">
          <w:pPr>
            <w:pStyle w:val="TOC3"/>
            <w:tabs>
              <w:tab w:val="left" w:pos="1200"/>
              <w:tab w:val="right" w:leader="dot" w:pos="9350"/>
            </w:tabs>
            <w:rPr>
              <w:rFonts w:cstheme="minorBidi"/>
              <w:noProof/>
              <w:sz w:val="24"/>
              <w:lang w:val="en-CA" w:bidi="ar-SA"/>
            </w:rPr>
          </w:pPr>
          <w:hyperlink w:anchor="_Toc35260291" w:history="1">
            <w:r w:rsidR="006C7287" w:rsidRPr="00870FC0">
              <w:rPr>
                <w:rStyle w:val="Hyperlink"/>
                <w:noProof/>
              </w:rPr>
              <w:t>9.3.4</w:t>
            </w:r>
            <w:r w:rsidR="006C7287">
              <w:rPr>
                <w:rFonts w:cstheme="minorBidi"/>
                <w:noProof/>
                <w:sz w:val="24"/>
                <w:lang w:val="en-CA" w:bidi="ar-SA"/>
              </w:rPr>
              <w:tab/>
            </w:r>
            <w:r w:rsidR="006C7287" w:rsidRPr="00870FC0">
              <w:rPr>
                <w:rStyle w:val="Hyperlink"/>
                <w:noProof/>
              </w:rPr>
              <w:t>Future Work</w:t>
            </w:r>
            <w:r w:rsidR="006C7287">
              <w:rPr>
                <w:noProof/>
                <w:webHidden/>
              </w:rPr>
              <w:tab/>
            </w:r>
            <w:r w:rsidR="006C7287">
              <w:rPr>
                <w:noProof/>
                <w:webHidden/>
              </w:rPr>
              <w:fldChar w:fldCharType="begin"/>
            </w:r>
            <w:r w:rsidR="006C7287">
              <w:rPr>
                <w:noProof/>
                <w:webHidden/>
              </w:rPr>
              <w:instrText xml:space="preserve"> PAGEREF _Toc35260291 \h </w:instrText>
            </w:r>
            <w:r w:rsidR="006C7287">
              <w:rPr>
                <w:noProof/>
                <w:webHidden/>
              </w:rPr>
            </w:r>
            <w:r w:rsidR="006C7287">
              <w:rPr>
                <w:noProof/>
                <w:webHidden/>
              </w:rPr>
              <w:fldChar w:fldCharType="separate"/>
            </w:r>
            <w:r w:rsidR="006C7287">
              <w:rPr>
                <w:noProof/>
                <w:webHidden/>
              </w:rPr>
              <w:t>136</w:t>
            </w:r>
            <w:r w:rsidR="006C7287">
              <w:rPr>
                <w:noProof/>
                <w:webHidden/>
              </w:rPr>
              <w:fldChar w:fldCharType="end"/>
            </w:r>
          </w:hyperlink>
        </w:p>
        <w:p w14:paraId="3B82A51D" w14:textId="7DDAE74E" w:rsidR="006C7287" w:rsidRDefault="0043363D">
          <w:pPr>
            <w:pStyle w:val="TOC2"/>
            <w:tabs>
              <w:tab w:val="left" w:pos="720"/>
              <w:tab w:val="right" w:leader="dot" w:pos="9350"/>
            </w:tabs>
            <w:rPr>
              <w:rFonts w:cstheme="minorBidi"/>
              <w:noProof/>
              <w:sz w:val="24"/>
              <w:lang w:val="en-CA" w:bidi="ar-SA"/>
            </w:rPr>
          </w:pPr>
          <w:hyperlink w:anchor="_Toc35260292" w:history="1">
            <w:r w:rsidR="006C7287" w:rsidRPr="00870FC0">
              <w:rPr>
                <w:rStyle w:val="Hyperlink"/>
                <w:rFonts w:ascii="Times New Roman" w:hAnsi="Times New Roman"/>
                <w:noProof/>
                <w:snapToGrid w:val="0"/>
                <w:w w:val="0"/>
              </w:rPr>
              <w:t>9.4</w:t>
            </w:r>
            <w:r w:rsidR="006C7287">
              <w:rPr>
                <w:rFonts w:cstheme="minorBidi"/>
                <w:noProof/>
                <w:sz w:val="24"/>
                <w:lang w:val="en-CA" w:bidi="ar-SA"/>
              </w:rPr>
              <w:tab/>
            </w:r>
            <w:r w:rsidR="006C7287" w:rsidRPr="00870FC0">
              <w:rPr>
                <w:rStyle w:val="Hyperlink"/>
                <w:noProof/>
              </w:rPr>
              <w:t>Integration with ArcGIS</w:t>
            </w:r>
            <w:r w:rsidR="006C7287">
              <w:rPr>
                <w:noProof/>
                <w:webHidden/>
              </w:rPr>
              <w:tab/>
            </w:r>
            <w:r w:rsidR="006C7287">
              <w:rPr>
                <w:noProof/>
                <w:webHidden/>
              </w:rPr>
              <w:fldChar w:fldCharType="begin"/>
            </w:r>
            <w:r w:rsidR="006C7287">
              <w:rPr>
                <w:noProof/>
                <w:webHidden/>
              </w:rPr>
              <w:instrText xml:space="preserve"> PAGEREF _Toc35260292 \h </w:instrText>
            </w:r>
            <w:r w:rsidR="006C7287">
              <w:rPr>
                <w:noProof/>
                <w:webHidden/>
              </w:rPr>
            </w:r>
            <w:r w:rsidR="006C7287">
              <w:rPr>
                <w:noProof/>
                <w:webHidden/>
              </w:rPr>
              <w:fldChar w:fldCharType="separate"/>
            </w:r>
            <w:r w:rsidR="006C7287">
              <w:rPr>
                <w:noProof/>
                <w:webHidden/>
              </w:rPr>
              <w:t>136</w:t>
            </w:r>
            <w:r w:rsidR="006C7287">
              <w:rPr>
                <w:noProof/>
                <w:webHidden/>
              </w:rPr>
              <w:fldChar w:fldCharType="end"/>
            </w:r>
          </w:hyperlink>
        </w:p>
        <w:p w14:paraId="1E052506" w14:textId="17630358" w:rsidR="006C7287" w:rsidRDefault="0043363D">
          <w:pPr>
            <w:pStyle w:val="TOC3"/>
            <w:tabs>
              <w:tab w:val="left" w:pos="1200"/>
              <w:tab w:val="right" w:leader="dot" w:pos="9350"/>
            </w:tabs>
            <w:rPr>
              <w:rFonts w:cstheme="minorBidi"/>
              <w:noProof/>
              <w:sz w:val="24"/>
              <w:lang w:val="en-CA" w:bidi="ar-SA"/>
            </w:rPr>
          </w:pPr>
          <w:hyperlink w:anchor="_Toc35260293" w:history="1">
            <w:r w:rsidR="006C7287" w:rsidRPr="00870FC0">
              <w:rPr>
                <w:rStyle w:val="Hyperlink"/>
                <w:noProof/>
              </w:rPr>
              <w:t>9.4.1</w:t>
            </w:r>
            <w:r w:rsidR="006C7287">
              <w:rPr>
                <w:rFonts w:cstheme="minorBidi"/>
                <w:noProof/>
                <w:sz w:val="24"/>
                <w:lang w:val="en-CA" w:bidi="ar-SA"/>
              </w:rPr>
              <w:tab/>
            </w:r>
            <w:r w:rsidR="006C7287" w:rsidRPr="00870FC0">
              <w:rPr>
                <w:rStyle w:val="Hyperlink"/>
                <w:noProof/>
              </w:rPr>
              <w:t>Initial Implementation</w:t>
            </w:r>
            <w:r w:rsidR="006C7287">
              <w:rPr>
                <w:noProof/>
                <w:webHidden/>
              </w:rPr>
              <w:tab/>
            </w:r>
            <w:r w:rsidR="006C7287">
              <w:rPr>
                <w:noProof/>
                <w:webHidden/>
              </w:rPr>
              <w:fldChar w:fldCharType="begin"/>
            </w:r>
            <w:r w:rsidR="006C7287">
              <w:rPr>
                <w:noProof/>
                <w:webHidden/>
              </w:rPr>
              <w:instrText xml:space="preserve"> PAGEREF _Toc35260293 \h </w:instrText>
            </w:r>
            <w:r w:rsidR="006C7287">
              <w:rPr>
                <w:noProof/>
                <w:webHidden/>
              </w:rPr>
            </w:r>
            <w:r w:rsidR="006C7287">
              <w:rPr>
                <w:noProof/>
                <w:webHidden/>
              </w:rPr>
              <w:fldChar w:fldCharType="separate"/>
            </w:r>
            <w:r w:rsidR="006C7287">
              <w:rPr>
                <w:noProof/>
                <w:webHidden/>
              </w:rPr>
              <w:t>137</w:t>
            </w:r>
            <w:r w:rsidR="006C7287">
              <w:rPr>
                <w:noProof/>
                <w:webHidden/>
              </w:rPr>
              <w:fldChar w:fldCharType="end"/>
            </w:r>
          </w:hyperlink>
        </w:p>
        <w:p w14:paraId="466A28B4" w14:textId="60DA73AE" w:rsidR="006C7287" w:rsidRDefault="0043363D">
          <w:pPr>
            <w:pStyle w:val="TOC3"/>
            <w:tabs>
              <w:tab w:val="left" w:pos="1200"/>
              <w:tab w:val="right" w:leader="dot" w:pos="9350"/>
            </w:tabs>
            <w:rPr>
              <w:rFonts w:cstheme="minorBidi"/>
              <w:noProof/>
              <w:sz w:val="24"/>
              <w:lang w:val="en-CA" w:bidi="ar-SA"/>
            </w:rPr>
          </w:pPr>
          <w:hyperlink w:anchor="_Toc35260294" w:history="1">
            <w:r w:rsidR="006C7287" w:rsidRPr="00870FC0">
              <w:rPr>
                <w:rStyle w:val="Hyperlink"/>
                <w:noProof/>
              </w:rPr>
              <w:t>9.4.2</w:t>
            </w:r>
            <w:r w:rsidR="006C7287">
              <w:rPr>
                <w:rFonts w:cstheme="minorBidi"/>
                <w:noProof/>
                <w:sz w:val="24"/>
                <w:lang w:val="en-CA" w:bidi="ar-SA"/>
              </w:rPr>
              <w:tab/>
            </w:r>
            <w:r w:rsidR="006C7287" w:rsidRPr="00870FC0">
              <w:rPr>
                <w:rStyle w:val="Hyperlink"/>
                <w:noProof/>
              </w:rPr>
              <w:t>Data Mapping</w:t>
            </w:r>
            <w:r w:rsidR="006C7287">
              <w:rPr>
                <w:noProof/>
                <w:webHidden/>
              </w:rPr>
              <w:tab/>
            </w:r>
            <w:r w:rsidR="006C7287">
              <w:rPr>
                <w:noProof/>
                <w:webHidden/>
              </w:rPr>
              <w:fldChar w:fldCharType="begin"/>
            </w:r>
            <w:r w:rsidR="006C7287">
              <w:rPr>
                <w:noProof/>
                <w:webHidden/>
              </w:rPr>
              <w:instrText xml:space="preserve"> PAGEREF _Toc35260294 \h </w:instrText>
            </w:r>
            <w:r w:rsidR="006C7287">
              <w:rPr>
                <w:noProof/>
                <w:webHidden/>
              </w:rPr>
            </w:r>
            <w:r w:rsidR="006C7287">
              <w:rPr>
                <w:noProof/>
                <w:webHidden/>
              </w:rPr>
              <w:fldChar w:fldCharType="separate"/>
            </w:r>
            <w:r w:rsidR="006C7287">
              <w:rPr>
                <w:noProof/>
                <w:webHidden/>
              </w:rPr>
              <w:t>138</w:t>
            </w:r>
            <w:r w:rsidR="006C7287">
              <w:rPr>
                <w:noProof/>
                <w:webHidden/>
              </w:rPr>
              <w:fldChar w:fldCharType="end"/>
            </w:r>
          </w:hyperlink>
        </w:p>
        <w:p w14:paraId="71A84CD7" w14:textId="01FEC2A1" w:rsidR="006C7287" w:rsidRDefault="0043363D">
          <w:pPr>
            <w:pStyle w:val="TOC3"/>
            <w:tabs>
              <w:tab w:val="left" w:pos="1200"/>
              <w:tab w:val="right" w:leader="dot" w:pos="9350"/>
            </w:tabs>
            <w:rPr>
              <w:rFonts w:cstheme="minorBidi"/>
              <w:noProof/>
              <w:sz w:val="24"/>
              <w:lang w:val="en-CA" w:bidi="ar-SA"/>
            </w:rPr>
          </w:pPr>
          <w:hyperlink w:anchor="_Toc35260295" w:history="1">
            <w:r w:rsidR="006C7287" w:rsidRPr="00870FC0">
              <w:rPr>
                <w:rStyle w:val="Hyperlink"/>
                <w:noProof/>
              </w:rPr>
              <w:t>9.4.3</w:t>
            </w:r>
            <w:r w:rsidR="006C7287">
              <w:rPr>
                <w:rFonts w:cstheme="minorBidi"/>
                <w:noProof/>
                <w:sz w:val="24"/>
                <w:lang w:val="en-CA" w:bidi="ar-SA"/>
              </w:rPr>
              <w:tab/>
            </w:r>
            <w:r w:rsidR="006C7287" w:rsidRPr="00870FC0">
              <w:rPr>
                <w:rStyle w:val="Hyperlink"/>
                <w:noProof/>
              </w:rPr>
              <w:t>Future Work</w:t>
            </w:r>
            <w:r w:rsidR="006C7287">
              <w:rPr>
                <w:noProof/>
                <w:webHidden/>
              </w:rPr>
              <w:tab/>
            </w:r>
            <w:r w:rsidR="006C7287">
              <w:rPr>
                <w:noProof/>
                <w:webHidden/>
              </w:rPr>
              <w:fldChar w:fldCharType="begin"/>
            </w:r>
            <w:r w:rsidR="006C7287">
              <w:rPr>
                <w:noProof/>
                <w:webHidden/>
              </w:rPr>
              <w:instrText xml:space="preserve"> PAGEREF _Toc35260295 \h </w:instrText>
            </w:r>
            <w:r w:rsidR="006C7287">
              <w:rPr>
                <w:noProof/>
                <w:webHidden/>
              </w:rPr>
            </w:r>
            <w:r w:rsidR="006C7287">
              <w:rPr>
                <w:noProof/>
                <w:webHidden/>
              </w:rPr>
              <w:fldChar w:fldCharType="separate"/>
            </w:r>
            <w:r w:rsidR="006C7287">
              <w:rPr>
                <w:noProof/>
                <w:webHidden/>
              </w:rPr>
              <w:t>139</w:t>
            </w:r>
            <w:r w:rsidR="006C7287">
              <w:rPr>
                <w:noProof/>
                <w:webHidden/>
              </w:rPr>
              <w:fldChar w:fldCharType="end"/>
            </w:r>
          </w:hyperlink>
        </w:p>
        <w:p w14:paraId="6098D0EF" w14:textId="02E8B083" w:rsidR="006C7287" w:rsidRDefault="0043363D">
          <w:pPr>
            <w:pStyle w:val="TOC1"/>
            <w:rPr>
              <w:rFonts w:cstheme="minorBidi"/>
              <w:noProof/>
              <w:sz w:val="24"/>
              <w:lang w:val="en-CA" w:bidi="ar-SA"/>
            </w:rPr>
          </w:pPr>
          <w:hyperlink w:anchor="_Toc35260296" w:history="1">
            <w:r w:rsidR="006C7287" w:rsidRPr="00870FC0">
              <w:rPr>
                <w:rStyle w:val="Hyperlink"/>
                <w:noProof/>
              </w:rPr>
              <w:t>10</w:t>
            </w:r>
            <w:r w:rsidR="006C7287">
              <w:rPr>
                <w:rFonts w:cstheme="minorBidi"/>
                <w:noProof/>
                <w:sz w:val="24"/>
                <w:lang w:val="en-CA" w:bidi="ar-SA"/>
              </w:rPr>
              <w:tab/>
            </w:r>
            <w:r w:rsidR="006C7287" w:rsidRPr="00870FC0">
              <w:rPr>
                <w:rStyle w:val="Hyperlink"/>
                <w:noProof/>
              </w:rPr>
              <w:t>Workflows</w:t>
            </w:r>
            <w:r w:rsidR="006C7287">
              <w:rPr>
                <w:noProof/>
                <w:webHidden/>
              </w:rPr>
              <w:tab/>
            </w:r>
            <w:r w:rsidR="006C7287">
              <w:rPr>
                <w:noProof/>
                <w:webHidden/>
              </w:rPr>
              <w:fldChar w:fldCharType="begin"/>
            </w:r>
            <w:r w:rsidR="006C7287">
              <w:rPr>
                <w:noProof/>
                <w:webHidden/>
              </w:rPr>
              <w:instrText xml:space="preserve"> PAGEREF _Toc35260296 \h </w:instrText>
            </w:r>
            <w:r w:rsidR="006C7287">
              <w:rPr>
                <w:noProof/>
                <w:webHidden/>
              </w:rPr>
            </w:r>
            <w:r w:rsidR="006C7287">
              <w:rPr>
                <w:noProof/>
                <w:webHidden/>
              </w:rPr>
              <w:fldChar w:fldCharType="separate"/>
            </w:r>
            <w:r w:rsidR="006C7287">
              <w:rPr>
                <w:noProof/>
                <w:webHidden/>
              </w:rPr>
              <w:t>140</w:t>
            </w:r>
            <w:r w:rsidR="006C7287">
              <w:rPr>
                <w:noProof/>
                <w:webHidden/>
              </w:rPr>
              <w:fldChar w:fldCharType="end"/>
            </w:r>
          </w:hyperlink>
        </w:p>
        <w:p w14:paraId="61945257" w14:textId="5938EDF5" w:rsidR="006C7287" w:rsidRDefault="0043363D">
          <w:pPr>
            <w:pStyle w:val="TOC2"/>
            <w:tabs>
              <w:tab w:val="left" w:pos="960"/>
              <w:tab w:val="right" w:leader="dot" w:pos="9350"/>
            </w:tabs>
            <w:rPr>
              <w:rFonts w:cstheme="minorBidi"/>
              <w:noProof/>
              <w:sz w:val="24"/>
              <w:lang w:val="en-CA" w:bidi="ar-SA"/>
            </w:rPr>
          </w:pPr>
          <w:hyperlink w:anchor="_Toc35260297" w:history="1">
            <w:r w:rsidR="006C7287" w:rsidRPr="00870FC0">
              <w:rPr>
                <w:rStyle w:val="Hyperlink"/>
                <w:rFonts w:ascii="Times New Roman" w:hAnsi="Times New Roman"/>
                <w:noProof/>
                <w:snapToGrid w:val="0"/>
                <w:w w:val="0"/>
              </w:rPr>
              <w:t>10.1</w:t>
            </w:r>
            <w:r w:rsidR="006C7287">
              <w:rPr>
                <w:rFonts w:cstheme="minorBidi"/>
                <w:noProof/>
                <w:sz w:val="24"/>
                <w:lang w:val="en-CA" w:bidi="ar-SA"/>
              </w:rPr>
              <w:tab/>
            </w:r>
            <w:r w:rsidR="006C7287" w:rsidRPr="00870FC0">
              <w:rPr>
                <w:rStyle w:val="Hyperlink"/>
                <w:noProof/>
              </w:rPr>
              <w:t>Data Mapping</w:t>
            </w:r>
            <w:r w:rsidR="006C7287">
              <w:rPr>
                <w:noProof/>
                <w:webHidden/>
              </w:rPr>
              <w:tab/>
            </w:r>
            <w:r w:rsidR="006C7287">
              <w:rPr>
                <w:noProof/>
                <w:webHidden/>
              </w:rPr>
              <w:fldChar w:fldCharType="begin"/>
            </w:r>
            <w:r w:rsidR="006C7287">
              <w:rPr>
                <w:noProof/>
                <w:webHidden/>
              </w:rPr>
              <w:instrText xml:space="preserve"> PAGEREF _Toc35260297 \h </w:instrText>
            </w:r>
            <w:r w:rsidR="006C7287">
              <w:rPr>
                <w:noProof/>
                <w:webHidden/>
              </w:rPr>
            </w:r>
            <w:r w:rsidR="006C7287">
              <w:rPr>
                <w:noProof/>
                <w:webHidden/>
              </w:rPr>
              <w:fldChar w:fldCharType="separate"/>
            </w:r>
            <w:r w:rsidR="006C7287">
              <w:rPr>
                <w:noProof/>
                <w:webHidden/>
              </w:rPr>
              <w:t>140</w:t>
            </w:r>
            <w:r w:rsidR="006C7287">
              <w:rPr>
                <w:noProof/>
                <w:webHidden/>
              </w:rPr>
              <w:fldChar w:fldCharType="end"/>
            </w:r>
          </w:hyperlink>
        </w:p>
        <w:p w14:paraId="1227B491" w14:textId="4CC7F629" w:rsidR="006C7287" w:rsidRDefault="0043363D">
          <w:pPr>
            <w:pStyle w:val="TOC3"/>
            <w:tabs>
              <w:tab w:val="left" w:pos="1200"/>
              <w:tab w:val="right" w:leader="dot" w:pos="9350"/>
            </w:tabs>
            <w:rPr>
              <w:rFonts w:cstheme="minorBidi"/>
              <w:noProof/>
              <w:sz w:val="24"/>
              <w:lang w:val="en-CA" w:bidi="ar-SA"/>
            </w:rPr>
          </w:pPr>
          <w:hyperlink w:anchor="_Toc35260298" w:history="1">
            <w:r w:rsidR="006C7287" w:rsidRPr="00870FC0">
              <w:rPr>
                <w:rStyle w:val="Hyperlink"/>
                <w:noProof/>
              </w:rPr>
              <w:t>10.1.1</w:t>
            </w:r>
            <w:r w:rsidR="006C7287">
              <w:rPr>
                <w:rFonts w:cstheme="minorBidi"/>
                <w:noProof/>
                <w:sz w:val="24"/>
                <w:lang w:val="en-CA" w:bidi="ar-SA"/>
              </w:rPr>
              <w:tab/>
            </w:r>
            <w:r w:rsidR="006C7287" w:rsidRPr="00870FC0">
              <w:rPr>
                <w:rStyle w:val="Hyperlink"/>
                <w:noProof/>
              </w:rPr>
              <w:t>Alternative approaches</w:t>
            </w:r>
            <w:r w:rsidR="006C7287">
              <w:rPr>
                <w:noProof/>
                <w:webHidden/>
              </w:rPr>
              <w:tab/>
            </w:r>
            <w:r w:rsidR="006C7287">
              <w:rPr>
                <w:noProof/>
                <w:webHidden/>
              </w:rPr>
              <w:fldChar w:fldCharType="begin"/>
            </w:r>
            <w:r w:rsidR="006C7287">
              <w:rPr>
                <w:noProof/>
                <w:webHidden/>
              </w:rPr>
              <w:instrText xml:space="preserve"> PAGEREF _Toc35260298 \h </w:instrText>
            </w:r>
            <w:r w:rsidR="006C7287">
              <w:rPr>
                <w:noProof/>
                <w:webHidden/>
              </w:rPr>
            </w:r>
            <w:r w:rsidR="006C7287">
              <w:rPr>
                <w:noProof/>
                <w:webHidden/>
              </w:rPr>
              <w:fldChar w:fldCharType="separate"/>
            </w:r>
            <w:r w:rsidR="006C7287">
              <w:rPr>
                <w:noProof/>
                <w:webHidden/>
              </w:rPr>
              <w:t>140</w:t>
            </w:r>
            <w:r w:rsidR="006C7287">
              <w:rPr>
                <w:noProof/>
                <w:webHidden/>
              </w:rPr>
              <w:fldChar w:fldCharType="end"/>
            </w:r>
          </w:hyperlink>
        </w:p>
        <w:p w14:paraId="1846D3CD" w14:textId="5E8DE1C1" w:rsidR="006C7287" w:rsidRDefault="0043363D">
          <w:pPr>
            <w:pStyle w:val="TOC3"/>
            <w:tabs>
              <w:tab w:val="left" w:pos="1200"/>
              <w:tab w:val="right" w:leader="dot" w:pos="9350"/>
            </w:tabs>
            <w:rPr>
              <w:rFonts w:cstheme="minorBidi"/>
              <w:noProof/>
              <w:sz w:val="24"/>
              <w:lang w:val="en-CA" w:bidi="ar-SA"/>
            </w:rPr>
          </w:pPr>
          <w:hyperlink w:anchor="_Toc35260299" w:history="1">
            <w:r w:rsidR="006C7287" w:rsidRPr="00870FC0">
              <w:rPr>
                <w:rStyle w:val="Hyperlink"/>
                <w:noProof/>
              </w:rPr>
              <w:t>10.1.2</w:t>
            </w:r>
            <w:r w:rsidR="006C7287">
              <w:rPr>
                <w:rFonts w:cstheme="minorBidi"/>
                <w:noProof/>
                <w:sz w:val="24"/>
                <w:lang w:val="en-CA" w:bidi="ar-SA"/>
              </w:rPr>
              <w:tab/>
            </w:r>
            <w:r w:rsidR="006C7287" w:rsidRPr="00870FC0">
              <w:rPr>
                <w:rStyle w:val="Hyperlink"/>
                <w:noProof/>
              </w:rPr>
              <w:t>Basic data mapping/import workflow with Karma and Virtuoso</w:t>
            </w:r>
            <w:r w:rsidR="006C7287">
              <w:rPr>
                <w:noProof/>
                <w:webHidden/>
              </w:rPr>
              <w:tab/>
            </w:r>
            <w:r w:rsidR="006C7287">
              <w:rPr>
                <w:noProof/>
                <w:webHidden/>
              </w:rPr>
              <w:fldChar w:fldCharType="begin"/>
            </w:r>
            <w:r w:rsidR="006C7287">
              <w:rPr>
                <w:noProof/>
                <w:webHidden/>
              </w:rPr>
              <w:instrText xml:space="preserve"> PAGEREF _Toc35260299 \h </w:instrText>
            </w:r>
            <w:r w:rsidR="006C7287">
              <w:rPr>
                <w:noProof/>
                <w:webHidden/>
              </w:rPr>
            </w:r>
            <w:r w:rsidR="006C7287">
              <w:rPr>
                <w:noProof/>
                <w:webHidden/>
              </w:rPr>
              <w:fldChar w:fldCharType="separate"/>
            </w:r>
            <w:r w:rsidR="006C7287">
              <w:rPr>
                <w:noProof/>
                <w:webHidden/>
              </w:rPr>
              <w:t>141</w:t>
            </w:r>
            <w:r w:rsidR="006C7287">
              <w:rPr>
                <w:noProof/>
                <w:webHidden/>
              </w:rPr>
              <w:fldChar w:fldCharType="end"/>
            </w:r>
          </w:hyperlink>
        </w:p>
        <w:p w14:paraId="703830FE" w14:textId="687F03AB" w:rsidR="006C7287" w:rsidRDefault="0043363D">
          <w:pPr>
            <w:pStyle w:val="TOC3"/>
            <w:tabs>
              <w:tab w:val="left" w:pos="1200"/>
              <w:tab w:val="right" w:leader="dot" w:pos="9350"/>
            </w:tabs>
            <w:rPr>
              <w:rFonts w:cstheme="minorBidi"/>
              <w:noProof/>
              <w:sz w:val="24"/>
              <w:lang w:val="en-CA" w:bidi="ar-SA"/>
            </w:rPr>
          </w:pPr>
          <w:hyperlink w:anchor="_Toc35260300" w:history="1">
            <w:r w:rsidR="006C7287" w:rsidRPr="00870FC0">
              <w:rPr>
                <w:rStyle w:val="Hyperlink"/>
                <w:noProof/>
              </w:rPr>
              <w:t>10.1.3</w:t>
            </w:r>
            <w:r w:rsidR="006C7287">
              <w:rPr>
                <w:rFonts w:cstheme="minorBidi"/>
                <w:noProof/>
                <w:sz w:val="24"/>
                <w:lang w:val="en-CA" w:bidi="ar-SA"/>
              </w:rPr>
              <w:tab/>
            </w:r>
            <w:r w:rsidR="006C7287" w:rsidRPr="00870FC0">
              <w:rPr>
                <w:rStyle w:val="Hyperlink"/>
                <w:noProof/>
              </w:rPr>
              <w:t>Repeated Data Mappings</w:t>
            </w:r>
            <w:r w:rsidR="006C7287">
              <w:rPr>
                <w:noProof/>
                <w:webHidden/>
              </w:rPr>
              <w:tab/>
            </w:r>
            <w:r w:rsidR="006C7287">
              <w:rPr>
                <w:noProof/>
                <w:webHidden/>
              </w:rPr>
              <w:fldChar w:fldCharType="begin"/>
            </w:r>
            <w:r w:rsidR="006C7287">
              <w:rPr>
                <w:noProof/>
                <w:webHidden/>
              </w:rPr>
              <w:instrText xml:space="preserve"> PAGEREF _Toc35260300 \h </w:instrText>
            </w:r>
            <w:r w:rsidR="006C7287">
              <w:rPr>
                <w:noProof/>
                <w:webHidden/>
              </w:rPr>
            </w:r>
            <w:r w:rsidR="006C7287">
              <w:rPr>
                <w:noProof/>
                <w:webHidden/>
              </w:rPr>
              <w:fldChar w:fldCharType="separate"/>
            </w:r>
            <w:r w:rsidR="006C7287">
              <w:rPr>
                <w:noProof/>
                <w:webHidden/>
              </w:rPr>
              <w:t>142</w:t>
            </w:r>
            <w:r w:rsidR="006C7287">
              <w:rPr>
                <w:noProof/>
                <w:webHidden/>
              </w:rPr>
              <w:fldChar w:fldCharType="end"/>
            </w:r>
          </w:hyperlink>
        </w:p>
        <w:p w14:paraId="36BC7217" w14:textId="3FE92498" w:rsidR="006C7287" w:rsidRDefault="0043363D">
          <w:pPr>
            <w:pStyle w:val="TOC3"/>
            <w:tabs>
              <w:tab w:val="left" w:pos="1200"/>
              <w:tab w:val="right" w:leader="dot" w:pos="9350"/>
            </w:tabs>
            <w:rPr>
              <w:rFonts w:cstheme="minorBidi"/>
              <w:noProof/>
              <w:sz w:val="24"/>
              <w:lang w:val="en-CA" w:bidi="ar-SA"/>
            </w:rPr>
          </w:pPr>
          <w:hyperlink w:anchor="_Toc35260301" w:history="1">
            <w:r w:rsidR="006C7287" w:rsidRPr="00870FC0">
              <w:rPr>
                <w:rStyle w:val="Hyperlink"/>
                <w:rFonts w:eastAsia="Times New Roman"/>
                <w:noProof/>
                <w:bdr w:val="none" w:sz="0" w:space="0" w:color="auto" w:frame="1"/>
                <w:lang w:eastAsia="en-CA"/>
              </w:rPr>
              <w:t>10.1.4</w:t>
            </w:r>
            <w:r w:rsidR="006C7287">
              <w:rPr>
                <w:rFonts w:cstheme="minorBidi"/>
                <w:noProof/>
                <w:sz w:val="24"/>
                <w:lang w:val="en-CA" w:bidi="ar-SA"/>
              </w:rPr>
              <w:tab/>
            </w:r>
            <w:r w:rsidR="006C7287" w:rsidRPr="00870FC0">
              <w:rPr>
                <w:rStyle w:val="Hyperlink"/>
                <w:rFonts w:eastAsia="Times New Roman"/>
                <w:noProof/>
                <w:bdr w:val="none" w:sz="0" w:space="0" w:color="auto" w:frame="1"/>
                <w:lang w:eastAsia="en-CA"/>
              </w:rPr>
              <w:t>Offline Batch Mapping</w:t>
            </w:r>
            <w:r w:rsidR="006C7287">
              <w:rPr>
                <w:noProof/>
                <w:webHidden/>
              </w:rPr>
              <w:tab/>
            </w:r>
            <w:r w:rsidR="006C7287">
              <w:rPr>
                <w:noProof/>
                <w:webHidden/>
              </w:rPr>
              <w:fldChar w:fldCharType="begin"/>
            </w:r>
            <w:r w:rsidR="006C7287">
              <w:rPr>
                <w:noProof/>
                <w:webHidden/>
              </w:rPr>
              <w:instrText xml:space="preserve"> PAGEREF _Toc35260301 \h </w:instrText>
            </w:r>
            <w:r w:rsidR="006C7287">
              <w:rPr>
                <w:noProof/>
                <w:webHidden/>
              </w:rPr>
            </w:r>
            <w:r w:rsidR="006C7287">
              <w:rPr>
                <w:noProof/>
                <w:webHidden/>
              </w:rPr>
              <w:fldChar w:fldCharType="separate"/>
            </w:r>
            <w:r w:rsidR="006C7287">
              <w:rPr>
                <w:noProof/>
                <w:webHidden/>
              </w:rPr>
              <w:t>143</w:t>
            </w:r>
            <w:r w:rsidR="006C7287">
              <w:rPr>
                <w:noProof/>
                <w:webHidden/>
              </w:rPr>
              <w:fldChar w:fldCharType="end"/>
            </w:r>
          </w:hyperlink>
        </w:p>
        <w:p w14:paraId="7671B2E5" w14:textId="593ECF50" w:rsidR="006C7287" w:rsidRDefault="0043363D">
          <w:pPr>
            <w:pStyle w:val="TOC2"/>
            <w:tabs>
              <w:tab w:val="left" w:pos="960"/>
              <w:tab w:val="right" w:leader="dot" w:pos="9350"/>
            </w:tabs>
            <w:rPr>
              <w:rFonts w:cstheme="minorBidi"/>
              <w:noProof/>
              <w:sz w:val="24"/>
              <w:lang w:val="en-CA" w:bidi="ar-SA"/>
            </w:rPr>
          </w:pPr>
          <w:hyperlink w:anchor="_Toc35260302" w:history="1">
            <w:r w:rsidR="006C7287" w:rsidRPr="00870FC0">
              <w:rPr>
                <w:rStyle w:val="Hyperlink"/>
                <w:rFonts w:ascii="Times New Roman" w:hAnsi="Times New Roman"/>
                <w:noProof/>
                <w:snapToGrid w:val="0"/>
                <w:w w:val="0"/>
              </w:rPr>
              <w:t>10.2</w:t>
            </w:r>
            <w:r w:rsidR="006C7287">
              <w:rPr>
                <w:rFonts w:cstheme="minorBidi"/>
                <w:noProof/>
                <w:sz w:val="24"/>
                <w:lang w:val="en-CA" w:bidi="ar-SA"/>
              </w:rPr>
              <w:tab/>
            </w:r>
            <w:r w:rsidR="006C7287" w:rsidRPr="00870FC0">
              <w:rPr>
                <w:rStyle w:val="Hyperlink"/>
                <w:noProof/>
              </w:rPr>
              <w:t>Data Storage and Access</w:t>
            </w:r>
            <w:r w:rsidR="006C7287">
              <w:rPr>
                <w:noProof/>
                <w:webHidden/>
              </w:rPr>
              <w:tab/>
            </w:r>
            <w:r w:rsidR="006C7287">
              <w:rPr>
                <w:noProof/>
                <w:webHidden/>
              </w:rPr>
              <w:fldChar w:fldCharType="begin"/>
            </w:r>
            <w:r w:rsidR="006C7287">
              <w:rPr>
                <w:noProof/>
                <w:webHidden/>
              </w:rPr>
              <w:instrText xml:space="preserve"> PAGEREF _Toc35260302 \h </w:instrText>
            </w:r>
            <w:r w:rsidR="006C7287">
              <w:rPr>
                <w:noProof/>
                <w:webHidden/>
              </w:rPr>
            </w:r>
            <w:r w:rsidR="006C7287">
              <w:rPr>
                <w:noProof/>
                <w:webHidden/>
              </w:rPr>
              <w:fldChar w:fldCharType="separate"/>
            </w:r>
            <w:r w:rsidR="006C7287">
              <w:rPr>
                <w:noProof/>
                <w:webHidden/>
              </w:rPr>
              <w:t>144</w:t>
            </w:r>
            <w:r w:rsidR="006C7287">
              <w:rPr>
                <w:noProof/>
                <w:webHidden/>
              </w:rPr>
              <w:fldChar w:fldCharType="end"/>
            </w:r>
          </w:hyperlink>
        </w:p>
        <w:p w14:paraId="02E8F388" w14:textId="1E2DD826" w:rsidR="006C7287" w:rsidRDefault="0043363D">
          <w:pPr>
            <w:pStyle w:val="TOC3"/>
            <w:tabs>
              <w:tab w:val="left" w:pos="1200"/>
              <w:tab w:val="right" w:leader="dot" w:pos="9350"/>
            </w:tabs>
            <w:rPr>
              <w:rFonts w:cstheme="minorBidi"/>
              <w:noProof/>
              <w:sz w:val="24"/>
              <w:lang w:val="en-CA" w:bidi="ar-SA"/>
            </w:rPr>
          </w:pPr>
          <w:hyperlink w:anchor="_Toc35260303" w:history="1">
            <w:r w:rsidR="006C7287" w:rsidRPr="00870FC0">
              <w:rPr>
                <w:rStyle w:val="Hyperlink"/>
                <w:noProof/>
              </w:rPr>
              <w:t>10.2.1</w:t>
            </w:r>
            <w:r w:rsidR="006C7287">
              <w:rPr>
                <w:rFonts w:cstheme="minorBidi"/>
                <w:noProof/>
                <w:sz w:val="24"/>
                <w:lang w:val="en-CA" w:bidi="ar-SA"/>
              </w:rPr>
              <w:tab/>
            </w:r>
            <w:r w:rsidR="006C7287" w:rsidRPr="00870FC0">
              <w:rPr>
                <w:rStyle w:val="Hyperlink"/>
                <w:noProof/>
              </w:rPr>
              <w:t>Upload to triple store</w:t>
            </w:r>
            <w:r w:rsidR="006C7287">
              <w:rPr>
                <w:noProof/>
                <w:webHidden/>
              </w:rPr>
              <w:tab/>
            </w:r>
            <w:r w:rsidR="006C7287">
              <w:rPr>
                <w:noProof/>
                <w:webHidden/>
              </w:rPr>
              <w:fldChar w:fldCharType="begin"/>
            </w:r>
            <w:r w:rsidR="006C7287">
              <w:rPr>
                <w:noProof/>
                <w:webHidden/>
              </w:rPr>
              <w:instrText xml:space="preserve"> PAGEREF _Toc35260303 \h </w:instrText>
            </w:r>
            <w:r w:rsidR="006C7287">
              <w:rPr>
                <w:noProof/>
                <w:webHidden/>
              </w:rPr>
            </w:r>
            <w:r w:rsidR="006C7287">
              <w:rPr>
                <w:noProof/>
                <w:webHidden/>
              </w:rPr>
              <w:fldChar w:fldCharType="separate"/>
            </w:r>
            <w:r w:rsidR="006C7287">
              <w:rPr>
                <w:noProof/>
                <w:webHidden/>
              </w:rPr>
              <w:t>145</w:t>
            </w:r>
            <w:r w:rsidR="006C7287">
              <w:rPr>
                <w:noProof/>
                <w:webHidden/>
              </w:rPr>
              <w:fldChar w:fldCharType="end"/>
            </w:r>
          </w:hyperlink>
        </w:p>
        <w:p w14:paraId="3DD35118" w14:textId="3DB08985" w:rsidR="006C7287" w:rsidRDefault="0043363D">
          <w:pPr>
            <w:pStyle w:val="TOC2"/>
            <w:tabs>
              <w:tab w:val="left" w:pos="960"/>
              <w:tab w:val="right" w:leader="dot" w:pos="9350"/>
            </w:tabs>
            <w:rPr>
              <w:rFonts w:cstheme="minorBidi"/>
              <w:noProof/>
              <w:sz w:val="24"/>
              <w:lang w:val="en-CA" w:bidi="ar-SA"/>
            </w:rPr>
          </w:pPr>
          <w:hyperlink w:anchor="_Toc35260304" w:history="1">
            <w:r w:rsidR="006C7287" w:rsidRPr="00870FC0">
              <w:rPr>
                <w:rStyle w:val="Hyperlink"/>
                <w:rFonts w:ascii="Times New Roman" w:hAnsi="Times New Roman"/>
                <w:noProof/>
                <w:snapToGrid w:val="0"/>
                <w:w w:val="0"/>
              </w:rPr>
              <w:t>10.3</w:t>
            </w:r>
            <w:r w:rsidR="006C7287">
              <w:rPr>
                <w:rFonts w:cstheme="minorBidi"/>
                <w:noProof/>
                <w:sz w:val="24"/>
                <w:lang w:val="en-CA" w:bidi="ar-SA"/>
              </w:rPr>
              <w:tab/>
            </w:r>
            <w:r w:rsidR="006C7287" w:rsidRPr="00870FC0">
              <w:rPr>
                <w:rStyle w:val="Hyperlink"/>
                <w:noProof/>
              </w:rPr>
              <w:t>Ontology Documentation</w:t>
            </w:r>
            <w:r w:rsidR="006C7287">
              <w:rPr>
                <w:noProof/>
                <w:webHidden/>
              </w:rPr>
              <w:tab/>
            </w:r>
            <w:r w:rsidR="006C7287">
              <w:rPr>
                <w:noProof/>
                <w:webHidden/>
              </w:rPr>
              <w:fldChar w:fldCharType="begin"/>
            </w:r>
            <w:r w:rsidR="006C7287">
              <w:rPr>
                <w:noProof/>
                <w:webHidden/>
              </w:rPr>
              <w:instrText xml:space="preserve"> PAGEREF _Toc35260304 \h </w:instrText>
            </w:r>
            <w:r w:rsidR="006C7287">
              <w:rPr>
                <w:noProof/>
                <w:webHidden/>
              </w:rPr>
            </w:r>
            <w:r w:rsidR="006C7287">
              <w:rPr>
                <w:noProof/>
                <w:webHidden/>
              </w:rPr>
              <w:fldChar w:fldCharType="separate"/>
            </w:r>
            <w:r w:rsidR="006C7287">
              <w:rPr>
                <w:noProof/>
                <w:webHidden/>
              </w:rPr>
              <w:t>145</w:t>
            </w:r>
            <w:r w:rsidR="006C7287">
              <w:rPr>
                <w:noProof/>
                <w:webHidden/>
              </w:rPr>
              <w:fldChar w:fldCharType="end"/>
            </w:r>
          </w:hyperlink>
        </w:p>
        <w:p w14:paraId="6EDAD165" w14:textId="2EAAA45B" w:rsidR="006C7287" w:rsidRDefault="0043363D">
          <w:pPr>
            <w:pStyle w:val="TOC2"/>
            <w:tabs>
              <w:tab w:val="left" w:pos="960"/>
              <w:tab w:val="right" w:leader="dot" w:pos="9350"/>
            </w:tabs>
            <w:rPr>
              <w:rFonts w:cstheme="minorBidi"/>
              <w:noProof/>
              <w:sz w:val="24"/>
              <w:lang w:val="en-CA" w:bidi="ar-SA"/>
            </w:rPr>
          </w:pPr>
          <w:hyperlink w:anchor="_Toc35260305" w:history="1">
            <w:r w:rsidR="006C7287" w:rsidRPr="00870FC0">
              <w:rPr>
                <w:rStyle w:val="Hyperlink"/>
                <w:rFonts w:ascii="Times New Roman" w:hAnsi="Times New Roman"/>
                <w:noProof/>
                <w:snapToGrid w:val="0"/>
                <w:w w:val="0"/>
              </w:rPr>
              <w:t>10.4</w:t>
            </w:r>
            <w:r w:rsidR="006C7287">
              <w:rPr>
                <w:rFonts w:cstheme="minorBidi"/>
                <w:noProof/>
                <w:sz w:val="24"/>
                <w:lang w:val="en-CA" w:bidi="ar-SA"/>
              </w:rPr>
              <w:tab/>
            </w:r>
            <w:r w:rsidR="006C7287" w:rsidRPr="00870FC0">
              <w:rPr>
                <w:rStyle w:val="Hyperlink"/>
                <w:noProof/>
              </w:rPr>
              <w:t>Ontology Versioning</w:t>
            </w:r>
            <w:r w:rsidR="006C7287">
              <w:rPr>
                <w:noProof/>
                <w:webHidden/>
              </w:rPr>
              <w:tab/>
            </w:r>
            <w:r w:rsidR="006C7287">
              <w:rPr>
                <w:noProof/>
                <w:webHidden/>
              </w:rPr>
              <w:fldChar w:fldCharType="begin"/>
            </w:r>
            <w:r w:rsidR="006C7287">
              <w:rPr>
                <w:noProof/>
                <w:webHidden/>
              </w:rPr>
              <w:instrText xml:space="preserve"> PAGEREF _Toc35260305 \h </w:instrText>
            </w:r>
            <w:r w:rsidR="006C7287">
              <w:rPr>
                <w:noProof/>
                <w:webHidden/>
              </w:rPr>
            </w:r>
            <w:r w:rsidR="006C7287">
              <w:rPr>
                <w:noProof/>
                <w:webHidden/>
              </w:rPr>
              <w:fldChar w:fldCharType="separate"/>
            </w:r>
            <w:r w:rsidR="006C7287">
              <w:rPr>
                <w:noProof/>
                <w:webHidden/>
              </w:rPr>
              <w:t>146</w:t>
            </w:r>
            <w:r w:rsidR="006C7287">
              <w:rPr>
                <w:noProof/>
                <w:webHidden/>
              </w:rPr>
              <w:fldChar w:fldCharType="end"/>
            </w:r>
          </w:hyperlink>
        </w:p>
        <w:p w14:paraId="5BA01211" w14:textId="3B230135" w:rsidR="006C7287" w:rsidRDefault="0043363D">
          <w:pPr>
            <w:pStyle w:val="TOC3"/>
            <w:tabs>
              <w:tab w:val="left" w:pos="1200"/>
              <w:tab w:val="right" w:leader="dot" w:pos="9350"/>
            </w:tabs>
            <w:rPr>
              <w:rFonts w:cstheme="minorBidi"/>
              <w:noProof/>
              <w:sz w:val="24"/>
              <w:lang w:val="en-CA" w:bidi="ar-SA"/>
            </w:rPr>
          </w:pPr>
          <w:hyperlink w:anchor="_Toc35260306" w:history="1">
            <w:r w:rsidR="006C7287" w:rsidRPr="00870FC0">
              <w:rPr>
                <w:rStyle w:val="Hyperlink"/>
                <w:noProof/>
              </w:rPr>
              <w:t>10.4.1</w:t>
            </w:r>
            <w:r w:rsidR="006C7287">
              <w:rPr>
                <w:rFonts w:cstheme="minorBidi"/>
                <w:noProof/>
                <w:sz w:val="24"/>
                <w:lang w:val="en-CA" w:bidi="ar-SA"/>
              </w:rPr>
              <w:tab/>
            </w:r>
            <w:r w:rsidR="006C7287" w:rsidRPr="00870FC0">
              <w:rPr>
                <w:rStyle w:val="Hyperlink"/>
                <w:noProof/>
              </w:rPr>
              <w:t>Versioning Principles</w:t>
            </w:r>
            <w:r w:rsidR="006C7287">
              <w:rPr>
                <w:noProof/>
                <w:webHidden/>
              </w:rPr>
              <w:tab/>
            </w:r>
            <w:r w:rsidR="006C7287">
              <w:rPr>
                <w:noProof/>
                <w:webHidden/>
              </w:rPr>
              <w:fldChar w:fldCharType="begin"/>
            </w:r>
            <w:r w:rsidR="006C7287">
              <w:rPr>
                <w:noProof/>
                <w:webHidden/>
              </w:rPr>
              <w:instrText xml:space="preserve"> PAGEREF _Toc35260306 \h </w:instrText>
            </w:r>
            <w:r w:rsidR="006C7287">
              <w:rPr>
                <w:noProof/>
                <w:webHidden/>
              </w:rPr>
            </w:r>
            <w:r w:rsidR="006C7287">
              <w:rPr>
                <w:noProof/>
                <w:webHidden/>
              </w:rPr>
              <w:fldChar w:fldCharType="separate"/>
            </w:r>
            <w:r w:rsidR="006C7287">
              <w:rPr>
                <w:noProof/>
                <w:webHidden/>
              </w:rPr>
              <w:t>147</w:t>
            </w:r>
            <w:r w:rsidR="006C7287">
              <w:rPr>
                <w:noProof/>
                <w:webHidden/>
              </w:rPr>
              <w:fldChar w:fldCharType="end"/>
            </w:r>
          </w:hyperlink>
        </w:p>
        <w:p w14:paraId="26E1F21D" w14:textId="786A6107" w:rsidR="006C7287" w:rsidRDefault="0043363D">
          <w:pPr>
            <w:pStyle w:val="TOC3"/>
            <w:tabs>
              <w:tab w:val="left" w:pos="1200"/>
              <w:tab w:val="right" w:leader="dot" w:pos="9350"/>
            </w:tabs>
            <w:rPr>
              <w:rFonts w:cstheme="minorBidi"/>
              <w:noProof/>
              <w:sz w:val="24"/>
              <w:lang w:val="en-CA" w:bidi="ar-SA"/>
            </w:rPr>
          </w:pPr>
          <w:hyperlink w:anchor="_Toc35260307" w:history="1">
            <w:r w:rsidR="006C7287" w:rsidRPr="00870FC0">
              <w:rPr>
                <w:rStyle w:val="Hyperlink"/>
                <w:noProof/>
              </w:rPr>
              <w:t>10.4.2</w:t>
            </w:r>
            <w:r w:rsidR="006C7287">
              <w:rPr>
                <w:rFonts w:cstheme="minorBidi"/>
                <w:noProof/>
                <w:sz w:val="24"/>
                <w:lang w:val="en-CA" w:bidi="ar-SA"/>
              </w:rPr>
              <w:tab/>
            </w:r>
            <w:r w:rsidR="006C7287" w:rsidRPr="00870FC0">
              <w:rPr>
                <w:rStyle w:val="Hyperlink"/>
                <w:noProof/>
              </w:rPr>
              <w:t>Process to Update Ontology-x.owl</w:t>
            </w:r>
            <w:r w:rsidR="006C7287">
              <w:rPr>
                <w:noProof/>
                <w:webHidden/>
              </w:rPr>
              <w:tab/>
            </w:r>
            <w:r w:rsidR="006C7287">
              <w:rPr>
                <w:noProof/>
                <w:webHidden/>
              </w:rPr>
              <w:fldChar w:fldCharType="begin"/>
            </w:r>
            <w:r w:rsidR="006C7287">
              <w:rPr>
                <w:noProof/>
                <w:webHidden/>
              </w:rPr>
              <w:instrText xml:space="preserve"> PAGEREF _Toc35260307 \h </w:instrText>
            </w:r>
            <w:r w:rsidR="006C7287">
              <w:rPr>
                <w:noProof/>
                <w:webHidden/>
              </w:rPr>
            </w:r>
            <w:r w:rsidR="006C7287">
              <w:rPr>
                <w:noProof/>
                <w:webHidden/>
              </w:rPr>
              <w:fldChar w:fldCharType="separate"/>
            </w:r>
            <w:r w:rsidR="006C7287">
              <w:rPr>
                <w:noProof/>
                <w:webHidden/>
              </w:rPr>
              <w:t>148</w:t>
            </w:r>
            <w:r w:rsidR="006C7287">
              <w:rPr>
                <w:noProof/>
                <w:webHidden/>
              </w:rPr>
              <w:fldChar w:fldCharType="end"/>
            </w:r>
          </w:hyperlink>
        </w:p>
        <w:p w14:paraId="45121781" w14:textId="7EEF8115" w:rsidR="006C7287" w:rsidRDefault="0043363D">
          <w:pPr>
            <w:pStyle w:val="TOC3"/>
            <w:tabs>
              <w:tab w:val="left" w:pos="1200"/>
              <w:tab w:val="right" w:leader="dot" w:pos="9350"/>
            </w:tabs>
            <w:rPr>
              <w:rFonts w:cstheme="minorBidi"/>
              <w:noProof/>
              <w:sz w:val="24"/>
              <w:lang w:val="en-CA" w:bidi="ar-SA"/>
            </w:rPr>
          </w:pPr>
          <w:hyperlink w:anchor="_Toc35260308" w:history="1">
            <w:r w:rsidR="006C7287" w:rsidRPr="00870FC0">
              <w:rPr>
                <w:rStyle w:val="Hyperlink"/>
                <w:noProof/>
              </w:rPr>
              <w:t>10.4.3</w:t>
            </w:r>
            <w:r w:rsidR="006C7287">
              <w:rPr>
                <w:rFonts w:cstheme="minorBidi"/>
                <w:noProof/>
                <w:sz w:val="24"/>
                <w:lang w:val="en-CA" w:bidi="ar-SA"/>
              </w:rPr>
              <w:tab/>
            </w:r>
            <w:r w:rsidR="006C7287" w:rsidRPr="00870FC0">
              <w:rPr>
                <w:rStyle w:val="Hyperlink"/>
                <w:noProof/>
              </w:rPr>
              <w:t>Versioning infrastructure</w:t>
            </w:r>
            <w:r w:rsidR="006C7287">
              <w:rPr>
                <w:noProof/>
                <w:webHidden/>
              </w:rPr>
              <w:tab/>
            </w:r>
            <w:r w:rsidR="006C7287">
              <w:rPr>
                <w:noProof/>
                <w:webHidden/>
              </w:rPr>
              <w:fldChar w:fldCharType="begin"/>
            </w:r>
            <w:r w:rsidR="006C7287">
              <w:rPr>
                <w:noProof/>
                <w:webHidden/>
              </w:rPr>
              <w:instrText xml:space="preserve"> PAGEREF _Toc35260308 \h </w:instrText>
            </w:r>
            <w:r w:rsidR="006C7287">
              <w:rPr>
                <w:noProof/>
                <w:webHidden/>
              </w:rPr>
            </w:r>
            <w:r w:rsidR="006C7287">
              <w:rPr>
                <w:noProof/>
                <w:webHidden/>
              </w:rPr>
              <w:fldChar w:fldCharType="separate"/>
            </w:r>
            <w:r w:rsidR="006C7287">
              <w:rPr>
                <w:noProof/>
                <w:webHidden/>
              </w:rPr>
              <w:t>149</w:t>
            </w:r>
            <w:r w:rsidR="006C7287">
              <w:rPr>
                <w:noProof/>
                <w:webHidden/>
              </w:rPr>
              <w:fldChar w:fldCharType="end"/>
            </w:r>
          </w:hyperlink>
        </w:p>
        <w:p w14:paraId="621C88F4" w14:textId="10B47170" w:rsidR="006C7287" w:rsidRDefault="0043363D">
          <w:pPr>
            <w:pStyle w:val="TOC1"/>
            <w:rPr>
              <w:rFonts w:cstheme="minorBidi"/>
              <w:noProof/>
              <w:sz w:val="24"/>
              <w:lang w:val="en-CA" w:bidi="ar-SA"/>
            </w:rPr>
          </w:pPr>
          <w:hyperlink w:anchor="_Toc35260309" w:history="1">
            <w:r w:rsidR="006C7287" w:rsidRPr="00870FC0">
              <w:rPr>
                <w:rStyle w:val="Hyperlink"/>
                <w:noProof/>
              </w:rPr>
              <w:t>11</w:t>
            </w:r>
            <w:r w:rsidR="006C7287">
              <w:rPr>
                <w:rFonts w:cstheme="minorBidi"/>
                <w:noProof/>
                <w:sz w:val="24"/>
                <w:lang w:val="en-CA" w:bidi="ar-SA"/>
              </w:rPr>
              <w:tab/>
            </w:r>
            <w:r w:rsidR="006C7287" w:rsidRPr="00870FC0">
              <w:rPr>
                <w:rStyle w:val="Hyperlink"/>
                <w:noProof/>
              </w:rPr>
              <w:t>Future Work</w:t>
            </w:r>
            <w:r w:rsidR="006C7287">
              <w:rPr>
                <w:noProof/>
                <w:webHidden/>
              </w:rPr>
              <w:tab/>
            </w:r>
            <w:r w:rsidR="006C7287">
              <w:rPr>
                <w:noProof/>
                <w:webHidden/>
              </w:rPr>
              <w:fldChar w:fldCharType="begin"/>
            </w:r>
            <w:r w:rsidR="006C7287">
              <w:rPr>
                <w:noProof/>
                <w:webHidden/>
              </w:rPr>
              <w:instrText xml:space="preserve"> PAGEREF _Toc35260309 \h </w:instrText>
            </w:r>
            <w:r w:rsidR="006C7287">
              <w:rPr>
                <w:noProof/>
                <w:webHidden/>
              </w:rPr>
            </w:r>
            <w:r w:rsidR="006C7287">
              <w:rPr>
                <w:noProof/>
                <w:webHidden/>
              </w:rPr>
              <w:fldChar w:fldCharType="separate"/>
            </w:r>
            <w:r w:rsidR="006C7287">
              <w:rPr>
                <w:noProof/>
                <w:webHidden/>
              </w:rPr>
              <w:t>150</w:t>
            </w:r>
            <w:r w:rsidR="006C7287">
              <w:rPr>
                <w:noProof/>
                <w:webHidden/>
              </w:rPr>
              <w:fldChar w:fldCharType="end"/>
            </w:r>
          </w:hyperlink>
        </w:p>
        <w:p w14:paraId="7BBED15A" w14:textId="2CCB04FB" w:rsidR="006C7287" w:rsidRDefault="0043363D">
          <w:pPr>
            <w:pStyle w:val="TOC1"/>
            <w:rPr>
              <w:rFonts w:cstheme="minorBidi"/>
              <w:noProof/>
              <w:sz w:val="24"/>
              <w:lang w:val="en-CA" w:bidi="ar-SA"/>
            </w:rPr>
          </w:pPr>
          <w:hyperlink w:anchor="_Toc35260310" w:history="1">
            <w:r w:rsidR="006C7287" w:rsidRPr="00870FC0">
              <w:rPr>
                <w:rStyle w:val="Hyperlink"/>
                <w:noProof/>
              </w:rPr>
              <w:t>Acknowledgements</w:t>
            </w:r>
            <w:r w:rsidR="006C7287">
              <w:rPr>
                <w:noProof/>
                <w:webHidden/>
              </w:rPr>
              <w:tab/>
            </w:r>
            <w:r w:rsidR="006C7287">
              <w:rPr>
                <w:noProof/>
                <w:webHidden/>
              </w:rPr>
              <w:fldChar w:fldCharType="begin"/>
            </w:r>
            <w:r w:rsidR="006C7287">
              <w:rPr>
                <w:noProof/>
                <w:webHidden/>
              </w:rPr>
              <w:instrText xml:space="preserve"> PAGEREF _Toc35260310 \h </w:instrText>
            </w:r>
            <w:r w:rsidR="006C7287">
              <w:rPr>
                <w:noProof/>
                <w:webHidden/>
              </w:rPr>
            </w:r>
            <w:r w:rsidR="006C7287">
              <w:rPr>
                <w:noProof/>
                <w:webHidden/>
              </w:rPr>
              <w:fldChar w:fldCharType="separate"/>
            </w:r>
            <w:r w:rsidR="006C7287">
              <w:rPr>
                <w:noProof/>
                <w:webHidden/>
              </w:rPr>
              <w:t>153</w:t>
            </w:r>
            <w:r w:rsidR="006C7287">
              <w:rPr>
                <w:noProof/>
                <w:webHidden/>
              </w:rPr>
              <w:fldChar w:fldCharType="end"/>
            </w:r>
          </w:hyperlink>
        </w:p>
        <w:p w14:paraId="62726C4B" w14:textId="5C9CE432" w:rsidR="006C7287" w:rsidRDefault="0043363D">
          <w:pPr>
            <w:pStyle w:val="TOC1"/>
            <w:rPr>
              <w:rFonts w:cstheme="minorBidi"/>
              <w:noProof/>
              <w:sz w:val="24"/>
              <w:lang w:val="en-CA" w:bidi="ar-SA"/>
            </w:rPr>
          </w:pPr>
          <w:hyperlink w:anchor="_Toc35260311" w:history="1">
            <w:r w:rsidR="006C7287" w:rsidRPr="00870FC0">
              <w:rPr>
                <w:rStyle w:val="Hyperlink"/>
                <w:noProof/>
              </w:rPr>
              <w:t>References</w:t>
            </w:r>
            <w:r w:rsidR="006C7287">
              <w:rPr>
                <w:noProof/>
                <w:webHidden/>
              </w:rPr>
              <w:tab/>
            </w:r>
            <w:r w:rsidR="006C7287">
              <w:rPr>
                <w:noProof/>
                <w:webHidden/>
              </w:rPr>
              <w:fldChar w:fldCharType="begin"/>
            </w:r>
            <w:r w:rsidR="006C7287">
              <w:rPr>
                <w:noProof/>
                <w:webHidden/>
              </w:rPr>
              <w:instrText xml:space="preserve"> PAGEREF _Toc35260311 \h </w:instrText>
            </w:r>
            <w:r w:rsidR="006C7287">
              <w:rPr>
                <w:noProof/>
                <w:webHidden/>
              </w:rPr>
            </w:r>
            <w:r w:rsidR="006C7287">
              <w:rPr>
                <w:noProof/>
                <w:webHidden/>
              </w:rPr>
              <w:fldChar w:fldCharType="separate"/>
            </w:r>
            <w:r w:rsidR="006C7287">
              <w:rPr>
                <w:noProof/>
                <w:webHidden/>
              </w:rPr>
              <w:t>154</w:t>
            </w:r>
            <w:r w:rsidR="006C7287">
              <w:rPr>
                <w:noProof/>
                <w:webHidden/>
              </w:rPr>
              <w:fldChar w:fldCharType="end"/>
            </w:r>
          </w:hyperlink>
        </w:p>
        <w:p w14:paraId="5AB16A29" w14:textId="4B168F4F" w:rsidR="006C7287" w:rsidRDefault="0043363D">
          <w:pPr>
            <w:pStyle w:val="TOC1"/>
            <w:tabs>
              <w:tab w:val="left" w:pos="1440"/>
            </w:tabs>
            <w:rPr>
              <w:rFonts w:cstheme="minorBidi"/>
              <w:noProof/>
              <w:sz w:val="24"/>
              <w:lang w:val="en-CA" w:bidi="ar-SA"/>
            </w:rPr>
          </w:pPr>
          <w:hyperlink w:anchor="_Toc35260312" w:history="1">
            <w:r w:rsidR="006C7287" w:rsidRPr="00870FC0">
              <w:rPr>
                <w:rStyle w:val="Hyperlink"/>
                <w:noProof/>
              </w:rPr>
              <w:t>Appendix A.</w:t>
            </w:r>
            <w:r w:rsidR="006C7287">
              <w:rPr>
                <w:rFonts w:cstheme="minorBidi"/>
                <w:noProof/>
                <w:sz w:val="24"/>
                <w:lang w:val="en-CA" w:bidi="ar-SA"/>
              </w:rPr>
              <w:tab/>
            </w:r>
            <w:r w:rsidR="006C7287" w:rsidRPr="00870FC0">
              <w:rPr>
                <w:rStyle w:val="Hyperlink"/>
                <w:noProof/>
              </w:rPr>
              <w:t>TASHA Data Mapping</w:t>
            </w:r>
            <w:r w:rsidR="006C7287">
              <w:rPr>
                <w:noProof/>
                <w:webHidden/>
              </w:rPr>
              <w:tab/>
            </w:r>
            <w:r w:rsidR="006C7287">
              <w:rPr>
                <w:noProof/>
                <w:webHidden/>
              </w:rPr>
              <w:fldChar w:fldCharType="begin"/>
            </w:r>
            <w:r w:rsidR="006C7287">
              <w:rPr>
                <w:noProof/>
                <w:webHidden/>
              </w:rPr>
              <w:instrText xml:space="preserve"> PAGEREF _Toc35260312 \h </w:instrText>
            </w:r>
            <w:r w:rsidR="006C7287">
              <w:rPr>
                <w:noProof/>
                <w:webHidden/>
              </w:rPr>
            </w:r>
            <w:r w:rsidR="006C7287">
              <w:rPr>
                <w:noProof/>
                <w:webHidden/>
              </w:rPr>
              <w:fldChar w:fldCharType="separate"/>
            </w:r>
            <w:r w:rsidR="006C7287">
              <w:rPr>
                <w:noProof/>
                <w:webHidden/>
              </w:rPr>
              <w:t>156</w:t>
            </w:r>
            <w:r w:rsidR="006C7287">
              <w:rPr>
                <w:noProof/>
                <w:webHidden/>
              </w:rPr>
              <w:fldChar w:fldCharType="end"/>
            </w:r>
          </w:hyperlink>
        </w:p>
        <w:p w14:paraId="63429CD4" w14:textId="0DB5402F" w:rsidR="006C7287" w:rsidRDefault="0043363D">
          <w:pPr>
            <w:pStyle w:val="TOC2"/>
            <w:tabs>
              <w:tab w:val="right" w:leader="dot" w:pos="9350"/>
            </w:tabs>
            <w:rPr>
              <w:rFonts w:cstheme="minorBidi"/>
              <w:noProof/>
              <w:sz w:val="24"/>
              <w:lang w:val="en-CA" w:bidi="ar-SA"/>
            </w:rPr>
          </w:pPr>
          <w:hyperlink w:anchor="_Toc35260313" w:history="1">
            <w:r w:rsidR="006C7287" w:rsidRPr="00870FC0">
              <w:rPr>
                <w:rStyle w:val="Hyperlink"/>
                <w:noProof/>
              </w:rPr>
              <w:t>Mapping</w:t>
            </w:r>
            <w:r w:rsidR="006C7287">
              <w:rPr>
                <w:noProof/>
                <w:webHidden/>
              </w:rPr>
              <w:tab/>
            </w:r>
            <w:r w:rsidR="006C7287">
              <w:rPr>
                <w:noProof/>
                <w:webHidden/>
              </w:rPr>
              <w:fldChar w:fldCharType="begin"/>
            </w:r>
            <w:r w:rsidR="006C7287">
              <w:rPr>
                <w:noProof/>
                <w:webHidden/>
              </w:rPr>
              <w:instrText xml:space="preserve"> PAGEREF _Toc35260313 \h </w:instrText>
            </w:r>
            <w:r w:rsidR="006C7287">
              <w:rPr>
                <w:noProof/>
                <w:webHidden/>
              </w:rPr>
            </w:r>
            <w:r w:rsidR="006C7287">
              <w:rPr>
                <w:noProof/>
                <w:webHidden/>
              </w:rPr>
              <w:fldChar w:fldCharType="separate"/>
            </w:r>
            <w:r w:rsidR="006C7287">
              <w:rPr>
                <w:noProof/>
                <w:webHidden/>
              </w:rPr>
              <w:t>156</w:t>
            </w:r>
            <w:r w:rsidR="006C7287">
              <w:rPr>
                <w:noProof/>
                <w:webHidden/>
              </w:rPr>
              <w:fldChar w:fldCharType="end"/>
            </w:r>
          </w:hyperlink>
        </w:p>
        <w:p w14:paraId="0D876D7A" w14:textId="0C33DB75" w:rsidR="006C7287" w:rsidRDefault="0043363D">
          <w:pPr>
            <w:pStyle w:val="TOC3"/>
            <w:tabs>
              <w:tab w:val="right" w:leader="dot" w:pos="9350"/>
            </w:tabs>
            <w:rPr>
              <w:rFonts w:cstheme="minorBidi"/>
              <w:noProof/>
              <w:sz w:val="24"/>
              <w:lang w:val="en-CA" w:bidi="ar-SA"/>
            </w:rPr>
          </w:pPr>
          <w:hyperlink w:anchor="_Toc35260314" w:history="1">
            <w:r w:rsidR="006C7287" w:rsidRPr="00870FC0">
              <w:rPr>
                <w:rStyle w:val="Hyperlink"/>
                <w:noProof/>
              </w:rPr>
              <w:t>Simulation Metadata</w:t>
            </w:r>
            <w:r w:rsidR="006C7287">
              <w:rPr>
                <w:noProof/>
                <w:webHidden/>
              </w:rPr>
              <w:tab/>
            </w:r>
            <w:r w:rsidR="006C7287">
              <w:rPr>
                <w:noProof/>
                <w:webHidden/>
              </w:rPr>
              <w:fldChar w:fldCharType="begin"/>
            </w:r>
            <w:r w:rsidR="006C7287">
              <w:rPr>
                <w:noProof/>
                <w:webHidden/>
              </w:rPr>
              <w:instrText xml:space="preserve"> PAGEREF _Toc35260314 \h </w:instrText>
            </w:r>
            <w:r w:rsidR="006C7287">
              <w:rPr>
                <w:noProof/>
                <w:webHidden/>
              </w:rPr>
            </w:r>
            <w:r w:rsidR="006C7287">
              <w:rPr>
                <w:noProof/>
                <w:webHidden/>
              </w:rPr>
              <w:fldChar w:fldCharType="separate"/>
            </w:r>
            <w:r w:rsidR="006C7287">
              <w:rPr>
                <w:noProof/>
                <w:webHidden/>
              </w:rPr>
              <w:t>157</w:t>
            </w:r>
            <w:r w:rsidR="006C7287">
              <w:rPr>
                <w:noProof/>
                <w:webHidden/>
              </w:rPr>
              <w:fldChar w:fldCharType="end"/>
            </w:r>
          </w:hyperlink>
        </w:p>
        <w:p w14:paraId="1F7F897C" w14:textId="00C7813E" w:rsidR="006C7287" w:rsidRDefault="0043363D">
          <w:pPr>
            <w:pStyle w:val="TOC3"/>
            <w:tabs>
              <w:tab w:val="right" w:leader="dot" w:pos="9350"/>
            </w:tabs>
            <w:rPr>
              <w:rFonts w:cstheme="minorBidi"/>
              <w:noProof/>
              <w:sz w:val="24"/>
              <w:lang w:val="en-CA" w:bidi="ar-SA"/>
            </w:rPr>
          </w:pPr>
          <w:hyperlink w:anchor="_Toc35260315" w:history="1">
            <w:r w:rsidR="006C7287" w:rsidRPr="00870FC0">
              <w:rPr>
                <w:rStyle w:val="Hyperlink"/>
                <w:noProof/>
              </w:rPr>
              <w:t>Mississauga Zones</w:t>
            </w:r>
            <w:r w:rsidR="006C7287">
              <w:rPr>
                <w:noProof/>
                <w:webHidden/>
              </w:rPr>
              <w:tab/>
            </w:r>
            <w:r w:rsidR="006C7287">
              <w:rPr>
                <w:noProof/>
                <w:webHidden/>
              </w:rPr>
              <w:fldChar w:fldCharType="begin"/>
            </w:r>
            <w:r w:rsidR="006C7287">
              <w:rPr>
                <w:noProof/>
                <w:webHidden/>
              </w:rPr>
              <w:instrText xml:space="preserve"> PAGEREF _Toc35260315 \h </w:instrText>
            </w:r>
            <w:r w:rsidR="006C7287">
              <w:rPr>
                <w:noProof/>
                <w:webHidden/>
              </w:rPr>
            </w:r>
            <w:r w:rsidR="006C7287">
              <w:rPr>
                <w:noProof/>
                <w:webHidden/>
              </w:rPr>
              <w:fldChar w:fldCharType="separate"/>
            </w:r>
            <w:r w:rsidR="006C7287">
              <w:rPr>
                <w:noProof/>
                <w:webHidden/>
              </w:rPr>
              <w:t>157</w:t>
            </w:r>
            <w:r w:rsidR="006C7287">
              <w:rPr>
                <w:noProof/>
                <w:webHidden/>
              </w:rPr>
              <w:fldChar w:fldCharType="end"/>
            </w:r>
          </w:hyperlink>
        </w:p>
        <w:p w14:paraId="7ACA1B4E" w14:textId="14D7527C" w:rsidR="006C7287" w:rsidRDefault="0043363D">
          <w:pPr>
            <w:pStyle w:val="TOC3"/>
            <w:tabs>
              <w:tab w:val="right" w:leader="dot" w:pos="9350"/>
            </w:tabs>
            <w:rPr>
              <w:rFonts w:cstheme="minorBidi"/>
              <w:noProof/>
              <w:sz w:val="24"/>
              <w:lang w:val="en-CA" w:bidi="ar-SA"/>
            </w:rPr>
          </w:pPr>
          <w:hyperlink w:anchor="_Toc35260316" w:history="1">
            <w:r w:rsidR="006C7287" w:rsidRPr="00870FC0">
              <w:rPr>
                <w:rStyle w:val="Hyperlink"/>
                <w:noProof/>
              </w:rPr>
              <w:t>persons.csv</w:t>
            </w:r>
            <w:r w:rsidR="006C7287">
              <w:rPr>
                <w:noProof/>
                <w:webHidden/>
              </w:rPr>
              <w:tab/>
            </w:r>
            <w:r w:rsidR="006C7287">
              <w:rPr>
                <w:noProof/>
                <w:webHidden/>
              </w:rPr>
              <w:fldChar w:fldCharType="begin"/>
            </w:r>
            <w:r w:rsidR="006C7287">
              <w:rPr>
                <w:noProof/>
                <w:webHidden/>
              </w:rPr>
              <w:instrText xml:space="preserve"> PAGEREF _Toc35260316 \h </w:instrText>
            </w:r>
            <w:r w:rsidR="006C7287">
              <w:rPr>
                <w:noProof/>
                <w:webHidden/>
              </w:rPr>
            </w:r>
            <w:r w:rsidR="006C7287">
              <w:rPr>
                <w:noProof/>
                <w:webHidden/>
              </w:rPr>
              <w:fldChar w:fldCharType="separate"/>
            </w:r>
            <w:r w:rsidR="006C7287">
              <w:rPr>
                <w:noProof/>
                <w:webHidden/>
              </w:rPr>
              <w:t>158</w:t>
            </w:r>
            <w:r w:rsidR="006C7287">
              <w:rPr>
                <w:noProof/>
                <w:webHidden/>
              </w:rPr>
              <w:fldChar w:fldCharType="end"/>
            </w:r>
          </w:hyperlink>
        </w:p>
        <w:p w14:paraId="3686878E" w14:textId="5BBE6DC4" w:rsidR="006C7287" w:rsidRDefault="0043363D">
          <w:pPr>
            <w:pStyle w:val="TOC3"/>
            <w:tabs>
              <w:tab w:val="right" w:leader="dot" w:pos="9350"/>
            </w:tabs>
            <w:rPr>
              <w:rFonts w:cstheme="minorBidi"/>
              <w:noProof/>
              <w:sz w:val="24"/>
              <w:lang w:val="en-CA" w:bidi="ar-SA"/>
            </w:rPr>
          </w:pPr>
          <w:hyperlink w:anchor="_Toc35260317" w:history="1">
            <w:r w:rsidR="006C7287" w:rsidRPr="00870FC0">
              <w:rPr>
                <w:rStyle w:val="Hyperlink"/>
                <w:noProof/>
              </w:rPr>
              <w:t>trips.csv</w:t>
            </w:r>
            <w:r w:rsidR="006C7287">
              <w:rPr>
                <w:noProof/>
                <w:webHidden/>
              </w:rPr>
              <w:tab/>
            </w:r>
            <w:r w:rsidR="006C7287">
              <w:rPr>
                <w:noProof/>
                <w:webHidden/>
              </w:rPr>
              <w:fldChar w:fldCharType="begin"/>
            </w:r>
            <w:r w:rsidR="006C7287">
              <w:rPr>
                <w:noProof/>
                <w:webHidden/>
              </w:rPr>
              <w:instrText xml:space="preserve"> PAGEREF _Toc35260317 \h </w:instrText>
            </w:r>
            <w:r w:rsidR="006C7287">
              <w:rPr>
                <w:noProof/>
                <w:webHidden/>
              </w:rPr>
            </w:r>
            <w:r w:rsidR="006C7287">
              <w:rPr>
                <w:noProof/>
                <w:webHidden/>
              </w:rPr>
              <w:fldChar w:fldCharType="separate"/>
            </w:r>
            <w:r w:rsidR="006C7287">
              <w:rPr>
                <w:noProof/>
                <w:webHidden/>
              </w:rPr>
              <w:t>162</w:t>
            </w:r>
            <w:r w:rsidR="006C7287">
              <w:rPr>
                <w:noProof/>
                <w:webHidden/>
              </w:rPr>
              <w:fldChar w:fldCharType="end"/>
            </w:r>
          </w:hyperlink>
        </w:p>
        <w:p w14:paraId="620B351D" w14:textId="6DEF4C98" w:rsidR="006C7287" w:rsidRDefault="0043363D">
          <w:pPr>
            <w:pStyle w:val="TOC3"/>
            <w:tabs>
              <w:tab w:val="right" w:leader="dot" w:pos="9350"/>
            </w:tabs>
            <w:rPr>
              <w:rFonts w:cstheme="minorBidi"/>
              <w:noProof/>
              <w:sz w:val="24"/>
              <w:lang w:val="en-CA" w:bidi="ar-SA"/>
            </w:rPr>
          </w:pPr>
          <w:hyperlink w:anchor="_Toc35260318" w:history="1">
            <w:r w:rsidR="006C7287" w:rsidRPr="00870FC0">
              <w:rPr>
                <w:rStyle w:val="Hyperlink"/>
                <w:noProof/>
              </w:rPr>
              <w:t>trip_modes.csv</w:t>
            </w:r>
            <w:r w:rsidR="006C7287">
              <w:rPr>
                <w:noProof/>
                <w:webHidden/>
              </w:rPr>
              <w:tab/>
            </w:r>
            <w:r w:rsidR="006C7287">
              <w:rPr>
                <w:noProof/>
                <w:webHidden/>
              </w:rPr>
              <w:fldChar w:fldCharType="begin"/>
            </w:r>
            <w:r w:rsidR="006C7287">
              <w:rPr>
                <w:noProof/>
                <w:webHidden/>
              </w:rPr>
              <w:instrText xml:space="preserve"> PAGEREF _Toc35260318 \h </w:instrText>
            </w:r>
            <w:r w:rsidR="006C7287">
              <w:rPr>
                <w:noProof/>
                <w:webHidden/>
              </w:rPr>
            </w:r>
            <w:r w:rsidR="006C7287">
              <w:rPr>
                <w:noProof/>
                <w:webHidden/>
              </w:rPr>
              <w:fldChar w:fldCharType="separate"/>
            </w:r>
            <w:r w:rsidR="006C7287">
              <w:rPr>
                <w:noProof/>
                <w:webHidden/>
              </w:rPr>
              <w:t>165</w:t>
            </w:r>
            <w:r w:rsidR="006C7287">
              <w:rPr>
                <w:noProof/>
                <w:webHidden/>
              </w:rPr>
              <w:fldChar w:fldCharType="end"/>
            </w:r>
          </w:hyperlink>
        </w:p>
        <w:p w14:paraId="63019444" w14:textId="1A612A70" w:rsidR="006C7287" w:rsidRDefault="0043363D">
          <w:pPr>
            <w:pStyle w:val="TOC3"/>
            <w:tabs>
              <w:tab w:val="right" w:leader="dot" w:pos="9350"/>
            </w:tabs>
            <w:rPr>
              <w:rFonts w:cstheme="minorBidi"/>
              <w:noProof/>
              <w:sz w:val="24"/>
              <w:lang w:val="en-CA" w:bidi="ar-SA"/>
            </w:rPr>
          </w:pPr>
          <w:hyperlink w:anchor="_Toc35260319" w:history="1">
            <w:r w:rsidR="006C7287" w:rsidRPr="00870FC0">
              <w:rPr>
                <w:rStyle w:val="Hyperlink"/>
                <w:noProof/>
              </w:rPr>
              <w:t>trip_stations.csv</w:t>
            </w:r>
            <w:r w:rsidR="006C7287">
              <w:rPr>
                <w:noProof/>
                <w:webHidden/>
              </w:rPr>
              <w:tab/>
            </w:r>
            <w:r w:rsidR="006C7287">
              <w:rPr>
                <w:noProof/>
                <w:webHidden/>
              </w:rPr>
              <w:fldChar w:fldCharType="begin"/>
            </w:r>
            <w:r w:rsidR="006C7287">
              <w:rPr>
                <w:noProof/>
                <w:webHidden/>
              </w:rPr>
              <w:instrText xml:space="preserve"> PAGEREF _Toc35260319 \h </w:instrText>
            </w:r>
            <w:r w:rsidR="006C7287">
              <w:rPr>
                <w:noProof/>
                <w:webHidden/>
              </w:rPr>
            </w:r>
            <w:r w:rsidR="006C7287">
              <w:rPr>
                <w:noProof/>
                <w:webHidden/>
              </w:rPr>
              <w:fldChar w:fldCharType="separate"/>
            </w:r>
            <w:r w:rsidR="006C7287">
              <w:rPr>
                <w:noProof/>
                <w:webHidden/>
              </w:rPr>
              <w:t>167</w:t>
            </w:r>
            <w:r w:rsidR="006C7287">
              <w:rPr>
                <w:noProof/>
                <w:webHidden/>
              </w:rPr>
              <w:fldChar w:fldCharType="end"/>
            </w:r>
          </w:hyperlink>
        </w:p>
        <w:p w14:paraId="4EA1E2C6" w14:textId="06891BC0" w:rsidR="006C7287" w:rsidRDefault="0043363D">
          <w:pPr>
            <w:pStyle w:val="TOC3"/>
            <w:tabs>
              <w:tab w:val="right" w:leader="dot" w:pos="9350"/>
            </w:tabs>
            <w:rPr>
              <w:rFonts w:cstheme="minorBidi"/>
              <w:noProof/>
              <w:sz w:val="24"/>
              <w:lang w:val="en-CA" w:bidi="ar-SA"/>
            </w:rPr>
          </w:pPr>
          <w:hyperlink w:anchor="_Toc35260320" w:history="1">
            <w:r w:rsidR="006C7287" w:rsidRPr="00870FC0">
              <w:rPr>
                <w:rStyle w:val="Hyperlink"/>
                <w:noProof/>
              </w:rPr>
              <w:t>facilitate_passenger.csv</w:t>
            </w:r>
            <w:r w:rsidR="006C7287">
              <w:rPr>
                <w:noProof/>
                <w:webHidden/>
              </w:rPr>
              <w:tab/>
            </w:r>
            <w:r w:rsidR="006C7287">
              <w:rPr>
                <w:noProof/>
                <w:webHidden/>
              </w:rPr>
              <w:fldChar w:fldCharType="begin"/>
            </w:r>
            <w:r w:rsidR="006C7287">
              <w:rPr>
                <w:noProof/>
                <w:webHidden/>
              </w:rPr>
              <w:instrText xml:space="preserve"> PAGEREF _Toc35260320 \h </w:instrText>
            </w:r>
            <w:r w:rsidR="006C7287">
              <w:rPr>
                <w:noProof/>
                <w:webHidden/>
              </w:rPr>
            </w:r>
            <w:r w:rsidR="006C7287">
              <w:rPr>
                <w:noProof/>
                <w:webHidden/>
              </w:rPr>
              <w:fldChar w:fldCharType="separate"/>
            </w:r>
            <w:r w:rsidR="006C7287">
              <w:rPr>
                <w:noProof/>
                <w:webHidden/>
              </w:rPr>
              <w:t>168</w:t>
            </w:r>
            <w:r w:rsidR="006C7287">
              <w:rPr>
                <w:noProof/>
                <w:webHidden/>
              </w:rPr>
              <w:fldChar w:fldCharType="end"/>
            </w:r>
          </w:hyperlink>
        </w:p>
        <w:p w14:paraId="33859940" w14:textId="539B1233" w:rsidR="006C7287" w:rsidRDefault="0043363D">
          <w:pPr>
            <w:pStyle w:val="TOC2"/>
            <w:tabs>
              <w:tab w:val="left" w:pos="960"/>
              <w:tab w:val="right" w:leader="dot" w:pos="9350"/>
            </w:tabs>
            <w:rPr>
              <w:rFonts w:cstheme="minorBidi"/>
              <w:noProof/>
              <w:sz w:val="24"/>
              <w:lang w:val="en-CA" w:bidi="ar-SA"/>
            </w:rPr>
          </w:pPr>
          <w:hyperlink w:anchor="_Toc35260321" w:history="1">
            <w:r w:rsidR="006C7287" w:rsidRPr="00870FC0">
              <w:rPr>
                <w:rStyle w:val="Hyperlink"/>
                <w:rFonts w:ascii="Times New Roman" w:hAnsi="Times New Roman"/>
                <w:noProof/>
                <w:snapToGrid w:val="0"/>
                <w:w w:val="0"/>
              </w:rPr>
              <w:t>11.1</w:t>
            </w:r>
            <w:r w:rsidR="006C7287">
              <w:rPr>
                <w:rFonts w:cstheme="minorBidi"/>
                <w:noProof/>
                <w:sz w:val="24"/>
                <w:lang w:val="en-CA" w:bidi="ar-SA"/>
              </w:rPr>
              <w:tab/>
            </w:r>
            <w:r w:rsidR="006C7287" w:rsidRPr="00870FC0">
              <w:rPr>
                <w:rStyle w:val="Hyperlink"/>
                <w:noProof/>
              </w:rPr>
              <w:t>Future Work</w:t>
            </w:r>
            <w:r w:rsidR="006C7287">
              <w:rPr>
                <w:noProof/>
                <w:webHidden/>
              </w:rPr>
              <w:tab/>
            </w:r>
            <w:r w:rsidR="006C7287">
              <w:rPr>
                <w:noProof/>
                <w:webHidden/>
              </w:rPr>
              <w:fldChar w:fldCharType="begin"/>
            </w:r>
            <w:r w:rsidR="006C7287">
              <w:rPr>
                <w:noProof/>
                <w:webHidden/>
              </w:rPr>
              <w:instrText xml:space="preserve"> PAGEREF _Toc35260321 \h </w:instrText>
            </w:r>
            <w:r w:rsidR="006C7287">
              <w:rPr>
                <w:noProof/>
                <w:webHidden/>
              </w:rPr>
            </w:r>
            <w:r w:rsidR="006C7287">
              <w:rPr>
                <w:noProof/>
                <w:webHidden/>
              </w:rPr>
              <w:fldChar w:fldCharType="separate"/>
            </w:r>
            <w:r w:rsidR="006C7287">
              <w:rPr>
                <w:noProof/>
                <w:webHidden/>
              </w:rPr>
              <w:t>169</w:t>
            </w:r>
            <w:r w:rsidR="006C7287">
              <w:rPr>
                <w:noProof/>
                <w:webHidden/>
              </w:rPr>
              <w:fldChar w:fldCharType="end"/>
            </w:r>
          </w:hyperlink>
        </w:p>
        <w:p w14:paraId="2755057E" w14:textId="0808228F" w:rsidR="006C7287" w:rsidRDefault="0043363D">
          <w:pPr>
            <w:pStyle w:val="TOC1"/>
            <w:tabs>
              <w:tab w:val="left" w:pos="1440"/>
            </w:tabs>
            <w:rPr>
              <w:rFonts w:cstheme="minorBidi"/>
              <w:noProof/>
              <w:sz w:val="24"/>
              <w:lang w:val="en-CA" w:bidi="ar-SA"/>
            </w:rPr>
          </w:pPr>
          <w:hyperlink w:anchor="_Toc35260322" w:history="1">
            <w:r w:rsidR="006C7287" w:rsidRPr="00870FC0">
              <w:rPr>
                <w:rStyle w:val="Hyperlink"/>
                <w:noProof/>
              </w:rPr>
              <w:t>Appendix B.</w:t>
            </w:r>
            <w:r w:rsidR="006C7287">
              <w:rPr>
                <w:rFonts w:cstheme="minorBidi"/>
                <w:noProof/>
                <w:sz w:val="24"/>
                <w:lang w:val="en-CA" w:bidi="ar-SA"/>
              </w:rPr>
              <w:tab/>
            </w:r>
            <w:r w:rsidR="006C7287" w:rsidRPr="00870FC0">
              <w:rPr>
                <w:rStyle w:val="Hyperlink"/>
                <w:noProof/>
              </w:rPr>
              <w:t>Transit Data Mapping</w:t>
            </w:r>
            <w:r w:rsidR="006C7287">
              <w:rPr>
                <w:noProof/>
                <w:webHidden/>
              </w:rPr>
              <w:tab/>
            </w:r>
            <w:r w:rsidR="006C7287">
              <w:rPr>
                <w:noProof/>
                <w:webHidden/>
              </w:rPr>
              <w:fldChar w:fldCharType="begin"/>
            </w:r>
            <w:r w:rsidR="006C7287">
              <w:rPr>
                <w:noProof/>
                <w:webHidden/>
              </w:rPr>
              <w:instrText xml:space="preserve"> PAGEREF _Toc35260322 \h </w:instrText>
            </w:r>
            <w:r w:rsidR="006C7287">
              <w:rPr>
                <w:noProof/>
                <w:webHidden/>
              </w:rPr>
            </w:r>
            <w:r w:rsidR="006C7287">
              <w:rPr>
                <w:noProof/>
                <w:webHidden/>
              </w:rPr>
              <w:fldChar w:fldCharType="separate"/>
            </w:r>
            <w:r w:rsidR="006C7287">
              <w:rPr>
                <w:noProof/>
                <w:webHidden/>
              </w:rPr>
              <w:t>171</w:t>
            </w:r>
            <w:r w:rsidR="006C7287">
              <w:rPr>
                <w:noProof/>
                <w:webHidden/>
              </w:rPr>
              <w:fldChar w:fldCharType="end"/>
            </w:r>
          </w:hyperlink>
        </w:p>
        <w:p w14:paraId="03C07311" w14:textId="3A64E4F8" w:rsidR="006C7287" w:rsidRDefault="0043363D">
          <w:pPr>
            <w:pStyle w:val="TOC2"/>
            <w:tabs>
              <w:tab w:val="right" w:leader="dot" w:pos="9350"/>
            </w:tabs>
            <w:rPr>
              <w:rFonts w:cstheme="minorBidi"/>
              <w:noProof/>
              <w:sz w:val="24"/>
              <w:lang w:val="en-CA" w:bidi="ar-SA"/>
            </w:rPr>
          </w:pPr>
          <w:hyperlink w:anchor="_Toc35260323" w:history="1">
            <w:r w:rsidR="006C7287" w:rsidRPr="00870FC0">
              <w:rPr>
                <w:rStyle w:val="Hyperlink"/>
                <w:noProof/>
              </w:rPr>
              <w:t>Subway &amp; SRT Logs (December 2018)</w:t>
            </w:r>
            <w:r w:rsidR="006C7287">
              <w:rPr>
                <w:noProof/>
                <w:webHidden/>
              </w:rPr>
              <w:tab/>
            </w:r>
            <w:r w:rsidR="006C7287">
              <w:rPr>
                <w:noProof/>
                <w:webHidden/>
              </w:rPr>
              <w:fldChar w:fldCharType="begin"/>
            </w:r>
            <w:r w:rsidR="006C7287">
              <w:rPr>
                <w:noProof/>
                <w:webHidden/>
              </w:rPr>
              <w:instrText xml:space="preserve"> PAGEREF _Toc35260323 \h </w:instrText>
            </w:r>
            <w:r w:rsidR="006C7287">
              <w:rPr>
                <w:noProof/>
                <w:webHidden/>
              </w:rPr>
            </w:r>
            <w:r w:rsidR="006C7287">
              <w:rPr>
                <w:noProof/>
                <w:webHidden/>
              </w:rPr>
              <w:fldChar w:fldCharType="separate"/>
            </w:r>
            <w:r w:rsidR="006C7287">
              <w:rPr>
                <w:noProof/>
                <w:webHidden/>
              </w:rPr>
              <w:t>171</w:t>
            </w:r>
            <w:r w:rsidR="006C7287">
              <w:rPr>
                <w:noProof/>
                <w:webHidden/>
              </w:rPr>
              <w:fldChar w:fldCharType="end"/>
            </w:r>
          </w:hyperlink>
        </w:p>
        <w:p w14:paraId="090B00D0" w14:textId="0506B51E" w:rsidR="006C7287" w:rsidRDefault="0043363D">
          <w:pPr>
            <w:pStyle w:val="TOC2"/>
            <w:tabs>
              <w:tab w:val="right" w:leader="dot" w:pos="9350"/>
            </w:tabs>
            <w:rPr>
              <w:rFonts w:cstheme="minorBidi"/>
              <w:noProof/>
              <w:sz w:val="24"/>
              <w:lang w:val="en-CA" w:bidi="ar-SA"/>
            </w:rPr>
          </w:pPr>
          <w:hyperlink w:anchor="_Toc35260324" w:history="1">
            <w:r w:rsidR="006C7287" w:rsidRPr="00870FC0">
              <w:rPr>
                <w:rStyle w:val="Hyperlink"/>
                <w:noProof/>
              </w:rPr>
              <w:t>AVL Data (TTC NVAS XML Feed)</w:t>
            </w:r>
            <w:r w:rsidR="006C7287">
              <w:rPr>
                <w:noProof/>
                <w:webHidden/>
              </w:rPr>
              <w:tab/>
            </w:r>
            <w:r w:rsidR="006C7287">
              <w:rPr>
                <w:noProof/>
                <w:webHidden/>
              </w:rPr>
              <w:fldChar w:fldCharType="begin"/>
            </w:r>
            <w:r w:rsidR="006C7287">
              <w:rPr>
                <w:noProof/>
                <w:webHidden/>
              </w:rPr>
              <w:instrText xml:space="preserve"> PAGEREF _Toc35260324 \h </w:instrText>
            </w:r>
            <w:r w:rsidR="006C7287">
              <w:rPr>
                <w:noProof/>
                <w:webHidden/>
              </w:rPr>
            </w:r>
            <w:r w:rsidR="006C7287">
              <w:rPr>
                <w:noProof/>
                <w:webHidden/>
              </w:rPr>
              <w:fldChar w:fldCharType="separate"/>
            </w:r>
            <w:r w:rsidR="006C7287">
              <w:rPr>
                <w:noProof/>
                <w:webHidden/>
              </w:rPr>
              <w:t>173</w:t>
            </w:r>
            <w:r w:rsidR="006C7287">
              <w:rPr>
                <w:noProof/>
                <w:webHidden/>
              </w:rPr>
              <w:fldChar w:fldCharType="end"/>
            </w:r>
          </w:hyperlink>
        </w:p>
        <w:p w14:paraId="062AD06E" w14:textId="7B0DC8A3" w:rsidR="006C7287" w:rsidRDefault="0043363D">
          <w:pPr>
            <w:pStyle w:val="TOC2"/>
            <w:tabs>
              <w:tab w:val="right" w:leader="dot" w:pos="9350"/>
            </w:tabs>
            <w:rPr>
              <w:rFonts w:cstheme="minorBidi"/>
              <w:noProof/>
              <w:sz w:val="24"/>
              <w:lang w:val="en-CA" w:bidi="ar-SA"/>
            </w:rPr>
          </w:pPr>
          <w:hyperlink w:anchor="_Toc35260325" w:history="1">
            <w:r w:rsidR="006C7287" w:rsidRPr="00870FC0">
              <w:rPr>
                <w:rStyle w:val="Hyperlink"/>
                <w:noProof/>
              </w:rPr>
              <w:t>TTC Routes &amp; Schedules (gtfs)</w:t>
            </w:r>
            <w:r w:rsidR="006C7287">
              <w:rPr>
                <w:noProof/>
                <w:webHidden/>
              </w:rPr>
              <w:tab/>
            </w:r>
            <w:r w:rsidR="006C7287">
              <w:rPr>
                <w:noProof/>
                <w:webHidden/>
              </w:rPr>
              <w:fldChar w:fldCharType="begin"/>
            </w:r>
            <w:r w:rsidR="006C7287">
              <w:rPr>
                <w:noProof/>
                <w:webHidden/>
              </w:rPr>
              <w:instrText xml:space="preserve"> PAGEREF _Toc35260325 \h </w:instrText>
            </w:r>
            <w:r w:rsidR="006C7287">
              <w:rPr>
                <w:noProof/>
                <w:webHidden/>
              </w:rPr>
            </w:r>
            <w:r w:rsidR="006C7287">
              <w:rPr>
                <w:noProof/>
                <w:webHidden/>
              </w:rPr>
              <w:fldChar w:fldCharType="separate"/>
            </w:r>
            <w:r w:rsidR="006C7287">
              <w:rPr>
                <w:noProof/>
                <w:webHidden/>
              </w:rPr>
              <w:t>175</w:t>
            </w:r>
            <w:r w:rsidR="006C7287">
              <w:rPr>
                <w:noProof/>
                <w:webHidden/>
              </w:rPr>
              <w:fldChar w:fldCharType="end"/>
            </w:r>
          </w:hyperlink>
        </w:p>
        <w:p w14:paraId="338ACD86" w14:textId="58FC148E" w:rsidR="006C7287" w:rsidRDefault="0043363D">
          <w:pPr>
            <w:pStyle w:val="TOC3"/>
            <w:tabs>
              <w:tab w:val="right" w:leader="dot" w:pos="9350"/>
            </w:tabs>
            <w:rPr>
              <w:rFonts w:cstheme="minorBidi"/>
              <w:noProof/>
              <w:sz w:val="24"/>
              <w:lang w:val="en-CA" w:bidi="ar-SA"/>
            </w:rPr>
          </w:pPr>
          <w:hyperlink w:anchor="_Toc35260326" w:history="1">
            <w:r w:rsidR="006C7287" w:rsidRPr="00870FC0">
              <w:rPr>
                <w:rStyle w:val="Hyperlink"/>
                <w:noProof/>
                <w:lang w:val="en-CA"/>
              </w:rPr>
              <w:t>agency.txt</w:t>
            </w:r>
            <w:r w:rsidR="006C7287">
              <w:rPr>
                <w:noProof/>
                <w:webHidden/>
              </w:rPr>
              <w:tab/>
            </w:r>
            <w:r w:rsidR="006C7287">
              <w:rPr>
                <w:noProof/>
                <w:webHidden/>
              </w:rPr>
              <w:fldChar w:fldCharType="begin"/>
            </w:r>
            <w:r w:rsidR="006C7287">
              <w:rPr>
                <w:noProof/>
                <w:webHidden/>
              </w:rPr>
              <w:instrText xml:space="preserve"> PAGEREF _Toc35260326 \h </w:instrText>
            </w:r>
            <w:r w:rsidR="006C7287">
              <w:rPr>
                <w:noProof/>
                <w:webHidden/>
              </w:rPr>
            </w:r>
            <w:r w:rsidR="006C7287">
              <w:rPr>
                <w:noProof/>
                <w:webHidden/>
              </w:rPr>
              <w:fldChar w:fldCharType="separate"/>
            </w:r>
            <w:r w:rsidR="006C7287">
              <w:rPr>
                <w:noProof/>
                <w:webHidden/>
              </w:rPr>
              <w:t>176</w:t>
            </w:r>
            <w:r w:rsidR="006C7287">
              <w:rPr>
                <w:noProof/>
                <w:webHidden/>
              </w:rPr>
              <w:fldChar w:fldCharType="end"/>
            </w:r>
          </w:hyperlink>
        </w:p>
        <w:p w14:paraId="6EFB650B" w14:textId="46BC4AB5" w:rsidR="006C7287" w:rsidRDefault="0043363D">
          <w:pPr>
            <w:pStyle w:val="TOC3"/>
            <w:tabs>
              <w:tab w:val="right" w:leader="dot" w:pos="9350"/>
            </w:tabs>
            <w:rPr>
              <w:rFonts w:cstheme="minorBidi"/>
              <w:noProof/>
              <w:sz w:val="24"/>
              <w:lang w:val="en-CA" w:bidi="ar-SA"/>
            </w:rPr>
          </w:pPr>
          <w:hyperlink w:anchor="_Toc35260327" w:history="1">
            <w:r w:rsidR="006C7287" w:rsidRPr="00870FC0">
              <w:rPr>
                <w:rStyle w:val="Hyperlink"/>
                <w:noProof/>
                <w:lang w:val="en-CA"/>
              </w:rPr>
              <w:t>calendar_dates.txt</w:t>
            </w:r>
            <w:r w:rsidR="006C7287">
              <w:rPr>
                <w:noProof/>
                <w:webHidden/>
              </w:rPr>
              <w:tab/>
            </w:r>
            <w:r w:rsidR="006C7287">
              <w:rPr>
                <w:noProof/>
                <w:webHidden/>
              </w:rPr>
              <w:fldChar w:fldCharType="begin"/>
            </w:r>
            <w:r w:rsidR="006C7287">
              <w:rPr>
                <w:noProof/>
                <w:webHidden/>
              </w:rPr>
              <w:instrText xml:space="preserve"> PAGEREF _Toc35260327 \h </w:instrText>
            </w:r>
            <w:r w:rsidR="006C7287">
              <w:rPr>
                <w:noProof/>
                <w:webHidden/>
              </w:rPr>
            </w:r>
            <w:r w:rsidR="006C7287">
              <w:rPr>
                <w:noProof/>
                <w:webHidden/>
              </w:rPr>
              <w:fldChar w:fldCharType="separate"/>
            </w:r>
            <w:r w:rsidR="006C7287">
              <w:rPr>
                <w:noProof/>
                <w:webHidden/>
              </w:rPr>
              <w:t>177</w:t>
            </w:r>
            <w:r w:rsidR="006C7287">
              <w:rPr>
                <w:noProof/>
                <w:webHidden/>
              </w:rPr>
              <w:fldChar w:fldCharType="end"/>
            </w:r>
          </w:hyperlink>
        </w:p>
        <w:p w14:paraId="3D604F42" w14:textId="2006E173" w:rsidR="006C7287" w:rsidRDefault="0043363D">
          <w:pPr>
            <w:pStyle w:val="TOC3"/>
            <w:tabs>
              <w:tab w:val="right" w:leader="dot" w:pos="9350"/>
            </w:tabs>
            <w:rPr>
              <w:rFonts w:cstheme="minorBidi"/>
              <w:noProof/>
              <w:sz w:val="24"/>
              <w:lang w:val="en-CA" w:bidi="ar-SA"/>
            </w:rPr>
          </w:pPr>
          <w:hyperlink w:anchor="_Toc35260328" w:history="1">
            <w:r w:rsidR="006C7287" w:rsidRPr="00870FC0">
              <w:rPr>
                <w:rStyle w:val="Hyperlink"/>
                <w:noProof/>
                <w:lang w:val="en-CA"/>
              </w:rPr>
              <w:t>calendar.txt</w:t>
            </w:r>
            <w:r w:rsidR="006C7287">
              <w:rPr>
                <w:noProof/>
                <w:webHidden/>
              </w:rPr>
              <w:tab/>
            </w:r>
            <w:r w:rsidR="006C7287">
              <w:rPr>
                <w:noProof/>
                <w:webHidden/>
              </w:rPr>
              <w:fldChar w:fldCharType="begin"/>
            </w:r>
            <w:r w:rsidR="006C7287">
              <w:rPr>
                <w:noProof/>
                <w:webHidden/>
              </w:rPr>
              <w:instrText xml:space="preserve"> PAGEREF _Toc35260328 \h </w:instrText>
            </w:r>
            <w:r w:rsidR="006C7287">
              <w:rPr>
                <w:noProof/>
                <w:webHidden/>
              </w:rPr>
            </w:r>
            <w:r w:rsidR="006C7287">
              <w:rPr>
                <w:noProof/>
                <w:webHidden/>
              </w:rPr>
              <w:fldChar w:fldCharType="separate"/>
            </w:r>
            <w:r w:rsidR="006C7287">
              <w:rPr>
                <w:noProof/>
                <w:webHidden/>
              </w:rPr>
              <w:t>178</w:t>
            </w:r>
            <w:r w:rsidR="006C7287">
              <w:rPr>
                <w:noProof/>
                <w:webHidden/>
              </w:rPr>
              <w:fldChar w:fldCharType="end"/>
            </w:r>
          </w:hyperlink>
        </w:p>
        <w:p w14:paraId="32CD5EFC" w14:textId="56ECF226" w:rsidR="006C7287" w:rsidRDefault="0043363D">
          <w:pPr>
            <w:pStyle w:val="TOC3"/>
            <w:tabs>
              <w:tab w:val="right" w:leader="dot" w:pos="9350"/>
            </w:tabs>
            <w:rPr>
              <w:rFonts w:cstheme="minorBidi"/>
              <w:noProof/>
              <w:sz w:val="24"/>
              <w:lang w:val="en-CA" w:bidi="ar-SA"/>
            </w:rPr>
          </w:pPr>
          <w:hyperlink w:anchor="_Toc35260329" w:history="1">
            <w:r w:rsidR="006C7287" w:rsidRPr="00870FC0">
              <w:rPr>
                <w:rStyle w:val="Hyperlink"/>
                <w:noProof/>
                <w:lang w:val="en-CA"/>
              </w:rPr>
              <w:t>routes.txt</w:t>
            </w:r>
            <w:r w:rsidR="006C7287">
              <w:rPr>
                <w:noProof/>
                <w:webHidden/>
              </w:rPr>
              <w:tab/>
            </w:r>
            <w:r w:rsidR="006C7287">
              <w:rPr>
                <w:noProof/>
                <w:webHidden/>
              </w:rPr>
              <w:fldChar w:fldCharType="begin"/>
            </w:r>
            <w:r w:rsidR="006C7287">
              <w:rPr>
                <w:noProof/>
                <w:webHidden/>
              </w:rPr>
              <w:instrText xml:space="preserve"> PAGEREF _Toc35260329 \h </w:instrText>
            </w:r>
            <w:r w:rsidR="006C7287">
              <w:rPr>
                <w:noProof/>
                <w:webHidden/>
              </w:rPr>
            </w:r>
            <w:r w:rsidR="006C7287">
              <w:rPr>
                <w:noProof/>
                <w:webHidden/>
              </w:rPr>
              <w:fldChar w:fldCharType="separate"/>
            </w:r>
            <w:r w:rsidR="006C7287">
              <w:rPr>
                <w:noProof/>
                <w:webHidden/>
              </w:rPr>
              <w:t>178</w:t>
            </w:r>
            <w:r w:rsidR="006C7287">
              <w:rPr>
                <w:noProof/>
                <w:webHidden/>
              </w:rPr>
              <w:fldChar w:fldCharType="end"/>
            </w:r>
          </w:hyperlink>
        </w:p>
        <w:p w14:paraId="0BC1B261" w14:textId="6D5FF8F7" w:rsidR="006C7287" w:rsidRDefault="0043363D">
          <w:pPr>
            <w:pStyle w:val="TOC3"/>
            <w:tabs>
              <w:tab w:val="right" w:leader="dot" w:pos="9350"/>
            </w:tabs>
            <w:rPr>
              <w:rFonts w:cstheme="minorBidi"/>
              <w:noProof/>
              <w:sz w:val="24"/>
              <w:lang w:val="en-CA" w:bidi="ar-SA"/>
            </w:rPr>
          </w:pPr>
          <w:hyperlink w:anchor="_Toc35260330" w:history="1">
            <w:r w:rsidR="006C7287" w:rsidRPr="00870FC0">
              <w:rPr>
                <w:rStyle w:val="Hyperlink"/>
                <w:noProof/>
                <w:lang w:val="en-CA"/>
              </w:rPr>
              <w:t>shapes.txt</w:t>
            </w:r>
            <w:r w:rsidR="006C7287">
              <w:rPr>
                <w:noProof/>
                <w:webHidden/>
              </w:rPr>
              <w:tab/>
            </w:r>
            <w:r w:rsidR="006C7287">
              <w:rPr>
                <w:noProof/>
                <w:webHidden/>
              </w:rPr>
              <w:fldChar w:fldCharType="begin"/>
            </w:r>
            <w:r w:rsidR="006C7287">
              <w:rPr>
                <w:noProof/>
                <w:webHidden/>
              </w:rPr>
              <w:instrText xml:space="preserve"> PAGEREF _Toc35260330 \h </w:instrText>
            </w:r>
            <w:r w:rsidR="006C7287">
              <w:rPr>
                <w:noProof/>
                <w:webHidden/>
              </w:rPr>
            </w:r>
            <w:r w:rsidR="006C7287">
              <w:rPr>
                <w:noProof/>
                <w:webHidden/>
              </w:rPr>
              <w:fldChar w:fldCharType="separate"/>
            </w:r>
            <w:r w:rsidR="006C7287">
              <w:rPr>
                <w:noProof/>
                <w:webHidden/>
              </w:rPr>
              <w:t>179</w:t>
            </w:r>
            <w:r w:rsidR="006C7287">
              <w:rPr>
                <w:noProof/>
                <w:webHidden/>
              </w:rPr>
              <w:fldChar w:fldCharType="end"/>
            </w:r>
          </w:hyperlink>
        </w:p>
        <w:p w14:paraId="20E4FBFF" w14:textId="6E9B4C51" w:rsidR="006C7287" w:rsidRDefault="0043363D">
          <w:pPr>
            <w:pStyle w:val="TOC3"/>
            <w:tabs>
              <w:tab w:val="right" w:leader="dot" w:pos="9350"/>
            </w:tabs>
            <w:rPr>
              <w:rFonts w:cstheme="minorBidi"/>
              <w:noProof/>
              <w:sz w:val="24"/>
              <w:lang w:val="en-CA" w:bidi="ar-SA"/>
            </w:rPr>
          </w:pPr>
          <w:hyperlink w:anchor="_Toc35260331" w:history="1">
            <w:r w:rsidR="006C7287" w:rsidRPr="00870FC0">
              <w:rPr>
                <w:rStyle w:val="Hyperlink"/>
                <w:noProof/>
                <w:lang w:val="en-CA"/>
              </w:rPr>
              <w:t>stop_times.txt</w:t>
            </w:r>
            <w:r w:rsidR="006C7287">
              <w:rPr>
                <w:noProof/>
                <w:webHidden/>
              </w:rPr>
              <w:tab/>
            </w:r>
            <w:r w:rsidR="006C7287">
              <w:rPr>
                <w:noProof/>
                <w:webHidden/>
              </w:rPr>
              <w:fldChar w:fldCharType="begin"/>
            </w:r>
            <w:r w:rsidR="006C7287">
              <w:rPr>
                <w:noProof/>
                <w:webHidden/>
              </w:rPr>
              <w:instrText xml:space="preserve"> PAGEREF _Toc35260331 \h </w:instrText>
            </w:r>
            <w:r w:rsidR="006C7287">
              <w:rPr>
                <w:noProof/>
                <w:webHidden/>
              </w:rPr>
            </w:r>
            <w:r w:rsidR="006C7287">
              <w:rPr>
                <w:noProof/>
                <w:webHidden/>
              </w:rPr>
              <w:fldChar w:fldCharType="separate"/>
            </w:r>
            <w:r w:rsidR="006C7287">
              <w:rPr>
                <w:noProof/>
                <w:webHidden/>
              </w:rPr>
              <w:t>182</w:t>
            </w:r>
            <w:r w:rsidR="006C7287">
              <w:rPr>
                <w:noProof/>
                <w:webHidden/>
              </w:rPr>
              <w:fldChar w:fldCharType="end"/>
            </w:r>
          </w:hyperlink>
        </w:p>
        <w:p w14:paraId="0BA4276D" w14:textId="686E4477" w:rsidR="006C7287" w:rsidRDefault="0043363D">
          <w:pPr>
            <w:pStyle w:val="TOC3"/>
            <w:tabs>
              <w:tab w:val="right" w:leader="dot" w:pos="9350"/>
            </w:tabs>
            <w:rPr>
              <w:rFonts w:cstheme="minorBidi"/>
              <w:noProof/>
              <w:sz w:val="24"/>
              <w:lang w:val="en-CA" w:bidi="ar-SA"/>
            </w:rPr>
          </w:pPr>
          <w:hyperlink w:anchor="_Toc35260332" w:history="1">
            <w:r w:rsidR="006C7287" w:rsidRPr="00870FC0">
              <w:rPr>
                <w:rStyle w:val="Hyperlink"/>
                <w:noProof/>
                <w:lang w:val="en-CA"/>
              </w:rPr>
              <w:t>stops.txt</w:t>
            </w:r>
            <w:r w:rsidR="006C7287">
              <w:rPr>
                <w:noProof/>
                <w:webHidden/>
              </w:rPr>
              <w:tab/>
            </w:r>
            <w:r w:rsidR="006C7287">
              <w:rPr>
                <w:noProof/>
                <w:webHidden/>
              </w:rPr>
              <w:fldChar w:fldCharType="begin"/>
            </w:r>
            <w:r w:rsidR="006C7287">
              <w:rPr>
                <w:noProof/>
                <w:webHidden/>
              </w:rPr>
              <w:instrText xml:space="preserve"> PAGEREF _Toc35260332 \h </w:instrText>
            </w:r>
            <w:r w:rsidR="006C7287">
              <w:rPr>
                <w:noProof/>
                <w:webHidden/>
              </w:rPr>
            </w:r>
            <w:r w:rsidR="006C7287">
              <w:rPr>
                <w:noProof/>
                <w:webHidden/>
              </w:rPr>
              <w:fldChar w:fldCharType="separate"/>
            </w:r>
            <w:r w:rsidR="006C7287">
              <w:rPr>
                <w:noProof/>
                <w:webHidden/>
              </w:rPr>
              <w:t>184</w:t>
            </w:r>
            <w:r w:rsidR="006C7287">
              <w:rPr>
                <w:noProof/>
                <w:webHidden/>
              </w:rPr>
              <w:fldChar w:fldCharType="end"/>
            </w:r>
          </w:hyperlink>
        </w:p>
        <w:p w14:paraId="33894682" w14:textId="66960EA7" w:rsidR="006C7287" w:rsidRDefault="0043363D">
          <w:pPr>
            <w:pStyle w:val="TOC3"/>
            <w:tabs>
              <w:tab w:val="right" w:leader="dot" w:pos="9350"/>
            </w:tabs>
            <w:rPr>
              <w:rFonts w:cstheme="minorBidi"/>
              <w:noProof/>
              <w:sz w:val="24"/>
              <w:lang w:val="en-CA" w:bidi="ar-SA"/>
            </w:rPr>
          </w:pPr>
          <w:hyperlink w:anchor="_Toc35260333" w:history="1">
            <w:r w:rsidR="006C7287" w:rsidRPr="00870FC0">
              <w:rPr>
                <w:rStyle w:val="Hyperlink"/>
                <w:noProof/>
                <w:lang w:val="en-CA"/>
              </w:rPr>
              <w:t>trips.txt</w:t>
            </w:r>
            <w:r w:rsidR="006C7287">
              <w:rPr>
                <w:noProof/>
                <w:webHidden/>
              </w:rPr>
              <w:tab/>
            </w:r>
            <w:r w:rsidR="006C7287">
              <w:rPr>
                <w:noProof/>
                <w:webHidden/>
              </w:rPr>
              <w:fldChar w:fldCharType="begin"/>
            </w:r>
            <w:r w:rsidR="006C7287">
              <w:rPr>
                <w:noProof/>
                <w:webHidden/>
              </w:rPr>
              <w:instrText xml:space="preserve"> PAGEREF _Toc35260333 \h </w:instrText>
            </w:r>
            <w:r w:rsidR="006C7287">
              <w:rPr>
                <w:noProof/>
                <w:webHidden/>
              </w:rPr>
            </w:r>
            <w:r w:rsidR="006C7287">
              <w:rPr>
                <w:noProof/>
                <w:webHidden/>
              </w:rPr>
              <w:fldChar w:fldCharType="separate"/>
            </w:r>
            <w:r w:rsidR="006C7287">
              <w:rPr>
                <w:noProof/>
                <w:webHidden/>
              </w:rPr>
              <w:t>185</w:t>
            </w:r>
            <w:r w:rsidR="006C7287">
              <w:rPr>
                <w:noProof/>
                <w:webHidden/>
              </w:rPr>
              <w:fldChar w:fldCharType="end"/>
            </w:r>
          </w:hyperlink>
        </w:p>
        <w:p w14:paraId="3462AEC3" w14:textId="3F3D749F" w:rsidR="006C7287" w:rsidRDefault="0043363D">
          <w:pPr>
            <w:pStyle w:val="TOC1"/>
            <w:tabs>
              <w:tab w:val="left" w:pos="1440"/>
            </w:tabs>
            <w:rPr>
              <w:rFonts w:cstheme="minorBidi"/>
              <w:noProof/>
              <w:sz w:val="24"/>
              <w:lang w:val="en-CA" w:bidi="ar-SA"/>
            </w:rPr>
          </w:pPr>
          <w:hyperlink w:anchor="_Toc35260334" w:history="1">
            <w:r w:rsidR="006C7287" w:rsidRPr="00870FC0">
              <w:rPr>
                <w:rStyle w:val="Hyperlink"/>
                <w:noProof/>
              </w:rPr>
              <w:t>Appendix C.</w:t>
            </w:r>
            <w:r w:rsidR="006C7287">
              <w:rPr>
                <w:rFonts w:cstheme="minorBidi"/>
                <w:noProof/>
                <w:sz w:val="24"/>
                <w:lang w:val="en-CA" w:bidi="ar-SA"/>
              </w:rPr>
              <w:tab/>
            </w:r>
            <w:r w:rsidR="006C7287" w:rsidRPr="00870FC0">
              <w:rPr>
                <w:rStyle w:val="Hyperlink"/>
                <w:noProof/>
              </w:rPr>
              <w:t>Loop Detector Data Mapping</w:t>
            </w:r>
            <w:r w:rsidR="006C7287">
              <w:rPr>
                <w:noProof/>
                <w:webHidden/>
              </w:rPr>
              <w:tab/>
            </w:r>
            <w:r w:rsidR="006C7287">
              <w:rPr>
                <w:noProof/>
                <w:webHidden/>
              </w:rPr>
              <w:fldChar w:fldCharType="begin"/>
            </w:r>
            <w:r w:rsidR="006C7287">
              <w:rPr>
                <w:noProof/>
                <w:webHidden/>
              </w:rPr>
              <w:instrText xml:space="preserve"> PAGEREF _Toc35260334 \h </w:instrText>
            </w:r>
            <w:r w:rsidR="006C7287">
              <w:rPr>
                <w:noProof/>
                <w:webHidden/>
              </w:rPr>
            </w:r>
            <w:r w:rsidR="006C7287">
              <w:rPr>
                <w:noProof/>
                <w:webHidden/>
              </w:rPr>
              <w:fldChar w:fldCharType="separate"/>
            </w:r>
            <w:r w:rsidR="006C7287">
              <w:rPr>
                <w:noProof/>
                <w:webHidden/>
              </w:rPr>
              <w:t>188</w:t>
            </w:r>
            <w:r w:rsidR="006C7287">
              <w:rPr>
                <w:noProof/>
                <w:webHidden/>
              </w:rPr>
              <w:fldChar w:fldCharType="end"/>
            </w:r>
          </w:hyperlink>
        </w:p>
        <w:p w14:paraId="48D737E5" w14:textId="44CBD11A" w:rsidR="006C7287" w:rsidRDefault="0043363D">
          <w:pPr>
            <w:pStyle w:val="TOC1"/>
            <w:tabs>
              <w:tab w:val="left" w:pos="1440"/>
            </w:tabs>
            <w:rPr>
              <w:rFonts w:cstheme="minorBidi"/>
              <w:noProof/>
              <w:sz w:val="24"/>
              <w:lang w:val="en-CA" w:bidi="ar-SA"/>
            </w:rPr>
          </w:pPr>
          <w:hyperlink w:anchor="_Toc35260335" w:history="1">
            <w:r w:rsidR="006C7287" w:rsidRPr="00870FC0">
              <w:rPr>
                <w:rStyle w:val="Hyperlink"/>
                <w:noProof/>
              </w:rPr>
              <w:t>Appendix D.</w:t>
            </w:r>
            <w:r w:rsidR="006C7287">
              <w:rPr>
                <w:rFonts w:cstheme="minorBidi"/>
                <w:noProof/>
                <w:sz w:val="24"/>
                <w:lang w:val="en-CA" w:bidi="ar-SA"/>
              </w:rPr>
              <w:tab/>
            </w:r>
            <w:r w:rsidR="006C7287" w:rsidRPr="00870FC0">
              <w:rPr>
                <w:rStyle w:val="Hyperlink"/>
                <w:noProof/>
              </w:rPr>
              <w:t>Esri GFX Data Mapping</w:t>
            </w:r>
            <w:r w:rsidR="006C7287">
              <w:rPr>
                <w:noProof/>
                <w:webHidden/>
              </w:rPr>
              <w:tab/>
            </w:r>
            <w:r w:rsidR="006C7287">
              <w:rPr>
                <w:noProof/>
                <w:webHidden/>
              </w:rPr>
              <w:fldChar w:fldCharType="begin"/>
            </w:r>
            <w:r w:rsidR="006C7287">
              <w:rPr>
                <w:noProof/>
                <w:webHidden/>
              </w:rPr>
              <w:instrText xml:space="preserve"> PAGEREF _Toc35260335 \h </w:instrText>
            </w:r>
            <w:r w:rsidR="006C7287">
              <w:rPr>
                <w:noProof/>
                <w:webHidden/>
              </w:rPr>
            </w:r>
            <w:r w:rsidR="006C7287">
              <w:rPr>
                <w:noProof/>
                <w:webHidden/>
              </w:rPr>
              <w:fldChar w:fldCharType="separate"/>
            </w:r>
            <w:r w:rsidR="006C7287">
              <w:rPr>
                <w:noProof/>
                <w:webHidden/>
              </w:rPr>
              <w:t>191</w:t>
            </w:r>
            <w:r w:rsidR="006C7287">
              <w:rPr>
                <w:noProof/>
                <w:webHidden/>
              </w:rPr>
              <w:fldChar w:fldCharType="end"/>
            </w:r>
          </w:hyperlink>
        </w:p>
        <w:p w14:paraId="038829DB" w14:textId="0BCEEC99" w:rsidR="006C7287" w:rsidRDefault="0043363D">
          <w:pPr>
            <w:pStyle w:val="TOC1"/>
            <w:rPr>
              <w:rFonts w:cstheme="minorBidi"/>
              <w:noProof/>
              <w:sz w:val="24"/>
              <w:lang w:val="en-CA" w:bidi="ar-SA"/>
            </w:rPr>
          </w:pPr>
          <w:hyperlink w:anchor="_Toc35260336" w:history="1">
            <w:r w:rsidR="006C7287" w:rsidRPr="00870FC0">
              <w:rPr>
                <w:rStyle w:val="Hyperlink"/>
                <w:noProof/>
                <w:lang w:val="en-CA"/>
              </w:rPr>
              <w:t>GFX tables used:</w:t>
            </w:r>
            <w:r w:rsidR="006C7287">
              <w:rPr>
                <w:noProof/>
                <w:webHidden/>
              </w:rPr>
              <w:tab/>
            </w:r>
            <w:r w:rsidR="006C7287">
              <w:rPr>
                <w:noProof/>
                <w:webHidden/>
              </w:rPr>
              <w:fldChar w:fldCharType="begin"/>
            </w:r>
            <w:r w:rsidR="006C7287">
              <w:rPr>
                <w:noProof/>
                <w:webHidden/>
              </w:rPr>
              <w:instrText xml:space="preserve"> PAGEREF _Toc35260336 \h </w:instrText>
            </w:r>
            <w:r w:rsidR="006C7287">
              <w:rPr>
                <w:noProof/>
                <w:webHidden/>
              </w:rPr>
            </w:r>
            <w:r w:rsidR="006C7287">
              <w:rPr>
                <w:noProof/>
                <w:webHidden/>
              </w:rPr>
              <w:fldChar w:fldCharType="separate"/>
            </w:r>
            <w:r w:rsidR="006C7287">
              <w:rPr>
                <w:noProof/>
                <w:webHidden/>
              </w:rPr>
              <w:t>191</w:t>
            </w:r>
            <w:r w:rsidR="006C7287">
              <w:rPr>
                <w:noProof/>
                <w:webHidden/>
              </w:rPr>
              <w:fldChar w:fldCharType="end"/>
            </w:r>
          </w:hyperlink>
        </w:p>
        <w:p w14:paraId="19BA6BFC" w14:textId="7A25EEBC" w:rsidR="006C7287" w:rsidRDefault="0043363D">
          <w:pPr>
            <w:pStyle w:val="TOC1"/>
            <w:rPr>
              <w:rFonts w:cstheme="minorBidi"/>
              <w:noProof/>
              <w:sz w:val="24"/>
              <w:lang w:val="en-CA" w:bidi="ar-SA"/>
            </w:rPr>
          </w:pPr>
          <w:hyperlink w:anchor="_Toc35260337" w:history="1">
            <w:r w:rsidR="006C7287" w:rsidRPr="00870FC0">
              <w:rPr>
                <w:rStyle w:val="Hyperlink"/>
                <w:noProof/>
                <w:lang w:val="en-CA"/>
              </w:rPr>
              <w:t>Esri Extension of TPSO</w:t>
            </w:r>
            <w:r w:rsidR="006C7287">
              <w:rPr>
                <w:noProof/>
                <w:webHidden/>
              </w:rPr>
              <w:tab/>
            </w:r>
            <w:r w:rsidR="006C7287">
              <w:rPr>
                <w:noProof/>
                <w:webHidden/>
              </w:rPr>
              <w:fldChar w:fldCharType="begin"/>
            </w:r>
            <w:r w:rsidR="006C7287">
              <w:rPr>
                <w:noProof/>
                <w:webHidden/>
              </w:rPr>
              <w:instrText xml:space="preserve"> PAGEREF _Toc35260337 \h </w:instrText>
            </w:r>
            <w:r w:rsidR="006C7287">
              <w:rPr>
                <w:noProof/>
                <w:webHidden/>
              </w:rPr>
            </w:r>
            <w:r w:rsidR="006C7287">
              <w:rPr>
                <w:noProof/>
                <w:webHidden/>
              </w:rPr>
              <w:fldChar w:fldCharType="separate"/>
            </w:r>
            <w:r w:rsidR="006C7287">
              <w:rPr>
                <w:noProof/>
                <w:webHidden/>
              </w:rPr>
              <w:t>191</w:t>
            </w:r>
            <w:r w:rsidR="006C7287">
              <w:rPr>
                <w:noProof/>
                <w:webHidden/>
              </w:rPr>
              <w:fldChar w:fldCharType="end"/>
            </w:r>
          </w:hyperlink>
        </w:p>
        <w:p w14:paraId="1FCD6995" w14:textId="2687B248" w:rsidR="006C7287" w:rsidRDefault="0043363D">
          <w:pPr>
            <w:pStyle w:val="TOC1"/>
            <w:rPr>
              <w:rFonts w:cstheme="minorBidi"/>
              <w:noProof/>
              <w:sz w:val="24"/>
              <w:lang w:val="en-CA" w:bidi="ar-SA"/>
            </w:rPr>
          </w:pPr>
          <w:hyperlink w:anchor="_Toc35260338" w:history="1">
            <w:r w:rsidR="006C7287" w:rsidRPr="00870FC0">
              <w:rPr>
                <w:rStyle w:val="Hyperlink"/>
                <w:noProof/>
                <w:lang w:val="en-CA"/>
              </w:rPr>
              <w:t>12</w:t>
            </w:r>
            <w:r w:rsidR="006C7287">
              <w:rPr>
                <w:rFonts w:cstheme="minorBidi"/>
                <w:noProof/>
                <w:sz w:val="24"/>
                <w:lang w:val="en-CA" w:bidi="ar-SA"/>
              </w:rPr>
              <w:tab/>
            </w:r>
            <w:r w:rsidR="006C7287" w:rsidRPr="00870FC0">
              <w:rPr>
                <w:rStyle w:val="Hyperlink"/>
                <w:noProof/>
                <w:lang w:val="en-CA"/>
              </w:rPr>
              <w:t>Mappings from tables to iCity TPSO Esri Extension</w:t>
            </w:r>
            <w:r w:rsidR="006C7287">
              <w:rPr>
                <w:noProof/>
                <w:webHidden/>
              </w:rPr>
              <w:tab/>
            </w:r>
            <w:r w:rsidR="006C7287">
              <w:rPr>
                <w:noProof/>
                <w:webHidden/>
              </w:rPr>
              <w:fldChar w:fldCharType="begin"/>
            </w:r>
            <w:r w:rsidR="006C7287">
              <w:rPr>
                <w:noProof/>
                <w:webHidden/>
              </w:rPr>
              <w:instrText xml:space="preserve"> PAGEREF _Toc35260338 \h </w:instrText>
            </w:r>
            <w:r w:rsidR="006C7287">
              <w:rPr>
                <w:noProof/>
                <w:webHidden/>
              </w:rPr>
            </w:r>
            <w:r w:rsidR="006C7287">
              <w:rPr>
                <w:noProof/>
                <w:webHidden/>
              </w:rPr>
              <w:fldChar w:fldCharType="separate"/>
            </w:r>
            <w:r w:rsidR="006C7287">
              <w:rPr>
                <w:noProof/>
                <w:webHidden/>
              </w:rPr>
              <w:t>194</w:t>
            </w:r>
            <w:r w:rsidR="006C7287">
              <w:rPr>
                <w:noProof/>
                <w:webHidden/>
              </w:rPr>
              <w:fldChar w:fldCharType="end"/>
            </w:r>
          </w:hyperlink>
        </w:p>
        <w:p w14:paraId="26583419" w14:textId="74AFD078" w:rsidR="006C7287" w:rsidRDefault="0043363D">
          <w:pPr>
            <w:pStyle w:val="TOC2"/>
            <w:tabs>
              <w:tab w:val="right" w:leader="dot" w:pos="9350"/>
            </w:tabs>
            <w:rPr>
              <w:rFonts w:cstheme="minorBidi"/>
              <w:noProof/>
              <w:sz w:val="24"/>
              <w:lang w:val="en-CA" w:bidi="ar-SA"/>
            </w:rPr>
          </w:pPr>
          <w:hyperlink w:anchor="_Toc35260339" w:history="1">
            <w:r w:rsidR="006C7287" w:rsidRPr="00870FC0">
              <w:rPr>
                <w:rStyle w:val="Hyperlink"/>
                <w:noProof/>
                <w:lang w:val="en-CA"/>
              </w:rPr>
              <w:t>Neighbourhood (neighbourhood_mun)</w:t>
            </w:r>
            <w:r w:rsidR="006C7287">
              <w:rPr>
                <w:noProof/>
                <w:webHidden/>
              </w:rPr>
              <w:tab/>
            </w:r>
            <w:r w:rsidR="006C7287">
              <w:rPr>
                <w:noProof/>
                <w:webHidden/>
              </w:rPr>
              <w:fldChar w:fldCharType="begin"/>
            </w:r>
            <w:r w:rsidR="006C7287">
              <w:rPr>
                <w:noProof/>
                <w:webHidden/>
              </w:rPr>
              <w:instrText xml:space="preserve"> PAGEREF _Toc35260339 \h </w:instrText>
            </w:r>
            <w:r w:rsidR="006C7287">
              <w:rPr>
                <w:noProof/>
                <w:webHidden/>
              </w:rPr>
            </w:r>
            <w:r w:rsidR="006C7287">
              <w:rPr>
                <w:noProof/>
                <w:webHidden/>
              </w:rPr>
              <w:fldChar w:fldCharType="separate"/>
            </w:r>
            <w:r w:rsidR="006C7287">
              <w:rPr>
                <w:noProof/>
                <w:webHidden/>
              </w:rPr>
              <w:t>194</w:t>
            </w:r>
            <w:r w:rsidR="006C7287">
              <w:rPr>
                <w:noProof/>
                <w:webHidden/>
              </w:rPr>
              <w:fldChar w:fldCharType="end"/>
            </w:r>
          </w:hyperlink>
        </w:p>
        <w:p w14:paraId="20D37B0D" w14:textId="57AA7D26" w:rsidR="006C7287" w:rsidRDefault="0043363D">
          <w:pPr>
            <w:pStyle w:val="TOC2"/>
            <w:tabs>
              <w:tab w:val="right" w:leader="dot" w:pos="9350"/>
            </w:tabs>
            <w:rPr>
              <w:rFonts w:cstheme="minorBidi"/>
              <w:noProof/>
              <w:sz w:val="24"/>
              <w:lang w:val="en-CA" w:bidi="ar-SA"/>
            </w:rPr>
          </w:pPr>
          <w:hyperlink w:anchor="_Toc35260340" w:history="1">
            <w:r w:rsidR="006C7287" w:rsidRPr="00870FC0">
              <w:rPr>
                <w:rStyle w:val="Hyperlink"/>
                <w:noProof/>
                <w:lang w:val="en-CA"/>
              </w:rPr>
              <w:t>Land Use (landuse_mun)</w:t>
            </w:r>
            <w:r w:rsidR="006C7287">
              <w:rPr>
                <w:noProof/>
                <w:webHidden/>
              </w:rPr>
              <w:tab/>
            </w:r>
            <w:r w:rsidR="006C7287">
              <w:rPr>
                <w:noProof/>
                <w:webHidden/>
              </w:rPr>
              <w:fldChar w:fldCharType="begin"/>
            </w:r>
            <w:r w:rsidR="006C7287">
              <w:rPr>
                <w:noProof/>
                <w:webHidden/>
              </w:rPr>
              <w:instrText xml:space="preserve"> PAGEREF _Toc35260340 \h </w:instrText>
            </w:r>
            <w:r w:rsidR="006C7287">
              <w:rPr>
                <w:noProof/>
                <w:webHidden/>
              </w:rPr>
            </w:r>
            <w:r w:rsidR="006C7287">
              <w:rPr>
                <w:noProof/>
                <w:webHidden/>
              </w:rPr>
              <w:fldChar w:fldCharType="separate"/>
            </w:r>
            <w:r w:rsidR="006C7287">
              <w:rPr>
                <w:noProof/>
                <w:webHidden/>
              </w:rPr>
              <w:t>194</w:t>
            </w:r>
            <w:r w:rsidR="006C7287">
              <w:rPr>
                <w:noProof/>
                <w:webHidden/>
              </w:rPr>
              <w:fldChar w:fldCharType="end"/>
            </w:r>
          </w:hyperlink>
        </w:p>
        <w:p w14:paraId="6C245EA3" w14:textId="442C9A03" w:rsidR="006C7287" w:rsidRDefault="0043363D">
          <w:pPr>
            <w:pStyle w:val="TOC2"/>
            <w:tabs>
              <w:tab w:val="right" w:leader="dot" w:pos="9350"/>
            </w:tabs>
            <w:rPr>
              <w:rFonts w:cstheme="minorBidi"/>
              <w:noProof/>
              <w:sz w:val="24"/>
              <w:lang w:val="en-CA" w:bidi="ar-SA"/>
            </w:rPr>
          </w:pPr>
          <w:hyperlink w:anchor="_Toc35260341" w:history="1">
            <w:r w:rsidR="006C7287" w:rsidRPr="00870FC0">
              <w:rPr>
                <w:rStyle w:val="Hyperlink"/>
                <w:noProof/>
                <w:lang w:val="en-CA"/>
              </w:rPr>
              <w:t>Land Cover (landcover_mun)</w:t>
            </w:r>
            <w:r w:rsidR="006C7287">
              <w:rPr>
                <w:noProof/>
                <w:webHidden/>
              </w:rPr>
              <w:tab/>
            </w:r>
            <w:r w:rsidR="006C7287">
              <w:rPr>
                <w:noProof/>
                <w:webHidden/>
              </w:rPr>
              <w:fldChar w:fldCharType="begin"/>
            </w:r>
            <w:r w:rsidR="006C7287">
              <w:rPr>
                <w:noProof/>
                <w:webHidden/>
              </w:rPr>
              <w:instrText xml:space="preserve"> PAGEREF _Toc35260341 \h </w:instrText>
            </w:r>
            <w:r w:rsidR="006C7287">
              <w:rPr>
                <w:noProof/>
                <w:webHidden/>
              </w:rPr>
            </w:r>
            <w:r w:rsidR="006C7287">
              <w:rPr>
                <w:noProof/>
                <w:webHidden/>
              </w:rPr>
              <w:fldChar w:fldCharType="separate"/>
            </w:r>
            <w:r w:rsidR="006C7287">
              <w:rPr>
                <w:noProof/>
                <w:webHidden/>
              </w:rPr>
              <w:t>194</w:t>
            </w:r>
            <w:r w:rsidR="006C7287">
              <w:rPr>
                <w:noProof/>
                <w:webHidden/>
              </w:rPr>
              <w:fldChar w:fldCharType="end"/>
            </w:r>
          </w:hyperlink>
        </w:p>
        <w:p w14:paraId="4A4F86E7" w14:textId="45E0BAD6" w:rsidR="006C7287" w:rsidRDefault="0043363D">
          <w:pPr>
            <w:pStyle w:val="TOC2"/>
            <w:tabs>
              <w:tab w:val="right" w:leader="dot" w:pos="9350"/>
            </w:tabs>
            <w:rPr>
              <w:rFonts w:cstheme="minorBidi"/>
              <w:noProof/>
              <w:sz w:val="24"/>
              <w:lang w:val="en-CA" w:bidi="ar-SA"/>
            </w:rPr>
          </w:pPr>
          <w:hyperlink w:anchor="_Toc35260342" w:history="1">
            <w:r w:rsidR="006C7287" w:rsidRPr="00870FC0">
              <w:rPr>
                <w:rStyle w:val="Hyperlink"/>
                <w:noProof/>
                <w:lang w:val="en-CA"/>
              </w:rPr>
              <w:t>Point of Interest (pointofinterest_mun)</w:t>
            </w:r>
            <w:r w:rsidR="006C7287">
              <w:rPr>
                <w:noProof/>
                <w:webHidden/>
              </w:rPr>
              <w:tab/>
            </w:r>
            <w:r w:rsidR="006C7287">
              <w:rPr>
                <w:noProof/>
                <w:webHidden/>
              </w:rPr>
              <w:fldChar w:fldCharType="begin"/>
            </w:r>
            <w:r w:rsidR="006C7287">
              <w:rPr>
                <w:noProof/>
                <w:webHidden/>
              </w:rPr>
              <w:instrText xml:space="preserve"> PAGEREF _Toc35260342 \h </w:instrText>
            </w:r>
            <w:r w:rsidR="006C7287">
              <w:rPr>
                <w:noProof/>
                <w:webHidden/>
              </w:rPr>
            </w:r>
            <w:r w:rsidR="006C7287">
              <w:rPr>
                <w:noProof/>
                <w:webHidden/>
              </w:rPr>
              <w:fldChar w:fldCharType="separate"/>
            </w:r>
            <w:r w:rsidR="006C7287">
              <w:rPr>
                <w:noProof/>
                <w:webHidden/>
              </w:rPr>
              <w:t>195</w:t>
            </w:r>
            <w:r w:rsidR="006C7287">
              <w:rPr>
                <w:noProof/>
                <w:webHidden/>
              </w:rPr>
              <w:fldChar w:fldCharType="end"/>
            </w:r>
          </w:hyperlink>
        </w:p>
        <w:p w14:paraId="67F73723" w14:textId="69260626" w:rsidR="006C7287" w:rsidRDefault="0043363D">
          <w:pPr>
            <w:pStyle w:val="TOC2"/>
            <w:tabs>
              <w:tab w:val="right" w:leader="dot" w:pos="9350"/>
            </w:tabs>
            <w:rPr>
              <w:rFonts w:cstheme="minorBidi"/>
              <w:noProof/>
              <w:sz w:val="24"/>
              <w:lang w:val="en-CA" w:bidi="ar-SA"/>
            </w:rPr>
          </w:pPr>
          <w:hyperlink w:anchor="_Toc35260343" w:history="1">
            <w:r w:rsidR="006C7287" w:rsidRPr="00870FC0">
              <w:rPr>
                <w:rStyle w:val="Hyperlink"/>
                <w:noProof/>
                <w:lang w:val="en-CA"/>
              </w:rPr>
              <w:t>Road Segment (roadsegment_mun)</w:t>
            </w:r>
            <w:r w:rsidR="006C7287">
              <w:rPr>
                <w:noProof/>
                <w:webHidden/>
              </w:rPr>
              <w:tab/>
            </w:r>
            <w:r w:rsidR="006C7287">
              <w:rPr>
                <w:noProof/>
                <w:webHidden/>
              </w:rPr>
              <w:fldChar w:fldCharType="begin"/>
            </w:r>
            <w:r w:rsidR="006C7287">
              <w:rPr>
                <w:noProof/>
                <w:webHidden/>
              </w:rPr>
              <w:instrText xml:space="preserve"> PAGEREF _Toc35260343 \h </w:instrText>
            </w:r>
            <w:r w:rsidR="006C7287">
              <w:rPr>
                <w:noProof/>
                <w:webHidden/>
              </w:rPr>
            </w:r>
            <w:r w:rsidR="006C7287">
              <w:rPr>
                <w:noProof/>
                <w:webHidden/>
              </w:rPr>
              <w:fldChar w:fldCharType="separate"/>
            </w:r>
            <w:r w:rsidR="006C7287">
              <w:rPr>
                <w:noProof/>
                <w:webHidden/>
              </w:rPr>
              <w:t>195</w:t>
            </w:r>
            <w:r w:rsidR="006C7287">
              <w:rPr>
                <w:noProof/>
                <w:webHidden/>
              </w:rPr>
              <w:fldChar w:fldCharType="end"/>
            </w:r>
          </w:hyperlink>
        </w:p>
        <w:p w14:paraId="120B3726" w14:textId="31D70A8C" w:rsidR="006C7287" w:rsidRDefault="0043363D">
          <w:pPr>
            <w:pStyle w:val="TOC2"/>
            <w:tabs>
              <w:tab w:val="right" w:leader="dot" w:pos="9350"/>
            </w:tabs>
            <w:rPr>
              <w:rFonts w:cstheme="minorBidi"/>
              <w:noProof/>
              <w:sz w:val="24"/>
              <w:lang w:val="en-CA" w:bidi="ar-SA"/>
            </w:rPr>
          </w:pPr>
          <w:hyperlink w:anchor="_Toc35260344" w:history="1">
            <w:r w:rsidR="006C7287" w:rsidRPr="00870FC0">
              <w:rPr>
                <w:rStyle w:val="Hyperlink"/>
                <w:noProof/>
                <w:lang w:val="en-CA"/>
              </w:rPr>
              <w:t>Intersect Neighbourhood (generated via ArcGIS process)</w:t>
            </w:r>
            <w:r w:rsidR="006C7287">
              <w:rPr>
                <w:noProof/>
                <w:webHidden/>
              </w:rPr>
              <w:tab/>
            </w:r>
            <w:r w:rsidR="006C7287">
              <w:rPr>
                <w:noProof/>
                <w:webHidden/>
              </w:rPr>
              <w:fldChar w:fldCharType="begin"/>
            </w:r>
            <w:r w:rsidR="006C7287">
              <w:rPr>
                <w:noProof/>
                <w:webHidden/>
              </w:rPr>
              <w:instrText xml:space="preserve"> PAGEREF _Toc35260344 \h </w:instrText>
            </w:r>
            <w:r w:rsidR="006C7287">
              <w:rPr>
                <w:noProof/>
                <w:webHidden/>
              </w:rPr>
            </w:r>
            <w:r w:rsidR="006C7287">
              <w:rPr>
                <w:noProof/>
                <w:webHidden/>
              </w:rPr>
              <w:fldChar w:fldCharType="separate"/>
            </w:r>
            <w:r w:rsidR="006C7287">
              <w:rPr>
                <w:noProof/>
                <w:webHidden/>
              </w:rPr>
              <w:t>195</w:t>
            </w:r>
            <w:r w:rsidR="006C7287">
              <w:rPr>
                <w:noProof/>
                <w:webHidden/>
              </w:rPr>
              <w:fldChar w:fldCharType="end"/>
            </w:r>
          </w:hyperlink>
        </w:p>
        <w:p w14:paraId="534F62D4" w14:textId="38F7B081" w:rsidR="006C7287" w:rsidRDefault="0043363D">
          <w:pPr>
            <w:pStyle w:val="TOC2"/>
            <w:tabs>
              <w:tab w:val="right" w:leader="dot" w:pos="9350"/>
            </w:tabs>
            <w:rPr>
              <w:rFonts w:cstheme="minorBidi"/>
              <w:noProof/>
              <w:sz w:val="24"/>
              <w:lang w:val="en-CA" w:bidi="ar-SA"/>
            </w:rPr>
          </w:pPr>
          <w:hyperlink w:anchor="_Toc35260345" w:history="1">
            <w:r w:rsidR="006C7287" w:rsidRPr="00870FC0">
              <w:rPr>
                <w:rStyle w:val="Hyperlink"/>
                <w:noProof/>
                <w:lang w:val="en-CA"/>
              </w:rPr>
              <w:t>Near Land Use (generated via ArcGIS process)</w:t>
            </w:r>
            <w:r w:rsidR="006C7287">
              <w:rPr>
                <w:noProof/>
                <w:webHidden/>
              </w:rPr>
              <w:tab/>
            </w:r>
            <w:r w:rsidR="006C7287">
              <w:rPr>
                <w:noProof/>
                <w:webHidden/>
              </w:rPr>
              <w:fldChar w:fldCharType="begin"/>
            </w:r>
            <w:r w:rsidR="006C7287">
              <w:rPr>
                <w:noProof/>
                <w:webHidden/>
              </w:rPr>
              <w:instrText xml:space="preserve"> PAGEREF _Toc35260345 \h </w:instrText>
            </w:r>
            <w:r w:rsidR="006C7287">
              <w:rPr>
                <w:noProof/>
                <w:webHidden/>
              </w:rPr>
            </w:r>
            <w:r w:rsidR="006C7287">
              <w:rPr>
                <w:noProof/>
                <w:webHidden/>
              </w:rPr>
              <w:fldChar w:fldCharType="separate"/>
            </w:r>
            <w:r w:rsidR="006C7287">
              <w:rPr>
                <w:noProof/>
                <w:webHidden/>
              </w:rPr>
              <w:t>195</w:t>
            </w:r>
            <w:r w:rsidR="006C7287">
              <w:rPr>
                <w:noProof/>
                <w:webHidden/>
              </w:rPr>
              <w:fldChar w:fldCharType="end"/>
            </w:r>
          </w:hyperlink>
        </w:p>
        <w:p w14:paraId="278F376F" w14:textId="26D7BFEF" w:rsidR="006C7287" w:rsidRDefault="0043363D">
          <w:pPr>
            <w:pStyle w:val="TOC2"/>
            <w:tabs>
              <w:tab w:val="right" w:leader="dot" w:pos="9350"/>
            </w:tabs>
            <w:rPr>
              <w:rFonts w:cstheme="minorBidi"/>
              <w:noProof/>
              <w:sz w:val="24"/>
              <w:lang w:val="en-CA" w:bidi="ar-SA"/>
            </w:rPr>
          </w:pPr>
          <w:hyperlink w:anchor="_Toc35260346" w:history="1">
            <w:r w:rsidR="006C7287" w:rsidRPr="00870FC0">
              <w:rPr>
                <w:rStyle w:val="Hyperlink"/>
                <w:noProof/>
                <w:lang w:val="en-CA"/>
              </w:rPr>
              <w:t>Near Land Cover (generated via ArcGIS process)</w:t>
            </w:r>
            <w:r w:rsidR="006C7287">
              <w:rPr>
                <w:noProof/>
                <w:webHidden/>
              </w:rPr>
              <w:tab/>
            </w:r>
            <w:r w:rsidR="006C7287">
              <w:rPr>
                <w:noProof/>
                <w:webHidden/>
              </w:rPr>
              <w:fldChar w:fldCharType="begin"/>
            </w:r>
            <w:r w:rsidR="006C7287">
              <w:rPr>
                <w:noProof/>
                <w:webHidden/>
              </w:rPr>
              <w:instrText xml:space="preserve"> PAGEREF _Toc35260346 \h </w:instrText>
            </w:r>
            <w:r w:rsidR="006C7287">
              <w:rPr>
                <w:noProof/>
                <w:webHidden/>
              </w:rPr>
            </w:r>
            <w:r w:rsidR="006C7287">
              <w:rPr>
                <w:noProof/>
                <w:webHidden/>
              </w:rPr>
              <w:fldChar w:fldCharType="separate"/>
            </w:r>
            <w:r w:rsidR="006C7287">
              <w:rPr>
                <w:noProof/>
                <w:webHidden/>
              </w:rPr>
              <w:t>195</w:t>
            </w:r>
            <w:r w:rsidR="006C7287">
              <w:rPr>
                <w:noProof/>
                <w:webHidden/>
              </w:rPr>
              <w:fldChar w:fldCharType="end"/>
            </w:r>
          </w:hyperlink>
        </w:p>
        <w:p w14:paraId="3C4E5DB0" w14:textId="6DFB0B9D" w:rsidR="006C7287" w:rsidRDefault="0043363D">
          <w:pPr>
            <w:pStyle w:val="TOC2"/>
            <w:tabs>
              <w:tab w:val="right" w:leader="dot" w:pos="9350"/>
            </w:tabs>
            <w:rPr>
              <w:rFonts w:cstheme="minorBidi"/>
              <w:noProof/>
              <w:sz w:val="24"/>
              <w:lang w:val="en-CA" w:bidi="ar-SA"/>
            </w:rPr>
          </w:pPr>
          <w:hyperlink w:anchor="_Toc35260347" w:history="1">
            <w:r w:rsidR="006C7287" w:rsidRPr="00870FC0">
              <w:rPr>
                <w:rStyle w:val="Hyperlink"/>
                <w:noProof/>
                <w:lang w:val="en-CA"/>
              </w:rPr>
              <w:t>Near POI (generated via ArcGIS process)</w:t>
            </w:r>
            <w:r w:rsidR="006C7287">
              <w:rPr>
                <w:noProof/>
                <w:webHidden/>
              </w:rPr>
              <w:tab/>
            </w:r>
            <w:r w:rsidR="006C7287">
              <w:rPr>
                <w:noProof/>
                <w:webHidden/>
              </w:rPr>
              <w:fldChar w:fldCharType="begin"/>
            </w:r>
            <w:r w:rsidR="006C7287">
              <w:rPr>
                <w:noProof/>
                <w:webHidden/>
              </w:rPr>
              <w:instrText xml:space="preserve"> PAGEREF _Toc35260347 \h </w:instrText>
            </w:r>
            <w:r w:rsidR="006C7287">
              <w:rPr>
                <w:noProof/>
                <w:webHidden/>
              </w:rPr>
            </w:r>
            <w:r w:rsidR="006C7287">
              <w:rPr>
                <w:noProof/>
                <w:webHidden/>
              </w:rPr>
              <w:fldChar w:fldCharType="separate"/>
            </w:r>
            <w:r w:rsidR="006C7287">
              <w:rPr>
                <w:noProof/>
                <w:webHidden/>
              </w:rPr>
              <w:t>196</w:t>
            </w:r>
            <w:r w:rsidR="006C7287">
              <w:rPr>
                <w:noProof/>
                <w:webHidden/>
              </w:rPr>
              <w:fldChar w:fldCharType="end"/>
            </w:r>
          </w:hyperlink>
        </w:p>
        <w:p w14:paraId="6D1DC623" w14:textId="758DE56D" w:rsidR="00B165C7" w:rsidRDefault="00672FFC">
          <w:r>
            <w:fldChar w:fldCharType="end"/>
          </w:r>
        </w:p>
      </w:sdtContent>
    </w:sdt>
    <w:p w14:paraId="7B3BFA9E" w14:textId="36284EAF" w:rsidR="009201DE" w:rsidRPr="009201DE" w:rsidRDefault="006549B4" w:rsidP="009201DE">
      <w:pPr>
        <w:pStyle w:val="Heading1"/>
      </w:pPr>
      <w:bookmarkStart w:id="6" w:name="_Toc520725368"/>
      <w:bookmarkStart w:id="7" w:name="_Toc520725369"/>
      <w:bookmarkStart w:id="8" w:name="_Toc520725370"/>
      <w:bookmarkStart w:id="9" w:name="_Toc520725371"/>
      <w:bookmarkStart w:id="10" w:name="_Toc520725372"/>
      <w:bookmarkStart w:id="11" w:name="_Toc520725373"/>
      <w:bookmarkStart w:id="12" w:name="_Toc520725374"/>
      <w:bookmarkStart w:id="13" w:name="_Toc520725375"/>
      <w:bookmarkStart w:id="14" w:name="_Toc520725376"/>
      <w:bookmarkStart w:id="15" w:name="_Toc520725377"/>
      <w:bookmarkStart w:id="16" w:name="_Toc520725378"/>
      <w:bookmarkStart w:id="17" w:name="_Toc520725379"/>
      <w:bookmarkStart w:id="18" w:name="_Toc520725380"/>
      <w:bookmarkStart w:id="19" w:name="_Toc520725381"/>
      <w:bookmarkStart w:id="20" w:name="_Toc520725382"/>
      <w:bookmarkStart w:id="21" w:name="_Toc520725383"/>
      <w:bookmarkStart w:id="22" w:name="_Toc520725384"/>
      <w:bookmarkStart w:id="23" w:name="_Toc520725385"/>
      <w:bookmarkStart w:id="24" w:name="_Toc520725386"/>
      <w:bookmarkStart w:id="25" w:name="_Toc520725387"/>
      <w:bookmarkStart w:id="26" w:name="_Toc520725388"/>
      <w:bookmarkStart w:id="27" w:name="_Toc520725389"/>
      <w:bookmarkStart w:id="28" w:name="_Toc520725390"/>
      <w:bookmarkStart w:id="29" w:name="_Toc520725391"/>
      <w:bookmarkStart w:id="30" w:name="_Toc520725392"/>
      <w:bookmarkStart w:id="31" w:name="_Toc520725393"/>
      <w:bookmarkStart w:id="32" w:name="_Ref462673063"/>
      <w:bookmarkStart w:id="33" w:name="_Toc35260234"/>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r w:rsidRPr="006549B4">
        <w:t>Purpose</w:t>
      </w:r>
      <w:bookmarkEnd w:id="32"/>
      <w:bookmarkEnd w:id="33"/>
    </w:p>
    <w:p w14:paraId="2AFF469D" w14:textId="11232147" w:rsidR="008F2010" w:rsidRDefault="006549B4" w:rsidP="00EA354A">
      <w:r>
        <w:t xml:space="preserve">The purpose of this </w:t>
      </w:r>
      <w:r w:rsidR="00DF1C49">
        <w:t>document</w:t>
      </w:r>
      <w:r>
        <w:t xml:space="preserve"> is to present </w:t>
      </w:r>
      <w:r w:rsidR="00552456">
        <w:t xml:space="preserve">the </w:t>
      </w:r>
      <w:r w:rsidR="00C049AD">
        <w:t>iCity Transportation Planning Suite of Ontologies (TPSO)</w:t>
      </w:r>
      <w:r w:rsidR="001608B3">
        <w:t xml:space="preserve"> developed as part of the iCity-ORF Project </w:t>
      </w:r>
      <w:r w:rsidR="001608B3">
        <w:fldChar w:fldCharType="begin"/>
      </w:r>
      <w:r w:rsidR="001608B3">
        <w:instrText xml:space="preserve"> ADDIN EN.CITE &lt;EndNote&gt;&lt;Cite&gt;&lt;Author&gt;Miller&lt;/Author&gt;&lt;Year&gt;2014&lt;/Year&gt;&lt;IDText&gt;iCity: Urban Informatics for Sustainable Metropolitan Growth; A Proposal Funded by the Ontario Research Fund, Research Excellence, Round 7&lt;/IDText&gt;&lt;DisplayText&gt;[1]&lt;/DisplayText&gt;&lt;record&gt;&lt;titles&gt;&lt;title&gt;iCity: Urban Informatics for Sustainable Metropolitan Growth; A Proposal Funded by the Ontario Research Fund, Research Excellence, Round 7&lt;/title&gt;&lt;/titles&gt;&lt;contributors&gt;&lt;authors&gt;&lt;author&gt;Miller, Eric J.&lt;/author&gt;&lt;/authors&gt;&lt;/contributors&gt;&lt;added-date format="utc"&gt;1562952581&lt;/added-date&gt;&lt;ref-type name="Report"&gt;27&lt;/ref-type&gt;&lt;dates&gt;&lt;year&gt;2014&lt;/year&gt;&lt;/dates&gt;&lt;rec-number&gt;11&lt;/rec-number&gt;&lt;publisher&gt;University of Toronto Transportation Research Institute&lt;/publisher&gt;&lt;last-updated-date format="utc"&gt;1562952613&lt;/last-updated-date&gt;&lt;/record&gt;&lt;/Cite&gt;&lt;/EndNote&gt;</w:instrText>
      </w:r>
      <w:r w:rsidR="001608B3">
        <w:fldChar w:fldCharType="separate"/>
      </w:r>
      <w:r w:rsidR="001608B3">
        <w:rPr>
          <w:noProof/>
        </w:rPr>
        <w:t>[1]</w:t>
      </w:r>
      <w:r w:rsidR="001608B3">
        <w:fldChar w:fldCharType="end"/>
      </w:r>
      <w:r w:rsidR="007D7184">
        <w:t xml:space="preserve"> and </w:t>
      </w:r>
      <w:r w:rsidR="00DF1C49">
        <w:t>to report</w:t>
      </w:r>
      <w:r w:rsidR="007D7184">
        <w:t xml:space="preserve"> o</w:t>
      </w:r>
      <w:r w:rsidR="00DF1C49">
        <w:t xml:space="preserve">n </w:t>
      </w:r>
      <w:r w:rsidR="007D7184">
        <w:t xml:space="preserve">the </w:t>
      </w:r>
      <w:r w:rsidR="00DF1C49">
        <w:t xml:space="preserve">involved </w:t>
      </w:r>
      <w:r w:rsidR="007D7184">
        <w:t>development and application processes</w:t>
      </w:r>
      <w:r w:rsidR="00552456">
        <w:t>.</w:t>
      </w:r>
      <w:r w:rsidR="00124453">
        <w:t xml:space="preserve"> </w:t>
      </w:r>
    </w:p>
    <w:p w14:paraId="2E7423CC" w14:textId="77777777" w:rsidR="004D2842" w:rsidRDefault="004D2842" w:rsidP="00EA354A">
      <w:pPr>
        <w:pStyle w:val="Heading1"/>
      </w:pPr>
      <w:bookmarkStart w:id="34" w:name="_Toc35260235"/>
      <w:r w:rsidRPr="004D2842">
        <w:t>Scope</w:t>
      </w:r>
      <w:bookmarkEnd w:id="34"/>
    </w:p>
    <w:p w14:paraId="3E153B2A" w14:textId="77777777" w:rsidR="005C07DD" w:rsidRDefault="005B758E" w:rsidP="00EA354A">
      <w:r>
        <w:t xml:space="preserve">The </w:t>
      </w:r>
      <w:r w:rsidR="00C049AD">
        <w:t>iCity TPSO</w:t>
      </w:r>
      <w:r>
        <w:t xml:space="preserve"> define</w:t>
      </w:r>
      <w:r w:rsidR="007724D0">
        <w:t>s</w:t>
      </w:r>
      <w:r>
        <w:t xml:space="preserve"> the concepts required to represent the urban system and its behaviour, as informed by work undertaken by the iCity-ORF project teams.</w:t>
      </w:r>
      <w:r w:rsidR="005C07DD">
        <w:t xml:space="preserve"> </w:t>
      </w:r>
      <w:r w:rsidR="00C61940">
        <w:t xml:space="preserve">This </w:t>
      </w:r>
      <w:r w:rsidR="009201DE">
        <w:t>report</w:t>
      </w:r>
      <w:r w:rsidR="00C61940">
        <w:t xml:space="preserve"> </w:t>
      </w:r>
      <w:r w:rsidR="009201DE">
        <w:t xml:space="preserve">includes documentation of the contents of the iCity </w:t>
      </w:r>
      <w:r w:rsidR="00710B25">
        <w:t>TPSO</w:t>
      </w:r>
      <w:r w:rsidR="005C07DD">
        <w:t xml:space="preserve">, along with its development process including the identified requirements and evaluation results. In addition, </w:t>
      </w:r>
      <w:r w:rsidR="009201DE">
        <w:t>examples of its application in the iCity-ORF project</w:t>
      </w:r>
      <w:r w:rsidR="005C07DD">
        <w:t xml:space="preserve"> and recommendations for its implementation and maintenance are included</w:t>
      </w:r>
      <w:r w:rsidR="009201DE">
        <w:t>.</w:t>
      </w:r>
      <w:r>
        <w:t xml:space="preserve"> </w:t>
      </w:r>
    </w:p>
    <w:p w14:paraId="564A43AB" w14:textId="4D7AB372" w:rsidR="009201DE" w:rsidRDefault="009201DE" w:rsidP="00EA354A">
      <w:r>
        <w:t>The intended semantics of the ontolog</w:t>
      </w:r>
      <w:r w:rsidR="005C07DD">
        <w:t>ies’</w:t>
      </w:r>
      <w:r>
        <w:t xml:space="preserve"> concepts are described in natural language</w:t>
      </w:r>
      <w:r w:rsidR="005C07DD">
        <w:t xml:space="preserve"> with </w:t>
      </w:r>
      <w:r>
        <w:t>an overview of the</w:t>
      </w:r>
      <w:r w:rsidR="005C07DD">
        <w:t xml:space="preserve"> formal</w:t>
      </w:r>
      <w:r w:rsidR="00677C22">
        <w:t xml:space="preserve"> </w:t>
      </w:r>
      <w:r>
        <w:t>axioms that capture, or in some cases approximate, this semantics.</w:t>
      </w:r>
      <w:r w:rsidR="00677C22">
        <w:t xml:space="preserve"> The iCity </w:t>
      </w:r>
      <w:r w:rsidR="00710B25">
        <w:t xml:space="preserve">TPSO </w:t>
      </w:r>
      <w:r w:rsidR="005F681C">
        <w:t xml:space="preserve">is made up of </w:t>
      </w:r>
      <w:r w:rsidR="00677C22">
        <w:t xml:space="preserve">ontologies </w:t>
      </w:r>
      <w:r w:rsidR="005F681C">
        <w:t xml:space="preserve">that </w:t>
      </w:r>
      <w:r w:rsidR="00677C22">
        <w:t>are axiomatized in OWL 2</w:t>
      </w:r>
      <w:r w:rsidR="001608B3">
        <w:t xml:space="preserve"> </w:t>
      </w:r>
      <w:r w:rsidR="001608B3">
        <w:fldChar w:fldCharType="begin"/>
      </w:r>
      <w:r w:rsidR="001608B3">
        <w:instrText xml:space="preserve"> ADDIN EN.CITE &lt;EndNote&gt;&lt;Cite&gt;&lt;Author&gt;Grau&lt;/Author&gt;&lt;Year&gt;2008&lt;/Year&gt;&lt;IDText&gt;OWL 2: The next step for OWL&lt;/IDText&gt;&lt;DisplayText&gt;[2]&lt;/DisplayText&gt;&lt;record&gt;&lt;isbn&gt;1570-8268&lt;/isbn&gt;&lt;titles&gt;&lt;title&gt;OWL 2: The next step for OWL&lt;/title&gt;&lt;secondary-title&gt;Journal of Web Semantics&lt;/secondary-title&gt;&lt;/titles&gt;&lt;pages&gt;309-322&lt;/pages&gt;&lt;number&gt;4&lt;/number&gt;&lt;contributors&gt;&lt;authors&gt;&lt;author&gt;Grau, Bernardo Cuenca&lt;/author&gt;&lt;author&gt;Horrocks, Ian&lt;/author&gt;&lt;author&gt;Motik, Boris&lt;/author&gt;&lt;author&gt;Parsia, Bijan&lt;/author&gt;&lt;author&gt;Patel-Schneider, Peter&lt;/author&gt;&lt;author&gt;Sattler, Ulrike&lt;/author&gt;&lt;/authors&gt;&lt;/contributors&gt;&lt;added-date format="utc"&gt;1581532985&lt;/added-date&gt;&lt;ref-type name="Journal Article"&gt;17&lt;/ref-type&gt;&lt;dates&gt;&lt;year&gt;2008&lt;/year&gt;&lt;/dates&gt;&lt;rec-number&gt;53&lt;/rec-number&gt;&lt;last-updated-date format="utc"&gt;1581532985&lt;/last-updated-date&gt;&lt;volume&gt;6&lt;/volume&gt;&lt;/record&gt;&lt;/Cite&gt;&lt;/EndNote&gt;</w:instrText>
      </w:r>
      <w:r w:rsidR="001608B3">
        <w:fldChar w:fldCharType="separate"/>
      </w:r>
      <w:r w:rsidR="001608B3">
        <w:rPr>
          <w:noProof/>
        </w:rPr>
        <w:t>[2]</w:t>
      </w:r>
      <w:r w:rsidR="001608B3">
        <w:fldChar w:fldCharType="end"/>
      </w:r>
      <w:r w:rsidR="00677C22">
        <w:t xml:space="preserve">. </w:t>
      </w:r>
      <w:r>
        <w:t xml:space="preserve">This report does not </w:t>
      </w:r>
      <w:r w:rsidR="00403B49">
        <w:t>go into detail addressing the concepts defined in reused</w:t>
      </w:r>
      <w:r w:rsidR="00710B25">
        <w:t xml:space="preserve"> (imported)</w:t>
      </w:r>
      <w:r w:rsidR="00A526A1">
        <w:t>, external</w:t>
      </w:r>
      <w:r w:rsidR="00403B49">
        <w:t xml:space="preserve"> ontologies, except where necessary to describe concepts </w:t>
      </w:r>
      <w:r w:rsidR="005B758E">
        <w:t>introduced</w:t>
      </w:r>
      <w:r w:rsidR="00403B49">
        <w:t xml:space="preserve"> in the </w:t>
      </w:r>
      <w:r w:rsidR="00C049AD">
        <w:t>iCity TPSO</w:t>
      </w:r>
      <w:r w:rsidR="00403B49">
        <w:t>. The reader is referred to the original documentation for these ontologies as required.</w:t>
      </w:r>
    </w:p>
    <w:p w14:paraId="14537964" w14:textId="77777777" w:rsidR="00196B6E" w:rsidRPr="009B6F55" w:rsidRDefault="00196B6E" w:rsidP="00EA354A">
      <w:pPr>
        <w:pStyle w:val="Heading1"/>
      </w:pPr>
      <w:bookmarkStart w:id="35" w:name="_Toc35260236"/>
      <w:r w:rsidRPr="009B6F55">
        <w:t>Role of the Ontology</w:t>
      </w:r>
      <w:bookmarkEnd w:id="35"/>
    </w:p>
    <w:p w14:paraId="4DA72896" w14:textId="1D44A723" w:rsidR="00860FAE" w:rsidRDefault="008750E6" w:rsidP="00EA354A">
      <w:r>
        <w:t>All</w:t>
      </w:r>
      <w:r w:rsidR="007C0DC2">
        <w:t xml:space="preserve"> of t</w:t>
      </w:r>
      <w:r w:rsidR="00DA0EFA">
        <w:t>h</w:t>
      </w:r>
      <w:r w:rsidR="00C92A26">
        <w:t xml:space="preserve">e projects within </w:t>
      </w:r>
      <w:r w:rsidR="00395239">
        <w:t xml:space="preserve">the </w:t>
      </w:r>
      <w:r w:rsidR="00C92A26">
        <w:t>iCity</w:t>
      </w:r>
      <w:r>
        <w:t>-ORF</w:t>
      </w:r>
      <w:r w:rsidR="00C92A26">
        <w:t xml:space="preserve"> </w:t>
      </w:r>
      <w:r w:rsidR="00395239">
        <w:t xml:space="preserve">project </w:t>
      </w:r>
      <w:r w:rsidR="00C92A26">
        <w:t xml:space="preserve">are situated </w:t>
      </w:r>
      <w:r w:rsidR="00DA0EFA">
        <w:t xml:space="preserve">in the urban domain, therefore it is not surprising to find many common concepts between them. </w:t>
      </w:r>
      <w:r w:rsidR="007F3308">
        <w:t>As such, it</w:t>
      </w:r>
      <w:r w:rsidR="00DA0EFA">
        <w:t xml:space="preserve"> stands to reason that some integration between the different applications should be possible. For example, if data is </w:t>
      </w:r>
      <w:r w:rsidR="00DA0EFA">
        <w:lastRenderedPageBreak/>
        <w:t xml:space="preserve">collected about the population, it should be usable by </w:t>
      </w:r>
      <w:r w:rsidR="007F3308">
        <w:t>various</w:t>
      </w:r>
      <w:r w:rsidR="00DA0EFA">
        <w:t xml:space="preserve"> simulations</w:t>
      </w:r>
      <w:r w:rsidR="007F3308">
        <w:t xml:space="preserve"> such as ILUTE </w:t>
      </w:r>
      <w:r w:rsidR="00BF257D">
        <w:fldChar w:fldCharType="begin"/>
      </w:r>
      <w:r w:rsidR="001608B3">
        <w:instrText xml:space="preserve"> ADDIN EN.CITE &lt;EndNote&gt;&lt;Cite&gt;&lt;Author&gt;Miller&lt;/Author&gt;&lt;Year&gt;2001&lt;/Year&gt;&lt;IDText&gt;The integrated land use, transportation, environment (ILUTE) microsimulation modelling system: Description and current status&lt;/IDText&gt;&lt;DisplayText&gt;[3]&lt;/DisplayText&gt;&lt;record&gt;&lt;titles&gt;&lt;title&gt;The integrated land use, transportation, environment (ILUTE) microsimulation modelling system: Description and current status&lt;/title&gt;&lt;secondary-title&gt;Travel behaviour research: The leading edge&lt;/secondary-title&gt;&lt;/titles&gt;&lt;pages&gt;711-724&lt;/pages&gt;&lt;contributors&gt;&lt;authors&gt;&lt;author&gt;Miller, Eric J&lt;/author&gt;&lt;author&gt;Salvini, Paul A&lt;/author&gt;&lt;/authors&gt;&lt;/contributors&gt;&lt;added-date format="utc"&gt;1566238156&lt;/added-date&gt;&lt;ref-type name="Journal Article"&gt;17&lt;/ref-type&gt;&lt;dates&gt;&lt;year&gt;2001&lt;/year&gt;&lt;/dates&gt;&lt;rec-number&gt;37&lt;/rec-number&gt;&lt;last-updated-date format="utc"&gt;1566238156&lt;/last-updated-date&gt;&lt;/record&gt;&lt;/Cite&gt;&lt;/EndNote&gt;</w:instrText>
      </w:r>
      <w:r w:rsidR="00BF257D">
        <w:fldChar w:fldCharType="separate"/>
      </w:r>
      <w:r w:rsidR="001608B3">
        <w:rPr>
          <w:noProof/>
        </w:rPr>
        <w:t>[3]</w:t>
      </w:r>
      <w:r w:rsidR="00BF257D">
        <w:fldChar w:fldCharType="end"/>
      </w:r>
      <w:r w:rsidR="00DA0EFA">
        <w:t xml:space="preserve">, </w:t>
      </w:r>
      <w:r w:rsidR="00395239">
        <w:t>and</w:t>
      </w:r>
      <w:r w:rsidR="00DA0EFA">
        <w:t xml:space="preserve"> also by the projects developing analysis tools, such as the smart parking app</w:t>
      </w:r>
      <w:r w:rsidR="007C0DC2">
        <w:t>lication</w:t>
      </w:r>
      <w:r w:rsidR="00DA0EFA">
        <w:t xml:space="preserve">. </w:t>
      </w:r>
      <w:r w:rsidR="00850F4D">
        <w:t>On the other hand</w:t>
      </w:r>
      <w:r w:rsidR="00DA0EFA">
        <w:t xml:space="preserve">, there is </w:t>
      </w:r>
      <w:r w:rsidR="009F11B5">
        <w:t xml:space="preserve">also </w:t>
      </w:r>
      <w:r w:rsidR="00DA0EFA">
        <w:t>ambiguity in how different concepts are used</w:t>
      </w:r>
      <w:r w:rsidR="003F6A24">
        <w:t>;</w:t>
      </w:r>
      <w:r w:rsidR="00DA0EFA">
        <w:t xml:space="preserve"> the same concept may be defined differently in different applications. This provides a challenge </w:t>
      </w:r>
      <w:r w:rsidR="00FD590F">
        <w:t>not only for integration of the iCity applications, bu</w:t>
      </w:r>
      <w:r w:rsidR="00577F14">
        <w:t xml:space="preserve">t for </w:t>
      </w:r>
      <w:r w:rsidR="00395239">
        <w:t xml:space="preserve">the </w:t>
      </w:r>
      <w:r w:rsidR="00577F14">
        <w:t>shar</w:t>
      </w:r>
      <w:r w:rsidR="00395239">
        <w:t>e</w:t>
      </w:r>
      <w:r w:rsidR="00577F14">
        <w:t>ability</w:t>
      </w:r>
      <w:r w:rsidR="003F6A24">
        <w:t xml:space="preserve"> and reuse</w:t>
      </w:r>
      <w:r w:rsidR="00577F14">
        <w:t xml:space="preserve"> of results: i</w:t>
      </w:r>
      <w:r w:rsidR="00FD590F">
        <w:t xml:space="preserve">f the knowledge generated by </w:t>
      </w:r>
      <w:r w:rsidR="00395239">
        <w:t xml:space="preserve">the </w:t>
      </w:r>
      <w:r w:rsidR="00FD590F">
        <w:t xml:space="preserve">iCity </w:t>
      </w:r>
      <w:r w:rsidR="00395239">
        <w:t xml:space="preserve">projects </w:t>
      </w:r>
      <w:r w:rsidR="00FD590F">
        <w:t xml:space="preserve">is not defined sufficiently, it will be difficult for any other researchers to understand and leverage it. </w:t>
      </w:r>
    </w:p>
    <w:p w14:paraId="2C0844FC" w14:textId="15CD24C0" w:rsidR="00860FAE" w:rsidRDefault="003F6A24" w:rsidP="00EA354A">
      <w:r>
        <w:t xml:space="preserve">The key purpose of the iCity </w:t>
      </w:r>
      <w:r w:rsidR="00395239">
        <w:t>TPSO</w:t>
      </w:r>
      <w:r>
        <w:t xml:space="preserve"> is to address these challenges of data integration and reuse.</w:t>
      </w:r>
      <w:r w:rsidR="00860FAE">
        <w:t xml:space="preserve"> </w:t>
      </w:r>
      <w:r w:rsidR="00663DB9">
        <w:t xml:space="preserve">The iCity </w:t>
      </w:r>
      <w:r w:rsidR="00395239">
        <w:t>TPSO</w:t>
      </w:r>
      <w:r w:rsidR="00663DB9">
        <w:t xml:space="preserve"> provides a common set of terms with which data can be stored and accessed. </w:t>
      </w:r>
      <w:r w:rsidR="00395239">
        <w:t>Ontologies</w:t>
      </w:r>
      <w:r w:rsidR="009F11B5">
        <w:t xml:space="preserve"> </w:t>
      </w:r>
      <w:r w:rsidR="00395239">
        <w:t xml:space="preserve">are able </w:t>
      </w:r>
      <w:r w:rsidR="009F11B5">
        <w:t>resolve any ambiguities and disagreements between terms by defining a common set of concepts that completely captures the domain, with agreed-upon definitions. In the case that two applications attribute a different meaning to the same term, the result will be two distinct terms with distinct, precisely defined meanings. In this way</w:t>
      </w:r>
      <w:r w:rsidR="00395239">
        <w:t>,</w:t>
      </w:r>
      <w:r w:rsidR="009F11B5">
        <w:t xml:space="preserve"> we can recognize these differences and clearly identify the relationships between different concepts. </w:t>
      </w:r>
      <w:r w:rsidR="009D5D8F">
        <w:t xml:space="preserve">The identification of relationships may also serve to uncover synergies between the projects, by illustrating how data from one project may serve to inform the work of another. </w:t>
      </w:r>
      <w:r w:rsidR="009F11B5">
        <w:t xml:space="preserve">The </w:t>
      </w:r>
      <w:r w:rsidR="00395239">
        <w:t>iCity TPSO</w:t>
      </w:r>
      <w:r w:rsidR="009F11B5">
        <w:t xml:space="preserve"> will be used to organize and describe data within the iCity</w:t>
      </w:r>
      <w:r w:rsidR="00395239">
        <w:t>-ORF</w:t>
      </w:r>
      <w:r w:rsidR="009F11B5">
        <w:t xml:space="preserve"> project. </w:t>
      </w:r>
    </w:p>
    <w:p w14:paraId="3886168F" w14:textId="2462ECE6" w:rsidR="004D3B2F" w:rsidRDefault="00C75323" w:rsidP="00EA354A">
      <w:r>
        <w:t>One</w:t>
      </w:r>
      <w:r w:rsidR="009F11B5">
        <w:t xml:space="preserve"> resulting artifact</w:t>
      </w:r>
      <w:r>
        <w:t xml:space="preserve"> of </w:t>
      </w:r>
      <w:r w:rsidR="00A40FF5">
        <w:t>this effort</w:t>
      </w:r>
      <w:r w:rsidR="00663DB9">
        <w:t xml:space="preserve"> will take the form of a triple-store(s)</w:t>
      </w:r>
      <w:r w:rsidR="004D3B2F">
        <w:t>,</w:t>
      </w:r>
      <w:r w:rsidR="00663DB9">
        <w:t xml:space="preserve"> </w:t>
      </w:r>
      <w:r w:rsidR="00A40FF5">
        <w:t xml:space="preserve">often referred to as a </w:t>
      </w:r>
      <w:r w:rsidR="00A40FF5">
        <w:rPr>
          <w:i/>
        </w:rPr>
        <w:t>knowledge base</w:t>
      </w:r>
      <w:r w:rsidR="00A40FF5">
        <w:t xml:space="preserve">, </w:t>
      </w:r>
      <w:r w:rsidR="00663DB9">
        <w:t>cr</w:t>
      </w:r>
      <w:r w:rsidR="004D3B2F">
        <w:t>e</w:t>
      </w:r>
      <w:r w:rsidR="00663DB9">
        <w:t>ated by mapping data from the iCity</w:t>
      </w:r>
      <w:r w:rsidR="00772CE9">
        <w:t>-ORF</w:t>
      </w:r>
      <w:r w:rsidR="00663DB9">
        <w:t xml:space="preserve"> </w:t>
      </w:r>
      <w:r w:rsidR="009F11B5">
        <w:t>applications to the agreed-upon terminology defined in the</w:t>
      </w:r>
      <w:r w:rsidR="00663DB9">
        <w:t xml:space="preserve"> iCity </w:t>
      </w:r>
      <w:r w:rsidR="00A40FF5">
        <w:t>TPSO</w:t>
      </w:r>
      <w:r w:rsidR="00663DB9">
        <w:t xml:space="preserve">. </w:t>
      </w:r>
      <w:r w:rsidR="00860FAE">
        <w:t xml:space="preserve">In future work, an alternative architecture may be explored wherein some or all of the data is maintained in its original location, such as a relational database, and accessed via mappings to the ontology. </w:t>
      </w:r>
      <w:r w:rsidR="004D3B2F">
        <w:t xml:space="preserve">The </w:t>
      </w:r>
      <w:r w:rsidR="002E7622">
        <w:t xml:space="preserve">high-level </w:t>
      </w:r>
      <w:r w:rsidR="004D3B2F">
        <w:t xml:space="preserve">architecture </w:t>
      </w:r>
      <w:r w:rsidR="00BE6A2E">
        <w:t xml:space="preserve">for the ontology’s implementation in the context of the </w:t>
      </w:r>
      <w:r w:rsidR="004D3B2F">
        <w:t>iCity</w:t>
      </w:r>
      <w:r w:rsidR="00772CE9">
        <w:t>-ORF</w:t>
      </w:r>
      <w:r w:rsidR="004D3B2F">
        <w:t xml:space="preserve"> project</w:t>
      </w:r>
      <w:r w:rsidR="00BE7EDE">
        <w:t xml:space="preserve"> </w:t>
      </w:r>
      <w:r w:rsidR="004D3B2F">
        <w:t>is illustrated in</w:t>
      </w:r>
      <w:r w:rsidR="00F367B8">
        <w:t xml:space="preserve"> </w:t>
      </w:r>
      <w:r w:rsidR="00F367B8">
        <w:fldChar w:fldCharType="begin"/>
      </w:r>
      <w:r w:rsidR="00F367B8">
        <w:instrText xml:space="preserve"> REF _Ref520811821 \h </w:instrText>
      </w:r>
      <w:r w:rsidR="00F367B8">
        <w:fldChar w:fldCharType="separate"/>
      </w:r>
      <w:r w:rsidR="005702D6">
        <w:t xml:space="preserve">Figure </w:t>
      </w:r>
      <w:r w:rsidR="005702D6">
        <w:rPr>
          <w:noProof/>
        </w:rPr>
        <w:t>1</w:t>
      </w:r>
      <w:r w:rsidR="00F367B8">
        <w:fldChar w:fldCharType="end"/>
      </w:r>
      <w:r w:rsidR="004D3B2F">
        <w:t>.</w:t>
      </w:r>
    </w:p>
    <w:p w14:paraId="0B1C365B" w14:textId="3EB02893" w:rsidR="00663DB9" w:rsidRDefault="00860FAE" w:rsidP="00EA354A">
      <w:r>
        <w:t xml:space="preserve">Another </w:t>
      </w:r>
      <w:r w:rsidR="009D5D8F">
        <w:t>intended use</w:t>
      </w:r>
      <w:r>
        <w:t xml:space="preserve"> of the </w:t>
      </w:r>
      <w:r w:rsidR="009D5D8F">
        <w:t>iCity TPSO</w:t>
      </w:r>
      <w:r>
        <w:t xml:space="preserve"> is to support automated reasoning. Owing to the formal logic that the ontology is encoded in, its axioms are capable of supporting data validation and inference of the information stored in the knowledge base.</w:t>
      </w:r>
      <w:r w:rsidR="009D5D8F">
        <w:t xml:space="preserve"> </w:t>
      </w:r>
      <w:r w:rsidR="00BE6A2E">
        <w:t>T</w:t>
      </w:r>
      <w:r w:rsidR="007E02F9">
        <w:t>he precise and formal nature of the ontolog</w:t>
      </w:r>
      <w:r w:rsidR="009D5D8F">
        <w:t xml:space="preserve">ies are able </w:t>
      </w:r>
      <w:r w:rsidR="007E02F9">
        <w:t xml:space="preserve">support the services such as inference and data validation. Based on the definitions, we may be able to infer new information that was not originally part of the knowledge base. Data validation is supported as a result of the consistency-checking mechanism. </w:t>
      </w:r>
      <w:r w:rsidR="009D5D8F">
        <w:lastRenderedPageBreak/>
        <w:t>At the time of this writing, applications focused on automated reasoning with the iCity TPSO have not been explored in detail.</w:t>
      </w:r>
    </w:p>
    <w:p w14:paraId="545E02B2" w14:textId="2F34C612" w:rsidR="007E02F9" w:rsidRDefault="007E02F9" w:rsidP="00EA354A"/>
    <w:p w14:paraId="70A3E61B" w14:textId="1CDDDD51" w:rsidR="00F367B8" w:rsidRDefault="002E7622" w:rsidP="00F367B8">
      <w:pPr>
        <w:keepNext/>
      </w:pPr>
      <w:r w:rsidRPr="002E7622">
        <w:rPr>
          <w:noProof/>
        </w:rPr>
        <w:drawing>
          <wp:inline distT="0" distB="0" distL="0" distR="0" wp14:anchorId="06803F60" wp14:editId="18E6B2C8">
            <wp:extent cx="5943600" cy="27724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72410"/>
                    </a:xfrm>
                    <a:prstGeom prst="rect">
                      <a:avLst/>
                    </a:prstGeom>
                  </pic:spPr>
                </pic:pic>
              </a:graphicData>
            </a:graphic>
          </wp:inline>
        </w:drawing>
      </w:r>
    </w:p>
    <w:p w14:paraId="7FE2FAB9" w14:textId="50C3498A" w:rsidR="004A370E" w:rsidRDefault="00F367B8" w:rsidP="00F367B8">
      <w:pPr>
        <w:pStyle w:val="Caption"/>
      </w:pPr>
      <w:bookmarkStart w:id="36" w:name="_Ref520811821"/>
      <w:r>
        <w:t xml:space="preserve">Figure </w:t>
      </w:r>
      <w:r w:rsidR="00FA06BD">
        <w:rPr>
          <w:noProof/>
        </w:rPr>
        <w:fldChar w:fldCharType="begin"/>
      </w:r>
      <w:r w:rsidR="00FA06BD">
        <w:rPr>
          <w:noProof/>
        </w:rPr>
        <w:instrText xml:space="preserve"> SEQ Figure \* ARABIC </w:instrText>
      </w:r>
      <w:r w:rsidR="00FA06BD">
        <w:rPr>
          <w:noProof/>
        </w:rPr>
        <w:fldChar w:fldCharType="separate"/>
      </w:r>
      <w:r w:rsidR="000501AD">
        <w:rPr>
          <w:noProof/>
        </w:rPr>
        <w:t>1</w:t>
      </w:r>
      <w:r w:rsidR="00FA06BD">
        <w:rPr>
          <w:noProof/>
        </w:rPr>
        <w:fldChar w:fldCharType="end"/>
      </w:r>
      <w:bookmarkEnd w:id="36"/>
      <w:r>
        <w:t xml:space="preserve">: iCity Knowledge Base </w:t>
      </w:r>
      <w:r w:rsidR="002E7622">
        <w:t xml:space="preserve">High-Level </w:t>
      </w:r>
      <w:r>
        <w:t>Architecture</w:t>
      </w:r>
    </w:p>
    <w:p w14:paraId="52EB3871" w14:textId="405DCC66" w:rsidR="006A044F" w:rsidRDefault="006A044F" w:rsidP="00EA354A">
      <w:pPr>
        <w:pStyle w:val="Heading1"/>
      </w:pPr>
      <w:bookmarkStart w:id="37" w:name="_Toc35260237"/>
      <w:bookmarkStart w:id="38" w:name="_Ref462673081"/>
      <w:r>
        <w:t xml:space="preserve">Development </w:t>
      </w:r>
      <w:r w:rsidR="00A0372F">
        <w:t>Approach</w:t>
      </w:r>
      <w:bookmarkEnd w:id="37"/>
    </w:p>
    <w:p w14:paraId="4A0B1015" w14:textId="0B600747" w:rsidR="005F7DA5" w:rsidRDefault="00E53C87" w:rsidP="00E53C87">
      <w:pPr>
        <w:rPr>
          <w:lang w:val="en-US" w:bidi="en-US"/>
        </w:rPr>
      </w:pPr>
      <w:r w:rsidRPr="00E53C87">
        <w:rPr>
          <w:lang w:val="en-US" w:bidi="en-US"/>
        </w:rPr>
        <w:t xml:space="preserve">The </w:t>
      </w:r>
      <w:r w:rsidR="006A04CD">
        <w:rPr>
          <w:lang w:val="en-US" w:bidi="en-US"/>
        </w:rPr>
        <w:t xml:space="preserve">ontologies presented in this report </w:t>
      </w:r>
      <w:r w:rsidR="007B59DF">
        <w:rPr>
          <w:lang w:val="en-US" w:bidi="en-US"/>
        </w:rPr>
        <w:t xml:space="preserve">have been developed </w:t>
      </w:r>
      <w:r w:rsidR="00BF61FF">
        <w:rPr>
          <w:lang w:val="en-US" w:bidi="en-US"/>
        </w:rPr>
        <w:t>based on</w:t>
      </w:r>
      <w:r w:rsidR="00493FE1">
        <w:rPr>
          <w:lang w:val="en-US" w:bidi="en-US"/>
        </w:rPr>
        <w:t xml:space="preserve"> the guidelines for ontology development set out by </w:t>
      </w:r>
      <w:r w:rsidR="0004677B">
        <w:rPr>
          <w:lang w:val="en-US" w:bidi="en-US"/>
        </w:rPr>
        <w:t xml:space="preserve">both </w:t>
      </w:r>
      <w:r w:rsidR="006B06D3">
        <w:rPr>
          <w:lang w:val="en-US" w:bidi="en-US"/>
        </w:rPr>
        <w:fldChar w:fldCharType="begin"/>
      </w:r>
      <w:r w:rsidR="001608B3">
        <w:rPr>
          <w:lang w:val="en-US" w:bidi="en-US"/>
        </w:rPr>
        <w:instrText xml:space="preserve"> ADDIN EN.CITE &lt;EndNote&gt;&lt;Cite&gt;&lt;Author&gt;Noy&lt;/Author&gt;&lt;Year&gt;2001&lt;/Year&gt;&lt;IDText&gt;Ontology development 101: A guide to creating your first ontology&lt;/IDText&gt;&lt;DisplayText&gt;[4]&lt;/DisplayText&gt;&lt;record&gt;&lt;titles&gt;&lt;title&gt;Ontology development 101: A guide to creating your first ontology&lt;/title&gt;&lt;/titles&gt;&lt;contributors&gt;&lt;authors&gt;&lt;author&gt;Noy, Natalya F&lt;/author&gt;&lt;author&gt;McGuinness, Deborah L&lt;/author&gt;&lt;/authors&gt;&lt;/contributors&gt;&lt;added-date format="utc"&gt;1569934026&lt;/added-date&gt;&lt;ref-type name="Generic"&gt;13&lt;/ref-type&gt;&lt;dates&gt;&lt;year&gt;2001&lt;/year&gt;&lt;/dates&gt;&lt;rec-number&gt;42&lt;/rec-number&gt;&lt;publisher&gt;Stanford knowledge systems laboratory technical report KSL-01-05 and …&lt;/publisher&gt;&lt;last-updated-date format="utc"&gt;1569934026&lt;/last-updated-date&gt;&lt;/record&gt;&lt;/Cite&gt;&lt;/EndNote&gt;</w:instrText>
      </w:r>
      <w:r w:rsidR="006B06D3">
        <w:rPr>
          <w:lang w:val="en-US" w:bidi="en-US"/>
        </w:rPr>
        <w:fldChar w:fldCharType="separate"/>
      </w:r>
      <w:r w:rsidR="001608B3">
        <w:rPr>
          <w:noProof/>
          <w:lang w:val="en-US" w:bidi="en-US"/>
        </w:rPr>
        <w:t>[4]</w:t>
      </w:r>
      <w:r w:rsidR="006B06D3">
        <w:rPr>
          <w:lang w:val="en-US" w:bidi="en-US"/>
        </w:rPr>
        <w:fldChar w:fldCharType="end"/>
      </w:r>
      <w:r w:rsidR="006B06D3">
        <w:rPr>
          <w:lang w:val="en-US" w:bidi="en-US"/>
        </w:rPr>
        <w:t xml:space="preserve"> </w:t>
      </w:r>
      <w:r w:rsidR="0004677B">
        <w:rPr>
          <w:lang w:val="en-US" w:bidi="en-US"/>
        </w:rPr>
        <w:t>and</w:t>
      </w:r>
      <w:r w:rsidR="006B06D3">
        <w:rPr>
          <w:lang w:val="en-US" w:bidi="en-US"/>
        </w:rPr>
        <w:t xml:space="preserve"> </w:t>
      </w:r>
      <w:r w:rsidR="006B06D3">
        <w:rPr>
          <w:lang w:val="en-US" w:bidi="en-US"/>
        </w:rPr>
        <w:fldChar w:fldCharType="begin"/>
      </w:r>
      <w:r w:rsidR="001608B3">
        <w:rPr>
          <w:lang w:val="en-US" w:bidi="en-US"/>
        </w:rPr>
        <w:instrText xml:space="preserve"> ADDIN EN.CITE &lt;EndNote&gt;&lt;Cite&gt;&lt;Author&gt;Uschold&lt;/Author&gt;&lt;Year&gt;1996&lt;/Year&gt;&lt;IDText&gt;Ontologies: Principles, methods and applications&lt;/IDText&gt;&lt;DisplayText&gt;[5]&lt;/DisplayText&gt;&lt;record&gt;&lt;isbn&gt;1469-8005&lt;/isbn&gt;&lt;titles&gt;&lt;title&gt;Ontologies: Principles, methods and applications&lt;/title&gt;&lt;secondary-title&gt;The knowledge engineering review&lt;/secondary-title&gt;&lt;/titles&gt;&lt;pages&gt;93-136&lt;/pages&gt;&lt;number&gt;2&lt;/number&gt;&lt;contributors&gt;&lt;authors&gt;&lt;author&gt;Uschold, Mike&lt;/author&gt;&lt;author&gt;Gruninger, Michael&lt;/author&gt;&lt;/authors&gt;&lt;/contributors&gt;&lt;added-date format="utc"&gt;1569934015&lt;/added-date&gt;&lt;ref-type name="Journal Article"&gt;17&lt;/ref-type&gt;&lt;dates&gt;&lt;year&gt;1996&lt;/year&gt;&lt;/dates&gt;&lt;rec-number&gt;41&lt;/rec-number&gt;&lt;last-updated-date format="utc"&gt;1569934015&lt;/last-updated-date&gt;&lt;volume&gt;11&lt;/volume&gt;&lt;/record&gt;&lt;/Cite&gt;&lt;/EndNote&gt;</w:instrText>
      </w:r>
      <w:r w:rsidR="006B06D3">
        <w:rPr>
          <w:lang w:val="en-US" w:bidi="en-US"/>
        </w:rPr>
        <w:fldChar w:fldCharType="separate"/>
      </w:r>
      <w:r w:rsidR="001608B3">
        <w:rPr>
          <w:noProof/>
          <w:lang w:val="en-US" w:bidi="en-US"/>
        </w:rPr>
        <w:t>[5]</w:t>
      </w:r>
      <w:r w:rsidR="006B06D3">
        <w:rPr>
          <w:lang w:val="en-US" w:bidi="en-US"/>
        </w:rPr>
        <w:fldChar w:fldCharType="end"/>
      </w:r>
      <w:r w:rsidR="00493FE1">
        <w:rPr>
          <w:lang w:val="en-US" w:bidi="en-US"/>
        </w:rPr>
        <w:t>.</w:t>
      </w:r>
      <w:r w:rsidR="00416D5D">
        <w:rPr>
          <w:lang w:val="en-US" w:bidi="en-US"/>
        </w:rPr>
        <w:t xml:space="preserve"> </w:t>
      </w:r>
      <w:r w:rsidR="001C7E03">
        <w:rPr>
          <w:lang w:val="en-US" w:bidi="en-US"/>
        </w:rPr>
        <w:t>This combined approach may be described in terms of</w:t>
      </w:r>
      <w:r w:rsidR="00416D5D">
        <w:rPr>
          <w:lang w:val="en-US" w:bidi="en-US"/>
        </w:rPr>
        <w:t xml:space="preserve"> </w:t>
      </w:r>
      <w:r w:rsidR="00EF3A11">
        <w:rPr>
          <w:lang w:val="en-US" w:bidi="en-US"/>
        </w:rPr>
        <w:t xml:space="preserve">the </w:t>
      </w:r>
      <w:r w:rsidR="001C7E03">
        <w:rPr>
          <w:lang w:val="en-US" w:bidi="en-US"/>
        </w:rPr>
        <w:t xml:space="preserve">following </w:t>
      </w:r>
      <w:r w:rsidR="00EF3A11">
        <w:rPr>
          <w:lang w:val="en-US" w:bidi="en-US"/>
        </w:rPr>
        <w:t xml:space="preserve">six </w:t>
      </w:r>
      <w:r w:rsidR="001C7E03">
        <w:rPr>
          <w:lang w:val="en-US" w:bidi="en-US"/>
        </w:rPr>
        <w:t>activities</w:t>
      </w:r>
      <w:r w:rsidR="00EF3A11">
        <w:rPr>
          <w:lang w:val="en-US" w:bidi="en-US"/>
        </w:rPr>
        <w:t xml:space="preserve">, the outcomes </w:t>
      </w:r>
      <w:r w:rsidR="001C7E03">
        <w:rPr>
          <w:lang w:val="en-US" w:bidi="en-US"/>
        </w:rPr>
        <w:t>of which are outlined in subsequent sections of this report.</w:t>
      </w:r>
    </w:p>
    <w:p w14:paraId="6E1691B7" w14:textId="528561DD" w:rsidR="005F7DA5" w:rsidRDefault="005F7DA5" w:rsidP="007517AF">
      <w:pPr>
        <w:pStyle w:val="ListParagraph"/>
        <w:numPr>
          <w:ilvl w:val="0"/>
          <w:numId w:val="30"/>
        </w:numPr>
      </w:pPr>
      <w:r>
        <w:t>Requirements gather</w:t>
      </w:r>
      <w:r w:rsidR="001C7E03">
        <w:t>: developing a clear understanding of the domain and required scope of the ontology. This activity is facilitated with the identification of motivating scenarios and eventually made more precise with the specification of Competency Questions. Competency Questions are queries that the ontology should be capable of representing and answerin</w:t>
      </w:r>
      <w:r w:rsidR="006B06D3">
        <w:t>g and may be thought of as analogous to functional requirements in Software Engineering.</w:t>
      </w:r>
    </w:p>
    <w:p w14:paraId="41B0D6D5" w14:textId="1AEE4BCA" w:rsidR="005F7DA5" w:rsidRDefault="006B06D3" w:rsidP="007517AF">
      <w:pPr>
        <w:pStyle w:val="ListParagraph"/>
        <w:numPr>
          <w:ilvl w:val="0"/>
          <w:numId w:val="30"/>
        </w:numPr>
      </w:pPr>
      <w:r>
        <w:t xml:space="preserve">Reuse: where possible, ontologies that </w:t>
      </w:r>
      <w:r w:rsidR="00E60348">
        <w:t>are</w:t>
      </w:r>
      <w:r>
        <w:t xml:space="preserve"> suitable for reuse to (partially) satisf</w:t>
      </w:r>
      <w:r w:rsidR="00061215">
        <w:t>y</w:t>
      </w:r>
      <w:r>
        <w:t xml:space="preserve"> the requirements </w:t>
      </w:r>
      <w:r w:rsidR="00061215">
        <w:t>are</w:t>
      </w:r>
      <w:r>
        <w:t xml:space="preserve"> identified. </w:t>
      </w:r>
      <w:r w:rsidR="00061215">
        <w:t>T</w:t>
      </w:r>
      <w:r>
        <w:t>he reuse of existing vocabularies</w:t>
      </w:r>
      <w:r w:rsidR="00061215">
        <w:t xml:space="preserve">, </w:t>
      </w:r>
      <w:r>
        <w:t>as appropriate</w:t>
      </w:r>
      <w:r w:rsidR="00061215">
        <w:t>, is also considered</w:t>
      </w:r>
      <w:r>
        <w:t>.</w:t>
      </w:r>
    </w:p>
    <w:p w14:paraId="7E5DBCB7" w14:textId="63D2083C" w:rsidR="007964B7" w:rsidRDefault="006B06D3" w:rsidP="007517AF">
      <w:pPr>
        <w:pStyle w:val="ListParagraph"/>
        <w:numPr>
          <w:ilvl w:val="0"/>
          <w:numId w:val="30"/>
        </w:numPr>
      </w:pPr>
      <w:r>
        <w:lastRenderedPageBreak/>
        <w:t xml:space="preserve">Ontology Design: the </w:t>
      </w:r>
      <w:r w:rsidR="00061215">
        <w:t xml:space="preserve">identification and </w:t>
      </w:r>
      <w:r>
        <w:t xml:space="preserve">definition of classes, the class hierarchy, and properties </w:t>
      </w:r>
      <w:r w:rsidR="00061215">
        <w:t>is</w:t>
      </w:r>
      <w:r>
        <w:t xml:space="preserve"> tightly linked and iterative, rather than sequential as described by </w:t>
      </w:r>
      <w:r w:rsidR="00DE747E">
        <w:fldChar w:fldCharType="begin"/>
      </w:r>
      <w:r w:rsidR="001608B3">
        <w:instrText xml:space="preserve"> ADDIN EN.CITE &lt;EndNote&gt;&lt;Cite&gt;&lt;Author&gt;Noy&lt;/Author&gt;&lt;Year&gt;2001&lt;/Year&gt;&lt;IDText&gt;Ontology development 101: A guide to creating your first ontology&lt;/IDText&gt;&lt;DisplayText&gt;[4]&lt;/DisplayText&gt;&lt;record&gt;&lt;titles&gt;&lt;title&gt;Ontology development 101: A guide to creating your first ontology&lt;/title&gt;&lt;/titles&gt;&lt;contributors&gt;&lt;authors&gt;&lt;author&gt;Noy, Natalya F&lt;/author&gt;&lt;author&gt;McGuinness, Deborah L&lt;/author&gt;&lt;/authors&gt;&lt;/contributors&gt;&lt;added-date format="utc"&gt;1569934026&lt;/added-date&gt;&lt;ref-type name="Generic"&gt;13&lt;/ref-type&gt;&lt;dates&gt;&lt;year&gt;2001&lt;/year&gt;&lt;/dates&gt;&lt;rec-number&gt;42&lt;/rec-number&gt;&lt;publisher&gt;Stanford knowledge systems laboratory technical report KSL-01-05 and …&lt;/publisher&gt;&lt;last-updated-date format="utc"&gt;1569934026&lt;/last-updated-date&gt;&lt;/record&gt;&lt;/Cite&gt;&lt;/EndNote&gt;</w:instrText>
      </w:r>
      <w:r w:rsidR="00DE747E">
        <w:fldChar w:fldCharType="separate"/>
      </w:r>
      <w:r w:rsidR="001608B3">
        <w:rPr>
          <w:noProof/>
        </w:rPr>
        <w:t>[4]</w:t>
      </w:r>
      <w:r w:rsidR="00DE747E">
        <w:fldChar w:fldCharType="end"/>
      </w:r>
      <w:r>
        <w:t xml:space="preserve">. These terms </w:t>
      </w:r>
      <w:r w:rsidR="00061215">
        <w:t>are</w:t>
      </w:r>
      <w:r>
        <w:t xml:space="preserve"> identified with a combined approach: bottom-up design from the required datasets, and top-down from the areas recognized as important to the domain. The r</w:t>
      </w:r>
      <w:r w:rsidR="007964B7">
        <w:t>eference to “facets” and “slots”</w:t>
      </w:r>
      <w:r>
        <w:t xml:space="preserve"> </w:t>
      </w:r>
      <w:r w:rsidR="00DE747E">
        <w:t>by</w:t>
      </w:r>
      <w:r>
        <w:t xml:space="preserve"> </w:t>
      </w:r>
      <w:r w:rsidR="00DE747E">
        <w:fldChar w:fldCharType="begin"/>
      </w:r>
      <w:r w:rsidR="001608B3">
        <w:instrText xml:space="preserve"> ADDIN EN.CITE &lt;EndNote&gt;&lt;Cite&gt;&lt;Author&gt;Noy&lt;/Author&gt;&lt;Year&gt;2001&lt;/Year&gt;&lt;IDText&gt;Ontology development 101: A guide to creating your first ontology&lt;/IDText&gt;&lt;DisplayText&gt;[4]&lt;/DisplayText&gt;&lt;record&gt;&lt;titles&gt;&lt;title&gt;Ontology development 101: A guide to creating your first ontology&lt;/title&gt;&lt;/titles&gt;&lt;contributors&gt;&lt;authors&gt;&lt;author&gt;Noy, Natalya F&lt;/author&gt;&lt;author&gt;McGuinness, Deborah L&lt;/author&gt;&lt;/authors&gt;&lt;/contributors&gt;&lt;added-date format="utc"&gt;1569934026&lt;/added-date&gt;&lt;ref-type name="Generic"&gt;13&lt;/ref-type&gt;&lt;dates&gt;&lt;year&gt;2001&lt;/year&gt;&lt;/dates&gt;&lt;rec-number&gt;42&lt;/rec-number&gt;&lt;publisher&gt;Stanford knowledge systems laboratory technical report KSL-01-05 and …&lt;/publisher&gt;&lt;last-updated-date format="utc"&gt;1569934026&lt;/last-updated-date&gt;&lt;/record&gt;&lt;/Cite&gt;&lt;/EndNote&gt;</w:instrText>
      </w:r>
      <w:r w:rsidR="00DE747E">
        <w:fldChar w:fldCharType="separate"/>
      </w:r>
      <w:r w:rsidR="001608B3">
        <w:rPr>
          <w:noProof/>
        </w:rPr>
        <w:t>[4]</w:t>
      </w:r>
      <w:r w:rsidR="00DE747E">
        <w:fldChar w:fldCharType="end"/>
      </w:r>
      <w:r w:rsidR="00DE747E">
        <w:t xml:space="preserve"> </w:t>
      </w:r>
      <w:r w:rsidR="00061215">
        <w:t>may</w:t>
      </w:r>
      <w:r>
        <w:t xml:space="preserve"> be interpreted as the task of</w:t>
      </w:r>
      <w:r w:rsidR="007964B7">
        <w:t xml:space="preserve"> defining axioms </w:t>
      </w:r>
      <w:r w:rsidR="00C51464">
        <w:t>that relate the classes and properties with one-another</w:t>
      </w:r>
      <w:r w:rsidR="00061215">
        <w:t>, (primarily subsumption and equivalence, but also pertaining to object property characteristics)</w:t>
      </w:r>
      <w:r w:rsidR="00C51464">
        <w:t>.</w:t>
      </w:r>
    </w:p>
    <w:p w14:paraId="21E627BB" w14:textId="5D74AAD3" w:rsidR="00370319" w:rsidRDefault="00370319" w:rsidP="007517AF">
      <w:pPr>
        <w:pStyle w:val="ListParagraph"/>
        <w:numPr>
          <w:ilvl w:val="0"/>
          <w:numId w:val="30"/>
        </w:numPr>
      </w:pPr>
      <w:bookmarkStart w:id="39" w:name="_Ref21706188"/>
      <w:bookmarkStart w:id="40" w:name="_Ref21707177"/>
      <w:bookmarkStart w:id="41" w:name="_Ref22799845"/>
      <w:r>
        <w:t xml:space="preserve">Evaluation: the task of evaluation is an important step that </w:t>
      </w:r>
      <w:r w:rsidR="00146C3E">
        <w:t>is</w:t>
      </w:r>
      <w:r>
        <w:t xml:space="preserve"> addressed in several ways in this project:</w:t>
      </w:r>
    </w:p>
    <w:p w14:paraId="158EE529" w14:textId="6BCE4766" w:rsidR="00370319" w:rsidRDefault="00370319" w:rsidP="007517AF">
      <w:pPr>
        <w:pStyle w:val="ListParagraph"/>
        <w:numPr>
          <w:ilvl w:val="1"/>
          <w:numId w:val="30"/>
        </w:numPr>
      </w:pPr>
      <w:r w:rsidRPr="00091950">
        <w:rPr>
          <w:i/>
        </w:rPr>
        <w:t>Consistency</w:t>
      </w:r>
      <w:r>
        <w:t xml:space="preserve">: </w:t>
      </w:r>
      <w:r w:rsidR="00DE7368">
        <w:t>T</w:t>
      </w:r>
      <w:r>
        <w:t xml:space="preserve">he ontologies shall be classified </w:t>
      </w:r>
      <w:r w:rsidR="00DE7368">
        <w:t xml:space="preserve">using an automated reasoner </w:t>
      </w:r>
      <w:r>
        <w:t xml:space="preserve">to demonstrate consistency of the definitions and absence of unsatisfiable classes. </w:t>
      </w:r>
    </w:p>
    <w:p w14:paraId="25FA2086" w14:textId="77777777" w:rsidR="00370319" w:rsidRDefault="00370319" w:rsidP="007517AF">
      <w:pPr>
        <w:pStyle w:val="ListParagraph"/>
        <w:numPr>
          <w:ilvl w:val="1"/>
          <w:numId w:val="30"/>
        </w:numPr>
      </w:pPr>
      <w:r>
        <w:rPr>
          <w:i/>
        </w:rPr>
        <w:t>Competency:</w:t>
      </w:r>
      <w:r>
        <w:t xml:space="preserve"> The ontologies shall be assessed against the Competency Questions specified in the Requirements stage.</w:t>
      </w:r>
    </w:p>
    <w:p w14:paraId="07BE8B3A" w14:textId="68D66EB9" w:rsidR="00370319" w:rsidRPr="005F7DA5" w:rsidRDefault="00370319" w:rsidP="00E53F9D">
      <w:pPr>
        <w:pStyle w:val="ListParagraph"/>
        <w:numPr>
          <w:ilvl w:val="0"/>
          <w:numId w:val="30"/>
        </w:numPr>
      </w:pPr>
      <w:r w:rsidRPr="00E53F9D">
        <w:t>Application:</w:t>
      </w:r>
      <w:r>
        <w:rPr>
          <w:i/>
        </w:rPr>
        <w:t xml:space="preserve"> </w:t>
      </w:r>
      <w:r>
        <w:t xml:space="preserve">The ontology </w:t>
      </w:r>
      <w:r w:rsidR="00147350">
        <w:t>will</w:t>
      </w:r>
      <w:r>
        <w:t xml:space="preserve"> be applied in a variety of case studies to serve as a concrete demonstration of its viability as a solution for several of the motivating scenarios.</w:t>
      </w:r>
      <w:r w:rsidR="000A327F">
        <w:t xml:space="preserve"> A key aspect in all applications </w:t>
      </w:r>
      <w:r w:rsidR="00147350">
        <w:t>is</w:t>
      </w:r>
      <w:r w:rsidR="000A327F">
        <w:t xml:space="preserve"> the definition of instances</w:t>
      </w:r>
      <w:r w:rsidR="00A178EE">
        <w:t xml:space="preserve"> via the ontology</w:t>
      </w:r>
      <w:r w:rsidR="000A327F">
        <w:t xml:space="preserve">. This </w:t>
      </w:r>
      <w:r w:rsidR="00A178EE">
        <w:t>will be</w:t>
      </w:r>
      <w:r w:rsidR="000A327F">
        <w:t xml:space="preserve"> accomplished with the specification (and materialization) of R2RML mappings from existing data sources to the ontology. These mappings illustrate the adequacy of the ontology to capture data from relevant sources. Th</w:t>
      </w:r>
      <w:r w:rsidR="00610E67">
        <w:t>e</w:t>
      </w:r>
      <w:r w:rsidR="000A327F">
        <w:t xml:space="preserve"> process</w:t>
      </w:r>
      <w:r w:rsidR="00E53F9D">
        <w:t>es involved</w:t>
      </w:r>
      <w:r w:rsidR="000A327F">
        <w:t xml:space="preserve"> </w:t>
      </w:r>
      <w:r w:rsidR="00E53F9D">
        <w:t xml:space="preserve">are </w:t>
      </w:r>
      <w:r w:rsidR="000A327F">
        <w:t>described in greater detail later in the report.</w:t>
      </w:r>
      <w:r>
        <w:t xml:space="preserve"> </w:t>
      </w:r>
    </w:p>
    <w:p w14:paraId="157488CD" w14:textId="77B10EE0" w:rsidR="00EF379A" w:rsidRDefault="00EF379A" w:rsidP="00DE747E">
      <w:pPr>
        <w:pStyle w:val="Heading1"/>
      </w:pPr>
      <w:bookmarkStart w:id="42" w:name="_Toc35260238"/>
      <w:r>
        <w:t>Requirements</w:t>
      </w:r>
      <w:bookmarkEnd w:id="39"/>
      <w:bookmarkEnd w:id="40"/>
      <w:bookmarkEnd w:id="41"/>
      <w:bookmarkEnd w:id="42"/>
    </w:p>
    <w:p w14:paraId="2026B50B" w14:textId="549D1591" w:rsidR="0028054A" w:rsidRDefault="00EF3A11" w:rsidP="00E53C87">
      <w:pPr>
        <w:rPr>
          <w:lang w:val="en-US" w:bidi="en-US"/>
        </w:rPr>
      </w:pPr>
      <w:r>
        <w:rPr>
          <w:lang w:val="en-US" w:bidi="en-US"/>
        </w:rPr>
        <w:t xml:space="preserve">In </w:t>
      </w:r>
      <w:r w:rsidR="004E69C9">
        <w:rPr>
          <w:lang w:val="en-US" w:bidi="en-US"/>
        </w:rPr>
        <w:t xml:space="preserve">order </w:t>
      </w:r>
      <w:r>
        <w:rPr>
          <w:lang w:val="en-US" w:bidi="en-US"/>
        </w:rPr>
        <w:t xml:space="preserve">to clarify the domain and scope of an ontology for transportation planning, </w:t>
      </w:r>
      <w:r w:rsidR="00184455">
        <w:rPr>
          <w:lang w:val="en-US" w:bidi="en-US"/>
        </w:rPr>
        <w:t>interviews were conducted and relevant documents were reviewed to reveal</w:t>
      </w:r>
      <w:r w:rsidR="0028054A">
        <w:rPr>
          <w:lang w:val="en-US" w:bidi="en-US"/>
        </w:rPr>
        <w:t xml:space="preserve"> </w:t>
      </w:r>
      <w:r w:rsidR="00414B5E">
        <w:rPr>
          <w:lang w:val="en-US" w:bidi="en-US"/>
        </w:rPr>
        <w:t xml:space="preserve">required </w:t>
      </w:r>
      <w:r w:rsidR="00B94D2C">
        <w:rPr>
          <w:lang w:val="en-US" w:bidi="en-US"/>
        </w:rPr>
        <w:t xml:space="preserve">competency </w:t>
      </w:r>
      <w:r w:rsidR="00414B5E">
        <w:rPr>
          <w:lang w:val="en-US" w:bidi="en-US"/>
        </w:rPr>
        <w:t xml:space="preserve">areas </w:t>
      </w:r>
      <w:r w:rsidR="00B94D2C">
        <w:rPr>
          <w:lang w:val="en-US" w:bidi="en-US"/>
        </w:rPr>
        <w:t xml:space="preserve">in </w:t>
      </w:r>
      <w:r w:rsidR="0028054A">
        <w:rPr>
          <w:lang w:val="en-US" w:bidi="en-US"/>
        </w:rPr>
        <w:t>two key knowledge categories</w:t>
      </w:r>
      <w:r w:rsidR="004E69C9">
        <w:rPr>
          <w:lang w:val="en-US" w:bidi="en-US"/>
        </w:rPr>
        <w:t>: urban system characteristics and urban system behaviour</w:t>
      </w:r>
      <w:r w:rsidR="00B94D2C">
        <w:rPr>
          <w:lang w:val="en-US" w:bidi="en-US"/>
        </w:rPr>
        <w:t>,</w:t>
      </w:r>
      <w:r w:rsidR="004E69C9">
        <w:rPr>
          <w:lang w:val="en-US" w:bidi="en-US"/>
        </w:rPr>
        <w:t xml:space="preserve"> as</w:t>
      </w:r>
      <w:r w:rsidR="00B94D2C">
        <w:rPr>
          <w:lang w:val="en-US" w:bidi="en-US"/>
        </w:rPr>
        <w:t xml:space="preserve"> outlined in </w:t>
      </w:r>
      <w:r w:rsidR="00B94D2C">
        <w:rPr>
          <w:lang w:val="en-US" w:bidi="en-US"/>
        </w:rPr>
        <w:fldChar w:fldCharType="begin"/>
      </w:r>
      <w:r w:rsidR="00B94D2C">
        <w:rPr>
          <w:lang w:val="en-US" w:bidi="en-US"/>
        </w:rPr>
        <w:instrText xml:space="preserve"> REF _Ref19780482 \h </w:instrText>
      </w:r>
      <w:r w:rsidR="00B94D2C">
        <w:rPr>
          <w:lang w:val="en-US" w:bidi="en-US"/>
        </w:rPr>
      </w:r>
      <w:r w:rsidR="00B94D2C">
        <w:rPr>
          <w:lang w:val="en-US" w:bidi="en-US"/>
        </w:rPr>
        <w:fldChar w:fldCharType="separate"/>
      </w:r>
      <w:r w:rsidR="005702D6">
        <w:t xml:space="preserve">Table </w:t>
      </w:r>
      <w:r w:rsidR="005702D6">
        <w:rPr>
          <w:noProof/>
        </w:rPr>
        <w:t>1</w:t>
      </w:r>
      <w:r w:rsidR="00B94D2C">
        <w:rPr>
          <w:lang w:val="en-US" w:bidi="en-US"/>
        </w:rPr>
        <w:fldChar w:fldCharType="end"/>
      </w:r>
      <w:r w:rsidR="00B94D2C">
        <w:rPr>
          <w:lang w:val="en-US" w:bidi="en-US"/>
        </w:rPr>
        <w:t>. The concepts identified in this effort would eventually form many of the individual ontologies that the iCity TPSO is built from.</w:t>
      </w:r>
    </w:p>
    <w:p w14:paraId="4C840756" w14:textId="2B8E385F" w:rsidR="00B94D2C" w:rsidRDefault="00B94D2C" w:rsidP="00B94D2C">
      <w:pPr>
        <w:pStyle w:val="Caption"/>
        <w:keepNext/>
      </w:pPr>
      <w:bookmarkStart w:id="43" w:name="_Ref19780482"/>
      <w:r>
        <w:lastRenderedPageBreak/>
        <w:t xml:space="preserve">Table </w:t>
      </w:r>
      <w:r w:rsidR="0043363D">
        <w:fldChar w:fldCharType="begin"/>
      </w:r>
      <w:r w:rsidR="0043363D">
        <w:instrText xml:space="preserve"> SEQ Table \* ARABIC </w:instrText>
      </w:r>
      <w:r w:rsidR="0043363D">
        <w:fldChar w:fldCharType="separate"/>
      </w:r>
      <w:r w:rsidR="00B4604B">
        <w:rPr>
          <w:noProof/>
        </w:rPr>
        <w:t>1</w:t>
      </w:r>
      <w:r w:rsidR="0043363D">
        <w:rPr>
          <w:noProof/>
        </w:rPr>
        <w:fldChar w:fldCharType="end"/>
      </w:r>
      <w:bookmarkEnd w:id="43"/>
      <w:r>
        <w:t>: Key competency requirements.</w:t>
      </w:r>
    </w:p>
    <w:tbl>
      <w:tblPr>
        <w:tblStyle w:val="TableGrid"/>
        <w:tblW w:w="0" w:type="auto"/>
        <w:tblCellMar>
          <w:top w:w="28" w:type="dxa"/>
          <w:bottom w:w="28" w:type="dxa"/>
        </w:tblCellMar>
        <w:tblLook w:val="04A0" w:firstRow="1" w:lastRow="0" w:firstColumn="1" w:lastColumn="0" w:noHBand="0" w:noVBand="1"/>
      </w:tblPr>
      <w:tblGrid>
        <w:gridCol w:w="3296"/>
        <w:gridCol w:w="6054"/>
      </w:tblGrid>
      <w:tr w:rsidR="00B94D2C" w14:paraId="0FF80575" w14:textId="77777777" w:rsidTr="00D51DB1">
        <w:tc>
          <w:tcPr>
            <w:tcW w:w="3296" w:type="dxa"/>
          </w:tcPr>
          <w:p w14:paraId="677422AD" w14:textId="77777777" w:rsidR="00B94D2C" w:rsidRDefault="00B94D2C" w:rsidP="00CA60C0">
            <w:pPr>
              <w:pStyle w:val="NoSpacing"/>
              <w:framePr w:wrap="around"/>
            </w:pPr>
            <w:r>
              <w:t>Knowledge Category</w:t>
            </w:r>
          </w:p>
        </w:tc>
        <w:tc>
          <w:tcPr>
            <w:tcW w:w="6054" w:type="dxa"/>
          </w:tcPr>
          <w:p w14:paraId="6D6327BA" w14:textId="29458D8A" w:rsidR="00B94D2C" w:rsidRDefault="00B94D2C" w:rsidP="00CA60C0">
            <w:pPr>
              <w:pStyle w:val="NoSpacing"/>
              <w:framePr w:wrap="around"/>
            </w:pPr>
            <w:r>
              <w:t xml:space="preserve">Competency </w:t>
            </w:r>
            <w:r w:rsidR="00414B5E">
              <w:t>Areas</w:t>
            </w:r>
          </w:p>
        </w:tc>
      </w:tr>
      <w:tr w:rsidR="00B94D2C" w:rsidRPr="00C5720F" w14:paraId="392226FA" w14:textId="77777777" w:rsidTr="00D51DB1">
        <w:tc>
          <w:tcPr>
            <w:tcW w:w="3296" w:type="dxa"/>
          </w:tcPr>
          <w:p w14:paraId="38F608C9" w14:textId="77777777" w:rsidR="00B94D2C" w:rsidRPr="00C5720F" w:rsidRDefault="00B94D2C" w:rsidP="00CA60C0">
            <w:pPr>
              <w:pStyle w:val="NoSpacing"/>
              <w:framePr w:wrap="around"/>
            </w:pPr>
            <w:r>
              <w:t>Urban System Characteristics</w:t>
            </w:r>
          </w:p>
        </w:tc>
        <w:tc>
          <w:tcPr>
            <w:tcW w:w="6054" w:type="dxa"/>
          </w:tcPr>
          <w:p w14:paraId="51BBD219" w14:textId="2647A9BE" w:rsidR="00B94D2C" w:rsidRDefault="00B94D2C" w:rsidP="00CA60C0">
            <w:pPr>
              <w:pStyle w:val="NoSpacing"/>
              <w:framePr w:wrap="around"/>
            </w:pPr>
            <w:r>
              <w:t>Population</w:t>
            </w:r>
          </w:p>
          <w:p w14:paraId="2D77E313" w14:textId="77777777" w:rsidR="00B94D2C" w:rsidRDefault="00B94D2C" w:rsidP="00CA60C0">
            <w:pPr>
              <w:pStyle w:val="NoSpacing"/>
              <w:framePr w:wrap="around"/>
            </w:pPr>
            <w:r>
              <w:t>People</w:t>
            </w:r>
          </w:p>
          <w:p w14:paraId="6B4F0925" w14:textId="77777777" w:rsidR="00B94D2C" w:rsidRDefault="00B94D2C" w:rsidP="00CA60C0">
            <w:pPr>
              <w:pStyle w:val="NoSpacing"/>
              <w:framePr w:wrap="around"/>
            </w:pPr>
            <w:r>
              <w:t>Households</w:t>
            </w:r>
          </w:p>
          <w:p w14:paraId="521EC7F4" w14:textId="77777777" w:rsidR="00B94D2C" w:rsidRDefault="00B94D2C" w:rsidP="00CA60C0">
            <w:pPr>
              <w:pStyle w:val="NoSpacing"/>
              <w:framePr w:wrap="around"/>
            </w:pPr>
            <w:r>
              <w:t>Jobs</w:t>
            </w:r>
          </w:p>
          <w:p w14:paraId="01E9AAB2" w14:textId="77777777" w:rsidR="00B94D2C" w:rsidRDefault="00B94D2C" w:rsidP="00CA60C0">
            <w:pPr>
              <w:pStyle w:val="NoSpacing"/>
              <w:framePr w:wrap="around"/>
            </w:pPr>
            <w:r>
              <w:t>Schedules</w:t>
            </w:r>
          </w:p>
          <w:p w14:paraId="7C4613FA" w14:textId="77777777" w:rsidR="00B94D2C" w:rsidRDefault="00B94D2C" w:rsidP="00CA60C0">
            <w:pPr>
              <w:pStyle w:val="NoSpacing"/>
              <w:framePr w:wrap="around"/>
            </w:pPr>
            <w:r>
              <w:t>Means of travel</w:t>
            </w:r>
          </w:p>
          <w:p w14:paraId="27794932" w14:textId="77777777" w:rsidR="00B94D2C" w:rsidRDefault="00B94D2C" w:rsidP="00CA60C0">
            <w:pPr>
              <w:pStyle w:val="NoSpacing"/>
              <w:framePr w:wrap="around"/>
            </w:pPr>
            <w:r>
              <w:t>Land Use</w:t>
            </w:r>
          </w:p>
          <w:p w14:paraId="72F9D8CE" w14:textId="77777777" w:rsidR="00B94D2C" w:rsidRDefault="00B94D2C" w:rsidP="00CA60C0">
            <w:pPr>
              <w:pStyle w:val="NoSpacing"/>
              <w:framePr w:wrap="around"/>
            </w:pPr>
            <w:r>
              <w:t>Types of land use</w:t>
            </w:r>
          </w:p>
          <w:p w14:paraId="75FF4846" w14:textId="77777777" w:rsidR="00B94D2C" w:rsidRDefault="00B94D2C" w:rsidP="00CA60C0">
            <w:pPr>
              <w:pStyle w:val="NoSpacing"/>
              <w:framePr w:wrap="around"/>
            </w:pPr>
            <w:r>
              <w:t>Occupied space</w:t>
            </w:r>
          </w:p>
          <w:p w14:paraId="5D84A5EE" w14:textId="77777777" w:rsidR="00B94D2C" w:rsidRDefault="00B94D2C" w:rsidP="00CA60C0">
            <w:pPr>
              <w:pStyle w:val="NoSpacing"/>
              <w:framePr w:wrap="around"/>
            </w:pPr>
            <w:r>
              <w:t>Transportation</w:t>
            </w:r>
          </w:p>
          <w:p w14:paraId="44DE8915" w14:textId="77777777" w:rsidR="00B94D2C" w:rsidRDefault="00B94D2C" w:rsidP="00CA60C0">
            <w:pPr>
              <w:pStyle w:val="NoSpacing"/>
              <w:framePr w:wrap="around"/>
            </w:pPr>
            <w:r>
              <w:t>Road networks</w:t>
            </w:r>
          </w:p>
          <w:p w14:paraId="283DBA81" w14:textId="77777777" w:rsidR="00B94D2C" w:rsidRDefault="00B94D2C" w:rsidP="00CA60C0">
            <w:pPr>
              <w:pStyle w:val="NoSpacing"/>
              <w:framePr w:wrap="around"/>
            </w:pPr>
            <w:r>
              <w:t>Transit networks</w:t>
            </w:r>
          </w:p>
          <w:p w14:paraId="6328B277" w14:textId="77777777" w:rsidR="00B94D2C" w:rsidRDefault="00B94D2C" w:rsidP="00CA60C0">
            <w:pPr>
              <w:pStyle w:val="NoSpacing"/>
              <w:framePr w:wrap="around"/>
            </w:pPr>
            <w:r>
              <w:t>Transportation modes and characteristics of (e.g. access points)</w:t>
            </w:r>
          </w:p>
          <w:p w14:paraId="2B5363A3" w14:textId="77777777" w:rsidR="00B94D2C" w:rsidRPr="00C5720F" w:rsidRDefault="00B94D2C" w:rsidP="00CA60C0">
            <w:pPr>
              <w:pStyle w:val="NoSpacing"/>
              <w:framePr w:wrap="around"/>
            </w:pPr>
            <w:r>
              <w:t xml:space="preserve">Transportation vehicles and characteristics (e.g. capacity, speed, accessible routes/networks) </w:t>
            </w:r>
          </w:p>
        </w:tc>
      </w:tr>
      <w:tr w:rsidR="00B94D2C" w:rsidRPr="00875D9F" w14:paraId="6EF88305" w14:textId="77777777" w:rsidTr="00D51DB1">
        <w:tc>
          <w:tcPr>
            <w:tcW w:w="3296" w:type="dxa"/>
          </w:tcPr>
          <w:p w14:paraId="6E3E1896" w14:textId="77777777" w:rsidR="00B94D2C" w:rsidRDefault="00B94D2C" w:rsidP="00CA60C0">
            <w:pPr>
              <w:pStyle w:val="NoSpacing"/>
              <w:framePr w:wrap="around"/>
            </w:pPr>
            <w:r>
              <w:t>Urban System Behaviour</w:t>
            </w:r>
          </w:p>
        </w:tc>
        <w:tc>
          <w:tcPr>
            <w:tcW w:w="6054" w:type="dxa"/>
          </w:tcPr>
          <w:p w14:paraId="5F42358A" w14:textId="77777777" w:rsidR="00B94D2C" w:rsidRPr="002E7B4F" w:rsidRDefault="00B94D2C" w:rsidP="00CA60C0">
            <w:pPr>
              <w:pStyle w:val="NoSpacing"/>
              <w:framePr w:wrap="around"/>
            </w:pPr>
            <w:r w:rsidRPr="002E7B4F">
              <w:t xml:space="preserve">Demographic Update: </w:t>
            </w:r>
            <w:r>
              <w:t>changes to population (people, household structures)</w:t>
            </w:r>
          </w:p>
          <w:p w14:paraId="0A0CE380" w14:textId="77777777" w:rsidR="00B94D2C" w:rsidRPr="002E7B4F" w:rsidRDefault="00B94D2C" w:rsidP="00CA60C0">
            <w:pPr>
              <w:pStyle w:val="NoSpacing"/>
              <w:framePr w:wrap="around"/>
            </w:pPr>
            <w:r w:rsidRPr="002E7B4F">
              <w:t>Labour Market</w:t>
            </w:r>
            <w:r>
              <w:t>: changes to job situations</w:t>
            </w:r>
          </w:p>
          <w:p w14:paraId="2B805C59" w14:textId="77777777" w:rsidR="00B94D2C" w:rsidRDefault="00B94D2C" w:rsidP="00CA60C0">
            <w:pPr>
              <w:pStyle w:val="NoSpacing"/>
              <w:framePr w:wrap="around"/>
            </w:pPr>
            <w:r w:rsidRPr="002E7B4F">
              <w:t>Housing Market</w:t>
            </w:r>
            <w:r>
              <w:t>: changes to housing situations</w:t>
            </w:r>
          </w:p>
          <w:p w14:paraId="76639AAB" w14:textId="77777777" w:rsidR="00B94D2C" w:rsidRPr="002E7B4F" w:rsidRDefault="00B94D2C" w:rsidP="00CA60C0">
            <w:pPr>
              <w:pStyle w:val="NoSpacing"/>
              <w:framePr w:wrap="around"/>
            </w:pPr>
            <w:r w:rsidRPr="002E7B4F">
              <w:t>Auto Ownership</w:t>
            </w:r>
            <w:r>
              <w:t>: changes to auto ownership</w:t>
            </w:r>
          </w:p>
          <w:p w14:paraId="6631983E" w14:textId="77777777" w:rsidR="00B94D2C" w:rsidRDefault="00B94D2C" w:rsidP="00CA60C0">
            <w:pPr>
              <w:pStyle w:val="NoSpacing"/>
              <w:framePr w:wrap="around"/>
            </w:pPr>
            <w:r>
              <w:t>Activity-Based Daily Travel: activity schedules and associated travel</w:t>
            </w:r>
          </w:p>
          <w:p w14:paraId="17AA61C3" w14:textId="77777777" w:rsidR="00B94D2C" w:rsidRDefault="00B94D2C" w:rsidP="00CA60C0">
            <w:pPr>
              <w:pStyle w:val="NoSpacing"/>
              <w:framePr w:wrap="around"/>
            </w:pPr>
            <w:r w:rsidRPr="002E7B4F">
              <w:t>Transportation Emissions &amp; Dispersed Pollution Concentrations</w:t>
            </w:r>
          </w:p>
          <w:p w14:paraId="7E752424" w14:textId="77777777" w:rsidR="00B94D2C" w:rsidRPr="00875D9F" w:rsidRDefault="00B94D2C" w:rsidP="00CA60C0">
            <w:pPr>
              <w:pStyle w:val="NoSpacing"/>
              <w:framePr w:wrap="around"/>
            </w:pPr>
            <w:r>
              <w:t>Transportation events: scheduled trips, failures, scheduled maintenance</w:t>
            </w:r>
          </w:p>
        </w:tc>
      </w:tr>
    </w:tbl>
    <w:p w14:paraId="7EFF4248" w14:textId="155E71D0" w:rsidR="00C13323" w:rsidRDefault="001546EB" w:rsidP="001546EB">
      <w:r>
        <w:t xml:space="preserve">Delving deeper into the requirements for </w:t>
      </w:r>
      <w:r w:rsidR="0025356D">
        <w:t xml:space="preserve">each research group, </w:t>
      </w:r>
      <w:r w:rsidR="00EF3A11">
        <w:t xml:space="preserve">several motivating scenarios were identified. </w:t>
      </w:r>
      <w:r w:rsidR="00184455">
        <w:t>For each scenario, relevant data sets and competency questions were identified. T</w:t>
      </w:r>
      <w:r w:rsidR="0025356D">
        <w:t>he identification of relevan</w:t>
      </w:r>
      <w:r w:rsidR="00184455">
        <w:t>t</w:t>
      </w:r>
      <w:r w:rsidR="0025356D">
        <w:t xml:space="preserve"> data sets served as a</w:t>
      </w:r>
      <w:r w:rsidR="00184455">
        <w:t xml:space="preserve"> particularly</w:t>
      </w:r>
      <w:r w:rsidR="0025356D">
        <w:t xml:space="preserve"> useful source of requirements. </w:t>
      </w:r>
      <w:r w:rsidR="0025356D" w:rsidRPr="00AF66EC">
        <w:t xml:space="preserve">Since data collection is a major task in transportation planning, </w:t>
      </w:r>
      <w:r w:rsidR="00184455">
        <w:t xml:space="preserve">the datasets provided </w:t>
      </w:r>
      <w:r w:rsidR="004E69C9">
        <w:t>concrete evidence to</w:t>
      </w:r>
      <w:r w:rsidR="00184455">
        <w:t xml:space="preserve"> </w:t>
      </w:r>
      <w:r w:rsidR="004E69C9">
        <w:t>drive</w:t>
      </w:r>
      <w:r w:rsidR="00184455">
        <w:t xml:space="preserve"> the required scope and level of detail. The resulting ontology could then be assessed in terms of its ability to represent </w:t>
      </w:r>
      <w:r w:rsidR="006F4CAA">
        <w:t>the competency questions as well as</w:t>
      </w:r>
      <w:r w:rsidR="004E69C9">
        <w:t xml:space="preserve"> to capture</w:t>
      </w:r>
      <w:r w:rsidR="006F4CAA">
        <w:t xml:space="preserve"> </w:t>
      </w:r>
      <w:r w:rsidR="00184455">
        <w:t>the information in the datasets</w:t>
      </w:r>
      <w:r w:rsidR="0025356D" w:rsidRPr="00AF66EC">
        <w:t>.</w:t>
      </w:r>
      <w:r w:rsidR="00AF66EC" w:rsidRPr="00AF66EC">
        <w:t xml:space="preserve"> </w:t>
      </w:r>
    </w:p>
    <w:p w14:paraId="219EB034" w14:textId="0C016CEB" w:rsidR="00C13323" w:rsidRDefault="00D3778D" w:rsidP="00D3778D">
      <w:pPr>
        <w:pStyle w:val="Heading3"/>
      </w:pPr>
      <w:r>
        <w:t>B</w:t>
      </w:r>
      <w:r w:rsidR="00C13323">
        <w:t>eyond motivating scenarios</w:t>
      </w:r>
    </w:p>
    <w:p w14:paraId="30FC42E0" w14:textId="23F4F384" w:rsidR="00C13323" w:rsidRPr="00C13323" w:rsidRDefault="00C13323" w:rsidP="00D9096C">
      <w:r>
        <w:t xml:space="preserve">The motivating scenarios provide precise, testable requirements and opportunities to apply the ontology in practice. </w:t>
      </w:r>
      <w:r w:rsidR="00B76DF7">
        <w:t>Nevertheless</w:t>
      </w:r>
      <w:r>
        <w:t>,</w:t>
      </w:r>
      <w:r w:rsidR="00B76DF7">
        <w:t xml:space="preserve"> it should be noted that the</w:t>
      </w:r>
      <w:r>
        <w:t xml:space="preserve"> scope of the resulting ontology extends considerably beyond the requirements dictated by the motivating scenarios. This broader scope results from the interviews conducted with subject-matter experts, </w:t>
      </w:r>
      <w:r w:rsidR="006D4EE6">
        <w:t>along with</w:t>
      </w:r>
      <w:r>
        <w:t xml:space="preserve"> sample data that was provided at </w:t>
      </w:r>
      <w:r w:rsidR="006D4EE6">
        <w:t xml:space="preserve">earlier </w:t>
      </w:r>
      <w:r>
        <w:t>stage</w:t>
      </w:r>
      <w:r w:rsidR="006D4EE6">
        <w:t>s in development</w:t>
      </w:r>
      <w:r>
        <w:t xml:space="preserve">. </w:t>
      </w:r>
      <w:r w:rsidR="00D9096C">
        <w:t xml:space="preserve">The motivating scenarios that were explored </w:t>
      </w:r>
      <w:r w:rsidR="00D9096C">
        <w:lastRenderedPageBreak/>
        <w:t xml:space="preserve">in greater detail were selected based on pragmatic criteria such as data availability, the stage of the various research projects. </w:t>
      </w:r>
      <w:r w:rsidR="002532B4">
        <w:t>There</w:t>
      </w:r>
      <w:r w:rsidR="00D9096C">
        <w:t xml:space="preserve"> exist many additional motivating scenarios, both within and beyond the iCity-ORF project</w:t>
      </w:r>
      <w:r w:rsidR="006D4EE6">
        <w:t>,</w:t>
      </w:r>
      <w:r w:rsidR="00D9096C">
        <w:t xml:space="preserve"> that th</w:t>
      </w:r>
      <w:r w:rsidR="006D4EE6">
        <w:t xml:space="preserve">e iCity TPSO </w:t>
      </w:r>
      <w:r w:rsidR="00DA4D7B">
        <w:t>is intended to</w:t>
      </w:r>
      <w:r w:rsidR="00D9096C">
        <w:t xml:space="preserve"> support. </w:t>
      </w:r>
      <w:r w:rsidR="006D4EE6">
        <w:t>These</w:t>
      </w:r>
      <w:r w:rsidR="00D9096C">
        <w:t xml:space="preserve"> should be explored in future work.</w:t>
      </w:r>
    </w:p>
    <w:p w14:paraId="37F9BE91" w14:textId="0CEA5C58" w:rsidR="006F4CAA" w:rsidRDefault="006F4CAA" w:rsidP="00566BCC">
      <w:pPr>
        <w:pStyle w:val="Heading2"/>
      </w:pPr>
      <w:bookmarkStart w:id="44" w:name="_Ref31179355"/>
      <w:bookmarkStart w:id="45" w:name="_Ref31179364"/>
      <w:bookmarkStart w:id="46" w:name="_Toc35260239"/>
      <w:r>
        <w:t>Motivating Scenario</w:t>
      </w:r>
      <w:r w:rsidR="006B41BB">
        <w:t>: Land Use and Transportation Simulation</w:t>
      </w:r>
      <w:bookmarkEnd w:id="44"/>
      <w:bookmarkEnd w:id="45"/>
      <w:bookmarkEnd w:id="46"/>
    </w:p>
    <w:p w14:paraId="7A89335C" w14:textId="185F0639" w:rsidR="00566BCC" w:rsidRDefault="00EA4B3F" w:rsidP="00566BCC">
      <w:pPr>
        <w:rPr>
          <w:lang w:val="en-US" w:bidi="en-US"/>
        </w:rPr>
      </w:pPr>
      <w:r>
        <w:rPr>
          <w:lang w:val="en-US" w:bidi="en-US"/>
        </w:rPr>
        <w:t xml:space="preserve">Reviewing the results of large-scale simulations, such as those generated by the </w:t>
      </w:r>
      <w:r w:rsidR="005C1290">
        <w:rPr>
          <w:lang w:val="en-US" w:bidi="en-US"/>
        </w:rPr>
        <w:t>Integrated Land Use, Transportation, Environment (</w:t>
      </w:r>
      <w:r>
        <w:rPr>
          <w:lang w:val="en-US" w:bidi="en-US"/>
        </w:rPr>
        <w:t>ILUTE</w:t>
      </w:r>
      <w:r w:rsidR="005C1290">
        <w:rPr>
          <w:lang w:val="en-US" w:bidi="en-US"/>
        </w:rPr>
        <w:t>)</w:t>
      </w:r>
      <w:r w:rsidR="00B03A04">
        <w:rPr>
          <w:lang w:val="en-US" w:bidi="en-US"/>
        </w:rPr>
        <w:t xml:space="preserve"> </w:t>
      </w:r>
      <w:r w:rsidR="00B03A04" w:rsidRPr="00B03A04">
        <w:rPr>
          <w:lang w:val="en-US" w:bidi="en-US"/>
        </w:rPr>
        <w:fldChar w:fldCharType="begin"/>
      </w:r>
      <w:r w:rsidR="001608B3">
        <w:rPr>
          <w:lang w:val="en-US" w:bidi="en-US"/>
        </w:rPr>
        <w:instrText xml:space="preserve"> ADDIN EN.CITE &lt;EndNote&gt;&lt;Cite&gt;&lt;Author&gt;Miller&lt;/Author&gt;&lt;Year&gt;2001&lt;/Year&gt;&lt;IDText&gt;The integrated land use, transportation, environment (ILUTE) microsimulation modelling system: Description and current status&lt;/IDText&gt;&lt;DisplayText&gt;[3]&lt;/DisplayText&gt;&lt;record&gt;&lt;titles&gt;&lt;title&gt;The integrated land use, transportation, environment (ILUTE) microsimulation modelling system: Description and current status&lt;/title&gt;&lt;secondary-title&gt;Travel behaviour research: The leading edge&lt;/secondary-title&gt;&lt;/titles&gt;&lt;pages&gt;711-724&lt;/pages&gt;&lt;contributors&gt;&lt;authors&gt;&lt;author&gt;Miller, Eric J&lt;/author&gt;&lt;author&gt;Salvini, Paul A&lt;/author&gt;&lt;/authors&gt;&lt;/contributors&gt;&lt;added-date format="utc"&gt;1566238156&lt;/added-date&gt;&lt;ref-type name="Journal Article"&gt;17&lt;/ref-type&gt;&lt;dates&gt;&lt;year&gt;2001&lt;/year&gt;&lt;/dates&gt;&lt;rec-number&gt;37&lt;/rec-number&gt;&lt;last-updated-date format="utc"&gt;1566238156&lt;/last-updated-date&gt;&lt;/record&gt;&lt;/Cite&gt;&lt;/EndNote&gt;</w:instrText>
      </w:r>
      <w:r w:rsidR="00B03A04" w:rsidRPr="00B03A04">
        <w:rPr>
          <w:lang w:val="en-US" w:bidi="en-US"/>
        </w:rPr>
        <w:fldChar w:fldCharType="separate"/>
      </w:r>
      <w:r w:rsidR="001608B3">
        <w:rPr>
          <w:noProof/>
          <w:lang w:val="en-US" w:bidi="en-US"/>
        </w:rPr>
        <w:t>[3]</w:t>
      </w:r>
      <w:r w:rsidR="00B03A04" w:rsidRPr="00B03A04">
        <w:rPr>
          <w:lang w:val="en-US" w:bidi="en-US"/>
        </w:rPr>
        <w:fldChar w:fldCharType="end"/>
      </w:r>
      <w:r>
        <w:rPr>
          <w:lang w:val="en-US" w:bidi="en-US"/>
        </w:rPr>
        <w:t xml:space="preserve"> and </w:t>
      </w:r>
      <w:r w:rsidR="005C1290">
        <w:rPr>
          <w:lang w:val="en-US" w:bidi="en-US"/>
        </w:rPr>
        <w:t>the Travel Activity Scheduler for Household Agents (</w:t>
      </w:r>
      <w:r>
        <w:rPr>
          <w:lang w:val="en-US" w:bidi="en-US"/>
        </w:rPr>
        <w:t>TASHA</w:t>
      </w:r>
      <w:r w:rsidR="005C1290">
        <w:rPr>
          <w:lang w:val="en-US" w:bidi="en-US"/>
        </w:rPr>
        <w:t>/GTAModel)</w:t>
      </w:r>
      <w:r>
        <w:rPr>
          <w:lang w:val="en-US" w:bidi="en-US"/>
        </w:rPr>
        <w:t xml:space="preserve"> </w:t>
      </w:r>
      <w:r w:rsidR="009E5CF6">
        <w:rPr>
          <w:lang w:val="en-US" w:bidi="en-US"/>
        </w:rPr>
        <w:fldChar w:fldCharType="begin"/>
      </w:r>
      <w:r w:rsidR="001608B3">
        <w:rPr>
          <w:lang w:val="en-US" w:bidi="en-US"/>
        </w:rPr>
        <w:instrText xml:space="preserve"> ADDIN EN.CITE &lt;EndNote&gt;&lt;Cite&gt;&lt;Author&gt;Miller&lt;/Author&gt;&lt;Year&gt;2015&lt;/Year&gt;&lt;IDText&gt;Implementation of a “next generation” activity-based travel demand model: the Toronto case&lt;/IDText&gt;&lt;DisplayText&gt;[6]&lt;/DisplayText&gt;&lt;record&gt;&lt;titles&gt;&lt;title&gt;Implementation of a “next generation” activity-based travel demand model: the Toronto case&lt;/title&gt;&lt;secondary-title&gt;Presentation at the Travel Demand Modelling and Traffic Simulation Session of the 2015 Conference of the Transportation Association of Canada&lt;/secondary-title&gt;&lt;/titles&gt;&lt;contributors&gt;&lt;authors&gt;&lt;author&gt;Miller, Eric J&lt;/author&gt;&lt;author&gt;Vaughan, James&lt;/author&gt;&lt;author&gt;King, David&lt;/author&gt;&lt;author&gt;Austin, Matthew&lt;/author&gt;&lt;/authors&gt;&lt;/contributors&gt;&lt;added-date format="utc"&gt;1581528848&lt;/added-date&gt;&lt;ref-type name="Conference Proceeding"&gt;10&lt;/ref-type&gt;&lt;dates&gt;&lt;year&gt;2015&lt;/year&gt;&lt;/dates&gt;&lt;rec-number&gt;43&lt;/rec-number&gt;&lt;last-updated-date format="utc"&gt;1581528848&lt;/last-updated-date&gt;&lt;/record&gt;&lt;/Cite&gt;&lt;/EndNote&gt;</w:instrText>
      </w:r>
      <w:r w:rsidR="009E5CF6">
        <w:rPr>
          <w:lang w:val="en-US" w:bidi="en-US"/>
        </w:rPr>
        <w:fldChar w:fldCharType="separate"/>
      </w:r>
      <w:r w:rsidR="001608B3">
        <w:rPr>
          <w:noProof/>
          <w:lang w:val="en-US" w:bidi="en-US"/>
        </w:rPr>
        <w:t>[6]</w:t>
      </w:r>
      <w:r w:rsidR="009E5CF6">
        <w:rPr>
          <w:lang w:val="en-US" w:bidi="en-US"/>
        </w:rPr>
        <w:fldChar w:fldCharType="end"/>
      </w:r>
      <w:r>
        <w:rPr>
          <w:lang w:val="en-US" w:bidi="en-US"/>
        </w:rPr>
        <w:t xml:space="preserve"> models, can be challenging. The ontology can be used to capture </w:t>
      </w:r>
      <w:r w:rsidR="005C1290">
        <w:rPr>
          <w:lang w:val="en-US" w:bidi="en-US"/>
        </w:rPr>
        <w:t>models and simulation</w:t>
      </w:r>
      <w:r>
        <w:rPr>
          <w:lang w:val="en-US" w:bidi="en-US"/>
        </w:rPr>
        <w:t xml:space="preserve"> output and support question-answering to explore the results. Maintaining the data that serves as input to these simulations also poses a challenge for researchers. The ontology may be used to capture and relate historical data to improve access for researchers.</w:t>
      </w:r>
      <w:r w:rsidR="005C1290">
        <w:rPr>
          <w:lang w:val="en-US" w:bidi="en-US"/>
        </w:rPr>
        <w:t xml:space="preserve"> With this motivation in mind, the following set of queries regarding the results of land use and transportation simulations was identified:</w:t>
      </w:r>
    </w:p>
    <w:p w14:paraId="7622F0F7" w14:textId="77777777" w:rsidR="00025FD3" w:rsidRDefault="00025FD3" w:rsidP="00025FD3">
      <w:pPr>
        <w:ind w:left="720" w:hanging="360"/>
      </w:pPr>
      <w:r>
        <w:t xml:space="preserve">CQ1-1: What trips originated from/ended in a given zone? </w:t>
      </w:r>
    </w:p>
    <w:p w14:paraId="6C7C544D" w14:textId="260A27E7" w:rsidR="00025FD3" w:rsidRDefault="00025FD3" w:rsidP="00025FD3">
      <w:pPr>
        <w:ind w:left="720" w:hanging="360"/>
      </w:pPr>
      <w:r>
        <w:t>CQ1-2: What is the occupation breakdown of the t</w:t>
      </w:r>
      <w:r w:rsidR="00D513A9">
        <w:t xml:space="preserve">ravelers </w:t>
      </w:r>
      <w:r>
        <w:t>whose trips originated/ended in a given zone?</w:t>
      </w:r>
    </w:p>
    <w:p w14:paraId="60E2F6B9" w14:textId="29B45995" w:rsidR="00025FD3" w:rsidRDefault="00025FD3" w:rsidP="00025FD3">
      <w:pPr>
        <w:ind w:left="720" w:hanging="360"/>
      </w:pPr>
      <w:r>
        <w:t>CQ1-3: What were the purposes of the trips that originated/ended in a given zone?</w:t>
      </w:r>
    </w:p>
    <w:p w14:paraId="30AE97CF" w14:textId="7947C09C" w:rsidR="00025FD3" w:rsidRDefault="00025FD3" w:rsidP="00025FD3">
      <w:pPr>
        <w:ind w:left="720" w:hanging="360"/>
      </w:pPr>
      <w:r>
        <w:t>CQ1-4: In a particular time period, how many trips originated/ended in a given zone?</w:t>
      </w:r>
    </w:p>
    <w:p w14:paraId="323FB083" w14:textId="3908A524" w:rsidR="00D513A9" w:rsidRDefault="00025FD3" w:rsidP="00025FD3">
      <w:pPr>
        <w:ind w:left="720" w:hanging="360"/>
      </w:pPr>
      <w:r>
        <w:t>CQ1-5: What were the transportation mode(s) taken by trips that originated/ended in a given zone?</w:t>
      </w:r>
    </w:p>
    <w:p w14:paraId="1BB4262E" w14:textId="626D564B" w:rsidR="00025FD3" w:rsidRDefault="00025FD3" w:rsidP="00025FD3">
      <w:pPr>
        <w:ind w:left="720" w:hanging="360"/>
      </w:pPr>
      <w:r>
        <w:t>CQ1-6: Who are the members of a particular household?</w:t>
      </w:r>
    </w:p>
    <w:p w14:paraId="17947562" w14:textId="0885F46B" w:rsidR="00025FD3" w:rsidRDefault="00025FD3" w:rsidP="00025FD3">
      <w:pPr>
        <w:ind w:left="720" w:hanging="360"/>
      </w:pPr>
      <w:r>
        <w:t>CQ1-7: What trips were performed, by which members of a particular household?</w:t>
      </w:r>
    </w:p>
    <w:p w14:paraId="15FE65BF" w14:textId="27A0E4CA" w:rsidR="00025FD3" w:rsidRDefault="00025FD3" w:rsidP="00025FD3">
      <w:pPr>
        <w:ind w:left="720" w:hanging="360"/>
      </w:pPr>
      <w:r>
        <w:t>CQ1-8: What were the purposes of the trips performed by members of a particular household?</w:t>
      </w:r>
    </w:p>
    <w:p w14:paraId="6275E5D8" w14:textId="0A59091C" w:rsidR="00025FD3" w:rsidRDefault="00025FD3" w:rsidP="00025FD3">
      <w:pPr>
        <w:ind w:left="720" w:hanging="360"/>
      </w:pPr>
      <w:r>
        <w:t>CQ1-9: What is the age, sex, and occupation of the traveler who performed a particular trip?</w:t>
      </w:r>
    </w:p>
    <w:p w14:paraId="1A202DD7" w14:textId="4B5C8E31" w:rsidR="00D513A9" w:rsidRPr="00F12B42" w:rsidRDefault="00025FD3" w:rsidP="00F12B42">
      <w:pPr>
        <w:ind w:left="720" w:hanging="360"/>
      </w:pPr>
      <w:r>
        <w:t>CQ1-10: What land use classification is associated with a particular parcel?</w:t>
      </w:r>
    </w:p>
    <w:p w14:paraId="053B1DE2" w14:textId="6A2F0E61" w:rsidR="006B41BB" w:rsidRDefault="006B41BB" w:rsidP="006B41BB">
      <w:pPr>
        <w:pStyle w:val="Heading2"/>
      </w:pPr>
      <w:bookmarkStart w:id="47" w:name="_Ref31180594"/>
      <w:bookmarkStart w:id="48" w:name="_Toc35260240"/>
      <w:r>
        <w:lastRenderedPageBreak/>
        <w:t>Motivating Scenario: Transit Research</w:t>
      </w:r>
      <w:bookmarkEnd w:id="47"/>
      <w:bookmarkEnd w:id="48"/>
    </w:p>
    <w:p w14:paraId="48C46738" w14:textId="1FA41AAF" w:rsidR="009F5D64" w:rsidRDefault="00C22F47" w:rsidP="00C22F47">
      <w:pPr>
        <w:rPr>
          <w:lang w:val="en-US" w:bidi="en-US"/>
        </w:rPr>
      </w:pPr>
      <w:r>
        <w:rPr>
          <w:lang w:val="en-US" w:bidi="en-US"/>
        </w:rPr>
        <w:t xml:space="preserve">Transit research </w:t>
      </w:r>
      <w:r w:rsidR="00561056">
        <w:rPr>
          <w:lang w:val="en-US" w:bidi="en-US"/>
        </w:rPr>
        <w:t xml:space="preserve">activities often involve collecting, integrating, </w:t>
      </w:r>
      <w:r w:rsidR="00C43159">
        <w:rPr>
          <w:lang w:val="en-US" w:bidi="en-US"/>
        </w:rPr>
        <w:t xml:space="preserve">and analyzing </w:t>
      </w:r>
      <w:r w:rsidR="00561056">
        <w:rPr>
          <w:lang w:val="en-US" w:bidi="en-US"/>
        </w:rPr>
        <w:t>data from various sources. For example, researchers may need to combine data from various parts of the transit system to assess how some failure event, for example on a streetcar line, may impact nearby bus routes. Even assessing data about a single transit route may require the integration of various datasets, such as data describing the route itself, data describing the actual behavior of vehicles on the route, data on the vehicle’s characteristics, and perhaps contextual information such as ridership. The ontology may be employed to facilitate the integration of transit</w:t>
      </w:r>
      <w:r w:rsidR="00C43159">
        <w:rPr>
          <w:lang w:val="en-US" w:bidi="en-US"/>
        </w:rPr>
        <w:t xml:space="preserve"> data</w:t>
      </w:r>
      <w:r w:rsidR="00561056">
        <w:rPr>
          <w:lang w:val="en-US" w:bidi="en-US"/>
        </w:rPr>
        <w:t xml:space="preserve">, thereby supporting easier access to information of interest. </w:t>
      </w:r>
    </w:p>
    <w:p w14:paraId="3DEDC272" w14:textId="4951E143" w:rsidR="009F5D64" w:rsidRDefault="00561056" w:rsidP="00C22F47">
      <w:pPr>
        <w:rPr>
          <w:lang w:val="en-US" w:bidi="en-US"/>
        </w:rPr>
      </w:pPr>
      <w:r>
        <w:rPr>
          <w:lang w:val="en-US" w:bidi="en-US"/>
        </w:rPr>
        <w:t xml:space="preserve">In the iCity-ORF project, </w:t>
      </w:r>
      <w:r w:rsidR="00C43159">
        <w:rPr>
          <w:lang w:val="en-US" w:bidi="en-US"/>
        </w:rPr>
        <w:t>one of the</w:t>
      </w:r>
      <w:r>
        <w:rPr>
          <w:lang w:val="en-US" w:bidi="en-US"/>
        </w:rPr>
        <w:t xml:space="preserve"> areas of transit research </w:t>
      </w:r>
      <w:r w:rsidR="00C43159">
        <w:rPr>
          <w:lang w:val="en-US" w:bidi="en-US"/>
        </w:rPr>
        <w:t>was to support the development of strategies for</w:t>
      </w:r>
      <w:r>
        <w:rPr>
          <w:lang w:val="en-US" w:bidi="en-US"/>
        </w:rPr>
        <w:t xml:space="preserve"> </w:t>
      </w:r>
      <w:r w:rsidR="009F5D64">
        <w:rPr>
          <w:lang w:val="en-US" w:bidi="en-US"/>
        </w:rPr>
        <w:t xml:space="preserve">transit resilience (so-called “bus bridging” where buses are re-routed to serve as shuttle buses in order to delays on the subway lines). As an initial step toward supporting these research areas, we elected to focus on supporting </w:t>
      </w:r>
      <w:r w:rsidR="00C43159">
        <w:rPr>
          <w:lang w:val="en-US" w:bidi="en-US"/>
        </w:rPr>
        <w:t>this</w:t>
      </w:r>
      <w:r w:rsidR="009F5D64">
        <w:rPr>
          <w:lang w:val="en-US" w:bidi="en-US"/>
        </w:rPr>
        <w:t xml:space="preserve"> project. This required support for queries to detect buses that had been re-routed as shuttle buses. This information could then be used to further analyze </w:t>
      </w:r>
      <w:r w:rsidR="00C43159">
        <w:rPr>
          <w:lang w:val="en-US" w:bidi="en-US"/>
        </w:rPr>
        <w:t>a given</w:t>
      </w:r>
      <w:r w:rsidR="009F5D64">
        <w:rPr>
          <w:lang w:val="en-US" w:bidi="en-US"/>
        </w:rPr>
        <w:t xml:space="preserve"> bus bridging strategy and assess its impact on the network.</w:t>
      </w:r>
    </w:p>
    <w:p w14:paraId="5B99F54C" w14:textId="77777777" w:rsidR="009F5D64" w:rsidRPr="007F75FD" w:rsidRDefault="009F5D64" w:rsidP="007F75FD">
      <w:pPr>
        <w:ind w:left="720" w:hanging="360"/>
      </w:pPr>
      <w:r w:rsidRPr="007F75FD">
        <w:t>CQ2-1: What date and time has a subway incident occurred?</w:t>
      </w:r>
    </w:p>
    <w:p w14:paraId="2A4796D3" w14:textId="4A635E2C" w:rsidR="00C22F47" w:rsidRPr="007F75FD" w:rsidRDefault="009F5D64" w:rsidP="007F75FD">
      <w:pPr>
        <w:ind w:left="720" w:hanging="360"/>
      </w:pPr>
      <w:r w:rsidRPr="007F75FD">
        <w:t xml:space="preserve">CQ2-2: What are the locations of </w:t>
      </w:r>
      <w:r w:rsidR="00245172">
        <w:t>vehicles</w:t>
      </w:r>
      <w:r w:rsidRPr="007F75FD">
        <w:t xml:space="preserve"> </w:t>
      </w:r>
      <w:r w:rsidR="00AF6398">
        <w:t>on a particular route</w:t>
      </w:r>
      <w:r w:rsidRPr="007F75FD">
        <w:t xml:space="preserve"> after the occurrence of a subway incident?</w:t>
      </w:r>
    </w:p>
    <w:p w14:paraId="215192A6" w14:textId="5109C5B5" w:rsidR="009F5D64" w:rsidRPr="00C22F47" w:rsidRDefault="009F5D64" w:rsidP="007F75FD">
      <w:pPr>
        <w:ind w:left="720" w:hanging="360"/>
        <w:rPr>
          <w:lang w:val="en-US" w:bidi="en-US"/>
        </w:rPr>
      </w:pPr>
      <w:r w:rsidRPr="007F75FD">
        <w:t>CQ2-3: Are any buses located more than a certain distance from their assigned route at a given</w:t>
      </w:r>
      <w:r>
        <w:rPr>
          <w:lang w:val="en-US" w:bidi="en-US"/>
        </w:rPr>
        <w:t xml:space="preserve"> point in time?</w:t>
      </w:r>
    </w:p>
    <w:p w14:paraId="06A2BD81" w14:textId="38960639" w:rsidR="006B41BB" w:rsidRDefault="006B41BB" w:rsidP="006B41BB">
      <w:pPr>
        <w:pStyle w:val="Heading2"/>
      </w:pPr>
      <w:bookmarkStart w:id="49" w:name="_Toc35260241"/>
      <w:r>
        <w:t>Motivating Scenario: Smart Parking Applications</w:t>
      </w:r>
      <w:bookmarkEnd w:id="49"/>
    </w:p>
    <w:p w14:paraId="600DA5E9" w14:textId="750CA3CC" w:rsidR="006B41BB" w:rsidRDefault="00950AE6" w:rsidP="006B41BB">
      <w:pPr>
        <w:rPr>
          <w:lang w:val="en-US" w:bidi="en-US"/>
        </w:rPr>
      </w:pPr>
      <w:r>
        <w:rPr>
          <w:lang w:val="en-US" w:bidi="en-US"/>
        </w:rPr>
        <w:t xml:space="preserve">Through </w:t>
      </w:r>
      <w:r w:rsidR="00C76514">
        <w:rPr>
          <w:lang w:val="en-US" w:bidi="en-US"/>
        </w:rPr>
        <w:t xml:space="preserve">a tripartite research agreement on transportation and smart cities, a motivating scenario </w:t>
      </w:r>
      <w:r w:rsidR="0043363D">
        <w:rPr>
          <w:lang w:val="en-US" w:bidi="en-US"/>
        </w:rPr>
        <w:t xml:space="preserve">beyond the context of the iCity-ORF project, </w:t>
      </w:r>
      <w:r w:rsidR="00C76514">
        <w:rPr>
          <w:lang w:val="en-US" w:bidi="en-US"/>
        </w:rPr>
        <w:t>for the Chinese University of Hong Kong (CUHK)</w:t>
      </w:r>
      <w:r w:rsidR="0043363D">
        <w:rPr>
          <w:lang w:val="en-US" w:bidi="en-US"/>
        </w:rPr>
        <w:t>,</w:t>
      </w:r>
      <w:r w:rsidR="00C76514">
        <w:rPr>
          <w:lang w:val="en-US" w:bidi="en-US"/>
        </w:rPr>
        <w:t xml:space="preserve"> was identified. Researchers at the CUHK have been investigating the potential for smart parking applications, especially in the context of electric vehicles. </w:t>
      </w:r>
      <w:r w:rsidR="004E56DE">
        <w:rPr>
          <w:lang w:val="en-US" w:bidi="en-US"/>
        </w:rPr>
        <w:t xml:space="preserve">Providing </w:t>
      </w:r>
      <w:r w:rsidR="00BF1751">
        <w:rPr>
          <w:lang w:val="en-US" w:bidi="en-US"/>
        </w:rPr>
        <w:t xml:space="preserve">parking information to drivers, whether real-time or static, is useful in helping them to locate a suitable parking spot. </w:t>
      </w:r>
      <w:r w:rsidR="008D7FC4">
        <w:rPr>
          <w:lang w:val="en-US" w:bidi="en-US"/>
        </w:rPr>
        <w:t xml:space="preserve">The question of suitability is complicated for drivers of electric vehicles, as they may require a parking location with access to a particular type of charger. Researchers at the CUHK </w:t>
      </w:r>
      <w:r w:rsidR="0043363D">
        <w:rPr>
          <w:lang w:val="en-US" w:bidi="en-US"/>
        </w:rPr>
        <w:t>have been</w:t>
      </w:r>
      <w:r w:rsidR="008D7FC4">
        <w:rPr>
          <w:lang w:val="en-US" w:bidi="en-US"/>
        </w:rPr>
        <w:t xml:space="preserve"> </w:t>
      </w:r>
      <w:r w:rsidR="008D7FC4">
        <w:rPr>
          <w:lang w:val="en-US" w:bidi="en-US"/>
        </w:rPr>
        <w:lastRenderedPageBreak/>
        <w:t>investigating the potential for such smart parking applications, and identified an opportunity to use ontologies to facilitate the access and integration of the required data.</w:t>
      </w:r>
      <w:r w:rsidR="00F86A2E">
        <w:rPr>
          <w:lang w:val="en-US" w:bidi="en-US"/>
        </w:rPr>
        <w:t xml:space="preserve"> Based on the envisioned use cases and the currently available data, the following set of competency questions was identified:</w:t>
      </w:r>
    </w:p>
    <w:p w14:paraId="5BAE8DF7" w14:textId="33F2B6C8" w:rsidR="007F75FD" w:rsidRDefault="00F86A2E" w:rsidP="007F75FD">
      <w:pPr>
        <w:ind w:left="720" w:hanging="360"/>
      </w:pPr>
      <w:r>
        <w:rPr>
          <w:lang w:val="en-US" w:bidi="en-US"/>
        </w:rPr>
        <w:t>CQ</w:t>
      </w:r>
      <w:r w:rsidR="001216A3">
        <w:rPr>
          <w:lang w:val="en-US" w:bidi="en-US"/>
        </w:rPr>
        <w:t>3</w:t>
      </w:r>
      <w:r>
        <w:rPr>
          <w:lang w:val="en-US" w:bidi="en-US"/>
        </w:rPr>
        <w:t>-1</w:t>
      </w:r>
      <w:r w:rsidR="007F75FD">
        <w:rPr>
          <w:lang w:val="en-US" w:bidi="en-US"/>
        </w:rPr>
        <w:t xml:space="preserve"> </w:t>
      </w:r>
      <w:r w:rsidR="007F75FD">
        <w:t xml:space="preserve">What is the address of </w:t>
      </w:r>
      <w:r w:rsidR="0043363D">
        <w:t xml:space="preserve">a particular </w:t>
      </w:r>
      <w:r w:rsidR="007F75FD">
        <w:t>parking lot?</w:t>
      </w:r>
    </w:p>
    <w:p w14:paraId="5289258E" w14:textId="6B0EDAF4" w:rsidR="007F75FD" w:rsidRDefault="007F75FD" w:rsidP="007F75FD">
      <w:pPr>
        <w:ind w:left="720" w:hanging="360"/>
      </w:pPr>
      <w:r>
        <w:t>CQ</w:t>
      </w:r>
      <w:r w:rsidR="001216A3">
        <w:t>3</w:t>
      </w:r>
      <w:r>
        <w:t xml:space="preserve">-2 What is the capacity of </w:t>
      </w:r>
      <w:r w:rsidR="0043363D">
        <w:t xml:space="preserve">a particular </w:t>
      </w:r>
      <w:r>
        <w:t>parking lot?</w:t>
      </w:r>
    </w:p>
    <w:p w14:paraId="048B117E" w14:textId="6C4BB1E4" w:rsidR="007F75FD" w:rsidRDefault="007F75FD" w:rsidP="007F75FD">
      <w:pPr>
        <w:ind w:left="720" w:hanging="360"/>
      </w:pPr>
      <w:r>
        <w:t>CQ</w:t>
      </w:r>
      <w:r w:rsidR="001216A3">
        <w:t>3</w:t>
      </w:r>
      <w:r>
        <w:t xml:space="preserve">-3 Is </w:t>
      </w:r>
      <w:r w:rsidR="0043363D">
        <w:t>some parking lot</w:t>
      </w:r>
      <w:r>
        <w:t xml:space="preserve"> accessible by disabled people, and if so how many parking </w:t>
      </w:r>
      <w:r w:rsidR="00001DAE">
        <w:t>sp</w:t>
      </w:r>
      <w:r>
        <w:t>ots are for disabled vehicles?</w:t>
      </w:r>
    </w:p>
    <w:p w14:paraId="13F6216A" w14:textId="7483B4EB" w:rsidR="007F75FD" w:rsidRDefault="007F75FD" w:rsidP="007F75FD">
      <w:pPr>
        <w:ind w:left="720" w:hanging="360"/>
      </w:pPr>
      <w:r>
        <w:t>CQ</w:t>
      </w:r>
      <w:r w:rsidR="001216A3">
        <w:t>3</w:t>
      </w:r>
      <w:r>
        <w:t>-4 Is there a height limit for vehicles</w:t>
      </w:r>
      <w:r w:rsidR="001216A3">
        <w:t xml:space="preserve"> for a </w:t>
      </w:r>
      <w:r w:rsidR="0043363D">
        <w:t xml:space="preserve">particular </w:t>
      </w:r>
      <w:r w:rsidR="001216A3">
        <w:t>parking lot?</w:t>
      </w:r>
    </w:p>
    <w:p w14:paraId="104FC2C4" w14:textId="1E80EA39" w:rsidR="001216A3" w:rsidRDefault="001216A3" w:rsidP="007F75FD">
      <w:pPr>
        <w:ind w:left="720" w:hanging="360"/>
      </w:pPr>
      <w:r>
        <w:t xml:space="preserve">CQ3-5 What are the geographic coordinates for </w:t>
      </w:r>
      <w:r w:rsidR="0043363D">
        <w:t xml:space="preserve">a particular </w:t>
      </w:r>
      <w:r>
        <w:t>parking lot?</w:t>
      </w:r>
    </w:p>
    <w:p w14:paraId="0CDD31C6" w14:textId="0EB240DB" w:rsidR="00F86A2E" w:rsidRDefault="001216A3" w:rsidP="001216A3">
      <w:pPr>
        <w:ind w:left="720" w:hanging="360"/>
      </w:pPr>
      <w:r>
        <w:t>CQ3-6 What building is a particular parking lot located in?</w:t>
      </w:r>
    </w:p>
    <w:p w14:paraId="3807E766" w14:textId="221EDE33" w:rsidR="00F86A2E" w:rsidRDefault="001216A3" w:rsidP="001216A3">
      <w:pPr>
        <w:ind w:left="720" w:hanging="360"/>
      </w:pPr>
      <w:r>
        <w:t>CQ3-7 Is a particular parking lot open to the public at a given time?</w:t>
      </w:r>
    </w:p>
    <w:p w14:paraId="140A951B" w14:textId="48769FD3" w:rsidR="001216A3" w:rsidRDefault="001216A3" w:rsidP="001216A3">
      <w:pPr>
        <w:ind w:left="720" w:hanging="360"/>
      </w:pPr>
      <w:r>
        <w:t>CQ3-8 How much does it cost to park in a particular parking lot?</w:t>
      </w:r>
    </w:p>
    <w:p w14:paraId="09DE4888" w14:textId="56F4CA1D" w:rsidR="001216A3" w:rsidRDefault="001216A3" w:rsidP="001216A3">
      <w:pPr>
        <w:ind w:left="720" w:hanging="360"/>
      </w:pPr>
      <w:r>
        <w:t>CQ3-9 What types of payment are accepted at a particular parking lot?</w:t>
      </w:r>
    </w:p>
    <w:p w14:paraId="7A15C28F" w14:textId="32345E3A" w:rsidR="001216A3" w:rsidRDefault="001216A3" w:rsidP="001216A3">
      <w:pPr>
        <w:ind w:left="720" w:hanging="360"/>
      </w:pPr>
      <w:r>
        <w:t>CQ3-10 How many parking spots are designated for electric vehicles in a particular parking lot?</w:t>
      </w:r>
    </w:p>
    <w:p w14:paraId="4E174525" w14:textId="4DA0059D" w:rsidR="00F86A2E" w:rsidRPr="001216A3" w:rsidRDefault="001216A3" w:rsidP="001216A3">
      <w:pPr>
        <w:ind w:left="720" w:hanging="360"/>
      </w:pPr>
      <w:r>
        <w:t>CQ3-11 What types of electric vehicle chargers are available in a particular parking lot?</w:t>
      </w:r>
    </w:p>
    <w:p w14:paraId="16DE635D" w14:textId="4D27890E" w:rsidR="006B41BB" w:rsidRDefault="006B41BB" w:rsidP="006B41BB">
      <w:pPr>
        <w:pStyle w:val="Heading2"/>
      </w:pPr>
      <w:bookmarkStart w:id="50" w:name="_Ref31185680"/>
      <w:bookmarkStart w:id="51" w:name="_Toc35260242"/>
      <w:r>
        <w:t xml:space="preserve">Motivating Scenario: </w:t>
      </w:r>
      <w:r w:rsidR="002358F6">
        <w:t xml:space="preserve">ATIS via </w:t>
      </w:r>
      <w:r w:rsidR="000D2B4D">
        <w:t>ITSoS</w:t>
      </w:r>
      <w:bookmarkEnd w:id="50"/>
      <w:bookmarkEnd w:id="51"/>
    </w:p>
    <w:p w14:paraId="45779DB1" w14:textId="77777777" w:rsidR="005D20D1" w:rsidRDefault="005D20D1" w:rsidP="005D20D1">
      <w:pPr>
        <w:rPr>
          <w:rFonts w:asciiTheme="majorBidi" w:hAnsiTheme="majorBidi" w:cstheme="majorBidi"/>
        </w:rPr>
      </w:pPr>
      <w:r w:rsidRPr="009A7486">
        <w:rPr>
          <w:rFonts w:asciiTheme="majorBidi" w:hAnsiTheme="majorBidi" w:cstheme="majorBidi"/>
        </w:rPr>
        <w:t xml:space="preserve">The tremendous amount and diversity of data generated by ITS (Intelligent Transportation Systems) has become an important source for its services and applications. Travelling from one place to another often involves different information from different ITS services. Unfortunately, the multiplicity of ITS and their complexity has produced a body of heterogeneous data that cannot easily </w:t>
      </w:r>
      <w:r>
        <w:rPr>
          <w:rFonts w:asciiTheme="majorBidi" w:hAnsiTheme="majorBidi" w:cstheme="majorBidi"/>
        </w:rPr>
        <w:t xml:space="preserve">be </w:t>
      </w:r>
      <w:r w:rsidRPr="009A7486">
        <w:rPr>
          <w:rFonts w:asciiTheme="majorBidi" w:hAnsiTheme="majorBidi" w:cstheme="majorBidi"/>
        </w:rPr>
        <w:t>integrated.  Data from different sources must be analyzed, classified and re-organized into a homogenous format to make it universally applicable</w:t>
      </w:r>
      <w:r>
        <w:rPr>
          <w:rFonts w:asciiTheme="majorBidi" w:hAnsiTheme="majorBidi" w:cstheme="majorBidi"/>
        </w:rPr>
        <w:t>.</w:t>
      </w:r>
    </w:p>
    <w:p w14:paraId="37BD296E" w14:textId="319C10D4" w:rsidR="005D20D1" w:rsidRDefault="005D20D1" w:rsidP="005D20D1">
      <w:pPr>
        <w:rPr>
          <w:rFonts w:asciiTheme="majorBidi" w:hAnsiTheme="majorBidi" w:cstheme="majorBidi"/>
        </w:rPr>
      </w:pPr>
      <w:r w:rsidRPr="009A7486">
        <w:rPr>
          <w:rFonts w:asciiTheme="majorBidi" w:hAnsiTheme="majorBidi" w:cstheme="majorBidi"/>
        </w:rPr>
        <w:t xml:space="preserve">Many institutions and companies have developed ICT solutions to close the gap and manage data integration and representation by using well-known industrial protocols likes GTFS. </w:t>
      </w:r>
      <w:r w:rsidRPr="009A7486">
        <w:rPr>
          <w:rFonts w:asciiTheme="majorBidi" w:hAnsiTheme="majorBidi" w:cstheme="majorBidi"/>
        </w:rPr>
        <w:lastRenderedPageBreak/>
        <w:t xml:space="preserve">Nevertheless, </w:t>
      </w:r>
      <w:r>
        <w:rPr>
          <w:rFonts w:asciiTheme="majorBidi" w:hAnsiTheme="majorBidi" w:cstheme="majorBidi"/>
        </w:rPr>
        <w:t xml:space="preserve">these solutions lack a formal semantics; </w:t>
      </w:r>
      <w:r w:rsidRPr="009A7486">
        <w:rPr>
          <w:rFonts w:asciiTheme="majorBidi" w:hAnsiTheme="majorBidi" w:cstheme="majorBidi"/>
        </w:rPr>
        <w:t>there is no common standard across systems to manage and exchange data and information.</w:t>
      </w:r>
    </w:p>
    <w:p w14:paraId="737CD403" w14:textId="2421B901" w:rsidR="006B41BB" w:rsidRDefault="0040617A" w:rsidP="006B41BB">
      <w:pPr>
        <w:rPr>
          <w:lang w:val="en-US" w:bidi="en-US"/>
        </w:rPr>
      </w:pPr>
      <w:r>
        <w:rPr>
          <w:lang w:val="en-US" w:bidi="en-US"/>
        </w:rPr>
        <w:t xml:space="preserve">ITS tools require integration of many heterogeneous data sources. Adaptability is challenging for traditional ITS frameworks due to the overhead to integrate new and changing data sources. </w:t>
      </w:r>
      <w:r w:rsidR="000D2B4D">
        <w:rPr>
          <w:rFonts w:asciiTheme="majorBidi" w:hAnsiTheme="majorBidi" w:cstheme="majorBidi"/>
        </w:rPr>
        <w:t>To address this challenge, an architecture</w:t>
      </w:r>
      <w:r w:rsidR="000D2B4D" w:rsidRPr="009A7486">
        <w:rPr>
          <w:rFonts w:asciiTheme="majorBidi" w:hAnsiTheme="majorBidi" w:cstheme="majorBidi"/>
        </w:rPr>
        <w:t xml:space="preserve"> </w:t>
      </w:r>
      <w:r w:rsidR="000D2B4D">
        <w:rPr>
          <w:rFonts w:asciiTheme="majorBidi" w:hAnsiTheme="majorBidi" w:cstheme="majorBidi"/>
        </w:rPr>
        <w:t xml:space="preserve">has been </w:t>
      </w:r>
      <w:r w:rsidR="000D2B4D" w:rsidRPr="009A7486">
        <w:rPr>
          <w:rFonts w:asciiTheme="majorBidi" w:hAnsiTheme="majorBidi" w:cstheme="majorBidi"/>
        </w:rPr>
        <w:t xml:space="preserve">designed to </w:t>
      </w:r>
      <w:r w:rsidR="000D2B4D">
        <w:rPr>
          <w:rFonts w:asciiTheme="majorBidi" w:hAnsiTheme="majorBidi" w:cstheme="majorBidi"/>
        </w:rPr>
        <w:t>support</w:t>
      </w:r>
      <w:r w:rsidR="000D2B4D" w:rsidRPr="009A7486">
        <w:rPr>
          <w:rFonts w:asciiTheme="majorBidi" w:hAnsiTheme="majorBidi" w:cstheme="majorBidi"/>
        </w:rPr>
        <w:t xml:space="preserve"> scalable and </w:t>
      </w:r>
      <w:r w:rsidR="000D2B4D">
        <w:rPr>
          <w:rFonts w:asciiTheme="majorBidi" w:hAnsiTheme="majorBidi" w:cstheme="majorBidi"/>
        </w:rPr>
        <w:t xml:space="preserve">extensible ITS applications </w:t>
      </w:r>
      <w:r w:rsidR="000D2B4D" w:rsidRPr="009A7486">
        <w:rPr>
          <w:rFonts w:asciiTheme="majorBidi" w:hAnsiTheme="majorBidi" w:cstheme="majorBidi"/>
        </w:rPr>
        <w:t xml:space="preserve">using </w:t>
      </w:r>
      <w:r w:rsidR="000D2B4D">
        <w:rPr>
          <w:rFonts w:asciiTheme="majorBidi" w:hAnsiTheme="majorBidi" w:cstheme="majorBidi"/>
        </w:rPr>
        <w:t>a</w:t>
      </w:r>
      <w:r w:rsidR="000D2B4D" w:rsidRPr="009A7486">
        <w:rPr>
          <w:rFonts w:asciiTheme="majorBidi" w:hAnsiTheme="majorBidi" w:cstheme="majorBidi"/>
        </w:rPr>
        <w:t xml:space="preserve"> semantic representation and integration. </w:t>
      </w:r>
      <w:r>
        <w:rPr>
          <w:lang w:val="en-US" w:bidi="en-US"/>
        </w:rPr>
        <w:t xml:space="preserve">The </w:t>
      </w:r>
      <w:r w:rsidR="000D2B4D">
        <w:rPr>
          <w:lang w:val="en-US" w:bidi="en-US"/>
        </w:rPr>
        <w:t>ITSoS</w:t>
      </w:r>
      <w:r>
        <w:rPr>
          <w:lang w:val="en-US" w:bidi="en-US"/>
        </w:rPr>
        <w:t xml:space="preserve"> </w:t>
      </w:r>
      <w:r w:rsidR="002358F6">
        <w:rPr>
          <w:lang w:val="en-US" w:bidi="en-US"/>
        </w:rPr>
        <w:t>architecture</w:t>
      </w:r>
      <w:r w:rsidR="003E24B8">
        <w:rPr>
          <w:lang w:val="en-US" w:bidi="en-US"/>
        </w:rPr>
        <w:t>, originally</w:t>
      </w:r>
      <w:r w:rsidR="002358F6">
        <w:rPr>
          <w:lang w:val="en-US" w:bidi="en-US"/>
        </w:rPr>
        <w:t xml:space="preserve"> proposed </w:t>
      </w:r>
      <w:r w:rsidR="008C0849">
        <w:rPr>
          <w:lang w:val="en-US" w:bidi="en-US"/>
        </w:rPr>
        <w:t xml:space="preserve">by </w:t>
      </w:r>
      <w:r w:rsidR="009E5CF6">
        <w:rPr>
          <w:lang w:val="en-US" w:bidi="en-US"/>
        </w:rPr>
        <w:fldChar w:fldCharType="begin"/>
      </w:r>
      <w:r w:rsidR="001608B3">
        <w:rPr>
          <w:lang w:val="en-US" w:bidi="en-US"/>
        </w:rPr>
        <w:instrText xml:space="preserve"> ADDIN EN.CITE &lt;EndNote&gt;&lt;Cite&gt;&lt;Author&gt;Elshenawy&lt;/Author&gt;&lt;Year&gt;2018&lt;/Year&gt;&lt;IDText&gt;Towards a service-oriented cyber–physical systems of systems for smart city mobility applications&lt;/IDText&gt;&lt;DisplayText&gt;[7]&lt;/DisplayText&gt;&lt;record&gt;&lt;isbn&gt;0167-739X&lt;/isbn&gt;&lt;titles&gt;&lt;title&gt;Towards a service-oriented cyber–physical systems of systems for smart city mobility applications&lt;/title&gt;&lt;secondary-title&gt;Future Generation Computer Systems&lt;/secondary-title&gt;&lt;/titles&gt;&lt;pages&gt;575-587&lt;/pages&gt;&lt;contributors&gt;&lt;authors&gt;&lt;author&gt;Elshenawy, Mohamed&lt;/author&gt;&lt;author&gt;Abdulhai, Baher&lt;/author&gt;&lt;author&gt;El-Darieby, Mohamed&lt;/author&gt;&lt;/authors&gt;&lt;/contributors&gt;&lt;added-date format="utc"&gt;1581528965&lt;/added-date&gt;&lt;ref-type name="Journal Article"&gt;17&lt;/ref-type&gt;&lt;dates&gt;&lt;year&gt;2018&lt;/year&gt;&lt;/dates&gt;&lt;rec-number&gt;44&lt;/rec-number&gt;&lt;last-updated-date format="utc"&gt;1581528965&lt;/last-updated-date&gt;&lt;volume&gt;79&lt;/volume&gt;&lt;/record&gt;&lt;/Cite&gt;&lt;/EndNote&gt;</w:instrText>
      </w:r>
      <w:r w:rsidR="009E5CF6">
        <w:rPr>
          <w:lang w:val="en-US" w:bidi="en-US"/>
        </w:rPr>
        <w:fldChar w:fldCharType="separate"/>
      </w:r>
      <w:r w:rsidR="001608B3">
        <w:rPr>
          <w:noProof/>
          <w:lang w:val="en-US" w:bidi="en-US"/>
        </w:rPr>
        <w:t>[7]</w:t>
      </w:r>
      <w:r w:rsidR="009E5CF6">
        <w:rPr>
          <w:lang w:val="en-US" w:bidi="en-US"/>
        </w:rPr>
        <w:fldChar w:fldCharType="end"/>
      </w:r>
      <w:r w:rsidR="003E24B8">
        <w:rPr>
          <w:lang w:val="en-US" w:bidi="en-US"/>
        </w:rPr>
        <w:t>, is intended to</w:t>
      </w:r>
      <w:r w:rsidR="002358F6">
        <w:rPr>
          <w:lang w:val="en-US" w:bidi="en-US"/>
        </w:rPr>
        <w:t xml:space="preserve"> leverage the ontology to support data integration. In general, the range of queries required to support </w:t>
      </w:r>
      <w:r w:rsidR="000D2B4D">
        <w:rPr>
          <w:lang w:val="en-US" w:bidi="en-US"/>
        </w:rPr>
        <w:t>an implementation of the</w:t>
      </w:r>
      <w:r w:rsidR="002358F6">
        <w:rPr>
          <w:lang w:val="en-US" w:bidi="en-US"/>
        </w:rPr>
        <w:t xml:space="preserve"> </w:t>
      </w:r>
      <w:r w:rsidR="000D2B4D">
        <w:rPr>
          <w:lang w:val="en-US" w:bidi="en-US"/>
        </w:rPr>
        <w:t>ITSoS</w:t>
      </w:r>
      <w:r w:rsidR="002358F6">
        <w:rPr>
          <w:lang w:val="en-US" w:bidi="en-US"/>
        </w:rPr>
        <w:t xml:space="preserve"> architecture will vary greatly as a function of the ITS application(s) to be supported. In the iCity-ORF project (1.2), the </w:t>
      </w:r>
      <w:r w:rsidR="000D2B4D">
        <w:rPr>
          <w:lang w:val="en-US" w:bidi="en-US"/>
        </w:rPr>
        <w:t>ITSoS</w:t>
      </w:r>
      <w:r w:rsidR="002358F6">
        <w:rPr>
          <w:lang w:val="en-US" w:bidi="en-US"/>
        </w:rPr>
        <w:t xml:space="preserve"> architecture was demonstrated by way of the Advanced Traveler Information System (ATIS). To support this implementation, the iCity ontology </w:t>
      </w:r>
      <w:r w:rsidR="000D2B4D">
        <w:rPr>
          <w:lang w:val="en-US" w:bidi="en-US"/>
        </w:rPr>
        <w:t>was required to</w:t>
      </w:r>
      <w:r w:rsidR="009D1641">
        <w:rPr>
          <w:lang w:val="en-US" w:bidi="en-US"/>
        </w:rPr>
        <w:t xml:space="preserve"> </w:t>
      </w:r>
      <w:r w:rsidR="003E24B8">
        <w:rPr>
          <w:lang w:val="en-US" w:bidi="en-US"/>
        </w:rPr>
        <w:t>captur</w:t>
      </w:r>
      <w:r w:rsidR="000D2B4D">
        <w:rPr>
          <w:lang w:val="en-US" w:bidi="en-US"/>
        </w:rPr>
        <w:t>e</w:t>
      </w:r>
      <w:r w:rsidR="003E24B8">
        <w:rPr>
          <w:lang w:val="en-US" w:bidi="en-US"/>
        </w:rPr>
        <w:t xml:space="preserve"> data and formulat</w:t>
      </w:r>
      <w:r w:rsidR="000D2B4D">
        <w:rPr>
          <w:lang w:val="en-US" w:bidi="en-US"/>
        </w:rPr>
        <w:t>e</w:t>
      </w:r>
      <w:r w:rsidR="002358F6">
        <w:rPr>
          <w:lang w:val="en-US" w:bidi="en-US"/>
        </w:rPr>
        <w:t xml:space="preserve"> competency questions regarding the traffic status</w:t>
      </w:r>
      <w:r w:rsidR="009052F6">
        <w:rPr>
          <w:lang w:val="en-US" w:bidi="en-US"/>
        </w:rPr>
        <w:t xml:space="preserve"> data</w:t>
      </w:r>
      <w:r w:rsidR="002358F6">
        <w:rPr>
          <w:lang w:val="en-US" w:bidi="en-US"/>
        </w:rPr>
        <w:t xml:space="preserve"> on various road segments in the transportation network</w:t>
      </w:r>
      <w:r w:rsidR="000D2B4D">
        <w:rPr>
          <w:lang w:val="en-US" w:bidi="en-US"/>
        </w:rPr>
        <w:t>, as outlined below</w:t>
      </w:r>
      <w:r w:rsidR="002358F6">
        <w:rPr>
          <w:lang w:val="en-US" w:bidi="en-US"/>
        </w:rPr>
        <w:t>.</w:t>
      </w:r>
      <w:r w:rsidR="00345187">
        <w:rPr>
          <w:lang w:val="en-US" w:bidi="en-US"/>
        </w:rPr>
        <w:t xml:space="preserve"> </w:t>
      </w:r>
    </w:p>
    <w:p w14:paraId="1D71AA90" w14:textId="0152C28A" w:rsidR="002358F6" w:rsidRPr="001216A3" w:rsidRDefault="002358F6" w:rsidP="001216A3">
      <w:pPr>
        <w:ind w:left="720" w:hanging="360"/>
      </w:pPr>
      <w:r w:rsidRPr="001216A3">
        <w:t>CQ</w:t>
      </w:r>
      <w:r w:rsidR="00893232">
        <w:t>4</w:t>
      </w:r>
      <w:r w:rsidR="00F86A2E" w:rsidRPr="001216A3">
        <w:t>-</w:t>
      </w:r>
      <w:r w:rsidRPr="001216A3">
        <w:t xml:space="preserve">1: What </w:t>
      </w:r>
      <w:r w:rsidR="009052F6">
        <w:t xml:space="preserve">are the averages of the </w:t>
      </w:r>
      <w:r w:rsidRPr="001216A3">
        <w:t>TTI_Max value</w:t>
      </w:r>
      <w:r w:rsidR="009052F6">
        <w:t>s that</w:t>
      </w:r>
      <w:r w:rsidRPr="001216A3">
        <w:t xml:space="preserve"> have been observed </w:t>
      </w:r>
      <w:r w:rsidR="009052F6">
        <w:t>over some period of time</w:t>
      </w:r>
      <w:r w:rsidRPr="001216A3">
        <w:t>?</w:t>
      </w:r>
    </w:p>
    <w:p w14:paraId="7483BF22" w14:textId="13DFAD7A" w:rsidR="002358F6" w:rsidRPr="001216A3" w:rsidRDefault="002358F6" w:rsidP="001216A3">
      <w:pPr>
        <w:ind w:left="720" w:hanging="360"/>
      </w:pPr>
      <w:r w:rsidRPr="001216A3">
        <w:t>CQ</w:t>
      </w:r>
      <w:r w:rsidR="00893232">
        <w:t>4</w:t>
      </w:r>
      <w:r w:rsidRPr="001216A3">
        <w:t xml:space="preserve">-2: What </w:t>
      </w:r>
      <w:r w:rsidR="009052F6">
        <w:t xml:space="preserve">are the averages of the </w:t>
      </w:r>
      <w:r w:rsidRPr="001216A3">
        <w:t>TTI_Max value</w:t>
      </w:r>
      <w:r w:rsidR="009052F6">
        <w:t>s that have been observed</w:t>
      </w:r>
      <w:r w:rsidRPr="001216A3">
        <w:t xml:space="preserve"> at some location?</w:t>
      </w:r>
    </w:p>
    <w:p w14:paraId="137884DE" w14:textId="38F85F39" w:rsidR="002358F6" w:rsidRPr="001216A3" w:rsidRDefault="002358F6" w:rsidP="001216A3">
      <w:pPr>
        <w:ind w:left="720" w:hanging="360"/>
      </w:pPr>
      <w:r w:rsidRPr="001216A3">
        <w:t>CQ</w:t>
      </w:r>
      <w:r w:rsidR="00893232">
        <w:t>4</w:t>
      </w:r>
      <w:r w:rsidRPr="001216A3">
        <w:t xml:space="preserve">-3: </w:t>
      </w:r>
      <w:r w:rsidR="00345187" w:rsidRPr="001216A3">
        <w:t xml:space="preserve">What </w:t>
      </w:r>
      <w:r w:rsidR="009052F6">
        <w:t>are the averages of</w:t>
      </w:r>
      <w:r w:rsidR="00345187" w:rsidRPr="001216A3">
        <w:t xml:space="preserve"> the TTI_Max value</w:t>
      </w:r>
      <w:r w:rsidR="009052F6">
        <w:t>s that have been observed</w:t>
      </w:r>
      <w:r w:rsidR="00345187" w:rsidRPr="001216A3">
        <w:t xml:space="preserve"> at some location, </w:t>
      </w:r>
      <w:r w:rsidR="009052F6">
        <w:t>over</w:t>
      </w:r>
      <w:r w:rsidR="00345187" w:rsidRPr="001216A3">
        <w:t xml:space="preserve"> some </w:t>
      </w:r>
      <w:r w:rsidR="009052F6">
        <w:t>period of time</w:t>
      </w:r>
      <w:r w:rsidR="00345187" w:rsidRPr="001216A3">
        <w:t>?</w:t>
      </w:r>
    </w:p>
    <w:p w14:paraId="7C92A3D9" w14:textId="41CF5B29" w:rsidR="00DC2B92" w:rsidRPr="005D20D1" w:rsidRDefault="003E24B8" w:rsidP="00F86A2E">
      <w:pPr>
        <w:rPr>
          <w:lang w:val="en-US" w:bidi="en-US"/>
        </w:rPr>
      </w:pPr>
      <w:r>
        <w:rPr>
          <w:lang w:val="en-US" w:bidi="en-US"/>
        </w:rPr>
        <w:t>In the questions above</w:t>
      </w:r>
      <w:r w:rsidR="00345187">
        <w:rPr>
          <w:lang w:val="en-US" w:bidi="en-US"/>
        </w:rPr>
        <w:t xml:space="preserve"> TTI_Max refers to the Maximum Transportation Travel Index</w:t>
      </w:r>
      <w:r w:rsidR="0043630C">
        <w:rPr>
          <w:lang w:val="en-US" w:bidi="en-US"/>
        </w:rPr>
        <w:t>; TTI_M</w:t>
      </w:r>
      <w:r w:rsidR="008C0849">
        <w:rPr>
          <w:lang w:val="en-US" w:bidi="en-US"/>
        </w:rPr>
        <w:t>a</w:t>
      </w:r>
      <w:r w:rsidR="0043630C">
        <w:rPr>
          <w:lang w:val="en-US" w:bidi="en-US"/>
        </w:rPr>
        <w:t xml:space="preserve">x is </w:t>
      </w:r>
      <w:r w:rsidR="00345187">
        <w:rPr>
          <w:lang w:val="en-US" w:bidi="en-US"/>
        </w:rPr>
        <w:t xml:space="preserve">a measurement used to indicate traffic conditions by way of a comparison of the observed rate of travel to the maximum throughput speed on a road segment. </w:t>
      </w:r>
      <w:r w:rsidR="003035AB">
        <w:rPr>
          <w:lang w:val="en-US" w:bidi="en-US"/>
        </w:rPr>
        <w:t>The questions were specified with respect to the average value</w:t>
      </w:r>
      <w:r w:rsidR="00974D4E">
        <w:rPr>
          <w:lang w:val="en-US" w:bidi="en-US"/>
        </w:rPr>
        <w:t xml:space="preserve"> because at the time of this work the ATIS application was restricted to work with loop detector readings that had been aggregated over road segments and ten-minute intervals in time.</w:t>
      </w:r>
    </w:p>
    <w:p w14:paraId="4C92A85C" w14:textId="03FBB92E" w:rsidR="00852D36" w:rsidRDefault="00852D36" w:rsidP="00852D36">
      <w:pPr>
        <w:pStyle w:val="Heading2"/>
      </w:pPr>
      <w:bookmarkStart w:id="52" w:name="_Ref31271825"/>
      <w:bookmarkStart w:id="53" w:name="_Toc35260243"/>
      <w:r>
        <w:t>Motivating Scenario: ArcGIS Query Support</w:t>
      </w:r>
      <w:bookmarkEnd w:id="52"/>
      <w:bookmarkEnd w:id="53"/>
    </w:p>
    <w:p w14:paraId="38C131DD" w14:textId="320BA05E" w:rsidR="00770369" w:rsidRDefault="00852D36" w:rsidP="00BB356A">
      <w:pPr>
        <w:rPr>
          <w:lang w:val="en-US" w:bidi="en-US"/>
        </w:rPr>
      </w:pPr>
      <w:r>
        <w:rPr>
          <w:lang w:val="en-US" w:bidi="en-US"/>
        </w:rPr>
        <w:t xml:space="preserve">ESRI Canada provides </w:t>
      </w:r>
      <w:r w:rsidR="00AD4AFA">
        <w:rPr>
          <w:lang w:val="en-US" w:bidi="en-US"/>
        </w:rPr>
        <w:t>geospatial information system (GIS) solutions</w:t>
      </w:r>
      <w:r w:rsidR="0007577F">
        <w:rPr>
          <w:lang w:val="en-US" w:bidi="en-US"/>
        </w:rPr>
        <w:t xml:space="preserve"> used for transportation research, urban planning, and a variety of other applications. </w:t>
      </w:r>
      <w:r>
        <w:rPr>
          <w:lang w:val="en-US" w:bidi="en-US"/>
        </w:rPr>
        <w:t>The</w:t>
      </w:r>
      <w:r w:rsidR="00770369">
        <w:rPr>
          <w:lang w:val="en-US" w:bidi="en-US"/>
        </w:rPr>
        <w:t>se tools</w:t>
      </w:r>
      <w:r>
        <w:rPr>
          <w:lang w:val="en-US" w:bidi="en-US"/>
        </w:rPr>
        <w:t xml:space="preserve"> provide </w:t>
      </w:r>
      <w:r w:rsidR="0007577F">
        <w:rPr>
          <w:lang w:val="en-US" w:bidi="en-US"/>
        </w:rPr>
        <w:t xml:space="preserve">users with </w:t>
      </w:r>
      <w:r>
        <w:rPr>
          <w:lang w:val="en-US" w:bidi="en-US"/>
        </w:rPr>
        <w:t xml:space="preserve">a </w:t>
      </w:r>
      <w:r>
        <w:rPr>
          <w:lang w:val="en-US" w:bidi="en-US"/>
        </w:rPr>
        <w:lastRenderedPageBreak/>
        <w:t xml:space="preserve">wealth of data and powerful tools for visualization and analysis. </w:t>
      </w:r>
      <w:r w:rsidR="00770369">
        <w:rPr>
          <w:lang w:val="en-US" w:bidi="en-US"/>
        </w:rPr>
        <w:t>Despite this,</w:t>
      </w:r>
      <w:r>
        <w:rPr>
          <w:lang w:val="en-US" w:bidi="en-US"/>
        </w:rPr>
        <w:t xml:space="preserve"> query formulation and revision can be challenging, in particular for less experienced users. These difficulties may be </w:t>
      </w:r>
      <w:r w:rsidR="00BA3358">
        <w:rPr>
          <w:lang w:val="en-US" w:bidi="en-US"/>
        </w:rPr>
        <w:t>remedied</w:t>
      </w:r>
      <w:r>
        <w:rPr>
          <w:lang w:val="en-US" w:bidi="en-US"/>
        </w:rPr>
        <w:t xml:space="preserve"> with use of an ontology to formalize the terms of interest and provide a single interface with which complex queries may be formulated. </w:t>
      </w:r>
      <w:r w:rsidR="005652CE">
        <w:rPr>
          <w:lang w:val="en-US" w:bidi="en-US"/>
        </w:rPr>
        <w:t xml:space="preserve">Streamlined access to the geospatial data in ArcGIS will support </w:t>
      </w:r>
      <w:r w:rsidR="00453048">
        <w:rPr>
          <w:lang w:val="en-US" w:bidi="en-US"/>
        </w:rPr>
        <w:t>a variety of use cases</w:t>
      </w:r>
      <w:r w:rsidR="005652CE">
        <w:rPr>
          <w:lang w:val="en-US" w:bidi="en-US"/>
        </w:rPr>
        <w:t xml:space="preserve">, and may be particularly valuable for ongoing work </w:t>
      </w:r>
      <w:r w:rsidR="00453048">
        <w:rPr>
          <w:lang w:val="en-US" w:bidi="en-US"/>
        </w:rPr>
        <w:t>towards</w:t>
      </w:r>
      <w:r w:rsidR="005652CE">
        <w:rPr>
          <w:lang w:val="en-US" w:bidi="en-US"/>
        </w:rPr>
        <w:t xml:space="preserve"> NextGen-911 services. </w:t>
      </w:r>
    </w:p>
    <w:p w14:paraId="12C2A1E2" w14:textId="174834D2" w:rsidR="00BB356A" w:rsidRDefault="00770369" w:rsidP="00BB356A">
      <w:pPr>
        <w:rPr>
          <w:highlight w:val="yellow"/>
          <w:lang w:val="en-US" w:bidi="en-US"/>
        </w:rPr>
      </w:pPr>
      <w:r>
        <w:rPr>
          <w:lang w:val="en-US" w:bidi="en-US"/>
        </w:rPr>
        <w:t xml:space="preserve">The same ontology developed to provide query support </w:t>
      </w:r>
      <w:r w:rsidR="00755319">
        <w:rPr>
          <w:lang w:val="en-US" w:bidi="en-US"/>
        </w:rPr>
        <w:t>may also</w:t>
      </w:r>
      <w:r>
        <w:rPr>
          <w:lang w:val="en-US" w:bidi="en-US"/>
        </w:rPr>
        <w:t xml:space="preserve"> </w:t>
      </w:r>
      <w:r w:rsidR="00852D36">
        <w:rPr>
          <w:lang w:val="en-US" w:bidi="en-US"/>
        </w:rPr>
        <w:t>serve as a specification of recent standardization effort</w:t>
      </w:r>
      <w:r w:rsidR="00745549">
        <w:rPr>
          <w:lang w:val="en-US" w:bidi="en-US"/>
        </w:rPr>
        <w:t xml:space="preserve">s by the </w:t>
      </w:r>
      <w:r w:rsidR="00DC4079">
        <w:rPr>
          <w:lang w:val="en-US" w:bidi="en-US"/>
        </w:rPr>
        <w:t xml:space="preserve">Canadian Transportation Infostructure </w:t>
      </w:r>
      <w:r w:rsidR="003974CD">
        <w:rPr>
          <w:lang w:val="en-US" w:bidi="en-US"/>
        </w:rPr>
        <w:t>Initiative</w:t>
      </w:r>
      <w:r w:rsidR="00BB356A">
        <w:rPr>
          <w:lang w:val="en-US" w:bidi="en-US"/>
        </w:rPr>
        <w:t xml:space="preserve"> (CTII</w:t>
      </w:r>
      <w:r>
        <w:rPr>
          <w:lang w:val="en-US" w:bidi="en-US"/>
        </w:rPr>
        <w:t>)</w:t>
      </w:r>
      <w:r w:rsidR="00755319">
        <w:rPr>
          <w:rStyle w:val="FootnoteReference"/>
          <w:lang w:val="en-US" w:bidi="en-US"/>
        </w:rPr>
        <w:footnoteReference w:id="1"/>
      </w:r>
      <w:r w:rsidR="00852D36">
        <w:rPr>
          <w:lang w:val="en-US" w:bidi="en-US"/>
        </w:rPr>
        <w:t>.</w:t>
      </w:r>
      <w:r w:rsidR="00BB356A">
        <w:rPr>
          <w:lang w:val="en-US" w:bidi="en-US"/>
        </w:rPr>
        <w:t xml:space="preserve"> The CTII is currently working to develop a Community Map of Canada</w:t>
      </w:r>
      <w:r w:rsidR="00755319">
        <w:rPr>
          <w:rStyle w:val="FootnoteReference"/>
          <w:lang w:val="en-US" w:bidi="en-US"/>
        </w:rPr>
        <w:footnoteReference w:id="2"/>
      </w:r>
      <w:r w:rsidR="00BB356A">
        <w:rPr>
          <w:lang w:val="en-US" w:bidi="en-US"/>
        </w:rPr>
        <w:t xml:space="preserve"> – a complete and accurate base</w:t>
      </w:r>
      <w:r w:rsidR="005A6FFD">
        <w:rPr>
          <w:lang w:val="en-US" w:bidi="en-US"/>
        </w:rPr>
        <w:t xml:space="preserve"> </w:t>
      </w:r>
      <w:r w:rsidR="00BB356A">
        <w:rPr>
          <w:lang w:val="en-US" w:bidi="en-US"/>
        </w:rPr>
        <w:t>map of Canada that is created by integrating data from various municipalities and other regions. Central to this initiative is the GeoFoundation Exchange (GFX)</w:t>
      </w:r>
      <w:r w:rsidR="00755319">
        <w:rPr>
          <w:rStyle w:val="FootnoteReference"/>
          <w:lang w:val="en-US" w:bidi="en-US"/>
        </w:rPr>
        <w:footnoteReference w:id="3"/>
      </w:r>
      <w:r w:rsidR="00BB356A">
        <w:rPr>
          <w:lang w:val="en-US" w:bidi="en-US"/>
        </w:rPr>
        <w:t>, an effort to collect, unify, and publish base</w:t>
      </w:r>
      <w:r w:rsidR="005A6FFD">
        <w:rPr>
          <w:lang w:val="en-US" w:bidi="en-US"/>
        </w:rPr>
        <w:t xml:space="preserve"> </w:t>
      </w:r>
      <w:r w:rsidR="00BB356A">
        <w:rPr>
          <w:lang w:val="en-US" w:bidi="en-US"/>
        </w:rPr>
        <w:t>map data.</w:t>
      </w:r>
      <w:r>
        <w:rPr>
          <w:lang w:val="en-US" w:bidi="en-US"/>
        </w:rPr>
        <w:t xml:space="preserve"> Beyond this, there may be opportunities to employ the ontology for automated reasoning services such as classification or validation.</w:t>
      </w:r>
    </w:p>
    <w:p w14:paraId="57A6ED4E" w14:textId="643A5E73" w:rsidR="001A169D" w:rsidRDefault="001A169D" w:rsidP="00BB356A">
      <w:pPr>
        <w:rPr>
          <w:lang w:val="en-US" w:bidi="en-US"/>
        </w:rPr>
      </w:pPr>
      <w:r>
        <w:rPr>
          <w:lang w:val="en-US" w:bidi="en-US"/>
        </w:rPr>
        <w:t xml:space="preserve">An initial set of CQs was identified to explore the </w:t>
      </w:r>
      <w:r w:rsidR="00770369">
        <w:rPr>
          <w:lang w:val="en-US" w:bidi="en-US"/>
        </w:rPr>
        <w:t>use of the ontology for query support</w:t>
      </w:r>
      <w:r>
        <w:rPr>
          <w:lang w:val="en-US" w:bidi="en-US"/>
        </w:rPr>
        <w:t xml:space="preserve">. These CQs </w:t>
      </w:r>
      <w:r w:rsidR="00BB356A">
        <w:rPr>
          <w:lang w:val="en-US" w:bidi="en-US"/>
        </w:rPr>
        <w:t xml:space="preserve">are example queries requiring the combination of multiple </w:t>
      </w:r>
      <w:r>
        <w:rPr>
          <w:lang w:val="en-US" w:bidi="en-US"/>
        </w:rPr>
        <w:t xml:space="preserve">GFX datasets </w:t>
      </w:r>
      <w:r w:rsidR="00BB356A">
        <w:rPr>
          <w:lang w:val="en-US" w:bidi="en-US"/>
        </w:rPr>
        <w:t xml:space="preserve">to retrieve the required information. They are derived from </w:t>
      </w:r>
      <w:r>
        <w:rPr>
          <w:lang w:val="en-US" w:bidi="en-US"/>
        </w:rPr>
        <w:t xml:space="preserve">a prototype </w:t>
      </w:r>
      <w:r w:rsidR="00BB356A">
        <w:rPr>
          <w:lang w:val="en-US" w:bidi="en-US"/>
        </w:rPr>
        <w:t xml:space="preserve">application that requires </w:t>
      </w:r>
      <w:r>
        <w:rPr>
          <w:lang w:val="en-US" w:bidi="en-US"/>
        </w:rPr>
        <w:t>contextual information about a particular route.</w:t>
      </w:r>
    </w:p>
    <w:p w14:paraId="314CFF9A" w14:textId="02A43188" w:rsidR="00893232" w:rsidRDefault="00893232" w:rsidP="00574D94">
      <w:pPr>
        <w:ind w:firstLine="432"/>
        <w:rPr>
          <w:lang w:val="en-US" w:bidi="en-US"/>
        </w:rPr>
      </w:pPr>
      <w:r>
        <w:rPr>
          <w:lang w:val="en-US" w:bidi="en-US"/>
        </w:rPr>
        <w:t>CQ5-1:</w:t>
      </w:r>
      <w:r w:rsidR="00574D94">
        <w:rPr>
          <w:lang w:val="en-US" w:bidi="en-US"/>
        </w:rPr>
        <w:t xml:space="preserve"> </w:t>
      </w:r>
      <w:r w:rsidR="001A169D">
        <w:rPr>
          <w:lang w:val="en-US" w:bidi="en-US"/>
        </w:rPr>
        <w:t>What neighbourhood(s) does a particular route go through?</w:t>
      </w:r>
    </w:p>
    <w:p w14:paraId="700CE0FB" w14:textId="1AEB936C" w:rsidR="00B978C9" w:rsidRDefault="00B978C9" w:rsidP="00574D94">
      <w:pPr>
        <w:ind w:firstLine="432"/>
        <w:rPr>
          <w:lang w:val="en-US" w:bidi="en-US"/>
        </w:rPr>
      </w:pPr>
      <w:r>
        <w:rPr>
          <w:lang w:val="en-US" w:bidi="en-US"/>
        </w:rPr>
        <w:t xml:space="preserve">CQ5-2: </w:t>
      </w:r>
      <w:r w:rsidR="00EE5F04">
        <w:rPr>
          <w:lang w:val="en-US" w:bidi="en-US"/>
        </w:rPr>
        <w:t>What types of land use does a particular route go through?</w:t>
      </w:r>
    </w:p>
    <w:p w14:paraId="5A83497C" w14:textId="0F41162D" w:rsidR="00EE5F04" w:rsidRDefault="00EE5F04" w:rsidP="00574D94">
      <w:pPr>
        <w:ind w:firstLine="432"/>
        <w:rPr>
          <w:lang w:val="en-US" w:bidi="en-US"/>
        </w:rPr>
      </w:pPr>
      <w:r>
        <w:rPr>
          <w:lang w:val="en-US" w:bidi="en-US"/>
        </w:rPr>
        <w:t>CQ5-3: What types of land cover does a particular route go through?</w:t>
      </w:r>
    </w:p>
    <w:p w14:paraId="4EFC7A2A" w14:textId="3A30FAF2" w:rsidR="00EE5F04" w:rsidRDefault="00EE5F04" w:rsidP="00574D94">
      <w:pPr>
        <w:ind w:firstLine="432"/>
        <w:rPr>
          <w:lang w:val="en-US" w:bidi="en-US"/>
        </w:rPr>
      </w:pPr>
      <w:r>
        <w:rPr>
          <w:lang w:val="en-US" w:bidi="en-US"/>
        </w:rPr>
        <w:t>CQ5-4: What points of interest does a particular route pass by?</w:t>
      </w:r>
    </w:p>
    <w:p w14:paraId="0417F8C0" w14:textId="1BAF8B2F" w:rsidR="00EE5F04" w:rsidRDefault="00EE5F04" w:rsidP="00574D94">
      <w:pPr>
        <w:ind w:firstLine="432"/>
        <w:rPr>
          <w:lang w:val="en-US" w:bidi="en-US"/>
        </w:rPr>
      </w:pPr>
      <w:r>
        <w:rPr>
          <w:lang w:val="en-US" w:bidi="en-US"/>
        </w:rPr>
        <w:t>CQ5-5: What types of road does a particular route travel on?</w:t>
      </w:r>
    </w:p>
    <w:p w14:paraId="387B3B27" w14:textId="23FAE184" w:rsidR="00EE5F04" w:rsidRDefault="00EE5F04" w:rsidP="00574D94">
      <w:pPr>
        <w:ind w:firstLine="432"/>
        <w:rPr>
          <w:lang w:val="en-US" w:bidi="en-US"/>
        </w:rPr>
      </w:pPr>
      <w:r>
        <w:rPr>
          <w:lang w:val="en-US" w:bidi="en-US"/>
        </w:rPr>
        <w:lastRenderedPageBreak/>
        <w:t>CQ5-6: What (if any) parts of a route travel on a road segment that is above grade?</w:t>
      </w:r>
    </w:p>
    <w:p w14:paraId="08E10F8C" w14:textId="547D5262" w:rsidR="001A169D" w:rsidRPr="00852D36" w:rsidRDefault="00EE5F04" w:rsidP="00133C73">
      <w:pPr>
        <w:ind w:firstLine="432"/>
        <w:rPr>
          <w:lang w:val="en-US" w:bidi="en-US"/>
        </w:rPr>
      </w:pPr>
      <w:r>
        <w:rPr>
          <w:lang w:val="en-US" w:bidi="en-US"/>
        </w:rPr>
        <w:t>CQ5-7: What (if any) parts of a route travel on a road segment that is below grade?</w:t>
      </w:r>
    </w:p>
    <w:p w14:paraId="7A55DEC6" w14:textId="58CC99C4" w:rsidR="00196B6E" w:rsidRDefault="00196B6E" w:rsidP="00EA354A">
      <w:pPr>
        <w:pStyle w:val="Heading1"/>
      </w:pPr>
      <w:bookmarkStart w:id="54" w:name="_Ref35255109"/>
      <w:bookmarkStart w:id="55" w:name="_Toc35260244"/>
      <w:r>
        <w:t>Urban System Characteristics and Behaviour</w:t>
      </w:r>
      <w:bookmarkEnd w:id="38"/>
      <w:bookmarkEnd w:id="54"/>
      <w:bookmarkEnd w:id="55"/>
    </w:p>
    <w:p w14:paraId="4B504099" w14:textId="6C34C1E0" w:rsidR="00890347" w:rsidRPr="00105569" w:rsidRDefault="00654012" w:rsidP="00EA354A">
      <w:r w:rsidRPr="00105569">
        <w:t xml:space="preserve">In </w:t>
      </w:r>
      <w:r w:rsidR="001816C2">
        <w:t xml:space="preserve">our analysis of the requirements for an ontology for </w:t>
      </w:r>
      <w:r w:rsidRPr="00105569">
        <w:t xml:space="preserve">the </w:t>
      </w:r>
      <w:r w:rsidR="00680235" w:rsidRPr="00105569">
        <w:t>urban system</w:t>
      </w:r>
      <w:r w:rsidRPr="00105569">
        <w:t>, we recognize</w:t>
      </w:r>
      <w:r w:rsidR="00433B71">
        <w:t>d</w:t>
      </w:r>
      <w:r w:rsidRPr="00105569">
        <w:t xml:space="preserve"> the following key concepts</w:t>
      </w:r>
      <w:r w:rsidR="00CC7784" w:rsidRPr="00105569">
        <w:t xml:space="preserve"> that must be defined</w:t>
      </w:r>
      <w:r w:rsidRPr="00105569">
        <w:t>:</w:t>
      </w:r>
    </w:p>
    <w:p w14:paraId="60CB125C" w14:textId="77777777" w:rsidR="00512299" w:rsidRPr="00105569" w:rsidRDefault="00512299" w:rsidP="009E4A69">
      <w:pPr>
        <w:pStyle w:val="ListParagraph"/>
      </w:pPr>
      <w:r w:rsidRPr="00105569">
        <w:t>Person</w:t>
      </w:r>
    </w:p>
    <w:p w14:paraId="698C3906" w14:textId="77777777" w:rsidR="00512299" w:rsidRPr="00105569" w:rsidRDefault="00512299" w:rsidP="009E4A69">
      <w:pPr>
        <w:pStyle w:val="ListParagraph"/>
      </w:pPr>
      <w:r w:rsidRPr="00105569">
        <w:t>Organization</w:t>
      </w:r>
    </w:p>
    <w:p w14:paraId="437480B5" w14:textId="77777777" w:rsidR="00B849EF" w:rsidRPr="00105569" w:rsidRDefault="00B849EF" w:rsidP="009E4A69">
      <w:pPr>
        <w:pStyle w:val="ListParagraph"/>
      </w:pPr>
      <w:r w:rsidRPr="00105569">
        <w:t>Household</w:t>
      </w:r>
    </w:p>
    <w:p w14:paraId="677A7E50" w14:textId="77777777" w:rsidR="00512299" w:rsidRPr="00105569" w:rsidRDefault="00512299" w:rsidP="009E4A69">
      <w:pPr>
        <w:pStyle w:val="ListParagraph"/>
      </w:pPr>
      <w:r w:rsidRPr="00105569">
        <w:t>Building</w:t>
      </w:r>
    </w:p>
    <w:p w14:paraId="614CA5BE" w14:textId="77777777" w:rsidR="00512299" w:rsidRPr="00105569" w:rsidRDefault="00512299" w:rsidP="009E4A69">
      <w:pPr>
        <w:pStyle w:val="ListParagraph"/>
      </w:pPr>
      <w:r w:rsidRPr="00105569">
        <w:t>Parking</w:t>
      </w:r>
    </w:p>
    <w:p w14:paraId="547F4C54" w14:textId="77777777" w:rsidR="00B849EF" w:rsidRPr="00105569" w:rsidRDefault="00B849EF" w:rsidP="009E4A69">
      <w:pPr>
        <w:pStyle w:val="ListParagraph"/>
      </w:pPr>
      <w:r w:rsidRPr="00105569">
        <w:t>Vehicle</w:t>
      </w:r>
    </w:p>
    <w:p w14:paraId="32A01858" w14:textId="77777777" w:rsidR="00B849EF" w:rsidRPr="00105569" w:rsidRDefault="00B849EF" w:rsidP="009E4A69">
      <w:pPr>
        <w:pStyle w:val="ListParagraph"/>
      </w:pPr>
      <w:r w:rsidRPr="00105569">
        <w:t>Transportation Networks</w:t>
      </w:r>
    </w:p>
    <w:p w14:paraId="42D2BC0A" w14:textId="2B680382" w:rsidR="00512299" w:rsidRPr="00105569" w:rsidRDefault="00E31A2A" w:rsidP="009E4A69">
      <w:pPr>
        <w:pStyle w:val="ListParagraph"/>
      </w:pPr>
      <w:r>
        <w:t xml:space="preserve">Public </w:t>
      </w:r>
      <w:r w:rsidR="00512299" w:rsidRPr="00105569">
        <w:t>Transit</w:t>
      </w:r>
    </w:p>
    <w:p w14:paraId="29849DD5" w14:textId="77777777" w:rsidR="00512299" w:rsidRPr="00105569" w:rsidRDefault="00B849EF" w:rsidP="009E4A69">
      <w:pPr>
        <w:pStyle w:val="ListParagraph"/>
      </w:pPr>
      <w:r w:rsidRPr="00105569">
        <w:t>Land Use</w:t>
      </w:r>
    </w:p>
    <w:p w14:paraId="5FA7B1D2" w14:textId="77777777" w:rsidR="00B849EF" w:rsidRPr="00105569" w:rsidRDefault="00B849EF" w:rsidP="009E4A69">
      <w:pPr>
        <w:pStyle w:val="ListParagraph"/>
      </w:pPr>
      <w:r w:rsidRPr="00105569">
        <w:t>Travel</w:t>
      </w:r>
    </w:p>
    <w:p w14:paraId="62C30242" w14:textId="692DF24C" w:rsidR="00161997" w:rsidRDefault="00654012" w:rsidP="00EA354A">
      <w:r>
        <w:t>The semantics of each of these concepts will be defined by a</w:t>
      </w:r>
      <w:r w:rsidR="001816C2">
        <w:t xml:space="preserve"> distinct</w:t>
      </w:r>
      <w:r>
        <w:t xml:space="preserve"> ontology. </w:t>
      </w:r>
      <w:r w:rsidR="001816C2">
        <w:t>Each</w:t>
      </w:r>
      <w:r>
        <w:t xml:space="preserve"> ontolog</w:t>
      </w:r>
      <w:r w:rsidR="001816C2">
        <w:t xml:space="preserve">y </w:t>
      </w:r>
      <w:r w:rsidR="005D4E06">
        <w:t>will</w:t>
      </w:r>
      <w:r>
        <w:t xml:space="preserve"> then be </w:t>
      </w:r>
      <w:r w:rsidR="001816C2">
        <w:t>composed to create</w:t>
      </w:r>
      <w:r w:rsidR="00680235">
        <w:t xml:space="preserve"> the iCity </w:t>
      </w:r>
      <w:r w:rsidR="001816C2">
        <w:t xml:space="preserve">TPSO, </w:t>
      </w:r>
      <w:r w:rsidR="00680235">
        <w:t>to</w:t>
      </w:r>
      <w:r>
        <w:t xml:space="preserve"> define the urban system and its behaviour</w:t>
      </w:r>
      <w:r w:rsidR="001816C2">
        <w:t>:</w:t>
      </w:r>
      <w:r>
        <w:t xml:space="preserve"> its population, land use, transportation infrastructure, and the travel that occurs within it. This representation may then be extended</w:t>
      </w:r>
      <w:r w:rsidR="001816C2">
        <w:t xml:space="preserve"> as required</w:t>
      </w:r>
      <w:r>
        <w:t xml:space="preserve"> to capture the individual applications</w:t>
      </w:r>
      <w:r w:rsidR="001816C2">
        <w:t>,</w:t>
      </w:r>
      <w:r>
        <w:t xml:space="preserve"> so that they may be integrated with one another and sufficiently well-defined so as to be shareable and reproducible with the research community.</w:t>
      </w:r>
      <w:r w:rsidR="00BA1ACD">
        <w:t xml:space="preserve"> </w:t>
      </w:r>
      <w:r w:rsidR="001816C2">
        <w:t>In addition to these domain-specific ontologies, a set of f</w:t>
      </w:r>
      <w:r w:rsidR="009226EE">
        <w:t xml:space="preserve">oundational </w:t>
      </w:r>
      <w:r w:rsidR="001816C2">
        <w:t>o</w:t>
      </w:r>
      <w:r w:rsidR="009226EE">
        <w:t xml:space="preserve">ntologies </w:t>
      </w:r>
      <w:r w:rsidR="002918B6">
        <w:t xml:space="preserve">will be also required in order to </w:t>
      </w:r>
      <w:r w:rsidR="00520123">
        <w:t>define core concepts that apply acr</w:t>
      </w:r>
      <w:r w:rsidR="002918B6">
        <w:t>oss t</w:t>
      </w:r>
      <w:r w:rsidR="009226EE">
        <w:t>he transportation domain. The</w:t>
      </w:r>
      <w:r w:rsidR="002918B6">
        <w:t>s</w:t>
      </w:r>
      <w:r w:rsidR="009226EE">
        <w:t>e will be</w:t>
      </w:r>
      <w:r w:rsidR="002918B6">
        <w:t xml:space="preserve"> introduced first, followed by the presentation of </w:t>
      </w:r>
      <w:r w:rsidR="00CC6B8B">
        <w:t xml:space="preserve">each </w:t>
      </w:r>
      <w:r w:rsidR="001816C2">
        <w:t>domain-specific</w:t>
      </w:r>
      <w:r w:rsidR="00CC6B8B">
        <w:t xml:space="preserve"> ontology in more detail</w:t>
      </w:r>
      <w:r w:rsidR="002918B6">
        <w:t>.</w:t>
      </w:r>
      <w:r w:rsidR="00547C0F">
        <w:t xml:space="preserve"> </w:t>
      </w:r>
    </w:p>
    <w:p w14:paraId="4B3315A8" w14:textId="6CA66189" w:rsidR="00510412" w:rsidRDefault="00510412" w:rsidP="00510412">
      <w:pPr>
        <w:pStyle w:val="Heading2"/>
      </w:pPr>
      <w:bookmarkStart w:id="56" w:name="_Toc35260269"/>
      <w:bookmarkStart w:id="57" w:name="_Ref35947125"/>
      <w:r>
        <w:t>Pragmatic</w:t>
      </w:r>
      <w:r>
        <w:t xml:space="preserve"> Design Practices</w:t>
      </w:r>
      <w:bookmarkEnd w:id="56"/>
      <w:bookmarkEnd w:id="57"/>
    </w:p>
    <w:p w14:paraId="01D2B523" w14:textId="2EA02EDE" w:rsidR="00510412" w:rsidRDefault="00510412" w:rsidP="00510412">
      <w:r>
        <w:rPr>
          <w:lang w:val="en-US" w:bidi="en-US"/>
        </w:rPr>
        <w:t>Before presenting the ontologies</w:t>
      </w:r>
      <w:r>
        <w:rPr>
          <w:lang w:val="en-US" w:bidi="en-US"/>
        </w:rPr>
        <w:t>, we summarize and explain the</w:t>
      </w:r>
      <w:r>
        <w:rPr>
          <w:lang w:val="en-US" w:bidi="en-US"/>
        </w:rPr>
        <w:t xml:space="preserve"> pragmatic </w:t>
      </w:r>
      <w:r>
        <w:rPr>
          <w:lang w:val="en-US" w:bidi="en-US"/>
        </w:rPr>
        <w:t xml:space="preserve">design practices that were adopted in the creation of the ontologies. These practices do not pertain to the semantic </w:t>
      </w:r>
      <w:r>
        <w:rPr>
          <w:lang w:val="en-US" w:bidi="en-US"/>
        </w:rPr>
        <w:lastRenderedPageBreak/>
        <w:t xml:space="preserve">definitions, but rather are adopted to address </w:t>
      </w:r>
      <w:r>
        <w:rPr>
          <w:lang w:val="en-US" w:bidi="en-US"/>
        </w:rPr>
        <w:t>practical</w:t>
      </w:r>
      <w:r>
        <w:rPr>
          <w:lang w:val="en-US" w:bidi="en-US"/>
        </w:rPr>
        <w:t xml:space="preserve"> concerns regarding the organization and maintenance of the ontologies. </w:t>
      </w:r>
    </w:p>
    <w:p w14:paraId="0B7BB0CC" w14:textId="59535D5D" w:rsidR="00510412" w:rsidRDefault="00510412" w:rsidP="00510412">
      <w:pPr>
        <w:pStyle w:val="ListParagraph"/>
        <w:numPr>
          <w:ilvl w:val="0"/>
          <w:numId w:val="10"/>
        </w:numPr>
      </w:pPr>
      <w:r w:rsidRPr="00E80D3C">
        <w:t>Organizational terms</w:t>
      </w:r>
      <w:r>
        <w:t xml:space="preserve"> f</w:t>
      </w:r>
      <w:r w:rsidRPr="00E80D3C">
        <w:t>or reuse</w:t>
      </w:r>
      <w:r>
        <w:t>d</w:t>
      </w:r>
      <w:r w:rsidRPr="00E80D3C">
        <w:t xml:space="preserve"> (import</w:t>
      </w:r>
      <w:r>
        <w:t>ed</w:t>
      </w:r>
      <w:r w:rsidRPr="00E80D3C">
        <w:t xml:space="preserve">) </w:t>
      </w:r>
      <w:commentRangeStart w:id="58"/>
      <w:r>
        <w:t>ontologies</w:t>
      </w:r>
      <w:commentRangeEnd w:id="58"/>
      <w:r w:rsidR="0059306E">
        <w:rPr>
          <w:rStyle w:val="CommentReference"/>
        </w:rPr>
        <w:commentReference w:id="58"/>
      </w:r>
      <w:r>
        <w:t xml:space="preserve">: </w:t>
      </w:r>
      <w:r w:rsidRPr="00E80D3C">
        <w:t xml:space="preserve">In order to create the required groupings under organizational subclasses, it is easiest to merge the imported ontology into the iCity </w:t>
      </w:r>
      <w:r>
        <w:t>directory</w:t>
      </w:r>
      <w:r w:rsidRPr="00E80D3C">
        <w:t xml:space="preserve"> (e.g. icity/Time/). This allows for the addition of organizational subclass assertions (e.g. TemporalEntity subclassOf TimeOntologyThing) and also ensures that the appropriate version is captured/reused as a snapshot. This prevents any issues should versioning IRIs not be used by the ontology’s author</w:t>
      </w:r>
      <w:r>
        <w:t>s</w:t>
      </w:r>
      <w:r w:rsidRPr="00E80D3C">
        <w:t>.</w:t>
      </w:r>
    </w:p>
    <w:p w14:paraId="233A349E" w14:textId="79E5A044" w:rsidR="00510412" w:rsidRDefault="00510412" w:rsidP="00510412">
      <w:pPr>
        <w:pStyle w:val="ListParagraph"/>
        <w:numPr>
          <w:ilvl w:val="0"/>
          <w:numId w:val="10"/>
        </w:numPr>
      </w:pPr>
      <w:r>
        <w:t>IRI reference instead of import for large vocabularies (e.g. schema.org)</w:t>
      </w:r>
      <w:r>
        <w:t xml:space="preserve">: </w:t>
      </w:r>
      <w:r w:rsidRPr="00510412">
        <w:rPr>
          <w:highlight w:val="yellow"/>
        </w:rPr>
        <w:t>to do</w:t>
      </w:r>
    </w:p>
    <w:p w14:paraId="22B53802" w14:textId="4C2AA202" w:rsidR="00510412" w:rsidRDefault="00510412" w:rsidP="00EA354A">
      <w:pPr>
        <w:pStyle w:val="ListParagraph"/>
        <w:numPr>
          <w:ilvl w:val="0"/>
          <w:numId w:val="10"/>
        </w:numPr>
      </w:pPr>
      <w:r>
        <w:t>Identifying expressivity</w:t>
      </w:r>
      <w:r>
        <w:t xml:space="preserve"> limitations: if semantics cannot be precisely captured in OWL, it should at least be represented in the OWL ontology, defined in natural language, and ideally in the future they may be captured in some more expressive extension.</w:t>
      </w:r>
    </w:p>
    <w:p w14:paraId="055E0A49" w14:textId="37833FFD" w:rsidR="00520123" w:rsidRDefault="00520123" w:rsidP="00EA354A">
      <w:pPr>
        <w:pStyle w:val="Heading2"/>
      </w:pPr>
      <w:bookmarkStart w:id="59" w:name="_Toc35260245"/>
      <w:r>
        <w:t>Foundational Ontolog</w:t>
      </w:r>
      <w:r w:rsidR="0073758C">
        <w:t>ies</w:t>
      </w:r>
      <w:bookmarkEnd w:id="59"/>
    </w:p>
    <w:p w14:paraId="0F2D5992" w14:textId="56DAFE87" w:rsidR="00520123" w:rsidRDefault="00520123" w:rsidP="00EA354A">
      <w:r>
        <w:t xml:space="preserve">In addition to the concepts that are specific to an urban system, </w:t>
      </w:r>
      <w:r w:rsidR="002056D3">
        <w:t>there exist</w:t>
      </w:r>
      <w:r>
        <w:t xml:space="preserve"> foundational concepts</w:t>
      </w:r>
      <w:r w:rsidR="00F80A7E">
        <w:t>,</w:t>
      </w:r>
      <w:r>
        <w:t xml:space="preserve"> </w:t>
      </w:r>
      <w:r w:rsidR="00F80A7E">
        <w:t xml:space="preserve">such as space and time, </w:t>
      </w:r>
      <w:r w:rsidR="002056D3">
        <w:t xml:space="preserve">that </w:t>
      </w:r>
      <w:r>
        <w:t xml:space="preserve">are required to fully define the domain. </w:t>
      </w:r>
      <w:r w:rsidR="00F80A7E">
        <w:t>E</w:t>
      </w:r>
      <w:r>
        <w:t xml:space="preserve">ach </w:t>
      </w:r>
      <w:r w:rsidR="002056D3">
        <w:t xml:space="preserve">concept is </w:t>
      </w:r>
      <w:r>
        <w:t xml:space="preserve">defined </w:t>
      </w:r>
      <w:r w:rsidR="002056D3">
        <w:t xml:space="preserve">its </w:t>
      </w:r>
      <w:r>
        <w:t xml:space="preserve">own </w:t>
      </w:r>
      <w:r w:rsidR="00F80A7E">
        <w:t xml:space="preserve">foundational </w:t>
      </w:r>
      <w:r>
        <w:t>ontology</w:t>
      </w:r>
      <w:r w:rsidR="00F80A7E">
        <w:t>, described below</w:t>
      </w:r>
      <w:r>
        <w:t>.</w:t>
      </w:r>
    </w:p>
    <w:p w14:paraId="59D1F14E" w14:textId="1DBB9CBD" w:rsidR="00520123" w:rsidRDefault="003F552F" w:rsidP="00EA354A">
      <w:pPr>
        <w:pStyle w:val="Heading3"/>
      </w:pPr>
      <w:bookmarkStart w:id="60" w:name="_Toc35260246"/>
      <w:r>
        <w:t xml:space="preserve">Location </w:t>
      </w:r>
      <w:r w:rsidR="00520123">
        <w:t>Ontology</w:t>
      </w:r>
      <w:bookmarkEnd w:id="60"/>
    </w:p>
    <w:p w14:paraId="184DF71D" w14:textId="145711C4" w:rsidR="0081005F" w:rsidRPr="004D480B" w:rsidRDefault="0089518D" w:rsidP="00E23879">
      <w:pPr>
        <w:rPr>
          <w:i/>
        </w:rPr>
      </w:pPr>
      <w:r>
        <w:rPr>
          <w:i/>
        </w:rPr>
        <w:t>http://ontology.eil.utoronto.ca/icity/</w:t>
      </w:r>
      <w:r w:rsidR="007978A3">
        <w:rPr>
          <w:i/>
        </w:rPr>
        <w:t>SpatialLoc</w:t>
      </w:r>
      <w:r w:rsidR="00AC0B4C">
        <w:rPr>
          <w:i/>
        </w:rPr>
        <w:t>.owl</w:t>
      </w:r>
    </w:p>
    <w:p w14:paraId="28903FDD" w14:textId="7E8D8A21" w:rsidR="0081005F" w:rsidRDefault="0081005F" w:rsidP="0081005F">
      <w:r>
        <w:t xml:space="preserve">To effectively capture the location of some object, several concepts must be introduced.  First, a distinction must be made between the object and its location. Objects </w:t>
      </w:r>
      <w:r w:rsidR="006D74DC">
        <w:t xml:space="preserve">may occupy or otherwise be associated with </w:t>
      </w:r>
      <w:r>
        <w:t>some location</w:t>
      </w:r>
      <w:r w:rsidR="006D74DC">
        <w:t xml:space="preserve"> – that is, a </w:t>
      </w:r>
      <w:r>
        <w:t>region in space</w:t>
      </w:r>
      <w:r w:rsidR="006D74DC">
        <w:t xml:space="preserve"> or</w:t>
      </w:r>
      <w:r>
        <w:t xml:space="preserve"> a so-called spatial</w:t>
      </w:r>
      <w:r w:rsidR="006D74DC">
        <w:t xml:space="preserve"> “feature”</w:t>
      </w:r>
      <w:r>
        <w:t xml:space="preserve">.  The ontology must not only support a representation of these concepts, but of </w:t>
      </w:r>
      <w:r w:rsidR="006D74DC">
        <w:t xml:space="preserve">the </w:t>
      </w:r>
      <w:r>
        <w:t xml:space="preserve">relationships between spatial features. In particular, topological relationships are important as they allow for the identification of how one area in space is situated relative to another. For example, is one area contained in another? Are two areas </w:t>
      </w:r>
      <w:r w:rsidR="00462FCB">
        <w:t xml:space="preserve">touching, or </w:t>
      </w:r>
      <w:r>
        <w:t xml:space="preserve">disconnected?  </w:t>
      </w:r>
    </w:p>
    <w:p w14:paraId="40EEBCB4" w14:textId="443DBB75" w:rsidR="0081005F" w:rsidRPr="004B447F" w:rsidRDefault="0081005F" w:rsidP="0081005F">
      <w:pPr>
        <w:rPr>
          <w:i/>
        </w:rPr>
      </w:pPr>
      <w:r>
        <w:t xml:space="preserve">Finally, to precisely describe the location of an object in space, some notion of geometry is required. This is important to represent the quantitative aspects of the feature, which may be </w:t>
      </w:r>
      <w:r w:rsidR="00462FCB">
        <w:t>captured in the data</w:t>
      </w:r>
      <w:r>
        <w:t xml:space="preserve"> as a point or perhaps as a polygon or a line. </w:t>
      </w:r>
    </w:p>
    <w:p w14:paraId="21CA20CE" w14:textId="77777777" w:rsidR="0081005F" w:rsidRDefault="0081005F" w:rsidP="00882108">
      <w:pPr>
        <w:pStyle w:val="Heading4"/>
      </w:pPr>
      <w:r>
        <w:lastRenderedPageBreak/>
        <w:t>The Ontology</w:t>
      </w:r>
    </w:p>
    <w:p w14:paraId="62594963" w14:textId="23FA6869" w:rsidR="0081005F" w:rsidRDefault="0081005F" w:rsidP="0081005F">
      <w:r>
        <w:t xml:space="preserve">The Location ontology reuses and extends the </w:t>
      </w:r>
      <w:r w:rsidR="00C01762">
        <w:t xml:space="preserve">ontology developed as part of the </w:t>
      </w:r>
      <w:r>
        <w:t xml:space="preserve">GeoSPARQL </w:t>
      </w:r>
      <w:r w:rsidR="00C01762">
        <w:t xml:space="preserve">standard </w:t>
      </w:r>
      <w:r>
        <w:fldChar w:fldCharType="begin"/>
      </w:r>
      <w:r w:rsidR="001608B3">
        <w:instrText xml:space="preserve"> ADDIN EN.CITE &lt;EndNote&gt;&lt;Cite&gt;&lt;Author&gt;Battle&lt;/Author&gt;&lt;Year&gt;2011&lt;/Year&gt;&lt;IDText&gt;Linking geospatial data with GeoSPARQL&lt;/IDText&gt;&lt;DisplayText&gt;[8]&lt;/DisplayText&gt;&lt;record&gt;&lt;titles&gt;&lt;title&gt;Linking geospatial data with GeoSPARQL&lt;/title&gt;&lt;secondary-title&gt;Semant Web J Interoperability, Usability, Appl. Accessed&lt;/secondary-title&gt;&lt;/titles&gt;&lt;contributors&gt;&lt;authors&gt;&lt;author&gt;Battle, Robert&lt;/author&gt;&lt;author&gt;Kolas, Dave&lt;/author&gt;&lt;/authors&gt;&lt;/contributors&gt;&lt;added-date format="utc"&gt;1560869497&lt;/added-date&gt;&lt;ref-type name="Journal Article"&gt;17&lt;/ref-type&gt;&lt;dates&gt;&lt;year&gt;2011&lt;/year&gt;&lt;/dates&gt;&lt;rec-number&gt;1&lt;/rec-number&gt;&lt;last-updated-date format="utc"&gt;1560869497&lt;/last-updated-date&gt;&lt;volume&gt;24&lt;/volume&gt;&lt;/record&gt;&lt;/Cite&gt;&lt;/EndNote&gt;</w:instrText>
      </w:r>
      <w:r>
        <w:fldChar w:fldCharType="separate"/>
      </w:r>
      <w:r w:rsidR="001608B3">
        <w:rPr>
          <w:noProof/>
        </w:rPr>
        <w:t>[8]</w:t>
      </w:r>
      <w:r>
        <w:fldChar w:fldCharType="end"/>
      </w:r>
      <w:r>
        <w:t xml:space="preserve"> to specify the concepts of interest. GeoSPARQL specifies </w:t>
      </w:r>
      <w:r w:rsidR="00C01762">
        <w:t>a query language for spatial data, and the ontology</w:t>
      </w:r>
      <w:r w:rsidR="00C01762">
        <w:rPr>
          <w:rStyle w:val="FootnoteReference"/>
        </w:rPr>
        <w:footnoteReference w:id="4"/>
      </w:r>
      <w:r w:rsidR="00C01762">
        <w:t xml:space="preserve"> provides a </w:t>
      </w:r>
      <w:r>
        <w:t xml:space="preserve">required vocabulary of spatial relations. It is particularly attractive as it has been published as a standard by the OGC; in addition, </w:t>
      </w:r>
      <w:r w:rsidR="00BD77A9">
        <w:t>the query functions specified in the standard</w:t>
      </w:r>
      <w:r>
        <w:t xml:space="preserve"> are implemented, to various extents, </w:t>
      </w:r>
      <w:r w:rsidR="00BD77A9">
        <w:t>by many existing triple-stores</w:t>
      </w:r>
      <w:r>
        <w:t>.</w:t>
      </w:r>
    </w:p>
    <w:p w14:paraId="4D077E97" w14:textId="77777777" w:rsidR="004262AE" w:rsidRDefault="0081005F" w:rsidP="0081005F">
      <w:r>
        <w:t xml:space="preserve">The </w:t>
      </w:r>
      <w:r w:rsidR="004262AE">
        <w:t xml:space="preserve">GeoSPARQL </w:t>
      </w:r>
      <w:r>
        <w:t xml:space="preserve">ontology represents the location of objects using two key classes: Feature and Geometry, as shown in </w:t>
      </w:r>
      <w:r>
        <w:fldChar w:fldCharType="begin"/>
      </w:r>
      <w:r>
        <w:instrText xml:space="preserve"> REF _Ref11759283 \h </w:instrText>
      </w:r>
      <w:r>
        <w:fldChar w:fldCharType="separate"/>
      </w:r>
      <w:r w:rsidR="005702D6">
        <w:t xml:space="preserve">Table </w:t>
      </w:r>
      <w:r w:rsidR="005702D6">
        <w:rPr>
          <w:noProof/>
        </w:rPr>
        <w:t>2</w:t>
      </w:r>
      <w:r>
        <w:fldChar w:fldCharType="end"/>
      </w:r>
      <w:r>
        <w:t xml:space="preserve">. A Feature is a spatial </w:t>
      </w:r>
      <w:r w:rsidR="00BD77A9">
        <w:t>region</w:t>
      </w:r>
      <w:r>
        <w:t>,</w:t>
      </w:r>
      <w:r w:rsidR="00BD77A9">
        <w:t xml:space="preserve"> whereas </w:t>
      </w:r>
      <w:r>
        <w:t xml:space="preserve">a Geometry is a more abstract object that </w:t>
      </w:r>
      <w:r w:rsidR="004262AE">
        <w:t xml:space="preserve">is </w:t>
      </w:r>
      <w:r>
        <w:t xml:space="preserve">used to </w:t>
      </w:r>
      <w:r w:rsidR="004262AE">
        <w:t xml:space="preserve">quantitively </w:t>
      </w:r>
      <w:r>
        <w:t xml:space="preserve">describe the shape of some spatial object(s). The key properties, shown in </w:t>
      </w:r>
      <w:r>
        <w:fldChar w:fldCharType="begin"/>
      </w:r>
      <w:r>
        <w:instrText xml:space="preserve"> REF _Ref11762225 \h </w:instrText>
      </w:r>
      <w:r>
        <w:fldChar w:fldCharType="separate"/>
      </w:r>
      <w:r w:rsidR="005702D6">
        <w:t xml:space="preserve">Table </w:t>
      </w:r>
      <w:r w:rsidR="005702D6">
        <w:rPr>
          <w:noProof/>
        </w:rPr>
        <w:t>3</w:t>
      </w:r>
      <w:r>
        <w:fldChar w:fldCharType="end"/>
      </w:r>
      <w:r>
        <w:t>, are largely made up of topological relations between Feature</w:t>
      </w:r>
      <w:r w:rsidR="004262AE">
        <w:t>s</w:t>
      </w:r>
      <w:r>
        <w:t xml:space="preserve">. </w:t>
      </w:r>
    </w:p>
    <w:p w14:paraId="33905839" w14:textId="77777777" w:rsidR="004262AE" w:rsidRDefault="004262AE" w:rsidP="004262AE">
      <w:r>
        <w:t>In order to capture the quantitative geospatial information, spatial features may be associated with geometry objects, via the hasGeometry property. These geometries may then be encoded with coordinate information through the specification of WKT (well-known text) values with the data property asWKT. The default reference system for the coordinate values is assumed to be WGS84. While the GeoSPARQL specification allows for the identification of alternate reference systems, captured as IRIs and concatenated with the coordinates, it should be noted that current support is not widespread or standardized, therefore automated translation between these systems should not be assumed.</w:t>
      </w:r>
    </w:p>
    <w:p w14:paraId="166150E8" w14:textId="1EC7CDB8" w:rsidR="0081005F" w:rsidRDefault="004262AE" w:rsidP="0081005F">
      <w:r>
        <w:t>We extend the GeoSPARQL ontology</w:t>
      </w:r>
      <w:r w:rsidR="0081005F">
        <w:t xml:space="preserve"> </w:t>
      </w:r>
      <w:r>
        <w:t xml:space="preserve">with </w:t>
      </w:r>
      <w:r w:rsidR="0081005F">
        <w:t xml:space="preserve">the property hasLocation to capture the relationship between objects and the spatial </w:t>
      </w:r>
      <w:r>
        <w:t>regions that</w:t>
      </w:r>
      <w:r w:rsidR="0081005F">
        <w:t xml:space="preserve"> they occupy. Similarly, the associatedLocation is introduced to capture the association of some non-spatial object to a particular location. For example, a train station may occupy a fairly large spatial location but be associated with a particular point</w:t>
      </w:r>
      <w:r>
        <w:t>, e.g. according to its address</w:t>
      </w:r>
      <w:r w:rsidR="0081005F">
        <w:t>.</w:t>
      </w:r>
      <w:r>
        <w:t xml:space="preserve"> The ontology is also extended with a specialized data property, to support implementations in the Allegrograph triple-store. The </w:t>
      </w:r>
      <w:r>
        <w:t>as_nDLatLon</w:t>
      </w:r>
      <w:r>
        <w:t xml:space="preserve"> </w:t>
      </w:r>
      <w:r>
        <w:lastRenderedPageBreak/>
        <w:t xml:space="preserve">data property allows for the association of geometries with an Allegrograph-specific datatype for </w:t>
      </w:r>
      <w:r w:rsidR="00617BFA">
        <w:t>geospatial</w:t>
      </w:r>
      <w:r>
        <w:t xml:space="preserve"> data.</w:t>
      </w:r>
    </w:p>
    <w:p w14:paraId="20FA359E" w14:textId="4E4041F5" w:rsidR="0081005F" w:rsidRDefault="0081005F" w:rsidP="0081005F">
      <w:pPr>
        <w:pStyle w:val="Caption"/>
        <w:keepNext/>
        <w:spacing w:after="120"/>
      </w:pPr>
      <w:bookmarkStart w:id="61" w:name="_Ref11759283"/>
      <w:r>
        <w:t xml:space="preserve">Table </w:t>
      </w:r>
      <w:r w:rsidR="0043363D">
        <w:fldChar w:fldCharType="begin"/>
      </w:r>
      <w:r w:rsidR="0043363D">
        <w:instrText xml:space="preserve"> SEQ Table \* ARABIC </w:instrText>
      </w:r>
      <w:r w:rsidR="0043363D">
        <w:fldChar w:fldCharType="separate"/>
      </w:r>
      <w:r w:rsidR="00B4604B">
        <w:rPr>
          <w:noProof/>
        </w:rPr>
        <w:t>2</w:t>
      </w:r>
      <w:r w:rsidR="0043363D">
        <w:rPr>
          <w:noProof/>
        </w:rPr>
        <w:fldChar w:fldCharType="end"/>
      </w:r>
      <w:bookmarkEnd w:id="61"/>
      <w:r>
        <w:t>: Key classes in the Location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433"/>
        <w:gridCol w:w="3022"/>
        <w:gridCol w:w="3895"/>
      </w:tblGrid>
      <w:tr w:rsidR="0081005F" w:rsidRPr="00D05109" w14:paraId="38A40A49" w14:textId="77777777" w:rsidTr="00D51DB1">
        <w:tc>
          <w:tcPr>
            <w:tcW w:w="2433" w:type="dxa"/>
            <w:shd w:val="clear" w:color="auto" w:fill="00FFFF"/>
          </w:tcPr>
          <w:p w14:paraId="39E7AFA9" w14:textId="77777777" w:rsidR="0081005F" w:rsidRPr="00D05109" w:rsidRDefault="0081005F" w:rsidP="00D05109">
            <w:pPr>
              <w:pStyle w:val="NoSpacing"/>
              <w:framePr w:hSpace="0" w:wrap="auto" w:vAnchor="margin" w:hAnchor="text" w:yAlign="inline"/>
            </w:pPr>
            <w:r w:rsidRPr="00D05109">
              <w:t>Object</w:t>
            </w:r>
          </w:p>
        </w:tc>
        <w:tc>
          <w:tcPr>
            <w:tcW w:w="3022" w:type="dxa"/>
            <w:shd w:val="clear" w:color="auto" w:fill="00FFFF"/>
          </w:tcPr>
          <w:p w14:paraId="084AC841" w14:textId="77777777" w:rsidR="0081005F" w:rsidRPr="00D05109" w:rsidRDefault="0081005F" w:rsidP="00D05109">
            <w:pPr>
              <w:pStyle w:val="NoSpacing"/>
              <w:framePr w:hSpace="0" w:wrap="auto" w:vAnchor="margin" w:hAnchor="text" w:yAlign="inline"/>
            </w:pPr>
            <w:r w:rsidRPr="00D05109">
              <w:t>Property</w:t>
            </w:r>
          </w:p>
        </w:tc>
        <w:tc>
          <w:tcPr>
            <w:tcW w:w="3895" w:type="dxa"/>
            <w:shd w:val="clear" w:color="auto" w:fill="00FFFF"/>
          </w:tcPr>
          <w:p w14:paraId="37F121A2" w14:textId="77777777" w:rsidR="0081005F" w:rsidRPr="00D05109" w:rsidRDefault="0081005F" w:rsidP="00D05109">
            <w:pPr>
              <w:pStyle w:val="NoSpacing"/>
              <w:framePr w:hSpace="0" w:wrap="auto" w:vAnchor="margin" w:hAnchor="text" w:yAlign="inline"/>
            </w:pPr>
            <w:r w:rsidRPr="00D05109">
              <w:t>Value</w:t>
            </w:r>
          </w:p>
        </w:tc>
      </w:tr>
      <w:tr w:rsidR="0081005F" w:rsidRPr="00D05109" w14:paraId="5828DEA1" w14:textId="77777777" w:rsidTr="00D51DB1">
        <w:tc>
          <w:tcPr>
            <w:tcW w:w="2433" w:type="dxa"/>
          </w:tcPr>
          <w:p w14:paraId="082B6279" w14:textId="77777777" w:rsidR="0081005F" w:rsidRPr="00D05109" w:rsidRDefault="0081005F" w:rsidP="00D05109">
            <w:pPr>
              <w:pStyle w:val="NoSpacing"/>
              <w:framePr w:hSpace="0" w:wrap="auto" w:vAnchor="margin" w:hAnchor="text" w:yAlign="inline"/>
            </w:pPr>
            <w:r w:rsidRPr="00D05109">
              <w:t>geo:Feature</w:t>
            </w:r>
          </w:p>
        </w:tc>
        <w:tc>
          <w:tcPr>
            <w:tcW w:w="3022" w:type="dxa"/>
          </w:tcPr>
          <w:p w14:paraId="036D682B" w14:textId="77777777" w:rsidR="0081005F" w:rsidRPr="00D05109" w:rsidRDefault="0081005F" w:rsidP="00D05109">
            <w:pPr>
              <w:pStyle w:val="NoSpacing"/>
              <w:framePr w:hSpace="0" w:wrap="auto" w:vAnchor="margin" w:hAnchor="text" w:yAlign="inline"/>
            </w:pPr>
            <w:r w:rsidRPr="00D05109">
              <w:t>rdf:subClassOf</w:t>
            </w:r>
          </w:p>
        </w:tc>
        <w:tc>
          <w:tcPr>
            <w:tcW w:w="3895" w:type="dxa"/>
          </w:tcPr>
          <w:p w14:paraId="1741F38B" w14:textId="77777777" w:rsidR="0081005F" w:rsidRPr="00D05109" w:rsidRDefault="0081005F" w:rsidP="00D05109">
            <w:pPr>
              <w:pStyle w:val="NoSpacing"/>
              <w:framePr w:hSpace="0" w:wrap="auto" w:vAnchor="margin" w:hAnchor="text" w:yAlign="inline"/>
            </w:pPr>
            <w:r w:rsidRPr="00D05109">
              <w:t>geo:SpatialObject</w:t>
            </w:r>
          </w:p>
        </w:tc>
      </w:tr>
      <w:tr w:rsidR="0081005F" w:rsidRPr="00D05109" w14:paraId="21DB4B2E" w14:textId="77777777" w:rsidTr="00D51DB1">
        <w:tc>
          <w:tcPr>
            <w:tcW w:w="2433" w:type="dxa"/>
          </w:tcPr>
          <w:p w14:paraId="32F1BD1A" w14:textId="77777777" w:rsidR="0081005F" w:rsidRPr="00D05109" w:rsidRDefault="0081005F" w:rsidP="00D05109">
            <w:pPr>
              <w:pStyle w:val="NoSpacing"/>
              <w:framePr w:hSpace="0" w:wrap="auto" w:vAnchor="margin" w:hAnchor="text" w:yAlign="inline"/>
            </w:pPr>
            <w:r w:rsidRPr="00D05109">
              <w:t>geo:Geometry</w:t>
            </w:r>
          </w:p>
        </w:tc>
        <w:tc>
          <w:tcPr>
            <w:tcW w:w="3022" w:type="dxa"/>
          </w:tcPr>
          <w:p w14:paraId="7EF05686" w14:textId="77777777" w:rsidR="0081005F" w:rsidRPr="00D05109" w:rsidDel="00722F88" w:rsidRDefault="0081005F" w:rsidP="00D05109">
            <w:pPr>
              <w:pStyle w:val="NoSpacing"/>
              <w:framePr w:hSpace="0" w:wrap="auto" w:vAnchor="margin" w:hAnchor="text" w:yAlign="inline"/>
            </w:pPr>
            <w:r w:rsidRPr="00D05109">
              <w:t>rdf:subClassOf</w:t>
            </w:r>
          </w:p>
        </w:tc>
        <w:tc>
          <w:tcPr>
            <w:tcW w:w="3895" w:type="dxa"/>
          </w:tcPr>
          <w:p w14:paraId="653448D7" w14:textId="77777777" w:rsidR="0081005F" w:rsidRPr="00D05109" w:rsidDel="00722F88" w:rsidRDefault="0081005F" w:rsidP="00D05109">
            <w:pPr>
              <w:pStyle w:val="NoSpacing"/>
              <w:framePr w:hSpace="0" w:wrap="auto" w:vAnchor="margin" w:hAnchor="text" w:yAlign="inline"/>
            </w:pPr>
            <w:r w:rsidRPr="00D05109">
              <w:t>geo:SpatialObject</w:t>
            </w:r>
          </w:p>
        </w:tc>
      </w:tr>
    </w:tbl>
    <w:p w14:paraId="74DFECD7" w14:textId="77777777" w:rsidR="0081005F" w:rsidRDefault="0081005F" w:rsidP="0081005F"/>
    <w:p w14:paraId="4D8DD8BC" w14:textId="5D7006EB" w:rsidR="0081005F" w:rsidRDefault="0081005F" w:rsidP="0081005F">
      <w:pPr>
        <w:pStyle w:val="Caption"/>
        <w:keepNext/>
        <w:spacing w:after="120"/>
      </w:pPr>
      <w:bookmarkStart w:id="62" w:name="_Ref11762225"/>
      <w:r>
        <w:t xml:space="preserve">Table </w:t>
      </w:r>
      <w:r w:rsidR="0043363D">
        <w:fldChar w:fldCharType="begin"/>
      </w:r>
      <w:r w:rsidR="0043363D">
        <w:instrText xml:space="preserve"> SEQ Table \* ARABIC </w:instrText>
      </w:r>
      <w:r w:rsidR="0043363D">
        <w:fldChar w:fldCharType="separate"/>
      </w:r>
      <w:r w:rsidR="00B4604B">
        <w:rPr>
          <w:noProof/>
        </w:rPr>
        <w:t>3</w:t>
      </w:r>
      <w:r w:rsidR="0043363D">
        <w:rPr>
          <w:noProof/>
        </w:rPr>
        <w:fldChar w:fldCharType="end"/>
      </w:r>
      <w:bookmarkEnd w:id="62"/>
      <w:r>
        <w:t>: Key properties in the Location Ontology</w:t>
      </w:r>
    </w:p>
    <w:tbl>
      <w:tblPr>
        <w:tblStyle w:val="TableGrid"/>
        <w:tblpPr w:leftFromText="180" w:rightFromText="180" w:vertAnchor="text" w:horzAnchor="margin" w:tblpY="128"/>
        <w:tblW w:w="9354" w:type="dxa"/>
        <w:tblLayout w:type="fixed"/>
        <w:tblCellMar>
          <w:top w:w="28" w:type="dxa"/>
          <w:bottom w:w="28" w:type="dxa"/>
        </w:tblCellMar>
        <w:tblLook w:val="04A0" w:firstRow="1" w:lastRow="0" w:firstColumn="1" w:lastColumn="0" w:noHBand="0" w:noVBand="1"/>
      </w:tblPr>
      <w:tblGrid>
        <w:gridCol w:w="2665"/>
        <w:gridCol w:w="3117"/>
        <w:gridCol w:w="3572"/>
      </w:tblGrid>
      <w:tr w:rsidR="0081005F" w14:paraId="23FB449C" w14:textId="77777777" w:rsidTr="00D51DB1">
        <w:tc>
          <w:tcPr>
            <w:tcW w:w="2665" w:type="dxa"/>
            <w:shd w:val="clear" w:color="auto" w:fill="00FFFF"/>
          </w:tcPr>
          <w:p w14:paraId="55C07C09" w14:textId="77777777" w:rsidR="0081005F" w:rsidRDefault="0081005F" w:rsidP="00CA60C0">
            <w:pPr>
              <w:pStyle w:val="NoSpacing"/>
              <w:framePr w:hSpace="0" w:wrap="auto" w:vAnchor="margin" w:hAnchor="text" w:yAlign="inline"/>
            </w:pPr>
            <w:r>
              <w:t>Property</w:t>
            </w:r>
            <w:r>
              <w:tab/>
            </w:r>
          </w:p>
        </w:tc>
        <w:tc>
          <w:tcPr>
            <w:tcW w:w="3117" w:type="dxa"/>
            <w:shd w:val="clear" w:color="auto" w:fill="00FFFF"/>
          </w:tcPr>
          <w:p w14:paraId="54635A02" w14:textId="77777777" w:rsidR="0081005F" w:rsidRDefault="0081005F" w:rsidP="00CA60C0">
            <w:pPr>
              <w:pStyle w:val="NoSpacing"/>
              <w:framePr w:hSpace="0" w:wrap="auto" w:vAnchor="margin" w:hAnchor="text" w:yAlign="inline"/>
            </w:pPr>
            <w:r>
              <w:t>Characteristic</w:t>
            </w:r>
          </w:p>
        </w:tc>
        <w:tc>
          <w:tcPr>
            <w:tcW w:w="3572" w:type="dxa"/>
            <w:shd w:val="clear" w:color="auto" w:fill="00FFFF"/>
          </w:tcPr>
          <w:p w14:paraId="0280D86B" w14:textId="77777777" w:rsidR="0081005F" w:rsidRDefault="0081005F" w:rsidP="00CA60C0">
            <w:pPr>
              <w:pStyle w:val="NoSpacing"/>
              <w:framePr w:hSpace="0" w:wrap="auto" w:vAnchor="margin" w:hAnchor="text" w:yAlign="inline"/>
            </w:pPr>
            <w:r>
              <w:t>Value (if applicable)</w:t>
            </w:r>
          </w:p>
        </w:tc>
      </w:tr>
      <w:tr w:rsidR="0081005F" w14:paraId="7EE445BB" w14:textId="77777777" w:rsidTr="00D51DB1">
        <w:tc>
          <w:tcPr>
            <w:tcW w:w="2665" w:type="dxa"/>
          </w:tcPr>
          <w:p w14:paraId="7983CFF0" w14:textId="77777777" w:rsidR="0081005F" w:rsidRDefault="0081005F" w:rsidP="00CA60C0">
            <w:pPr>
              <w:pStyle w:val="NoSpacing"/>
              <w:framePr w:hSpace="0" w:wrap="auto" w:vAnchor="margin" w:hAnchor="text" w:yAlign="inline"/>
            </w:pPr>
            <w:r>
              <w:t>geo:sfEquals</w:t>
            </w:r>
          </w:p>
        </w:tc>
        <w:tc>
          <w:tcPr>
            <w:tcW w:w="3117" w:type="dxa"/>
          </w:tcPr>
          <w:p w14:paraId="50CD3507" w14:textId="77777777" w:rsidR="0081005F" w:rsidRDefault="0081005F" w:rsidP="00CA60C0">
            <w:pPr>
              <w:pStyle w:val="NoSpacing"/>
              <w:framePr w:hSpace="0" w:wrap="auto" w:vAnchor="margin" w:hAnchor="text" w:yAlign="inline"/>
            </w:pPr>
            <w:r>
              <w:t>Domain and Range</w:t>
            </w:r>
          </w:p>
        </w:tc>
        <w:tc>
          <w:tcPr>
            <w:tcW w:w="3572" w:type="dxa"/>
          </w:tcPr>
          <w:p w14:paraId="6B783DB5" w14:textId="77777777" w:rsidR="0081005F" w:rsidRDefault="0081005F" w:rsidP="00CA60C0">
            <w:pPr>
              <w:pStyle w:val="NoSpacing"/>
              <w:framePr w:hSpace="0" w:wrap="auto" w:vAnchor="margin" w:hAnchor="text" w:yAlign="inline"/>
            </w:pPr>
            <w:r>
              <w:t>geo:SpatialObject</w:t>
            </w:r>
          </w:p>
        </w:tc>
      </w:tr>
      <w:tr w:rsidR="0081005F" w14:paraId="7470AEBD" w14:textId="77777777" w:rsidTr="00D51DB1">
        <w:tc>
          <w:tcPr>
            <w:tcW w:w="2665" w:type="dxa"/>
          </w:tcPr>
          <w:p w14:paraId="1654163D" w14:textId="77777777" w:rsidR="0081005F" w:rsidRDefault="0081005F" w:rsidP="00CA60C0">
            <w:pPr>
              <w:pStyle w:val="NoSpacing"/>
              <w:framePr w:hSpace="0" w:wrap="auto" w:vAnchor="margin" w:hAnchor="text" w:yAlign="inline"/>
            </w:pPr>
            <w:r>
              <w:t>geo:</w:t>
            </w:r>
            <w:r w:rsidRPr="00F51C25">
              <w:t>sfDisjoint</w:t>
            </w:r>
          </w:p>
        </w:tc>
        <w:tc>
          <w:tcPr>
            <w:tcW w:w="3117" w:type="dxa"/>
          </w:tcPr>
          <w:p w14:paraId="32E5ED04" w14:textId="77777777" w:rsidR="0081005F" w:rsidRDefault="0081005F" w:rsidP="00CA60C0">
            <w:pPr>
              <w:pStyle w:val="NoSpacing"/>
              <w:framePr w:hSpace="0" w:wrap="auto" w:vAnchor="margin" w:hAnchor="text" w:yAlign="inline"/>
            </w:pPr>
            <w:r>
              <w:t>Domain and Range</w:t>
            </w:r>
          </w:p>
        </w:tc>
        <w:tc>
          <w:tcPr>
            <w:tcW w:w="3572" w:type="dxa"/>
          </w:tcPr>
          <w:p w14:paraId="39C2778A" w14:textId="77777777" w:rsidR="0081005F" w:rsidRDefault="0081005F" w:rsidP="00CA60C0">
            <w:pPr>
              <w:pStyle w:val="NoSpacing"/>
              <w:framePr w:hSpace="0" w:wrap="auto" w:vAnchor="margin" w:hAnchor="text" w:yAlign="inline"/>
            </w:pPr>
            <w:r>
              <w:t>geo:SpatialObject</w:t>
            </w:r>
          </w:p>
        </w:tc>
      </w:tr>
      <w:tr w:rsidR="0081005F" w14:paraId="44D2855B" w14:textId="77777777" w:rsidTr="00D51DB1">
        <w:tc>
          <w:tcPr>
            <w:tcW w:w="2665" w:type="dxa"/>
          </w:tcPr>
          <w:p w14:paraId="21EC7F0D" w14:textId="77777777" w:rsidR="0081005F" w:rsidRDefault="0081005F" w:rsidP="00CA60C0">
            <w:pPr>
              <w:pStyle w:val="NoSpacing"/>
              <w:framePr w:hSpace="0" w:wrap="auto" w:vAnchor="margin" w:hAnchor="text" w:yAlign="inline"/>
            </w:pPr>
            <w:r w:rsidRPr="00F51C25">
              <w:t>geo:sfIntersects</w:t>
            </w:r>
          </w:p>
        </w:tc>
        <w:tc>
          <w:tcPr>
            <w:tcW w:w="3117" w:type="dxa"/>
          </w:tcPr>
          <w:p w14:paraId="08D2C8E7" w14:textId="77777777" w:rsidR="0081005F" w:rsidRDefault="0081005F" w:rsidP="00CA60C0">
            <w:pPr>
              <w:pStyle w:val="NoSpacing"/>
              <w:framePr w:hSpace="0" w:wrap="auto" w:vAnchor="margin" w:hAnchor="text" w:yAlign="inline"/>
            </w:pPr>
            <w:r>
              <w:t>Domain and Range</w:t>
            </w:r>
          </w:p>
        </w:tc>
        <w:tc>
          <w:tcPr>
            <w:tcW w:w="3572" w:type="dxa"/>
          </w:tcPr>
          <w:p w14:paraId="1971FBB8" w14:textId="77777777" w:rsidR="0081005F" w:rsidRDefault="0081005F" w:rsidP="00CA60C0">
            <w:pPr>
              <w:pStyle w:val="NoSpacing"/>
              <w:framePr w:hSpace="0" w:wrap="auto" w:vAnchor="margin" w:hAnchor="text" w:yAlign="inline"/>
            </w:pPr>
            <w:r>
              <w:t>geo:SpatialObject</w:t>
            </w:r>
          </w:p>
        </w:tc>
      </w:tr>
      <w:tr w:rsidR="0081005F" w14:paraId="0B0E1D9D" w14:textId="77777777" w:rsidTr="00D51DB1">
        <w:tc>
          <w:tcPr>
            <w:tcW w:w="2665" w:type="dxa"/>
          </w:tcPr>
          <w:p w14:paraId="5B52C0C9" w14:textId="77777777" w:rsidR="0081005F" w:rsidRDefault="0081005F" w:rsidP="00CA60C0">
            <w:pPr>
              <w:pStyle w:val="NoSpacing"/>
              <w:framePr w:hSpace="0" w:wrap="auto" w:vAnchor="margin" w:hAnchor="text" w:yAlign="inline"/>
            </w:pPr>
            <w:r w:rsidRPr="00F51C25">
              <w:t>geo:sfTouches</w:t>
            </w:r>
          </w:p>
        </w:tc>
        <w:tc>
          <w:tcPr>
            <w:tcW w:w="3117" w:type="dxa"/>
          </w:tcPr>
          <w:p w14:paraId="10BAB8DD" w14:textId="77777777" w:rsidR="0081005F" w:rsidRDefault="0081005F" w:rsidP="00CA60C0">
            <w:pPr>
              <w:pStyle w:val="NoSpacing"/>
              <w:framePr w:hSpace="0" w:wrap="auto" w:vAnchor="margin" w:hAnchor="text" w:yAlign="inline"/>
            </w:pPr>
            <w:r>
              <w:t>Domain and Range</w:t>
            </w:r>
          </w:p>
        </w:tc>
        <w:tc>
          <w:tcPr>
            <w:tcW w:w="3572" w:type="dxa"/>
          </w:tcPr>
          <w:p w14:paraId="6652A197" w14:textId="77777777" w:rsidR="0081005F" w:rsidRDefault="0081005F" w:rsidP="00CA60C0">
            <w:pPr>
              <w:pStyle w:val="NoSpacing"/>
              <w:framePr w:hSpace="0" w:wrap="auto" w:vAnchor="margin" w:hAnchor="text" w:yAlign="inline"/>
            </w:pPr>
            <w:r>
              <w:t>geo:SpatialObject</w:t>
            </w:r>
          </w:p>
        </w:tc>
      </w:tr>
      <w:tr w:rsidR="0081005F" w14:paraId="5E8DD5BA" w14:textId="77777777" w:rsidTr="00D51DB1">
        <w:tc>
          <w:tcPr>
            <w:tcW w:w="2665" w:type="dxa"/>
          </w:tcPr>
          <w:p w14:paraId="3792B7E6" w14:textId="77777777" w:rsidR="0081005F" w:rsidRPr="00F51C25" w:rsidRDefault="0081005F" w:rsidP="00CA60C0">
            <w:pPr>
              <w:pStyle w:val="NoSpacing"/>
              <w:framePr w:hSpace="0" w:wrap="auto" w:vAnchor="margin" w:hAnchor="text" w:yAlign="inline"/>
            </w:pPr>
            <w:r w:rsidRPr="00F51C25">
              <w:t>geo:sfWithin</w:t>
            </w:r>
          </w:p>
        </w:tc>
        <w:tc>
          <w:tcPr>
            <w:tcW w:w="3117" w:type="dxa"/>
          </w:tcPr>
          <w:p w14:paraId="12A5BE4F" w14:textId="77777777" w:rsidR="0081005F" w:rsidRDefault="0081005F" w:rsidP="00CA60C0">
            <w:pPr>
              <w:pStyle w:val="NoSpacing"/>
              <w:framePr w:hSpace="0" w:wrap="auto" w:vAnchor="margin" w:hAnchor="text" w:yAlign="inline"/>
            </w:pPr>
            <w:r>
              <w:t>Domain and Range</w:t>
            </w:r>
          </w:p>
        </w:tc>
        <w:tc>
          <w:tcPr>
            <w:tcW w:w="3572" w:type="dxa"/>
          </w:tcPr>
          <w:p w14:paraId="7B82A8AC" w14:textId="77777777" w:rsidR="0081005F" w:rsidRDefault="0081005F" w:rsidP="00CA60C0">
            <w:pPr>
              <w:pStyle w:val="NoSpacing"/>
              <w:framePr w:hSpace="0" w:wrap="auto" w:vAnchor="margin" w:hAnchor="text" w:yAlign="inline"/>
            </w:pPr>
            <w:r>
              <w:t>geo:SpatialObject</w:t>
            </w:r>
          </w:p>
        </w:tc>
      </w:tr>
      <w:tr w:rsidR="0081005F" w14:paraId="009E5848" w14:textId="77777777" w:rsidTr="00D51DB1">
        <w:tc>
          <w:tcPr>
            <w:tcW w:w="2665" w:type="dxa"/>
          </w:tcPr>
          <w:p w14:paraId="024D3B88" w14:textId="77777777" w:rsidR="0081005F" w:rsidRPr="00F51C25" w:rsidRDefault="0081005F" w:rsidP="00CA60C0">
            <w:pPr>
              <w:pStyle w:val="NoSpacing"/>
              <w:framePr w:hSpace="0" w:wrap="auto" w:vAnchor="margin" w:hAnchor="text" w:yAlign="inline"/>
            </w:pPr>
            <w:r w:rsidRPr="00F51C25">
              <w:t>geo:sfContains</w:t>
            </w:r>
          </w:p>
        </w:tc>
        <w:tc>
          <w:tcPr>
            <w:tcW w:w="3117" w:type="dxa"/>
          </w:tcPr>
          <w:p w14:paraId="67F186A7" w14:textId="77777777" w:rsidR="0081005F" w:rsidRDefault="0081005F" w:rsidP="00CA60C0">
            <w:pPr>
              <w:pStyle w:val="NoSpacing"/>
              <w:framePr w:hSpace="0" w:wrap="auto" w:vAnchor="margin" w:hAnchor="text" w:yAlign="inline"/>
            </w:pPr>
            <w:r>
              <w:t>Domain and Range</w:t>
            </w:r>
          </w:p>
        </w:tc>
        <w:tc>
          <w:tcPr>
            <w:tcW w:w="3572" w:type="dxa"/>
          </w:tcPr>
          <w:p w14:paraId="37C7A1FE" w14:textId="77777777" w:rsidR="0081005F" w:rsidRDefault="0081005F" w:rsidP="00CA60C0">
            <w:pPr>
              <w:pStyle w:val="NoSpacing"/>
              <w:framePr w:hSpace="0" w:wrap="auto" w:vAnchor="margin" w:hAnchor="text" w:yAlign="inline"/>
            </w:pPr>
            <w:r>
              <w:t>geo:SpatialObject</w:t>
            </w:r>
          </w:p>
        </w:tc>
      </w:tr>
      <w:tr w:rsidR="0081005F" w14:paraId="68946199" w14:textId="77777777" w:rsidTr="00D51DB1">
        <w:tc>
          <w:tcPr>
            <w:tcW w:w="2665" w:type="dxa"/>
          </w:tcPr>
          <w:p w14:paraId="55AD6ED0" w14:textId="77777777" w:rsidR="0081005F" w:rsidRPr="00F51C25" w:rsidRDefault="0081005F" w:rsidP="00CA60C0">
            <w:pPr>
              <w:pStyle w:val="NoSpacing"/>
              <w:framePr w:hSpace="0" w:wrap="auto" w:vAnchor="margin" w:hAnchor="text" w:yAlign="inline"/>
            </w:pPr>
            <w:r w:rsidRPr="00F51C25">
              <w:t>geo:sfOverlaps</w:t>
            </w:r>
          </w:p>
        </w:tc>
        <w:tc>
          <w:tcPr>
            <w:tcW w:w="3117" w:type="dxa"/>
          </w:tcPr>
          <w:p w14:paraId="7981054A" w14:textId="77777777" w:rsidR="0081005F" w:rsidRDefault="0081005F" w:rsidP="00CA60C0">
            <w:pPr>
              <w:pStyle w:val="NoSpacing"/>
              <w:framePr w:hSpace="0" w:wrap="auto" w:vAnchor="margin" w:hAnchor="text" w:yAlign="inline"/>
            </w:pPr>
            <w:r>
              <w:t>Domain and Range</w:t>
            </w:r>
          </w:p>
        </w:tc>
        <w:tc>
          <w:tcPr>
            <w:tcW w:w="3572" w:type="dxa"/>
          </w:tcPr>
          <w:p w14:paraId="65B4EA7B" w14:textId="77777777" w:rsidR="0081005F" w:rsidRDefault="0081005F" w:rsidP="00CA60C0">
            <w:pPr>
              <w:pStyle w:val="NoSpacing"/>
              <w:framePr w:hSpace="0" w:wrap="auto" w:vAnchor="margin" w:hAnchor="text" w:yAlign="inline"/>
            </w:pPr>
            <w:r>
              <w:t>geo:SpatialObject</w:t>
            </w:r>
          </w:p>
        </w:tc>
      </w:tr>
      <w:tr w:rsidR="0081005F" w14:paraId="48A42DBF" w14:textId="77777777" w:rsidTr="00D51DB1">
        <w:tc>
          <w:tcPr>
            <w:tcW w:w="2665" w:type="dxa"/>
          </w:tcPr>
          <w:p w14:paraId="1F712085" w14:textId="77777777" w:rsidR="0081005F" w:rsidRPr="00F51C25" w:rsidRDefault="0081005F" w:rsidP="00CA60C0">
            <w:pPr>
              <w:pStyle w:val="NoSpacing"/>
              <w:framePr w:hSpace="0" w:wrap="auto" w:vAnchor="margin" w:hAnchor="text" w:yAlign="inline"/>
            </w:pPr>
            <w:r w:rsidRPr="00F51C25">
              <w:t>geo:sfCrosses</w:t>
            </w:r>
          </w:p>
        </w:tc>
        <w:tc>
          <w:tcPr>
            <w:tcW w:w="3117" w:type="dxa"/>
          </w:tcPr>
          <w:p w14:paraId="51F96469" w14:textId="77777777" w:rsidR="0081005F" w:rsidRDefault="0081005F" w:rsidP="00CA60C0">
            <w:pPr>
              <w:pStyle w:val="NoSpacing"/>
              <w:framePr w:hSpace="0" w:wrap="auto" w:vAnchor="margin" w:hAnchor="text" w:yAlign="inline"/>
            </w:pPr>
            <w:r>
              <w:t>Domain and Range</w:t>
            </w:r>
          </w:p>
        </w:tc>
        <w:tc>
          <w:tcPr>
            <w:tcW w:w="3572" w:type="dxa"/>
          </w:tcPr>
          <w:p w14:paraId="678DDEAB" w14:textId="77777777" w:rsidR="0081005F" w:rsidRDefault="0081005F" w:rsidP="00CA60C0">
            <w:pPr>
              <w:pStyle w:val="NoSpacing"/>
              <w:framePr w:hSpace="0" w:wrap="auto" w:vAnchor="margin" w:hAnchor="text" w:yAlign="inline"/>
            </w:pPr>
            <w:r>
              <w:t>geo:SpatialObject</w:t>
            </w:r>
          </w:p>
        </w:tc>
      </w:tr>
      <w:tr w:rsidR="0081005F" w14:paraId="44892C6E" w14:textId="77777777" w:rsidTr="00D51DB1">
        <w:tc>
          <w:tcPr>
            <w:tcW w:w="2665" w:type="dxa"/>
          </w:tcPr>
          <w:p w14:paraId="5D7BDA3E" w14:textId="77777777" w:rsidR="0081005F" w:rsidRPr="00F51C25" w:rsidRDefault="0081005F" w:rsidP="00CA60C0">
            <w:pPr>
              <w:pStyle w:val="NoSpacing"/>
              <w:framePr w:hSpace="0" w:wrap="auto" w:vAnchor="margin" w:hAnchor="text" w:yAlign="inline"/>
            </w:pPr>
            <w:r>
              <w:t>geo:hasGeometry</w:t>
            </w:r>
          </w:p>
        </w:tc>
        <w:tc>
          <w:tcPr>
            <w:tcW w:w="3117" w:type="dxa"/>
          </w:tcPr>
          <w:p w14:paraId="73705EE7" w14:textId="77777777" w:rsidR="0081005F" w:rsidRDefault="0081005F" w:rsidP="00CA60C0">
            <w:pPr>
              <w:pStyle w:val="NoSpacing"/>
              <w:framePr w:hSpace="0" w:wrap="auto" w:vAnchor="margin" w:hAnchor="text" w:yAlign="inline"/>
            </w:pPr>
            <w:r>
              <w:t>Domain</w:t>
            </w:r>
          </w:p>
        </w:tc>
        <w:tc>
          <w:tcPr>
            <w:tcW w:w="3572" w:type="dxa"/>
          </w:tcPr>
          <w:p w14:paraId="38F5B0B7" w14:textId="77777777" w:rsidR="0081005F" w:rsidRDefault="0081005F" w:rsidP="00CA60C0">
            <w:pPr>
              <w:pStyle w:val="NoSpacing"/>
              <w:framePr w:hSpace="0" w:wrap="auto" w:vAnchor="margin" w:hAnchor="text" w:yAlign="inline"/>
            </w:pPr>
            <w:r>
              <w:t>geo:Feature</w:t>
            </w:r>
          </w:p>
        </w:tc>
      </w:tr>
      <w:tr w:rsidR="0081005F" w14:paraId="018598F1" w14:textId="77777777" w:rsidTr="00D51DB1">
        <w:tc>
          <w:tcPr>
            <w:tcW w:w="2665" w:type="dxa"/>
          </w:tcPr>
          <w:p w14:paraId="5D7A4A88" w14:textId="77777777" w:rsidR="0081005F" w:rsidRDefault="0081005F" w:rsidP="00CA60C0">
            <w:pPr>
              <w:pStyle w:val="NoSpacing"/>
              <w:framePr w:hSpace="0" w:wrap="auto" w:vAnchor="margin" w:hAnchor="text" w:yAlign="inline"/>
            </w:pPr>
            <w:r>
              <w:t>geo:hasGeometry</w:t>
            </w:r>
          </w:p>
        </w:tc>
        <w:tc>
          <w:tcPr>
            <w:tcW w:w="3117" w:type="dxa"/>
          </w:tcPr>
          <w:p w14:paraId="378A23B1" w14:textId="77777777" w:rsidR="0081005F" w:rsidRDefault="0081005F" w:rsidP="00CA60C0">
            <w:pPr>
              <w:pStyle w:val="NoSpacing"/>
              <w:framePr w:hSpace="0" w:wrap="auto" w:vAnchor="margin" w:hAnchor="text" w:yAlign="inline"/>
            </w:pPr>
            <w:r>
              <w:t>Range</w:t>
            </w:r>
          </w:p>
        </w:tc>
        <w:tc>
          <w:tcPr>
            <w:tcW w:w="3572" w:type="dxa"/>
          </w:tcPr>
          <w:p w14:paraId="49880070" w14:textId="77777777" w:rsidR="0081005F" w:rsidRDefault="0081005F" w:rsidP="00CA60C0">
            <w:pPr>
              <w:pStyle w:val="NoSpacing"/>
              <w:framePr w:hSpace="0" w:wrap="auto" w:vAnchor="margin" w:hAnchor="text" w:yAlign="inline"/>
            </w:pPr>
            <w:r>
              <w:t>geo:Geometry</w:t>
            </w:r>
          </w:p>
        </w:tc>
      </w:tr>
      <w:tr w:rsidR="0081005F" w14:paraId="10842CB7" w14:textId="77777777" w:rsidTr="00D51DB1">
        <w:tc>
          <w:tcPr>
            <w:tcW w:w="2665" w:type="dxa"/>
          </w:tcPr>
          <w:p w14:paraId="7D48F744" w14:textId="77777777" w:rsidR="0081005F" w:rsidRPr="00F51C25" w:rsidRDefault="0081005F" w:rsidP="00CA60C0">
            <w:pPr>
              <w:pStyle w:val="NoSpacing"/>
              <w:framePr w:hSpace="0" w:wrap="auto" w:vAnchor="margin" w:hAnchor="text" w:yAlign="inline"/>
            </w:pPr>
            <w:r>
              <w:t>hasLocation</w:t>
            </w:r>
          </w:p>
        </w:tc>
        <w:tc>
          <w:tcPr>
            <w:tcW w:w="3117" w:type="dxa"/>
          </w:tcPr>
          <w:p w14:paraId="7342E1DD" w14:textId="77777777" w:rsidR="0081005F" w:rsidRDefault="0081005F" w:rsidP="00CA60C0">
            <w:pPr>
              <w:pStyle w:val="NoSpacing"/>
              <w:framePr w:hSpace="0" w:wrap="auto" w:vAnchor="margin" w:hAnchor="text" w:yAlign="inline"/>
            </w:pPr>
            <w:r>
              <w:t>Range</w:t>
            </w:r>
          </w:p>
        </w:tc>
        <w:tc>
          <w:tcPr>
            <w:tcW w:w="3572" w:type="dxa"/>
          </w:tcPr>
          <w:p w14:paraId="67DFD1E5" w14:textId="77777777" w:rsidR="0081005F" w:rsidRDefault="0081005F" w:rsidP="00CA60C0">
            <w:pPr>
              <w:pStyle w:val="NoSpacing"/>
              <w:framePr w:hSpace="0" w:wrap="auto" w:vAnchor="margin" w:hAnchor="text" w:yAlign="inline"/>
            </w:pPr>
            <w:r>
              <w:t>geo:Feature</w:t>
            </w:r>
          </w:p>
        </w:tc>
      </w:tr>
      <w:tr w:rsidR="0081005F" w14:paraId="2C3F5713" w14:textId="77777777" w:rsidTr="00D51DB1">
        <w:tc>
          <w:tcPr>
            <w:tcW w:w="2665" w:type="dxa"/>
          </w:tcPr>
          <w:p w14:paraId="39B418E3" w14:textId="77777777" w:rsidR="0081005F" w:rsidRDefault="0081005F" w:rsidP="00CA60C0">
            <w:pPr>
              <w:pStyle w:val="NoSpacing"/>
              <w:framePr w:hSpace="0" w:wrap="auto" w:vAnchor="margin" w:hAnchor="text" w:yAlign="inline"/>
            </w:pPr>
            <w:r>
              <w:t>associatedLocation</w:t>
            </w:r>
          </w:p>
        </w:tc>
        <w:tc>
          <w:tcPr>
            <w:tcW w:w="3117" w:type="dxa"/>
          </w:tcPr>
          <w:p w14:paraId="4D2B7CFA" w14:textId="77777777" w:rsidR="0081005F" w:rsidRDefault="0081005F" w:rsidP="00CA60C0">
            <w:pPr>
              <w:pStyle w:val="NoSpacing"/>
              <w:framePr w:hSpace="0" w:wrap="auto" w:vAnchor="margin" w:hAnchor="text" w:yAlign="inline"/>
            </w:pPr>
            <w:r>
              <w:t>Range</w:t>
            </w:r>
          </w:p>
        </w:tc>
        <w:tc>
          <w:tcPr>
            <w:tcW w:w="3572" w:type="dxa"/>
          </w:tcPr>
          <w:p w14:paraId="18666BB9" w14:textId="77777777" w:rsidR="0081005F" w:rsidRDefault="0081005F" w:rsidP="00CA60C0">
            <w:pPr>
              <w:pStyle w:val="NoSpacing"/>
              <w:framePr w:hSpace="0" w:wrap="auto" w:vAnchor="margin" w:hAnchor="text" w:yAlign="inline"/>
            </w:pPr>
            <w:r>
              <w:t>geo:Feature</w:t>
            </w:r>
          </w:p>
        </w:tc>
      </w:tr>
      <w:tr w:rsidR="0081005F" w14:paraId="5C5461A8" w14:textId="77777777" w:rsidTr="00D51DB1">
        <w:tc>
          <w:tcPr>
            <w:tcW w:w="2665" w:type="dxa"/>
          </w:tcPr>
          <w:p w14:paraId="14FC3697" w14:textId="77777777" w:rsidR="0081005F" w:rsidRDefault="0081005F" w:rsidP="00CA60C0">
            <w:pPr>
              <w:pStyle w:val="NoSpacing"/>
              <w:framePr w:hSpace="0" w:wrap="auto" w:vAnchor="margin" w:hAnchor="text" w:yAlign="inline"/>
            </w:pPr>
            <w:r>
              <w:t>geo:asWKT</w:t>
            </w:r>
          </w:p>
        </w:tc>
        <w:tc>
          <w:tcPr>
            <w:tcW w:w="3117" w:type="dxa"/>
          </w:tcPr>
          <w:p w14:paraId="2AC70BA9" w14:textId="77777777" w:rsidR="0081005F" w:rsidRDefault="0081005F" w:rsidP="00CA60C0">
            <w:pPr>
              <w:pStyle w:val="NoSpacing"/>
              <w:framePr w:hSpace="0" w:wrap="auto" w:vAnchor="margin" w:hAnchor="text" w:yAlign="inline"/>
            </w:pPr>
            <w:r>
              <w:t>Range</w:t>
            </w:r>
          </w:p>
        </w:tc>
        <w:tc>
          <w:tcPr>
            <w:tcW w:w="3572" w:type="dxa"/>
          </w:tcPr>
          <w:p w14:paraId="31170CD7" w14:textId="77777777" w:rsidR="0081005F" w:rsidRDefault="0081005F" w:rsidP="00CA60C0">
            <w:pPr>
              <w:pStyle w:val="NoSpacing"/>
              <w:framePr w:hSpace="0" w:wrap="auto" w:vAnchor="margin" w:hAnchor="text" w:yAlign="inline"/>
            </w:pPr>
            <w:r>
              <w:t>geo:wktLiteral</w:t>
            </w:r>
          </w:p>
        </w:tc>
      </w:tr>
      <w:tr w:rsidR="00BF3C2C" w14:paraId="11C2609D" w14:textId="77777777" w:rsidTr="00D51DB1">
        <w:tc>
          <w:tcPr>
            <w:tcW w:w="2665" w:type="dxa"/>
            <w:vMerge w:val="restart"/>
          </w:tcPr>
          <w:p w14:paraId="05CED624" w14:textId="38221141" w:rsidR="00BF3C2C" w:rsidRDefault="00BF3C2C" w:rsidP="00CA60C0">
            <w:pPr>
              <w:pStyle w:val="NoSpacing"/>
              <w:framePr w:hSpace="0" w:wrap="auto" w:vAnchor="margin" w:hAnchor="text" w:yAlign="inline"/>
            </w:pPr>
            <w:r>
              <w:t>as_nDLatLon</w:t>
            </w:r>
          </w:p>
        </w:tc>
        <w:tc>
          <w:tcPr>
            <w:tcW w:w="3117" w:type="dxa"/>
          </w:tcPr>
          <w:p w14:paraId="6AF9CF95" w14:textId="0DFCC308" w:rsidR="00BF3C2C" w:rsidRDefault="00BF3C2C" w:rsidP="00CA60C0">
            <w:pPr>
              <w:pStyle w:val="NoSpacing"/>
              <w:framePr w:hSpace="0" w:wrap="auto" w:vAnchor="margin" w:hAnchor="text" w:yAlign="inline"/>
            </w:pPr>
            <w:r>
              <w:t>Domain</w:t>
            </w:r>
          </w:p>
        </w:tc>
        <w:tc>
          <w:tcPr>
            <w:tcW w:w="3572" w:type="dxa"/>
          </w:tcPr>
          <w:p w14:paraId="0C9D834A" w14:textId="34D2CA45" w:rsidR="00BF3C2C" w:rsidRDefault="00BF3C2C" w:rsidP="00CA60C0">
            <w:pPr>
              <w:pStyle w:val="NoSpacing"/>
              <w:framePr w:hSpace="0" w:wrap="auto" w:vAnchor="margin" w:hAnchor="text" w:yAlign="inline"/>
            </w:pPr>
            <w:r>
              <w:t>geo:Geometry</w:t>
            </w:r>
          </w:p>
        </w:tc>
      </w:tr>
      <w:tr w:rsidR="00BF3C2C" w14:paraId="3F7A828D" w14:textId="77777777" w:rsidTr="00D51DB1">
        <w:tc>
          <w:tcPr>
            <w:tcW w:w="2665" w:type="dxa"/>
            <w:vMerge/>
          </w:tcPr>
          <w:p w14:paraId="4AFB3248" w14:textId="77777777" w:rsidR="00BF3C2C" w:rsidRDefault="00BF3C2C" w:rsidP="00CA60C0">
            <w:pPr>
              <w:pStyle w:val="NoSpacing"/>
              <w:framePr w:hSpace="0" w:wrap="auto" w:vAnchor="margin" w:hAnchor="text" w:yAlign="inline"/>
            </w:pPr>
          </w:p>
        </w:tc>
        <w:tc>
          <w:tcPr>
            <w:tcW w:w="3117" w:type="dxa"/>
          </w:tcPr>
          <w:p w14:paraId="21C4E18E" w14:textId="15A69408" w:rsidR="00BF3C2C" w:rsidRDefault="00BF3C2C" w:rsidP="00CA60C0">
            <w:pPr>
              <w:pStyle w:val="NoSpacing"/>
              <w:framePr w:hSpace="0" w:wrap="auto" w:vAnchor="margin" w:hAnchor="text" w:yAlign="inline"/>
            </w:pPr>
            <w:r>
              <w:t>Range</w:t>
            </w:r>
          </w:p>
        </w:tc>
        <w:tc>
          <w:tcPr>
            <w:tcW w:w="3572" w:type="dxa"/>
          </w:tcPr>
          <w:p w14:paraId="190DBF8F" w14:textId="3BBF04C9" w:rsidR="00BF3C2C" w:rsidRDefault="0043363D" w:rsidP="00CA60C0">
            <w:pPr>
              <w:pStyle w:val="NoSpacing"/>
              <w:framePr w:hSpace="0" w:wrap="auto" w:vAnchor="margin" w:hAnchor="text" w:yAlign="inline"/>
            </w:pPr>
            <w:hyperlink r:id="rId12" w:anchor="_lat_la_-9.+1_+9.+1_+1.-4_+1.-1_lon_lo_-1.8+2_+1.8+2_+1.-4" w:history="1">
              <w:r w:rsidR="00BF3C2C" w:rsidRPr="00B34DE1">
                <w:rPr>
                  <w:rStyle w:val="Hyperlink"/>
                </w:rPr>
                <w:t>http://franz.com/ns/allegrograph/5.0/geo/nd#_lat_la_-9.+1_+9.+1_+1.-4_+1.-1_lon_lo_-1.8+2_+1.8+2_+1.-4</w:t>
              </w:r>
            </w:hyperlink>
            <w:r w:rsidR="00BF3C2C">
              <w:rPr>
                <w:rStyle w:val="FootnoteReference"/>
              </w:rPr>
              <w:footnoteReference w:id="5"/>
            </w:r>
          </w:p>
        </w:tc>
      </w:tr>
    </w:tbl>
    <w:p w14:paraId="45BCB3D0" w14:textId="77777777" w:rsidR="0081005F" w:rsidRDefault="0081005F" w:rsidP="00882108">
      <w:pPr>
        <w:pStyle w:val="Heading4"/>
      </w:pPr>
      <w:r>
        <w:t>An Example</w:t>
      </w:r>
    </w:p>
    <w:p w14:paraId="734B1012" w14:textId="0490B36D" w:rsidR="0081005F" w:rsidRDefault="0081005F" w:rsidP="0081005F">
      <w:r>
        <w:t xml:space="preserve">For example, consider the location of a vehicle. A vehicle may be located at a person’s home or work. Similarly, a transit vehicle may be located at some station, maintenance yard, or at some point on a particular transit route. The Spatial Feature where the vehicle is located may be represented by some geometry (e.g. a point), and may have relationships of interest with other </w:t>
      </w:r>
      <w:r>
        <w:lastRenderedPageBreak/>
        <w:t>spatial features. For example, the location of the vehicle may be contained in some other spatial feature (corresponding to a traffic zone, for example). The resulting representation is illustrated in</w:t>
      </w:r>
      <w:r w:rsidR="006E31E4">
        <w:t xml:space="preserve"> </w:t>
      </w:r>
      <w:r w:rsidR="006E31E4">
        <w:fldChar w:fldCharType="begin"/>
      </w:r>
      <w:r w:rsidR="006E31E4">
        <w:instrText xml:space="preserve"> REF _Ref23939652 \h </w:instrText>
      </w:r>
      <w:r w:rsidR="006E31E4">
        <w:fldChar w:fldCharType="separate"/>
      </w:r>
      <w:r w:rsidR="005702D6">
        <w:t xml:space="preserve">Figure </w:t>
      </w:r>
      <w:r w:rsidR="005702D6">
        <w:rPr>
          <w:noProof/>
        </w:rPr>
        <w:t>2</w:t>
      </w:r>
      <w:r w:rsidR="006E31E4">
        <w:fldChar w:fldCharType="end"/>
      </w:r>
      <w:r>
        <w:t>.</w:t>
      </w:r>
    </w:p>
    <w:p w14:paraId="21B476C1" w14:textId="77777777" w:rsidR="0081005F" w:rsidRDefault="0081005F" w:rsidP="0081005F"/>
    <w:p w14:paraId="6E1928D8" w14:textId="77777777" w:rsidR="0081005F" w:rsidRDefault="0081005F" w:rsidP="0081005F">
      <w:pPr>
        <w:keepNext/>
      </w:pPr>
      <w:r w:rsidRPr="004422C3">
        <w:rPr>
          <w:noProof/>
        </w:rPr>
        <w:drawing>
          <wp:inline distT="0" distB="0" distL="0" distR="0" wp14:anchorId="0E0682C3" wp14:editId="2AD332FB">
            <wp:extent cx="5943600" cy="18783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878330"/>
                    </a:xfrm>
                    <a:prstGeom prst="rect">
                      <a:avLst/>
                    </a:prstGeom>
                  </pic:spPr>
                </pic:pic>
              </a:graphicData>
            </a:graphic>
          </wp:inline>
        </w:drawing>
      </w:r>
    </w:p>
    <w:p w14:paraId="233C9977" w14:textId="03448DB9" w:rsidR="0081005F" w:rsidRDefault="0081005F" w:rsidP="0081005F">
      <w:pPr>
        <w:pStyle w:val="Caption"/>
      </w:pPr>
      <w:bookmarkStart w:id="63" w:name="_Ref23939652"/>
      <w:r>
        <w:t xml:space="preserve">Figure </w:t>
      </w:r>
      <w:r w:rsidR="0043363D">
        <w:fldChar w:fldCharType="begin"/>
      </w:r>
      <w:r w:rsidR="0043363D">
        <w:instrText xml:space="preserve"> SEQ Figure \* ARABIC </w:instrText>
      </w:r>
      <w:r w:rsidR="0043363D">
        <w:fldChar w:fldCharType="separate"/>
      </w:r>
      <w:r w:rsidR="000501AD">
        <w:rPr>
          <w:noProof/>
        </w:rPr>
        <w:t>2</w:t>
      </w:r>
      <w:r w:rsidR="0043363D">
        <w:rPr>
          <w:noProof/>
        </w:rPr>
        <w:fldChar w:fldCharType="end"/>
      </w:r>
      <w:bookmarkEnd w:id="63"/>
      <w:r>
        <w:t xml:space="preserve">: </w:t>
      </w:r>
      <w:r w:rsidRPr="00E56805">
        <w:t>An example representation of a location information for a vehicle.</w:t>
      </w:r>
    </w:p>
    <w:p w14:paraId="73C4FDA0" w14:textId="10F3DB53" w:rsidR="0081005F" w:rsidRDefault="001C1ECD" w:rsidP="00882108">
      <w:pPr>
        <w:pStyle w:val="Heading4"/>
      </w:pPr>
      <w:r>
        <w:t>Future Work</w:t>
      </w:r>
    </w:p>
    <w:p w14:paraId="7631A729" w14:textId="24F380F0" w:rsidR="00BF3C2C" w:rsidRDefault="00BF3C2C" w:rsidP="00BF3C2C">
      <w:pPr>
        <w:rPr>
          <w:lang w:bidi="en-US"/>
        </w:rPr>
      </w:pPr>
      <w:r>
        <w:rPr>
          <w:lang w:bidi="en-US"/>
        </w:rPr>
        <w:t>The</w:t>
      </w:r>
      <w:r w:rsidRPr="00BF3C2C">
        <w:rPr>
          <w:lang w:bidi="en-US"/>
        </w:rPr>
        <w:t xml:space="preserve"> GeoSPARQL </w:t>
      </w:r>
      <w:r>
        <w:rPr>
          <w:lang w:bidi="en-US"/>
        </w:rPr>
        <w:t xml:space="preserve">standard </w:t>
      </w:r>
      <w:r w:rsidRPr="00BF3C2C">
        <w:rPr>
          <w:lang w:bidi="en-US"/>
        </w:rPr>
        <w:t xml:space="preserve">supports the identification of alternate </w:t>
      </w:r>
      <w:r>
        <w:rPr>
          <w:lang w:bidi="en-US"/>
        </w:rPr>
        <w:t xml:space="preserve">coordinate </w:t>
      </w:r>
      <w:r w:rsidRPr="00BF3C2C">
        <w:rPr>
          <w:lang w:bidi="en-US"/>
        </w:rPr>
        <w:t>reference systems, captured as IRIs and concatenated with the coordinates.</w:t>
      </w:r>
      <w:r>
        <w:rPr>
          <w:lang w:bidi="en-US"/>
        </w:rPr>
        <w:t xml:space="preserve"> However,</w:t>
      </w:r>
      <w:r w:rsidRPr="00BF3C2C">
        <w:rPr>
          <w:lang w:bidi="en-US"/>
        </w:rPr>
        <w:t xml:space="preserve"> support for translation between these systems is limited.</w:t>
      </w:r>
      <w:r>
        <w:rPr>
          <w:lang w:bidi="en-US"/>
        </w:rPr>
        <w:t xml:space="preserve"> Future work should address this in greater detail.</w:t>
      </w:r>
    </w:p>
    <w:p w14:paraId="047C0E99" w14:textId="53C50375" w:rsidR="001C1ECD" w:rsidRPr="001C1ECD" w:rsidRDefault="006E31E4" w:rsidP="001C1ECD">
      <w:pPr>
        <w:rPr>
          <w:lang w:val="en-US" w:bidi="en-US"/>
        </w:rPr>
      </w:pPr>
      <w:r>
        <w:rPr>
          <w:lang w:bidi="en-US"/>
        </w:rPr>
        <w:t xml:space="preserve">Implicit in the description of a spatial feature and its geometry are its dimensions. In theory, properties such as area, height, and length may be inferred from the geometry of some spatial feature. However, in practice these properties are captured separately. Future work should attempt to formalize the relationship between these properties. </w:t>
      </w:r>
    </w:p>
    <w:p w14:paraId="19B75E59" w14:textId="77777777" w:rsidR="00520123" w:rsidRDefault="00520123" w:rsidP="00EA354A">
      <w:pPr>
        <w:pStyle w:val="Heading3"/>
      </w:pPr>
      <w:bookmarkStart w:id="64" w:name="_Toc519507734"/>
      <w:bookmarkStart w:id="65" w:name="_Toc520703198"/>
      <w:bookmarkStart w:id="66" w:name="_Toc520725402"/>
      <w:bookmarkStart w:id="67" w:name="_Toc519507735"/>
      <w:bookmarkStart w:id="68" w:name="_Toc520703199"/>
      <w:bookmarkStart w:id="69" w:name="_Toc520725403"/>
      <w:bookmarkStart w:id="70" w:name="_Toc519507736"/>
      <w:bookmarkStart w:id="71" w:name="_Toc520703200"/>
      <w:bookmarkStart w:id="72" w:name="_Toc520725404"/>
      <w:bookmarkStart w:id="73" w:name="_Toc519507737"/>
      <w:bookmarkStart w:id="74" w:name="_Toc520703201"/>
      <w:bookmarkStart w:id="75" w:name="_Toc520725405"/>
      <w:bookmarkStart w:id="76" w:name="_Toc519507738"/>
      <w:bookmarkStart w:id="77" w:name="_Toc520703202"/>
      <w:bookmarkStart w:id="78" w:name="_Toc520725406"/>
      <w:bookmarkStart w:id="79" w:name="_Toc35260247"/>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r>
        <w:t>Time Ontology</w:t>
      </w:r>
      <w:bookmarkEnd w:id="79"/>
    </w:p>
    <w:p w14:paraId="67B47D7D" w14:textId="6DFD0E9A" w:rsidR="00D22EE2" w:rsidRPr="007978A3" w:rsidRDefault="0043363D" w:rsidP="007978A3">
      <w:pPr>
        <w:rPr>
          <w:i/>
        </w:rPr>
      </w:pPr>
      <w:hyperlink r:id="rId14" w:history="1">
        <w:r w:rsidR="00D22EE2" w:rsidRPr="007D237F">
          <w:rPr>
            <w:rStyle w:val="Hyperlink"/>
            <w:i/>
          </w:rPr>
          <w:t>http://ontology.eil.utoronto.ca/icity/Time.owl</w:t>
        </w:r>
      </w:hyperlink>
    </w:p>
    <w:p w14:paraId="7BCA3EEF" w14:textId="176EAE6E" w:rsidR="00D22EE2" w:rsidRPr="00F30AE5" w:rsidRDefault="00D22EE2" w:rsidP="00D22EE2">
      <w:r>
        <w:t xml:space="preserve">The concept of time is so pervasive that its definition is often taken for granted. In order to define an ontology for time, the objects of interest must be identified. What are the </w:t>
      </w:r>
      <w:r>
        <w:rPr>
          <w:i/>
        </w:rPr>
        <w:t>things</w:t>
      </w:r>
      <w:r>
        <w:t xml:space="preserve"> that will be described? In general, three approaches to a representation of time have been identified: point-based, interval-based, and mixed. In a point-based representation, the objects of interest are timepoints. The passing of time is described as an ordering over time points, and periods of time </w:t>
      </w:r>
      <w:r>
        <w:lastRenderedPageBreak/>
        <w:t>may be represented as a series of t</w:t>
      </w:r>
      <w:r w:rsidR="002E393A">
        <w:t xml:space="preserve">hese </w:t>
      </w:r>
      <w:r>
        <w:t xml:space="preserve">points. In an interval-based representation the objects of interest are time intervals, whereas the mixed representation includes both timepoints and time intervals. Key to all of these representations is that there is an ordering that holds over these time objects. We must be able to describe whether a time object is before another, and in the case of time intervals we must be able to describe other relationships such as whether one interval is contained in or overlaps with another. </w:t>
      </w:r>
      <w:r w:rsidR="002E393A">
        <w:t xml:space="preserve">In addition, a representation of time values (e.g. date and time stamps) is </w:t>
      </w:r>
      <w:r w:rsidR="00510412">
        <w:t xml:space="preserve">critical for iCity-ORF projects as </w:t>
      </w:r>
      <w:r w:rsidR="002E393A">
        <w:t xml:space="preserve">the temporal dimension </w:t>
      </w:r>
      <w:r w:rsidR="00510412">
        <w:t xml:space="preserve">is critical for a large number </w:t>
      </w:r>
      <w:r w:rsidR="002E393A">
        <w:t xml:space="preserve">of data </w:t>
      </w:r>
      <w:r w:rsidR="00510412">
        <w:t xml:space="preserve">sets, </w:t>
      </w:r>
      <w:r w:rsidR="002E393A">
        <w:t>such as tr</w:t>
      </w:r>
      <w:r w:rsidR="00510412">
        <w:t>avel activities and transit trips.</w:t>
      </w:r>
    </w:p>
    <w:p w14:paraId="18DD5B4D" w14:textId="77777777" w:rsidR="00D22EE2" w:rsidRPr="00D22EE2" w:rsidRDefault="00D22EE2" w:rsidP="00882108">
      <w:pPr>
        <w:pStyle w:val="Heading4"/>
      </w:pPr>
      <w:r w:rsidRPr="00D22EE2">
        <w:t>The Ontology</w:t>
      </w:r>
    </w:p>
    <w:p w14:paraId="7F0451D7" w14:textId="6B6B59E7" w:rsidR="00D22EE2" w:rsidRDefault="00D22EE2" w:rsidP="00D22EE2">
      <w:r>
        <w:t xml:space="preserve">Time is a concept that is fundamental, not only </w:t>
      </w:r>
      <w:r w:rsidR="00510412">
        <w:t>for</w:t>
      </w:r>
      <w:r>
        <w:t xml:space="preserve"> transportation planning, but </w:t>
      </w:r>
      <w:r w:rsidR="00510412">
        <w:t xml:space="preserve">for </w:t>
      </w:r>
      <w:r>
        <w:t xml:space="preserve">many other domains. For this reason, it is not surprising that a well-established ontology of time already exists, published as a W3C standard </w:t>
      </w:r>
      <w:r>
        <w:fldChar w:fldCharType="begin"/>
      </w:r>
      <w:r w:rsidR="001608B3">
        <w:instrText xml:space="preserve"> ADDIN EN.CITE &lt;EndNote&gt;&lt;Cite&gt;&lt;Author&gt;W3C&lt;/Author&gt;&lt;Year&gt;2017&lt;/Year&gt;&lt;IDText&gt;Time Ontology in OWL&lt;/IDText&gt;&lt;DisplayText&gt;[9]&lt;/DisplayText&gt;&lt;record&gt;&lt;urls&gt;&lt;related-urls&gt;&lt;url&gt;https://www.w3.org/TR/owl-time/&lt;/url&gt;&lt;/related-urls&gt;&lt;/urls&gt;&lt;titles&gt;&lt;title&gt;Time Ontology in OWL&lt;/title&gt;&lt;tertiary-title&gt;OGC 16-071r2&lt;/tertiary-title&gt;&lt;/titles&gt;&lt;contributors&gt;&lt;authors&gt;&lt;author&gt;W3C, OGC&lt;/author&gt;&lt;/authors&gt;&lt;/contributors&gt;&lt;added-date format="utc"&gt;1560946060&lt;/added-date&gt;&lt;ref-type name="Standard"&gt;58&lt;/ref-type&gt;&lt;dates&gt;&lt;year&gt;2017&lt;/year&gt;&lt;/dates&gt;&lt;rec-number&gt;2&lt;/rec-number&gt;&lt;publisher&gt;W3C&lt;/publisher&gt;&lt;last-updated-date format="utc"&gt;1560946196&lt;/last-updated-date&gt;&lt;/record&gt;&lt;/Cite&gt;&lt;/EndNote&gt;</w:instrText>
      </w:r>
      <w:r>
        <w:fldChar w:fldCharType="separate"/>
      </w:r>
      <w:r w:rsidR="001608B3">
        <w:rPr>
          <w:noProof/>
        </w:rPr>
        <w:t>[9]</w:t>
      </w:r>
      <w:r>
        <w:fldChar w:fldCharType="end"/>
      </w:r>
      <w:r>
        <w:t xml:space="preserve"> and originally presented in work by </w:t>
      </w:r>
      <w:r>
        <w:fldChar w:fldCharType="begin"/>
      </w:r>
      <w:r w:rsidR="001608B3">
        <w:instrText xml:space="preserve"> ADDIN EN.CITE &lt;EndNote&gt;&lt;Cite&gt;&lt;Author&gt;Hobbs&lt;/Author&gt;&lt;Year&gt;2006&lt;/Year&gt;&lt;IDText&gt;Time ontology in OWL&lt;/IDText&gt;&lt;DisplayText&gt;[10]&lt;/DisplayText&gt;&lt;record&gt;&lt;titles&gt;&lt;title&gt;Time ontology in OWL&lt;/title&gt;&lt;secondary-title&gt;W3C working draft&lt;/secondary-title&gt;&lt;/titles&gt;&lt;pages&gt;133&lt;/pages&gt;&lt;contributors&gt;&lt;authors&gt;&lt;author&gt;Hobbs, Jerry R&lt;/author&gt;&lt;author&gt;Pan, Feng&lt;/author&gt;&lt;/authors&gt;&lt;/contributors&gt;&lt;added-date format="utc"&gt;1563201012&lt;/added-date&gt;&lt;ref-type name="Journal Article"&gt;17&lt;/ref-type&gt;&lt;dates&gt;&lt;year&gt;2006&lt;/year&gt;&lt;/dates&gt;&lt;rec-number&gt;18&lt;/rec-number&gt;&lt;last-updated-date format="utc"&gt;1563201012&lt;/last-updated-date&gt;&lt;volume&gt;27&lt;/volume&gt;&lt;/record&gt;&lt;/Cite&gt;&lt;/EndNote&gt;</w:instrText>
      </w:r>
      <w:r>
        <w:fldChar w:fldCharType="separate"/>
      </w:r>
      <w:r w:rsidR="001608B3">
        <w:rPr>
          <w:noProof/>
        </w:rPr>
        <w:t>[10]</w:t>
      </w:r>
      <w:r>
        <w:fldChar w:fldCharType="end"/>
      </w:r>
      <w:r>
        <w:t xml:space="preserve"> . This representation is reused directly</w:t>
      </w:r>
      <w:r w:rsidR="003B5D94">
        <w:t xml:space="preserve">; as described in Section </w:t>
      </w:r>
      <w:r w:rsidR="003B5D94">
        <w:fldChar w:fldCharType="begin"/>
      </w:r>
      <w:r w:rsidR="003B5D94">
        <w:instrText xml:space="preserve"> REF _Ref35947125 \r \h </w:instrText>
      </w:r>
      <w:r w:rsidR="003B5D94">
        <w:fldChar w:fldCharType="separate"/>
      </w:r>
      <w:r w:rsidR="003B5D94">
        <w:t>6.1</w:t>
      </w:r>
      <w:r w:rsidR="003B5D94">
        <w:fldChar w:fldCharType="end"/>
      </w:r>
      <w:r w:rsidR="003B5D94">
        <w:t xml:space="preserve">, </w:t>
      </w:r>
      <w:r>
        <w:t xml:space="preserve">rather than import the ontology directly </w:t>
      </w:r>
      <w:r w:rsidR="003B5D94">
        <w:t xml:space="preserve">each time its use is required, </w:t>
      </w:r>
      <w:r>
        <w:t xml:space="preserve">the time ontology is imported by a </w:t>
      </w:r>
      <w:r w:rsidR="003B5D94">
        <w:t>TPSO</w:t>
      </w:r>
      <w:r>
        <w:t>-specific time ontology</w:t>
      </w:r>
      <w:r w:rsidR="003B5D94">
        <w:t>, with no changes apart from the introduction of the so-called organizational classes (also described in</w:t>
      </w:r>
      <w:r>
        <w:t xml:space="preserve"> </w:t>
      </w:r>
      <w:r w:rsidR="003B5D94">
        <w:t xml:space="preserve">Section </w:t>
      </w:r>
      <w:r w:rsidR="003B5D94">
        <w:fldChar w:fldCharType="begin"/>
      </w:r>
      <w:r w:rsidR="003B5D94">
        <w:instrText xml:space="preserve"> REF _Ref35947125 \r \h </w:instrText>
      </w:r>
      <w:r w:rsidR="003B5D94">
        <w:fldChar w:fldCharType="separate"/>
      </w:r>
      <w:r w:rsidR="003B5D94">
        <w:t>6.1</w:t>
      </w:r>
      <w:r w:rsidR="003B5D94">
        <w:fldChar w:fldCharType="end"/>
      </w:r>
      <w:r w:rsidR="003B5D94">
        <w:t>).</w:t>
      </w:r>
    </w:p>
    <w:p w14:paraId="63C4A023" w14:textId="2C985C9B" w:rsidR="00D22EE2" w:rsidRDefault="00D22EE2" w:rsidP="00D22EE2">
      <w:r>
        <w:t xml:space="preserve">The Time Ontology adopts a mixed representation of time, including both time instant and time interval classes. Definitions of the key classes and properties in the Time ontology are </w:t>
      </w:r>
      <w:r w:rsidR="00B4604B">
        <w:t>outlined</w:t>
      </w:r>
      <w:r>
        <w:t xml:space="preserve"> in </w:t>
      </w:r>
      <w:r>
        <w:fldChar w:fldCharType="begin"/>
      </w:r>
      <w:r>
        <w:instrText xml:space="preserve"> REF _Ref11827256 \h </w:instrText>
      </w:r>
      <w:r>
        <w:fldChar w:fldCharType="separate"/>
      </w:r>
      <w:r w:rsidR="005702D6">
        <w:t xml:space="preserve">Table </w:t>
      </w:r>
      <w:r w:rsidR="005702D6">
        <w:rPr>
          <w:noProof/>
        </w:rPr>
        <w:t>4</w:t>
      </w:r>
      <w:r>
        <w:fldChar w:fldCharType="end"/>
      </w:r>
      <w:r>
        <w:t>.</w:t>
      </w:r>
    </w:p>
    <w:p w14:paraId="09404273" w14:textId="60A138BE" w:rsidR="00D22EE2" w:rsidRDefault="00D22EE2" w:rsidP="00D22EE2">
      <w:pPr>
        <w:pStyle w:val="Caption"/>
        <w:keepNext/>
        <w:spacing w:after="120"/>
      </w:pPr>
      <w:bookmarkStart w:id="80" w:name="_Ref11827256"/>
      <w:r>
        <w:lastRenderedPageBreak/>
        <w:t xml:space="preserve">Table </w:t>
      </w:r>
      <w:r w:rsidR="0043363D">
        <w:fldChar w:fldCharType="begin"/>
      </w:r>
      <w:r w:rsidR="0043363D">
        <w:instrText xml:space="preserve"> SEQ Table \* ARABIC </w:instrText>
      </w:r>
      <w:r w:rsidR="0043363D">
        <w:fldChar w:fldCharType="separate"/>
      </w:r>
      <w:r w:rsidR="00B4604B">
        <w:rPr>
          <w:noProof/>
        </w:rPr>
        <w:t>4</w:t>
      </w:r>
      <w:r w:rsidR="0043363D">
        <w:rPr>
          <w:noProof/>
        </w:rPr>
        <w:fldChar w:fldCharType="end"/>
      </w:r>
      <w:bookmarkEnd w:id="80"/>
      <w:r>
        <w:t>: Key classes in the Time Ontology</w:t>
      </w:r>
    </w:p>
    <w:tbl>
      <w:tblPr>
        <w:tblStyle w:val="TableGrid"/>
        <w:tblW w:w="0" w:type="auto"/>
        <w:tblCellMar>
          <w:top w:w="28" w:type="dxa"/>
          <w:bottom w:w="28" w:type="dxa"/>
        </w:tblCellMar>
        <w:tblLook w:val="04A0" w:firstRow="1" w:lastRow="0" w:firstColumn="1" w:lastColumn="0" w:noHBand="0" w:noVBand="1"/>
      </w:tblPr>
      <w:tblGrid>
        <w:gridCol w:w="2896"/>
        <w:gridCol w:w="2975"/>
        <w:gridCol w:w="3479"/>
      </w:tblGrid>
      <w:tr w:rsidR="00D22EE2" w14:paraId="1832B4CD" w14:textId="77777777" w:rsidTr="00D51DB1">
        <w:trPr>
          <w:tblHeader/>
        </w:trPr>
        <w:tc>
          <w:tcPr>
            <w:tcW w:w="2938" w:type="dxa"/>
            <w:shd w:val="clear" w:color="auto" w:fill="00FFFF"/>
          </w:tcPr>
          <w:p w14:paraId="0141E031" w14:textId="77777777" w:rsidR="00D22EE2" w:rsidRDefault="00D22EE2" w:rsidP="00D51DB1">
            <w:pPr>
              <w:pStyle w:val="NoSpacing"/>
              <w:framePr w:wrap="around"/>
            </w:pPr>
            <w:r>
              <w:t>Object</w:t>
            </w:r>
          </w:p>
        </w:tc>
        <w:tc>
          <w:tcPr>
            <w:tcW w:w="3011" w:type="dxa"/>
            <w:shd w:val="clear" w:color="auto" w:fill="00FFFF"/>
          </w:tcPr>
          <w:p w14:paraId="574263EF" w14:textId="77777777" w:rsidR="00D22EE2" w:rsidRDefault="00D22EE2" w:rsidP="00D51DB1">
            <w:pPr>
              <w:pStyle w:val="NoSpacing"/>
              <w:framePr w:wrap="around"/>
            </w:pPr>
            <w:r>
              <w:t>Property</w:t>
            </w:r>
          </w:p>
        </w:tc>
        <w:tc>
          <w:tcPr>
            <w:tcW w:w="3627" w:type="dxa"/>
            <w:shd w:val="clear" w:color="auto" w:fill="00FFFF"/>
          </w:tcPr>
          <w:p w14:paraId="2900A124" w14:textId="77777777" w:rsidR="00D22EE2" w:rsidRDefault="00D22EE2" w:rsidP="00D51DB1">
            <w:pPr>
              <w:pStyle w:val="NoSpacing"/>
              <w:framePr w:wrap="around"/>
            </w:pPr>
            <w:r>
              <w:t>Value</w:t>
            </w:r>
          </w:p>
        </w:tc>
      </w:tr>
      <w:tr w:rsidR="00D22EE2" w14:paraId="50911A3D" w14:textId="77777777" w:rsidTr="00D51DB1">
        <w:trPr>
          <w:tblHeader/>
        </w:trPr>
        <w:tc>
          <w:tcPr>
            <w:tcW w:w="2938" w:type="dxa"/>
            <w:vMerge w:val="restart"/>
          </w:tcPr>
          <w:p w14:paraId="6C4EE454" w14:textId="77777777" w:rsidR="00D22EE2" w:rsidRDefault="00D22EE2" w:rsidP="00D51DB1">
            <w:pPr>
              <w:pStyle w:val="NoSpacing"/>
              <w:framePr w:wrap="around"/>
            </w:pPr>
            <w:r>
              <w:t>time:TemporalEntity</w:t>
            </w:r>
          </w:p>
        </w:tc>
        <w:tc>
          <w:tcPr>
            <w:tcW w:w="3011" w:type="dxa"/>
          </w:tcPr>
          <w:p w14:paraId="299A4BC6" w14:textId="77777777" w:rsidR="00D22EE2" w:rsidRDefault="00D22EE2" w:rsidP="00D51DB1">
            <w:pPr>
              <w:pStyle w:val="NoSpacing"/>
              <w:framePr w:wrap="around"/>
            </w:pPr>
            <w:r>
              <w:t>EquivalentClass</w:t>
            </w:r>
          </w:p>
        </w:tc>
        <w:tc>
          <w:tcPr>
            <w:tcW w:w="3627" w:type="dxa"/>
          </w:tcPr>
          <w:p w14:paraId="1F59BC14" w14:textId="77777777" w:rsidR="00D22EE2" w:rsidRDefault="00D22EE2" w:rsidP="00D51DB1">
            <w:pPr>
              <w:pStyle w:val="NoSpacing"/>
              <w:framePr w:wrap="around"/>
            </w:pPr>
            <w:r>
              <w:t>time:Instant and  time:Interval</w:t>
            </w:r>
          </w:p>
        </w:tc>
      </w:tr>
      <w:tr w:rsidR="00D22EE2" w14:paraId="44877A3D" w14:textId="77777777" w:rsidTr="00D51DB1">
        <w:trPr>
          <w:tblHeader/>
        </w:trPr>
        <w:tc>
          <w:tcPr>
            <w:tcW w:w="2938" w:type="dxa"/>
            <w:vMerge/>
          </w:tcPr>
          <w:p w14:paraId="69A8813B" w14:textId="77777777" w:rsidR="00D22EE2" w:rsidRDefault="00D22EE2" w:rsidP="00D51DB1">
            <w:pPr>
              <w:pStyle w:val="NoSpacing"/>
              <w:framePr w:wrap="around"/>
            </w:pPr>
          </w:p>
        </w:tc>
        <w:tc>
          <w:tcPr>
            <w:tcW w:w="3011" w:type="dxa"/>
          </w:tcPr>
          <w:p w14:paraId="0072A3EE" w14:textId="77777777" w:rsidR="00D22EE2" w:rsidRDefault="00D22EE2" w:rsidP="00D51DB1">
            <w:pPr>
              <w:pStyle w:val="NoSpacing"/>
              <w:framePr w:wrap="around"/>
            </w:pPr>
            <w:r>
              <w:t>time:before</w:t>
            </w:r>
          </w:p>
        </w:tc>
        <w:tc>
          <w:tcPr>
            <w:tcW w:w="3627" w:type="dxa"/>
          </w:tcPr>
          <w:p w14:paraId="49079FBA" w14:textId="77777777" w:rsidR="00D22EE2" w:rsidRDefault="00D22EE2" w:rsidP="00D51DB1">
            <w:pPr>
              <w:pStyle w:val="NoSpacing"/>
              <w:framePr w:wrap="around"/>
            </w:pPr>
            <w:r>
              <w:t>only  time:TemporalEntity</w:t>
            </w:r>
          </w:p>
        </w:tc>
      </w:tr>
      <w:tr w:rsidR="00D22EE2" w14:paraId="6802A8BE" w14:textId="77777777" w:rsidTr="00D51DB1">
        <w:trPr>
          <w:tblHeader/>
        </w:trPr>
        <w:tc>
          <w:tcPr>
            <w:tcW w:w="2938" w:type="dxa"/>
            <w:vMerge/>
          </w:tcPr>
          <w:p w14:paraId="1C694909" w14:textId="77777777" w:rsidR="00D22EE2" w:rsidRDefault="00D22EE2" w:rsidP="00D51DB1">
            <w:pPr>
              <w:pStyle w:val="NoSpacing"/>
              <w:framePr w:wrap="around"/>
            </w:pPr>
          </w:p>
        </w:tc>
        <w:tc>
          <w:tcPr>
            <w:tcW w:w="3011" w:type="dxa"/>
          </w:tcPr>
          <w:p w14:paraId="0E238DB4" w14:textId="77777777" w:rsidR="00D22EE2" w:rsidRDefault="00D22EE2" w:rsidP="00D51DB1">
            <w:pPr>
              <w:pStyle w:val="NoSpacing"/>
              <w:framePr w:wrap="around"/>
            </w:pPr>
            <w:r>
              <w:t>time:after</w:t>
            </w:r>
          </w:p>
        </w:tc>
        <w:tc>
          <w:tcPr>
            <w:tcW w:w="3627" w:type="dxa"/>
          </w:tcPr>
          <w:p w14:paraId="04FFE50C" w14:textId="77777777" w:rsidR="00D22EE2" w:rsidRDefault="00D22EE2" w:rsidP="00D51DB1">
            <w:pPr>
              <w:pStyle w:val="NoSpacing"/>
              <w:framePr w:wrap="around"/>
            </w:pPr>
            <w:r>
              <w:t>only  time:TemporalEntity</w:t>
            </w:r>
          </w:p>
        </w:tc>
      </w:tr>
      <w:tr w:rsidR="00D22EE2" w14:paraId="6991EB8E" w14:textId="77777777" w:rsidTr="00D51DB1">
        <w:trPr>
          <w:tblHeader/>
        </w:trPr>
        <w:tc>
          <w:tcPr>
            <w:tcW w:w="2938" w:type="dxa"/>
            <w:vMerge/>
          </w:tcPr>
          <w:p w14:paraId="49106162" w14:textId="77777777" w:rsidR="00D22EE2" w:rsidRDefault="00D22EE2" w:rsidP="00D51DB1">
            <w:pPr>
              <w:pStyle w:val="NoSpacing"/>
              <w:framePr w:wrap="around"/>
            </w:pPr>
          </w:p>
        </w:tc>
        <w:tc>
          <w:tcPr>
            <w:tcW w:w="3011" w:type="dxa"/>
          </w:tcPr>
          <w:p w14:paraId="1474B6B5" w14:textId="77777777" w:rsidR="00D22EE2" w:rsidRDefault="00D22EE2" w:rsidP="00D51DB1">
            <w:pPr>
              <w:pStyle w:val="NoSpacing"/>
              <w:framePr w:wrap="around"/>
            </w:pPr>
            <w:r>
              <w:t>time:hasBeginning</w:t>
            </w:r>
          </w:p>
        </w:tc>
        <w:tc>
          <w:tcPr>
            <w:tcW w:w="3627" w:type="dxa"/>
          </w:tcPr>
          <w:p w14:paraId="5C9209E1" w14:textId="77777777" w:rsidR="00D22EE2" w:rsidRDefault="00D22EE2" w:rsidP="00D51DB1">
            <w:pPr>
              <w:pStyle w:val="NoSpacing"/>
              <w:framePr w:wrap="around"/>
            </w:pPr>
            <w:r>
              <w:t>only  time:Instant</w:t>
            </w:r>
          </w:p>
        </w:tc>
      </w:tr>
      <w:tr w:rsidR="00D22EE2" w14:paraId="3A2598D8" w14:textId="77777777" w:rsidTr="00D51DB1">
        <w:trPr>
          <w:tblHeader/>
        </w:trPr>
        <w:tc>
          <w:tcPr>
            <w:tcW w:w="2938" w:type="dxa"/>
            <w:vMerge/>
          </w:tcPr>
          <w:p w14:paraId="1E06993B" w14:textId="77777777" w:rsidR="00D22EE2" w:rsidRDefault="00D22EE2" w:rsidP="00D51DB1">
            <w:pPr>
              <w:pStyle w:val="NoSpacing"/>
              <w:framePr w:wrap="around"/>
            </w:pPr>
          </w:p>
        </w:tc>
        <w:tc>
          <w:tcPr>
            <w:tcW w:w="3011" w:type="dxa"/>
          </w:tcPr>
          <w:p w14:paraId="7E311C76" w14:textId="77777777" w:rsidR="00D22EE2" w:rsidRDefault="00D22EE2" w:rsidP="00D51DB1">
            <w:pPr>
              <w:pStyle w:val="NoSpacing"/>
              <w:framePr w:wrap="around"/>
            </w:pPr>
            <w:r>
              <w:t>time:hasEnding</w:t>
            </w:r>
          </w:p>
        </w:tc>
        <w:tc>
          <w:tcPr>
            <w:tcW w:w="3627" w:type="dxa"/>
          </w:tcPr>
          <w:p w14:paraId="3D1DC544" w14:textId="77777777" w:rsidR="00D22EE2" w:rsidRDefault="00D22EE2" w:rsidP="00D51DB1">
            <w:pPr>
              <w:pStyle w:val="NoSpacing"/>
              <w:framePr w:wrap="around"/>
            </w:pPr>
            <w:r>
              <w:t>only  time:Instant</w:t>
            </w:r>
          </w:p>
        </w:tc>
      </w:tr>
      <w:tr w:rsidR="00D22EE2" w14:paraId="0ADEEEE6" w14:textId="77777777" w:rsidTr="00D51DB1">
        <w:trPr>
          <w:tblHeader/>
        </w:trPr>
        <w:tc>
          <w:tcPr>
            <w:tcW w:w="2938" w:type="dxa"/>
            <w:vMerge/>
          </w:tcPr>
          <w:p w14:paraId="4F6579D3" w14:textId="77777777" w:rsidR="00D22EE2" w:rsidRDefault="00D22EE2" w:rsidP="00D51DB1">
            <w:pPr>
              <w:pStyle w:val="NoSpacing"/>
              <w:framePr w:wrap="around"/>
            </w:pPr>
          </w:p>
        </w:tc>
        <w:tc>
          <w:tcPr>
            <w:tcW w:w="3011" w:type="dxa"/>
          </w:tcPr>
          <w:p w14:paraId="02FF67F3" w14:textId="77777777" w:rsidR="00D22EE2" w:rsidRDefault="00D22EE2" w:rsidP="00D51DB1">
            <w:pPr>
              <w:pStyle w:val="NoSpacing"/>
              <w:framePr w:wrap="around"/>
            </w:pPr>
            <w:r>
              <w:t>time:hasDuration</w:t>
            </w:r>
          </w:p>
        </w:tc>
        <w:tc>
          <w:tcPr>
            <w:tcW w:w="3627" w:type="dxa"/>
          </w:tcPr>
          <w:p w14:paraId="1B439605" w14:textId="77777777" w:rsidR="00D22EE2" w:rsidRDefault="00D22EE2" w:rsidP="00D51DB1">
            <w:pPr>
              <w:pStyle w:val="NoSpacing"/>
              <w:framePr w:wrap="around"/>
            </w:pPr>
            <w:r>
              <w:t>only  time:Duration</w:t>
            </w:r>
          </w:p>
        </w:tc>
      </w:tr>
      <w:tr w:rsidR="00D22EE2" w14:paraId="2AB5BC5F" w14:textId="77777777" w:rsidTr="00D51DB1">
        <w:trPr>
          <w:tblHeader/>
        </w:trPr>
        <w:tc>
          <w:tcPr>
            <w:tcW w:w="2938" w:type="dxa"/>
            <w:vMerge w:val="restart"/>
          </w:tcPr>
          <w:p w14:paraId="257FB710" w14:textId="77777777" w:rsidR="00D22EE2" w:rsidRDefault="00D22EE2" w:rsidP="00D51DB1">
            <w:pPr>
              <w:pStyle w:val="NoSpacing"/>
              <w:framePr w:wrap="around"/>
            </w:pPr>
            <w:r>
              <w:t>time:Instant</w:t>
            </w:r>
          </w:p>
        </w:tc>
        <w:tc>
          <w:tcPr>
            <w:tcW w:w="3011" w:type="dxa"/>
          </w:tcPr>
          <w:p w14:paraId="2F9E9B8F" w14:textId="77777777" w:rsidR="00D22EE2" w:rsidRDefault="00D22EE2" w:rsidP="00D51DB1">
            <w:pPr>
              <w:pStyle w:val="NoSpacing"/>
              <w:framePr w:wrap="around"/>
            </w:pPr>
            <w:r>
              <w:t>subClassOf</w:t>
            </w:r>
          </w:p>
        </w:tc>
        <w:tc>
          <w:tcPr>
            <w:tcW w:w="3627" w:type="dxa"/>
          </w:tcPr>
          <w:p w14:paraId="72C28002" w14:textId="77777777" w:rsidR="00D22EE2" w:rsidRDefault="00D22EE2" w:rsidP="00D51DB1">
            <w:pPr>
              <w:pStyle w:val="NoSpacing"/>
              <w:framePr w:wrap="around"/>
            </w:pPr>
            <w:r>
              <w:t>time:TemporalEntity</w:t>
            </w:r>
          </w:p>
        </w:tc>
      </w:tr>
      <w:tr w:rsidR="00D22EE2" w14:paraId="56B312EF" w14:textId="77777777" w:rsidTr="00D51DB1">
        <w:trPr>
          <w:tblHeader/>
        </w:trPr>
        <w:tc>
          <w:tcPr>
            <w:tcW w:w="2938" w:type="dxa"/>
            <w:vMerge/>
          </w:tcPr>
          <w:p w14:paraId="190854DE" w14:textId="77777777" w:rsidR="00D22EE2" w:rsidRDefault="00D22EE2" w:rsidP="00D51DB1">
            <w:pPr>
              <w:pStyle w:val="NoSpacing"/>
              <w:framePr w:wrap="around"/>
            </w:pPr>
          </w:p>
        </w:tc>
        <w:tc>
          <w:tcPr>
            <w:tcW w:w="3011" w:type="dxa"/>
          </w:tcPr>
          <w:p w14:paraId="6FAC7FA5" w14:textId="77777777" w:rsidR="00D22EE2" w:rsidRDefault="00D22EE2" w:rsidP="00D51DB1">
            <w:pPr>
              <w:pStyle w:val="NoSpacing"/>
              <w:framePr w:wrap="around"/>
            </w:pPr>
            <w:r>
              <w:t>time:inside</w:t>
            </w:r>
          </w:p>
        </w:tc>
        <w:tc>
          <w:tcPr>
            <w:tcW w:w="3627" w:type="dxa"/>
          </w:tcPr>
          <w:p w14:paraId="47A9C338" w14:textId="77777777" w:rsidR="00D22EE2" w:rsidRDefault="00D22EE2" w:rsidP="00D51DB1">
            <w:pPr>
              <w:pStyle w:val="NoSpacing"/>
              <w:framePr w:wrap="around"/>
            </w:pPr>
            <w:r>
              <w:t>only  time:Interval</w:t>
            </w:r>
          </w:p>
        </w:tc>
      </w:tr>
      <w:tr w:rsidR="00D22EE2" w14:paraId="54954626" w14:textId="77777777" w:rsidTr="00D51DB1">
        <w:trPr>
          <w:tblHeader/>
        </w:trPr>
        <w:tc>
          <w:tcPr>
            <w:tcW w:w="2938" w:type="dxa"/>
            <w:vMerge/>
          </w:tcPr>
          <w:p w14:paraId="2EEA41A1" w14:textId="77777777" w:rsidR="00D22EE2" w:rsidRDefault="00D22EE2" w:rsidP="00D51DB1">
            <w:pPr>
              <w:pStyle w:val="NoSpacing"/>
              <w:framePr w:wrap="around"/>
            </w:pPr>
          </w:p>
        </w:tc>
        <w:tc>
          <w:tcPr>
            <w:tcW w:w="3011" w:type="dxa"/>
          </w:tcPr>
          <w:p w14:paraId="6BE4790E" w14:textId="77777777" w:rsidR="00D22EE2" w:rsidRDefault="00D22EE2" w:rsidP="00D51DB1">
            <w:pPr>
              <w:pStyle w:val="NoSpacing"/>
              <w:framePr w:wrap="around"/>
            </w:pPr>
            <w:r>
              <w:t>time:inTimePosition</w:t>
            </w:r>
          </w:p>
        </w:tc>
        <w:tc>
          <w:tcPr>
            <w:tcW w:w="3627" w:type="dxa"/>
          </w:tcPr>
          <w:p w14:paraId="3704F770" w14:textId="77777777" w:rsidR="00D22EE2" w:rsidRDefault="00D22EE2" w:rsidP="00D51DB1">
            <w:pPr>
              <w:pStyle w:val="NoSpacing"/>
              <w:framePr w:wrap="around"/>
            </w:pPr>
            <w:r>
              <w:t>max 1  time:TimePosition</w:t>
            </w:r>
          </w:p>
        </w:tc>
      </w:tr>
      <w:tr w:rsidR="00D22EE2" w14:paraId="4F435FA8" w14:textId="77777777" w:rsidTr="00D51DB1">
        <w:trPr>
          <w:tblHeader/>
        </w:trPr>
        <w:tc>
          <w:tcPr>
            <w:tcW w:w="2938" w:type="dxa"/>
            <w:vMerge/>
          </w:tcPr>
          <w:p w14:paraId="7DB0FE10" w14:textId="77777777" w:rsidR="00D22EE2" w:rsidRDefault="00D22EE2" w:rsidP="00D51DB1">
            <w:pPr>
              <w:pStyle w:val="NoSpacing"/>
              <w:framePr w:wrap="around"/>
            </w:pPr>
          </w:p>
        </w:tc>
        <w:tc>
          <w:tcPr>
            <w:tcW w:w="3011" w:type="dxa"/>
          </w:tcPr>
          <w:p w14:paraId="0A0F98FD" w14:textId="77777777" w:rsidR="00D22EE2" w:rsidRDefault="00D22EE2" w:rsidP="00D51DB1">
            <w:pPr>
              <w:pStyle w:val="NoSpacing"/>
              <w:framePr w:wrap="around"/>
            </w:pPr>
            <w:r>
              <w:t>time:inXSDDateTimeStamp</w:t>
            </w:r>
          </w:p>
        </w:tc>
        <w:tc>
          <w:tcPr>
            <w:tcW w:w="3627" w:type="dxa"/>
          </w:tcPr>
          <w:p w14:paraId="136CC80D" w14:textId="77777777" w:rsidR="00D22EE2" w:rsidRDefault="00D22EE2" w:rsidP="00D51DB1">
            <w:pPr>
              <w:pStyle w:val="NoSpacing"/>
              <w:framePr w:wrap="around"/>
            </w:pPr>
            <w:r>
              <w:t>max 1 xsd:DateTimeStamp</w:t>
            </w:r>
          </w:p>
        </w:tc>
      </w:tr>
      <w:tr w:rsidR="00D22EE2" w14:paraId="1B01B063" w14:textId="77777777" w:rsidTr="00D51DB1">
        <w:trPr>
          <w:tblHeader/>
        </w:trPr>
        <w:tc>
          <w:tcPr>
            <w:tcW w:w="2938" w:type="dxa"/>
            <w:vMerge w:val="restart"/>
          </w:tcPr>
          <w:p w14:paraId="66B98E10" w14:textId="77777777" w:rsidR="00D22EE2" w:rsidRDefault="00D22EE2" w:rsidP="00D51DB1">
            <w:pPr>
              <w:pStyle w:val="NoSpacing"/>
              <w:framePr w:wrap="around"/>
            </w:pPr>
            <w:r>
              <w:t>time:Interval</w:t>
            </w:r>
          </w:p>
        </w:tc>
        <w:tc>
          <w:tcPr>
            <w:tcW w:w="3011" w:type="dxa"/>
          </w:tcPr>
          <w:p w14:paraId="778BFA70" w14:textId="77777777" w:rsidR="00D22EE2" w:rsidRDefault="00D22EE2" w:rsidP="00D51DB1">
            <w:pPr>
              <w:pStyle w:val="NoSpacing"/>
              <w:framePr w:wrap="around"/>
            </w:pPr>
            <w:r>
              <w:t>subClassOf</w:t>
            </w:r>
          </w:p>
        </w:tc>
        <w:tc>
          <w:tcPr>
            <w:tcW w:w="3627" w:type="dxa"/>
          </w:tcPr>
          <w:p w14:paraId="501399D7" w14:textId="77777777" w:rsidR="00D22EE2" w:rsidRDefault="00D22EE2" w:rsidP="00D51DB1">
            <w:pPr>
              <w:pStyle w:val="NoSpacing"/>
              <w:framePr w:wrap="around"/>
            </w:pPr>
            <w:r>
              <w:t>time:TemporalEntity</w:t>
            </w:r>
          </w:p>
        </w:tc>
      </w:tr>
      <w:tr w:rsidR="00D22EE2" w14:paraId="2142F8C4" w14:textId="77777777" w:rsidTr="00D51DB1">
        <w:trPr>
          <w:tblHeader/>
        </w:trPr>
        <w:tc>
          <w:tcPr>
            <w:tcW w:w="2938" w:type="dxa"/>
            <w:vMerge/>
          </w:tcPr>
          <w:p w14:paraId="2AD8934B" w14:textId="77777777" w:rsidR="00D22EE2" w:rsidRDefault="00D22EE2" w:rsidP="00D51DB1">
            <w:pPr>
              <w:pStyle w:val="NoSpacing"/>
              <w:framePr w:wrap="around"/>
            </w:pPr>
          </w:p>
        </w:tc>
        <w:tc>
          <w:tcPr>
            <w:tcW w:w="3011" w:type="dxa"/>
          </w:tcPr>
          <w:p w14:paraId="5197691B" w14:textId="77777777" w:rsidR="00D22EE2" w:rsidRDefault="00D22EE2" w:rsidP="00D51DB1">
            <w:pPr>
              <w:pStyle w:val="NoSpacing"/>
              <w:framePr w:wrap="around"/>
            </w:pPr>
            <w:r>
              <w:t>time:meets</w:t>
            </w:r>
          </w:p>
        </w:tc>
        <w:tc>
          <w:tcPr>
            <w:tcW w:w="3627" w:type="dxa"/>
          </w:tcPr>
          <w:p w14:paraId="38A807E0" w14:textId="77777777" w:rsidR="00D22EE2" w:rsidRDefault="00D22EE2" w:rsidP="00D51DB1">
            <w:pPr>
              <w:pStyle w:val="NoSpacing"/>
              <w:framePr w:wrap="around"/>
            </w:pPr>
            <w:r>
              <w:t>only  time:Interval</w:t>
            </w:r>
          </w:p>
        </w:tc>
      </w:tr>
      <w:tr w:rsidR="00D22EE2" w14:paraId="24CC0D26" w14:textId="77777777" w:rsidTr="00D51DB1">
        <w:trPr>
          <w:tblHeader/>
        </w:trPr>
        <w:tc>
          <w:tcPr>
            <w:tcW w:w="2938" w:type="dxa"/>
            <w:vMerge/>
          </w:tcPr>
          <w:p w14:paraId="214E2942" w14:textId="77777777" w:rsidR="00D22EE2" w:rsidRDefault="00D22EE2" w:rsidP="00D51DB1">
            <w:pPr>
              <w:pStyle w:val="NoSpacing"/>
              <w:framePr w:wrap="around"/>
            </w:pPr>
          </w:p>
        </w:tc>
        <w:tc>
          <w:tcPr>
            <w:tcW w:w="3011" w:type="dxa"/>
          </w:tcPr>
          <w:p w14:paraId="4E918957" w14:textId="77777777" w:rsidR="00D22EE2" w:rsidRDefault="00D22EE2" w:rsidP="00D51DB1">
            <w:pPr>
              <w:pStyle w:val="NoSpacing"/>
              <w:framePr w:wrap="around"/>
            </w:pPr>
            <w:r>
              <w:t>time:overlaps</w:t>
            </w:r>
          </w:p>
        </w:tc>
        <w:tc>
          <w:tcPr>
            <w:tcW w:w="3627" w:type="dxa"/>
          </w:tcPr>
          <w:p w14:paraId="404EA992" w14:textId="77777777" w:rsidR="00D22EE2" w:rsidRDefault="00D22EE2" w:rsidP="00D51DB1">
            <w:pPr>
              <w:pStyle w:val="NoSpacing"/>
              <w:framePr w:wrap="around"/>
            </w:pPr>
            <w:r>
              <w:t>only  time:Interval</w:t>
            </w:r>
          </w:p>
        </w:tc>
      </w:tr>
      <w:tr w:rsidR="00D22EE2" w14:paraId="575B8A24" w14:textId="77777777" w:rsidTr="00D51DB1">
        <w:trPr>
          <w:tblHeader/>
        </w:trPr>
        <w:tc>
          <w:tcPr>
            <w:tcW w:w="2938" w:type="dxa"/>
            <w:vMerge/>
          </w:tcPr>
          <w:p w14:paraId="43212CBE" w14:textId="77777777" w:rsidR="00D22EE2" w:rsidRDefault="00D22EE2" w:rsidP="00D51DB1">
            <w:pPr>
              <w:pStyle w:val="NoSpacing"/>
              <w:framePr w:wrap="around"/>
            </w:pPr>
          </w:p>
        </w:tc>
        <w:tc>
          <w:tcPr>
            <w:tcW w:w="3011" w:type="dxa"/>
          </w:tcPr>
          <w:p w14:paraId="6ABE48DE" w14:textId="77777777" w:rsidR="00D22EE2" w:rsidRDefault="00D22EE2" w:rsidP="00D51DB1">
            <w:pPr>
              <w:pStyle w:val="NoSpacing"/>
              <w:framePr w:wrap="around"/>
            </w:pPr>
            <w:r>
              <w:t>time:starts</w:t>
            </w:r>
          </w:p>
        </w:tc>
        <w:tc>
          <w:tcPr>
            <w:tcW w:w="3627" w:type="dxa"/>
          </w:tcPr>
          <w:p w14:paraId="20FE504E" w14:textId="77777777" w:rsidR="00D22EE2" w:rsidRDefault="00D22EE2" w:rsidP="00D51DB1">
            <w:pPr>
              <w:pStyle w:val="NoSpacing"/>
              <w:framePr w:wrap="around"/>
            </w:pPr>
            <w:r>
              <w:t>only  time:Interval</w:t>
            </w:r>
          </w:p>
        </w:tc>
      </w:tr>
      <w:tr w:rsidR="00D22EE2" w14:paraId="56D41F57" w14:textId="77777777" w:rsidTr="00D51DB1">
        <w:trPr>
          <w:tblHeader/>
        </w:trPr>
        <w:tc>
          <w:tcPr>
            <w:tcW w:w="2938" w:type="dxa"/>
            <w:vMerge/>
          </w:tcPr>
          <w:p w14:paraId="6DCF5DB1" w14:textId="77777777" w:rsidR="00D22EE2" w:rsidRDefault="00D22EE2" w:rsidP="00D51DB1">
            <w:pPr>
              <w:pStyle w:val="NoSpacing"/>
              <w:framePr w:wrap="around"/>
            </w:pPr>
          </w:p>
        </w:tc>
        <w:tc>
          <w:tcPr>
            <w:tcW w:w="3011" w:type="dxa"/>
          </w:tcPr>
          <w:p w14:paraId="474A4E9B" w14:textId="77777777" w:rsidR="00D22EE2" w:rsidRDefault="00D22EE2" w:rsidP="00D51DB1">
            <w:pPr>
              <w:pStyle w:val="NoSpacing"/>
              <w:framePr w:wrap="around"/>
            </w:pPr>
            <w:r>
              <w:t>time:finishes</w:t>
            </w:r>
          </w:p>
        </w:tc>
        <w:tc>
          <w:tcPr>
            <w:tcW w:w="3627" w:type="dxa"/>
          </w:tcPr>
          <w:p w14:paraId="08B65B2A" w14:textId="77777777" w:rsidR="00D22EE2" w:rsidRDefault="00D22EE2" w:rsidP="00D51DB1">
            <w:pPr>
              <w:pStyle w:val="NoSpacing"/>
              <w:framePr w:wrap="around"/>
            </w:pPr>
            <w:r>
              <w:t>only  time:Interval</w:t>
            </w:r>
          </w:p>
        </w:tc>
      </w:tr>
      <w:tr w:rsidR="00D22EE2" w14:paraId="201FDCE6" w14:textId="77777777" w:rsidTr="00D51DB1">
        <w:trPr>
          <w:tblHeader/>
        </w:trPr>
        <w:tc>
          <w:tcPr>
            <w:tcW w:w="2938" w:type="dxa"/>
            <w:vMerge/>
          </w:tcPr>
          <w:p w14:paraId="22C33894" w14:textId="77777777" w:rsidR="00D22EE2" w:rsidRDefault="00D22EE2" w:rsidP="00D51DB1">
            <w:pPr>
              <w:pStyle w:val="NoSpacing"/>
              <w:framePr w:wrap="around"/>
            </w:pPr>
          </w:p>
        </w:tc>
        <w:tc>
          <w:tcPr>
            <w:tcW w:w="3011" w:type="dxa"/>
          </w:tcPr>
          <w:p w14:paraId="365E55CA" w14:textId="77777777" w:rsidR="00D22EE2" w:rsidRDefault="00D22EE2" w:rsidP="00D51DB1">
            <w:pPr>
              <w:pStyle w:val="NoSpacing"/>
              <w:framePr w:wrap="around"/>
            </w:pPr>
            <w:r>
              <w:t>time:during</w:t>
            </w:r>
          </w:p>
        </w:tc>
        <w:tc>
          <w:tcPr>
            <w:tcW w:w="3627" w:type="dxa"/>
          </w:tcPr>
          <w:p w14:paraId="5C0DFFEC" w14:textId="77777777" w:rsidR="00D22EE2" w:rsidRDefault="00D22EE2" w:rsidP="00D51DB1">
            <w:pPr>
              <w:pStyle w:val="NoSpacing"/>
              <w:framePr w:wrap="around"/>
            </w:pPr>
            <w:r>
              <w:t>only  time:Interval</w:t>
            </w:r>
          </w:p>
        </w:tc>
      </w:tr>
      <w:tr w:rsidR="00D22EE2" w14:paraId="5CA1059C" w14:textId="77777777" w:rsidTr="00D51DB1">
        <w:trPr>
          <w:tblHeader/>
        </w:trPr>
        <w:tc>
          <w:tcPr>
            <w:tcW w:w="2938" w:type="dxa"/>
            <w:vMerge/>
          </w:tcPr>
          <w:p w14:paraId="016A2712" w14:textId="77777777" w:rsidR="00D22EE2" w:rsidRDefault="00D22EE2" w:rsidP="00D51DB1">
            <w:pPr>
              <w:pStyle w:val="NoSpacing"/>
              <w:framePr w:wrap="around"/>
            </w:pPr>
          </w:p>
        </w:tc>
        <w:tc>
          <w:tcPr>
            <w:tcW w:w="3011" w:type="dxa"/>
          </w:tcPr>
          <w:p w14:paraId="606983E7" w14:textId="77777777" w:rsidR="00D22EE2" w:rsidRDefault="00D22EE2" w:rsidP="00D51DB1">
            <w:pPr>
              <w:pStyle w:val="NoSpacing"/>
              <w:framePr w:wrap="around"/>
            </w:pPr>
            <w:r>
              <w:t>time:equals</w:t>
            </w:r>
          </w:p>
        </w:tc>
        <w:tc>
          <w:tcPr>
            <w:tcW w:w="3627" w:type="dxa"/>
          </w:tcPr>
          <w:p w14:paraId="4AF60EC2" w14:textId="77777777" w:rsidR="00D22EE2" w:rsidRDefault="00D22EE2" w:rsidP="00D51DB1">
            <w:pPr>
              <w:pStyle w:val="NoSpacing"/>
              <w:framePr w:wrap="around"/>
            </w:pPr>
            <w:r>
              <w:t>only  time:Interval</w:t>
            </w:r>
          </w:p>
        </w:tc>
      </w:tr>
      <w:tr w:rsidR="00D22EE2" w14:paraId="35FACE10" w14:textId="77777777" w:rsidTr="00D51DB1">
        <w:trPr>
          <w:tblHeader/>
        </w:trPr>
        <w:tc>
          <w:tcPr>
            <w:tcW w:w="2938" w:type="dxa"/>
            <w:vMerge w:val="restart"/>
          </w:tcPr>
          <w:p w14:paraId="28612969" w14:textId="77777777" w:rsidR="00D22EE2" w:rsidRDefault="00D22EE2" w:rsidP="00D51DB1">
            <w:pPr>
              <w:pStyle w:val="NoSpacing"/>
              <w:framePr w:wrap="around"/>
            </w:pPr>
            <w:r>
              <w:t>time:DateTimeDescription</w:t>
            </w:r>
          </w:p>
        </w:tc>
        <w:tc>
          <w:tcPr>
            <w:tcW w:w="3011" w:type="dxa"/>
          </w:tcPr>
          <w:p w14:paraId="327E5EA9" w14:textId="77777777" w:rsidR="00D22EE2" w:rsidRDefault="00D22EE2" w:rsidP="00D51DB1">
            <w:pPr>
              <w:pStyle w:val="NoSpacing"/>
              <w:framePr w:wrap="around"/>
            </w:pPr>
            <w:r>
              <w:t>time:day</w:t>
            </w:r>
          </w:p>
        </w:tc>
        <w:tc>
          <w:tcPr>
            <w:tcW w:w="3627" w:type="dxa"/>
          </w:tcPr>
          <w:p w14:paraId="3502581B" w14:textId="77777777" w:rsidR="00D22EE2" w:rsidRDefault="00D22EE2" w:rsidP="00D51DB1">
            <w:pPr>
              <w:pStyle w:val="NoSpacing"/>
              <w:framePr w:wrap="around"/>
            </w:pPr>
            <w:r>
              <w:t>max 1 rdfs:Literal</w:t>
            </w:r>
          </w:p>
        </w:tc>
      </w:tr>
      <w:tr w:rsidR="00D22EE2" w14:paraId="5664F06A" w14:textId="77777777" w:rsidTr="00D51DB1">
        <w:trPr>
          <w:tblHeader/>
        </w:trPr>
        <w:tc>
          <w:tcPr>
            <w:tcW w:w="2938" w:type="dxa"/>
            <w:vMerge/>
          </w:tcPr>
          <w:p w14:paraId="71C015E0" w14:textId="77777777" w:rsidR="00D22EE2" w:rsidRDefault="00D22EE2" w:rsidP="00D51DB1">
            <w:pPr>
              <w:pStyle w:val="NoSpacing"/>
              <w:framePr w:wrap="around"/>
            </w:pPr>
          </w:p>
        </w:tc>
        <w:tc>
          <w:tcPr>
            <w:tcW w:w="3011" w:type="dxa"/>
          </w:tcPr>
          <w:p w14:paraId="711418F3" w14:textId="77777777" w:rsidR="00D22EE2" w:rsidRDefault="00D22EE2" w:rsidP="00D51DB1">
            <w:pPr>
              <w:pStyle w:val="NoSpacing"/>
              <w:framePr w:wrap="around"/>
            </w:pPr>
            <w:r>
              <w:t>time:dayOfWeek</w:t>
            </w:r>
          </w:p>
        </w:tc>
        <w:tc>
          <w:tcPr>
            <w:tcW w:w="3627" w:type="dxa"/>
          </w:tcPr>
          <w:p w14:paraId="2B0E15BE" w14:textId="77777777" w:rsidR="00D22EE2" w:rsidRDefault="00D22EE2" w:rsidP="00D51DB1">
            <w:pPr>
              <w:pStyle w:val="NoSpacing"/>
              <w:framePr w:wrap="around"/>
            </w:pPr>
            <w:r>
              <w:t>max 1 owl:Thing</w:t>
            </w:r>
          </w:p>
        </w:tc>
      </w:tr>
      <w:tr w:rsidR="00D22EE2" w14:paraId="38197E05" w14:textId="77777777" w:rsidTr="00D51DB1">
        <w:trPr>
          <w:tblHeader/>
        </w:trPr>
        <w:tc>
          <w:tcPr>
            <w:tcW w:w="2938" w:type="dxa"/>
            <w:vMerge/>
          </w:tcPr>
          <w:p w14:paraId="7967FCE7" w14:textId="77777777" w:rsidR="00D22EE2" w:rsidRDefault="00D22EE2" w:rsidP="00D51DB1">
            <w:pPr>
              <w:pStyle w:val="NoSpacing"/>
              <w:framePr w:wrap="around"/>
            </w:pPr>
          </w:p>
        </w:tc>
        <w:tc>
          <w:tcPr>
            <w:tcW w:w="3011" w:type="dxa"/>
          </w:tcPr>
          <w:p w14:paraId="255E276D" w14:textId="77777777" w:rsidR="00D22EE2" w:rsidRDefault="00D22EE2" w:rsidP="00D51DB1">
            <w:pPr>
              <w:pStyle w:val="NoSpacing"/>
              <w:framePr w:wrap="around"/>
            </w:pPr>
            <w:r>
              <w:t>time:dayOfYear</w:t>
            </w:r>
          </w:p>
        </w:tc>
        <w:tc>
          <w:tcPr>
            <w:tcW w:w="3627" w:type="dxa"/>
          </w:tcPr>
          <w:p w14:paraId="281B3DAA" w14:textId="77777777" w:rsidR="00D22EE2" w:rsidRDefault="00D22EE2" w:rsidP="00D51DB1">
            <w:pPr>
              <w:pStyle w:val="NoSpacing"/>
              <w:framePr w:wrap="around"/>
            </w:pPr>
            <w:r>
              <w:t>max 1 rdfs:Literal</w:t>
            </w:r>
          </w:p>
        </w:tc>
      </w:tr>
      <w:tr w:rsidR="00D22EE2" w14:paraId="63D4929E" w14:textId="77777777" w:rsidTr="00D51DB1">
        <w:trPr>
          <w:tblHeader/>
        </w:trPr>
        <w:tc>
          <w:tcPr>
            <w:tcW w:w="2938" w:type="dxa"/>
            <w:vMerge/>
          </w:tcPr>
          <w:p w14:paraId="450468CC" w14:textId="77777777" w:rsidR="00D22EE2" w:rsidRDefault="00D22EE2" w:rsidP="00D51DB1">
            <w:pPr>
              <w:pStyle w:val="NoSpacing"/>
              <w:framePr w:wrap="around"/>
            </w:pPr>
          </w:p>
        </w:tc>
        <w:tc>
          <w:tcPr>
            <w:tcW w:w="3011" w:type="dxa"/>
          </w:tcPr>
          <w:p w14:paraId="553531ED" w14:textId="77777777" w:rsidR="00D22EE2" w:rsidRDefault="00D22EE2" w:rsidP="00D51DB1">
            <w:pPr>
              <w:pStyle w:val="NoSpacing"/>
              <w:framePr w:wrap="around"/>
            </w:pPr>
            <w:r>
              <w:t>time:hour</w:t>
            </w:r>
          </w:p>
        </w:tc>
        <w:tc>
          <w:tcPr>
            <w:tcW w:w="3627" w:type="dxa"/>
          </w:tcPr>
          <w:p w14:paraId="74C92670" w14:textId="77777777" w:rsidR="00D22EE2" w:rsidRDefault="00D22EE2" w:rsidP="00D51DB1">
            <w:pPr>
              <w:pStyle w:val="NoSpacing"/>
              <w:framePr w:wrap="around"/>
            </w:pPr>
            <w:r>
              <w:t>max 1 rdfs:Literal</w:t>
            </w:r>
          </w:p>
        </w:tc>
      </w:tr>
      <w:tr w:rsidR="00D22EE2" w14:paraId="64E7A6F3" w14:textId="77777777" w:rsidTr="00D51DB1">
        <w:trPr>
          <w:tblHeader/>
        </w:trPr>
        <w:tc>
          <w:tcPr>
            <w:tcW w:w="2938" w:type="dxa"/>
            <w:vMerge/>
          </w:tcPr>
          <w:p w14:paraId="6D09A205" w14:textId="77777777" w:rsidR="00D22EE2" w:rsidRDefault="00D22EE2" w:rsidP="00D51DB1">
            <w:pPr>
              <w:pStyle w:val="NoSpacing"/>
              <w:framePr w:wrap="around"/>
            </w:pPr>
          </w:p>
        </w:tc>
        <w:tc>
          <w:tcPr>
            <w:tcW w:w="3011" w:type="dxa"/>
          </w:tcPr>
          <w:p w14:paraId="259985DD" w14:textId="77777777" w:rsidR="00D22EE2" w:rsidRDefault="00D22EE2" w:rsidP="00D51DB1">
            <w:pPr>
              <w:pStyle w:val="NoSpacing"/>
              <w:framePr w:wrap="around"/>
            </w:pPr>
            <w:r>
              <w:t>time:minute</w:t>
            </w:r>
          </w:p>
        </w:tc>
        <w:tc>
          <w:tcPr>
            <w:tcW w:w="3627" w:type="dxa"/>
          </w:tcPr>
          <w:p w14:paraId="0DB1466E" w14:textId="77777777" w:rsidR="00D22EE2" w:rsidRDefault="00D22EE2" w:rsidP="00D51DB1">
            <w:pPr>
              <w:pStyle w:val="NoSpacing"/>
              <w:framePr w:wrap="around"/>
            </w:pPr>
            <w:r>
              <w:t>max 1 rdfs:Literal</w:t>
            </w:r>
          </w:p>
        </w:tc>
      </w:tr>
      <w:tr w:rsidR="00D22EE2" w14:paraId="618EBEFF" w14:textId="77777777" w:rsidTr="00D51DB1">
        <w:trPr>
          <w:tblHeader/>
        </w:trPr>
        <w:tc>
          <w:tcPr>
            <w:tcW w:w="2938" w:type="dxa"/>
            <w:vMerge/>
          </w:tcPr>
          <w:p w14:paraId="25FCB2F0" w14:textId="77777777" w:rsidR="00D22EE2" w:rsidRDefault="00D22EE2" w:rsidP="00D51DB1">
            <w:pPr>
              <w:pStyle w:val="NoSpacing"/>
              <w:framePr w:wrap="around"/>
            </w:pPr>
          </w:p>
        </w:tc>
        <w:tc>
          <w:tcPr>
            <w:tcW w:w="3011" w:type="dxa"/>
          </w:tcPr>
          <w:p w14:paraId="6A6961EC" w14:textId="77777777" w:rsidR="00D22EE2" w:rsidRDefault="00D22EE2" w:rsidP="00D51DB1">
            <w:pPr>
              <w:pStyle w:val="NoSpacing"/>
              <w:framePr w:wrap="around"/>
            </w:pPr>
            <w:r>
              <w:t>time:month</w:t>
            </w:r>
          </w:p>
        </w:tc>
        <w:tc>
          <w:tcPr>
            <w:tcW w:w="3627" w:type="dxa"/>
          </w:tcPr>
          <w:p w14:paraId="67DE9889" w14:textId="77777777" w:rsidR="00D22EE2" w:rsidRDefault="00D22EE2" w:rsidP="00D51DB1">
            <w:pPr>
              <w:pStyle w:val="NoSpacing"/>
              <w:framePr w:wrap="around"/>
            </w:pPr>
            <w:r>
              <w:t>max 1 rdfs:Literal</w:t>
            </w:r>
          </w:p>
        </w:tc>
      </w:tr>
      <w:tr w:rsidR="00D22EE2" w14:paraId="32914830" w14:textId="77777777" w:rsidTr="00D51DB1">
        <w:trPr>
          <w:tblHeader/>
        </w:trPr>
        <w:tc>
          <w:tcPr>
            <w:tcW w:w="2938" w:type="dxa"/>
            <w:vMerge/>
          </w:tcPr>
          <w:p w14:paraId="3C4226D0" w14:textId="77777777" w:rsidR="00D22EE2" w:rsidRDefault="00D22EE2" w:rsidP="00D51DB1">
            <w:pPr>
              <w:pStyle w:val="NoSpacing"/>
              <w:framePr w:wrap="around"/>
            </w:pPr>
          </w:p>
        </w:tc>
        <w:tc>
          <w:tcPr>
            <w:tcW w:w="3011" w:type="dxa"/>
          </w:tcPr>
          <w:p w14:paraId="50D7BBCC" w14:textId="77777777" w:rsidR="00D22EE2" w:rsidRDefault="00D22EE2" w:rsidP="00D51DB1">
            <w:pPr>
              <w:pStyle w:val="NoSpacing"/>
              <w:framePr w:wrap="around"/>
            </w:pPr>
            <w:r>
              <w:t>time:second</w:t>
            </w:r>
          </w:p>
        </w:tc>
        <w:tc>
          <w:tcPr>
            <w:tcW w:w="3627" w:type="dxa"/>
          </w:tcPr>
          <w:p w14:paraId="7F4C70D3" w14:textId="77777777" w:rsidR="00D22EE2" w:rsidRDefault="00D22EE2" w:rsidP="00D51DB1">
            <w:pPr>
              <w:pStyle w:val="NoSpacing"/>
              <w:framePr w:wrap="around"/>
            </w:pPr>
            <w:r>
              <w:t>max 1 rdfs:Literal</w:t>
            </w:r>
          </w:p>
        </w:tc>
      </w:tr>
    </w:tbl>
    <w:p w14:paraId="1713154C" w14:textId="77777777" w:rsidR="00D22EE2" w:rsidRPr="007A3EF1" w:rsidRDefault="00D22EE2" w:rsidP="00882108">
      <w:pPr>
        <w:pStyle w:val="Heading4"/>
      </w:pPr>
      <w:r>
        <w:t>An Example</w:t>
      </w:r>
    </w:p>
    <w:p w14:paraId="5224CF9D" w14:textId="6AA83DB0" w:rsidR="00D22EE2" w:rsidRDefault="00B6258A" w:rsidP="00D22EE2">
      <w:r>
        <w:t>S</w:t>
      </w:r>
      <w:r w:rsidR="00D22EE2">
        <w:t xml:space="preserve">hould we wish to represent an instant in time at which </w:t>
      </w:r>
      <w:r>
        <w:t>a</w:t>
      </w:r>
      <w:r w:rsidR="00D22EE2">
        <w:t xml:space="preserve"> vehicle exists, relative to some earlier time before the vehicle exists, this would involve the introduction of two Instant objects that could be related via the before property. Should the data be available, the instants could be further described with the date-time stamp using the inXSDDateTime data property, or using the inDateTime property to relate the instants to a DateTimeDescription object.</w:t>
      </w:r>
    </w:p>
    <w:p w14:paraId="693D8D0E" w14:textId="3FDED160" w:rsidR="00D22EE2" w:rsidRDefault="00D22EE2" w:rsidP="00D22EE2">
      <w:r>
        <w:t>Alternatively, we might know the interval but the not the precise instant.</w:t>
      </w:r>
      <w:r w:rsidRPr="00C618BB">
        <w:t xml:space="preserve"> </w:t>
      </w:r>
      <w:r>
        <w:t xml:space="preserve">If specific data were known regarding the date and time of these interval, say that it began at 09:22 EST on June 19, 2019 and ended at 11:33 EST on July 12, 2019, this could be specified using the </w:t>
      </w:r>
      <w:r>
        <w:lastRenderedPageBreak/>
        <w:t>inXSDDateTime data property. In this case, the instant might simply be described as being in the interval using the inside property. This example is depicted in</w:t>
      </w:r>
      <w:r w:rsidR="00B6258A">
        <w:t xml:space="preserve"> </w:t>
      </w:r>
      <w:r w:rsidR="00B6258A">
        <w:fldChar w:fldCharType="begin"/>
      </w:r>
      <w:r w:rsidR="00B6258A">
        <w:instrText xml:space="preserve"> REF _Ref35948111 \h </w:instrText>
      </w:r>
      <w:r w:rsidR="00B6258A">
        <w:fldChar w:fldCharType="separate"/>
      </w:r>
      <w:r w:rsidR="00B6258A">
        <w:t xml:space="preserve">Figure </w:t>
      </w:r>
      <w:r w:rsidR="00B6258A">
        <w:rPr>
          <w:noProof/>
        </w:rPr>
        <w:t>3</w:t>
      </w:r>
      <w:r w:rsidR="00B6258A">
        <w:fldChar w:fldCharType="end"/>
      </w:r>
      <w:r>
        <w:t>.</w:t>
      </w:r>
    </w:p>
    <w:p w14:paraId="795935D0" w14:textId="77777777" w:rsidR="00D22EE2" w:rsidRDefault="00D22EE2" w:rsidP="00D22EE2"/>
    <w:p w14:paraId="6E7263B2" w14:textId="77777777" w:rsidR="00D22EE2" w:rsidRDefault="00D22EE2" w:rsidP="00D22EE2">
      <w:pPr>
        <w:keepNext/>
      </w:pPr>
      <w:r w:rsidRPr="00915BFA">
        <w:rPr>
          <w:noProof/>
        </w:rPr>
        <w:drawing>
          <wp:inline distT="0" distB="0" distL="0" distR="0" wp14:anchorId="62F259CF" wp14:editId="066C468D">
            <wp:extent cx="5943600" cy="2470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70150"/>
                    </a:xfrm>
                    <a:prstGeom prst="rect">
                      <a:avLst/>
                    </a:prstGeom>
                  </pic:spPr>
                </pic:pic>
              </a:graphicData>
            </a:graphic>
          </wp:inline>
        </w:drawing>
      </w:r>
    </w:p>
    <w:p w14:paraId="35679CAD" w14:textId="61035CF1" w:rsidR="00D22EE2" w:rsidRDefault="00D22EE2" w:rsidP="00D22EE2">
      <w:pPr>
        <w:pStyle w:val="Caption"/>
        <w:spacing w:after="120"/>
        <w:rPr>
          <w:lang w:val="en-CA"/>
        </w:rPr>
      </w:pPr>
      <w:bookmarkStart w:id="81" w:name="_Ref11831393"/>
      <w:bookmarkStart w:id="82" w:name="_Ref35948111"/>
      <w:r>
        <w:t xml:space="preserve">Figure </w:t>
      </w:r>
      <w:r w:rsidR="0043363D">
        <w:fldChar w:fldCharType="begin"/>
      </w:r>
      <w:r w:rsidR="0043363D">
        <w:instrText xml:space="preserve"> SEQ Figure \* ARABIC </w:instrText>
      </w:r>
      <w:r w:rsidR="0043363D">
        <w:fldChar w:fldCharType="separate"/>
      </w:r>
      <w:r w:rsidR="000501AD">
        <w:rPr>
          <w:noProof/>
        </w:rPr>
        <w:t>3</w:t>
      </w:r>
      <w:r w:rsidR="0043363D">
        <w:rPr>
          <w:noProof/>
        </w:rPr>
        <w:fldChar w:fldCharType="end"/>
      </w:r>
      <w:bookmarkEnd w:id="82"/>
      <w:r>
        <w:t>: Example use of the Time Ontology</w:t>
      </w:r>
      <w:bookmarkEnd w:id="81"/>
    </w:p>
    <w:p w14:paraId="58B390E3" w14:textId="77777777" w:rsidR="00D22EE2" w:rsidRDefault="00D22EE2" w:rsidP="00EA354A">
      <w:pPr>
        <w:rPr>
          <w:b/>
        </w:rPr>
      </w:pPr>
    </w:p>
    <w:p w14:paraId="4E39631C" w14:textId="77777777" w:rsidR="00494297" w:rsidRDefault="00494297" w:rsidP="00494297">
      <w:pPr>
        <w:pStyle w:val="Heading3"/>
      </w:pPr>
      <w:bookmarkStart w:id="83" w:name="_Toc35260248"/>
      <w:r>
        <w:t>Change Ontology</w:t>
      </w:r>
      <w:bookmarkEnd w:id="83"/>
    </w:p>
    <w:p w14:paraId="0A9C1AEB" w14:textId="4811A870" w:rsidR="007978A3" w:rsidRPr="007978A3" w:rsidRDefault="0089518D" w:rsidP="007978A3">
      <w:pPr>
        <w:rPr>
          <w:i/>
        </w:rPr>
      </w:pPr>
      <w:r>
        <w:rPr>
          <w:i/>
        </w:rPr>
        <w:t>http://ontology.eil.utoronto.ca/icity/</w:t>
      </w:r>
      <w:r w:rsidR="007978A3">
        <w:rPr>
          <w:i/>
        </w:rPr>
        <w:t>Change</w:t>
      </w:r>
      <w:r w:rsidR="00AC0B4C">
        <w:rPr>
          <w:i/>
        </w:rPr>
        <w:t>.owl</w:t>
      </w:r>
    </w:p>
    <w:p w14:paraId="40F44F5E" w14:textId="6CAE5A32" w:rsidR="00A62F41" w:rsidRDefault="00A62F41" w:rsidP="00A62F41">
      <w:r>
        <w:t xml:space="preserve">Many of the concepts identified in the urban system ontologies are subject to change. For example, a Vehicle will have one location at one time, and another location at a later time; it may have only one passenger at one time, and four passengers at a later time. Similarly, many attributes of Persons, Households, and even Transportation Networks </w:t>
      </w:r>
      <w:r w:rsidR="00B4604B">
        <w:t>may change over time</w:t>
      </w:r>
      <w:r>
        <w:t xml:space="preserve">. </w:t>
      </w:r>
    </w:p>
    <w:p w14:paraId="7795A109" w14:textId="12E0B606" w:rsidR="00A62F41" w:rsidRPr="00F61EAA" w:rsidRDefault="00A62F41" w:rsidP="00A62F41">
      <w:r>
        <w:t xml:space="preserve">Change over time plays a role in many domains, and is by no means a new research topic. In fact, several approaches for capturing change in OWL have been proposed </w:t>
      </w:r>
      <w:r>
        <w:fldChar w:fldCharType="begin"/>
      </w:r>
      <w:r w:rsidR="001608B3">
        <w:instrText xml:space="preserve"> ADDIN EN.CITE &lt;EndNote&gt;&lt;Cite&gt;&lt;Author&gt;Welty&lt;/Author&gt;&lt;Year&gt;2006&lt;/Year&gt;&lt;IDText&gt;A reusable ontology for fluents in OWL&lt;/IDText&gt;&lt;DisplayText&gt;[11]&lt;/DisplayText&gt;&lt;record&gt;&lt;titles&gt;&lt;title&gt;A reusable ontology for fluents in OWL&lt;/title&gt;&lt;secondary-title&gt;FOIS&lt;/secondary-title&gt;&lt;/titles&gt;&lt;pages&gt;226-236&lt;/pages&gt;&lt;contributors&gt;&lt;authors&gt;&lt;author&gt;Welty, Chris&lt;/author&gt;&lt;author&gt;Fikes, Richard&lt;/author&gt;&lt;author&gt;Makarios, Selene&lt;/author&gt;&lt;/authors&gt;&lt;/contributors&gt;&lt;added-date format="utc"&gt;1560953595&lt;/added-date&gt;&lt;ref-type name="Conference Proceeding"&gt;10&lt;/ref-type&gt;&lt;dates&gt;&lt;year&gt;2006&lt;/year&gt;&lt;/dates&gt;&lt;rec-number&gt;3&lt;/rec-number&gt;&lt;last-updated-date format="utc"&gt;1560953595&lt;/last-updated-date&gt;&lt;volume&gt;150&lt;/volume&gt;&lt;/record&gt;&lt;/Cite&gt;&lt;/EndNote&gt;</w:instrText>
      </w:r>
      <w:r>
        <w:fldChar w:fldCharType="separate"/>
      </w:r>
      <w:r w:rsidR="001608B3">
        <w:rPr>
          <w:noProof/>
        </w:rPr>
        <w:t>[11]</w:t>
      </w:r>
      <w:r>
        <w:fldChar w:fldCharType="end"/>
      </w:r>
      <w:r>
        <w:t>,</w:t>
      </w:r>
      <w:r>
        <w:fldChar w:fldCharType="begin"/>
      </w:r>
      <w:r w:rsidR="001608B3">
        <w:instrText xml:space="preserve"> ADDIN EN.CITE &lt;EndNote&gt;&lt;Cite&gt;&lt;Author&gt;Krieger&lt;/Author&gt;&lt;Year&gt;2008&lt;/Year&gt;&lt;IDText&gt;Where temporal description logics fail: Representing temporally-changing relationships&lt;/IDText&gt;&lt;DisplayText&gt;[12]&lt;/DisplayText&gt;&lt;record&gt;&lt;titles&gt;&lt;title&gt;Where temporal description logics fail: Representing temporally-changing relationships&lt;/title&gt;&lt;secondary-title&gt;Annual Conference on Artificial Intelligence&lt;/secondary-title&gt;&lt;/titles&gt;&lt;pages&gt;249-257&lt;/pages&gt;&lt;contributors&gt;&lt;authors&gt;&lt;author&gt;Krieger, Hans-Ulrich&lt;/author&gt;&lt;/authors&gt;&lt;/contributors&gt;&lt;added-date format="utc"&gt;1560953636&lt;/added-date&gt;&lt;ref-type name="Conference Proceeding"&gt;10&lt;/ref-type&gt;&lt;dates&gt;&lt;year&gt;2008&lt;/year&gt;&lt;/dates&gt;&lt;rec-number&gt;4&lt;/rec-number&gt;&lt;publisher&gt;Springer&lt;/publisher&gt;&lt;last-updated-date format="utc"&gt;1560953636&lt;/last-updated-date&gt;&lt;/record&gt;&lt;/Cite&gt;&lt;/EndNote&gt;</w:instrText>
      </w:r>
      <w:r>
        <w:fldChar w:fldCharType="separate"/>
      </w:r>
      <w:r w:rsidR="001608B3">
        <w:rPr>
          <w:noProof/>
        </w:rPr>
        <w:t>[12]</w:t>
      </w:r>
      <w:r>
        <w:fldChar w:fldCharType="end"/>
      </w:r>
      <w:r>
        <w:t>. Despite these solutions, we have found that Semantic Web practitioners currently lack clear and precise methods for how to apply these approaches to capture change at a domain level, whether reusing an ontology that does not account for change over time or developing an ontology from scratch. The Change Ontology serves as a clear guide to support a consistent approach to formalizing how things change over time throughout the iCity TPSO.</w:t>
      </w:r>
    </w:p>
    <w:p w14:paraId="424FD8F2" w14:textId="77777777" w:rsidR="00A62F41" w:rsidRPr="00A62F41" w:rsidRDefault="00A62F41" w:rsidP="00882108">
      <w:pPr>
        <w:pStyle w:val="Heading4"/>
      </w:pPr>
      <w:r w:rsidRPr="00A62F41">
        <w:lastRenderedPageBreak/>
        <w:t>The Ontology</w:t>
      </w:r>
    </w:p>
    <w:p w14:paraId="0C428D5D" w14:textId="00FA4AFD" w:rsidR="00A62F41" w:rsidRDefault="00A62F41" w:rsidP="00B4604B">
      <w:r>
        <w:t xml:space="preserve">An approach to representing changing properties, or </w:t>
      </w:r>
      <w:r>
        <w:rPr>
          <w:i/>
        </w:rPr>
        <w:t>fluents</w:t>
      </w:r>
      <w:r>
        <w:t>,</w:t>
      </w:r>
      <w:r>
        <w:rPr>
          <w:i/>
        </w:rPr>
        <w:t xml:space="preserve"> </w:t>
      </w:r>
      <w:r>
        <w:t xml:space="preserve">that leverages the 4-dimensionalist perspective was proposed by </w:t>
      </w:r>
      <w:r>
        <w:fldChar w:fldCharType="begin"/>
      </w:r>
      <w:r w:rsidR="001608B3">
        <w:instrText xml:space="preserve"> ADDIN EN.CITE &lt;EndNote&gt;&lt;Cite&gt;&lt;Author&gt;Welty&lt;/Author&gt;&lt;Year&gt;2006&lt;/Year&gt;&lt;IDText&gt;A reusable ontology for fluents in OWL&lt;/IDText&gt;&lt;DisplayText&gt;[11]&lt;/DisplayText&gt;&lt;record&gt;&lt;titles&gt;&lt;title&gt;A reusable ontology for fluents in OWL&lt;/title&gt;&lt;secondary-title&gt;FOIS&lt;/secondary-title&gt;&lt;/titles&gt;&lt;pages&gt;226-236&lt;/pages&gt;&lt;contributors&gt;&lt;authors&gt;&lt;author&gt;Welty, Chris&lt;/author&gt;&lt;author&gt;Fikes, Richard&lt;/author&gt;&lt;author&gt;Makarios, Selene&lt;/author&gt;&lt;/authors&gt;&lt;/contributors&gt;&lt;added-date format="utc"&gt;1560953595&lt;/added-date&gt;&lt;ref-type name="Conference Proceeding"&gt;10&lt;/ref-type&gt;&lt;dates&gt;&lt;year&gt;2006&lt;/year&gt;&lt;/dates&gt;&lt;rec-number&gt;3&lt;/rec-number&gt;&lt;last-updated-date format="utc"&gt;1560953595&lt;/last-updated-date&gt;&lt;volume&gt;150&lt;/volume&gt;&lt;/record&gt;&lt;/Cite&gt;&lt;/EndNote&gt;</w:instrText>
      </w:r>
      <w:r>
        <w:fldChar w:fldCharType="separate"/>
      </w:r>
      <w:r w:rsidR="001608B3">
        <w:rPr>
          <w:noProof/>
        </w:rPr>
        <w:t>[11]</w:t>
      </w:r>
      <w:r>
        <w:fldChar w:fldCharType="end"/>
      </w:r>
      <w:r>
        <w:t xml:space="preserve">. We adopt a similar approach, based on the design pattern presented </w:t>
      </w:r>
      <w:r w:rsidR="000C477F">
        <w:t>in</w:t>
      </w:r>
      <w:r>
        <w:t xml:space="preserve"> </w:t>
      </w:r>
      <w:r>
        <w:fldChar w:fldCharType="begin"/>
      </w:r>
      <w:r w:rsidR="001608B3">
        <w:instrText xml:space="preserve"> ADDIN EN.CITE &lt;EndNote&gt;&lt;Cite ExcludeYear="1"&gt;&lt;Author&gt;Katsumi&lt;/Author&gt;&lt;IDText&gt;A Logical Design Pattern for Representing Change Over Time in OWL&lt;/IDText&gt;&lt;DisplayText&gt;[13]&lt;/DisplayText&gt;&lt;record&gt;&lt;titles&gt;&lt;title&gt;A Logical Design Pattern for Representing Change Over Time in OWL&lt;/title&gt;&lt;/titles&gt;&lt;contributors&gt;&lt;authors&gt;&lt;author&gt;Katsumi, Megan&lt;/author&gt;&lt;author&gt;Fox, Mark&lt;/author&gt;&lt;/authors&gt;&lt;/contributors&gt;&lt;added-date format="utc"&gt;1560970369&lt;/added-date&gt;&lt;ref-type name="Journal Article"&gt;17&lt;/ref-type&gt;&lt;rec-number&gt;9&lt;/rec-number&gt;&lt;last-updated-date format="utc"&gt;1560970369&lt;/last-updated-date&gt;&lt;/record&gt;&lt;/Cite&gt;&lt;/EndNote&gt;</w:instrText>
      </w:r>
      <w:r>
        <w:fldChar w:fldCharType="separate"/>
      </w:r>
      <w:r w:rsidR="001608B3">
        <w:rPr>
          <w:noProof/>
        </w:rPr>
        <w:t>[13]</w:t>
      </w:r>
      <w:r>
        <w:fldChar w:fldCharType="end"/>
      </w:r>
      <w:r>
        <w:t xml:space="preserve">, </w:t>
      </w:r>
      <w:r w:rsidR="002033BD">
        <w:t>requiring</w:t>
      </w:r>
      <w:r w:rsidR="002033BD" w:rsidRPr="002B09D4">
        <w:t xml:space="preserve"> the </w:t>
      </w:r>
      <w:r w:rsidR="002033BD">
        <w:t>representation</w:t>
      </w:r>
      <w:r w:rsidR="002033BD" w:rsidRPr="002B09D4">
        <w:t xml:space="preserve"> of </w:t>
      </w:r>
      <w:r w:rsidR="002033BD">
        <w:t>objects</w:t>
      </w:r>
      <w:r w:rsidR="002033BD" w:rsidRPr="002B09D4">
        <w:t xml:space="preserve"> that are subject to change </w:t>
      </w:r>
      <w:r w:rsidR="002033BD">
        <w:t>with</w:t>
      </w:r>
      <w:r w:rsidR="002033BD" w:rsidRPr="002B09D4">
        <w:t xml:space="preserve"> two </w:t>
      </w:r>
      <w:r w:rsidR="002033BD">
        <w:t>classes</w:t>
      </w:r>
      <w:r w:rsidR="002033BD" w:rsidRPr="002B09D4">
        <w:t xml:space="preserve">: invariant and variant </w:t>
      </w:r>
      <w:r w:rsidR="002033BD">
        <w:t>parts</w:t>
      </w:r>
      <w:r w:rsidR="002033BD" w:rsidRPr="002B09D4">
        <w:t xml:space="preserve"> of the concept; we refer to these as TimeVaryingConcept and Manifestation classes, respectively.</w:t>
      </w:r>
      <w:r w:rsidR="002033BD">
        <w:t xml:space="preserve"> By distinguishing between these class types and recognizing the properties that are (and aren't) subject to change, the ontology supports the capture of both the static and dynamic aspects of a particular entity. </w:t>
      </w:r>
    </w:p>
    <w:p w14:paraId="4565B04B" w14:textId="680E4594" w:rsidR="00B4604B" w:rsidRDefault="00A62F41" w:rsidP="00B4604B">
      <w:r>
        <w:t>A class that is subject to change is defined as a type of TimeVaryingConcept (e.g. Vehicle may be a subclass of TimeVaryingConcept). The TimeVaryingConcept itself is invariant and defined by properties that do not change over time. As per</w:t>
      </w:r>
      <w:r w:rsidR="00486923">
        <w:t xml:space="preserve"> </w:t>
      </w:r>
      <w:r>
        <w:fldChar w:fldCharType="begin"/>
      </w:r>
      <w:r w:rsidR="001608B3">
        <w:instrText xml:space="preserve"> ADDIN EN.CITE &lt;EndNote&gt;&lt;Cite&gt;&lt;Author&gt;Krieger&lt;/Author&gt;&lt;Year&gt;2008&lt;/Year&gt;&lt;IDText&gt;Where temporal description logics fail: Representing temporally-changing relationships&lt;/IDText&gt;&lt;DisplayText&gt;[12]&lt;/DisplayText&gt;&lt;record&gt;&lt;titles&gt;&lt;title&gt;Where temporal description logics fail: Representing temporally-changing relationships&lt;/title&gt;&lt;secondary-title&gt;Annual Conference on Artificial Intelligence&lt;/secondary-title&gt;&lt;/titles&gt;&lt;pages&gt;249-257&lt;/pages&gt;&lt;contributors&gt;&lt;authors&gt;&lt;author&gt;Krieger, Hans-Ulrich&lt;/author&gt;&lt;/authors&gt;&lt;/contributors&gt;&lt;added-date format="utc"&gt;1560953636&lt;/added-date&gt;&lt;ref-type name="Conference Proceeding"&gt;10&lt;/ref-type&gt;&lt;dates&gt;&lt;year&gt;2008&lt;/year&gt;&lt;/dates&gt;&lt;rec-number&gt;4&lt;/rec-number&gt;&lt;publisher&gt;Springer&lt;/publisher&gt;&lt;last-updated-date format="utc"&gt;1560953636&lt;/last-updated-date&gt;&lt;/record&gt;&lt;/Cite&gt;&lt;/EndNote&gt;</w:instrText>
      </w:r>
      <w:r>
        <w:fldChar w:fldCharType="separate"/>
      </w:r>
      <w:r w:rsidR="001608B3">
        <w:rPr>
          <w:noProof/>
        </w:rPr>
        <w:t>[12]</w:t>
      </w:r>
      <w:r>
        <w:fldChar w:fldCharType="end"/>
      </w:r>
      <w:r>
        <w:t xml:space="preserve">, </w:t>
      </w:r>
      <w:r w:rsidR="00667E7F">
        <w:t xml:space="preserve">we represent TimeVaryingConcepts as perdurants (things that occur over time, i.e. processes). This is done to enable the required representation however we do not adopt the ontological commitment of these objects as processes: a TimeVaryingConcept is distinct from a process or event. </w:t>
      </w:r>
      <w:r>
        <w:t xml:space="preserve">A TimeVaryingConcept has </w:t>
      </w:r>
      <w:r w:rsidRPr="008B5A08">
        <w:t>Manifestations</w:t>
      </w:r>
      <w:r>
        <w:t xml:space="preserve"> that demonstrate their changing (variant) properties over time. Different types (</w:t>
      </w:r>
      <w:r w:rsidRPr="008B5A08">
        <w:t>subclasses</w:t>
      </w:r>
      <w:r>
        <w:t>) of TimeVaryingConcept may be defined based on the Manifestations that are part of them. The key classes and properties of the ontology are outlined in</w:t>
      </w:r>
      <w:r w:rsidR="00B4604B">
        <w:t xml:space="preserve"> </w:t>
      </w:r>
      <w:r w:rsidR="00B4604B">
        <w:fldChar w:fldCharType="begin"/>
      </w:r>
      <w:r w:rsidR="00B4604B">
        <w:instrText xml:space="preserve"> REF _Ref35948477 \h </w:instrText>
      </w:r>
      <w:r w:rsidR="00B4604B">
        <w:fldChar w:fldCharType="separate"/>
      </w:r>
      <w:r w:rsidR="00B4604B">
        <w:t xml:space="preserve">Table </w:t>
      </w:r>
      <w:r w:rsidR="00B4604B">
        <w:rPr>
          <w:noProof/>
        </w:rPr>
        <w:t>5</w:t>
      </w:r>
      <w:r w:rsidR="00B4604B">
        <w:fldChar w:fldCharType="end"/>
      </w:r>
      <w:r>
        <w:t xml:space="preserve"> </w:t>
      </w:r>
      <w:r w:rsidR="00B4604B">
        <w:t xml:space="preserve">and </w:t>
      </w:r>
      <w:r w:rsidR="00B4604B">
        <w:fldChar w:fldCharType="begin"/>
      </w:r>
      <w:r w:rsidR="00B4604B">
        <w:instrText xml:space="preserve"> REF _Ref35948474 \h </w:instrText>
      </w:r>
      <w:r w:rsidR="00B4604B">
        <w:fldChar w:fldCharType="separate"/>
      </w:r>
      <w:r w:rsidR="00B4604B">
        <w:t xml:space="preserve">Table </w:t>
      </w:r>
      <w:r w:rsidR="00B4604B">
        <w:rPr>
          <w:noProof/>
        </w:rPr>
        <w:t>6</w:t>
      </w:r>
      <w:r w:rsidR="00B4604B">
        <w:fldChar w:fldCharType="end"/>
      </w:r>
      <w:r w:rsidR="00B4604B">
        <w:t>, respectively.</w:t>
      </w:r>
    </w:p>
    <w:p w14:paraId="7B74F618" w14:textId="285CDB27" w:rsidR="00B4604B" w:rsidRDefault="00B4604B" w:rsidP="00B4604B">
      <w:pPr>
        <w:pStyle w:val="Caption"/>
        <w:keepNext/>
      </w:pPr>
      <w:bookmarkStart w:id="84" w:name="_Ref35948467"/>
      <w:bookmarkStart w:id="85" w:name="_Ref35948477"/>
      <w:r>
        <w:t xml:space="preserve">Table </w:t>
      </w:r>
      <w:r>
        <w:fldChar w:fldCharType="begin"/>
      </w:r>
      <w:r>
        <w:instrText xml:space="preserve"> SEQ Table \* ARABIC </w:instrText>
      </w:r>
      <w:r>
        <w:fldChar w:fldCharType="separate"/>
      </w:r>
      <w:r>
        <w:rPr>
          <w:noProof/>
        </w:rPr>
        <w:t>5</w:t>
      </w:r>
      <w:r>
        <w:fldChar w:fldCharType="end"/>
      </w:r>
      <w:bookmarkEnd w:id="85"/>
      <w:r>
        <w:t>: Key classes in the Change Ontology</w:t>
      </w:r>
      <w:bookmarkEnd w:id="84"/>
    </w:p>
    <w:tbl>
      <w:tblPr>
        <w:tblStyle w:val="TableGrid"/>
        <w:tblW w:w="0" w:type="auto"/>
        <w:tblCellMar>
          <w:top w:w="28" w:type="dxa"/>
          <w:bottom w:w="28" w:type="dxa"/>
        </w:tblCellMar>
        <w:tblLook w:val="04A0" w:firstRow="1" w:lastRow="0" w:firstColumn="1" w:lastColumn="0" w:noHBand="0" w:noVBand="1"/>
      </w:tblPr>
      <w:tblGrid>
        <w:gridCol w:w="2378"/>
        <w:gridCol w:w="2474"/>
        <w:gridCol w:w="4498"/>
      </w:tblGrid>
      <w:tr w:rsidR="00B4604B" w14:paraId="54BD4FCE" w14:textId="77777777" w:rsidTr="006F1576">
        <w:tc>
          <w:tcPr>
            <w:tcW w:w="2378" w:type="dxa"/>
            <w:shd w:val="clear" w:color="auto" w:fill="00FFFF"/>
          </w:tcPr>
          <w:p w14:paraId="6928FB8B" w14:textId="77777777" w:rsidR="00B4604B" w:rsidRDefault="00B4604B" w:rsidP="006F1576">
            <w:pPr>
              <w:pStyle w:val="NoSpacing"/>
              <w:framePr w:wrap="around"/>
            </w:pPr>
            <w:r>
              <w:t>Object</w:t>
            </w:r>
          </w:p>
        </w:tc>
        <w:tc>
          <w:tcPr>
            <w:tcW w:w="2474" w:type="dxa"/>
            <w:shd w:val="clear" w:color="auto" w:fill="00FFFF"/>
          </w:tcPr>
          <w:p w14:paraId="6446FC94" w14:textId="77777777" w:rsidR="00B4604B" w:rsidRDefault="00B4604B" w:rsidP="006F1576">
            <w:pPr>
              <w:pStyle w:val="NoSpacing"/>
              <w:framePr w:wrap="around"/>
            </w:pPr>
            <w:r>
              <w:t>Property</w:t>
            </w:r>
          </w:p>
        </w:tc>
        <w:tc>
          <w:tcPr>
            <w:tcW w:w="4498" w:type="dxa"/>
            <w:shd w:val="clear" w:color="auto" w:fill="00FFFF"/>
          </w:tcPr>
          <w:p w14:paraId="1254A7FD" w14:textId="77777777" w:rsidR="00B4604B" w:rsidRDefault="00B4604B" w:rsidP="006F1576">
            <w:pPr>
              <w:pStyle w:val="NoSpacing"/>
              <w:framePr w:wrap="around"/>
            </w:pPr>
            <w:r>
              <w:t>Value</w:t>
            </w:r>
          </w:p>
        </w:tc>
      </w:tr>
      <w:tr w:rsidR="00B4604B" w14:paraId="27968C8C" w14:textId="77777777" w:rsidTr="006F1576">
        <w:tc>
          <w:tcPr>
            <w:tcW w:w="2378" w:type="dxa"/>
            <w:vMerge w:val="restart"/>
          </w:tcPr>
          <w:p w14:paraId="7DAB62D4" w14:textId="77777777" w:rsidR="00B4604B" w:rsidRDefault="00B4604B" w:rsidP="006F1576">
            <w:pPr>
              <w:pStyle w:val="NoSpacing"/>
              <w:framePr w:wrap="around"/>
            </w:pPr>
            <w:r>
              <w:t>TimeVaryingConcept</w:t>
            </w:r>
          </w:p>
          <w:p w14:paraId="32FB6CC8" w14:textId="77777777" w:rsidR="00B4604B" w:rsidRDefault="00B4604B" w:rsidP="006F1576">
            <w:pPr>
              <w:pStyle w:val="NoSpacing"/>
              <w:framePr w:wrap="around"/>
            </w:pPr>
          </w:p>
        </w:tc>
        <w:tc>
          <w:tcPr>
            <w:tcW w:w="2474" w:type="dxa"/>
          </w:tcPr>
          <w:p w14:paraId="7289019B" w14:textId="77777777" w:rsidR="00B4604B" w:rsidRDefault="00B4604B" w:rsidP="006F1576">
            <w:pPr>
              <w:pStyle w:val="NoSpacing"/>
              <w:framePr w:wrap="around"/>
            </w:pPr>
            <w:r>
              <w:t>disjointWith</w:t>
            </w:r>
          </w:p>
        </w:tc>
        <w:tc>
          <w:tcPr>
            <w:tcW w:w="4498" w:type="dxa"/>
          </w:tcPr>
          <w:p w14:paraId="0D0F860E" w14:textId="77777777" w:rsidR="00B4604B" w:rsidRDefault="00B4604B" w:rsidP="006F1576">
            <w:pPr>
              <w:pStyle w:val="NoSpacing"/>
              <w:framePr w:wrap="around"/>
            </w:pPr>
            <w:r>
              <w:t>time:TemporalEntity and Manifestation</w:t>
            </w:r>
          </w:p>
        </w:tc>
      </w:tr>
      <w:tr w:rsidR="00B4604B" w14:paraId="4E4836D2" w14:textId="77777777" w:rsidTr="006F1576">
        <w:tc>
          <w:tcPr>
            <w:tcW w:w="2378" w:type="dxa"/>
            <w:vMerge/>
          </w:tcPr>
          <w:p w14:paraId="559A98F2" w14:textId="77777777" w:rsidR="00B4604B" w:rsidRDefault="00B4604B" w:rsidP="006F1576">
            <w:pPr>
              <w:pStyle w:val="NoSpacing"/>
              <w:framePr w:wrap="around"/>
            </w:pPr>
          </w:p>
        </w:tc>
        <w:tc>
          <w:tcPr>
            <w:tcW w:w="2474" w:type="dxa"/>
          </w:tcPr>
          <w:p w14:paraId="26EA5DB3" w14:textId="77777777" w:rsidR="00B4604B" w:rsidRDefault="00B4604B" w:rsidP="006F1576">
            <w:pPr>
              <w:pStyle w:val="NoSpacing"/>
              <w:framePr w:wrap="around"/>
            </w:pPr>
            <w:r>
              <w:t>existsAt</w:t>
            </w:r>
          </w:p>
        </w:tc>
        <w:tc>
          <w:tcPr>
            <w:tcW w:w="4498" w:type="dxa"/>
          </w:tcPr>
          <w:p w14:paraId="08195115" w14:textId="06AA85C9" w:rsidR="00B4604B" w:rsidRDefault="00B4604B" w:rsidP="006F1576">
            <w:pPr>
              <w:pStyle w:val="NoSpacing"/>
              <w:framePr w:wrap="around"/>
            </w:pPr>
            <w:r>
              <w:t>exactly 1 time:Interval</w:t>
            </w:r>
          </w:p>
        </w:tc>
      </w:tr>
      <w:tr w:rsidR="00B4604B" w14:paraId="2E3EC878" w14:textId="77777777" w:rsidTr="006F1576">
        <w:tc>
          <w:tcPr>
            <w:tcW w:w="2378" w:type="dxa"/>
            <w:vMerge/>
          </w:tcPr>
          <w:p w14:paraId="436BE5DD" w14:textId="77777777" w:rsidR="00B4604B" w:rsidRDefault="00B4604B" w:rsidP="006F1576">
            <w:pPr>
              <w:pStyle w:val="NoSpacing"/>
              <w:framePr w:wrap="around"/>
            </w:pPr>
          </w:p>
        </w:tc>
        <w:tc>
          <w:tcPr>
            <w:tcW w:w="2474" w:type="dxa"/>
          </w:tcPr>
          <w:p w14:paraId="1D5E2561" w14:textId="77777777" w:rsidR="00B4604B" w:rsidRDefault="00B4604B" w:rsidP="006F1576">
            <w:pPr>
              <w:pStyle w:val="NoSpacing"/>
              <w:framePr w:wrap="around"/>
            </w:pPr>
            <w:r>
              <w:t>hasManifestation</w:t>
            </w:r>
          </w:p>
        </w:tc>
        <w:tc>
          <w:tcPr>
            <w:tcW w:w="4498" w:type="dxa"/>
          </w:tcPr>
          <w:p w14:paraId="3FCCC8C3" w14:textId="77777777" w:rsidR="00B4604B" w:rsidRDefault="00B4604B" w:rsidP="006F1576">
            <w:pPr>
              <w:pStyle w:val="NoSpacing"/>
              <w:framePr w:wrap="around"/>
            </w:pPr>
            <w:r>
              <w:t>only Manifestation</w:t>
            </w:r>
          </w:p>
        </w:tc>
      </w:tr>
      <w:tr w:rsidR="00B4604B" w14:paraId="5F0184A5" w14:textId="77777777" w:rsidTr="006F1576">
        <w:tc>
          <w:tcPr>
            <w:tcW w:w="2378" w:type="dxa"/>
            <w:vMerge/>
          </w:tcPr>
          <w:p w14:paraId="399D5F16" w14:textId="77777777" w:rsidR="00B4604B" w:rsidRDefault="00B4604B" w:rsidP="006F1576">
            <w:pPr>
              <w:pStyle w:val="NoSpacing"/>
              <w:framePr w:wrap="around"/>
            </w:pPr>
          </w:p>
        </w:tc>
        <w:tc>
          <w:tcPr>
            <w:tcW w:w="2474" w:type="dxa"/>
          </w:tcPr>
          <w:p w14:paraId="6555B15F" w14:textId="77777777" w:rsidR="00B4604B" w:rsidRDefault="00B4604B" w:rsidP="006F1576">
            <w:pPr>
              <w:pStyle w:val="NoSpacing"/>
              <w:framePr w:wrap="around"/>
            </w:pPr>
            <w:r>
              <w:t>equivalentClass</w:t>
            </w:r>
          </w:p>
        </w:tc>
        <w:tc>
          <w:tcPr>
            <w:tcW w:w="4498" w:type="dxa"/>
          </w:tcPr>
          <w:p w14:paraId="2382764F" w14:textId="77777777" w:rsidR="00B4604B" w:rsidRDefault="00B4604B" w:rsidP="006F1576">
            <w:pPr>
              <w:pStyle w:val="NoSpacing"/>
              <w:framePr w:wrap="around"/>
            </w:pPr>
            <w:r>
              <w:t>hasManifestation some Manifestation and  hasManifestation only Manifestation</w:t>
            </w:r>
          </w:p>
        </w:tc>
      </w:tr>
      <w:tr w:rsidR="00B4604B" w14:paraId="6C4426A7" w14:textId="77777777" w:rsidTr="006F1576">
        <w:tc>
          <w:tcPr>
            <w:tcW w:w="2378" w:type="dxa"/>
            <w:vMerge w:val="restart"/>
          </w:tcPr>
          <w:p w14:paraId="584AA6E0" w14:textId="77777777" w:rsidR="00B4604B" w:rsidRDefault="00B4604B" w:rsidP="006F1576">
            <w:pPr>
              <w:pStyle w:val="NoSpacing"/>
              <w:framePr w:wrap="around"/>
            </w:pPr>
            <w:r>
              <w:t>Manifestation</w:t>
            </w:r>
          </w:p>
        </w:tc>
        <w:tc>
          <w:tcPr>
            <w:tcW w:w="2474" w:type="dxa"/>
          </w:tcPr>
          <w:p w14:paraId="42F0BFA8" w14:textId="77777777" w:rsidR="00B4604B" w:rsidRDefault="00B4604B" w:rsidP="006F1576">
            <w:pPr>
              <w:pStyle w:val="NoSpacing"/>
              <w:framePr w:wrap="around"/>
            </w:pPr>
            <w:r>
              <w:t>disjointWith</w:t>
            </w:r>
          </w:p>
        </w:tc>
        <w:tc>
          <w:tcPr>
            <w:tcW w:w="4498" w:type="dxa"/>
          </w:tcPr>
          <w:p w14:paraId="28F57988" w14:textId="77777777" w:rsidR="00B4604B" w:rsidRDefault="00B4604B" w:rsidP="006F1576">
            <w:pPr>
              <w:pStyle w:val="NoSpacing"/>
              <w:framePr w:wrap="around"/>
            </w:pPr>
            <w:r>
              <w:t>TimeVaryingConcept and  time:TemporalEntity</w:t>
            </w:r>
          </w:p>
        </w:tc>
      </w:tr>
      <w:tr w:rsidR="00B4604B" w14:paraId="0EEA2FAF" w14:textId="77777777" w:rsidTr="006F1576">
        <w:tc>
          <w:tcPr>
            <w:tcW w:w="2378" w:type="dxa"/>
            <w:vMerge/>
          </w:tcPr>
          <w:p w14:paraId="0D8BC31E" w14:textId="77777777" w:rsidR="00B4604B" w:rsidRDefault="00B4604B" w:rsidP="006F1576">
            <w:pPr>
              <w:pStyle w:val="NoSpacing"/>
              <w:framePr w:wrap="around"/>
            </w:pPr>
          </w:p>
        </w:tc>
        <w:tc>
          <w:tcPr>
            <w:tcW w:w="2474" w:type="dxa"/>
          </w:tcPr>
          <w:p w14:paraId="45C8FF7C" w14:textId="77777777" w:rsidR="00B4604B" w:rsidRDefault="00B4604B" w:rsidP="006F1576">
            <w:pPr>
              <w:pStyle w:val="NoSpacing"/>
              <w:framePr w:wrap="around"/>
            </w:pPr>
            <w:r>
              <w:t>equivalentClass</w:t>
            </w:r>
          </w:p>
        </w:tc>
        <w:tc>
          <w:tcPr>
            <w:tcW w:w="4498" w:type="dxa"/>
          </w:tcPr>
          <w:p w14:paraId="4AFE0A9E" w14:textId="77777777" w:rsidR="00B4604B" w:rsidRDefault="00B4604B" w:rsidP="006F1576">
            <w:pPr>
              <w:pStyle w:val="NoSpacing"/>
              <w:framePr w:wrap="around"/>
            </w:pPr>
            <w:r>
              <w:t>manifestationOf some  TimeVaryingConcept and  manifestationOf only  TimeVaryingConcept</w:t>
            </w:r>
          </w:p>
        </w:tc>
      </w:tr>
      <w:tr w:rsidR="00B4604B" w14:paraId="3C3FDE62" w14:textId="77777777" w:rsidTr="006F1576">
        <w:tc>
          <w:tcPr>
            <w:tcW w:w="2378" w:type="dxa"/>
            <w:vMerge/>
          </w:tcPr>
          <w:p w14:paraId="49340FB6" w14:textId="77777777" w:rsidR="00B4604B" w:rsidRDefault="00B4604B" w:rsidP="006F1576">
            <w:pPr>
              <w:pStyle w:val="NoSpacing"/>
              <w:framePr w:wrap="around"/>
            </w:pPr>
          </w:p>
        </w:tc>
        <w:tc>
          <w:tcPr>
            <w:tcW w:w="2474" w:type="dxa"/>
          </w:tcPr>
          <w:p w14:paraId="6D4B895D" w14:textId="77777777" w:rsidR="00B4604B" w:rsidRDefault="00B4604B" w:rsidP="006F1576">
            <w:pPr>
              <w:pStyle w:val="NoSpacing"/>
              <w:framePr w:wrap="around"/>
            </w:pPr>
            <w:r>
              <w:t>manifestationOf</w:t>
            </w:r>
          </w:p>
        </w:tc>
        <w:tc>
          <w:tcPr>
            <w:tcW w:w="4498" w:type="dxa"/>
          </w:tcPr>
          <w:p w14:paraId="05E1A33C" w14:textId="77777777" w:rsidR="00B4604B" w:rsidRDefault="00B4604B" w:rsidP="006F1576">
            <w:pPr>
              <w:pStyle w:val="NoSpacing"/>
              <w:framePr w:wrap="around"/>
            </w:pPr>
            <w:r>
              <w:t>only TimeVaryingConcept</w:t>
            </w:r>
          </w:p>
        </w:tc>
      </w:tr>
      <w:tr w:rsidR="00B4604B" w14:paraId="57C8ED02" w14:textId="77777777" w:rsidTr="006F1576">
        <w:tc>
          <w:tcPr>
            <w:tcW w:w="2378" w:type="dxa"/>
            <w:vMerge/>
          </w:tcPr>
          <w:p w14:paraId="7943282B" w14:textId="77777777" w:rsidR="00B4604B" w:rsidRDefault="00B4604B" w:rsidP="006F1576">
            <w:pPr>
              <w:pStyle w:val="NoSpacing"/>
              <w:framePr w:wrap="around"/>
            </w:pPr>
          </w:p>
        </w:tc>
        <w:tc>
          <w:tcPr>
            <w:tcW w:w="2474" w:type="dxa"/>
          </w:tcPr>
          <w:p w14:paraId="20690045" w14:textId="77777777" w:rsidR="00B4604B" w:rsidRDefault="00B4604B" w:rsidP="006F1576">
            <w:pPr>
              <w:pStyle w:val="NoSpacing"/>
              <w:framePr w:wrap="around"/>
            </w:pPr>
            <w:r>
              <w:t>existsAt</w:t>
            </w:r>
          </w:p>
        </w:tc>
        <w:tc>
          <w:tcPr>
            <w:tcW w:w="4498" w:type="dxa"/>
          </w:tcPr>
          <w:p w14:paraId="773C1A46" w14:textId="77777777" w:rsidR="00B4604B" w:rsidRDefault="00B4604B" w:rsidP="006F1576">
            <w:pPr>
              <w:pStyle w:val="NoSpacing"/>
              <w:framePr w:wrap="around"/>
            </w:pPr>
            <w:r>
              <w:t>exactly 1  time:TemporalEntity</w:t>
            </w:r>
          </w:p>
        </w:tc>
      </w:tr>
    </w:tbl>
    <w:p w14:paraId="0CE5FADA" w14:textId="18ADD1A1" w:rsidR="00B4604B" w:rsidRDefault="00B4604B" w:rsidP="00B4604B">
      <w:pPr>
        <w:pStyle w:val="Caption"/>
        <w:keepNext/>
        <w:spacing w:after="120"/>
      </w:pPr>
      <w:bookmarkStart w:id="86" w:name="_Ref11834761"/>
      <w:bookmarkStart w:id="87" w:name="_Ref11834749"/>
    </w:p>
    <w:p w14:paraId="031FF601" w14:textId="5C8B1F33" w:rsidR="00B4604B" w:rsidRDefault="00B4604B" w:rsidP="00B4604B">
      <w:pPr>
        <w:pStyle w:val="Caption"/>
        <w:keepNext/>
      </w:pPr>
      <w:bookmarkStart w:id="88" w:name="_Ref35948474"/>
      <w:r>
        <w:t xml:space="preserve">Table </w:t>
      </w:r>
      <w:r>
        <w:fldChar w:fldCharType="begin"/>
      </w:r>
      <w:r>
        <w:instrText xml:space="preserve"> SEQ Table \* ARABIC </w:instrText>
      </w:r>
      <w:r>
        <w:fldChar w:fldCharType="separate"/>
      </w:r>
      <w:r>
        <w:rPr>
          <w:noProof/>
        </w:rPr>
        <w:t>6</w:t>
      </w:r>
      <w:r>
        <w:fldChar w:fldCharType="end"/>
      </w:r>
      <w:bookmarkEnd w:id="88"/>
      <w:r>
        <w:t>: Key properties in the Change Ontology</w:t>
      </w:r>
    </w:p>
    <w:tbl>
      <w:tblPr>
        <w:tblStyle w:val="TableGrid"/>
        <w:tblW w:w="0" w:type="auto"/>
        <w:tblCellMar>
          <w:top w:w="28" w:type="dxa"/>
          <w:bottom w:w="28" w:type="dxa"/>
        </w:tblCellMar>
        <w:tblLook w:val="04A0" w:firstRow="1" w:lastRow="0" w:firstColumn="1" w:lastColumn="0" w:noHBand="0" w:noVBand="1"/>
      </w:tblPr>
      <w:tblGrid>
        <w:gridCol w:w="2117"/>
        <w:gridCol w:w="2506"/>
        <w:gridCol w:w="4727"/>
      </w:tblGrid>
      <w:tr w:rsidR="00B4604B" w14:paraId="4776C72E" w14:textId="77777777" w:rsidTr="006F1576">
        <w:tc>
          <w:tcPr>
            <w:tcW w:w="2117" w:type="dxa"/>
            <w:shd w:val="clear" w:color="auto" w:fill="00FFFF"/>
          </w:tcPr>
          <w:p w14:paraId="6DD53F94" w14:textId="77777777" w:rsidR="00B4604B" w:rsidRDefault="00B4604B" w:rsidP="006F1576">
            <w:pPr>
              <w:pStyle w:val="NoSpacing"/>
              <w:framePr w:wrap="around"/>
            </w:pPr>
            <w:r>
              <w:t>Property</w:t>
            </w:r>
            <w:r>
              <w:tab/>
            </w:r>
          </w:p>
        </w:tc>
        <w:tc>
          <w:tcPr>
            <w:tcW w:w="2506" w:type="dxa"/>
            <w:shd w:val="clear" w:color="auto" w:fill="00FFFF"/>
          </w:tcPr>
          <w:p w14:paraId="28F50E6C" w14:textId="77777777" w:rsidR="00B4604B" w:rsidRDefault="00B4604B" w:rsidP="006F1576">
            <w:pPr>
              <w:pStyle w:val="NoSpacing"/>
              <w:framePr w:wrap="around"/>
            </w:pPr>
            <w:r>
              <w:t>Characteristic</w:t>
            </w:r>
          </w:p>
        </w:tc>
        <w:tc>
          <w:tcPr>
            <w:tcW w:w="4727" w:type="dxa"/>
            <w:shd w:val="clear" w:color="auto" w:fill="00FFFF"/>
          </w:tcPr>
          <w:p w14:paraId="5C37103C" w14:textId="77777777" w:rsidR="00B4604B" w:rsidRDefault="00B4604B" w:rsidP="006F1576">
            <w:pPr>
              <w:pStyle w:val="NoSpacing"/>
              <w:framePr w:wrap="around"/>
            </w:pPr>
            <w:r>
              <w:t>Value (if applicable)</w:t>
            </w:r>
          </w:p>
        </w:tc>
      </w:tr>
      <w:tr w:rsidR="00B4604B" w14:paraId="2A07EE1F" w14:textId="77777777" w:rsidTr="006F1576">
        <w:tc>
          <w:tcPr>
            <w:tcW w:w="2117" w:type="dxa"/>
            <w:vMerge w:val="restart"/>
          </w:tcPr>
          <w:p w14:paraId="32C41371" w14:textId="77777777" w:rsidR="00B4604B" w:rsidRDefault="00B4604B" w:rsidP="006F1576">
            <w:pPr>
              <w:pStyle w:val="NoSpacing"/>
              <w:framePr w:wrap="around"/>
            </w:pPr>
            <w:r>
              <w:t>hasManifestation</w:t>
            </w:r>
          </w:p>
        </w:tc>
        <w:tc>
          <w:tcPr>
            <w:tcW w:w="2506" w:type="dxa"/>
          </w:tcPr>
          <w:p w14:paraId="272AA6D3" w14:textId="77777777" w:rsidR="00B4604B" w:rsidRDefault="00B4604B" w:rsidP="006F1576">
            <w:pPr>
              <w:pStyle w:val="NoSpacing"/>
              <w:framePr w:wrap="around"/>
            </w:pPr>
            <w:r>
              <w:t>inverseOf</w:t>
            </w:r>
          </w:p>
        </w:tc>
        <w:tc>
          <w:tcPr>
            <w:tcW w:w="4727" w:type="dxa"/>
          </w:tcPr>
          <w:p w14:paraId="2A4EBF26" w14:textId="77777777" w:rsidR="00B4604B" w:rsidRDefault="00B4604B" w:rsidP="006F1576">
            <w:pPr>
              <w:pStyle w:val="NoSpacing"/>
              <w:framePr w:wrap="around"/>
            </w:pPr>
            <w:r>
              <w:t>manifestationOf</w:t>
            </w:r>
          </w:p>
        </w:tc>
      </w:tr>
      <w:tr w:rsidR="00B4604B" w14:paraId="128CA2E6" w14:textId="77777777" w:rsidTr="006F1576">
        <w:tc>
          <w:tcPr>
            <w:tcW w:w="2117" w:type="dxa"/>
            <w:vMerge/>
          </w:tcPr>
          <w:p w14:paraId="0D46E286" w14:textId="77777777" w:rsidR="00B4604B" w:rsidRDefault="00B4604B" w:rsidP="006F1576">
            <w:pPr>
              <w:pStyle w:val="NoSpacing"/>
              <w:framePr w:wrap="around"/>
            </w:pPr>
          </w:p>
        </w:tc>
        <w:tc>
          <w:tcPr>
            <w:tcW w:w="2506" w:type="dxa"/>
          </w:tcPr>
          <w:p w14:paraId="736CD830" w14:textId="77777777" w:rsidR="00B4604B" w:rsidRDefault="00B4604B" w:rsidP="006F1576">
            <w:pPr>
              <w:pStyle w:val="NoSpacing"/>
              <w:framePr w:wrap="around"/>
            </w:pPr>
            <w:r>
              <w:t>Inverse Functional</w:t>
            </w:r>
          </w:p>
        </w:tc>
        <w:tc>
          <w:tcPr>
            <w:tcW w:w="4727" w:type="dxa"/>
          </w:tcPr>
          <w:p w14:paraId="31AE9B68" w14:textId="77777777" w:rsidR="00B4604B" w:rsidRDefault="00B4604B" w:rsidP="006F1576">
            <w:pPr>
              <w:pStyle w:val="NoSpacing"/>
              <w:framePr w:wrap="around"/>
            </w:pPr>
            <w:r>
              <w:t>-</w:t>
            </w:r>
          </w:p>
        </w:tc>
      </w:tr>
      <w:tr w:rsidR="00B4604B" w14:paraId="5CD6A0FA" w14:textId="77777777" w:rsidTr="006F1576">
        <w:tc>
          <w:tcPr>
            <w:tcW w:w="2117" w:type="dxa"/>
          </w:tcPr>
          <w:p w14:paraId="38521B49" w14:textId="77777777" w:rsidR="00B4604B" w:rsidRDefault="00B4604B" w:rsidP="006F1576">
            <w:pPr>
              <w:pStyle w:val="NoSpacing"/>
              <w:framePr w:wrap="around"/>
            </w:pPr>
            <w:r>
              <w:t>manifestationOf</w:t>
            </w:r>
          </w:p>
        </w:tc>
        <w:tc>
          <w:tcPr>
            <w:tcW w:w="2506" w:type="dxa"/>
          </w:tcPr>
          <w:p w14:paraId="40ED8F2B" w14:textId="77777777" w:rsidR="00B4604B" w:rsidRDefault="00B4604B" w:rsidP="006F1576">
            <w:pPr>
              <w:pStyle w:val="NoSpacing"/>
              <w:framePr w:wrap="around"/>
            </w:pPr>
            <w:r>
              <w:t>Functional</w:t>
            </w:r>
          </w:p>
        </w:tc>
        <w:tc>
          <w:tcPr>
            <w:tcW w:w="4727" w:type="dxa"/>
          </w:tcPr>
          <w:p w14:paraId="749A41AE" w14:textId="77777777" w:rsidR="00B4604B" w:rsidRDefault="00B4604B" w:rsidP="006F1576">
            <w:pPr>
              <w:pStyle w:val="NoSpacing"/>
              <w:framePr w:wrap="around"/>
            </w:pPr>
            <w:r>
              <w:t>-</w:t>
            </w:r>
          </w:p>
        </w:tc>
      </w:tr>
      <w:tr w:rsidR="00B4604B" w14:paraId="2CB3FD6E" w14:textId="77777777" w:rsidTr="006F1576">
        <w:tc>
          <w:tcPr>
            <w:tcW w:w="2117" w:type="dxa"/>
          </w:tcPr>
          <w:p w14:paraId="30EA7EE6" w14:textId="77777777" w:rsidR="00B4604B" w:rsidRDefault="00B4604B" w:rsidP="006F1576">
            <w:pPr>
              <w:pStyle w:val="NoSpacing"/>
              <w:framePr w:wrap="around"/>
            </w:pPr>
            <w:r>
              <w:t>existsAt</w:t>
            </w:r>
          </w:p>
        </w:tc>
        <w:tc>
          <w:tcPr>
            <w:tcW w:w="2506" w:type="dxa"/>
          </w:tcPr>
          <w:p w14:paraId="2F12FC7F" w14:textId="77777777" w:rsidR="00B4604B" w:rsidRDefault="00B4604B" w:rsidP="006F1576">
            <w:pPr>
              <w:pStyle w:val="NoSpacing"/>
              <w:framePr w:wrap="around"/>
            </w:pPr>
            <w:r>
              <w:t>Ranges</w:t>
            </w:r>
          </w:p>
        </w:tc>
        <w:tc>
          <w:tcPr>
            <w:tcW w:w="4727" w:type="dxa"/>
          </w:tcPr>
          <w:p w14:paraId="066D5DCC" w14:textId="77777777" w:rsidR="00B4604B" w:rsidRDefault="00B4604B" w:rsidP="006F1576">
            <w:pPr>
              <w:pStyle w:val="NoSpacing"/>
              <w:framePr w:wrap="around"/>
            </w:pPr>
            <w:r>
              <w:t>time:TemporalEntity</w:t>
            </w:r>
          </w:p>
        </w:tc>
      </w:tr>
    </w:tbl>
    <w:p w14:paraId="4E1A86EE" w14:textId="5D83306F" w:rsidR="001D2538" w:rsidRDefault="001D2538" w:rsidP="00B4604B">
      <w:pPr>
        <w:pStyle w:val="Caption"/>
        <w:keepNext/>
        <w:spacing w:after="120"/>
      </w:pPr>
    </w:p>
    <w:bookmarkEnd w:id="86"/>
    <w:bookmarkEnd w:id="87"/>
    <w:p w14:paraId="10ED4255" w14:textId="041F6334" w:rsidR="00A62F41" w:rsidRPr="009878B0" w:rsidRDefault="00A62F41" w:rsidP="00C65CEA">
      <w:pPr>
        <w:pStyle w:val="Heading4"/>
      </w:pPr>
      <w:r>
        <w:t>An Example</w:t>
      </w:r>
    </w:p>
    <w:p w14:paraId="79166901" w14:textId="546959F2" w:rsidR="00A62F41" w:rsidRDefault="00A62F41" w:rsidP="00A62F41">
      <w:r>
        <w:t xml:space="preserve">A key question to answer in the representation of changing objects is what properties may be subject to change, as opposed to other properties which have values that are part of the object’s identity. The vehicle identifier (VIN) is a unique identifier for a vehicle that is assigned by the manufacturer and remains constant throughout a vehicle’s lifetime. Therefore, the VIN should be a property of the TimeVaryingConcept </w:t>
      </w:r>
      <w:r w:rsidR="00BB3756">
        <w:t xml:space="preserve">subclass; these </w:t>
      </w:r>
      <w:r>
        <w:t>class</w:t>
      </w:r>
      <w:r w:rsidR="00BB3756">
        <w:t xml:space="preserve">es are </w:t>
      </w:r>
      <w:r>
        <w:t>typically denoted with “PD”</w:t>
      </w:r>
      <w:r w:rsidRPr="00EE667C">
        <w:rPr>
          <w:rStyle w:val="FootnoteReference"/>
          <w:rFonts w:eastAsiaTheme="majorEastAsia"/>
        </w:rPr>
        <w:t xml:space="preserve"> </w:t>
      </w:r>
      <w:r>
        <w:rPr>
          <w:rStyle w:val="FootnoteReference"/>
          <w:rFonts w:eastAsiaTheme="majorEastAsia"/>
        </w:rPr>
        <w:footnoteReference w:id="6"/>
      </w:r>
      <w:r w:rsidR="003E13B6">
        <w:rPr>
          <w:rFonts w:eastAsiaTheme="majorEastAsia"/>
        </w:rPr>
        <w:t xml:space="preserve"> in the context of the iCity TPSO</w:t>
      </w:r>
      <w:r>
        <w:t xml:space="preserve">, for example VehiclePD. On the other hand, a vehicle’s location may change over time. Therefore, the location should a property of the Manifestation </w:t>
      </w:r>
      <w:r w:rsidR="00BB3756">
        <w:t>subclass</w:t>
      </w:r>
      <w:r>
        <w:t xml:space="preserve"> (a member of the Vehicle class). Note that the Change Ontology has implications not only on how instance data is represented, but also on how domain-specific classes are defined. This example representation is depicted in </w:t>
      </w:r>
      <w:r>
        <w:fldChar w:fldCharType="begin"/>
      </w:r>
      <w:r>
        <w:instrText xml:space="preserve"> REF _Ref11834852 \h </w:instrText>
      </w:r>
      <w:r>
        <w:fldChar w:fldCharType="separate"/>
      </w:r>
      <w:r w:rsidR="005702D6">
        <w:t xml:space="preserve">Figure </w:t>
      </w:r>
      <w:r w:rsidR="005702D6">
        <w:rPr>
          <w:noProof/>
        </w:rPr>
        <w:t>4</w:t>
      </w:r>
      <w:r>
        <w:fldChar w:fldCharType="end"/>
      </w:r>
      <w:r>
        <w:t>. The individual “veh1t1” represents a manifestation of the individual vehicle “veh1”; in other words, veh1t1 captures a snapshot of veh1 in time. While veh1 has a single VIN for its entire existence, its location will change over time. Therefore, it is related to a series of individual manifestations (veh1t1 and others) that capture changing properties, such as location. When the location changes, this will be represented by another individual manifestation of veh1. Not captured in the diagram is the fact that each manifestation exists during some point or interval in time and thus may be related to a different temporal entity.</w:t>
      </w:r>
    </w:p>
    <w:p w14:paraId="6BC7390E" w14:textId="77777777" w:rsidR="00A62F41" w:rsidRDefault="00A62F41" w:rsidP="00A62F41">
      <w:pPr>
        <w:keepNext/>
      </w:pPr>
      <w:r w:rsidRPr="003E77FC">
        <w:rPr>
          <w:noProof/>
        </w:rPr>
        <w:lastRenderedPageBreak/>
        <w:drawing>
          <wp:inline distT="0" distB="0" distL="0" distR="0" wp14:anchorId="6857C3CD" wp14:editId="09FF7B39">
            <wp:extent cx="5943600" cy="29425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42590"/>
                    </a:xfrm>
                    <a:prstGeom prst="rect">
                      <a:avLst/>
                    </a:prstGeom>
                  </pic:spPr>
                </pic:pic>
              </a:graphicData>
            </a:graphic>
          </wp:inline>
        </w:drawing>
      </w:r>
    </w:p>
    <w:p w14:paraId="0E3922AF" w14:textId="68AC88A1" w:rsidR="00A62F41" w:rsidRPr="00BB3756" w:rsidRDefault="00A62F41" w:rsidP="00BB3756">
      <w:pPr>
        <w:pStyle w:val="Caption"/>
        <w:spacing w:after="120"/>
      </w:pPr>
      <w:bookmarkStart w:id="89" w:name="_Ref11834852"/>
      <w:bookmarkStart w:id="90" w:name="_Ref11834838"/>
      <w:r>
        <w:t xml:space="preserve">Figure </w:t>
      </w:r>
      <w:r w:rsidR="0043363D">
        <w:fldChar w:fldCharType="begin"/>
      </w:r>
      <w:r w:rsidR="0043363D">
        <w:instrText xml:space="preserve"> SEQ Figure \* ARABIC </w:instrText>
      </w:r>
      <w:r w:rsidR="0043363D">
        <w:fldChar w:fldCharType="separate"/>
      </w:r>
      <w:r w:rsidR="000501AD">
        <w:rPr>
          <w:noProof/>
        </w:rPr>
        <w:t>4</w:t>
      </w:r>
      <w:r w:rsidR="0043363D">
        <w:rPr>
          <w:noProof/>
        </w:rPr>
        <w:fldChar w:fldCharType="end"/>
      </w:r>
      <w:bookmarkEnd w:id="89"/>
      <w:r>
        <w:t>: Example use of the Change Ontology</w:t>
      </w:r>
      <w:bookmarkEnd w:id="90"/>
    </w:p>
    <w:p w14:paraId="627BD3E3" w14:textId="40EB8BF2" w:rsidR="00A368E3" w:rsidRPr="00A368E3" w:rsidRDefault="00A368E3" w:rsidP="008A0F14">
      <w:pPr>
        <w:pStyle w:val="Heading4"/>
        <w:rPr>
          <w:rFonts w:eastAsiaTheme="majorEastAsia"/>
        </w:rPr>
      </w:pPr>
      <w:r>
        <w:rPr>
          <w:rFonts w:eastAsiaTheme="majorEastAsia"/>
        </w:rPr>
        <w:t>Future Work</w:t>
      </w:r>
    </w:p>
    <w:p w14:paraId="1ED0A640" w14:textId="0D499D3B" w:rsidR="00FA36DF" w:rsidRPr="00FA36DF" w:rsidRDefault="008A0F14" w:rsidP="008A0F14">
      <w:r>
        <w:t xml:space="preserve">Future work should clarify the distinction between the adoption of the 4-dimensionalist approach to capture change and the </w:t>
      </w:r>
      <w:r w:rsidR="00BB3756">
        <w:t>ontological commitment to</w:t>
      </w:r>
      <w:r>
        <w:t xml:space="preserve"> the 4-dimensionalist </w:t>
      </w:r>
      <w:r w:rsidR="00BB3756">
        <w:t>philosophy</w:t>
      </w:r>
      <w:r>
        <w:t xml:space="preserve">. There are many implications in defining a class as a Perdurant (Occurant) or an Endurant (Continuant). Future work should consider alignment of the iCity Ontology to an Upper Ontology </w:t>
      </w:r>
      <w:r w:rsidR="009E5CF6">
        <w:fldChar w:fldCharType="begin"/>
      </w:r>
      <w:r w:rsidR="001608B3">
        <w:instrText xml:space="preserve"> ADDIN EN.CITE &lt;EndNote&gt;&lt;Cite&gt;&lt;Author&gt;Obrst&lt;/Author&gt;&lt;Year&gt;2006&lt;/Year&gt;&lt;IDText&gt;The 2006 Upper Ontology Summit Joint Communiqué&lt;/IDText&gt;&lt;DisplayText&gt;[14]&lt;/DisplayText&gt;&lt;record&gt;&lt;isbn&gt;1570-5838&lt;/isbn&gt;&lt;titles&gt;&lt;title&gt;The 2006 Upper Ontology Summit Joint Communiqué&lt;/title&gt;&lt;secondary-title&gt;Applied Ontology&lt;/secondary-title&gt;&lt;/titles&gt;&lt;pages&gt;203-211&lt;/pages&gt;&lt;number&gt;2&lt;/number&gt;&lt;contributors&gt;&lt;authors&gt;&lt;author&gt;Obrst, Leo&lt;/author&gt;&lt;author&gt;Cassidy, Patrick&lt;/author&gt;&lt;author&gt;Ray, Steve&lt;/author&gt;&lt;author&gt;Smith, Barry&lt;/author&gt;&lt;author&gt;Soergel, Dagobert&lt;/author&gt;&lt;author&gt;West, Matthew&lt;/author&gt;&lt;author&gt;Yim, Peter&lt;/author&gt;&lt;/authors&gt;&lt;/contributors&gt;&lt;added-date format="utc"&gt;1581529114&lt;/added-date&gt;&lt;ref-type name="Journal Article"&gt;17&lt;/ref-type&gt;&lt;dates&gt;&lt;year&gt;2006&lt;/year&gt;&lt;/dates&gt;&lt;rec-number&gt;45&lt;/rec-number&gt;&lt;last-updated-date format="utc"&gt;1581529114&lt;/last-updated-date&gt;&lt;volume&gt;1&lt;/volume&gt;&lt;/record&gt;&lt;/Cite&gt;&lt;/EndNote&gt;</w:instrText>
      </w:r>
      <w:r w:rsidR="009E5CF6">
        <w:fldChar w:fldCharType="separate"/>
      </w:r>
      <w:r w:rsidR="001608B3">
        <w:rPr>
          <w:noProof/>
        </w:rPr>
        <w:t>[14]</w:t>
      </w:r>
      <w:r w:rsidR="009E5CF6">
        <w:fldChar w:fldCharType="end"/>
      </w:r>
      <w:r w:rsidR="00255050">
        <w:t xml:space="preserve"> </w:t>
      </w:r>
      <w:r>
        <w:t xml:space="preserve">such as DOLCE </w:t>
      </w:r>
      <w:r w:rsidR="009E5CF6">
        <w:fldChar w:fldCharType="begin"/>
      </w:r>
      <w:r w:rsidR="001608B3">
        <w:instrText xml:space="preserve"> ADDIN EN.CITE &lt;EndNote&gt;&lt;Cite&gt;&lt;Author&gt;Gangemi&lt;/Author&gt;&lt;Year&gt;2002&lt;/Year&gt;&lt;IDText&gt;Sweetening ontologies with DOLCE&lt;/IDText&gt;&lt;DisplayText&gt;[15]&lt;/DisplayText&gt;&lt;record&gt;&lt;titles&gt;&lt;title&gt;Sweetening ontologies with DOLCE&lt;/title&gt;&lt;secondary-title&gt;International Conference on Knowledge Engineering and Knowledge Management&lt;/secondary-title&gt;&lt;/titles&gt;&lt;pages&gt;166-181&lt;/pages&gt;&lt;contributors&gt;&lt;authors&gt;&lt;author&gt;Gangemi, Aldo&lt;/author&gt;&lt;author&gt;Guarino, Nicola&lt;/author&gt;&lt;author&gt;Masolo, Claudio&lt;/author&gt;&lt;author&gt;Oltramari, Alessandro&lt;/author&gt;&lt;author&gt;Schneider, Luc&lt;/author&gt;&lt;/authors&gt;&lt;/contributors&gt;&lt;added-date format="utc"&gt;1581529158&lt;/added-date&gt;&lt;ref-type name="Conference Proceeding"&gt;10&lt;/ref-type&gt;&lt;dates&gt;&lt;year&gt;2002&lt;/year&gt;&lt;/dates&gt;&lt;rec-number&gt;46&lt;/rec-number&gt;&lt;publisher&gt;Springer&lt;/publisher&gt;&lt;last-updated-date format="utc"&gt;1581529158&lt;/last-updated-date&gt;&lt;/record&gt;&lt;/Cite&gt;&lt;/EndNote&gt;</w:instrText>
      </w:r>
      <w:r w:rsidR="009E5CF6">
        <w:fldChar w:fldCharType="separate"/>
      </w:r>
      <w:r w:rsidR="001608B3">
        <w:rPr>
          <w:noProof/>
        </w:rPr>
        <w:t>[15]</w:t>
      </w:r>
      <w:r w:rsidR="009E5CF6">
        <w:fldChar w:fldCharType="end"/>
      </w:r>
      <w:r w:rsidR="00600FE3">
        <w:t xml:space="preserve"> </w:t>
      </w:r>
      <w:r>
        <w:t xml:space="preserve">or BFO </w:t>
      </w:r>
      <w:r w:rsidR="009E5CF6">
        <w:fldChar w:fldCharType="begin"/>
      </w:r>
      <w:r w:rsidR="001608B3">
        <w:instrText xml:space="preserve"> ADDIN EN.CITE &lt;EndNote&gt;&lt;Cite&gt;&lt;Author&gt;Arp&lt;/Author&gt;&lt;Year&gt;2015&lt;/Year&gt;&lt;IDText&gt;Building ontologies with basic formal ontology&lt;/IDText&gt;&lt;DisplayText&gt;[16]&lt;/DisplayText&gt;&lt;record&gt;&lt;isbn&gt;0262527812&lt;/isbn&gt;&lt;titles&gt;&lt;title&gt;Building ontologies with basic formal ontology&lt;/title&gt;&lt;/titles&gt;&lt;contributors&gt;&lt;authors&gt;&lt;author&gt;Arp, Robert&lt;/author&gt;&lt;author&gt;Smith, Barry&lt;/author&gt;&lt;author&gt;Spear, Andrew D&lt;/author&gt;&lt;/authors&gt;&lt;/contributors&gt;&lt;added-date format="utc"&gt;1581529235&lt;/added-date&gt;&lt;ref-type name="Book"&gt;6&lt;/ref-type&gt;&lt;dates&gt;&lt;year&gt;2015&lt;/year&gt;&lt;/dates&gt;&lt;rec-number&gt;47&lt;/rec-number&gt;&lt;publisher&gt;Mit Press&lt;/publisher&gt;&lt;last-updated-date format="utc"&gt;1581529235&lt;/last-updated-date&gt;&lt;/record&gt;&lt;/Cite&gt;&lt;/EndNote&gt;</w:instrText>
      </w:r>
      <w:r w:rsidR="009E5CF6">
        <w:fldChar w:fldCharType="separate"/>
      </w:r>
      <w:r w:rsidR="001608B3">
        <w:rPr>
          <w:noProof/>
        </w:rPr>
        <w:t>[16]</w:t>
      </w:r>
      <w:r w:rsidR="009E5CF6">
        <w:fldChar w:fldCharType="end"/>
      </w:r>
      <w:r w:rsidR="00600FE3">
        <w:t xml:space="preserve"> </w:t>
      </w:r>
      <w:r>
        <w:t xml:space="preserve">in order to make these commitments explicit. </w:t>
      </w:r>
    </w:p>
    <w:p w14:paraId="4586A384" w14:textId="77777777" w:rsidR="00471164" w:rsidRDefault="00471164" w:rsidP="00471164">
      <w:pPr>
        <w:pStyle w:val="Heading3"/>
      </w:pPr>
      <w:bookmarkStart w:id="91" w:name="_Toc35260249"/>
      <w:r>
        <w:t xml:space="preserve">Activity </w:t>
      </w:r>
      <w:commentRangeStart w:id="92"/>
      <w:r>
        <w:t>Ontology</w:t>
      </w:r>
      <w:bookmarkEnd w:id="91"/>
      <w:commentRangeEnd w:id="92"/>
      <w:r w:rsidR="007D2793">
        <w:rPr>
          <w:rStyle w:val="CommentReference"/>
          <w:rFonts w:asciiTheme="minorHAnsi" w:eastAsiaTheme="minorEastAsia" w:hAnsiTheme="minorHAnsi"/>
          <w:b w:val="0"/>
          <w:bCs w:val="0"/>
        </w:rPr>
        <w:commentReference w:id="92"/>
      </w:r>
    </w:p>
    <w:p w14:paraId="04AEA597" w14:textId="3F79F856" w:rsidR="00882108" w:rsidRPr="00BB3756" w:rsidRDefault="00BB3756" w:rsidP="00BA5BA6">
      <w:pPr>
        <w:rPr>
          <w:i/>
        </w:rPr>
      </w:pPr>
      <w:hyperlink r:id="rId17" w:history="1">
        <w:r w:rsidRPr="0069182D">
          <w:rPr>
            <w:rStyle w:val="Hyperlink"/>
            <w:i/>
          </w:rPr>
          <w:t>http://ontology.eil.utoronto.ca/icity/Activity.owl</w:t>
        </w:r>
      </w:hyperlink>
      <w:r>
        <w:rPr>
          <w:i/>
        </w:rPr>
        <w:t xml:space="preserve"> </w:t>
      </w:r>
    </w:p>
    <w:p w14:paraId="7D4E2662" w14:textId="77777777" w:rsidR="00882108" w:rsidRDefault="00882108" w:rsidP="00882108">
      <w:pPr>
        <w:rPr>
          <w:rFonts w:cstheme="minorHAnsi"/>
        </w:rPr>
      </w:pPr>
      <w:r>
        <w:t xml:space="preserve">The concept of activities arises in several cases in the domain of transportation planning. Of particular importance are the trip activities that contribute to the demand on a transportation system, and the routine activities that motivate these trips. Trips are defined more precisely in an extension of the activity ontology, however both types of activities share the same </w:t>
      </w:r>
      <w:r w:rsidRPr="002C23A9">
        <w:rPr>
          <w:rFonts w:cstheme="minorHAnsi"/>
        </w:rPr>
        <w:t>foundational semantics.</w:t>
      </w:r>
      <w:r>
        <w:rPr>
          <w:rFonts w:cstheme="minorHAnsi"/>
        </w:rPr>
        <w:t xml:space="preserve"> In the most general sense, activities may be thought of things that happen; events that occur (scheduled or not) or actions that are performed by some agent. It is not only the activity but the time of its occurrence and any things that are participants in some way that are involved </w:t>
      </w:r>
      <w:r>
        <w:rPr>
          <w:rFonts w:cstheme="minorHAnsi"/>
        </w:rPr>
        <w:lastRenderedPageBreak/>
        <w:t xml:space="preserve">in the description of an activity. Finally, central to understanding an activity, and thus central to its definition, is the effect it has or should have on the world. </w:t>
      </w:r>
    </w:p>
    <w:p w14:paraId="3A2377CF" w14:textId="77777777" w:rsidR="00882108" w:rsidRDefault="00882108" w:rsidP="00882108">
      <w:pPr>
        <w:pStyle w:val="Heading4"/>
      </w:pPr>
      <w:r>
        <w:t>The Ontology</w:t>
      </w:r>
    </w:p>
    <w:p w14:paraId="7DB823ED" w14:textId="67811DDA" w:rsidR="00882108" w:rsidRPr="00CD7C65" w:rsidRDefault="00882108" w:rsidP="00882108">
      <w:r w:rsidRPr="002C23A9">
        <w:rPr>
          <w:rFonts w:cstheme="minorHAnsi"/>
        </w:rPr>
        <w:t xml:space="preserve">There are many OWL ontologies that in some way address the concept of activities, however most are lacking with respect to the basic representation requirements. </w:t>
      </w:r>
      <w:r>
        <w:rPr>
          <w:rFonts w:cstheme="minorHAnsi"/>
        </w:rPr>
        <w:t>The Activity Ontology</w:t>
      </w:r>
      <w:r w:rsidRPr="002C23A9">
        <w:rPr>
          <w:rFonts w:cstheme="minorHAnsi"/>
        </w:rPr>
        <w:t xml:space="preserve"> adopt</w:t>
      </w:r>
      <w:r>
        <w:rPr>
          <w:rFonts w:cstheme="minorHAnsi"/>
        </w:rPr>
        <w:t>s</w:t>
      </w:r>
      <w:r w:rsidRPr="002C23A9">
        <w:rPr>
          <w:rFonts w:cstheme="minorHAnsi"/>
        </w:rPr>
        <w:t xml:space="preserve"> the Activity Specification design pattern that was presented by </w:t>
      </w:r>
      <w:r>
        <w:rPr>
          <w:rFonts w:cstheme="minorHAnsi"/>
        </w:rPr>
        <w:fldChar w:fldCharType="begin"/>
      </w:r>
      <w:r w:rsidR="001608B3">
        <w:rPr>
          <w:rFonts w:cstheme="minorHAnsi"/>
        </w:rPr>
        <w:instrText xml:space="preserve"> ADDIN EN.CITE &lt;EndNote&gt;&lt;Cite&gt;&lt;Author&gt;Katsumi&lt;/Author&gt;&lt;Year&gt;2017&lt;/Year&gt;&lt;IDText&gt;Defining Activity Specifications in OWL&lt;/IDText&gt;&lt;DisplayText&gt;[17]&lt;/DisplayText&gt;&lt;record&gt;&lt;titles&gt;&lt;title&gt;Defining Activity Specifications in OWL&lt;/title&gt;&lt;secondary-title&gt;WOP@ ISWC&lt;/secondary-title&gt;&lt;/titles&gt;&lt;contributors&gt;&lt;authors&gt;&lt;author&gt;Katsumi, Megan&lt;/author&gt;&lt;author&gt;Fox, Mark&lt;/author&gt;&lt;/authors&gt;&lt;/contributors&gt;&lt;added-date format="utc"&gt;1560970356&lt;/added-date&gt;&lt;ref-type name="Conference Proceeding"&gt;10&lt;/ref-type&gt;&lt;dates&gt;&lt;year&gt;2017&lt;/year&gt;&lt;/dates&gt;&lt;rec-number&gt;8&lt;/rec-number&gt;&lt;last-updated-date format="utc"&gt;1560970356&lt;/last-updated-date&gt;&lt;/record&gt;&lt;/Cite&gt;&lt;/EndNote&gt;</w:instrText>
      </w:r>
      <w:r>
        <w:rPr>
          <w:rFonts w:cstheme="minorHAnsi"/>
        </w:rPr>
        <w:fldChar w:fldCharType="separate"/>
      </w:r>
      <w:r w:rsidR="001608B3">
        <w:rPr>
          <w:rFonts w:cstheme="minorHAnsi"/>
          <w:noProof/>
        </w:rPr>
        <w:t>[17]</w:t>
      </w:r>
      <w:r>
        <w:rPr>
          <w:rFonts w:cstheme="minorHAnsi"/>
        </w:rPr>
        <w:fldChar w:fldCharType="end"/>
      </w:r>
      <w:r w:rsidRPr="002C23A9">
        <w:rPr>
          <w:rFonts w:cstheme="minorHAnsi"/>
        </w:rPr>
        <w:t xml:space="preserve"> as a solution to address these limitations. The proposed solution adopts a view of causality similar to the Event Calculus </w:t>
      </w:r>
      <w:r>
        <w:rPr>
          <w:rFonts w:cstheme="minorHAnsi"/>
        </w:rPr>
        <w:fldChar w:fldCharType="begin"/>
      </w:r>
      <w:r w:rsidR="001608B3">
        <w:rPr>
          <w:rFonts w:cstheme="minorHAnsi"/>
        </w:rPr>
        <w:instrText xml:space="preserve"> ADDIN EN.CITE &lt;EndNote&gt;&lt;Cite&gt;&lt;Author&gt;Kowalski&lt;/Author&gt;&lt;Year&gt;1986&lt;/Year&gt;&lt;IDText&gt;A logic-based calculus of events. NewGeneration Computing 4&lt;/IDText&gt;&lt;DisplayText&gt;[18]&lt;/DisplayText&gt;&lt;record&gt;&lt;titles&gt;&lt;title&gt;A logic-based calculus of events. NewGeneration Computing 4&lt;/title&gt;&lt;/titles&gt;&lt;contributors&gt;&lt;authors&gt;&lt;author&gt;Kowalski, RA&lt;/author&gt;&lt;author&gt;Sergot, MJ&lt;/author&gt;&lt;/authors&gt;&lt;/contributors&gt;&lt;added-date format="utc"&gt;1560963180&lt;/added-date&gt;&lt;ref-type name="Generic"&gt;13&lt;/ref-type&gt;&lt;dates&gt;&lt;year&gt;1986&lt;/year&gt;&lt;/dates&gt;&lt;rec-number&gt;5&lt;/rec-number&gt;&lt;last-updated-date format="utc"&gt;1560963180&lt;/last-updated-date&gt;&lt;/record&gt;&lt;/Cite&gt;&lt;/EndNote&gt;</w:instrText>
      </w:r>
      <w:r>
        <w:rPr>
          <w:rFonts w:cstheme="minorHAnsi"/>
        </w:rPr>
        <w:fldChar w:fldCharType="separate"/>
      </w:r>
      <w:r w:rsidR="001608B3">
        <w:rPr>
          <w:rFonts w:cstheme="minorHAnsi"/>
          <w:noProof/>
        </w:rPr>
        <w:t>[18]</w:t>
      </w:r>
      <w:r>
        <w:rPr>
          <w:rFonts w:cstheme="minorHAnsi"/>
        </w:rPr>
        <w:fldChar w:fldCharType="end"/>
      </w:r>
      <w:r w:rsidRPr="002C23A9">
        <w:rPr>
          <w:rFonts w:cstheme="minorHAnsi"/>
        </w:rPr>
        <w:t>, employing the</w:t>
      </w:r>
      <w:r w:rsidRPr="00CD7C65">
        <w:t xml:space="preserve"> concept of manifestations to describe the states (fluents)</w:t>
      </w:r>
      <w:r>
        <w:t xml:space="preserve"> that hold before and after an activity</w:t>
      </w:r>
      <w:r w:rsidRPr="00CD7C65">
        <w:t xml:space="preserve">. The representation of activity specifications is based on the activity clusters introduced by Fox, Sathi, and colleagues </w:t>
      </w:r>
      <w:r>
        <w:fldChar w:fldCharType="begin"/>
      </w:r>
      <w:r w:rsidR="001608B3">
        <w:instrText xml:space="preserve"> ADDIN EN.CITE &lt;EndNote&gt;&lt;Cite&gt;&lt;Author&gt;Fox&lt;/Author&gt;&lt;Year&gt;1983&lt;/Year&gt;&lt;IDText&gt;Constraint-Directed Search: A Case Study of Job-Shop Scheduling&lt;/IDText&gt;&lt;DisplayText&gt;[19, 20]&lt;/DisplayText&gt;&lt;record&gt;&lt;titles&gt;&lt;title&gt;Constraint-Directed Search: A Case Study of Job-Shop Scheduling&lt;/title&gt;&lt;/titles&gt;&lt;contributors&gt;&lt;authors&gt;&lt;author&gt;Fox, Mark S&lt;/author&gt;&lt;/authors&gt;&lt;/contributors&gt;&lt;added-date format="utc"&gt;1560963388&lt;/added-date&gt;&lt;ref-type name="Report"&gt;27&lt;/ref-type&gt;&lt;dates&gt;&lt;year&gt;1983&lt;/year&gt;&lt;/dates&gt;&lt;rec-number&gt;6&lt;/rec-number&gt;&lt;publisher&gt;CARNEGIE-MELLON UNIV PITTSBURGH PA ROBOTICS INST&lt;/publisher&gt;&lt;last-updated-date format="utc"&gt;1560963388&lt;/last-updated-date&gt;&lt;/record&gt;&lt;/Cite&gt;&lt;Cite&gt;&lt;Author&gt;Sathi&lt;/Author&gt;&lt;Year&gt;1985&lt;/Year&gt;&lt;IDText&gt;Representation of activity knowledge for project management&lt;/IDText&gt;&lt;record&gt;&lt;isbn&gt;0162-8828&lt;/isbn&gt;&lt;titles&gt;&lt;title&gt;Representation of activity knowledge for project management&lt;/title&gt;&lt;secondary-title&gt;IEEE Transactions on pattern analysis and machine intelligence&lt;/secondary-title&gt;&lt;/titles&gt;&lt;pages&gt;531-552&lt;/pages&gt;&lt;number&gt;5&lt;/number&gt;&lt;contributors&gt;&lt;authors&gt;&lt;author&gt;Sathi, Arvind&lt;/author&gt;&lt;author&gt;Fox, Mark S&lt;/author&gt;&lt;author&gt;Greenberg, Michael&lt;/author&gt;&lt;/authors&gt;&lt;/contributors&gt;&lt;added-date format="utc"&gt;1560963401&lt;/added-date&gt;&lt;ref-type name="Journal Article"&gt;17&lt;/ref-type&gt;&lt;dates&gt;&lt;year&gt;1985&lt;/year&gt;&lt;/dates&gt;&lt;rec-number&gt;7&lt;/rec-number&gt;&lt;last-updated-date format="utc"&gt;1560963401&lt;/last-updated-date&gt;&lt;/record&gt;&lt;/Cite&gt;&lt;/EndNote&gt;</w:instrText>
      </w:r>
      <w:r>
        <w:fldChar w:fldCharType="separate"/>
      </w:r>
      <w:r w:rsidR="001608B3">
        <w:rPr>
          <w:noProof/>
        </w:rPr>
        <w:t>[19, 20]</w:t>
      </w:r>
      <w:r>
        <w:fldChar w:fldCharType="end"/>
      </w:r>
      <w:r w:rsidRPr="00CD7C65">
        <w:t>.</w:t>
      </w:r>
    </w:p>
    <w:p w14:paraId="1C47323C" w14:textId="4D15B987" w:rsidR="00882108" w:rsidRDefault="00882108" w:rsidP="00882108">
      <w:r w:rsidRPr="00CD7C65">
        <w:t xml:space="preserve">A precursor to the TOVE </w:t>
      </w:r>
      <w:r>
        <w:fldChar w:fldCharType="begin"/>
      </w:r>
      <w:r w:rsidR="001608B3">
        <w:instrText xml:space="preserve"> ADDIN EN.CITE &lt;EndNote&gt;&lt;Cite&gt;&lt;Author&gt;Fox&lt;/Author&gt;&lt;Year&gt;1998&lt;/Year&gt;&lt;IDText&gt;Enterprise modeling&lt;/IDText&gt;&lt;DisplayText&gt;[21]&lt;/DisplayText&gt;&lt;record&gt;&lt;isbn&gt;2371-9621&lt;/isbn&gt;&lt;titles&gt;&lt;title&gt;Enterprise modeling&lt;/title&gt;&lt;secondary-title&gt;AI magazine&lt;/secondary-title&gt;&lt;/titles&gt;&lt;pages&gt;109-109&lt;/pages&gt;&lt;number&gt;3&lt;/number&gt;&lt;contributors&gt;&lt;authors&gt;&lt;author&gt;Fox, Mark S&lt;/author&gt;&lt;author&gt;Gruninger, Michael&lt;/author&gt;&lt;/authors&gt;&lt;/contributors&gt;&lt;added-date format="utc"&gt;1562953806&lt;/added-date&gt;&lt;ref-type name="Journal Article"&gt;17&lt;/ref-type&gt;&lt;dates&gt;&lt;year&gt;1998&lt;/year&gt;&lt;/dates&gt;&lt;rec-number&gt;13&lt;/rec-number&gt;&lt;last-updated-date format="utc"&gt;1562953806&lt;/last-updated-date&gt;&lt;volume&gt;19&lt;/volume&gt;&lt;/record&gt;&lt;/Cite&gt;&lt;/EndNote&gt;</w:instrText>
      </w:r>
      <w:r>
        <w:fldChar w:fldCharType="separate"/>
      </w:r>
      <w:r w:rsidR="001608B3">
        <w:rPr>
          <w:noProof/>
        </w:rPr>
        <w:t>[21]</w:t>
      </w:r>
      <w:r>
        <w:fldChar w:fldCharType="end"/>
      </w:r>
      <w:r w:rsidRPr="00CD7C65">
        <w:t xml:space="preserve"> and PSL </w:t>
      </w:r>
      <w:r>
        <w:fldChar w:fldCharType="begin"/>
      </w:r>
      <w:r w:rsidR="001608B3">
        <w:instrText xml:space="preserve"> ADDIN EN.CITE &lt;EndNote&gt;&lt;Cite&gt;&lt;Author&gt;Grüninger&lt;/Author&gt;&lt;Year&gt;2009&lt;/Year&gt;&lt;IDText&gt;Using the PSL ontology&lt;/IDText&gt;&lt;DisplayText&gt;[22]&lt;/DisplayText&gt;&lt;record&gt;&lt;titles&gt;&lt;title&gt;Using the PSL ontology&lt;/title&gt;&lt;secondary-title&gt;Handbook on Ontologies&lt;/secondary-title&gt;&lt;/titles&gt;&lt;pages&gt;423-443&lt;/pages&gt;&lt;contributors&gt;&lt;authors&gt;&lt;author&gt;Grüninger, Michael&lt;/author&gt;&lt;/authors&gt;&lt;/contributors&gt;&lt;added-date format="utc"&gt;1562953873&lt;/added-date&gt;&lt;ref-type name="Book Section"&gt;5&lt;/ref-type&gt;&lt;dates&gt;&lt;year&gt;2009&lt;/year&gt;&lt;/dates&gt;&lt;rec-number&gt;14&lt;/rec-number&gt;&lt;publisher&gt;Springer&lt;/publisher&gt;&lt;last-updated-date format="utc"&gt;1562953873&lt;/last-updated-date&gt;&lt;/record&gt;&lt;/Cite&gt;&lt;/EndNote&gt;</w:instrText>
      </w:r>
      <w:r>
        <w:fldChar w:fldCharType="separate"/>
      </w:r>
      <w:r w:rsidR="001608B3">
        <w:rPr>
          <w:noProof/>
        </w:rPr>
        <w:t>[22]</w:t>
      </w:r>
      <w:r>
        <w:fldChar w:fldCharType="end"/>
      </w:r>
      <w:r w:rsidRPr="00CD7C65">
        <w:t xml:space="preserve"> activity ontologies, an activity cluster provides a basic structure for representing activity specifications. Illustrated in </w:t>
      </w:r>
      <w:r>
        <w:fldChar w:fldCharType="begin"/>
      </w:r>
      <w:r>
        <w:instrText xml:space="preserve"> REF _Ref2239297 \h </w:instrText>
      </w:r>
      <w:r>
        <w:fldChar w:fldCharType="separate"/>
      </w:r>
      <w:r w:rsidR="005702D6">
        <w:t xml:space="preserve">Figure </w:t>
      </w:r>
      <w:r w:rsidR="005702D6">
        <w:rPr>
          <w:noProof/>
        </w:rPr>
        <w:t>5</w:t>
      </w:r>
      <w:r>
        <w:fldChar w:fldCharType="end"/>
      </w:r>
      <w:r>
        <w:t xml:space="preserve">, </w:t>
      </w:r>
      <w:r w:rsidRPr="00CD7C65">
        <w:t>it consists of an activity connected to an enabling and caused state, each of which may be a state tree that defines complex states via decomposition into conjunctions and disjunctions of states.</w:t>
      </w:r>
    </w:p>
    <w:p w14:paraId="725EFA71" w14:textId="77777777" w:rsidR="00882108" w:rsidRDefault="00882108" w:rsidP="00882108">
      <w:pPr>
        <w:keepNext/>
        <w:jc w:val="center"/>
      </w:pPr>
      <w:r w:rsidRPr="002C23A9">
        <w:rPr>
          <w:noProof/>
        </w:rPr>
        <w:drawing>
          <wp:inline distT="0" distB="0" distL="0" distR="0" wp14:anchorId="2ECA2391" wp14:editId="1BC333B1">
            <wp:extent cx="4603279" cy="720000"/>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03279" cy="720000"/>
                    </a:xfrm>
                    <a:prstGeom prst="rect">
                      <a:avLst/>
                    </a:prstGeom>
                  </pic:spPr>
                </pic:pic>
              </a:graphicData>
            </a:graphic>
          </wp:inline>
        </w:drawing>
      </w:r>
    </w:p>
    <w:p w14:paraId="40BAA84D" w14:textId="45872681" w:rsidR="00882108" w:rsidRPr="00CD7C65" w:rsidRDefault="00882108" w:rsidP="00882108">
      <w:pPr>
        <w:pStyle w:val="Caption"/>
        <w:spacing w:after="120"/>
        <w:jc w:val="center"/>
        <w:rPr>
          <w:lang w:val="en-CA"/>
        </w:rPr>
      </w:pPr>
      <w:bookmarkStart w:id="93" w:name="_Ref2239297"/>
      <w:r>
        <w:t xml:space="preserve">Figure </w:t>
      </w:r>
      <w:r>
        <w:rPr>
          <w:noProof/>
        </w:rPr>
        <w:fldChar w:fldCharType="begin"/>
      </w:r>
      <w:r>
        <w:rPr>
          <w:noProof/>
        </w:rPr>
        <w:instrText xml:space="preserve"> SEQ Figure \* ARABIC </w:instrText>
      </w:r>
      <w:r>
        <w:rPr>
          <w:noProof/>
        </w:rPr>
        <w:fldChar w:fldCharType="separate"/>
      </w:r>
      <w:r w:rsidR="000501AD">
        <w:rPr>
          <w:noProof/>
        </w:rPr>
        <w:t>5</w:t>
      </w:r>
      <w:r>
        <w:rPr>
          <w:noProof/>
        </w:rPr>
        <w:fldChar w:fldCharType="end"/>
      </w:r>
      <w:bookmarkEnd w:id="93"/>
      <w:r>
        <w:t>: A generic activity cluster</w:t>
      </w:r>
    </w:p>
    <w:p w14:paraId="53D77780" w14:textId="77777777" w:rsidR="00882108" w:rsidRDefault="00882108" w:rsidP="00882108">
      <w:r w:rsidRPr="00CD7C65">
        <w:t xml:space="preserve">It is important to clarify that in this </w:t>
      </w:r>
      <w:r>
        <w:t>approach</w:t>
      </w:r>
      <w:r w:rsidRPr="00CD7C65">
        <w:t xml:space="preserve"> an activity is interpreted as a class of occurrences</w:t>
      </w:r>
      <w:r>
        <w:t xml:space="preserve">, in contrast other </w:t>
      </w:r>
      <w:r w:rsidRPr="00CD7C65">
        <w:t>approach</w:t>
      </w:r>
      <w:r>
        <w:t>es</w:t>
      </w:r>
      <w:r w:rsidRPr="00CD7C65">
        <w:t xml:space="preserve"> where activities are separate entities </w:t>
      </w:r>
      <w:r>
        <w:t xml:space="preserve">that are </w:t>
      </w:r>
      <w:r w:rsidRPr="00CD7C65">
        <w:t xml:space="preserve">related to occurrences via an </w:t>
      </w:r>
      <w:r w:rsidRPr="009D5E07">
        <w:rPr>
          <w:i/>
        </w:rPr>
        <w:t>occurrence of</w:t>
      </w:r>
      <w:r w:rsidRPr="00CD7C65">
        <w:t xml:space="preserve"> relation</w:t>
      </w:r>
      <w:r>
        <w:t xml:space="preserve">. This decision was motivated by several pragmatic factors: in many cases it is sufficient to capture information regarding individual activities (i.e. occurrences or events). These activities may be categorized via different subclasses of “Activity”, but there is no need to associate them with a single activity type entity, unless we wish to characterize the activity type itself. The capability for this more complex formalization is supported, should it be required, by the Recurring Event ontology (presented below). Dividing these representations into two separate ontologies allows users of this representation the discretion to only include what they need. In addition, much of the semantics that relate activity types and occurrences – as defined in PSL for example – is not expressible in OWL. There would be little value in forcing </w:t>
      </w:r>
      <w:r>
        <w:lastRenderedPageBreak/>
        <w:t>such an ontology in OWL, which would only superficially capture the intended semantics. Instead, the Activity Ontology works within the limitations of OWL to capture the concepts of activities, their composition, preconditions and effects, and ordering. The key terms are described below:</w:t>
      </w:r>
    </w:p>
    <w:p w14:paraId="0C104810" w14:textId="77777777" w:rsidR="00882108" w:rsidRDefault="00882108" w:rsidP="00882108">
      <w:r>
        <w:t xml:space="preserve">An Activity describes something that occurs in the domain. It may have precondition and/or effect states, and may be further decomposed into subactivities. An Activity may be </w:t>
      </w:r>
      <w:r w:rsidRPr="00D82D09">
        <w:t>enabled by or cause</w:t>
      </w:r>
      <w:r>
        <w:t xml:space="preserve"> some State</w:t>
      </w:r>
      <w:r>
        <w:rPr>
          <w:strike/>
        </w:rPr>
        <w:t>s</w:t>
      </w:r>
      <w:r>
        <w:t xml:space="preserve">. An enabling/causing state is a generalization of a precondition/effect; an Activity is enabled by or causes some State if it has a subactivity with a precondition or effect (respectively) of that State. An Activity </w:t>
      </w:r>
      <w:r w:rsidRPr="00D82D09">
        <w:t>occurs at</w:t>
      </w:r>
      <w:r w:rsidRPr="006841E7">
        <w:t xml:space="preserve"> some point in time</w:t>
      </w:r>
      <w:r>
        <w:t xml:space="preserve"> or over some interval,</w:t>
      </w:r>
      <w:r w:rsidRPr="006841E7">
        <w:t xml:space="preserve"> and space</w:t>
      </w:r>
      <w:r>
        <w:t>, and may have some participants. Finally, though it is not possible to fully define the semantics in OWL, some notion of an ordering on activity occurrences must be captured in some cases. To address this, the properties: “occursBefore” and “occursDirectlyBefore” are introduced in the Activity ontology.</w:t>
      </w:r>
    </w:p>
    <w:p w14:paraId="67A94A21" w14:textId="77777777" w:rsidR="00882108" w:rsidRDefault="00882108" w:rsidP="00882108">
      <w:r>
        <w:t xml:space="preserve">While we cannot fully define this semantics of an ordering over occurrences in OWL, we can leverage the start and end times of an activity to describe the occursBefore property using object property chaining: </w:t>
      </w:r>
    </w:p>
    <w:p w14:paraId="648DB64B" w14:textId="77777777" w:rsidR="00882108" w:rsidRDefault="00882108" w:rsidP="007517AF">
      <w:pPr>
        <w:pStyle w:val="ListParagraph"/>
        <w:numPr>
          <w:ilvl w:val="0"/>
          <w:numId w:val="25"/>
        </w:numPr>
      </w:pPr>
      <w:r>
        <w:t xml:space="preserve">An activity occursBefore another if its endOf instant is before the beginOf instant of the other activity: </w:t>
      </w:r>
      <w:r w:rsidRPr="00A00FEB">
        <w:t>endOf o before o inverse (beginOf)</w:t>
      </w:r>
      <w:r>
        <w:t xml:space="preserve"> -&gt; occursBefore. The occursBefore relation is also defined as transitive. </w:t>
      </w:r>
    </w:p>
    <w:p w14:paraId="2B974113" w14:textId="77777777" w:rsidR="00882108" w:rsidRDefault="00882108" w:rsidP="007517AF">
      <w:pPr>
        <w:pStyle w:val="ListParagraph"/>
        <w:numPr>
          <w:ilvl w:val="0"/>
          <w:numId w:val="25"/>
        </w:numPr>
      </w:pPr>
      <w:r>
        <w:t>An activity occursDirectlyBefore another if it occursAt an interval that meets the interval of the other activity; this can be captured similarly with object property chaining: occursAt o intervalMeets o inverse(occursAt) -&gt; occursDirectlyBefore.</w:t>
      </w:r>
    </w:p>
    <w:p w14:paraId="64A849F8" w14:textId="77777777" w:rsidR="00882108" w:rsidRDefault="00882108" w:rsidP="00882108">
      <w:r>
        <w:t>A state refers to a subclass of manifestations, as defined in the Change Ontology. It may be an immediate precondition or effect of some Activity, or more generally it may enable or be caused by some Activity (in which case, it might be a direct precondition or effect of some subactivity of the activity). A state may be complex and refer to some combination of classes of manifestations.</w:t>
      </w:r>
    </w:p>
    <w:p w14:paraId="272AA7A8" w14:textId="77777777" w:rsidR="00882108" w:rsidRPr="00F31640" w:rsidRDefault="00882108" w:rsidP="00882108">
      <w:pPr>
        <w:pStyle w:val="ListParagraph"/>
      </w:pPr>
      <w:r w:rsidRPr="00E3528B">
        <w:t xml:space="preserve">A State may be either non-terminal or terminal. A terminal state has no child states, and therefore refers directly to a class of manifestations, whereas a non-terminal state has </w:t>
      </w:r>
      <w:r w:rsidRPr="00E3528B">
        <w:lastRenderedPageBreak/>
        <w:t>child states, which may define some classes of manifestations, or further define some other complex state types.</w:t>
      </w:r>
      <w:r>
        <w:t xml:space="preserve"> </w:t>
      </w:r>
      <w:r w:rsidRPr="00E3528B">
        <w:t>A state type cannot be both non-terminal and terminal.</w:t>
      </w:r>
    </w:p>
    <w:p w14:paraId="2A6E9579" w14:textId="77777777" w:rsidR="00882108" w:rsidRDefault="00882108" w:rsidP="00882108">
      <w:pPr>
        <w:pStyle w:val="ListParagraph"/>
      </w:pPr>
      <w:r>
        <w:t>A terminal state has cannot be decomposed, in other words it has no substates. It corresponds to a particular class of manifestations. A terminal state is achieved at some time if and only if there exists a manifestation within its defined classification, that exists at that time.</w:t>
      </w:r>
    </w:p>
    <w:p w14:paraId="6F691AB2" w14:textId="77777777" w:rsidR="00882108" w:rsidRPr="00E3528B" w:rsidRDefault="00882108" w:rsidP="00882108">
      <w:pPr>
        <w:pStyle w:val="ListParagraph"/>
      </w:pPr>
      <w:r>
        <w:t xml:space="preserve">A non-terminal state may be conjunctive or disjunctive. Naturally, a conjunctive state is defined by the conjunction of its child state, whereas a disjunctive state is defined by the disjunction of its child states. </w:t>
      </w:r>
      <w:r w:rsidRPr="00E3528B">
        <w:t>A state cannot be both conjunctive and disjunctive.</w:t>
      </w:r>
    </w:p>
    <w:p w14:paraId="2E321367" w14:textId="77777777" w:rsidR="00882108" w:rsidRPr="00E3528B" w:rsidRDefault="00882108" w:rsidP="00882108">
      <w:pPr>
        <w:ind w:left="720"/>
      </w:pPr>
      <w:r w:rsidRPr="00E3528B">
        <w:t xml:space="preserve">Conjunctive and disjunctive states, which </w:t>
      </w:r>
      <w:r w:rsidRPr="00E3528B">
        <w:rPr>
          <w:i/>
        </w:rPr>
        <w:t xml:space="preserve">do </w:t>
      </w:r>
      <w:r w:rsidRPr="00E3528B">
        <w:t>have substates, are achieved at some time if their decomposition of state is achieved.</w:t>
      </w:r>
    </w:p>
    <w:p w14:paraId="521F3042" w14:textId="77777777" w:rsidR="00882108" w:rsidRDefault="00882108" w:rsidP="00882108">
      <w:pPr>
        <w:ind w:left="720"/>
      </w:pPr>
      <w:r w:rsidRPr="00E3528B">
        <w:t>Note that in this representation</w:t>
      </w:r>
      <w:r>
        <w:t xml:space="preserve"> the decomposition of (</w:t>
      </w:r>
      <w:r w:rsidRPr="00F31640">
        <w:rPr>
          <w:i/>
        </w:rPr>
        <w:t>decomp_of</w:t>
      </w:r>
      <w:r>
        <w:t xml:space="preserve">) property </w:t>
      </w:r>
      <w:r w:rsidRPr="00E3528B">
        <w:t xml:space="preserve">is not a transitive relation, it only refers to the direct children of a non-terminal state. A more general relation that </w:t>
      </w:r>
      <w:r w:rsidRPr="00E3528B">
        <w:rPr>
          <w:i/>
        </w:rPr>
        <w:t xml:space="preserve">is </w:t>
      </w:r>
      <w:r w:rsidRPr="00E3528B">
        <w:t xml:space="preserve">transitive is the </w:t>
      </w:r>
      <w:r w:rsidRPr="00F31640">
        <w:t>substate</w:t>
      </w:r>
      <w:r w:rsidRPr="00E3528B">
        <w:t xml:space="preserve"> relation.</w:t>
      </w:r>
    </w:p>
    <w:p w14:paraId="118B25A7" w14:textId="5303CF75" w:rsidR="00882108" w:rsidRPr="00F31640" w:rsidRDefault="00882108" w:rsidP="00882108">
      <w:r>
        <w:t xml:space="preserve">The key classes that formalize these concepts are summarized in </w:t>
      </w:r>
      <w:r>
        <w:fldChar w:fldCharType="begin"/>
      </w:r>
      <w:r>
        <w:instrText xml:space="preserve"> REF _Ref12516765 \h </w:instrText>
      </w:r>
      <w:r>
        <w:fldChar w:fldCharType="separate"/>
      </w:r>
      <w:r w:rsidR="005702D6">
        <w:t xml:space="preserve">Table </w:t>
      </w:r>
      <w:r w:rsidR="005702D6">
        <w:rPr>
          <w:noProof/>
        </w:rPr>
        <w:t>5</w:t>
      </w:r>
      <w:r>
        <w:fldChar w:fldCharType="end"/>
      </w:r>
      <w:r>
        <w:t xml:space="preserve"> and illustrated in </w:t>
      </w:r>
      <w:r>
        <w:fldChar w:fldCharType="begin"/>
      </w:r>
      <w:r>
        <w:instrText xml:space="preserve"> REF _Ref15389805 \h </w:instrText>
      </w:r>
      <w:r>
        <w:fldChar w:fldCharType="separate"/>
      </w:r>
      <w:r w:rsidR="005702D6">
        <w:t xml:space="preserve">Figure </w:t>
      </w:r>
      <w:r w:rsidR="005702D6">
        <w:rPr>
          <w:noProof/>
        </w:rPr>
        <w:t>6</w:t>
      </w:r>
      <w:r>
        <w:fldChar w:fldCharType="end"/>
      </w:r>
      <w:r>
        <w:t>.</w:t>
      </w:r>
    </w:p>
    <w:p w14:paraId="22302AB2" w14:textId="51510942" w:rsidR="00882108" w:rsidRDefault="00882108" w:rsidP="00882108">
      <w:pPr>
        <w:pStyle w:val="Caption"/>
        <w:keepNext/>
        <w:spacing w:after="120"/>
      </w:pPr>
      <w:bookmarkStart w:id="94" w:name="_Ref12516765"/>
      <w:r>
        <w:t xml:space="preserve">Table </w:t>
      </w:r>
      <w:r w:rsidR="0043363D">
        <w:fldChar w:fldCharType="begin"/>
      </w:r>
      <w:r w:rsidR="0043363D">
        <w:instrText xml:space="preserve"> SEQ Table \* ARABIC </w:instrText>
      </w:r>
      <w:r w:rsidR="0043363D">
        <w:fldChar w:fldCharType="separate"/>
      </w:r>
      <w:r w:rsidR="00B4604B">
        <w:rPr>
          <w:noProof/>
        </w:rPr>
        <w:t>7</w:t>
      </w:r>
      <w:r w:rsidR="0043363D">
        <w:rPr>
          <w:noProof/>
        </w:rPr>
        <w:fldChar w:fldCharType="end"/>
      </w:r>
      <w:bookmarkEnd w:id="94"/>
      <w:r>
        <w:t>: Key classes in the Activity Ontology</w:t>
      </w:r>
    </w:p>
    <w:tbl>
      <w:tblPr>
        <w:tblStyle w:val="TableGrid"/>
        <w:tblpPr w:leftFromText="180" w:rightFromText="180" w:vertAnchor="text" w:horzAnchor="margin" w:tblpY="128"/>
        <w:tblW w:w="0" w:type="auto"/>
        <w:tblLook w:val="04A0" w:firstRow="1" w:lastRow="0" w:firstColumn="1" w:lastColumn="0" w:noHBand="0" w:noVBand="1"/>
      </w:tblPr>
      <w:tblGrid>
        <w:gridCol w:w="2546"/>
        <w:gridCol w:w="2592"/>
        <w:gridCol w:w="4212"/>
      </w:tblGrid>
      <w:tr w:rsidR="00882108" w14:paraId="325E5EB1" w14:textId="77777777" w:rsidTr="00763A5C">
        <w:tc>
          <w:tcPr>
            <w:tcW w:w="2546" w:type="dxa"/>
            <w:shd w:val="clear" w:color="auto" w:fill="00FFFF"/>
          </w:tcPr>
          <w:p w14:paraId="2CE2BCE4" w14:textId="77777777" w:rsidR="00882108" w:rsidRDefault="00882108" w:rsidP="00763A5C">
            <w:r>
              <w:t>Object</w:t>
            </w:r>
          </w:p>
        </w:tc>
        <w:tc>
          <w:tcPr>
            <w:tcW w:w="2592" w:type="dxa"/>
            <w:shd w:val="clear" w:color="auto" w:fill="00FFFF"/>
          </w:tcPr>
          <w:p w14:paraId="11754295" w14:textId="77777777" w:rsidR="00882108" w:rsidRDefault="00882108" w:rsidP="00763A5C">
            <w:r>
              <w:t>Property</w:t>
            </w:r>
          </w:p>
        </w:tc>
        <w:tc>
          <w:tcPr>
            <w:tcW w:w="4212" w:type="dxa"/>
            <w:shd w:val="clear" w:color="auto" w:fill="00FFFF"/>
          </w:tcPr>
          <w:p w14:paraId="5A881A1B" w14:textId="77777777" w:rsidR="00882108" w:rsidRDefault="00882108" w:rsidP="00763A5C">
            <w:r>
              <w:t>Value</w:t>
            </w:r>
          </w:p>
        </w:tc>
      </w:tr>
      <w:tr w:rsidR="00882108" w14:paraId="7B6CBBE7" w14:textId="77777777" w:rsidTr="00763A5C">
        <w:tc>
          <w:tcPr>
            <w:tcW w:w="2546" w:type="dxa"/>
            <w:vMerge w:val="restart"/>
          </w:tcPr>
          <w:p w14:paraId="696380D1" w14:textId="77777777" w:rsidR="00882108" w:rsidRDefault="00882108" w:rsidP="00763A5C">
            <w:r>
              <w:t>Activity</w:t>
            </w:r>
          </w:p>
        </w:tc>
        <w:tc>
          <w:tcPr>
            <w:tcW w:w="2592" w:type="dxa"/>
          </w:tcPr>
          <w:p w14:paraId="2951CDEF" w14:textId="77777777" w:rsidR="00882108" w:rsidRDefault="00882108" w:rsidP="00763A5C">
            <w:r>
              <w:t>hasSubactivity</w:t>
            </w:r>
          </w:p>
        </w:tc>
        <w:tc>
          <w:tcPr>
            <w:tcW w:w="4212" w:type="dxa"/>
          </w:tcPr>
          <w:p w14:paraId="425614E7" w14:textId="77777777" w:rsidR="00882108" w:rsidRDefault="00882108" w:rsidP="00763A5C">
            <w:r>
              <w:t>only Activity</w:t>
            </w:r>
          </w:p>
        </w:tc>
      </w:tr>
      <w:tr w:rsidR="00882108" w14:paraId="3A2654D2" w14:textId="77777777" w:rsidTr="00763A5C">
        <w:tc>
          <w:tcPr>
            <w:tcW w:w="2546" w:type="dxa"/>
            <w:vMerge/>
          </w:tcPr>
          <w:p w14:paraId="157192E5" w14:textId="77777777" w:rsidR="00882108" w:rsidRDefault="00882108" w:rsidP="00763A5C"/>
        </w:tc>
        <w:tc>
          <w:tcPr>
            <w:tcW w:w="2592" w:type="dxa"/>
          </w:tcPr>
          <w:p w14:paraId="411D05FA" w14:textId="77777777" w:rsidR="00882108" w:rsidRDefault="00882108" w:rsidP="00763A5C">
            <w:r>
              <w:t>hasPrecondition</w:t>
            </w:r>
          </w:p>
        </w:tc>
        <w:tc>
          <w:tcPr>
            <w:tcW w:w="4212" w:type="dxa"/>
          </w:tcPr>
          <w:p w14:paraId="117B16CC" w14:textId="77777777" w:rsidR="00882108" w:rsidRDefault="00882108" w:rsidP="00763A5C">
            <w:r>
              <w:t>only State</w:t>
            </w:r>
          </w:p>
        </w:tc>
      </w:tr>
      <w:tr w:rsidR="00882108" w14:paraId="410734E6" w14:textId="77777777" w:rsidTr="00763A5C">
        <w:tc>
          <w:tcPr>
            <w:tcW w:w="2546" w:type="dxa"/>
            <w:vMerge/>
          </w:tcPr>
          <w:p w14:paraId="6B90C56B" w14:textId="77777777" w:rsidR="00882108" w:rsidRDefault="00882108" w:rsidP="00763A5C"/>
        </w:tc>
        <w:tc>
          <w:tcPr>
            <w:tcW w:w="2592" w:type="dxa"/>
          </w:tcPr>
          <w:p w14:paraId="2BF27E80" w14:textId="77777777" w:rsidR="00882108" w:rsidRDefault="00882108" w:rsidP="00763A5C">
            <w:r>
              <w:t>enabledBy</w:t>
            </w:r>
          </w:p>
        </w:tc>
        <w:tc>
          <w:tcPr>
            <w:tcW w:w="4212" w:type="dxa"/>
          </w:tcPr>
          <w:p w14:paraId="10EBCC3F" w14:textId="77777777" w:rsidR="00882108" w:rsidRDefault="00882108" w:rsidP="00763A5C">
            <w:r>
              <w:t>only State</w:t>
            </w:r>
          </w:p>
        </w:tc>
      </w:tr>
      <w:tr w:rsidR="00882108" w14:paraId="1E248E2B" w14:textId="77777777" w:rsidTr="00763A5C">
        <w:tc>
          <w:tcPr>
            <w:tcW w:w="2546" w:type="dxa"/>
            <w:vMerge/>
          </w:tcPr>
          <w:p w14:paraId="4C85353E" w14:textId="77777777" w:rsidR="00882108" w:rsidRDefault="00882108" w:rsidP="00763A5C"/>
        </w:tc>
        <w:tc>
          <w:tcPr>
            <w:tcW w:w="2592" w:type="dxa"/>
          </w:tcPr>
          <w:p w14:paraId="2D5875A0" w14:textId="77777777" w:rsidR="00882108" w:rsidRDefault="00882108" w:rsidP="00763A5C">
            <w:r>
              <w:t>hasEffect</w:t>
            </w:r>
          </w:p>
        </w:tc>
        <w:tc>
          <w:tcPr>
            <w:tcW w:w="4212" w:type="dxa"/>
          </w:tcPr>
          <w:p w14:paraId="35A53665" w14:textId="77777777" w:rsidR="00882108" w:rsidRDefault="00882108" w:rsidP="00763A5C">
            <w:r>
              <w:t>only State</w:t>
            </w:r>
          </w:p>
        </w:tc>
      </w:tr>
      <w:tr w:rsidR="00882108" w14:paraId="05B85FD9" w14:textId="77777777" w:rsidTr="00763A5C">
        <w:tc>
          <w:tcPr>
            <w:tcW w:w="2546" w:type="dxa"/>
            <w:vMerge/>
          </w:tcPr>
          <w:p w14:paraId="7B6EDA6A" w14:textId="77777777" w:rsidR="00882108" w:rsidRDefault="00882108" w:rsidP="00763A5C"/>
        </w:tc>
        <w:tc>
          <w:tcPr>
            <w:tcW w:w="2592" w:type="dxa"/>
          </w:tcPr>
          <w:p w14:paraId="66BE09B2" w14:textId="77777777" w:rsidR="00882108" w:rsidRDefault="00882108" w:rsidP="00763A5C">
            <w:r>
              <w:t>causes</w:t>
            </w:r>
          </w:p>
        </w:tc>
        <w:tc>
          <w:tcPr>
            <w:tcW w:w="4212" w:type="dxa"/>
          </w:tcPr>
          <w:p w14:paraId="2386CECD" w14:textId="77777777" w:rsidR="00882108" w:rsidRDefault="00882108" w:rsidP="00763A5C">
            <w:r>
              <w:t>only State</w:t>
            </w:r>
          </w:p>
        </w:tc>
      </w:tr>
      <w:tr w:rsidR="00882108" w14:paraId="42DA9750" w14:textId="77777777" w:rsidTr="00763A5C">
        <w:tc>
          <w:tcPr>
            <w:tcW w:w="2546" w:type="dxa"/>
            <w:vMerge/>
          </w:tcPr>
          <w:p w14:paraId="0D41C55A" w14:textId="77777777" w:rsidR="00882108" w:rsidRDefault="00882108" w:rsidP="00763A5C"/>
        </w:tc>
        <w:tc>
          <w:tcPr>
            <w:tcW w:w="2592" w:type="dxa"/>
          </w:tcPr>
          <w:p w14:paraId="2F3CC60B" w14:textId="77777777" w:rsidR="00882108" w:rsidRDefault="00882108" w:rsidP="00763A5C">
            <w:pPr>
              <w:tabs>
                <w:tab w:val="center" w:pos="1174"/>
              </w:tabs>
            </w:pPr>
            <w:r>
              <w:t>occursAt</w:t>
            </w:r>
            <w:r>
              <w:tab/>
            </w:r>
          </w:p>
        </w:tc>
        <w:tc>
          <w:tcPr>
            <w:tcW w:w="4212" w:type="dxa"/>
          </w:tcPr>
          <w:p w14:paraId="49865E40" w14:textId="77777777" w:rsidR="00882108" w:rsidRDefault="00882108" w:rsidP="00763A5C">
            <w:r>
              <w:t>some time:Interval</w:t>
            </w:r>
          </w:p>
        </w:tc>
      </w:tr>
      <w:tr w:rsidR="00882108" w14:paraId="51D66F95" w14:textId="77777777" w:rsidTr="00763A5C">
        <w:tc>
          <w:tcPr>
            <w:tcW w:w="2546" w:type="dxa"/>
            <w:vMerge/>
          </w:tcPr>
          <w:p w14:paraId="56EBBEA3" w14:textId="77777777" w:rsidR="00882108" w:rsidRDefault="00882108" w:rsidP="00763A5C"/>
        </w:tc>
        <w:tc>
          <w:tcPr>
            <w:tcW w:w="2592" w:type="dxa"/>
          </w:tcPr>
          <w:p w14:paraId="2CFD669B" w14:textId="77777777" w:rsidR="00882108" w:rsidRDefault="00882108" w:rsidP="00763A5C">
            <w:pPr>
              <w:tabs>
                <w:tab w:val="center" w:pos="1174"/>
              </w:tabs>
            </w:pPr>
            <w:r>
              <w:t>beginOf</w:t>
            </w:r>
          </w:p>
        </w:tc>
        <w:tc>
          <w:tcPr>
            <w:tcW w:w="4212" w:type="dxa"/>
          </w:tcPr>
          <w:p w14:paraId="105617A9" w14:textId="77777777" w:rsidR="00882108" w:rsidRDefault="00882108" w:rsidP="00763A5C">
            <w:r>
              <w:t>some time:Instant</w:t>
            </w:r>
          </w:p>
        </w:tc>
      </w:tr>
      <w:tr w:rsidR="00882108" w14:paraId="0214E349" w14:textId="77777777" w:rsidTr="00763A5C">
        <w:tc>
          <w:tcPr>
            <w:tcW w:w="2546" w:type="dxa"/>
            <w:vMerge/>
          </w:tcPr>
          <w:p w14:paraId="2A838205" w14:textId="77777777" w:rsidR="00882108" w:rsidRDefault="00882108" w:rsidP="00763A5C"/>
        </w:tc>
        <w:tc>
          <w:tcPr>
            <w:tcW w:w="2592" w:type="dxa"/>
          </w:tcPr>
          <w:p w14:paraId="121FB9F5" w14:textId="77777777" w:rsidR="00882108" w:rsidRDefault="00882108" w:rsidP="00763A5C">
            <w:pPr>
              <w:tabs>
                <w:tab w:val="center" w:pos="1174"/>
              </w:tabs>
            </w:pPr>
            <w:r>
              <w:t>endOf</w:t>
            </w:r>
          </w:p>
        </w:tc>
        <w:tc>
          <w:tcPr>
            <w:tcW w:w="4212" w:type="dxa"/>
          </w:tcPr>
          <w:p w14:paraId="662DB20F" w14:textId="77777777" w:rsidR="00882108" w:rsidRDefault="00882108" w:rsidP="00763A5C">
            <w:r>
              <w:t>some time:Instant</w:t>
            </w:r>
          </w:p>
        </w:tc>
      </w:tr>
      <w:tr w:rsidR="00882108" w14:paraId="3DD716D7" w14:textId="77777777" w:rsidTr="00763A5C">
        <w:tc>
          <w:tcPr>
            <w:tcW w:w="2546" w:type="dxa"/>
            <w:vMerge/>
          </w:tcPr>
          <w:p w14:paraId="76602854" w14:textId="77777777" w:rsidR="00882108" w:rsidRDefault="00882108" w:rsidP="00763A5C"/>
        </w:tc>
        <w:tc>
          <w:tcPr>
            <w:tcW w:w="2592" w:type="dxa"/>
          </w:tcPr>
          <w:p w14:paraId="61F8234A" w14:textId="77777777" w:rsidR="00882108" w:rsidRDefault="00882108" w:rsidP="00763A5C">
            <w:r>
              <w:t>spatial_loc:hasLocation</w:t>
            </w:r>
          </w:p>
        </w:tc>
        <w:tc>
          <w:tcPr>
            <w:tcW w:w="4212" w:type="dxa"/>
          </w:tcPr>
          <w:p w14:paraId="076EB9B5" w14:textId="77777777" w:rsidR="00882108" w:rsidRDefault="00882108" w:rsidP="00763A5C">
            <w:r>
              <w:t>only spatial_loc:SpatialFeature</w:t>
            </w:r>
          </w:p>
        </w:tc>
      </w:tr>
      <w:tr w:rsidR="00882108" w14:paraId="5A95D0E5" w14:textId="77777777" w:rsidTr="00763A5C">
        <w:tc>
          <w:tcPr>
            <w:tcW w:w="2546" w:type="dxa"/>
            <w:vMerge/>
          </w:tcPr>
          <w:p w14:paraId="7F9417E2" w14:textId="77777777" w:rsidR="00882108" w:rsidRDefault="00882108" w:rsidP="00763A5C"/>
        </w:tc>
        <w:tc>
          <w:tcPr>
            <w:tcW w:w="2592" w:type="dxa"/>
          </w:tcPr>
          <w:p w14:paraId="6F653AE0" w14:textId="77777777" w:rsidR="00882108" w:rsidRDefault="00882108" w:rsidP="00763A5C">
            <w:r>
              <w:t>hasParticipant</w:t>
            </w:r>
          </w:p>
        </w:tc>
        <w:tc>
          <w:tcPr>
            <w:tcW w:w="4212" w:type="dxa"/>
          </w:tcPr>
          <w:p w14:paraId="1990944B" w14:textId="77777777" w:rsidR="00882108" w:rsidRDefault="00882108" w:rsidP="00763A5C">
            <w:r>
              <w:t>only change:Manifestation</w:t>
            </w:r>
          </w:p>
        </w:tc>
      </w:tr>
      <w:tr w:rsidR="00882108" w14:paraId="581F9B79" w14:textId="77777777" w:rsidTr="00763A5C">
        <w:tc>
          <w:tcPr>
            <w:tcW w:w="2546" w:type="dxa"/>
            <w:vMerge/>
          </w:tcPr>
          <w:p w14:paraId="407BBE41" w14:textId="77777777" w:rsidR="00882108" w:rsidRDefault="00882108" w:rsidP="00763A5C"/>
        </w:tc>
        <w:tc>
          <w:tcPr>
            <w:tcW w:w="2592" w:type="dxa"/>
          </w:tcPr>
          <w:p w14:paraId="663E8E04" w14:textId="77777777" w:rsidR="00882108" w:rsidRPr="00F66192" w:rsidRDefault="00882108" w:rsidP="00763A5C">
            <w:r w:rsidRPr="00F66192">
              <w:t>occursBefore</w:t>
            </w:r>
          </w:p>
        </w:tc>
        <w:tc>
          <w:tcPr>
            <w:tcW w:w="4212" w:type="dxa"/>
          </w:tcPr>
          <w:p w14:paraId="08DB1775" w14:textId="77777777" w:rsidR="00882108" w:rsidRDefault="00882108" w:rsidP="00763A5C">
            <w:r>
              <w:t>only Activity</w:t>
            </w:r>
          </w:p>
        </w:tc>
      </w:tr>
      <w:tr w:rsidR="00882108" w14:paraId="3A7008C2" w14:textId="77777777" w:rsidTr="00763A5C">
        <w:tc>
          <w:tcPr>
            <w:tcW w:w="2546" w:type="dxa"/>
            <w:vMerge/>
          </w:tcPr>
          <w:p w14:paraId="4F9C6518" w14:textId="77777777" w:rsidR="00882108" w:rsidRDefault="00882108" w:rsidP="00763A5C"/>
        </w:tc>
        <w:tc>
          <w:tcPr>
            <w:tcW w:w="2592" w:type="dxa"/>
          </w:tcPr>
          <w:p w14:paraId="3DDF3863" w14:textId="77777777" w:rsidR="00882108" w:rsidRPr="00F66192" w:rsidRDefault="00882108" w:rsidP="00763A5C">
            <w:r w:rsidRPr="00F66192">
              <w:t>occursDirectlyBefore</w:t>
            </w:r>
          </w:p>
        </w:tc>
        <w:tc>
          <w:tcPr>
            <w:tcW w:w="4212" w:type="dxa"/>
          </w:tcPr>
          <w:p w14:paraId="378312AB" w14:textId="77777777" w:rsidR="00882108" w:rsidRDefault="00882108" w:rsidP="00763A5C">
            <w:r>
              <w:t>only Activity</w:t>
            </w:r>
          </w:p>
        </w:tc>
      </w:tr>
      <w:tr w:rsidR="00882108" w14:paraId="19583C06" w14:textId="77777777" w:rsidTr="00763A5C">
        <w:tc>
          <w:tcPr>
            <w:tcW w:w="2546" w:type="dxa"/>
            <w:vMerge w:val="restart"/>
          </w:tcPr>
          <w:p w14:paraId="770CBDC2" w14:textId="77777777" w:rsidR="00882108" w:rsidRDefault="00882108" w:rsidP="00763A5C">
            <w:r>
              <w:t>State</w:t>
            </w:r>
          </w:p>
        </w:tc>
        <w:tc>
          <w:tcPr>
            <w:tcW w:w="2592" w:type="dxa"/>
          </w:tcPr>
          <w:p w14:paraId="3ED8C006" w14:textId="77777777" w:rsidR="00882108" w:rsidRDefault="00882108" w:rsidP="00763A5C">
            <w:r>
              <w:t>preconditionOf</w:t>
            </w:r>
          </w:p>
        </w:tc>
        <w:tc>
          <w:tcPr>
            <w:tcW w:w="4212" w:type="dxa"/>
          </w:tcPr>
          <w:p w14:paraId="1C4B8C76" w14:textId="77777777" w:rsidR="00882108" w:rsidRDefault="00882108" w:rsidP="00763A5C">
            <w:r>
              <w:t>only Activity</w:t>
            </w:r>
          </w:p>
        </w:tc>
      </w:tr>
      <w:tr w:rsidR="00882108" w14:paraId="3BFA881A" w14:textId="77777777" w:rsidTr="00763A5C">
        <w:tc>
          <w:tcPr>
            <w:tcW w:w="2546" w:type="dxa"/>
            <w:vMerge/>
          </w:tcPr>
          <w:p w14:paraId="69036BA6" w14:textId="77777777" w:rsidR="00882108" w:rsidRDefault="00882108" w:rsidP="00763A5C"/>
        </w:tc>
        <w:tc>
          <w:tcPr>
            <w:tcW w:w="2592" w:type="dxa"/>
          </w:tcPr>
          <w:p w14:paraId="4345A55B" w14:textId="77777777" w:rsidR="00882108" w:rsidRDefault="00882108" w:rsidP="00763A5C">
            <w:r>
              <w:t>enables</w:t>
            </w:r>
          </w:p>
        </w:tc>
        <w:tc>
          <w:tcPr>
            <w:tcW w:w="4212" w:type="dxa"/>
          </w:tcPr>
          <w:p w14:paraId="61E57D08" w14:textId="77777777" w:rsidR="00882108" w:rsidRDefault="00882108" w:rsidP="00763A5C">
            <w:r>
              <w:t>only Activity</w:t>
            </w:r>
          </w:p>
        </w:tc>
      </w:tr>
      <w:tr w:rsidR="00882108" w14:paraId="347C661C" w14:textId="77777777" w:rsidTr="00763A5C">
        <w:tc>
          <w:tcPr>
            <w:tcW w:w="2546" w:type="dxa"/>
            <w:vMerge/>
          </w:tcPr>
          <w:p w14:paraId="15443260" w14:textId="77777777" w:rsidR="00882108" w:rsidRDefault="00882108" w:rsidP="00763A5C"/>
        </w:tc>
        <w:tc>
          <w:tcPr>
            <w:tcW w:w="2592" w:type="dxa"/>
          </w:tcPr>
          <w:p w14:paraId="744D5A0C" w14:textId="77777777" w:rsidR="00882108" w:rsidRDefault="00882108" w:rsidP="00763A5C">
            <w:r>
              <w:t>effectOf</w:t>
            </w:r>
          </w:p>
        </w:tc>
        <w:tc>
          <w:tcPr>
            <w:tcW w:w="4212" w:type="dxa"/>
          </w:tcPr>
          <w:p w14:paraId="56848202" w14:textId="77777777" w:rsidR="00882108" w:rsidRDefault="00882108" w:rsidP="00763A5C">
            <w:r>
              <w:t>only Activity</w:t>
            </w:r>
          </w:p>
        </w:tc>
      </w:tr>
      <w:tr w:rsidR="00882108" w14:paraId="61D7BD61" w14:textId="77777777" w:rsidTr="00763A5C">
        <w:tc>
          <w:tcPr>
            <w:tcW w:w="2546" w:type="dxa"/>
            <w:vMerge/>
          </w:tcPr>
          <w:p w14:paraId="236622C8" w14:textId="77777777" w:rsidR="00882108" w:rsidRDefault="00882108" w:rsidP="00763A5C"/>
        </w:tc>
        <w:tc>
          <w:tcPr>
            <w:tcW w:w="2592" w:type="dxa"/>
          </w:tcPr>
          <w:p w14:paraId="205107A2" w14:textId="77777777" w:rsidR="00882108" w:rsidRDefault="00882108" w:rsidP="00763A5C">
            <w:r>
              <w:t>causedBy</w:t>
            </w:r>
          </w:p>
        </w:tc>
        <w:tc>
          <w:tcPr>
            <w:tcW w:w="4212" w:type="dxa"/>
          </w:tcPr>
          <w:p w14:paraId="5F9E956F" w14:textId="77777777" w:rsidR="00882108" w:rsidRDefault="00882108" w:rsidP="00763A5C">
            <w:r>
              <w:t>only Activity</w:t>
            </w:r>
          </w:p>
        </w:tc>
      </w:tr>
      <w:tr w:rsidR="00882108" w14:paraId="0E0144A9" w14:textId="77777777" w:rsidTr="00763A5C">
        <w:tc>
          <w:tcPr>
            <w:tcW w:w="2546" w:type="dxa"/>
            <w:vMerge/>
          </w:tcPr>
          <w:p w14:paraId="2C892E52" w14:textId="77777777" w:rsidR="00882108" w:rsidRDefault="00882108" w:rsidP="00763A5C"/>
        </w:tc>
        <w:tc>
          <w:tcPr>
            <w:tcW w:w="2592" w:type="dxa"/>
          </w:tcPr>
          <w:p w14:paraId="25C2D1D6" w14:textId="77777777" w:rsidR="00882108" w:rsidRDefault="00882108" w:rsidP="00763A5C">
            <w:r>
              <w:t>achievedAt</w:t>
            </w:r>
          </w:p>
        </w:tc>
        <w:tc>
          <w:tcPr>
            <w:tcW w:w="4212" w:type="dxa"/>
          </w:tcPr>
          <w:p w14:paraId="3DF8D49C" w14:textId="77777777" w:rsidR="00882108" w:rsidRDefault="00882108" w:rsidP="00763A5C">
            <w:r>
              <w:t>only time:TemporalEntity</w:t>
            </w:r>
          </w:p>
        </w:tc>
      </w:tr>
      <w:tr w:rsidR="00882108" w14:paraId="08E408E9" w14:textId="77777777" w:rsidTr="00763A5C">
        <w:tc>
          <w:tcPr>
            <w:tcW w:w="2546" w:type="dxa"/>
            <w:vMerge w:val="restart"/>
          </w:tcPr>
          <w:p w14:paraId="61B3AEA8" w14:textId="77777777" w:rsidR="00882108" w:rsidRDefault="00882108" w:rsidP="00763A5C">
            <w:r>
              <w:t>TerminalState</w:t>
            </w:r>
          </w:p>
        </w:tc>
        <w:tc>
          <w:tcPr>
            <w:tcW w:w="2592" w:type="dxa"/>
          </w:tcPr>
          <w:p w14:paraId="454043C4" w14:textId="77777777" w:rsidR="00882108" w:rsidRDefault="00882108" w:rsidP="00763A5C">
            <w:r>
              <w:t>subClassOf</w:t>
            </w:r>
          </w:p>
        </w:tc>
        <w:tc>
          <w:tcPr>
            <w:tcW w:w="4212" w:type="dxa"/>
          </w:tcPr>
          <w:p w14:paraId="4D747CC9" w14:textId="77777777" w:rsidR="00882108" w:rsidRDefault="00882108" w:rsidP="00763A5C">
            <w:r>
              <w:t>State</w:t>
            </w:r>
          </w:p>
        </w:tc>
      </w:tr>
      <w:tr w:rsidR="00882108" w14:paraId="2FDE383C" w14:textId="77777777" w:rsidTr="00763A5C">
        <w:tc>
          <w:tcPr>
            <w:tcW w:w="2546" w:type="dxa"/>
            <w:vMerge/>
          </w:tcPr>
          <w:p w14:paraId="2F36769D" w14:textId="77777777" w:rsidR="00882108" w:rsidRDefault="00882108" w:rsidP="00763A5C"/>
        </w:tc>
        <w:tc>
          <w:tcPr>
            <w:tcW w:w="2592" w:type="dxa"/>
          </w:tcPr>
          <w:p w14:paraId="57711FB4" w14:textId="77777777" w:rsidR="00882108" w:rsidRDefault="00882108" w:rsidP="00763A5C">
            <w:r>
              <w:t>disjointWith</w:t>
            </w:r>
          </w:p>
        </w:tc>
        <w:tc>
          <w:tcPr>
            <w:tcW w:w="4212" w:type="dxa"/>
          </w:tcPr>
          <w:p w14:paraId="29DA1ED9" w14:textId="77777777" w:rsidR="00882108" w:rsidRDefault="00882108" w:rsidP="00763A5C">
            <w:r>
              <w:t>NonTerminalState</w:t>
            </w:r>
          </w:p>
        </w:tc>
      </w:tr>
      <w:tr w:rsidR="00882108" w14:paraId="61A2CBBC" w14:textId="77777777" w:rsidTr="00763A5C">
        <w:tc>
          <w:tcPr>
            <w:tcW w:w="2546" w:type="dxa"/>
            <w:vMerge/>
          </w:tcPr>
          <w:p w14:paraId="7B20219F" w14:textId="77777777" w:rsidR="00882108" w:rsidRDefault="00882108" w:rsidP="00763A5C"/>
        </w:tc>
        <w:tc>
          <w:tcPr>
            <w:tcW w:w="2592" w:type="dxa"/>
          </w:tcPr>
          <w:p w14:paraId="1AB6CA13" w14:textId="77777777" w:rsidR="00882108" w:rsidRDefault="00882108" w:rsidP="00763A5C">
            <w:r>
              <w:t>subClassOf</w:t>
            </w:r>
          </w:p>
        </w:tc>
        <w:tc>
          <w:tcPr>
            <w:tcW w:w="4212" w:type="dxa"/>
          </w:tcPr>
          <w:p w14:paraId="7172F15F" w14:textId="77777777" w:rsidR="00882108" w:rsidRDefault="00882108" w:rsidP="00763A5C">
            <w:r>
              <w:t>change:Manifestation and (preconditionOf some Activity or effectOf some Activity)</w:t>
            </w:r>
          </w:p>
        </w:tc>
      </w:tr>
      <w:tr w:rsidR="00882108" w14:paraId="4952F578" w14:textId="77777777" w:rsidTr="00763A5C">
        <w:tc>
          <w:tcPr>
            <w:tcW w:w="2546" w:type="dxa"/>
            <w:vMerge/>
          </w:tcPr>
          <w:p w14:paraId="3D6EDFD0" w14:textId="77777777" w:rsidR="00882108" w:rsidRDefault="00882108" w:rsidP="00763A5C"/>
        </w:tc>
        <w:tc>
          <w:tcPr>
            <w:tcW w:w="2592" w:type="dxa"/>
          </w:tcPr>
          <w:p w14:paraId="618CF358" w14:textId="77777777" w:rsidR="00882108" w:rsidRDefault="00882108" w:rsidP="00763A5C">
            <w:r>
              <w:t>hasDecomp</w:t>
            </w:r>
          </w:p>
        </w:tc>
        <w:tc>
          <w:tcPr>
            <w:tcW w:w="4212" w:type="dxa"/>
          </w:tcPr>
          <w:p w14:paraId="77606D6D" w14:textId="77777777" w:rsidR="00882108" w:rsidRDefault="00882108" w:rsidP="00763A5C">
            <w:r>
              <w:t>exactly 0 StateType</w:t>
            </w:r>
          </w:p>
        </w:tc>
      </w:tr>
      <w:tr w:rsidR="00882108" w14:paraId="21289EE7" w14:textId="77777777" w:rsidTr="00763A5C">
        <w:tc>
          <w:tcPr>
            <w:tcW w:w="2546" w:type="dxa"/>
            <w:vMerge w:val="restart"/>
          </w:tcPr>
          <w:p w14:paraId="0E9FD4A3" w14:textId="77777777" w:rsidR="00882108" w:rsidRDefault="00882108" w:rsidP="00763A5C">
            <w:r>
              <w:t>NonTerminalState</w:t>
            </w:r>
          </w:p>
        </w:tc>
        <w:tc>
          <w:tcPr>
            <w:tcW w:w="2592" w:type="dxa"/>
          </w:tcPr>
          <w:p w14:paraId="24AD351A" w14:textId="77777777" w:rsidR="00882108" w:rsidRDefault="00882108" w:rsidP="00763A5C">
            <w:r>
              <w:t>subClassOf</w:t>
            </w:r>
          </w:p>
        </w:tc>
        <w:tc>
          <w:tcPr>
            <w:tcW w:w="4212" w:type="dxa"/>
          </w:tcPr>
          <w:p w14:paraId="23DAEFA7" w14:textId="77777777" w:rsidR="00882108" w:rsidRDefault="00882108" w:rsidP="00763A5C">
            <w:r>
              <w:t>State</w:t>
            </w:r>
          </w:p>
        </w:tc>
      </w:tr>
      <w:tr w:rsidR="00882108" w14:paraId="5540CF6E" w14:textId="77777777" w:rsidTr="00763A5C">
        <w:tc>
          <w:tcPr>
            <w:tcW w:w="2546" w:type="dxa"/>
            <w:vMerge/>
          </w:tcPr>
          <w:p w14:paraId="2E64D777" w14:textId="77777777" w:rsidR="00882108" w:rsidRDefault="00882108" w:rsidP="00763A5C"/>
        </w:tc>
        <w:tc>
          <w:tcPr>
            <w:tcW w:w="2592" w:type="dxa"/>
          </w:tcPr>
          <w:p w14:paraId="6DAAB802" w14:textId="77777777" w:rsidR="00882108" w:rsidRDefault="00882108" w:rsidP="00763A5C">
            <w:r>
              <w:t>disjointWtih</w:t>
            </w:r>
          </w:p>
        </w:tc>
        <w:tc>
          <w:tcPr>
            <w:tcW w:w="4212" w:type="dxa"/>
          </w:tcPr>
          <w:p w14:paraId="49622561" w14:textId="77777777" w:rsidR="00882108" w:rsidRDefault="00882108" w:rsidP="00763A5C">
            <w:r>
              <w:t>TerminalState</w:t>
            </w:r>
          </w:p>
        </w:tc>
      </w:tr>
      <w:tr w:rsidR="00882108" w14:paraId="21215627" w14:textId="77777777" w:rsidTr="00763A5C">
        <w:tc>
          <w:tcPr>
            <w:tcW w:w="2546" w:type="dxa"/>
            <w:vMerge/>
          </w:tcPr>
          <w:p w14:paraId="32629CF5" w14:textId="77777777" w:rsidR="00882108" w:rsidRDefault="00882108" w:rsidP="00763A5C"/>
        </w:tc>
        <w:tc>
          <w:tcPr>
            <w:tcW w:w="2592" w:type="dxa"/>
          </w:tcPr>
          <w:p w14:paraId="0C2C2F5C" w14:textId="77777777" w:rsidR="00882108" w:rsidRDefault="00882108" w:rsidP="00763A5C">
            <w:r>
              <w:t>hasDecomp</w:t>
            </w:r>
          </w:p>
        </w:tc>
        <w:tc>
          <w:tcPr>
            <w:tcW w:w="4212" w:type="dxa"/>
          </w:tcPr>
          <w:p w14:paraId="1621936C" w14:textId="77777777" w:rsidR="00882108" w:rsidRDefault="00882108" w:rsidP="00763A5C">
            <w:r>
              <w:t>only State and min 2 State</w:t>
            </w:r>
          </w:p>
        </w:tc>
      </w:tr>
      <w:tr w:rsidR="00882108" w14:paraId="7F355DAF" w14:textId="77777777" w:rsidTr="00763A5C">
        <w:tc>
          <w:tcPr>
            <w:tcW w:w="2546" w:type="dxa"/>
            <w:vMerge/>
          </w:tcPr>
          <w:p w14:paraId="16F2C753" w14:textId="77777777" w:rsidR="00882108" w:rsidRDefault="00882108" w:rsidP="00763A5C"/>
        </w:tc>
        <w:tc>
          <w:tcPr>
            <w:tcW w:w="2592" w:type="dxa"/>
          </w:tcPr>
          <w:p w14:paraId="7AD5749E" w14:textId="77777777" w:rsidR="00882108" w:rsidRDefault="00882108" w:rsidP="00763A5C">
            <w:r>
              <w:t>hasSubstate</w:t>
            </w:r>
          </w:p>
        </w:tc>
        <w:tc>
          <w:tcPr>
            <w:tcW w:w="4212" w:type="dxa"/>
          </w:tcPr>
          <w:p w14:paraId="69E7DDD0" w14:textId="77777777" w:rsidR="00882108" w:rsidRDefault="00882108" w:rsidP="00763A5C">
            <w:r>
              <w:t>only State</w:t>
            </w:r>
          </w:p>
        </w:tc>
      </w:tr>
      <w:tr w:rsidR="00882108" w14:paraId="3A7D34FF" w14:textId="77777777" w:rsidTr="00763A5C">
        <w:tc>
          <w:tcPr>
            <w:tcW w:w="2546" w:type="dxa"/>
            <w:vMerge w:val="restart"/>
          </w:tcPr>
          <w:p w14:paraId="3D57FCB5" w14:textId="77777777" w:rsidR="00882108" w:rsidRDefault="00882108" w:rsidP="00763A5C">
            <w:r>
              <w:t>ConjunctiveState</w:t>
            </w:r>
          </w:p>
        </w:tc>
        <w:tc>
          <w:tcPr>
            <w:tcW w:w="2592" w:type="dxa"/>
          </w:tcPr>
          <w:p w14:paraId="73868896" w14:textId="77777777" w:rsidR="00882108" w:rsidRDefault="00882108" w:rsidP="00763A5C">
            <w:r>
              <w:t>subClassOf</w:t>
            </w:r>
          </w:p>
        </w:tc>
        <w:tc>
          <w:tcPr>
            <w:tcW w:w="4212" w:type="dxa"/>
          </w:tcPr>
          <w:p w14:paraId="0B32E4B9" w14:textId="77777777" w:rsidR="00882108" w:rsidRDefault="00882108" w:rsidP="00763A5C">
            <w:r>
              <w:t>NonTerminalState</w:t>
            </w:r>
          </w:p>
        </w:tc>
      </w:tr>
      <w:tr w:rsidR="00882108" w14:paraId="10FC28E1" w14:textId="77777777" w:rsidTr="00763A5C">
        <w:tc>
          <w:tcPr>
            <w:tcW w:w="2546" w:type="dxa"/>
            <w:vMerge/>
          </w:tcPr>
          <w:p w14:paraId="7066DF6B" w14:textId="77777777" w:rsidR="00882108" w:rsidRDefault="00882108" w:rsidP="00763A5C"/>
        </w:tc>
        <w:tc>
          <w:tcPr>
            <w:tcW w:w="2592" w:type="dxa"/>
          </w:tcPr>
          <w:p w14:paraId="35960255" w14:textId="77777777" w:rsidR="00882108" w:rsidRDefault="00882108" w:rsidP="00763A5C">
            <w:r>
              <w:t>disjointWith</w:t>
            </w:r>
          </w:p>
        </w:tc>
        <w:tc>
          <w:tcPr>
            <w:tcW w:w="4212" w:type="dxa"/>
          </w:tcPr>
          <w:p w14:paraId="56E45776" w14:textId="77777777" w:rsidR="00882108" w:rsidRDefault="00882108" w:rsidP="00763A5C">
            <w:r>
              <w:t>DisjunctiveState</w:t>
            </w:r>
          </w:p>
        </w:tc>
      </w:tr>
      <w:tr w:rsidR="00882108" w14:paraId="030554EF" w14:textId="77777777" w:rsidTr="00763A5C">
        <w:tc>
          <w:tcPr>
            <w:tcW w:w="2546" w:type="dxa"/>
            <w:vMerge w:val="restart"/>
          </w:tcPr>
          <w:p w14:paraId="34B8FF81" w14:textId="77777777" w:rsidR="00882108" w:rsidRDefault="00882108" w:rsidP="00763A5C">
            <w:r>
              <w:t>DisjunctiveState</w:t>
            </w:r>
          </w:p>
        </w:tc>
        <w:tc>
          <w:tcPr>
            <w:tcW w:w="2592" w:type="dxa"/>
          </w:tcPr>
          <w:p w14:paraId="382EC172" w14:textId="77777777" w:rsidR="00882108" w:rsidRDefault="00882108" w:rsidP="00763A5C">
            <w:r>
              <w:t>subClassOf</w:t>
            </w:r>
          </w:p>
        </w:tc>
        <w:tc>
          <w:tcPr>
            <w:tcW w:w="4212" w:type="dxa"/>
          </w:tcPr>
          <w:p w14:paraId="74BFF420" w14:textId="77777777" w:rsidR="00882108" w:rsidRDefault="00882108" w:rsidP="00763A5C">
            <w:r>
              <w:t>NonTerminalState</w:t>
            </w:r>
          </w:p>
        </w:tc>
      </w:tr>
      <w:tr w:rsidR="00882108" w14:paraId="442A3979" w14:textId="77777777" w:rsidTr="00763A5C">
        <w:tc>
          <w:tcPr>
            <w:tcW w:w="2546" w:type="dxa"/>
            <w:vMerge/>
          </w:tcPr>
          <w:p w14:paraId="7E97F81D" w14:textId="77777777" w:rsidR="00882108" w:rsidRDefault="00882108" w:rsidP="00763A5C"/>
        </w:tc>
        <w:tc>
          <w:tcPr>
            <w:tcW w:w="2592" w:type="dxa"/>
          </w:tcPr>
          <w:p w14:paraId="27165F95" w14:textId="77777777" w:rsidR="00882108" w:rsidRDefault="00882108" w:rsidP="00763A5C">
            <w:r>
              <w:t>disjointWith</w:t>
            </w:r>
          </w:p>
        </w:tc>
        <w:tc>
          <w:tcPr>
            <w:tcW w:w="4212" w:type="dxa"/>
          </w:tcPr>
          <w:p w14:paraId="205DA907" w14:textId="77777777" w:rsidR="00882108" w:rsidRDefault="00882108" w:rsidP="00763A5C">
            <w:r>
              <w:t>ConjunctiveState</w:t>
            </w:r>
          </w:p>
        </w:tc>
      </w:tr>
    </w:tbl>
    <w:p w14:paraId="22EBBF2F" w14:textId="77777777" w:rsidR="00882108" w:rsidRDefault="00882108" w:rsidP="00882108"/>
    <w:p w14:paraId="49123AF3" w14:textId="77777777" w:rsidR="00882108" w:rsidRDefault="00882108" w:rsidP="00882108">
      <w:pPr>
        <w:keepNext/>
      </w:pPr>
      <w:r w:rsidRPr="007F7E71">
        <w:rPr>
          <w:noProof/>
        </w:rPr>
        <w:drawing>
          <wp:inline distT="0" distB="0" distL="0" distR="0" wp14:anchorId="2AA2C1C1" wp14:editId="40EFC249">
            <wp:extent cx="3981157" cy="3131333"/>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94680" cy="3141969"/>
                    </a:xfrm>
                    <a:prstGeom prst="rect">
                      <a:avLst/>
                    </a:prstGeom>
                  </pic:spPr>
                </pic:pic>
              </a:graphicData>
            </a:graphic>
          </wp:inline>
        </w:drawing>
      </w:r>
    </w:p>
    <w:p w14:paraId="5B6C640D" w14:textId="4C42824E" w:rsidR="00882108" w:rsidRPr="007F7E71" w:rsidRDefault="00882108" w:rsidP="00882108">
      <w:pPr>
        <w:pStyle w:val="Caption"/>
        <w:spacing w:after="120"/>
        <w:rPr>
          <w:lang w:val="en-CA"/>
        </w:rPr>
      </w:pPr>
      <w:bookmarkStart w:id="95" w:name="_Ref15389805"/>
      <w:r>
        <w:t xml:space="preserve">Figure </w:t>
      </w:r>
      <w:r w:rsidR="0043363D">
        <w:fldChar w:fldCharType="begin"/>
      </w:r>
      <w:r w:rsidR="0043363D">
        <w:instrText xml:space="preserve"> SEQ Figure \* ARABIC </w:instrText>
      </w:r>
      <w:r w:rsidR="0043363D">
        <w:fldChar w:fldCharType="separate"/>
      </w:r>
      <w:r w:rsidR="000501AD">
        <w:rPr>
          <w:noProof/>
        </w:rPr>
        <w:t>6</w:t>
      </w:r>
      <w:r w:rsidR="0043363D">
        <w:rPr>
          <w:noProof/>
        </w:rPr>
        <w:fldChar w:fldCharType="end"/>
      </w:r>
      <w:bookmarkEnd w:id="95"/>
      <w:r>
        <w:t>: Relationship between key classes in the Activity Ontology</w:t>
      </w:r>
    </w:p>
    <w:p w14:paraId="68473683" w14:textId="77777777" w:rsidR="00882108" w:rsidRPr="002C23A9" w:rsidRDefault="00882108" w:rsidP="00FE13B1">
      <w:pPr>
        <w:pStyle w:val="Heading4"/>
      </w:pPr>
      <w:r>
        <w:t>An Example</w:t>
      </w:r>
    </w:p>
    <w:p w14:paraId="0F034018" w14:textId="29645053" w:rsidR="00882108" w:rsidRDefault="00882108" w:rsidP="00882108">
      <w:r>
        <w:t xml:space="preserve">As an example, consider the activity of driving to work. This activity occurs before the activity of working; axioms at the class-level could be added to state that all instances (occurrences) of the DriveToWork activity occur before some instances (occurrences) of the Work activity, though such statements may be too strong in some cases. There are also certain preconditions </w:t>
      </w:r>
      <w:r>
        <w:lastRenderedPageBreak/>
        <w:t xml:space="preserve">and effects of the activity that might be important to represent. For example, an effect of the DriveToWork activity is that both the driver and the car are at work. This could be represented as a complex, Conjunctive State. This state may then be decomposed into more precise sub-states that capture the intended semantics using concepts from other parts of the iCity TPSO. This example formalization of the DriveToWork activity is illustrated in </w:t>
      </w:r>
      <w:r>
        <w:fldChar w:fldCharType="begin"/>
      </w:r>
      <w:r>
        <w:instrText xml:space="preserve"> REF _Ref15390281 \h </w:instrText>
      </w:r>
      <w:r>
        <w:fldChar w:fldCharType="separate"/>
      </w:r>
      <w:r w:rsidR="005702D6">
        <w:t xml:space="preserve">Figure </w:t>
      </w:r>
      <w:r w:rsidR="005702D6">
        <w:rPr>
          <w:noProof/>
        </w:rPr>
        <w:t>7</w:t>
      </w:r>
      <w:r>
        <w:fldChar w:fldCharType="end"/>
      </w:r>
      <w:r>
        <w:t xml:space="preserve">. Note that the activity DriveToWork might also be decomposed into subactivities (e.g. parts of the trip) as required. When the resulting Activity and State subclasses are instantiated, additional details regarding a particular occurrence of an activity may be added. For example, the location of the person and vehicle may be specified thus providing additional detail on the state before the particular activity occurrence. This is depicted in </w:t>
      </w:r>
      <w:r>
        <w:fldChar w:fldCharType="begin"/>
      </w:r>
      <w:r>
        <w:instrText xml:space="preserve"> REF _Ref12516943 \h </w:instrText>
      </w:r>
      <w:r>
        <w:fldChar w:fldCharType="separate"/>
      </w:r>
      <w:r w:rsidR="005702D6">
        <w:t xml:space="preserve">Figure </w:t>
      </w:r>
      <w:r w:rsidR="005702D6">
        <w:rPr>
          <w:noProof/>
        </w:rPr>
        <w:t>8</w:t>
      </w:r>
      <w:r>
        <w:fldChar w:fldCharType="end"/>
      </w:r>
      <w:r>
        <w:t>.</w:t>
      </w:r>
    </w:p>
    <w:p w14:paraId="0ABE9FE7" w14:textId="77777777" w:rsidR="00882108" w:rsidRDefault="00882108" w:rsidP="00882108">
      <w:pPr>
        <w:keepNext/>
      </w:pPr>
      <w:r w:rsidRPr="009F4912">
        <w:rPr>
          <w:noProof/>
        </w:rPr>
        <w:drawing>
          <wp:inline distT="0" distB="0" distL="0" distR="0" wp14:anchorId="48FD34B3" wp14:editId="34DB8A20">
            <wp:extent cx="4811151" cy="4212327"/>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21233" cy="4221154"/>
                    </a:xfrm>
                    <a:prstGeom prst="rect">
                      <a:avLst/>
                    </a:prstGeom>
                  </pic:spPr>
                </pic:pic>
              </a:graphicData>
            </a:graphic>
          </wp:inline>
        </w:drawing>
      </w:r>
    </w:p>
    <w:p w14:paraId="4E0929D3" w14:textId="1BA84CC7" w:rsidR="00882108" w:rsidRDefault="00882108" w:rsidP="00882108">
      <w:pPr>
        <w:pStyle w:val="Caption"/>
        <w:spacing w:after="120"/>
        <w:rPr>
          <w:lang w:val="en-CA"/>
        </w:rPr>
      </w:pPr>
      <w:bookmarkStart w:id="96" w:name="_Ref15390281"/>
      <w:r>
        <w:t xml:space="preserve">Figure </w:t>
      </w:r>
      <w:r w:rsidR="0043363D">
        <w:fldChar w:fldCharType="begin"/>
      </w:r>
      <w:r w:rsidR="0043363D">
        <w:instrText xml:space="preserve"> SEQ Figure \* ARABIC </w:instrText>
      </w:r>
      <w:r w:rsidR="0043363D">
        <w:fldChar w:fldCharType="separate"/>
      </w:r>
      <w:r w:rsidR="000501AD">
        <w:rPr>
          <w:noProof/>
        </w:rPr>
        <w:t>7</w:t>
      </w:r>
      <w:r w:rsidR="0043363D">
        <w:rPr>
          <w:noProof/>
        </w:rPr>
        <w:fldChar w:fldCharType="end"/>
      </w:r>
      <w:bookmarkEnd w:id="96"/>
      <w:r>
        <w:t>: Example formalization of the DriveToWorkActivity</w:t>
      </w:r>
    </w:p>
    <w:p w14:paraId="50965360" w14:textId="77777777" w:rsidR="00882108" w:rsidRDefault="00882108" w:rsidP="00882108">
      <w:pPr>
        <w:keepNext/>
      </w:pPr>
      <w:r w:rsidRPr="00676D45">
        <w:rPr>
          <w:noProof/>
        </w:rPr>
        <w:lastRenderedPageBreak/>
        <w:drawing>
          <wp:inline distT="0" distB="0" distL="0" distR="0" wp14:anchorId="654EB1F5" wp14:editId="170DF706">
            <wp:extent cx="5943600" cy="45713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571365"/>
                    </a:xfrm>
                    <a:prstGeom prst="rect">
                      <a:avLst/>
                    </a:prstGeom>
                  </pic:spPr>
                </pic:pic>
              </a:graphicData>
            </a:graphic>
          </wp:inline>
        </w:drawing>
      </w:r>
    </w:p>
    <w:p w14:paraId="32096DE8" w14:textId="32911155" w:rsidR="00882108" w:rsidRPr="00A3354E" w:rsidRDefault="00882108" w:rsidP="00882108">
      <w:pPr>
        <w:pStyle w:val="Caption"/>
        <w:spacing w:after="120"/>
        <w:rPr>
          <w:lang w:val="en-CA"/>
        </w:rPr>
      </w:pPr>
      <w:bookmarkStart w:id="97" w:name="_Ref12516943"/>
      <w:r>
        <w:t xml:space="preserve">Figure </w:t>
      </w:r>
      <w:r w:rsidR="0043363D">
        <w:fldChar w:fldCharType="begin"/>
      </w:r>
      <w:r w:rsidR="0043363D">
        <w:instrText xml:space="preserve"> SEQ Figure \* ARABIC </w:instrText>
      </w:r>
      <w:r w:rsidR="0043363D">
        <w:fldChar w:fldCharType="separate"/>
      </w:r>
      <w:r w:rsidR="000501AD">
        <w:rPr>
          <w:noProof/>
        </w:rPr>
        <w:t>8</w:t>
      </w:r>
      <w:r w:rsidR="0043363D">
        <w:rPr>
          <w:noProof/>
        </w:rPr>
        <w:fldChar w:fldCharType="end"/>
      </w:r>
      <w:bookmarkEnd w:id="97"/>
      <w:r>
        <w:t>: Example use of the Activity Ontology</w:t>
      </w:r>
    </w:p>
    <w:p w14:paraId="3B1DB8D2" w14:textId="3FECAECC" w:rsidR="00F1015B" w:rsidRDefault="00882108" w:rsidP="00FE13B1">
      <w:pPr>
        <w:pStyle w:val="Heading4"/>
      </w:pPr>
      <w:r>
        <w:t>Future Work</w:t>
      </w:r>
    </w:p>
    <w:p w14:paraId="75FA998E" w14:textId="5AADBD44" w:rsidR="00FE13B1" w:rsidRPr="00FE13B1" w:rsidRDefault="00FE13B1" w:rsidP="00FE13B1">
      <w:pPr>
        <w:rPr>
          <w:lang w:val="en-US" w:bidi="en-US"/>
        </w:rPr>
      </w:pPr>
      <w:r>
        <w:rPr>
          <w:lang w:val="en-US" w:bidi="en-US"/>
        </w:rPr>
        <w:t>As noted, this represented is influenced by earlier work on Activities in the TOVE ontologies. However, this ontology does not directly reuse the more recent OWL version of the TOVE Activity ontology released by the Enterprise Integration Laboratory</w:t>
      </w:r>
      <w:r>
        <w:rPr>
          <w:rStyle w:val="FootnoteReference"/>
          <w:lang w:val="en-US" w:bidi="en-US"/>
        </w:rPr>
        <w:footnoteReference w:id="7"/>
      </w:r>
      <w:r>
        <w:rPr>
          <w:lang w:val="en-US" w:bidi="en-US"/>
        </w:rPr>
        <w:t>. Future work should address this by attempting to either revise and converge these ontologies or to formalize the relationship between the two.</w:t>
      </w:r>
    </w:p>
    <w:p w14:paraId="3F767999" w14:textId="77777777" w:rsidR="00882108" w:rsidRDefault="00882108" w:rsidP="00471164"/>
    <w:p w14:paraId="7E4819CA" w14:textId="77777777" w:rsidR="00FA36DF" w:rsidRPr="00FA36DF" w:rsidRDefault="00FA36DF" w:rsidP="00FA36DF">
      <w:pPr>
        <w:rPr>
          <w:b/>
        </w:rPr>
      </w:pPr>
      <w:r w:rsidRPr="00FA36DF">
        <w:rPr>
          <w:b/>
        </w:rPr>
        <w:lastRenderedPageBreak/>
        <w:t>Reused Ontologies:</w:t>
      </w:r>
    </w:p>
    <w:p w14:paraId="2F1261DB" w14:textId="339AB54D" w:rsidR="00FA36DF" w:rsidRDefault="00E96D73" w:rsidP="009E4A69">
      <w:pPr>
        <w:pStyle w:val="ListParagraph"/>
      </w:pPr>
      <w:r>
        <w:t>Change Ontology</w:t>
      </w:r>
    </w:p>
    <w:p w14:paraId="6F40D19E" w14:textId="471D135C" w:rsidR="00FA36DF" w:rsidRDefault="00E96D73" w:rsidP="009E4A69">
      <w:pPr>
        <w:pStyle w:val="ListParagraph"/>
      </w:pPr>
      <w:r>
        <w:t>Location Ontology</w:t>
      </w:r>
    </w:p>
    <w:p w14:paraId="3D7B13F8" w14:textId="77777777" w:rsidR="00E8128A" w:rsidRPr="00733EB6" w:rsidRDefault="00E8128A" w:rsidP="00E8128A">
      <w:pPr>
        <w:pStyle w:val="Heading3"/>
      </w:pPr>
      <w:bookmarkStart w:id="98" w:name="_Toc35260250"/>
      <w:r w:rsidRPr="00733EB6">
        <w:t xml:space="preserve">Recurring </w:t>
      </w:r>
      <w:r>
        <w:t>E</w:t>
      </w:r>
      <w:r w:rsidRPr="00733EB6">
        <w:t>vent ontology</w:t>
      </w:r>
      <w:bookmarkEnd w:id="98"/>
    </w:p>
    <w:p w14:paraId="35B9F1C1" w14:textId="77777777" w:rsidR="00E8128A" w:rsidRPr="00A30239" w:rsidRDefault="00E8128A" w:rsidP="00E8128A">
      <w:pPr>
        <w:rPr>
          <w:i/>
        </w:rPr>
      </w:pPr>
      <w:r>
        <w:rPr>
          <w:i/>
        </w:rPr>
        <w:t>http://ontology.eil.utoronto.ca/icity/RecurringEvent</w:t>
      </w:r>
    </w:p>
    <w:p w14:paraId="397C38BA" w14:textId="77777777" w:rsidR="00E8128A" w:rsidRDefault="00E8128A" w:rsidP="00E8128A">
      <w:r>
        <w:t>A specification of recurring events, in particular those that are defined according to calendar dates (e.g. every Monday, every March), is required to capture information regarding hours of operation, road restrictions, restrictions on parking policies, and so on. A recurring event is a means of describing scenarios where some activity is scheduled to recur at some regular interval. I</w:t>
      </w:r>
      <w:r w:rsidRPr="0029246E">
        <w:t xml:space="preserve">t is important to note that </w:t>
      </w:r>
      <w:r>
        <w:t>recurring events</w:t>
      </w:r>
      <w:r w:rsidRPr="0029246E">
        <w:t xml:space="preserve"> such as scheduled transit trips and operating hours represent planned or usual occurrences. For example, while a business may be open at some recurring intervals, it's possible that given some exceptional circumstances (e.g power failure) they may not be open during the predefined days and times.</w:t>
      </w:r>
    </w:p>
    <w:p w14:paraId="6D991993" w14:textId="77777777" w:rsidR="00E8128A" w:rsidRDefault="00E8128A" w:rsidP="00E8128A">
      <w:pPr>
        <w:pStyle w:val="Heading4"/>
      </w:pPr>
      <w:r>
        <w:t>The Ontology</w:t>
      </w:r>
    </w:p>
    <w:p w14:paraId="25770CB9" w14:textId="39B8B6BA" w:rsidR="00E8128A" w:rsidRDefault="00E8128A" w:rsidP="00E8128A">
      <w:r>
        <w:t>The design of this ontology was inspired by previous work on an ontology for city services</w:t>
      </w:r>
      <w:r>
        <w:rPr>
          <w:rStyle w:val="FootnoteReference"/>
          <w:rFonts w:eastAsiaTheme="majorEastAsia"/>
        </w:rPr>
        <w:footnoteReference w:id="8"/>
      </w:r>
      <w:r>
        <w:t xml:space="preserve"> for the Global City Indicator (GCI) Ontology </w:t>
      </w:r>
      <w:r>
        <w:fldChar w:fldCharType="begin"/>
      </w:r>
      <w:r w:rsidR="001608B3">
        <w:instrText xml:space="preserve"> ADDIN EN.CITE &lt;EndNote&gt;&lt;Cite&gt;&lt;Author&gt;Fox&lt;/Author&gt;&lt;Year&gt;2013&lt;/Year&gt;&lt;IDText&gt;A foundation ontology for global city indicators&lt;/IDText&gt;&lt;DisplayText&gt;[23]&lt;/DisplayText&gt;&lt;record&gt;&lt;titles&gt;&lt;title&gt;A foundation ontology for global city indicators&lt;/title&gt;&lt;secondary-title&gt;University of Toronto, Toronto, Global Cities Institute&lt;/secondary-title&gt;&lt;/titles&gt;&lt;contributors&gt;&lt;authors&gt;&lt;author&gt;Fox, Mark S&lt;/author&gt;&lt;/authors&gt;&lt;/contributors&gt;&lt;added-date format="utc"&gt;1563201558&lt;/added-date&gt;&lt;ref-type name="Journal Article"&gt;17&lt;/ref-type&gt;&lt;dates&gt;&lt;year&gt;2013&lt;/year&gt;&lt;/dates&gt;&lt;rec-number&gt;19&lt;/rec-number&gt;&lt;last-updated-date format="utc"&gt;1563201558&lt;/last-updated-date&gt;&lt;/record&gt;&lt;/Cite&gt;&lt;/EndNote&gt;</w:instrText>
      </w:r>
      <w:r>
        <w:fldChar w:fldCharType="separate"/>
      </w:r>
      <w:r w:rsidR="001608B3">
        <w:rPr>
          <w:noProof/>
        </w:rPr>
        <w:t>[23]</w:t>
      </w:r>
      <w:r>
        <w:fldChar w:fldCharType="end"/>
      </w:r>
      <w:r>
        <w:t xml:space="preserve">, however due to incompatibilities in the scope and semantics of the GCI ontology we do not directly reuse it in the iCity TPSO. The GCI Ontology defines recurring events specifically as “Service” events, whereas the transportation requires a more general notion of recurring events. The GCI Ontology employs the concept of a time interval to capture when some event recurs, however we observe that this is misleading as recurring events will occur at </w:t>
      </w:r>
      <w:r>
        <w:rPr>
          <w:i/>
        </w:rPr>
        <w:t xml:space="preserve">multiple </w:t>
      </w:r>
      <w:r>
        <w:t xml:space="preserve">intervals in time. In the iCity TPSO, we opt for a more precise representation that identifies the individual occurrences (that occur at a particular time interval) of some recurring event. </w:t>
      </w:r>
    </w:p>
    <w:p w14:paraId="632FD378" w14:textId="77777777" w:rsidR="00E8128A" w:rsidRDefault="00E8128A" w:rsidP="00E8128A">
      <w:r>
        <w:t xml:space="preserve">The Recurring Event Ontology adopts the following representation of recurring events: daily, weekly, and monthly recurring events (and their related properties) are defined, however the </w:t>
      </w:r>
      <w:r>
        <w:lastRenderedPageBreak/>
        <w:t>ontology may be extended with similar definitions of other type of recurring events, as required. This approach is based on the GCI Ontology work and adapted to provide a more suitable and complete representation of recurring events for the transportation domain.</w:t>
      </w:r>
    </w:p>
    <w:p w14:paraId="3CD0A0A0" w14:textId="77777777" w:rsidR="00E8128A" w:rsidRDefault="00E8128A" w:rsidP="00E8128A">
      <w:r w:rsidRPr="00E1766E">
        <w:t xml:space="preserve">An instance of a recurring event </w:t>
      </w:r>
      <w:r>
        <w:t>corresponds to</w:t>
      </w:r>
      <w:r w:rsidRPr="00E1766E">
        <w:t xml:space="preserve"> a class of activities (e.g., all of the occurrences of a Tuesday, all of the occurrences of the weekly waste pickup). </w:t>
      </w:r>
      <w:r>
        <w:t xml:space="preserve">The intuition is that the occurrences of a recurring event are all the same type of activity. What defines a recurring event is a combination of the activity type (e.g. a transit trip from point A to point B or the provision of a service) and the frequency at which it recurs. </w:t>
      </w:r>
    </w:p>
    <w:p w14:paraId="2AAEE189" w14:textId="77777777" w:rsidR="00E8128A" w:rsidRDefault="00E8128A" w:rsidP="00E8128A">
      <w:r>
        <w:t xml:space="preserve">The ontology captures the associated activity type with the </w:t>
      </w:r>
      <w:r w:rsidRPr="00E1766E">
        <w:rPr>
          <w:i/>
        </w:rPr>
        <w:t>hasOccurrence</w:t>
      </w:r>
      <w:r w:rsidRPr="00E1766E">
        <w:t xml:space="preserve"> </w:t>
      </w:r>
      <w:r>
        <w:t>property that relates recurring events to activities</w:t>
      </w:r>
      <w:r w:rsidRPr="00E1766E">
        <w:t>.</w:t>
      </w:r>
      <w:r>
        <w:t xml:space="preserve"> Classes of recurring events may be captured by identifying their associated classes of Activities, while individual recurring events may be associated with one or more instances of an activity.</w:t>
      </w:r>
    </w:p>
    <w:p w14:paraId="120EFC38" w14:textId="77777777" w:rsidR="00E8128A" w:rsidRPr="00E1766E" w:rsidRDefault="00E8128A" w:rsidP="00E8128A">
      <w:r w:rsidRPr="00E1766E">
        <w:t xml:space="preserve">The Recurring Event ontology </w:t>
      </w:r>
      <w:r>
        <w:t xml:space="preserve">reuses </w:t>
      </w:r>
      <w:r w:rsidRPr="00E1766E">
        <w:t>the Activity ontology, as the concept of an activity is central to the notion of a recurring event: the activit</w:t>
      </w:r>
      <w:r>
        <w:t>ies</w:t>
      </w:r>
      <w:r w:rsidRPr="00E1766E">
        <w:t xml:space="preserve"> </w:t>
      </w:r>
      <w:r>
        <w:t>are the recurrences</w:t>
      </w:r>
      <w:r w:rsidRPr="00E1766E">
        <w:t xml:space="preserve">. It is important to note that while the concept of Activity defined in the Activity ontology </w:t>
      </w:r>
      <w:r>
        <w:t xml:space="preserve">and </w:t>
      </w:r>
      <w:r w:rsidRPr="00E1766E">
        <w:t xml:space="preserve">is necessary for the definition of a RecurringEvent, it is </w:t>
      </w:r>
      <w:r w:rsidRPr="00E1766E">
        <w:rPr>
          <w:i/>
        </w:rPr>
        <w:t xml:space="preserve">not </w:t>
      </w:r>
      <w:r w:rsidRPr="00E1766E">
        <w:t xml:space="preserve">the case that the concept of RecurringEvents is required for the definition of an Activity. This allows </w:t>
      </w:r>
      <w:r>
        <w:t>the iCity TPSO</w:t>
      </w:r>
      <w:r w:rsidRPr="00E1766E">
        <w:t xml:space="preserve"> to maintain a simpler representation of events</w:t>
      </w:r>
      <w:r>
        <w:t xml:space="preserve"> in cases where </w:t>
      </w:r>
      <w:r w:rsidRPr="00E1766E">
        <w:t>the notion of recurrence not be required.</w:t>
      </w:r>
    </w:p>
    <w:p w14:paraId="63EEB3B4" w14:textId="77777777" w:rsidR="00E8128A" w:rsidRDefault="00E8128A" w:rsidP="00E8128A">
      <w:r>
        <w:t>Recurring</w:t>
      </w:r>
      <w:r w:rsidRPr="002919E2">
        <w:t xml:space="preserve"> events </w:t>
      </w:r>
      <w:r>
        <w:t xml:space="preserve">are also identified </w:t>
      </w:r>
      <w:r w:rsidRPr="002919E2">
        <w:t>based on the regular interval at which they occur; this is capture</w:t>
      </w:r>
      <w:r>
        <w:t>d</w:t>
      </w:r>
      <w:r w:rsidRPr="002919E2">
        <w:t xml:space="preserve"> using some combination of the hasTime, dayOfWeek, hasMonth, and dayOfMonth properties.  Using these properties, </w:t>
      </w:r>
      <w:r>
        <w:t xml:space="preserve">the </w:t>
      </w:r>
      <w:r w:rsidRPr="002919E2">
        <w:t xml:space="preserve">ontology </w:t>
      </w:r>
      <w:r>
        <w:t>supports</w:t>
      </w:r>
      <w:r w:rsidRPr="002919E2">
        <w:t xml:space="preserve"> </w:t>
      </w:r>
      <w:r>
        <w:t xml:space="preserve">definitions of </w:t>
      </w:r>
      <w:r w:rsidRPr="002919E2">
        <w:t>specializations of the RecurringEvent class</w:t>
      </w:r>
      <w:r>
        <w:t>. In particular, subclasses for daily, weekly, monthly, and yearly recurring events are defined; o</w:t>
      </w:r>
      <w:r w:rsidRPr="002919E2">
        <w:t xml:space="preserve">ther </w:t>
      </w:r>
      <w:r>
        <w:t>classes of recurring events</w:t>
      </w:r>
      <w:r w:rsidRPr="002919E2">
        <w:t xml:space="preserve"> may be defined similarly, as required.</w:t>
      </w:r>
    </w:p>
    <w:p w14:paraId="5770E58B" w14:textId="77777777" w:rsidR="00E8128A" w:rsidRPr="00E1766E" w:rsidRDefault="00E8128A" w:rsidP="00331CB6">
      <w:pPr>
        <w:pStyle w:val="ListParagraph"/>
        <w:numPr>
          <w:ilvl w:val="0"/>
          <w:numId w:val="16"/>
        </w:numPr>
        <w:rPr>
          <w:lang w:val="en-CA"/>
        </w:rPr>
      </w:pPr>
      <w:r w:rsidRPr="00E1766E">
        <w:rPr>
          <w:lang w:val="en-CA"/>
        </w:rPr>
        <w:t>A DailyRecurringEvent occurs every day. It has a maximum of one associated time – the start time. Typically, a daily recurring event will occur at the same time every day, however there may be no commitment to a recurring start time for the event, in which case no start time is specified. A DailyEvent does not necessarily have a recurring end time (this would require a constant duration), therefore this is not part of the definition (although it is possible to specify).</w:t>
      </w:r>
    </w:p>
    <w:p w14:paraId="2122E794" w14:textId="77777777" w:rsidR="00E8128A" w:rsidRPr="00E1766E" w:rsidRDefault="00E8128A" w:rsidP="00331CB6">
      <w:pPr>
        <w:pStyle w:val="ListParagraph"/>
        <w:numPr>
          <w:ilvl w:val="0"/>
          <w:numId w:val="16"/>
        </w:numPr>
        <w:rPr>
          <w:lang w:val="en-CA"/>
        </w:rPr>
      </w:pPr>
      <w:r w:rsidRPr="00E1766E">
        <w:rPr>
          <w:lang w:val="en-CA"/>
        </w:rPr>
        <w:lastRenderedPageBreak/>
        <w:t>A WeeklyRecurringEvent recurs regularly on the same day of the week, as specified by the schema:dayOfWeek property.</w:t>
      </w:r>
    </w:p>
    <w:p w14:paraId="531AE9B0" w14:textId="77777777" w:rsidR="00E8128A" w:rsidRPr="00E1766E" w:rsidRDefault="00E8128A" w:rsidP="00331CB6">
      <w:pPr>
        <w:pStyle w:val="ListParagraph"/>
        <w:numPr>
          <w:ilvl w:val="0"/>
          <w:numId w:val="16"/>
        </w:numPr>
        <w:rPr>
          <w:lang w:val="en-CA"/>
        </w:rPr>
      </w:pPr>
      <w:r w:rsidRPr="00E1766E">
        <w:rPr>
          <w:lang w:val="en-CA"/>
        </w:rPr>
        <w:t xml:space="preserve">A MonthlyRecurringEvent recurs regularly on the same day of each month, as specified by the dayOfMonth data property. Note that there is often ambiguity regarding the semantics of a monthly recurring event: in this formalization, a MonthlyRecurringEvent is any event that recurs regularly on the same </w:t>
      </w:r>
      <w:r w:rsidRPr="00E1766E">
        <w:rPr>
          <w:i/>
          <w:lang w:val="en-CA"/>
        </w:rPr>
        <w:t xml:space="preserve">day </w:t>
      </w:r>
      <w:r w:rsidRPr="00E1766E">
        <w:rPr>
          <w:lang w:val="en-CA"/>
        </w:rPr>
        <w:t xml:space="preserve">of each month; other interpretations sometimes consider events that recur on the same day of week, or first or last day, in which case the day of month will vary. Such a representation is not included in this ontology, but could be captured in an extension.  </w:t>
      </w:r>
    </w:p>
    <w:p w14:paraId="4A83E55F" w14:textId="77777777" w:rsidR="00E8128A" w:rsidRPr="004B447F" w:rsidRDefault="00E8128A" w:rsidP="00331CB6">
      <w:pPr>
        <w:pStyle w:val="ListParagraph"/>
        <w:numPr>
          <w:ilvl w:val="0"/>
          <w:numId w:val="16"/>
        </w:numPr>
        <w:rPr>
          <w:lang w:val="en-CA"/>
        </w:rPr>
      </w:pPr>
      <w:r w:rsidRPr="00E1766E">
        <w:rPr>
          <w:lang w:val="en-CA"/>
        </w:rPr>
        <w:t>A YearlyRecurringEvent recurs regularly on the same day of the same month, as specified by the hasMonth and dayOfMonth properties. As with MonthlyRecurringEvent, there may be ambiguity regarding the semantics of a yearly recurring event, however this formalization captures only the notion of an event that recurs on the same day of the same month (e.g. a birthday).</w:t>
      </w:r>
    </w:p>
    <w:p w14:paraId="41033E96" w14:textId="77777777" w:rsidR="00E8128A" w:rsidRPr="00E1766E" w:rsidRDefault="00E8128A" w:rsidP="00E8128A">
      <w:r w:rsidRPr="00E1766E">
        <w:t xml:space="preserve">Exceptions to recurring events may also be defined. For example, a business may normally operate on Monday-Friday, except for public holidays. Exceptions may also be defined on </w:t>
      </w:r>
      <w:r w:rsidRPr="00E1766E">
        <w:rPr>
          <w:i/>
        </w:rPr>
        <w:t>specific</w:t>
      </w:r>
      <w:r w:rsidRPr="00E1766E">
        <w:t xml:space="preserve"> dates (e.g. June 23, 2018), for example due to construction. If applicable, exceptions may be defined for recurring events with the recursExcept property. Conversely, so-called exceptions may involve an additional, unusual occurrences. This is captured with the recursAddition property.</w:t>
      </w:r>
    </w:p>
    <w:p w14:paraId="3484C880" w14:textId="203CA503" w:rsidR="00E8128A" w:rsidRDefault="00E8128A" w:rsidP="00E8128A">
      <w:r w:rsidRPr="00E1766E">
        <w:t>As with an Activity, a RecurringEvent may be decomposed/decomposed into simpler/more complex RecurringEvents to support varying levels of granularity. This decomposition may be specified with the hasSubRecurringEvent property.</w:t>
      </w:r>
      <w:r>
        <w:t xml:space="preserve"> The key classes in the Recurring Event Ontology are summarized in </w:t>
      </w:r>
      <w:r>
        <w:fldChar w:fldCharType="begin"/>
      </w:r>
      <w:r>
        <w:instrText xml:space="preserve"> REF _Ref12533493 \h </w:instrText>
      </w:r>
      <w:r>
        <w:fldChar w:fldCharType="separate"/>
      </w:r>
      <w:r w:rsidR="005702D6">
        <w:t xml:space="preserve">Table </w:t>
      </w:r>
      <w:r w:rsidR="005702D6">
        <w:rPr>
          <w:noProof/>
        </w:rPr>
        <w:t>6</w:t>
      </w:r>
      <w:r>
        <w:fldChar w:fldCharType="end"/>
      </w:r>
      <w:r>
        <w:t xml:space="preserve"> and illustrated in </w:t>
      </w:r>
      <w:r>
        <w:fldChar w:fldCharType="begin"/>
      </w:r>
      <w:r>
        <w:instrText xml:space="preserve"> REF _Ref12533514 \h </w:instrText>
      </w:r>
      <w:r>
        <w:fldChar w:fldCharType="separate"/>
      </w:r>
      <w:r w:rsidR="005702D6">
        <w:t xml:space="preserve">Figure </w:t>
      </w:r>
      <w:r w:rsidR="005702D6">
        <w:rPr>
          <w:noProof/>
        </w:rPr>
        <w:t>9</w:t>
      </w:r>
      <w:r>
        <w:fldChar w:fldCharType="end"/>
      </w:r>
      <w:r>
        <w:t>.</w:t>
      </w:r>
    </w:p>
    <w:p w14:paraId="650C9F54" w14:textId="306D44BA" w:rsidR="00E8128A" w:rsidRDefault="00E8128A" w:rsidP="00E8128A">
      <w:pPr>
        <w:pStyle w:val="Caption"/>
        <w:keepNext/>
        <w:spacing w:after="120"/>
      </w:pPr>
      <w:bookmarkStart w:id="99" w:name="_Ref12533493"/>
      <w:r>
        <w:t xml:space="preserve">Table </w:t>
      </w:r>
      <w:r w:rsidR="0043363D">
        <w:fldChar w:fldCharType="begin"/>
      </w:r>
      <w:r w:rsidR="0043363D">
        <w:instrText xml:space="preserve"> SEQ Table \* ARABIC </w:instrText>
      </w:r>
      <w:r w:rsidR="0043363D">
        <w:fldChar w:fldCharType="separate"/>
      </w:r>
      <w:r w:rsidR="00B4604B">
        <w:rPr>
          <w:noProof/>
        </w:rPr>
        <w:t>8</w:t>
      </w:r>
      <w:r w:rsidR="0043363D">
        <w:rPr>
          <w:noProof/>
        </w:rPr>
        <w:fldChar w:fldCharType="end"/>
      </w:r>
      <w:bookmarkEnd w:id="99"/>
      <w:r>
        <w:t>: Key classes in the Recurring Event Ontology</w:t>
      </w:r>
    </w:p>
    <w:tbl>
      <w:tblPr>
        <w:tblStyle w:val="TableGrid"/>
        <w:tblpPr w:leftFromText="180" w:rightFromText="180" w:vertAnchor="text" w:horzAnchor="margin" w:tblpY="128"/>
        <w:tblW w:w="0" w:type="auto"/>
        <w:tblLook w:val="04A0" w:firstRow="1" w:lastRow="0" w:firstColumn="1" w:lastColumn="0" w:noHBand="0" w:noVBand="1"/>
      </w:tblPr>
      <w:tblGrid>
        <w:gridCol w:w="2687"/>
        <w:gridCol w:w="3311"/>
        <w:gridCol w:w="3352"/>
      </w:tblGrid>
      <w:tr w:rsidR="00E8128A" w14:paraId="38644DF7" w14:textId="77777777" w:rsidTr="00763A5C">
        <w:tc>
          <w:tcPr>
            <w:tcW w:w="2687" w:type="dxa"/>
            <w:shd w:val="clear" w:color="auto" w:fill="00FFFF"/>
          </w:tcPr>
          <w:p w14:paraId="304948A3" w14:textId="77777777" w:rsidR="00E8128A" w:rsidRDefault="00E8128A" w:rsidP="00763A5C">
            <w:r>
              <w:t>Object</w:t>
            </w:r>
          </w:p>
        </w:tc>
        <w:tc>
          <w:tcPr>
            <w:tcW w:w="3311" w:type="dxa"/>
            <w:shd w:val="clear" w:color="auto" w:fill="00FFFF"/>
          </w:tcPr>
          <w:p w14:paraId="06745701" w14:textId="77777777" w:rsidR="00E8128A" w:rsidRDefault="00E8128A" w:rsidP="00763A5C">
            <w:r>
              <w:t>Property</w:t>
            </w:r>
          </w:p>
        </w:tc>
        <w:tc>
          <w:tcPr>
            <w:tcW w:w="3352" w:type="dxa"/>
            <w:shd w:val="clear" w:color="auto" w:fill="00FFFF"/>
          </w:tcPr>
          <w:p w14:paraId="383A8746" w14:textId="77777777" w:rsidR="00E8128A" w:rsidRDefault="00E8128A" w:rsidP="00763A5C">
            <w:r>
              <w:t>Value</w:t>
            </w:r>
          </w:p>
        </w:tc>
      </w:tr>
      <w:tr w:rsidR="00E8128A" w14:paraId="6CB40EC5" w14:textId="77777777" w:rsidTr="00763A5C">
        <w:tc>
          <w:tcPr>
            <w:tcW w:w="2687" w:type="dxa"/>
            <w:vMerge w:val="restart"/>
          </w:tcPr>
          <w:p w14:paraId="7B0FC5C8" w14:textId="77777777" w:rsidR="00E8128A" w:rsidRDefault="00E8128A" w:rsidP="00763A5C">
            <w:r>
              <w:t>RecurringEvent</w:t>
            </w:r>
          </w:p>
        </w:tc>
        <w:tc>
          <w:tcPr>
            <w:tcW w:w="3311" w:type="dxa"/>
          </w:tcPr>
          <w:p w14:paraId="27238DAF" w14:textId="77777777" w:rsidR="00E8128A" w:rsidRDefault="00E8128A" w:rsidP="00763A5C">
            <w:r>
              <w:t>hasOccurrence</w:t>
            </w:r>
          </w:p>
        </w:tc>
        <w:tc>
          <w:tcPr>
            <w:tcW w:w="3352" w:type="dxa"/>
          </w:tcPr>
          <w:p w14:paraId="19FF2827" w14:textId="77777777" w:rsidR="00E8128A" w:rsidRDefault="00E8128A" w:rsidP="00763A5C">
            <w:r>
              <w:t>only activity:Activity</w:t>
            </w:r>
          </w:p>
        </w:tc>
      </w:tr>
      <w:tr w:rsidR="00E8128A" w14:paraId="51CF7650" w14:textId="77777777" w:rsidTr="00763A5C">
        <w:tc>
          <w:tcPr>
            <w:tcW w:w="2687" w:type="dxa"/>
            <w:vMerge/>
          </w:tcPr>
          <w:p w14:paraId="52A79B05" w14:textId="77777777" w:rsidR="00E8128A" w:rsidRDefault="00E8128A" w:rsidP="00763A5C"/>
        </w:tc>
        <w:tc>
          <w:tcPr>
            <w:tcW w:w="3311" w:type="dxa"/>
          </w:tcPr>
          <w:p w14:paraId="02F2E79C" w14:textId="77777777" w:rsidR="00E8128A" w:rsidRDefault="00E8128A" w:rsidP="00763A5C">
            <w:r>
              <w:t>spatial_loc:associatedLocation</w:t>
            </w:r>
          </w:p>
        </w:tc>
        <w:tc>
          <w:tcPr>
            <w:tcW w:w="3352" w:type="dxa"/>
          </w:tcPr>
          <w:p w14:paraId="3BAC0884" w14:textId="77777777" w:rsidR="00E8128A" w:rsidRDefault="00E8128A" w:rsidP="00763A5C">
            <w:r>
              <w:t>only spatial_loc:Feature</w:t>
            </w:r>
          </w:p>
        </w:tc>
      </w:tr>
      <w:tr w:rsidR="00E8128A" w14:paraId="4B3DECBD" w14:textId="77777777" w:rsidTr="00763A5C">
        <w:tc>
          <w:tcPr>
            <w:tcW w:w="2687" w:type="dxa"/>
            <w:vMerge/>
          </w:tcPr>
          <w:p w14:paraId="1EFABB0C" w14:textId="77777777" w:rsidR="00E8128A" w:rsidRDefault="00E8128A" w:rsidP="00763A5C"/>
        </w:tc>
        <w:tc>
          <w:tcPr>
            <w:tcW w:w="3311" w:type="dxa"/>
          </w:tcPr>
          <w:p w14:paraId="13E688FD" w14:textId="77777777" w:rsidR="00E8128A" w:rsidRDefault="00E8128A" w:rsidP="00763A5C">
            <w:r>
              <w:t>hasSubRecurringEvent</w:t>
            </w:r>
          </w:p>
        </w:tc>
        <w:tc>
          <w:tcPr>
            <w:tcW w:w="3352" w:type="dxa"/>
          </w:tcPr>
          <w:p w14:paraId="0E220C48" w14:textId="77777777" w:rsidR="00E8128A" w:rsidRDefault="00E8128A" w:rsidP="00763A5C">
            <w:r>
              <w:t>only rec:RecurringEvent</w:t>
            </w:r>
          </w:p>
        </w:tc>
      </w:tr>
      <w:tr w:rsidR="00E8128A" w14:paraId="3FD9B120" w14:textId="77777777" w:rsidTr="00763A5C">
        <w:tc>
          <w:tcPr>
            <w:tcW w:w="2687" w:type="dxa"/>
            <w:vMerge/>
          </w:tcPr>
          <w:p w14:paraId="21AFEC8C" w14:textId="77777777" w:rsidR="00E8128A" w:rsidRDefault="00E8128A" w:rsidP="00763A5C"/>
        </w:tc>
        <w:tc>
          <w:tcPr>
            <w:tcW w:w="3311" w:type="dxa"/>
          </w:tcPr>
          <w:p w14:paraId="7512812F" w14:textId="77777777" w:rsidR="00E8128A" w:rsidRDefault="00E8128A" w:rsidP="00763A5C">
            <w:r>
              <w:t>startTime</w:t>
            </w:r>
          </w:p>
        </w:tc>
        <w:tc>
          <w:tcPr>
            <w:tcW w:w="3352" w:type="dxa"/>
          </w:tcPr>
          <w:p w14:paraId="61F2EF78" w14:textId="77777777" w:rsidR="00E8128A" w:rsidRDefault="00E8128A" w:rsidP="00763A5C">
            <w:r>
              <w:t>only xsd:time</w:t>
            </w:r>
          </w:p>
        </w:tc>
      </w:tr>
      <w:tr w:rsidR="00E8128A" w14:paraId="020D1120" w14:textId="77777777" w:rsidTr="00763A5C">
        <w:tc>
          <w:tcPr>
            <w:tcW w:w="2687" w:type="dxa"/>
            <w:vMerge/>
          </w:tcPr>
          <w:p w14:paraId="1D6CECFF" w14:textId="77777777" w:rsidR="00E8128A" w:rsidRDefault="00E8128A" w:rsidP="00763A5C"/>
        </w:tc>
        <w:tc>
          <w:tcPr>
            <w:tcW w:w="3311" w:type="dxa"/>
          </w:tcPr>
          <w:p w14:paraId="76CCBA57" w14:textId="77777777" w:rsidR="00E8128A" w:rsidRDefault="00E8128A" w:rsidP="00763A5C">
            <w:r>
              <w:t>endTime</w:t>
            </w:r>
          </w:p>
        </w:tc>
        <w:tc>
          <w:tcPr>
            <w:tcW w:w="3352" w:type="dxa"/>
          </w:tcPr>
          <w:p w14:paraId="2715954A" w14:textId="77777777" w:rsidR="00E8128A" w:rsidRDefault="00E8128A" w:rsidP="00763A5C">
            <w:r>
              <w:t>only xsd:time</w:t>
            </w:r>
          </w:p>
        </w:tc>
      </w:tr>
      <w:tr w:rsidR="00E8128A" w14:paraId="492CF327" w14:textId="77777777" w:rsidTr="00763A5C">
        <w:tc>
          <w:tcPr>
            <w:tcW w:w="2687" w:type="dxa"/>
            <w:vMerge/>
          </w:tcPr>
          <w:p w14:paraId="4A56B8EA" w14:textId="77777777" w:rsidR="00E8128A" w:rsidRDefault="00E8128A" w:rsidP="00763A5C"/>
        </w:tc>
        <w:tc>
          <w:tcPr>
            <w:tcW w:w="3311" w:type="dxa"/>
          </w:tcPr>
          <w:p w14:paraId="7C00BD00" w14:textId="77777777" w:rsidR="00E8128A" w:rsidRDefault="00E8128A" w:rsidP="00763A5C">
            <w:r>
              <w:t>schema:dayOfWeek</w:t>
            </w:r>
          </w:p>
        </w:tc>
        <w:tc>
          <w:tcPr>
            <w:tcW w:w="3352" w:type="dxa"/>
          </w:tcPr>
          <w:p w14:paraId="435FB198" w14:textId="77777777" w:rsidR="00E8128A" w:rsidRDefault="00E8128A" w:rsidP="00763A5C">
            <w:r>
              <w:t>only DayOfWeek</w:t>
            </w:r>
          </w:p>
        </w:tc>
      </w:tr>
      <w:tr w:rsidR="00E8128A" w14:paraId="65E3E709" w14:textId="77777777" w:rsidTr="00763A5C">
        <w:tc>
          <w:tcPr>
            <w:tcW w:w="2687" w:type="dxa"/>
            <w:vMerge/>
          </w:tcPr>
          <w:p w14:paraId="5C78FE53" w14:textId="77777777" w:rsidR="00E8128A" w:rsidRDefault="00E8128A" w:rsidP="00763A5C"/>
        </w:tc>
        <w:tc>
          <w:tcPr>
            <w:tcW w:w="3311" w:type="dxa"/>
          </w:tcPr>
          <w:p w14:paraId="28C1AA38" w14:textId="77777777" w:rsidR="00E8128A" w:rsidRDefault="00E8128A" w:rsidP="00763A5C">
            <w:r>
              <w:t>endDayOfWeek</w:t>
            </w:r>
          </w:p>
        </w:tc>
        <w:tc>
          <w:tcPr>
            <w:tcW w:w="3352" w:type="dxa"/>
          </w:tcPr>
          <w:p w14:paraId="28ABE7AF" w14:textId="77777777" w:rsidR="00E8128A" w:rsidRDefault="00E8128A" w:rsidP="00763A5C">
            <w:r>
              <w:t>only DayOfWeek</w:t>
            </w:r>
          </w:p>
        </w:tc>
      </w:tr>
      <w:tr w:rsidR="00E8128A" w14:paraId="69100DFB" w14:textId="77777777" w:rsidTr="00763A5C">
        <w:tc>
          <w:tcPr>
            <w:tcW w:w="2687" w:type="dxa"/>
            <w:vMerge/>
          </w:tcPr>
          <w:p w14:paraId="73232287" w14:textId="77777777" w:rsidR="00E8128A" w:rsidRDefault="00E8128A" w:rsidP="00763A5C"/>
        </w:tc>
        <w:tc>
          <w:tcPr>
            <w:tcW w:w="3311" w:type="dxa"/>
          </w:tcPr>
          <w:p w14:paraId="25F08237" w14:textId="77777777" w:rsidR="00E8128A" w:rsidRDefault="00E8128A" w:rsidP="00763A5C">
            <w:r>
              <w:t>hasMonth</w:t>
            </w:r>
          </w:p>
        </w:tc>
        <w:tc>
          <w:tcPr>
            <w:tcW w:w="3352" w:type="dxa"/>
          </w:tcPr>
          <w:p w14:paraId="16C0447C" w14:textId="77777777" w:rsidR="00E8128A" w:rsidRDefault="00E8128A" w:rsidP="00763A5C">
            <w:r>
              <w:t>only Month</w:t>
            </w:r>
          </w:p>
        </w:tc>
      </w:tr>
      <w:tr w:rsidR="00E8128A" w14:paraId="411F6713" w14:textId="77777777" w:rsidTr="00763A5C">
        <w:tc>
          <w:tcPr>
            <w:tcW w:w="2687" w:type="dxa"/>
            <w:vMerge/>
          </w:tcPr>
          <w:p w14:paraId="27F53438" w14:textId="77777777" w:rsidR="00E8128A" w:rsidRDefault="00E8128A" w:rsidP="00763A5C"/>
        </w:tc>
        <w:tc>
          <w:tcPr>
            <w:tcW w:w="3311" w:type="dxa"/>
          </w:tcPr>
          <w:p w14:paraId="04E1209D" w14:textId="77777777" w:rsidR="00E8128A" w:rsidRDefault="00E8128A" w:rsidP="00763A5C">
            <w:r>
              <w:t>endMonth</w:t>
            </w:r>
          </w:p>
        </w:tc>
        <w:tc>
          <w:tcPr>
            <w:tcW w:w="3352" w:type="dxa"/>
          </w:tcPr>
          <w:p w14:paraId="4BACD976" w14:textId="77777777" w:rsidR="00E8128A" w:rsidRDefault="00E8128A" w:rsidP="00763A5C">
            <w:r>
              <w:t>only Month</w:t>
            </w:r>
          </w:p>
        </w:tc>
      </w:tr>
      <w:tr w:rsidR="00E8128A" w14:paraId="2F528B69" w14:textId="77777777" w:rsidTr="00763A5C">
        <w:tc>
          <w:tcPr>
            <w:tcW w:w="2687" w:type="dxa"/>
            <w:vMerge/>
          </w:tcPr>
          <w:p w14:paraId="6CC20A42" w14:textId="77777777" w:rsidR="00E8128A" w:rsidRDefault="00E8128A" w:rsidP="00763A5C"/>
        </w:tc>
        <w:tc>
          <w:tcPr>
            <w:tcW w:w="3311" w:type="dxa"/>
          </w:tcPr>
          <w:p w14:paraId="6B107551" w14:textId="77777777" w:rsidR="00E8128A" w:rsidRDefault="00E8128A" w:rsidP="00763A5C">
            <w:r>
              <w:t>dayOfMonth</w:t>
            </w:r>
          </w:p>
        </w:tc>
        <w:tc>
          <w:tcPr>
            <w:tcW w:w="3352" w:type="dxa"/>
          </w:tcPr>
          <w:p w14:paraId="7171A1A1" w14:textId="77777777" w:rsidR="00E8128A" w:rsidRDefault="00E8128A" w:rsidP="00763A5C">
            <w:r>
              <w:t>only rdfs:Literal</w:t>
            </w:r>
          </w:p>
        </w:tc>
      </w:tr>
      <w:tr w:rsidR="00E8128A" w14:paraId="58D84D71" w14:textId="77777777" w:rsidTr="00763A5C">
        <w:tc>
          <w:tcPr>
            <w:tcW w:w="2687" w:type="dxa"/>
            <w:vMerge/>
          </w:tcPr>
          <w:p w14:paraId="0CBB009B" w14:textId="77777777" w:rsidR="00E8128A" w:rsidRDefault="00E8128A" w:rsidP="00763A5C"/>
        </w:tc>
        <w:tc>
          <w:tcPr>
            <w:tcW w:w="3311" w:type="dxa"/>
          </w:tcPr>
          <w:p w14:paraId="7D12FC64" w14:textId="77777777" w:rsidR="00E8128A" w:rsidRDefault="00E8128A" w:rsidP="00763A5C">
            <w:r>
              <w:t>endDayOfMonth</w:t>
            </w:r>
          </w:p>
        </w:tc>
        <w:tc>
          <w:tcPr>
            <w:tcW w:w="3352" w:type="dxa"/>
          </w:tcPr>
          <w:p w14:paraId="5C699079" w14:textId="77777777" w:rsidR="00E8128A" w:rsidRDefault="00E8128A" w:rsidP="00763A5C">
            <w:r>
              <w:t>only rdfs:Literal</w:t>
            </w:r>
          </w:p>
        </w:tc>
      </w:tr>
      <w:tr w:rsidR="00E8128A" w14:paraId="40BEA63C" w14:textId="77777777" w:rsidTr="00763A5C">
        <w:tc>
          <w:tcPr>
            <w:tcW w:w="2687" w:type="dxa"/>
            <w:vMerge/>
          </w:tcPr>
          <w:p w14:paraId="7D1FDFEF" w14:textId="77777777" w:rsidR="00E8128A" w:rsidRDefault="00E8128A" w:rsidP="00763A5C"/>
        </w:tc>
        <w:tc>
          <w:tcPr>
            <w:tcW w:w="3311" w:type="dxa"/>
          </w:tcPr>
          <w:p w14:paraId="4ADEC5A4" w14:textId="77777777" w:rsidR="00E8128A" w:rsidRDefault="00E8128A" w:rsidP="00763A5C">
            <w:r>
              <w:t>beginsRecurring</w:t>
            </w:r>
          </w:p>
        </w:tc>
        <w:tc>
          <w:tcPr>
            <w:tcW w:w="3352" w:type="dxa"/>
          </w:tcPr>
          <w:p w14:paraId="5F50FB1E" w14:textId="77777777" w:rsidR="00E8128A" w:rsidRDefault="00E8128A" w:rsidP="00763A5C">
            <w:r>
              <w:t>only time:TemporalEntity</w:t>
            </w:r>
          </w:p>
        </w:tc>
      </w:tr>
      <w:tr w:rsidR="00E8128A" w14:paraId="3C54922E" w14:textId="77777777" w:rsidTr="00763A5C">
        <w:tc>
          <w:tcPr>
            <w:tcW w:w="2687" w:type="dxa"/>
            <w:vMerge/>
          </w:tcPr>
          <w:p w14:paraId="6CFC1AB2" w14:textId="77777777" w:rsidR="00E8128A" w:rsidRDefault="00E8128A" w:rsidP="00763A5C"/>
        </w:tc>
        <w:tc>
          <w:tcPr>
            <w:tcW w:w="3311" w:type="dxa"/>
          </w:tcPr>
          <w:p w14:paraId="1E9902C5" w14:textId="77777777" w:rsidR="00E8128A" w:rsidRDefault="00E8128A" w:rsidP="00763A5C">
            <w:r>
              <w:t>endsRecurring</w:t>
            </w:r>
          </w:p>
        </w:tc>
        <w:tc>
          <w:tcPr>
            <w:tcW w:w="3352" w:type="dxa"/>
          </w:tcPr>
          <w:p w14:paraId="6F0C0CD1" w14:textId="77777777" w:rsidR="00E8128A" w:rsidRDefault="00E8128A" w:rsidP="00763A5C">
            <w:r>
              <w:t>only time:TemporalEntity</w:t>
            </w:r>
          </w:p>
        </w:tc>
      </w:tr>
      <w:tr w:rsidR="00E8128A" w14:paraId="3E649269" w14:textId="77777777" w:rsidTr="00763A5C">
        <w:tc>
          <w:tcPr>
            <w:tcW w:w="2687" w:type="dxa"/>
            <w:vMerge/>
          </w:tcPr>
          <w:p w14:paraId="1378CA0D" w14:textId="77777777" w:rsidR="00E8128A" w:rsidRDefault="00E8128A" w:rsidP="00763A5C"/>
        </w:tc>
        <w:tc>
          <w:tcPr>
            <w:tcW w:w="3311" w:type="dxa"/>
          </w:tcPr>
          <w:p w14:paraId="1BEC184F" w14:textId="77777777" w:rsidR="00E8128A" w:rsidRDefault="00E8128A" w:rsidP="00763A5C">
            <w:r>
              <w:t>recursExcept</w:t>
            </w:r>
          </w:p>
        </w:tc>
        <w:tc>
          <w:tcPr>
            <w:tcW w:w="3352" w:type="dxa"/>
          </w:tcPr>
          <w:p w14:paraId="4B6D6265" w14:textId="77777777" w:rsidR="00E8128A" w:rsidRDefault="00E8128A" w:rsidP="00763A5C">
            <w:r>
              <w:t>only time:TemporalEntity or DayOfWeek</w:t>
            </w:r>
          </w:p>
        </w:tc>
      </w:tr>
      <w:tr w:rsidR="00E8128A" w14:paraId="7175A66E" w14:textId="77777777" w:rsidTr="00763A5C">
        <w:tc>
          <w:tcPr>
            <w:tcW w:w="2687" w:type="dxa"/>
            <w:vMerge/>
          </w:tcPr>
          <w:p w14:paraId="33519831" w14:textId="77777777" w:rsidR="00E8128A" w:rsidRDefault="00E8128A" w:rsidP="00763A5C"/>
        </w:tc>
        <w:tc>
          <w:tcPr>
            <w:tcW w:w="3311" w:type="dxa"/>
          </w:tcPr>
          <w:p w14:paraId="5C4865AB" w14:textId="77777777" w:rsidR="00E8128A" w:rsidRDefault="00E8128A" w:rsidP="00763A5C">
            <w:r>
              <w:t>recursAddition</w:t>
            </w:r>
          </w:p>
        </w:tc>
        <w:tc>
          <w:tcPr>
            <w:tcW w:w="3352" w:type="dxa"/>
          </w:tcPr>
          <w:p w14:paraId="6071311A" w14:textId="77777777" w:rsidR="00E8128A" w:rsidRDefault="00E8128A" w:rsidP="00763A5C">
            <w:r>
              <w:t>only time:TemporalEntity or DayOfWeek</w:t>
            </w:r>
          </w:p>
        </w:tc>
      </w:tr>
      <w:tr w:rsidR="00E8128A" w14:paraId="09E93AF8" w14:textId="77777777" w:rsidTr="00763A5C">
        <w:tc>
          <w:tcPr>
            <w:tcW w:w="2687" w:type="dxa"/>
            <w:vMerge w:val="restart"/>
          </w:tcPr>
          <w:p w14:paraId="497ED10E" w14:textId="77777777" w:rsidR="00E8128A" w:rsidRDefault="00E8128A" w:rsidP="00763A5C">
            <w:r>
              <w:t>DailyRecurringEvent</w:t>
            </w:r>
          </w:p>
        </w:tc>
        <w:tc>
          <w:tcPr>
            <w:tcW w:w="3311" w:type="dxa"/>
          </w:tcPr>
          <w:p w14:paraId="2126F31C" w14:textId="77777777" w:rsidR="00E8128A" w:rsidRDefault="00E8128A" w:rsidP="00763A5C">
            <w:r>
              <w:t>subclassOf</w:t>
            </w:r>
          </w:p>
        </w:tc>
        <w:tc>
          <w:tcPr>
            <w:tcW w:w="3352" w:type="dxa"/>
          </w:tcPr>
          <w:p w14:paraId="6E4937A9" w14:textId="77777777" w:rsidR="00E8128A" w:rsidRDefault="00E8128A" w:rsidP="00763A5C">
            <w:r>
              <w:t>RecurringEvent</w:t>
            </w:r>
          </w:p>
        </w:tc>
      </w:tr>
      <w:tr w:rsidR="00E8128A" w14:paraId="48BCEE22" w14:textId="77777777" w:rsidTr="00763A5C">
        <w:tc>
          <w:tcPr>
            <w:tcW w:w="2687" w:type="dxa"/>
            <w:vMerge/>
          </w:tcPr>
          <w:p w14:paraId="5387F736" w14:textId="77777777" w:rsidR="00E8128A" w:rsidRDefault="00E8128A" w:rsidP="00763A5C"/>
        </w:tc>
        <w:tc>
          <w:tcPr>
            <w:tcW w:w="3311" w:type="dxa"/>
          </w:tcPr>
          <w:p w14:paraId="2223B886" w14:textId="77777777" w:rsidR="00E8128A" w:rsidRDefault="00E8128A" w:rsidP="00763A5C">
            <w:r>
              <w:t>startTime</w:t>
            </w:r>
          </w:p>
        </w:tc>
        <w:tc>
          <w:tcPr>
            <w:tcW w:w="3352" w:type="dxa"/>
          </w:tcPr>
          <w:p w14:paraId="4F6AA15B" w14:textId="77777777" w:rsidR="00E8128A" w:rsidRDefault="00E8128A" w:rsidP="00763A5C">
            <w:r>
              <w:t>max 1 xsd:time</w:t>
            </w:r>
          </w:p>
        </w:tc>
      </w:tr>
      <w:tr w:rsidR="00E8128A" w14:paraId="3A43C88A" w14:textId="77777777" w:rsidTr="00763A5C">
        <w:tc>
          <w:tcPr>
            <w:tcW w:w="2687" w:type="dxa"/>
            <w:vMerge w:val="restart"/>
          </w:tcPr>
          <w:p w14:paraId="13087289" w14:textId="77777777" w:rsidR="00E8128A" w:rsidRDefault="00E8128A" w:rsidP="00763A5C">
            <w:r>
              <w:t>WeeklyRecurringEvent</w:t>
            </w:r>
          </w:p>
        </w:tc>
        <w:tc>
          <w:tcPr>
            <w:tcW w:w="3311" w:type="dxa"/>
          </w:tcPr>
          <w:p w14:paraId="461E9FA0" w14:textId="77777777" w:rsidR="00E8128A" w:rsidRDefault="00E8128A" w:rsidP="00763A5C">
            <w:r>
              <w:t>subclassOf</w:t>
            </w:r>
          </w:p>
        </w:tc>
        <w:tc>
          <w:tcPr>
            <w:tcW w:w="3352" w:type="dxa"/>
          </w:tcPr>
          <w:p w14:paraId="1FDE9D43" w14:textId="77777777" w:rsidR="00E8128A" w:rsidRDefault="00E8128A" w:rsidP="00763A5C">
            <w:r>
              <w:t>RecurringEvent</w:t>
            </w:r>
          </w:p>
        </w:tc>
      </w:tr>
      <w:tr w:rsidR="00E8128A" w14:paraId="69BB0FE3" w14:textId="77777777" w:rsidTr="00763A5C">
        <w:tc>
          <w:tcPr>
            <w:tcW w:w="2687" w:type="dxa"/>
            <w:vMerge/>
          </w:tcPr>
          <w:p w14:paraId="55712E9F" w14:textId="77777777" w:rsidR="00E8128A" w:rsidRDefault="00E8128A" w:rsidP="00763A5C"/>
        </w:tc>
        <w:tc>
          <w:tcPr>
            <w:tcW w:w="3311" w:type="dxa"/>
          </w:tcPr>
          <w:p w14:paraId="72167774" w14:textId="77777777" w:rsidR="00E8128A" w:rsidRDefault="00E8128A" w:rsidP="00763A5C">
            <w:r>
              <w:t>schema:dayOfWeek</w:t>
            </w:r>
          </w:p>
        </w:tc>
        <w:tc>
          <w:tcPr>
            <w:tcW w:w="3352" w:type="dxa"/>
          </w:tcPr>
          <w:p w14:paraId="62F19A58" w14:textId="77777777" w:rsidR="00E8128A" w:rsidRDefault="00E8128A" w:rsidP="00763A5C">
            <w:r>
              <w:t>exactly 1 DayOfWeek</w:t>
            </w:r>
          </w:p>
        </w:tc>
      </w:tr>
      <w:tr w:rsidR="00E8128A" w14:paraId="670DA295" w14:textId="77777777" w:rsidTr="00763A5C">
        <w:tc>
          <w:tcPr>
            <w:tcW w:w="2687" w:type="dxa"/>
            <w:vMerge w:val="restart"/>
          </w:tcPr>
          <w:p w14:paraId="485D6336" w14:textId="77777777" w:rsidR="00E8128A" w:rsidRDefault="00E8128A" w:rsidP="00763A5C">
            <w:r>
              <w:t>MonthlyRecurringEvent</w:t>
            </w:r>
          </w:p>
        </w:tc>
        <w:tc>
          <w:tcPr>
            <w:tcW w:w="3311" w:type="dxa"/>
          </w:tcPr>
          <w:p w14:paraId="41B3F019" w14:textId="77777777" w:rsidR="00E8128A" w:rsidRDefault="00E8128A" w:rsidP="00763A5C">
            <w:r>
              <w:t>subclassOf</w:t>
            </w:r>
          </w:p>
        </w:tc>
        <w:tc>
          <w:tcPr>
            <w:tcW w:w="3352" w:type="dxa"/>
          </w:tcPr>
          <w:p w14:paraId="2F0ED4FC" w14:textId="77777777" w:rsidR="00E8128A" w:rsidRDefault="00E8128A" w:rsidP="00763A5C">
            <w:r>
              <w:t>RecurringEvent</w:t>
            </w:r>
          </w:p>
        </w:tc>
      </w:tr>
      <w:tr w:rsidR="00E8128A" w14:paraId="4E515B6D" w14:textId="77777777" w:rsidTr="00763A5C">
        <w:tc>
          <w:tcPr>
            <w:tcW w:w="2687" w:type="dxa"/>
            <w:vMerge/>
          </w:tcPr>
          <w:p w14:paraId="11232292" w14:textId="77777777" w:rsidR="00E8128A" w:rsidRDefault="00E8128A" w:rsidP="00763A5C"/>
        </w:tc>
        <w:tc>
          <w:tcPr>
            <w:tcW w:w="3311" w:type="dxa"/>
          </w:tcPr>
          <w:p w14:paraId="0BF1F8DC" w14:textId="77777777" w:rsidR="00E8128A" w:rsidRDefault="00E8128A" w:rsidP="00763A5C">
            <w:r>
              <w:t>dayOfMonth</w:t>
            </w:r>
          </w:p>
        </w:tc>
        <w:tc>
          <w:tcPr>
            <w:tcW w:w="3352" w:type="dxa"/>
          </w:tcPr>
          <w:p w14:paraId="5CE4BDC7" w14:textId="77777777" w:rsidR="00E8128A" w:rsidRDefault="00E8128A" w:rsidP="00763A5C">
            <w:r>
              <w:t>exactly 1 rdfs:Literal</w:t>
            </w:r>
          </w:p>
        </w:tc>
      </w:tr>
      <w:tr w:rsidR="00E8128A" w14:paraId="5C022873" w14:textId="77777777" w:rsidTr="00763A5C">
        <w:tc>
          <w:tcPr>
            <w:tcW w:w="2687" w:type="dxa"/>
            <w:vMerge w:val="restart"/>
          </w:tcPr>
          <w:p w14:paraId="222D402A" w14:textId="77777777" w:rsidR="00E8128A" w:rsidRDefault="00E8128A" w:rsidP="00763A5C">
            <w:r>
              <w:t>YearlyRecurringEvent</w:t>
            </w:r>
          </w:p>
        </w:tc>
        <w:tc>
          <w:tcPr>
            <w:tcW w:w="3311" w:type="dxa"/>
          </w:tcPr>
          <w:p w14:paraId="3D033D63" w14:textId="77777777" w:rsidR="00E8128A" w:rsidRDefault="00E8128A" w:rsidP="00763A5C">
            <w:r>
              <w:t>subclassOf</w:t>
            </w:r>
          </w:p>
        </w:tc>
        <w:tc>
          <w:tcPr>
            <w:tcW w:w="3352" w:type="dxa"/>
          </w:tcPr>
          <w:p w14:paraId="4056C64C" w14:textId="77777777" w:rsidR="00E8128A" w:rsidRDefault="00E8128A" w:rsidP="00763A5C">
            <w:r>
              <w:t>RecurringEvent</w:t>
            </w:r>
          </w:p>
        </w:tc>
      </w:tr>
      <w:tr w:rsidR="00E8128A" w14:paraId="045365D4" w14:textId="77777777" w:rsidTr="00763A5C">
        <w:tc>
          <w:tcPr>
            <w:tcW w:w="2687" w:type="dxa"/>
            <w:vMerge/>
          </w:tcPr>
          <w:p w14:paraId="59D6B19F" w14:textId="77777777" w:rsidR="00E8128A" w:rsidRDefault="00E8128A" w:rsidP="00763A5C"/>
        </w:tc>
        <w:tc>
          <w:tcPr>
            <w:tcW w:w="3311" w:type="dxa"/>
          </w:tcPr>
          <w:p w14:paraId="1C69058B" w14:textId="77777777" w:rsidR="00E8128A" w:rsidRDefault="00E8128A" w:rsidP="00763A5C">
            <w:r>
              <w:t>hasMonth</w:t>
            </w:r>
          </w:p>
        </w:tc>
        <w:tc>
          <w:tcPr>
            <w:tcW w:w="3352" w:type="dxa"/>
          </w:tcPr>
          <w:p w14:paraId="040664BD" w14:textId="77777777" w:rsidR="00E8128A" w:rsidRDefault="00E8128A" w:rsidP="00763A5C">
            <w:r>
              <w:t>exactly 1 Month</w:t>
            </w:r>
          </w:p>
        </w:tc>
      </w:tr>
      <w:tr w:rsidR="00E8128A" w14:paraId="598837D6" w14:textId="77777777" w:rsidTr="00763A5C">
        <w:tc>
          <w:tcPr>
            <w:tcW w:w="2687" w:type="dxa"/>
            <w:vMerge/>
          </w:tcPr>
          <w:p w14:paraId="0E762E37" w14:textId="77777777" w:rsidR="00E8128A" w:rsidRDefault="00E8128A" w:rsidP="00763A5C"/>
        </w:tc>
        <w:tc>
          <w:tcPr>
            <w:tcW w:w="3311" w:type="dxa"/>
          </w:tcPr>
          <w:p w14:paraId="66D7B04C" w14:textId="77777777" w:rsidR="00E8128A" w:rsidRDefault="00E8128A" w:rsidP="00763A5C">
            <w:r>
              <w:t>dayOfMonth</w:t>
            </w:r>
          </w:p>
        </w:tc>
        <w:tc>
          <w:tcPr>
            <w:tcW w:w="3352" w:type="dxa"/>
          </w:tcPr>
          <w:p w14:paraId="7B9335E9" w14:textId="77777777" w:rsidR="00E8128A" w:rsidRDefault="00E8128A" w:rsidP="00763A5C">
            <w:r>
              <w:t>exactly 1 rdfs:Literal</w:t>
            </w:r>
          </w:p>
        </w:tc>
      </w:tr>
    </w:tbl>
    <w:p w14:paraId="59D2E0E3" w14:textId="77777777" w:rsidR="00E8128A" w:rsidRDefault="00E8128A" w:rsidP="00E8128A"/>
    <w:p w14:paraId="0A0A3DA2" w14:textId="77777777" w:rsidR="00E8128A" w:rsidRDefault="00E8128A" w:rsidP="00E8128A">
      <w:pPr>
        <w:keepNext/>
        <w:jc w:val="center"/>
      </w:pPr>
      <w:r w:rsidRPr="009600E0">
        <w:rPr>
          <w:noProof/>
        </w:rPr>
        <w:drawing>
          <wp:inline distT="0" distB="0" distL="0" distR="0" wp14:anchorId="1CF64325" wp14:editId="2E7AB012">
            <wp:extent cx="4419600" cy="2311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19600" cy="2311400"/>
                    </a:xfrm>
                    <a:prstGeom prst="rect">
                      <a:avLst/>
                    </a:prstGeom>
                  </pic:spPr>
                </pic:pic>
              </a:graphicData>
            </a:graphic>
          </wp:inline>
        </w:drawing>
      </w:r>
    </w:p>
    <w:p w14:paraId="45EB292C" w14:textId="277B67A7" w:rsidR="00E8128A" w:rsidRPr="00E1766E" w:rsidRDefault="00E8128A" w:rsidP="00E8128A">
      <w:pPr>
        <w:pStyle w:val="Caption"/>
        <w:spacing w:after="120"/>
        <w:jc w:val="center"/>
        <w:rPr>
          <w:lang w:val="en-CA"/>
        </w:rPr>
      </w:pPr>
      <w:bookmarkStart w:id="100" w:name="_Ref12533514"/>
      <w:r>
        <w:t xml:space="preserve">Figure </w:t>
      </w:r>
      <w:r w:rsidR="0043363D">
        <w:fldChar w:fldCharType="begin"/>
      </w:r>
      <w:r w:rsidR="0043363D">
        <w:instrText xml:space="preserve"> SEQ Figure \* ARABIC </w:instrText>
      </w:r>
      <w:r w:rsidR="0043363D">
        <w:fldChar w:fldCharType="separate"/>
      </w:r>
      <w:r w:rsidR="000501AD">
        <w:rPr>
          <w:noProof/>
        </w:rPr>
        <w:t>9</w:t>
      </w:r>
      <w:r w:rsidR="0043363D">
        <w:rPr>
          <w:noProof/>
        </w:rPr>
        <w:fldChar w:fldCharType="end"/>
      </w:r>
      <w:bookmarkEnd w:id="100"/>
      <w:r>
        <w:t>: Basic structure of the Recurring Event Ontology</w:t>
      </w:r>
    </w:p>
    <w:p w14:paraId="69975519" w14:textId="77777777" w:rsidR="00E8128A" w:rsidRPr="00881C48" w:rsidRDefault="00E8128A" w:rsidP="00E8128A">
      <w:pPr>
        <w:pStyle w:val="Heading4"/>
      </w:pPr>
      <w:r>
        <w:t>An Example</w:t>
      </w:r>
    </w:p>
    <w:p w14:paraId="6DA8914C" w14:textId="00A3AB94" w:rsidR="00E8128A" w:rsidRDefault="00E8128A" w:rsidP="00E8128A">
      <w:r>
        <w:t xml:space="preserve">As an example, consider the representation of scheduled transit trips. The Activity Ontology may be used to define classes of Transit Trip activities, and these classes may be instantiated with instances that correspond to individual occurrences of these trips, however in order to capture the schedule – i.e. that some trip occurs every day at 08:00am – the notion of a recurring event is required. A class of recurring events that captures scheduled bus trips may be defined as having only BusTrip activities as occurrences. Instances of the ScheduledBusTrip class may include recurring events with different start times, perhaps corresponding to different routes or different </w:t>
      </w:r>
      <w:r>
        <w:lastRenderedPageBreak/>
        <w:t xml:space="preserve">routes on the same trip. An individual scheduled bus trip with a start time of 08:00am corresponds to multiple occurrences. As daily recurring event, we can expect there will be a corresponding occurrence of the bus trip activity every day, thus an individual recurring event (an instance of a scheduled bus trip) will correspond to multiple instances of a particular activity type (a bus trip). The Recurring Event object provides information on the way in which the activity recurs (e.g. daily at 08:00am). This example is illustrated in </w:t>
      </w:r>
      <w:r>
        <w:fldChar w:fldCharType="begin"/>
      </w:r>
      <w:r>
        <w:instrText xml:space="preserve"> REF _Ref12536225 \h </w:instrText>
      </w:r>
      <w:r>
        <w:fldChar w:fldCharType="separate"/>
      </w:r>
      <w:r w:rsidR="005702D6">
        <w:t xml:space="preserve">Figure </w:t>
      </w:r>
      <w:r w:rsidR="005702D6">
        <w:rPr>
          <w:noProof/>
        </w:rPr>
        <w:t>10</w:t>
      </w:r>
      <w:r>
        <w:fldChar w:fldCharType="end"/>
      </w:r>
      <w:r>
        <w:t>.</w:t>
      </w:r>
    </w:p>
    <w:p w14:paraId="76DAFC0E" w14:textId="77777777" w:rsidR="00E8128A" w:rsidRDefault="00E8128A" w:rsidP="00E8128A">
      <w:pPr>
        <w:keepNext/>
      </w:pPr>
      <w:r w:rsidRPr="00EA2CCF">
        <w:rPr>
          <w:noProof/>
        </w:rPr>
        <w:drawing>
          <wp:inline distT="0" distB="0" distL="0" distR="0" wp14:anchorId="33C15CE9" wp14:editId="1C161D3B">
            <wp:extent cx="5592981" cy="362946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33682" cy="3655877"/>
                    </a:xfrm>
                    <a:prstGeom prst="rect">
                      <a:avLst/>
                    </a:prstGeom>
                  </pic:spPr>
                </pic:pic>
              </a:graphicData>
            </a:graphic>
          </wp:inline>
        </w:drawing>
      </w:r>
    </w:p>
    <w:p w14:paraId="4A049135" w14:textId="0A94C1CA" w:rsidR="00E8128A" w:rsidRPr="00A86E8E" w:rsidRDefault="00E8128A" w:rsidP="00E8128A">
      <w:pPr>
        <w:pStyle w:val="Caption"/>
        <w:spacing w:after="120"/>
        <w:rPr>
          <w:lang w:val="en-CA"/>
        </w:rPr>
      </w:pPr>
      <w:bookmarkStart w:id="101" w:name="_Ref12536225"/>
      <w:r>
        <w:t xml:space="preserve">Figure </w:t>
      </w:r>
      <w:r w:rsidR="0043363D">
        <w:fldChar w:fldCharType="begin"/>
      </w:r>
      <w:r w:rsidR="0043363D">
        <w:instrText xml:space="preserve"> SEQ Figure \* ARABIC </w:instrText>
      </w:r>
      <w:r w:rsidR="0043363D">
        <w:fldChar w:fldCharType="separate"/>
      </w:r>
      <w:r w:rsidR="000501AD">
        <w:rPr>
          <w:noProof/>
        </w:rPr>
        <w:t>10</w:t>
      </w:r>
      <w:r w:rsidR="0043363D">
        <w:rPr>
          <w:noProof/>
        </w:rPr>
        <w:fldChar w:fldCharType="end"/>
      </w:r>
      <w:bookmarkEnd w:id="101"/>
      <w:r>
        <w:t>: Example use of the RecurringEvent Ontology</w:t>
      </w:r>
    </w:p>
    <w:p w14:paraId="2C437C4A" w14:textId="77777777" w:rsidR="00E8128A" w:rsidRDefault="00E8128A" w:rsidP="00E8128A">
      <w:pPr>
        <w:pStyle w:val="Heading4"/>
      </w:pPr>
      <w:r>
        <w:t>Future work</w:t>
      </w:r>
    </w:p>
    <w:p w14:paraId="3403FB26" w14:textId="77777777" w:rsidR="00E8128A" w:rsidRPr="0000590A" w:rsidRDefault="00E8128A" w:rsidP="00331CB6">
      <w:pPr>
        <w:pStyle w:val="ListParagraph"/>
        <w:numPr>
          <w:ilvl w:val="0"/>
          <w:numId w:val="11"/>
        </w:numPr>
        <w:rPr>
          <w:b/>
        </w:rPr>
      </w:pPr>
      <w:r w:rsidRPr="009A0D2C">
        <w:rPr>
          <w:lang w:val="en-CA"/>
        </w:rPr>
        <w:t>Address the relationship between a Recurring (Service) Event and an Event (Activity)</w:t>
      </w:r>
      <w:r>
        <w:rPr>
          <w:lang w:val="en-CA"/>
        </w:rPr>
        <w:t xml:space="preserve"> in more detail</w:t>
      </w:r>
      <w:r w:rsidRPr="009A0D2C">
        <w:rPr>
          <w:lang w:val="en-CA"/>
        </w:rPr>
        <w:t>.</w:t>
      </w:r>
      <w:r>
        <w:rPr>
          <w:lang w:val="en-CA"/>
        </w:rPr>
        <w:t xml:space="preserve"> Based on the properties of a recurring event, additional constraints on its occurrences (related activities) may be inferred.</w:t>
      </w:r>
    </w:p>
    <w:p w14:paraId="17C6B999" w14:textId="77777777" w:rsidR="00E8128A" w:rsidRPr="00535939" w:rsidRDefault="00E8128A" w:rsidP="00331CB6">
      <w:pPr>
        <w:pStyle w:val="ListParagraph"/>
        <w:numPr>
          <w:ilvl w:val="0"/>
          <w:numId w:val="11"/>
        </w:numPr>
        <w:rPr>
          <w:b/>
          <w:sz w:val="21"/>
        </w:rPr>
      </w:pPr>
      <w:r w:rsidRPr="0000590A">
        <w:t xml:space="preserve">Additional </w:t>
      </w:r>
      <w:r>
        <w:t xml:space="preserve">temporal </w:t>
      </w:r>
      <w:r w:rsidRPr="0000590A">
        <w:t>constraints</w:t>
      </w:r>
      <w:r>
        <w:t xml:space="preserve"> may be specified to describe the relationship between a Recurring Event and its sub-Recurring Events: the sub-Recurring Events may only recur during the times at which the Recurring Event recurs.</w:t>
      </w:r>
    </w:p>
    <w:p w14:paraId="3DCADF6D" w14:textId="77777777" w:rsidR="00E8128A" w:rsidRPr="0000590A" w:rsidRDefault="00E8128A" w:rsidP="00331CB6">
      <w:pPr>
        <w:pStyle w:val="ListParagraph"/>
        <w:numPr>
          <w:ilvl w:val="0"/>
          <w:numId w:val="11"/>
        </w:numPr>
        <w:rPr>
          <w:b/>
          <w:sz w:val="21"/>
        </w:rPr>
      </w:pPr>
      <w:r>
        <w:lastRenderedPageBreak/>
        <w:t>An ordering relationship over sub-Recurring Events may be useful in future implementations, however this is not currently captured or required.</w:t>
      </w:r>
    </w:p>
    <w:p w14:paraId="2AEA1EF5" w14:textId="77777777" w:rsidR="00E8128A" w:rsidRDefault="00E8128A" w:rsidP="00E8128A">
      <w:pPr>
        <w:pStyle w:val="ListParagraph"/>
        <w:numPr>
          <w:ilvl w:val="0"/>
          <w:numId w:val="0"/>
        </w:numPr>
        <w:ind w:left="720"/>
        <w:rPr>
          <w:b/>
        </w:rPr>
      </w:pPr>
    </w:p>
    <w:p w14:paraId="72B265FB" w14:textId="77777777" w:rsidR="00E8128A" w:rsidRDefault="00E8128A" w:rsidP="00E8128A">
      <w:pPr>
        <w:pStyle w:val="ListParagraph"/>
        <w:numPr>
          <w:ilvl w:val="0"/>
          <w:numId w:val="0"/>
        </w:numPr>
        <w:rPr>
          <w:b/>
        </w:rPr>
      </w:pPr>
      <w:r w:rsidRPr="00A86E8E">
        <w:rPr>
          <w:b/>
        </w:rPr>
        <w:t>Reused Ontologies</w:t>
      </w:r>
    </w:p>
    <w:p w14:paraId="417C8311" w14:textId="2F8B2B40" w:rsidR="00E8128A" w:rsidRDefault="00E8128A" w:rsidP="007517AF">
      <w:pPr>
        <w:pStyle w:val="ListParagraph"/>
        <w:numPr>
          <w:ilvl w:val="0"/>
          <w:numId w:val="26"/>
        </w:numPr>
      </w:pPr>
      <w:r w:rsidRPr="00A86E8E">
        <w:t>Activity Ontology</w:t>
      </w:r>
    </w:p>
    <w:p w14:paraId="24B68A0B" w14:textId="77777777" w:rsidR="00520123" w:rsidRDefault="00A72D35" w:rsidP="00EA354A">
      <w:pPr>
        <w:pStyle w:val="Heading3"/>
      </w:pPr>
      <w:bookmarkStart w:id="102" w:name="_Toc35260251"/>
      <w:r>
        <w:t>Resource</w:t>
      </w:r>
      <w:r w:rsidR="00BD7FA8">
        <w:t xml:space="preserve"> </w:t>
      </w:r>
      <w:r w:rsidR="00520123">
        <w:t>Ontology</w:t>
      </w:r>
      <w:bookmarkEnd w:id="102"/>
    </w:p>
    <w:p w14:paraId="09DA945A" w14:textId="5EBCBA72" w:rsidR="00D479C9" w:rsidRPr="00D479C9" w:rsidRDefault="0089518D" w:rsidP="00D479C9">
      <w:pPr>
        <w:rPr>
          <w:i/>
        </w:rPr>
      </w:pPr>
      <w:r>
        <w:rPr>
          <w:i/>
        </w:rPr>
        <w:t>http://ontology.eil.utoronto.ca/icity/</w:t>
      </w:r>
      <w:r w:rsidR="00D479C9" w:rsidRPr="00D479C9">
        <w:rPr>
          <w:i/>
        </w:rPr>
        <w:t>Resource</w:t>
      </w:r>
      <w:r w:rsidR="00AC0B4C">
        <w:rPr>
          <w:i/>
        </w:rPr>
        <w:t>.owl</w:t>
      </w:r>
    </w:p>
    <w:p w14:paraId="6FE82CC0" w14:textId="77777777" w:rsidR="005F0F5A" w:rsidRPr="00F45EC2" w:rsidRDefault="005F0F5A" w:rsidP="005F0F5A">
      <w:r>
        <w:t>Resources are an important aspect of activities; they often capture important preconditions and effects of activities. In the context of transportation planning, resources such as vehicles, income, and transit passes will impact travel behaviour. The representation of resources is also important for tasks related to asset management; for example, transit vehicles and their scheduled maintenance and failure rates are important factors for predicting the performance of the transit system.</w:t>
      </w:r>
    </w:p>
    <w:p w14:paraId="3909A82E" w14:textId="77777777" w:rsidR="005F0F5A" w:rsidRPr="00040F7C" w:rsidRDefault="005F0F5A" w:rsidP="007517AF">
      <w:pPr>
        <w:pStyle w:val="Heading4"/>
        <w:numPr>
          <w:ilvl w:val="3"/>
          <w:numId w:val="27"/>
        </w:numPr>
        <w:spacing w:after="120"/>
        <w:rPr>
          <w:lang w:val="en-CA"/>
        </w:rPr>
      </w:pPr>
      <w:r w:rsidRPr="00040F7C">
        <w:rPr>
          <w:lang w:val="en-CA"/>
        </w:rPr>
        <w:t>The Ontology</w:t>
      </w:r>
    </w:p>
    <w:p w14:paraId="4285C2CE" w14:textId="47833C53" w:rsidR="005F0F5A" w:rsidRDefault="005F0F5A" w:rsidP="005F0F5A">
      <w:r>
        <w:t xml:space="preserve">The Resource Ontology provides a generic representation of resources that contain core properties generic across all transportation uses. We take the view presented in the TOVE model </w:t>
      </w:r>
      <w:r>
        <w:fldChar w:fldCharType="begin"/>
      </w:r>
      <w:r w:rsidR="001608B3">
        <w:instrText xml:space="preserve"> ADDIN EN.CITE &lt;EndNote&gt;&lt;Cite&gt;&lt;Author&gt;Fadel&lt;/Author&gt;&lt;Year&gt;1994&lt;/Year&gt;&lt;IDText&gt;A generic enterprise resource ontology&lt;/IDText&gt;&lt;DisplayText&gt;[24]&lt;/DisplayText&gt;&lt;record&gt;&lt;isbn&gt;0818657057&lt;/isbn&gt;&lt;titles&gt;&lt;title&gt;A generic enterprise resource ontology&lt;/title&gt;&lt;secondary-title&gt;Proceedings of 3rd IEEE Workshop on Enabling Technologies: Infrastructure for Collaborative Enterprises&lt;/secondary-title&gt;&lt;/titles&gt;&lt;pages&gt;117-128&lt;/pages&gt;&lt;contributors&gt;&lt;authors&gt;&lt;author&gt;Fadel, Fadi George&lt;/author&gt;&lt;author&gt;Fox, Mark S&lt;/author&gt;&lt;author&gt;Gruninger, Michael&lt;/author&gt;&lt;/authors&gt;&lt;/contributors&gt;&lt;added-date format="utc"&gt;1563202475&lt;/added-date&gt;&lt;ref-type name="Conference Proceeding"&gt;10&lt;/ref-type&gt;&lt;dates&gt;&lt;year&gt;1994&lt;/year&gt;&lt;/dates&gt;&lt;rec-number&gt;24&lt;/rec-number&gt;&lt;publisher&gt;IEEE&lt;/publisher&gt;&lt;last-updated-date format="utc"&gt;1563202475&lt;/last-updated-date&gt;&lt;/record&gt;&lt;/Cite&gt;&lt;/EndNote&gt;</w:instrText>
      </w:r>
      <w:r>
        <w:fldChar w:fldCharType="separate"/>
      </w:r>
      <w:r w:rsidR="001608B3">
        <w:rPr>
          <w:noProof/>
        </w:rPr>
        <w:t>[24]</w:t>
      </w:r>
      <w:r>
        <w:fldChar w:fldCharType="end"/>
      </w:r>
      <w:r>
        <w:t xml:space="preserve"> that "</w:t>
      </w:r>
      <w:r>
        <w:rPr>
          <w:i/>
        </w:rPr>
        <w:t>...being a resource is not an innate property of an object but a property that is derived from the role the object plays with respect to an activity</w:t>
      </w:r>
      <w:r>
        <w:t xml:space="preserve">". In this sense, Resources are a class of Manifestations; a Resource is a manifestation of some </w:t>
      </w:r>
      <w:r w:rsidRPr="001B6216">
        <w:rPr>
          <w:i/>
        </w:rPr>
        <w:t>other</w:t>
      </w:r>
      <w:r>
        <w:t xml:space="preserve"> perdurant class in the ontology when it plays the role of Resource for some Activity. For example, an instance of a Vehicle, (a manifestation of some VehiclePD) may also be an instance of a Resource, whereas some other instance of a Vehicle, (some later manifestation of the same VehiclePD) may not be a Resource, or it may be a </w:t>
      </w:r>
      <w:r>
        <w:rPr>
          <w:i/>
        </w:rPr>
        <w:t>different</w:t>
      </w:r>
      <w:r>
        <w:t xml:space="preserve"> type of Resource.  For example, when the Vehicle is used for transportation, it is one type of resource, but when it is being used for scrap metal, it is a different type. This definition of a resource is dependent on its participation in an activity, thus the Resource ontology reuses the Activity ontology.</w:t>
      </w:r>
    </w:p>
    <w:p w14:paraId="208F275D" w14:textId="77777777" w:rsidR="005F0F5A" w:rsidRDefault="005F0F5A" w:rsidP="005F0F5A">
      <w:r w:rsidRPr="001A05D2">
        <w:t>A Resource may have some Location, amount or availability, according to the definition of the Manifestation or TimeVaryingEntity.</w:t>
      </w:r>
      <w:r>
        <w:t xml:space="preserve"> In addition, it may have some </w:t>
      </w:r>
      <w:r w:rsidRPr="002D1163">
        <w:t>associated location</w:t>
      </w:r>
      <w:r>
        <w:t xml:space="preserve"> and may </w:t>
      </w:r>
      <w:r>
        <w:lastRenderedPageBreak/>
        <w:t xml:space="preserve">have some owner. </w:t>
      </w:r>
      <w:r w:rsidRPr="001A05D2">
        <w:t>As with the precondition and effect properties defined in the Activity Ontology,</w:t>
      </w:r>
      <w:r>
        <w:t xml:space="preserve"> the decomposition of an activity must be considered: there are atomic-level relationships of consumption and use, but also </w:t>
      </w:r>
      <w:r w:rsidRPr="001A05D2">
        <w:t xml:space="preserve">more general </w:t>
      </w:r>
      <w:r>
        <w:t>relationships</w:t>
      </w:r>
      <w:r w:rsidRPr="001A05D2">
        <w:t xml:space="preserve"> </w:t>
      </w:r>
      <w:r>
        <w:t>based on inheritance through composition. For example, if Activity A has subactivity B, then a resource used by Activity B is also used by Activity A.</w:t>
      </w:r>
    </w:p>
    <w:p w14:paraId="2EE5DC0D" w14:textId="00150CEB" w:rsidR="005F0F5A" w:rsidRDefault="005F0F5A" w:rsidP="005F0F5A">
      <w:r>
        <w:t>For additional detail, a</w:t>
      </w:r>
      <w:r w:rsidRPr="001A05D2">
        <w:t xml:space="preserve"> Resource </w:t>
      </w:r>
      <w:r>
        <w:t>may</w:t>
      </w:r>
      <w:r w:rsidRPr="001A05D2">
        <w:t xml:space="preserve">be </w:t>
      </w:r>
      <w:r w:rsidRPr="000D4028">
        <w:t xml:space="preserve">classified </w:t>
      </w:r>
      <w:r>
        <w:t xml:space="preserve">according to more specific resource types. </w:t>
      </w:r>
      <w:r w:rsidRPr="001A05D2">
        <w:t xml:space="preserve">A Resource may </w:t>
      </w:r>
      <w:r w:rsidRPr="00FD7AFE">
        <w:rPr>
          <w:i/>
        </w:rPr>
        <w:t>either</w:t>
      </w:r>
      <w:r w:rsidRPr="001A05D2">
        <w:t xml:space="preserve"> be a Divisible Resource or a Non-Divisible Resource</w:t>
      </w:r>
      <w:r>
        <w:t>, but not both</w:t>
      </w:r>
      <w:r w:rsidRPr="001A05D2">
        <w:t xml:space="preserve">. </w:t>
      </w:r>
      <w:r>
        <w:t xml:space="preserve">As the names indicate, a Divisible Resource may be divided for use or consumption between multiple activities at any point in time, whereas a Non-Divisible Resource may only be used for a single activity at once – even if it isn’t fully utilized. Continuing our example, a Vehicle used for transportation is non-divisible but if used for scrap then it is divisible. The key classes in the ontology are summarized in </w:t>
      </w:r>
      <w:r>
        <w:fldChar w:fldCharType="begin"/>
      </w:r>
      <w:r>
        <w:instrText xml:space="preserve"> REF _Ref13049166 \h </w:instrText>
      </w:r>
      <w:r>
        <w:fldChar w:fldCharType="separate"/>
      </w:r>
      <w:r w:rsidR="005702D6">
        <w:t xml:space="preserve">Table </w:t>
      </w:r>
      <w:r w:rsidR="005702D6">
        <w:rPr>
          <w:noProof/>
        </w:rPr>
        <w:t>7</w:t>
      </w:r>
      <w:r>
        <w:fldChar w:fldCharType="end"/>
      </w:r>
      <w:r>
        <w:t>.</w:t>
      </w:r>
    </w:p>
    <w:p w14:paraId="43379A37" w14:textId="77777777" w:rsidR="005F0F5A" w:rsidRDefault="005F0F5A" w:rsidP="005F0F5A">
      <w:r>
        <w:t xml:space="preserve">Various other types (subclasses) of Resource may be defined as required. </w:t>
      </w:r>
      <w:r w:rsidRPr="001A05D2">
        <w:t xml:space="preserve">A Resource Type may be </w:t>
      </w:r>
      <w:r>
        <w:t>used by</w:t>
      </w:r>
      <w:r w:rsidRPr="001A05D2">
        <w:t xml:space="preserve"> or </w:t>
      </w:r>
      <w:r>
        <w:t>consumed by</w:t>
      </w:r>
      <w:r w:rsidRPr="001A05D2">
        <w:t xml:space="preserve"> some Activity; the specification of the Resource Type defines the quantity of a particular resource that will be used or consumed by a particular activity</w:t>
      </w:r>
      <w:r>
        <w:t xml:space="preserve">. </w:t>
      </w:r>
      <w:r w:rsidRPr="001A05D2">
        <w:t>If some resource type is used by an activity, then when the activity occurs, there must be some resource of that type that is (partially) not available.</w:t>
      </w:r>
      <w:r w:rsidRPr="00851BA2">
        <w:rPr>
          <w:rStyle w:val="QuoteChar"/>
          <w:i w:val="0"/>
        </w:rPr>
        <w:t xml:space="preserve"> </w:t>
      </w:r>
      <w:r>
        <w:t>If a resource type is consumed by an activity</w:t>
      </w:r>
      <w:r w:rsidRPr="001A05D2">
        <w:t>,</w:t>
      </w:r>
      <w:r>
        <w:t xml:space="preserve"> then</w:t>
      </w:r>
      <w:r w:rsidRPr="001A05D2">
        <w:t xml:space="preserve"> the resource and the entity it is a manifestation of (partially) cease to exist by the end of the occurrence.</w:t>
      </w:r>
    </w:p>
    <w:p w14:paraId="4724125C" w14:textId="035DE959" w:rsidR="005F0F5A" w:rsidRDefault="005F0F5A" w:rsidP="005F0F5A">
      <w:pPr>
        <w:pStyle w:val="Caption"/>
        <w:keepNext/>
        <w:spacing w:after="120"/>
      </w:pPr>
      <w:bookmarkStart w:id="103" w:name="_Ref13049166"/>
      <w:r>
        <w:t xml:space="preserve">Table </w:t>
      </w:r>
      <w:r w:rsidR="0043363D">
        <w:fldChar w:fldCharType="begin"/>
      </w:r>
      <w:r w:rsidR="0043363D">
        <w:instrText xml:space="preserve"> SEQ Table \* ARABIC </w:instrText>
      </w:r>
      <w:r w:rsidR="0043363D">
        <w:fldChar w:fldCharType="separate"/>
      </w:r>
      <w:r w:rsidR="00B4604B">
        <w:rPr>
          <w:noProof/>
        </w:rPr>
        <w:t>9</w:t>
      </w:r>
      <w:r w:rsidR="0043363D">
        <w:rPr>
          <w:noProof/>
        </w:rPr>
        <w:fldChar w:fldCharType="end"/>
      </w:r>
      <w:bookmarkEnd w:id="103"/>
      <w:r>
        <w:t>: Key classes in the Resource Ontology</w:t>
      </w:r>
    </w:p>
    <w:tbl>
      <w:tblPr>
        <w:tblStyle w:val="TableGrid"/>
        <w:tblpPr w:leftFromText="180" w:rightFromText="180" w:vertAnchor="text" w:horzAnchor="margin" w:tblpY="128"/>
        <w:tblW w:w="0" w:type="auto"/>
        <w:tblLook w:val="04A0" w:firstRow="1" w:lastRow="0" w:firstColumn="1" w:lastColumn="0" w:noHBand="0" w:noVBand="1"/>
      </w:tblPr>
      <w:tblGrid>
        <w:gridCol w:w="2489"/>
        <w:gridCol w:w="2654"/>
        <w:gridCol w:w="4207"/>
      </w:tblGrid>
      <w:tr w:rsidR="005F0F5A" w14:paraId="7B93B935" w14:textId="77777777" w:rsidTr="00763A5C">
        <w:tc>
          <w:tcPr>
            <w:tcW w:w="2489" w:type="dxa"/>
            <w:shd w:val="clear" w:color="auto" w:fill="00FFFF"/>
          </w:tcPr>
          <w:p w14:paraId="4DE14038" w14:textId="77777777" w:rsidR="005F0F5A" w:rsidRDefault="005F0F5A" w:rsidP="00763A5C">
            <w:r>
              <w:t>Object</w:t>
            </w:r>
          </w:p>
        </w:tc>
        <w:tc>
          <w:tcPr>
            <w:tcW w:w="2654" w:type="dxa"/>
            <w:shd w:val="clear" w:color="auto" w:fill="00FFFF"/>
          </w:tcPr>
          <w:p w14:paraId="5569744B" w14:textId="77777777" w:rsidR="005F0F5A" w:rsidRDefault="005F0F5A" w:rsidP="00763A5C">
            <w:r>
              <w:t>Property</w:t>
            </w:r>
          </w:p>
        </w:tc>
        <w:tc>
          <w:tcPr>
            <w:tcW w:w="4207" w:type="dxa"/>
            <w:shd w:val="clear" w:color="auto" w:fill="00FFFF"/>
          </w:tcPr>
          <w:p w14:paraId="499F33D1" w14:textId="77777777" w:rsidR="005F0F5A" w:rsidRDefault="005F0F5A" w:rsidP="00763A5C">
            <w:r>
              <w:t>Value</w:t>
            </w:r>
          </w:p>
        </w:tc>
      </w:tr>
      <w:tr w:rsidR="005F0F5A" w14:paraId="45615651" w14:textId="77777777" w:rsidTr="00763A5C">
        <w:tc>
          <w:tcPr>
            <w:tcW w:w="2489" w:type="dxa"/>
            <w:vMerge w:val="restart"/>
          </w:tcPr>
          <w:p w14:paraId="6D350FC0" w14:textId="77777777" w:rsidR="005F0F5A" w:rsidRDefault="005F0F5A" w:rsidP="00763A5C">
            <w:r>
              <w:t>Resource</w:t>
            </w:r>
          </w:p>
        </w:tc>
        <w:tc>
          <w:tcPr>
            <w:tcW w:w="2654" w:type="dxa"/>
          </w:tcPr>
          <w:p w14:paraId="27AA2F5D" w14:textId="77777777" w:rsidR="005F0F5A" w:rsidRDefault="005F0F5A" w:rsidP="00763A5C">
            <w:r>
              <w:t>subClassOf</w:t>
            </w:r>
          </w:p>
        </w:tc>
        <w:tc>
          <w:tcPr>
            <w:tcW w:w="4207" w:type="dxa"/>
          </w:tcPr>
          <w:p w14:paraId="46E7CAF1" w14:textId="77777777" w:rsidR="005F0F5A" w:rsidRDefault="005F0F5A" w:rsidP="00763A5C">
            <w:r>
              <w:t>change:Manifestation</w:t>
            </w:r>
          </w:p>
        </w:tc>
      </w:tr>
      <w:tr w:rsidR="005F0F5A" w14:paraId="1E830736" w14:textId="77777777" w:rsidTr="00763A5C">
        <w:tc>
          <w:tcPr>
            <w:tcW w:w="2489" w:type="dxa"/>
            <w:vMerge/>
          </w:tcPr>
          <w:p w14:paraId="4239484D" w14:textId="77777777" w:rsidR="005F0F5A" w:rsidRDefault="005F0F5A" w:rsidP="00763A5C"/>
        </w:tc>
        <w:tc>
          <w:tcPr>
            <w:tcW w:w="2654" w:type="dxa"/>
          </w:tcPr>
          <w:p w14:paraId="2A979AE0" w14:textId="77777777" w:rsidR="005F0F5A" w:rsidRDefault="005F0F5A" w:rsidP="00763A5C">
            <w:pPr>
              <w:tabs>
                <w:tab w:val="right" w:pos="2348"/>
              </w:tabs>
            </w:pPr>
            <w:r>
              <w:t>change:existsAt</w:t>
            </w:r>
          </w:p>
        </w:tc>
        <w:tc>
          <w:tcPr>
            <w:tcW w:w="4207" w:type="dxa"/>
          </w:tcPr>
          <w:p w14:paraId="151D423E" w14:textId="77777777" w:rsidR="005F0F5A" w:rsidRDefault="005F0F5A" w:rsidP="00763A5C">
            <w:r>
              <w:t>exactly 1 TemporalEntity</w:t>
            </w:r>
            <w:r>
              <w:tab/>
            </w:r>
          </w:p>
        </w:tc>
      </w:tr>
      <w:tr w:rsidR="005F0F5A" w14:paraId="7C938EAD" w14:textId="77777777" w:rsidTr="00763A5C">
        <w:tc>
          <w:tcPr>
            <w:tcW w:w="2489" w:type="dxa"/>
            <w:vMerge/>
          </w:tcPr>
          <w:p w14:paraId="23B86F6C" w14:textId="77777777" w:rsidR="005F0F5A" w:rsidRDefault="005F0F5A" w:rsidP="00763A5C"/>
        </w:tc>
        <w:tc>
          <w:tcPr>
            <w:tcW w:w="2654" w:type="dxa"/>
          </w:tcPr>
          <w:p w14:paraId="75973CAD" w14:textId="77777777" w:rsidR="005F0F5A" w:rsidRDefault="005F0F5A" w:rsidP="00763A5C">
            <w:r>
              <w:t>spatial_loc:hasLocation</w:t>
            </w:r>
          </w:p>
        </w:tc>
        <w:tc>
          <w:tcPr>
            <w:tcW w:w="4207" w:type="dxa"/>
          </w:tcPr>
          <w:p w14:paraId="45FFACC3" w14:textId="77777777" w:rsidR="005F0F5A" w:rsidRDefault="005F0F5A" w:rsidP="00763A5C">
            <w:r>
              <w:t>only spatial_loc:SpatialFeature</w:t>
            </w:r>
          </w:p>
        </w:tc>
      </w:tr>
      <w:tr w:rsidR="005F0F5A" w14:paraId="0C80A0B0" w14:textId="77777777" w:rsidTr="00763A5C">
        <w:tc>
          <w:tcPr>
            <w:tcW w:w="2489" w:type="dxa"/>
            <w:vMerge/>
          </w:tcPr>
          <w:p w14:paraId="43D57AE2" w14:textId="77777777" w:rsidR="005F0F5A" w:rsidRDefault="005F0F5A" w:rsidP="00763A5C"/>
        </w:tc>
        <w:tc>
          <w:tcPr>
            <w:tcW w:w="2654" w:type="dxa"/>
          </w:tcPr>
          <w:p w14:paraId="6FD809A3" w14:textId="77777777" w:rsidR="005F0F5A" w:rsidRDefault="005F0F5A" w:rsidP="00763A5C">
            <w:r>
              <w:t>hasCapacity</w:t>
            </w:r>
          </w:p>
        </w:tc>
        <w:tc>
          <w:tcPr>
            <w:tcW w:w="4207" w:type="dxa"/>
          </w:tcPr>
          <w:p w14:paraId="4DF6B4BD" w14:textId="77777777" w:rsidR="005F0F5A" w:rsidRDefault="005F0F5A" w:rsidP="00763A5C">
            <w:r>
              <w:t>only om:CapacitySize</w:t>
            </w:r>
          </w:p>
        </w:tc>
      </w:tr>
      <w:tr w:rsidR="005F0F5A" w14:paraId="77237EE6" w14:textId="77777777" w:rsidTr="00763A5C">
        <w:tc>
          <w:tcPr>
            <w:tcW w:w="2489" w:type="dxa"/>
            <w:vMerge/>
          </w:tcPr>
          <w:p w14:paraId="3DA1343D" w14:textId="77777777" w:rsidR="005F0F5A" w:rsidRDefault="005F0F5A" w:rsidP="00763A5C"/>
        </w:tc>
        <w:tc>
          <w:tcPr>
            <w:tcW w:w="2654" w:type="dxa"/>
          </w:tcPr>
          <w:p w14:paraId="6C5DD9C1" w14:textId="77777777" w:rsidR="005F0F5A" w:rsidRDefault="005F0F5A" w:rsidP="00763A5C">
            <w:r>
              <w:t>capacityInUse</w:t>
            </w:r>
          </w:p>
        </w:tc>
        <w:tc>
          <w:tcPr>
            <w:tcW w:w="4207" w:type="dxa"/>
          </w:tcPr>
          <w:p w14:paraId="6777B9E5" w14:textId="77777777" w:rsidR="005F0F5A" w:rsidRDefault="005F0F5A" w:rsidP="00763A5C">
            <w:r>
              <w:t>only om:CapacitySize</w:t>
            </w:r>
          </w:p>
        </w:tc>
      </w:tr>
      <w:tr w:rsidR="005F0F5A" w14:paraId="6C405D09" w14:textId="77777777" w:rsidTr="00763A5C">
        <w:tc>
          <w:tcPr>
            <w:tcW w:w="2489" w:type="dxa"/>
            <w:vMerge/>
          </w:tcPr>
          <w:p w14:paraId="27C82F4C" w14:textId="77777777" w:rsidR="005F0F5A" w:rsidRDefault="005F0F5A" w:rsidP="00763A5C"/>
        </w:tc>
        <w:tc>
          <w:tcPr>
            <w:tcW w:w="2654" w:type="dxa"/>
          </w:tcPr>
          <w:p w14:paraId="45CB4642" w14:textId="77777777" w:rsidR="005F0F5A" w:rsidRDefault="005F0F5A" w:rsidP="00763A5C">
            <w:r>
              <w:t>activity:participatesIn</w:t>
            </w:r>
          </w:p>
        </w:tc>
        <w:tc>
          <w:tcPr>
            <w:tcW w:w="4207" w:type="dxa"/>
          </w:tcPr>
          <w:p w14:paraId="22532F0A" w14:textId="77777777" w:rsidR="005F0F5A" w:rsidRDefault="005F0F5A" w:rsidP="00763A5C">
            <w:r>
              <w:t>min 1 activity:Activity</w:t>
            </w:r>
          </w:p>
        </w:tc>
      </w:tr>
      <w:tr w:rsidR="005F0F5A" w14:paraId="3AC71E6B" w14:textId="77777777" w:rsidTr="00763A5C">
        <w:tc>
          <w:tcPr>
            <w:tcW w:w="2489" w:type="dxa"/>
            <w:vMerge/>
          </w:tcPr>
          <w:p w14:paraId="7C3E0A44" w14:textId="77777777" w:rsidR="005F0F5A" w:rsidRDefault="005F0F5A" w:rsidP="00763A5C"/>
        </w:tc>
        <w:tc>
          <w:tcPr>
            <w:tcW w:w="2654" w:type="dxa"/>
          </w:tcPr>
          <w:p w14:paraId="731CD766" w14:textId="77777777" w:rsidR="005F0F5A" w:rsidRDefault="005F0F5A" w:rsidP="00763A5C">
            <w:r>
              <w:t>usedInOccurrence</w:t>
            </w:r>
          </w:p>
        </w:tc>
        <w:tc>
          <w:tcPr>
            <w:tcW w:w="4207" w:type="dxa"/>
          </w:tcPr>
          <w:p w14:paraId="34805845" w14:textId="77777777" w:rsidR="005F0F5A" w:rsidRDefault="005F0F5A" w:rsidP="00763A5C">
            <w:r>
              <w:t>only  activity:Activity</w:t>
            </w:r>
          </w:p>
        </w:tc>
      </w:tr>
      <w:tr w:rsidR="005F0F5A" w14:paraId="6F6C4471" w14:textId="77777777" w:rsidTr="00763A5C">
        <w:tc>
          <w:tcPr>
            <w:tcW w:w="2489" w:type="dxa"/>
            <w:vMerge/>
          </w:tcPr>
          <w:p w14:paraId="03E6B010" w14:textId="77777777" w:rsidR="005F0F5A" w:rsidRDefault="005F0F5A" w:rsidP="00763A5C"/>
        </w:tc>
        <w:tc>
          <w:tcPr>
            <w:tcW w:w="2654" w:type="dxa"/>
          </w:tcPr>
          <w:p w14:paraId="43FD0A56" w14:textId="77777777" w:rsidR="005F0F5A" w:rsidRDefault="005F0F5A" w:rsidP="00763A5C">
            <w:r>
              <w:t>consumedInOccurrence</w:t>
            </w:r>
          </w:p>
        </w:tc>
        <w:tc>
          <w:tcPr>
            <w:tcW w:w="4207" w:type="dxa"/>
          </w:tcPr>
          <w:p w14:paraId="5D826BBE" w14:textId="77777777" w:rsidR="005F0F5A" w:rsidRDefault="005F0F5A" w:rsidP="00763A5C">
            <w:r>
              <w:t>only  activity:Activity</w:t>
            </w:r>
          </w:p>
        </w:tc>
      </w:tr>
      <w:tr w:rsidR="005F0F5A" w14:paraId="4A36666A" w14:textId="77777777" w:rsidTr="00763A5C">
        <w:tc>
          <w:tcPr>
            <w:tcW w:w="2489" w:type="dxa"/>
            <w:vMerge w:val="restart"/>
          </w:tcPr>
          <w:p w14:paraId="278A9CE3" w14:textId="77777777" w:rsidR="005F0F5A" w:rsidRDefault="005F0F5A" w:rsidP="00763A5C">
            <w:r>
              <w:t>DivisibleResource</w:t>
            </w:r>
          </w:p>
        </w:tc>
        <w:tc>
          <w:tcPr>
            <w:tcW w:w="2654" w:type="dxa"/>
          </w:tcPr>
          <w:p w14:paraId="0BB1716E" w14:textId="77777777" w:rsidR="005F0F5A" w:rsidRDefault="005F0F5A" w:rsidP="00763A5C">
            <w:r>
              <w:t>subClassOf</w:t>
            </w:r>
          </w:p>
        </w:tc>
        <w:tc>
          <w:tcPr>
            <w:tcW w:w="4207" w:type="dxa"/>
          </w:tcPr>
          <w:p w14:paraId="31594EF2" w14:textId="77777777" w:rsidR="005F0F5A" w:rsidRDefault="005F0F5A" w:rsidP="00763A5C">
            <w:r>
              <w:t>Resource</w:t>
            </w:r>
          </w:p>
        </w:tc>
      </w:tr>
      <w:tr w:rsidR="005F0F5A" w14:paraId="7425B695" w14:textId="77777777" w:rsidTr="00763A5C">
        <w:tc>
          <w:tcPr>
            <w:tcW w:w="2489" w:type="dxa"/>
            <w:vMerge/>
          </w:tcPr>
          <w:p w14:paraId="2403DBCF" w14:textId="77777777" w:rsidR="005F0F5A" w:rsidRDefault="005F0F5A" w:rsidP="00763A5C"/>
        </w:tc>
        <w:tc>
          <w:tcPr>
            <w:tcW w:w="2654" w:type="dxa"/>
          </w:tcPr>
          <w:p w14:paraId="43144BDF" w14:textId="77777777" w:rsidR="005F0F5A" w:rsidRDefault="005F0F5A" w:rsidP="00763A5C">
            <w:r>
              <w:t>disjointWith</w:t>
            </w:r>
          </w:p>
        </w:tc>
        <w:tc>
          <w:tcPr>
            <w:tcW w:w="4207" w:type="dxa"/>
          </w:tcPr>
          <w:p w14:paraId="7CAF8246" w14:textId="77777777" w:rsidR="005F0F5A" w:rsidRDefault="005F0F5A" w:rsidP="00763A5C">
            <w:r>
              <w:t>NonDivisibleResource</w:t>
            </w:r>
          </w:p>
        </w:tc>
      </w:tr>
      <w:tr w:rsidR="005F0F5A" w14:paraId="2A085AE3" w14:textId="77777777" w:rsidTr="00763A5C">
        <w:tc>
          <w:tcPr>
            <w:tcW w:w="2489" w:type="dxa"/>
            <w:vMerge/>
          </w:tcPr>
          <w:p w14:paraId="65DA5568" w14:textId="77777777" w:rsidR="005F0F5A" w:rsidRDefault="005F0F5A" w:rsidP="00763A5C"/>
        </w:tc>
        <w:tc>
          <w:tcPr>
            <w:tcW w:w="2654" w:type="dxa"/>
          </w:tcPr>
          <w:p w14:paraId="040B6A8D" w14:textId="77777777" w:rsidR="005F0F5A" w:rsidRDefault="005F0F5A" w:rsidP="00763A5C">
            <w:r>
              <w:t>hasAvailableCapacity</w:t>
            </w:r>
          </w:p>
        </w:tc>
        <w:tc>
          <w:tcPr>
            <w:tcW w:w="4207" w:type="dxa"/>
          </w:tcPr>
          <w:p w14:paraId="450348B0" w14:textId="77777777" w:rsidR="005F0F5A" w:rsidRDefault="005F0F5A" w:rsidP="00763A5C">
            <w:r>
              <w:t>only om:CapacitySize</w:t>
            </w:r>
          </w:p>
        </w:tc>
      </w:tr>
      <w:tr w:rsidR="005F0F5A" w14:paraId="3315CD37" w14:textId="77777777" w:rsidTr="00763A5C">
        <w:tc>
          <w:tcPr>
            <w:tcW w:w="2489" w:type="dxa"/>
            <w:vMerge w:val="restart"/>
          </w:tcPr>
          <w:p w14:paraId="1D936CDD" w14:textId="77777777" w:rsidR="005F0F5A" w:rsidRDefault="005F0F5A" w:rsidP="00763A5C">
            <w:r>
              <w:t>NonDivisibleResource</w:t>
            </w:r>
          </w:p>
        </w:tc>
        <w:tc>
          <w:tcPr>
            <w:tcW w:w="2654" w:type="dxa"/>
          </w:tcPr>
          <w:p w14:paraId="3BC42F2E" w14:textId="77777777" w:rsidR="005F0F5A" w:rsidRDefault="005F0F5A" w:rsidP="00763A5C">
            <w:r>
              <w:t>subClassOf</w:t>
            </w:r>
          </w:p>
        </w:tc>
        <w:tc>
          <w:tcPr>
            <w:tcW w:w="4207" w:type="dxa"/>
          </w:tcPr>
          <w:p w14:paraId="7052C9D4" w14:textId="77777777" w:rsidR="005F0F5A" w:rsidRDefault="005F0F5A" w:rsidP="00763A5C">
            <w:r>
              <w:t>Resource</w:t>
            </w:r>
          </w:p>
        </w:tc>
      </w:tr>
      <w:tr w:rsidR="005F0F5A" w14:paraId="48E8E561" w14:textId="77777777" w:rsidTr="00763A5C">
        <w:tc>
          <w:tcPr>
            <w:tcW w:w="2489" w:type="dxa"/>
            <w:vMerge/>
          </w:tcPr>
          <w:p w14:paraId="666E92EA" w14:textId="77777777" w:rsidR="005F0F5A" w:rsidRDefault="005F0F5A" w:rsidP="00763A5C"/>
        </w:tc>
        <w:tc>
          <w:tcPr>
            <w:tcW w:w="2654" w:type="dxa"/>
          </w:tcPr>
          <w:p w14:paraId="3B071657" w14:textId="77777777" w:rsidR="005F0F5A" w:rsidRDefault="005F0F5A" w:rsidP="00763A5C">
            <w:r>
              <w:t>disjointWith</w:t>
            </w:r>
          </w:p>
        </w:tc>
        <w:tc>
          <w:tcPr>
            <w:tcW w:w="4207" w:type="dxa"/>
          </w:tcPr>
          <w:p w14:paraId="19F0E0B3" w14:textId="77777777" w:rsidR="005F0F5A" w:rsidRDefault="005F0F5A" w:rsidP="00763A5C">
            <w:r>
              <w:t>DivisibleResource</w:t>
            </w:r>
          </w:p>
        </w:tc>
      </w:tr>
      <w:tr w:rsidR="005F0F5A" w14:paraId="2069C67B" w14:textId="77777777" w:rsidTr="00763A5C">
        <w:tc>
          <w:tcPr>
            <w:tcW w:w="2489" w:type="dxa"/>
            <w:vMerge/>
          </w:tcPr>
          <w:p w14:paraId="29B4967A" w14:textId="77777777" w:rsidR="005F0F5A" w:rsidRDefault="005F0F5A" w:rsidP="00763A5C"/>
        </w:tc>
        <w:tc>
          <w:tcPr>
            <w:tcW w:w="2654" w:type="dxa"/>
          </w:tcPr>
          <w:p w14:paraId="0FFD90CD" w14:textId="77777777" w:rsidR="005F0F5A" w:rsidRDefault="005F0F5A" w:rsidP="00763A5C">
            <w:r>
              <w:t>usedBy</w:t>
            </w:r>
          </w:p>
        </w:tc>
        <w:tc>
          <w:tcPr>
            <w:tcW w:w="4207" w:type="dxa"/>
          </w:tcPr>
          <w:p w14:paraId="0DA8D115" w14:textId="77777777" w:rsidR="005F0F5A" w:rsidRDefault="005F0F5A" w:rsidP="00763A5C">
            <w:r>
              <w:t>exactly 1 activity:Activity</w:t>
            </w:r>
          </w:p>
        </w:tc>
      </w:tr>
    </w:tbl>
    <w:p w14:paraId="5CA81886" w14:textId="77777777" w:rsidR="005F0F5A" w:rsidRPr="00B243BC" w:rsidRDefault="005F0F5A" w:rsidP="00040F7C">
      <w:pPr>
        <w:pStyle w:val="Heading4"/>
      </w:pPr>
      <w:r>
        <w:t>An Example</w:t>
      </w:r>
    </w:p>
    <w:p w14:paraId="37C1C324" w14:textId="1D2B91C7" w:rsidR="005F0F5A" w:rsidRDefault="005F0F5A" w:rsidP="005F0F5A">
      <w:r>
        <w:t>C</w:t>
      </w:r>
      <w:r w:rsidRPr="001A05D2">
        <w:t xml:space="preserve">onsider </w:t>
      </w:r>
      <w:r>
        <w:t xml:space="preserve">the representation of </w:t>
      </w:r>
      <w:r w:rsidRPr="001A05D2">
        <w:t xml:space="preserve">a vehicle </w:t>
      </w:r>
      <w:r>
        <w:t xml:space="preserve">as an example. A Vehicle might be </w:t>
      </w:r>
      <w:r w:rsidRPr="001A05D2">
        <w:t xml:space="preserve">used as a non-divisible resource for transportation, and then later as a divisible resource for </w:t>
      </w:r>
      <w:r>
        <w:t>some metal recycling process. W</w:t>
      </w:r>
      <w:r w:rsidRPr="001A05D2">
        <w:t>hile these examples might refer to the same car over the span of its lifetime, each one in fact refers to a different manifestation of the car, and hence a different resource. The resources differ in their divisibility because each one is defined with respect to a different activity (e.g. travel, versus metal recycling).</w:t>
      </w:r>
      <w:r>
        <w:t xml:space="preserve"> </w:t>
      </w:r>
      <w:r w:rsidRPr="001A05D2">
        <w:t>A divisible resource may be used by or consumed by more than one activity, whereas a non-divisible resource may only be used by one activity (i.e. the object may only be used by one activity at a time).</w:t>
      </w:r>
      <w:r>
        <w:t xml:space="preserve"> This example is illustrated in </w:t>
      </w:r>
      <w:r>
        <w:fldChar w:fldCharType="begin"/>
      </w:r>
      <w:r>
        <w:instrText xml:space="preserve"> REF _Ref13048704 \h </w:instrText>
      </w:r>
      <w:r>
        <w:fldChar w:fldCharType="separate"/>
      </w:r>
      <w:r w:rsidR="005702D6">
        <w:t xml:space="preserve">Figure </w:t>
      </w:r>
      <w:r w:rsidR="005702D6">
        <w:rPr>
          <w:noProof/>
        </w:rPr>
        <w:t>11</w:t>
      </w:r>
      <w:r>
        <w:fldChar w:fldCharType="end"/>
      </w:r>
    </w:p>
    <w:p w14:paraId="1F681C97" w14:textId="77777777" w:rsidR="005F0F5A" w:rsidRDefault="005F0F5A" w:rsidP="005F0F5A">
      <w:pPr>
        <w:keepNext/>
      </w:pPr>
      <w:r w:rsidRPr="00EF5A74">
        <w:rPr>
          <w:noProof/>
        </w:rPr>
        <w:lastRenderedPageBreak/>
        <w:drawing>
          <wp:inline distT="0" distB="0" distL="0" distR="0" wp14:anchorId="1E8C11A8" wp14:editId="7E8E2362">
            <wp:extent cx="5943600" cy="35788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578860"/>
                    </a:xfrm>
                    <a:prstGeom prst="rect">
                      <a:avLst/>
                    </a:prstGeom>
                  </pic:spPr>
                </pic:pic>
              </a:graphicData>
            </a:graphic>
          </wp:inline>
        </w:drawing>
      </w:r>
    </w:p>
    <w:p w14:paraId="781D7E88" w14:textId="6DD680D2" w:rsidR="005F0F5A" w:rsidRPr="004B447F" w:rsidRDefault="005F0F5A" w:rsidP="005F0F5A">
      <w:pPr>
        <w:pStyle w:val="Caption"/>
        <w:spacing w:after="120"/>
      </w:pPr>
      <w:bookmarkStart w:id="104" w:name="_Ref13048704"/>
      <w:r>
        <w:t xml:space="preserve">Figure </w:t>
      </w:r>
      <w:r w:rsidR="0043363D">
        <w:fldChar w:fldCharType="begin"/>
      </w:r>
      <w:r w:rsidR="0043363D">
        <w:instrText xml:space="preserve"> SEQ Figure \* ARABIC </w:instrText>
      </w:r>
      <w:r w:rsidR="0043363D">
        <w:fldChar w:fldCharType="separate"/>
      </w:r>
      <w:r w:rsidR="000501AD">
        <w:rPr>
          <w:noProof/>
        </w:rPr>
        <w:t>11</w:t>
      </w:r>
      <w:r w:rsidR="0043363D">
        <w:rPr>
          <w:noProof/>
        </w:rPr>
        <w:fldChar w:fldCharType="end"/>
      </w:r>
      <w:bookmarkEnd w:id="104"/>
      <w:r>
        <w:t>: Example use of the Resource Ontology</w:t>
      </w:r>
    </w:p>
    <w:p w14:paraId="7C087E7C" w14:textId="51A08C6F" w:rsidR="00AB25B7" w:rsidRDefault="005F0F5A" w:rsidP="005F0F5A">
      <w:pPr>
        <w:pStyle w:val="Heading4"/>
      </w:pPr>
      <w:r>
        <w:t>Future Work</w:t>
      </w:r>
    </w:p>
    <w:p w14:paraId="17384DC0" w14:textId="78D3FFF4" w:rsidR="005F0F5A" w:rsidRDefault="009420ED" w:rsidP="005F0F5A">
      <w:pPr>
        <w:rPr>
          <w:lang w:val="en-US" w:bidi="en-US"/>
        </w:rPr>
      </w:pPr>
      <w:r>
        <w:rPr>
          <w:lang w:val="en-US" w:bidi="en-US"/>
        </w:rPr>
        <w:t>The current representation is very general and simplistic. Future versions will likely need to expand on the types of resources as well as their relationship between activities.</w:t>
      </w:r>
    </w:p>
    <w:p w14:paraId="780F31BE" w14:textId="77777777" w:rsidR="009420ED" w:rsidRPr="005F0F5A" w:rsidRDefault="009420ED" w:rsidP="005F0F5A">
      <w:pPr>
        <w:rPr>
          <w:lang w:val="en-US" w:bidi="en-US"/>
        </w:rPr>
      </w:pPr>
    </w:p>
    <w:p w14:paraId="6CE95C5F" w14:textId="77777777" w:rsidR="00DA41F3" w:rsidRPr="00FA36DF" w:rsidRDefault="00DA41F3" w:rsidP="00DA41F3">
      <w:pPr>
        <w:rPr>
          <w:b/>
        </w:rPr>
      </w:pPr>
      <w:r w:rsidRPr="00FA36DF">
        <w:rPr>
          <w:b/>
        </w:rPr>
        <w:t>Reused Ontologies:</w:t>
      </w:r>
    </w:p>
    <w:p w14:paraId="4F899622" w14:textId="0A757F64" w:rsidR="00DA41F3" w:rsidRDefault="00DA41F3" w:rsidP="009E4A69">
      <w:pPr>
        <w:pStyle w:val="ListParagraph"/>
      </w:pPr>
      <w:r>
        <w:t>iCity</w:t>
      </w:r>
      <w:r w:rsidR="009420ED">
        <w:t xml:space="preserve"> </w:t>
      </w:r>
      <w:r>
        <w:t>Activity</w:t>
      </w:r>
      <w:r w:rsidR="009420ED">
        <w:t xml:space="preserve"> Ontology</w:t>
      </w:r>
    </w:p>
    <w:p w14:paraId="6C51664C" w14:textId="4CC09172" w:rsidR="00896202" w:rsidRDefault="008B5CC9" w:rsidP="00896202">
      <w:pPr>
        <w:pStyle w:val="Heading3"/>
      </w:pPr>
      <w:bookmarkStart w:id="105" w:name="_Toc35260252"/>
      <w:r>
        <w:t>Part</w:t>
      </w:r>
      <w:r w:rsidR="00034B8F">
        <w:t>hood</w:t>
      </w:r>
      <w:r w:rsidR="00896202" w:rsidRPr="00BB05EE">
        <w:t xml:space="preserve"> Ontology</w:t>
      </w:r>
      <w:bookmarkEnd w:id="105"/>
    </w:p>
    <w:p w14:paraId="09CE6A8C" w14:textId="68F83258" w:rsidR="00D479C9" w:rsidRPr="00D479C9" w:rsidRDefault="0089518D" w:rsidP="00D479C9">
      <w:pPr>
        <w:rPr>
          <w:i/>
        </w:rPr>
      </w:pPr>
      <w:r>
        <w:rPr>
          <w:i/>
        </w:rPr>
        <w:t>http://ontology.eil.utoronto.ca/icity/</w:t>
      </w:r>
      <w:r w:rsidR="00D479C9">
        <w:rPr>
          <w:i/>
        </w:rPr>
        <w:t>Mereology</w:t>
      </w:r>
      <w:r w:rsidR="00AC0B4C">
        <w:rPr>
          <w:i/>
        </w:rPr>
        <w:t>.owl</w:t>
      </w:r>
    </w:p>
    <w:p w14:paraId="060B4A5F" w14:textId="2DADE976" w:rsidR="008A7BC9" w:rsidRPr="004B447F" w:rsidRDefault="008A7BC9" w:rsidP="008A7BC9">
      <w:r>
        <w:t xml:space="preserve">Notions of parthood are ubiquitous in and beyond the transportation domain. While sometimes conflated, there are clear distinctions which can be made between different types of parthood and similar relations. The </w:t>
      </w:r>
      <w:r w:rsidR="00034B8F">
        <w:t>partho</w:t>
      </w:r>
      <w:r w:rsidR="000B2D6B">
        <w:t>o</w:t>
      </w:r>
      <w:r w:rsidR="00034B8F">
        <w:t>d</w:t>
      </w:r>
      <w:r>
        <w:t xml:space="preserve"> ontology goes beyond classical mereology and </w:t>
      </w:r>
      <w:r w:rsidR="00667138">
        <w:t xml:space="preserve">is intended to capture any generic part-whole relations of interest; thus far, the ontology focuses on the part-of, contained-in, and component-of relations, attempting to make the distinctions between them </w:t>
      </w:r>
      <w:r w:rsidR="00667138">
        <w:lastRenderedPageBreak/>
        <w:t>explicit.</w:t>
      </w:r>
      <w:r>
        <w:t xml:space="preserve"> These distinctions may be best explained with the use of examples. An item may be </w:t>
      </w:r>
      <w:r>
        <w:rPr>
          <w:i/>
        </w:rPr>
        <w:t>contained in</w:t>
      </w:r>
      <w:r>
        <w:t xml:space="preserve"> my car, but that does not make it a </w:t>
      </w:r>
      <w:r>
        <w:rPr>
          <w:i/>
        </w:rPr>
        <w:t xml:space="preserve">component of </w:t>
      </w:r>
      <w:r>
        <w:t xml:space="preserve">my car. For example, we may wish to describe passengers or cargo being </w:t>
      </w:r>
      <w:r>
        <w:rPr>
          <w:i/>
        </w:rPr>
        <w:t xml:space="preserve">contained in </w:t>
      </w:r>
      <w:r>
        <w:t xml:space="preserve">a vehicle, but this relation must be distinguished from the parts and components that make up a vehicle. Similarly, the front of my car is intuitively a part of my car, but not a component of my car. While we may define components of a vehicle, different zone systems (wards, postal codes) are not components, but proper parts of larger areas. </w:t>
      </w:r>
    </w:p>
    <w:p w14:paraId="7A30E2D8" w14:textId="77777777" w:rsidR="008A7BC9" w:rsidRPr="008A7BC9" w:rsidRDefault="008A7BC9" w:rsidP="008A7BC9">
      <w:pPr>
        <w:pStyle w:val="Heading4"/>
      </w:pPr>
      <w:r w:rsidRPr="008A7BC9">
        <w:t>The Ontology</w:t>
      </w:r>
    </w:p>
    <w:p w14:paraId="407B6B7C" w14:textId="0FCF765E" w:rsidR="008A7BC9" w:rsidRDefault="008A7BC9" w:rsidP="008A7BC9">
      <w:r>
        <w:t xml:space="preserve">The </w:t>
      </w:r>
      <w:r w:rsidR="00034B8F">
        <w:t>Parthood</w:t>
      </w:r>
      <w:r>
        <w:t xml:space="preserve"> Ontology introduces the following different relations as object properties: proper-part-of, component-of, and contained-in. A more detailed analysis reveals clear, ontological distinctions between each of these relations that may formalized clearly with a set of first-order logic axioms. This analysis, presented in </w:t>
      </w:r>
      <w:r>
        <w:fldChar w:fldCharType="begin"/>
      </w:r>
      <w:r w:rsidR="001608B3">
        <w:instrText xml:space="preserve"> ADDIN EN.CITE &lt;EndNote&gt;&lt;Cite&gt;&lt;Author&gt;Bittner&lt;/Author&gt;&lt;Year&gt;2005&lt;/Year&gt;&lt;IDText&gt;Computational ontologies of parthood, componenthood, and containment&lt;/IDText&gt;&lt;DisplayText&gt;[25]&lt;/DisplayText&gt;&lt;record&gt;&lt;isbn&gt;1045-0823&lt;/isbn&gt;&lt;titles&gt;&lt;title&gt;Computational ontologies of parthood, componenthood, and containment&lt;/title&gt;&lt;secondary-title&gt;International Joint Conference on Artificial Intelligence&lt;/secondary-title&gt;&lt;/titles&gt;&lt;pages&gt;382&lt;/pages&gt;&lt;contributors&gt;&lt;authors&gt;&lt;author&gt;Bittner, Thomas&lt;/author&gt;&lt;author&gt;Donnelly, Maureen&lt;/author&gt;&lt;/authors&gt;&lt;/contributors&gt;&lt;added-date format="utc"&gt;1563201819&lt;/added-date&gt;&lt;ref-type name="Conference Proceeding"&gt;10&lt;/ref-type&gt;&lt;dates&gt;&lt;year&gt;2005&lt;/year&gt;&lt;/dates&gt;&lt;rec-number&gt;20&lt;/rec-number&gt;&lt;publisher&gt;Citeseer&lt;/publisher&gt;&lt;last-updated-date format="utc"&gt;1563201819&lt;/last-updated-date&gt;&lt;volume&gt;19&lt;/volume&gt;&lt;/record&gt;&lt;/Cite&gt;&lt;/EndNote&gt;</w:instrText>
      </w:r>
      <w:r>
        <w:fldChar w:fldCharType="separate"/>
      </w:r>
      <w:r w:rsidR="001608B3">
        <w:rPr>
          <w:noProof/>
        </w:rPr>
        <w:t>[25]</w:t>
      </w:r>
      <w:r>
        <w:fldChar w:fldCharType="end"/>
      </w:r>
      <w:r>
        <w:t xml:space="preserve"> also identifies the expressive limitations of OWL, which prevent a complete representation of this semantics, and discussed the various possible approximations. It is important to consider what should be captured, and what distinctions should be made in the introduction of properties, in contrast with what is actually expressible in the logic. Since we cannot completely capture the required semantics in OWL, some trade-off(s) is required for any partial specification, (e.g. OWL only allows the specification of transitivity for simple object properties).</w:t>
      </w:r>
    </w:p>
    <w:p w14:paraId="59D746FE" w14:textId="2D2656DF" w:rsidR="008A7BC9" w:rsidRDefault="008A7BC9" w:rsidP="008A7BC9">
      <w:r>
        <w:t xml:space="preserve">The difficulty with such an approximation is that the resulting theory defines a semantics for something else entirely. Inherently, some semantics are omitted, which may not be required for one application but may be important for another. For example, if transitivity is a key aspect of some required reasoning, then perhaps a parthood relation would be defined as transitive, and some omissions would be made with respect to the formalization other restrictions (e.g. cardinality) that should be applied to the parthood relation. Certainly, the use of approximations will be required in some cases, for example in order to support some desired reasoning problems. However, precisely which axiomatization is most suitable will vary between different usage scenarios. The </w:t>
      </w:r>
      <w:r w:rsidR="00034B8F">
        <w:t>Parthood</w:t>
      </w:r>
      <w:r>
        <w:t xml:space="preserve"> Ontology</w:t>
      </w:r>
      <w:r w:rsidRPr="00BF62DB">
        <w:t xml:space="preserve"> </w:t>
      </w:r>
      <w:r>
        <w:t xml:space="preserve">therefore </w:t>
      </w:r>
      <w:r w:rsidRPr="00BF62DB">
        <w:t>omit</w:t>
      </w:r>
      <w:r>
        <w:t>s</w:t>
      </w:r>
      <w:r w:rsidRPr="00BF62DB">
        <w:t xml:space="preserve"> a detailed, partial axiomatization in favour of an under-axiomatized specification of the key relations, in order to avoid </w:t>
      </w:r>
      <w:r>
        <w:t>prescribing</w:t>
      </w:r>
      <w:r w:rsidRPr="00BF62DB">
        <w:t xml:space="preserve"> one </w:t>
      </w:r>
      <w:r>
        <w:t>trade-</w:t>
      </w:r>
      <w:r>
        <w:lastRenderedPageBreak/>
        <w:t>off</w:t>
      </w:r>
      <w:r w:rsidRPr="00BF62DB">
        <w:t xml:space="preserve"> over another. </w:t>
      </w:r>
      <w:r>
        <w:t>This leaves the</w:t>
      </w:r>
      <w:r w:rsidRPr="00BF62DB">
        <w:t xml:space="preserve"> commitment open-ended and variable </w:t>
      </w:r>
      <w:r>
        <w:t>to suit individual applications’ needs</w:t>
      </w:r>
      <w:r w:rsidRPr="00BF62DB">
        <w:t>.</w:t>
      </w:r>
      <w:r>
        <w:t xml:space="preserve"> The key properties are summarized in </w:t>
      </w:r>
      <w:r>
        <w:fldChar w:fldCharType="begin"/>
      </w:r>
      <w:r>
        <w:instrText xml:space="preserve"> REF _Ref13049603 \h </w:instrText>
      </w:r>
      <w:r>
        <w:fldChar w:fldCharType="separate"/>
      </w:r>
      <w:r w:rsidR="005702D6">
        <w:t xml:space="preserve">Table </w:t>
      </w:r>
      <w:r w:rsidR="005702D6">
        <w:rPr>
          <w:noProof/>
        </w:rPr>
        <w:t>8</w:t>
      </w:r>
      <w:r>
        <w:fldChar w:fldCharType="end"/>
      </w:r>
      <w:r>
        <w:t>.</w:t>
      </w:r>
    </w:p>
    <w:p w14:paraId="32CB5B09" w14:textId="77777777" w:rsidR="008A7BC9" w:rsidRDefault="008A7BC9" w:rsidP="008A7BC9">
      <w:r>
        <w:t xml:space="preserve">This ontology defines the general properties such that the commonality between domain-specific part-of relations may be captured, and more detailed semantics may be defined in extensions of the properties. This creates a means of indicating the intended semantics of a relation by identifying the </w:t>
      </w:r>
      <w:r w:rsidRPr="000A4E28">
        <w:rPr>
          <w:i/>
        </w:rPr>
        <w:t>type</w:t>
      </w:r>
      <w:r>
        <w:t xml:space="preserve"> of parthood that it is intended to capture, while allowing for the specification of different partial approximations of the semantics (and possibly also specializations of this semantics), as required. For example, a notion of parthood arises in the description of a building and the units it is divided into. In this case, this relationship may be identified as a sort of hasComponent relation; a new property ‘hasBuildingUnit’ may be identified then as a subPropertyOf hasComponent. We are free to assess, for the ‘hasBuildingUnit’ relation, which approximations of the component-of relation are the most suitable. The approximation chosen for one type of parthood relation does not constrain the choice of approximation for another. </w:t>
      </w:r>
    </w:p>
    <w:p w14:paraId="3E703D2A" w14:textId="0DC94C98" w:rsidR="008A7BC9" w:rsidRDefault="008A7BC9" w:rsidP="008A7BC9">
      <w:pPr>
        <w:pStyle w:val="Caption"/>
        <w:keepNext/>
        <w:spacing w:after="120"/>
      </w:pPr>
      <w:bookmarkStart w:id="106" w:name="_Ref13049603"/>
      <w:r>
        <w:t xml:space="preserve">Table </w:t>
      </w:r>
      <w:r w:rsidR="0043363D">
        <w:fldChar w:fldCharType="begin"/>
      </w:r>
      <w:r w:rsidR="0043363D">
        <w:instrText xml:space="preserve"> SEQ Table \* ARABIC </w:instrText>
      </w:r>
      <w:r w:rsidR="0043363D">
        <w:fldChar w:fldCharType="separate"/>
      </w:r>
      <w:r w:rsidR="00B4604B">
        <w:rPr>
          <w:noProof/>
        </w:rPr>
        <w:t>10</w:t>
      </w:r>
      <w:r w:rsidR="0043363D">
        <w:rPr>
          <w:noProof/>
        </w:rPr>
        <w:fldChar w:fldCharType="end"/>
      </w:r>
      <w:bookmarkEnd w:id="106"/>
      <w:r>
        <w:t xml:space="preserve">: Key properties in the </w:t>
      </w:r>
      <w:r w:rsidR="00DE6D67">
        <w:t>Parthood</w:t>
      </w:r>
      <w:r>
        <w:t xml:space="preserve"> Ontology</w:t>
      </w:r>
    </w:p>
    <w:tbl>
      <w:tblPr>
        <w:tblStyle w:val="TableGrid"/>
        <w:tblpPr w:leftFromText="180" w:rightFromText="180" w:vertAnchor="text" w:horzAnchor="margin" w:tblpY="128"/>
        <w:tblW w:w="0" w:type="auto"/>
        <w:tblLook w:val="04A0" w:firstRow="1" w:lastRow="0" w:firstColumn="1" w:lastColumn="0" w:noHBand="0" w:noVBand="1"/>
      </w:tblPr>
      <w:tblGrid>
        <w:gridCol w:w="2758"/>
        <w:gridCol w:w="2406"/>
        <w:gridCol w:w="4186"/>
      </w:tblGrid>
      <w:tr w:rsidR="008A7BC9" w14:paraId="009EE514" w14:textId="77777777" w:rsidTr="00763A5C">
        <w:tc>
          <w:tcPr>
            <w:tcW w:w="2758" w:type="dxa"/>
            <w:shd w:val="clear" w:color="auto" w:fill="00FFFF"/>
          </w:tcPr>
          <w:p w14:paraId="72E74660" w14:textId="77777777" w:rsidR="008A7BC9" w:rsidRDefault="008A7BC9" w:rsidP="00763A5C">
            <w:pPr>
              <w:tabs>
                <w:tab w:val="left" w:pos="1027"/>
              </w:tabs>
            </w:pPr>
            <w:r>
              <w:t>Property</w:t>
            </w:r>
            <w:r>
              <w:tab/>
            </w:r>
          </w:p>
        </w:tc>
        <w:tc>
          <w:tcPr>
            <w:tcW w:w="2406" w:type="dxa"/>
            <w:shd w:val="clear" w:color="auto" w:fill="00FFFF"/>
          </w:tcPr>
          <w:p w14:paraId="2D83D413" w14:textId="77777777" w:rsidR="008A7BC9" w:rsidRDefault="008A7BC9" w:rsidP="00763A5C">
            <w:r>
              <w:t>Characteristic</w:t>
            </w:r>
          </w:p>
        </w:tc>
        <w:tc>
          <w:tcPr>
            <w:tcW w:w="4186" w:type="dxa"/>
            <w:shd w:val="clear" w:color="auto" w:fill="00FFFF"/>
          </w:tcPr>
          <w:p w14:paraId="356BB8D7" w14:textId="77777777" w:rsidR="008A7BC9" w:rsidRDefault="008A7BC9" w:rsidP="00763A5C">
            <w:r>
              <w:t>Value (if applicable)</w:t>
            </w:r>
          </w:p>
        </w:tc>
      </w:tr>
      <w:tr w:rsidR="008A7BC9" w14:paraId="4C55A871" w14:textId="77777777" w:rsidTr="00763A5C">
        <w:tc>
          <w:tcPr>
            <w:tcW w:w="2758" w:type="dxa"/>
          </w:tcPr>
          <w:p w14:paraId="6AC6E2FD" w14:textId="77777777" w:rsidR="008A7BC9" w:rsidRDefault="008A7BC9" w:rsidP="00763A5C">
            <w:r>
              <w:t>properPartOf</w:t>
            </w:r>
          </w:p>
        </w:tc>
        <w:tc>
          <w:tcPr>
            <w:tcW w:w="2406" w:type="dxa"/>
          </w:tcPr>
          <w:p w14:paraId="6AFF02FD" w14:textId="77777777" w:rsidR="008A7BC9" w:rsidRPr="00CE5C3D" w:rsidRDefault="008A7BC9" w:rsidP="00763A5C">
            <w:pPr>
              <w:rPr>
                <w:strike/>
              </w:rPr>
            </w:pPr>
            <w:r>
              <w:t>inverseOf</w:t>
            </w:r>
          </w:p>
        </w:tc>
        <w:tc>
          <w:tcPr>
            <w:tcW w:w="4186" w:type="dxa"/>
          </w:tcPr>
          <w:p w14:paraId="54228BAF" w14:textId="77777777" w:rsidR="008A7BC9" w:rsidRPr="00CE5C3D" w:rsidRDefault="008A7BC9" w:rsidP="00763A5C">
            <w:pPr>
              <w:rPr>
                <w:strike/>
              </w:rPr>
            </w:pPr>
            <w:r>
              <w:t>hasProperPart</w:t>
            </w:r>
          </w:p>
        </w:tc>
      </w:tr>
      <w:tr w:rsidR="008A7BC9" w14:paraId="6F10D3B8" w14:textId="77777777" w:rsidTr="00763A5C">
        <w:tc>
          <w:tcPr>
            <w:tcW w:w="2758" w:type="dxa"/>
          </w:tcPr>
          <w:p w14:paraId="0D2BD829" w14:textId="77777777" w:rsidR="008A7BC9" w:rsidRDefault="008A7BC9" w:rsidP="00763A5C">
            <w:r>
              <w:t>hasProperPart</w:t>
            </w:r>
          </w:p>
        </w:tc>
        <w:tc>
          <w:tcPr>
            <w:tcW w:w="2406" w:type="dxa"/>
          </w:tcPr>
          <w:p w14:paraId="66105FF4" w14:textId="77777777" w:rsidR="008A7BC9" w:rsidRDefault="008A7BC9" w:rsidP="00763A5C">
            <w:r>
              <w:t>inverseOf</w:t>
            </w:r>
          </w:p>
        </w:tc>
        <w:tc>
          <w:tcPr>
            <w:tcW w:w="4186" w:type="dxa"/>
          </w:tcPr>
          <w:p w14:paraId="1D3E0349" w14:textId="77777777" w:rsidR="008A7BC9" w:rsidRDefault="008A7BC9" w:rsidP="00763A5C">
            <w:r>
              <w:t>properPartOf</w:t>
            </w:r>
          </w:p>
        </w:tc>
      </w:tr>
      <w:tr w:rsidR="008A7BC9" w14:paraId="5AF21185" w14:textId="77777777" w:rsidTr="00763A5C">
        <w:tc>
          <w:tcPr>
            <w:tcW w:w="2758" w:type="dxa"/>
            <w:vMerge w:val="restart"/>
          </w:tcPr>
          <w:p w14:paraId="73972FA1" w14:textId="77777777" w:rsidR="008A7BC9" w:rsidRDefault="008A7BC9" w:rsidP="00763A5C">
            <w:pPr>
              <w:tabs>
                <w:tab w:val="right" w:pos="2348"/>
              </w:tabs>
            </w:pPr>
            <w:r>
              <w:t>componentOf</w:t>
            </w:r>
          </w:p>
        </w:tc>
        <w:tc>
          <w:tcPr>
            <w:tcW w:w="2406" w:type="dxa"/>
          </w:tcPr>
          <w:p w14:paraId="0A0B2203" w14:textId="77777777" w:rsidR="008A7BC9" w:rsidRDefault="008A7BC9" w:rsidP="00763A5C">
            <w:pPr>
              <w:tabs>
                <w:tab w:val="right" w:pos="2348"/>
              </w:tabs>
            </w:pPr>
            <w:r>
              <w:t>subPropertyOf</w:t>
            </w:r>
          </w:p>
        </w:tc>
        <w:tc>
          <w:tcPr>
            <w:tcW w:w="4186" w:type="dxa"/>
          </w:tcPr>
          <w:p w14:paraId="68247D91" w14:textId="77777777" w:rsidR="008A7BC9" w:rsidRDefault="008A7BC9" w:rsidP="00763A5C">
            <w:r>
              <w:t>properPartOf</w:t>
            </w:r>
          </w:p>
        </w:tc>
      </w:tr>
      <w:tr w:rsidR="008A7BC9" w14:paraId="792502FB" w14:textId="77777777" w:rsidTr="00763A5C">
        <w:tc>
          <w:tcPr>
            <w:tcW w:w="2758" w:type="dxa"/>
            <w:vMerge/>
          </w:tcPr>
          <w:p w14:paraId="13970019" w14:textId="77777777" w:rsidR="008A7BC9" w:rsidRDefault="008A7BC9" w:rsidP="00763A5C">
            <w:pPr>
              <w:tabs>
                <w:tab w:val="right" w:pos="2348"/>
              </w:tabs>
            </w:pPr>
          </w:p>
        </w:tc>
        <w:tc>
          <w:tcPr>
            <w:tcW w:w="2406" w:type="dxa"/>
          </w:tcPr>
          <w:p w14:paraId="22EB7E53" w14:textId="77777777" w:rsidR="008A7BC9" w:rsidRDefault="008A7BC9" w:rsidP="00763A5C">
            <w:pPr>
              <w:tabs>
                <w:tab w:val="right" w:pos="2348"/>
              </w:tabs>
            </w:pPr>
            <w:r>
              <w:t>inverseOf</w:t>
            </w:r>
          </w:p>
        </w:tc>
        <w:tc>
          <w:tcPr>
            <w:tcW w:w="4186" w:type="dxa"/>
          </w:tcPr>
          <w:p w14:paraId="3F59F551" w14:textId="77777777" w:rsidR="008A7BC9" w:rsidRDefault="008A7BC9" w:rsidP="00763A5C">
            <w:r>
              <w:t>hasComponent</w:t>
            </w:r>
          </w:p>
        </w:tc>
      </w:tr>
      <w:tr w:rsidR="008A7BC9" w14:paraId="4430AA5A" w14:textId="77777777" w:rsidTr="00763A5C">
        <w:tc>
          <w:tcPr>
            <w:tcW w:w="2758" w:type="dxa"/>
            <w:vMerge w:val="restart"/>
          </w:tcPr>
          <w:p w14:paraId="1BF0603B" w14:textId="77777777" w:rsidR="008A7BC9" w:rsidRDefault="008A7BC9" w:rsidP="00763A5C">
            <w:pPr>
              <w:tabs>
                <w:tab w:val="right" w:pos="2348"/>
              </w:tabs>
            </w:pPr>
            <w:r>
              <w:t>hasComponent</w:t>
            </w:r>
          </w:p>
        </w:tc>
        <w:tc>
          <w:tcPr>
            <w:tcW w:w="2406" w:type="dxa"/>
          </w:tcPr>
          <w:p w14:paraId="6FA87373" w14:textId="77777777" w:rsidR="008A7BC9" w:rsidRDefault="008A7BC9" w:rsidP="00763A5C">
            <w:pPr>
              <w:tabs>
                <w:tab w:val="right" w:pos="2348"/>
              </w:tabs>
            </w:pPr>
            <w:r>
              <w:t>subPropertyOf</w:t>
            </w:r>
          </w:p>
        </w:tc>
        <w:tc>
          <w:tcPr>
            <w:tcW w:w="4186" w:type="dxa"/>
          </w:tcPr>
          <w:p w14:paraId="2C61EF93" w14:textId="77777777" w:rsidR="008A7BC9" w:rsidRDefault="008A7BC9" w:rsidP="00763A5C">
            <w:r>
              <w:t>hasProperPart</w:t>
            </w:r>
          </w:p>
        </w:tc>
      </w:tr>
      <w:tr w:rsidR="008A7BC9" w14:paraId="706D5A9B" w14:textId="77777777" w:rsidTr="00763A5C">
        <w:tc>
          <w:tcPr>
            <w:tcW w:w="2758" w:type="dxa"/>
            <w:vMerge/>
          </w:tcPr>
          <w:p w14:paraId="1A041145" w14:textId="77777777" w:rsidR="008A7BC9" w:rsidRDefault="008A7BC9" w:rsidP="00763A5C">
            <w:pPr>
              <w:tabs>
                <w:tab w:val="right" w:pos="2348"/>
              </w:tabs>
            </w:pPr>
          </w:p>
        </w:tc>
        <w:tc>
          <w:tcPr>
            <w:tcW w:w="2406" w:type="dxa"/>
          </w:tcPr>
          <w:p w14:paraId="29173DFD" w14:textId="77777777" w:rsidR="008A7BC9" w:rsidRDefault="008A7BC9" w:rsidP="00763A5C">
            <w:pPr>
              <w:tabs>
                <w:tab w:val="right" w:pos="2348"/>
              </w:tabs>
            </w:pPr>
            <w:r>
              <w:t>inverseOf</w:t>
            </w:r>
          </w:p>
        </w:tc>
        <w:tc>
          <w:tcPr>
            <w:tcW w:w="4186" w:type="dxa"/>
          </w:tcPr>
          <w:p w14:paraId="7BB1D60B" w14:textId="77777777" w:rsidR="008A7BC9" w:rsidRDefault="008A7BC9" w:rsidP="00763A5C">
            <w:r>
              <w:t>componentOf</w:t>
            </w:r>
          </w:p>
        </w:tc>
      </w:tr>
      <w:tr w:rsidR="008A7BC9" w14:paraId="75FAAC58" w14:textId="77777777" w:rsidTr="00763A5C">
        <w:tc>
          <w:tcPr>
            <w:tcW w:w="2758" w:type="dxa"/>
          </w:tcPr>
          <w:p w14:paraId="2E39DAD4" w14:textId="77777777" w:rsidR="008A7BC9" w:rsidRDefault="008A7BC9" w:rsidP="00763A5C">
            <w:pPr>
              <w:tabs>
                <w:tab w:val="right" w:pos="2348"/>
              </w:tabs>
            </w:pPr>
            <w:r>
              <w:t>immediateComponentOf</w:t>
            </w:r>
          </w:p>
        </w:tc>
        <w:tc>
          <w:tcPr>
            <w:tcW w:w="2406" w:type="dxa"/>
          </w:tcPr>
          <w:p w14:paraId="7C8CCDDB" w14:textId="77777777" w:rsidR="008A7BC9" w:rsidRDefault="008A7BC9" w:rsidP="00763A5C">
            <w:pPr>
              <w:tabs>
                <w:tab w:val="right" w:pos="2348"/>
              </w:tabs>
            </w:pPr>
            <w:r>
              <w:t>subPropertyOf</w:t>
            </w:r>
          </w:p>
        </w:tc>
        <w:tc>
          <w:tcPr>
            <w:tcW w:w="4186" w:type="dxa"/>
          </w:tcPr>
          <w:p w14:paraId="40C23867" w14:textId="77777777" w:rsidR="008A7BC9" w:rsidRDefault="008A7BC9" w:rsidP="00763A5C">
            <w:r>
              <w:t>componentOf</w:t>
            </w:r>
          </w:p>
        </w:tc>
      </w:tr>
      <w:tr w:rsidR="008A7BC9" w14:paraId="739CD9F8" w14:textId="77777777" w:rsidTr="00763A5C">
        <w:tc>
          <w:tcPr>
            <w:tcW w:w="2758" w:type="dxa"/>
          </w:tcPr>
          <w:p w14:paraId="2CB29F82" w14:textId="77777777" w:rsidR="008A7BC9" w:rsidRDefault="008A7BC9" w:rsidP="00763A5C">
            <w:r>
              <w:t>containedIn</w:t>
            </w:r>
          </w:p>
        </w:tc>
        <w:tc>
          <w:tcPr>
            <w:tcW w:w="2406" w:type="dxa"/>
          </w:tcPr>
          <w:p w14:paraId="5B9E1BA9" w14:textId="77777777" w:rsidR="008A7BC9" w:rsidRPr="00665086" w:rsidRDefault="008A7BC9" w:rsidP="00763A5C">
            <w:pPr>
              <w:tabs>
                <w:tab w:val="right" w:pos="2348"/>
              </w:tabs>
              <w:rPr>
                <w:strike/>
              </w:rPr>
            </w:pPr>
            <w:r>
              <w:t>inverseOf</w:t>
            </w:r>
          </w:p>
        </w:tc>
        <w:tc>
          <w:tcPr>
            <w:tcW w:w="4186" w:type="dxa"/>
          </w:tcPr>
          <w:p w14:paraId="5B980FA3" w14:textId="77777777" w:rsidR="008A7BC9" w:rsidRPr="00665086" w:rsidRDefault="008A7BC9" w:rsidP="00763A5C">
            <w:pPr>
              <w:rPr>
                <w:strike/>
              </w:rPr>
            </w:pPr>
            <w:r>
              <w:t>contains</w:t>
            </w:r>
          </w:p>
        </w:tc>
      </w:tr>
      <w:tr w:rsidR="008A7BC9" w14:paraId="328A3952" w14:textId="77777777" w:rsidTr="00763A5C">
        <w:tc>
          <w:tcPr>
            <w:tcW w:w="2758" w:type="dxa"/>
          </w:tcPr>
          <w:p w14:paraId="636305AA" w14:textId="77777777" w:rsidR="008A7BC9" w:rsidRDefault="008A7BC9" w:rsidP="00763A5C">
            <w:r>
              <w:lastRenderedPageBreak/>
              <w:t>contains</w:t>
            </w:r>
          </w:p>
        </w:tc>
        <w:tc>
          <w:tcPr>
            <w:tcW w:w="2406" w:type="dxa"/>
          </w:tcPr>
          <w:p w14:paraId="68DD2D49" w14:textId="77777777" w:rsidR="008A7BC9" w:rsidRDefault="008A7BC9" w:rsidP="00763A5C">
            <w:pPr>
              <w:tabs>
                <w:tab w:val="right" w:pos="2348"/>
              </w:tabs>
            </w:pPr>
            <w:r>
              <w:t>inverseOf</w:t>
            </w:r>
          </w:p>
        </w:tc>
        <w:tc>
          <w:tcPr>
            <w:tcW w:w="4186" w:type="dxa"/>
          </w:tcPr>
          <w:p w14:paraId="081F4441" w14:textId="77777777" w:rsidR="008A7BC9" w:rsidRDefault="008A7BC9" w:rsidP="00763A5C">
            <w:r>
              <w:t>containedIn</w:t>
            </w:r>
          </w:p>
        </w:tc>
      </w:tr>
      <w:tr w:rsidR="008A7BC9" w14:paraId="4C0EDD0D" w14:textId="77777777" w:rsidTr="00763A5C">
        <w:tc>
          <w:tcPr>
            <w:tcW w:w="2758" w:type="dxa"/>
          </w:tcPr>
          <w:p w14:paraId="7BC5D21B" w14:textId="77777777" w:rsidR="008A7BC9" w:rsidRDefault="008A7BC9" w:rsidP="00763A5C">
            <w:r>
              <w:t>immediatelyContainedIn</w:t>
            </w:r>
          </w:p>
        </w:tc>
        <w:tc>
          <w:tcPr>
            <w:tcW w:w="2406" w:type="dxa"/>
          </w:tcPr>
          <w:p w14:paraId="6F1A5569" w14:textId="77777777" w:rsidR="008A7BC9" w:rsidRDefault="008A7BC9" w:rsidP="00763A5C">
            <w:pPr>
              <w:tabs>
                <w:tab w:val="right" w:pos="2348"/>
              </w:tabs>
            </w:pPr>
            <w:r>
              <w:t>subPropertyOf</w:t>
            </w:r>
          </w:p>
        </w:tc>
        <w:tc>
          <w:tcPr>
            <w:tcW w:w="4186" w:type="dxa"/>
          </w:tcPr>
          <w:p w14:paraId="604B83DF" w14:textId="77777777" w:rsidR="008A7BC9" w:rsidRDefault="008A7BC9" w:rsidP="00763A5C">
            <w:r>
              <w:t>containedIn</w:t>
            </w:r>
          </w:p>
        </w:tc>
      </w:tr>
    </w:tbl>
    <w:p w14:paraId="714309CC" w14:textId="77777777" w:rsidR="008A7BC9" w:rsidRPr="00203366" w:rsidRDefault="008A7BC9" w:rsidP="008A7BC9"/>
    <w:p w14:paraId="33DBBB4A" w14:textId="77777777" w:rsidR="008A7BC9" w:rsidRPr="001C4089" w:rsidRDefault="008A7BC9" w:rsidP="008A7BC9">
      <w:pPr>
        <w:pStyle w:val="Heading4"/>
      </w:pPr>
      <w:r>
        <w:t>An Example</w:t>
      </w:r>
    </w:p>
    <w:p w14:paraId="0FACDA2E" w14:textId="211E0F38" w:rsidR="008A7BC9" w:rsidRDefault="008A7BC9" w:rsidP="008A7BC9">
      <w:r>
        <w:t xml:space="preserve">For example, consider the representation of various parts in a vehicle. This is a component-of type property, therefore a property ‘hasVehicleComponent’ as a sub-property of the ‘hasComponent’ property. Like hasComponent, hasVehicleComponent should be both transitive and irreflexive. However, owing to the restriction on non-simple object properties in OWL, it is not possible to capture both characteristics. In the context of a vehicle’s component decomposition, it is likely the case that transitivity of the property may be more important than its irreflexivity. Therefore, the subproperty hasVehicleComponent may be approximated as being transitive while maintaining the under-axiomatized definition of hasComponent. On the other hand, it may be the case that for component relation for Buildings and BuildingUnits the anti-symmetry of the property is the most important aspect to capture. The hasBuildingUnit property may be approximated as anti-symmetric rather than transitive, thus allowing for different trade-offs to be made to capture the component-hood relationship in different domains. This example is illustrated in </w:t>
      </w:r>
      <w:r>
        <w:fldChar w:fldCharType="begin"/>
      </w:r>
      <w:r>
        <w:instrText xml:space="preserve"> REF _Ref13053357 \h </w:instrText>
      </w:r>
      <w:r>
        <w:fldChar w:fldCharType="separate"/>
      </w:r>
      <w:r w:rsidR="005702D6">
        <w:t xml:space="preserve">Figure </w:t>
      </w:r>
      <w:r w:rsidR="005702D6">
        <w:rPr>
          <w:noProof/>
        </w:rPr>
        <w:t>12</w:t>
      </w:r>
      <w:r>
        <w:fldChar w:fldCharType="end"/>
      </w:r>
      <w:r>
        <w:t>.</w:t>
      </w:r>
    </w:p>
    <w:p w14:paraId="753AD772" w14:textId="77777777" w:rsidR="008A7BC9" w:rsidRDefault="008A7BC9" w:rsidP="008A7BC9">
      <w:pPr>
        <w:keepNext/>
      </w:pPr>
      <w:r w:rsidRPr="00C52F83">
        <w:rPr>
          <w:noProof/>
        </w:rPr>
        <w:drawing>
          <wp:inline distT="0" distB="0" distL="0" distR="0" wp14:anchorId="50C1F348" wp14:editId="3B9F0260">
            <wp:extent cx="5943600" cy="9588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958850"/>
                    </a:xfrm>
                    <a:prstGeom prst="rect">
                      <a:avLst/>
                    </a:prstGeom>
                  </pic:spPr>
                </pic:pic>
              </a:graphicData>
            </a:graphic>
          </wp:inline>
        </w:drawing>
      </w:r>
    </w:p>
    <w:p w14:paraId="6D682E37" w14:textId="19B5C8D5" w:rsidR="008A7BC9" w:rsidRPr="00DB1ED8" w:rsidRDefault="008A7BC9" w:rsidP="008A7BC9">
      <w:pPr>
        <w:pStyle w:val="Caption"/>
        <w:spacing w:after="120"/>
        <w:rPr>
          <w:lang w:val="en-CA"/>
        </w:rPr>
      </w:pPr>
      <w:bookmarkStart w:id="107" w:name="_Ref13053357"/>
      <w:r>
        <w:t xml:space="preserve">Figure </w:t>
      </w:r>
      <w:r w:rsidR="0043363D">
        <w:fldChar w:fldCharType="begin"/>
      </w:r>
      <w:r w:rsidR="0043363D">
        <w:instrText xml:space="preserve"> SEQ Figure \* ARABIC </w:instrText>
      </w:r>
      <w:r w:rsidR="0043363D">
        <w:fldChar w:fldCharType="separate"/>
      </w:r>
      <w:r w:rsidR="000501AD">
        <w:rPr>
          <w:noProof/>
        </w:rPr>
        <w:t>12</w:t>
      </w:r>
      <w:r w:rsidR="0043363D">
        <w:rPr>
          <w:noProof/>
        </w:rPr>
        <w:fldChar w:fldCharType="end"/>
      </w:r>
      <w:bookmarkEnd w:id="107"/>
      <w:r>
        <w:t xml:space="preserve">: Example use of the </w:t>
      </w:r>
      <w:r w:rsidR="00034B8F">
        <w:t>Parthood</w:t>
      </w:r>
      <w:r>
        <w:t xml:space="preserve"> Ontology</w:t>
      </w:r>
    </w:p>
    <w:p w14:paraId="4212BFC6" w14:textId="77777777" w:rsidR="000A4E28" w:rsidRDefault="000A4E28" w:rsidP="00A325FA"/>
    <w:p w14:paraId="1D5C87A5" w14:textId="0F91408E" w:rsidR="00C355FA" w:rsidRPr="007736F9" w:rsidRDefault="00C355FA" w:rsidP="008A7BC9">
      <w:pPr>
        <w:pStyle w:val="Heading4"/>
      </w:pPr>
      <w:r w:rsidRPr="007736F9">
        <w:t>Future work</w:t>
      </w:r>
    </w:p>
    <w:p w14:paraId="03E2A04E" w14:textId="16F3FD98" w:rsidR="00EA41E0" w:rsidRDefault="00EA41E0" w:rsidP="0051476C">
      <w:r>
        <w:t>In addition to the aforementioned work by</w:t>
      </w:r>
      <w:r w:rsidR="008D089D">
        <w:t xml:space="preserve"> </w:t>
      </w:r>
      <w:r w:rsidR="009E5CF6">
        <w:fldChar w:fldCharType="begin"/>
      </w:r>
      <w:r w:rsidR="001608B3">
        <w:instrText xml:space="preserve"> ADDIN EN.CITE &lt;EndNote&gt;&lt;Cite&gt;&lt;Author&gt;Bittner&lt;/Author&gt;&lt;Year&gt;2005&lt;/Year&gt;&lt;IDText&gt;Computational ontologies of parthood, componenthood, and containment&lt;/IDText&gt;&lt;DisplayText&gt;[25]&lt;/DisplayText&gt;&lt;record&gt;&lt;isbn&gt;1045-0823&lt;/isbn&gt;&lt;titles&gt;&lt;title&gt;Computational ontologies of parthood, componenthood, and containment&lt;/title&gt;&lt;secondary-title&gt;International Joint Conference on Artificial Intelligence&lt;/secondary-title&gt;&lt;/titles&gt;&lt;pages&gt;382&lt;/pages&gt;&lt;contributors&gt;&lt;authors&gt;&lt;author&gt;Bittner, Thomas&lt;/author&gt;&lt;author&gt;Donnelly, Maureen&lt;/author&gt;&lt;/authors&gt;&lt;/contributors&gt;&lt;added-date format="utc"&gt;1563201819&lt;/added-date&gt;&lt;ref-type name="Conference Proceeding"&gt;10&lt;/ref-type&gt;&lt;dates&gt;&lt;year&gt;2005&lt;/year&gt;&lt;/dates&gt;&lt;rec-number&gt;20&lt;/rec-number&gt;&lt;publisher&gt;Citeseer&lt;/publisher&gt;&lt;last-updated-date format="utc"&gt;1563201819&lt;/last-updated-date&gt;&lt;volume&gt;19&lt;/volume&gt;&lt;/record&gt;&lt;/Cite&gt;&lt;/EndNote&gt;</w:instrText>
      </w:r>
      <w:r w:rsidR="009E5CF6">
        <w:fldChar w:fldCharType="separate"/>
      </w:r>
      <w:r w:rsidR="001608B3">
        <w:rPr>
          <w:noProof/>
        </w:rPr>
        <w:t>[25]</w:t>
      </w:r>
      <w:r w:rsidR="009E5CF6">
        <w:fldChar w:fldCharType="end"/>
      </w:r>
      <w:r>
        <w:t xml:space="preserve">, various approaches to the partial capture of these mereological relationships </w:t>
      </w:r>
      <w:r w:rsidRPr="00D55DCE">
        <w:t xml:space="preserve">in OWL have been proposed that </w:t>
      </w:r>
      <w:r>
        <w:t>may</w:t>
      </w:r>
      <w:r w:rsidRPr="00D55DCE">
        <w:t xml:space="preserve"> be used to extend the ontology </w:t>
      </w:r>
      <w:r w:rsidRPr="00D55DCE">
        <w:lastRenderedPageBreak/>
        <w:t>presented here, such as in</w:t>
      </w:r>
      <w:r w:rsidR="007F05D8">
        <w:t xml:space="preserve"> the W3C</w:t>
      </w:r>
      <w:r w:rsidR="005C57A3">
        <w:t xml:space="preserve">’s Best Practices </w:t>
      </w:r>
      <w:r w:rsidR="009E5CF6">
        <w:fldChar w:fldCharType="begin"/>
      </w:r>
      <w:r w:rsidR="001608B3">
        <w:instrText xml:space="preserve"> ADDIN EN.CITE &lt;EndNote&gt;&lt;Cite&gt;&lt;Author&gt;Rector&lt;/Author&gt;&lt;Year&gt;2005&lt;/Year&gt;&lt;IDText&gt;Simple Part–Whole Relations in OWL–W3C Editor’s Draft 11 Aug 2005&lt;/IDText&gt;&lt;DisplayText&gt;[26]&lt;/DisplayText&gt;&lt;record&gt;&lt;titles&gt;&lt;title&gt;Simple Part–Whole Relations in OWL–W3C Editor’s Draft 11 Aug 2005&lt;/title&gt;&lt;/titles&gt;&lt;contributors&gt;&lt;authors&gt;&lt;author&gt;Rector, A&lt;/author&gt;&lt;author&gt;Welty, C&lt;/author&gt;&lt;/authors&gt;&lt;/contributors&gt;&lt;added-date format="utc"&gt;1581530561&lt;/added-date&gt;&lt;ref-type name="Generic"&gt;13&lt;/ref-type&gt;&lt;dates&gt;&lt;year&gt;2005&lt;/year&gt;&lt;/dates&gt;&lt;rec-number&gt;49&lt;/rec-number&gt;&lt;publisher&gt;W3C (http://www. w3. org/2001/sw/BestPractices/OEP/SimplePartW-hole/)&lt;/publisher&gt;&lt;last-updated-date format="utc"&gt;1581530561&lt;/last-updated-date&gt;&lt;/record&gt;&lt;/Cite&gt;&lt;/EndNote&gt;</w:instrText>
      </w:r>
      <w:r w:rsidR="009E5CF6">
        <w:fldChar w:fldCharType="separate"/>
      </w:r>
      <w:r w:rsidR="001608B3">
        <w:rPr>
          <w:noProof/>
        </w:rPr>
        <w:t>[26]</w:t>
      </w:r>
      <w:r w:rsidR="009E5CF6">
        <w:fldChar w:fldCharType="end"/>
      </w:r>
      <w:r w:rsidR="005C57A3">
        <w:t xml:space="preserve">, </w:t>
      </w:r>
      <w:r w:rsidRPr="00D55DCE">
        <w:t xml:space="preserve">and also in </w:t>
      </w:r>
      <w:r w:rsidR="005C57A3">
        <w:t>upper</w:t>
      </w:r>
      <w:r w:rsidRPr="00D55DCE">
        <w:t xml:space="preserve"> ontologies such as</w:t>
      </w:r>
      <w:r w:rsidR="005C57A3">
        <w:t xml:space="preserve"> </w:t>
      </w:r>
      <w:r w:rsidR="009E5CF6">
        <w:fldChar w:fldCharType="begin"/>
      </w:r>
      <w:r w:rsidR="001608B3">
        <w:instrText xml:space="preserve"> ADDIN EN.CITE &lt;EndNote&gt;&lt;Cite&gt;&lt;Author&gt;Arp&lt;/Author&gt;&lt;Year&gt;2015&lt;/Year&gt;&lt;IDText&gt;Building ontologies with basic formal ontology&lt;/IDText&gt;&lt;DisplayText&gt;[16]&lt;/DisplayText&gt;&lt;record&gt;&lt;isbn&gt;0262527812&lt;/isbn&gt;&lt;titles&gt;&lt;title&gt;Building ontologies with basic formal ontology&lt;/title&gt;&lt;/titles&gt;&lt;contributors&gt;&lt;authors&gt;&lt;author&gt;Arp, Robert&lt;/author&gt;&lt;author&gt;Smith, Barry&lt;/author&gt;&lt;author&gt;Spear, Andrew D&lt;/author&gt;&lt;/authors&gt;&lt;/contributors&gt;&lt;added-date format="utc"&gt;1581529235&lt;/added-date&gt;&lt;ref-type name="Book"&gt;6&lt;/ref-type&gt;&lt;dates&gt;&lt;year&gt;2015&lt;/year&gt;&lt;/dates&gt;&lt;rec-number&gt;47&lt;/rec-number&gt;&lt;publisher&gt;Mit Press&lt;/publisher&gt;&lt;last-updated-date format="utc"&gt;1581529235&lt;/last-updated-date&gt;&lt;/record&gt;&lt;/Cite&gt;&lt;/EndNote&gt;</w:instrText>
      </w:r>
      <w:r w:rsidR="009E5CF6">
        <w:fldChar w:fldCharType="separate"/>
      </w:r>
      <w:r w:rsidR="001608B3">
        <w:rPr>
          <w:noProof/>
        </w:rPr>
        <w:t>[16]</w:t>
      </w:r>
      <w:r w:rsidR="009E5CF6">
        <w:fldChar w:fldCharType="end"/>
      </w:r>
      <w:r w:rsidRPr="00D55DCE">
        <w:t>.</w:t>
      </w:r>
      <w:r>
        <w:t xml:space="preserve"> Future revisions may benefit from considering the relationship between</w:t>
      </w:r>
      <w:r w:rsidR="00667138">
        <w:t xml:space="preserve"> these ontologies</w:t>
      </w:r>
      <w:r>
        <w:t xml:space="preserve"> and other OWL formalisms.</w:t>
      </w:r>
    </w:p>
    <w:p w14:paraId="3D8A9093" w14:textId="05EAC499" w:rsidR="000B2172" w:rsidRDefault="00DE6D67" w:rsidP="00DE6D67">
      <w:r>
        <w:t xml:space="preserve">This ontology takes a simple approach to supporting a taxonomy of part-whole relations, however recent work presents strong arguments for the adoption of mereological pluralism </w:t>
      </w:r>
      <w:r w:rsidR="009E5CF6">
        <w:fldChar w:fldCharType="begin"/>
      </w:r>
      <w:r w:rsidR="001608B3">
        <w:instrText xml:space="preserve"> ADDIN EN.CITE &lt;EndNote&gt;&lt;Cite&gt;&lt;Author&gt;Ru&lt;/Author&gt;&lt;Year&gt;2017&lt;/Year&gt;&lt;IDText&gt;Parts Unknown: Mereologies for Solid Physical Objects&lt;/IDText&gt;&lt;DisplayText&gt;[27]&lt;/DisplayText&gt;&lt;record&gt;&lt;titles&gt;&lt;title&gt;Parts Unknown: Mereologies for Solid Physical Objects&lt;/title&gt;&lt;secondary-title&gt;JOWO&lt;/secondary-title&gt;&lt;/titles&gt;&lt;contributors&gt;&lt;authors&gt;&lt;author&gt;Ru, Yi&lt;/author&gt;&lt;author&gt;Gruninger, Michael&lt;/author&gt;&lt;/authors&gt;&lt;/contributors&gt;&lt;added-date format="utc"&gt;1581530481&lt;/added-date&gt;&lt;ref-type name="Conference Proceeding"&gt;10&lt;/ref-type&gt;&lt;dates&gt;&lt;year&gt;2017&lt;/year&gt;&lt;/dates&gt;&lt;rec-number&gt;48&lt;/rec-number&gt;&lt;last-updated-date format="utc"&gt;1581530481&lt;/last-updated-date&gt;&lt;/record&gt;&lt;/Cite&gt;&lt;/EndNote&gt;</w:instrText>
      </w:r>
      <w:r w:rsidR="009E5CF6">
        <w:fldChar w:fldCharType="separate"/>
      </w:r>
      <w:r w:rsidR="001608B3">
        <w:rPr>
          <w:noProof/>
        </w:rPr>
        <w:t>[27]</w:t>
      </w:r>
      <w:r w:rsidR="009E5CF6">
        <w:fldChar w:fldCharType="end"/>
      </w:r>
      <w:r>
        <w:t xml:space="preserve">. </w:t>
      </w:r>
      <w:r w:rsidR="00C77369">
        <w:t xml:space="preserve">This work is currently restricted to physical objects, and so does not address the part-whole relationship between abstract objects (e.g. household membership), nevertheless future work should examine the reuse of these physical part-whole relations as a means to make the iCity ontology more precise. </w:t>
      </w:r>
      <w:r w:rsidR="000A50D8">
        <w:t xml:space="preserve">One limitation on such an effort may be the expressive restrictions of the OWL language. The proposed ontology for mereological pluralism is axiomatized in first-order logic, and we speculate that many of the distinctions made between the types of part-whole relations may not be expressible in OWL. On the other hand, regardless of whether or not the distinctions may be logically formalized, it may be sufficient to distinguish them superficially, in the language of the ontology. </w:t>
      </w:r>
    </w:p>
    <w:p w14:paraId="048B11C3" w14:textId="546E2B9E" w:rsidR="00D55DCE" w:rsidRPr="00461A80" w:rsidRDefault="00461A80" w:rsidP="00461A80">
      <w:r>
        <w:t xml:space="preserve">Finally, there is a close connection between the Parthood Ontology and the Spatial </w:t>
      </w:r>
      <w:r w:rsidR="00787BA6">
        <w:t>O</w:t>
      </w:r>
      <w:r>
        <w:t>ntology that has not yet been explored: the</w:t>
      </w:r>
      <w:r w:rsidR="00787BA6">
        <w:t xml:space="preserve"> relationship between the</w:t>
      </w:r>
      <w:r>
        <w:t xml:space="preserve"> spatial properties </w:t>
      </w:r>
      <w:r w:rsidR="00787BA6">
        <w:t xml:space="preserve">and </w:t>
      </w:r>
      <w:r>
        <w:t xml:space="preserve">the part-whole properties </w:t>
      </w:r>
      <w:r w:rsidR="00787BA6">
        <w:t xml:space="preserve">should be formalized </w:t>
      </w:r>
      <w:r>
        <w:t xml:space="preserve">with some theory of mereotopology. </w:t>
      </w:r>
    </w:p>
    <w:p w14:paraId="213C1208" w14:textId="1395AF06" w:rsidR="004053E0" w:rsidRDefault="004053E0" w:rsidP="004053E0">
      <w:pPr>
        <w:pStyle w:val="Heading3"/>
      </w:pPr>
      <w:bookmarkStart w:id="108" w:name="_Toc35260253"/>
      <w:r w:rsidRPr="00216E9F">
        <w:t>Units of Measure</w:t>
      </w:r>
      <w:r w:rsidR="00253AFA">
        <w:t xml:space="preserve"> Ontology</w:t>
      </w:r>
      <w:bookmarkEnd w:id="108"/>
    </w:p>
    <w:p w14:paraId="188C90AE" w14:textId="506F29AA" w:rsidR="00D479C9" w:rsidRPr="00D479C9" w:rsidRDefault="00253AFA" w:rsidP="00D479C9">
      <w:pPr>
        <w:rPr>
          <w:i/>
        </w:rPr>
      </w:pPr>
      <w:r>
        <w:rPr>
          <w:i/>
        </w:rPr>
        <w:t xml:space="preserve">uom: </w:t>
      </w:r>
      <w:r w:rsidR="0089518D">
        <w:rPr>
          <w:i/>
        </w:rPr>
        <w:t>http://ontology.eil.utoronto.ca/icity/</w:t>
      </w:r>
      <w:r w:rsidR="00D479C9">
        <w:rPr>
          <w:i/>
        </w:rPr>
        <w:t>OM</w:t>
      </w:r>
      <w:r w:rsidR="00AC0B4C">
        <w:rPr>
          <w:i/>
        </w:rPr>
        <w:t>.owl</w:t>
      </w:r>
    </w:p>
    <w:p w14:paraId="786DE6CE" w14:textId="77777777" w:rsidR="0017750F" w:rsidRPr="00652A82" w:rsidRDefault="0017750F" w:rsidP="0017750F">
      <w:r>
        <w:t xml:space="preserve">Units of measure are an important concept due to the observational nature of data collection for transportation planning. In particular, it is important to capture the relationship between some quantity and the unit of measure it is described with. This allows for a representation in which the same individual quantity may be associated with several values, according to different units of measurement. </w:t>
      </w:r>
    </w:p>
    <w:p w14:paraId="2B3C62ED" w14:textId="77777777" w:rsidR="0017750F" w:rsidRPr="0017750F" w:rsidRDefault="0017750F" w:rsidP="0017750F">
      <w:pPr>
        <w:pStyle w:val="Heading4"/>
      </w:pPr>
      <w:r w:rsidRPr="0017750F">
        <w:t>The Ontology</w:t>
      </w:r>
    </w:p>
    <w:p w14:paraId="46ABDBC3" w14:textId="65599EC7" w:rsidR="0017750F" w:rsidRPr="00253AFA" w:rsidRDefault="0017750F" w:rsidP="0017750F">
      <w:pPr>
        <w:rPr>
          <w:lang w:val="en-US"/>
        </w:rPr>
      </w:pPr>
      <w:r>
        <w:t xml:space="preserve">The Ontology of Units of Measure provides a structured vocabulary to describe, among other things, the different values (measures) that we associate to given quantities. This allows us to provide greater detail regarding specific measurements that are defined in the ontology. Rather </w:t>
      </w:r>
      <w:r>
        <w:lastRenderedPageBreak/>
        <w:t xml:space="preserve">than simply have a simple data property to describe the length of some road segment as "10 m", with the units of measure ontology we are able to describe the nature of the quantity (i.e. length), its value as a Measure (10 m), and also describe the unit that the measure's numerical value is given in (e.g. meters). </w:t>
      </w:r>
      <w:r w:rsidR="00253AFA" w:rsidRPr="00253AFA">
        <w:rPr>
          <w:lang w:val="en-US"/>
        </w:rPr>
        <w:t xml:space="preserve">The core formalism is based on the Units of Measure ontology defined by </w:t>
      </w:r>
      <w:r w:rsidR="00253AFA" w:rsidRPr="00253AFA">
        <w:rPr>
          <w:lang w:val="en-US"/>
        </w:rPr>
        <w:fldChar w:fldCharType="begin"/>
      </w:r>
      <w:r w:rsidR="001608B3">
        <w:rPr>
          <w:lang w:val="en-US"/>
        </w:rPr>
        <w:instrText xml:space="preserve"> ADDIN EN.CITE &lt;EndNote&gt;&lt;Cite&gt;&lt;Author&gt;Rijgersberg&lt;/Author&gt;&lt;Year&gt;2013&lt;/Year&gt;&lt;IDText&gt;Ontology of units of measure and related concepts&lt;/IDText&gt;&lt;DisplayText&gt;[28]&lt;/DisplayText&gt;&lt;record&gt;&lt;isbn&gt;1570-0844&lt;/isbn&gt;&lt;titles&gt;&lt;title&gt;Ontology of units of measure and related concepts&lt;/title&gt;&lt;secondary-title&gt;Semantic Web&lt;/secondary-title&gt;&lt;/titles&gt;&lt;pages&gt;3-13&lt;/pages&gt;&lt;number&gt;1&lt;/number&gt;&lt;contributors&gt;&lt;authors&gt;&lt;author&gt;Rijgersberg, Hajo&lt;/author&gt;&lt;author&gt;Van Assem, Mark&lt;/author&gt;&lt;author&gt;Top, Jan&lt;/author&gt;&lt;/authors&gt;&lt;/contributors&gt;&lt;added-date format="utc"&gt;1563201875&lt;/added-date&gt;&lt;ref-type name="Journal Article"&gt;17&lt;/ref-type&gt;&lt;dates&gt;&lt;year&gt;2013&lt;/year&gt;&lt;/dates&gt;&lt;rec-number&gt;21&lt;/rec-number&gt;&lt;last-updated-date format="utc"&gt;1563201875&lt;/last-updated-date&gt;&lt;volume&gt;4&lt;/volume&gt;&lt;/record&gt;&lt;/Cite&gt;&lt;/EndNote&gt;</w:instrText>
      </w:r>
      <w:r w:rsidR="00253AFA" w:rsidRPr="00253AFA">
        <w:rPr>
          <w:lang w:val="en-US"/>
        </w:rPr>
        <w:fldChar w:fldCharType="separate"/>
      </w:r>
      <w:r w:rsidR="001608B3">
        <w:rPr>
          <w:noProof/>
          <w:lang w:val="en-US"/>
        </w:rPr>
        <w:t>[28]</w:t>
      </w:r>
      <w:r w:rsidR="00253AFA" w:rsidRPr="00253AFA">
        <w:fldChar w:fldCharType="end"/>
      </w:r>
      <w:r w:rsidR="00253AFA" w:rsidRPr="00253AFA">
        <w:rPr>
          <w:lang w:val="en-US"/>
        </w:rPr>
        <w:t xml:space="preserve">. The Units of Measure ontology is not directly reused as it is quite large and includes many concepts that are out of scope for city data measures. The relationship with the quantities, and units of measure defined as classes and individuals in </w:t>
      </w:r>
      <w:r w:rsidR="00253AFA" w:rsidRPr="00253AFA">
        <w:rPr>
          <w:lang w:val="en-US"/>
        </w:rPr>
        <w:fldChar w:fldCharType="begin"/>
      </w:r>
      <w:r w:rsidR="001608B3">
        <w:rPr>
          <w:lang w:val="en-US"/>
        </w:rPr>
        <w:instrText xml:space="preserve"> ADDIN EN.CITE &lt;EndNote&gt;&lt;Cite&gt;&lt;Author&gt;Rijgersberg&lt;/Author&gt;&lt;Year&gt;2013&lt;/Year&gt;&lt;IDText&gt;Ontology of units of measure and related concepts&lt;/IDText&gt;&lt;DisplayText&gt;[28]&lt;/DisplayText&gt;&lt;record&gt;&lt;isbn&gt;1570-0844&lt;/isbn&gt;&lt;titles&gt;&lt;title&gt;Ontology of units of measure and related concepts&lt;/title&gt;&lt;secondary-title&gt;Semantic Web&lt;/secondary-title&gt;&lt;/titles&gt;&lt;pages&gt;3-13&lt;/pages&gt;&lt;number&gt;1&lt;/number&gt;&lt;contributors&gt;&lt;authors&gt;&lt;author&gt;Rijgersberg, Hajo&lt;/author&gt;&lt;author&gt;Van Assem, Mark&lt;/author&gt;&lt;author&gt;Top, Jan&lt;/author&gt;&lt;/authors&gt;&lt;/contributors&gt;&lt;added-date format="utc"&gt;1563201875&lt;/added-date&gt;&lt;ref-type name="Journal Article"&gt;17&lt;/ref-type&gt;&lt;dates&gt;&lt;year&gt;2013&lt;/year&gt;&lt;/dates&gt;&lt;rec-number&gt;21&lt;/rec-number&gt;&lt;last-updated-date format="utc"&gt;1563201875&lt;/last-updated-date&gt;&lt;volume&gt;4&lt;/volume&gt;&lt;/record&gt;&lt;/Cite&gt;&lt;/EndNote&gt;</w:instrText>
      </w:r>
      <w:r w:rsidR="00253AFA" w:rsidRPr="00253AFA">
        <w:rPr>
          <w:lang w:val="en-US"/>
        </w:rPr>
        <w:fldChar w:fldCharType="separate"/>
      </w:r>
      <w:r w:rsidR="001608B3">
        <w:rPr>
          <w:noProof/>
          <w:lang w:val="en-US"/>
        </w:rPr>
        <w:t>[28]</w:t>
      </w:r>
      <w:r w:rsidR="00253AFA" w:rsidRPr="00253AFA">
        <w:fldChar w:fldCharType="end"/>
      </w:r>
      <w:r w:rsidR="00253AFA" w:rsidRPr="00253AFA">
        <w:rPr>
          <w:lang w:val="en-US"/>
        </w:rPr>
        <w:t xml:space="preserve"> may be formalized in the future if required.  Existing concepts may be added from the original ontology or this ontology may be extended as to capture new units of measure as required.</w:t>
      </w:r>
    </w:p>
    <w:p w14:paraId="4A1AB47C" w14:textId="48218C5A" w:rsidR="0017750F" w:rsidRPr="00DB5DF1" w:rsidRDefault="0017750F" w:rsidP="0017750F">
      <w:r>
        <w:t>Quantities</w:t>
      </w:r>
      <w:r w:rsidRPr="00E80D3C">
        <w:t xml:space="preserve">, units, and/or measures that are defined </w:t>
      </w:r>
      <w:r>
        <w:t>using</w:t>
      </w:r>
      <w:r w:rsidRPr="00E80D3C">
        <w:t xml:space="preserve"> domain-specific concepts (e.g. vehicles, lanes) are defined by reusing and extending the units of measure ontology in the relevant </w:t>
      </w:r>
      <w:r>
        <w:t xml:space="preserve">ontologies, such that the necessary concepts may be captured and the foundational ontology is not complicated with domain-specific concepts. The key classes used in the definition of quantities and measures are summarized in </w:t>
      </w:r>
      <w:r>
        <w:fldChar w:fldCharType="begin"/>
      </w:r>
      <w:r>
        <w:instrText xml:space="preserve"> REF _Ref13130816 \h </w:instrText>
      </w:r>
      <w:r>
        <w:fldChar w:fldCharType="separate"/>
      </w:r>
      <w:r w:rsidR="005702D6">
        <w:t xml:space="preserve">Table </w:t>
      </w:r>
      <w:r w:rsidR="005702D6">
        <w:rPr>
          <w:noProof/>
        </w:rPr>
        <w:t>9</w:t>
      </w:r>
      <w:r>
        <w:fldChar w:fldCharType="end"/>
      </w:r>
      <w:r>
        <w:t>.</w:t>
      </w:r>
    </w:p>
    <w:p w14:paraId="7D8AE16B" w14:textId="3E929B20" w:rsidR="0017750F" w:rsidRDefault="0017750F" w:rsidP="0017750F">
      <w:pPr>
        <w:pStyle w:val="Caption"/>
        <w:keepNext/>
        <w:spacing w:after="120"/>
      </w:pPr>
      <w:bookmarkStart w:id="109" w:name="_Ref13130816"/>
      <w:r>
        <w:t xml:space="preserve">Table </w:t>
      </w:r>
      <w:r w:rsidR="0043363D">
        <w:fldChar w:fldCharType="begin"/>
      </w:r>
      <w:r w:rsidR="0043363D">
        <w:instrText xml:space="preserve"> SEQ Table \* ARABIC </w:instrText>
      </w:r>
      <w:r w:rsidR="0043363D">
        <w:fldChar w:fldCharType="separate"/>
      </w:r>
      <w:r w:rsidR="00B4604B">
        <w:rPr>
          <w:noProof/>
        </w:rPr>
        <w:t>11</w:t>
      </w:r>
      <w:r w:rsidR="0043363D">
        <w:rPr>
          <w:noProof/>
        </w:rPr>
        <w:fldChar w:fldCharType="end"/>
      </w:r>
      <w:bookmarkEnd w:id="109"/>
      <w:r>
        <w:t>: Key classes in the Units of Measure Ontology</w:t>
      </w:r>
    </w:p>
    <w:tbl>
      <w:tblPr>
        <w:tblStyle w:val="TableGrid"/>
        <w:tblpPr w:leftFromText="180" w:rightFromText="180" w:vertAnchor="text" w:horzAnchor="margin" w:tblpY="128"/>
        <w:tblW w:w="0" w:type="auto"/>
        <w:tblLook w:val="04A0" w:firstRow="1" w:lastRow="0" w:firstColumn="1" w:lastColumn="0" w:noHBand="0" w:noVBand="1"/>
      </w:tblPr>
      <w:tblGrid>
        <w:gridCol w:w="2956"/>
        <w:gridCol w:w="3577"/>
        <w:gridCol w:w="2817"/>
      </w:tblGrid>
      <w:tr w:rsidR="0017750F" w14:paraId="1547049C" w14:textId="77777777" w:rsidTr="00763A5C">
        <w:trPr>
          <w:cantSplit/>
        </w:trPr>
        <w:tc>
          <w:tcPr>
            <w:tcW w:w="2956" w:type="dxa"/>
            <w:shd w:val="clear" w:color="auto" w:fill="00FFFF"/>
          </w:tcPr>
          <w:p w14:paraId="53F6C70C" w14:textId="77777777" w:rsidR="0017750F" w:rsidRDefault="0017750F" w:rsidP="00763A5C">
            <w:r>
              <w:t>Object</w:t>
            </w:r>
          </w:p>
        </w:tc>
        <w:tc>
          <w:tcPr>
            <w:tcW w:w="3577" w:type="dxa"/>
            <w:shd w:val="clear" w:color="auto" w:fill="00FFFF"/>
          </w:tcPr>
          <w:p w14:paraId="3D3EF6E5" w14:textId="77777777" w:rsidR="0017750F" w:rsidRDefault="0017750F" w:rsidP="00763A5C">
            <w:r>
              <w:t>Property</w:t>
            </w:r>
          </w:p>
        </w:tc>
        <w:tc>
          <w:tcPr>
            <w:tcW w:w="2817" w:type="dxa"/>
            <w:shd w:val="clear" w:color="auto" w:fill="00FFFF"/>
          </w:tcPr>
          <w:p w14:paraId="3392795F" w14:textId="77777777" w:rsidR="0017750F" w:rsidRDefault="0017750F" w:rsidP="00763A5C">
            <w:r>
              <w:t>Value</w:t>
            </w:r>
          </w:p>
        </w:tc>
      </w:tr>
      <w:tr w:rsidR="0017750F" w14:paraId="489A121D" w14:textId="77777777" w:rsidTr="00763A5C">
        <w:trPr>
          <w:cantSplit/>
        </w:trPr>
        <w:tc>
          <w:tcPr>
            <w:tcW w:w="2956" w:type="dxa"/>
          </w:tcPr>
          <w:p w14:paraId="60889901" w14:textId="34A0582A" w:rsidR="0017750F" w:rsidRDefault="0017750F" w:rsidP="00763A5C">
            <w:r>
              <w:t>Quantity</w:t>
            </w:r>
          </w:p>
        </w:tc>
        <w:tc>
          <w:tcPr>
            <w:tcW w:w="3577" w:type="dxa"/>
          </w:tcPr>
          <w:p w14:paraId="7362AE60" w14:textId="4FAE7C6B" w:rsidR="0017750F" w:rsidRDefault="0017750F" w:rsidP="00763A5C">
            <w:r w:rsidRPr="00E80D3C">
              <w:t>hasV</w:t>
            </w:r>
            <w:r w:rsidRPr="00AA4F4A">
              <w:t>alue</w:t>
            </w:r>
          </w:p>
        </w:tc>
        <w:tc>
          <w:tcPr>
            <w:tcW w:w="2817" w:type="dxa"/>
          </w:tcPr>
          <w:p w14:paraId="2BC8921C" w14:textId="73E7FDC5" w:rsidR="0017750F" w:rsidRDefault="0017750F" w:rsidP="00763A5C">
            <w:r>
              <w:t>only Measure</w:t>
            </w:r>
          </w:p>
        </w:tc>
      </w:tr>
      <w:tr w:rsidR="0017750F" w14:paraId="162FBCF6" w14:textId="77777777" w:rsidTr="00763A5C">
        <w:trPr>
          <w:cantSplit/>
        </w:trPr>
        <w:tc>
          <w:tcPr>
            <w:tcW w:w="2956" w:type="dxa"/>
          </w:tcPr>
          <w:p w14:paraId="59B5C97C" w14:textId="25FF53CC" w:rsidR="0017750F" w:rsidRDefault="0017750F" w:rsidP="00763A5C">
            <w:r>
              <w:t>Measure</w:t>
            </w:r>
          </w:p>
        </w:tc>
        <w:tc>
          <w:tcPr>
            <w:tcW w:w="3577" w:type="dxa"/>
          </w:tcPr>
          <w:p w14:paraId="2DFF89EB" w14:textId="4F3E7BDF" w:rsidR="0017750F" w:rsidRDefault="0017750F" w:rsidP="00763A5C">
            <w:r>
              <w:t>hasUnit</w:t>
            </w:r>
          </w:p>
        </w:tc>
        <w:tc>
          <w:tcPr>
            <w:tcW w:w="2817" w:type="dxa"/>
          </w:tcPr>
          <w:p w14:paraId="3F5AB71E" w14:textId="2B22EDC8" w:rsidR="0017750F" w:rsidRDefault="0017750F" w:rsidP="00763A5C">
            <w:r>
              <w:t>only Unit</w:t>
            </w:r>
          </w:p>
        </w:tc>
      </w:tr>
      <w:tr w:rsidR="0017750F" w14:paraId="2AB176D3" w14:textId="77777777" w:rsidTr="00763A5C">
        <w:trPr>
          <w:cantSplit/>
        </w:trPr>
        <w:tc>
          <w:tcPr>
            <w:tcW w:w="2956" w:type="dxa"/>
          </w:tcPr>
          <w:p w14:paraId="4070F2A6" w14:textId="7608EE57" w:rsidR="0017750F" w:rsidRDefault="0017750F" w:rsidP="00763A5C">
            <w:r>
              <w:t>Speed_unit</w:t>
            </w:r>
          </w:p>
        </w:tc>
        <w:tc>
          <w:tcPr>
            <w:tcW w:w="3577" w:type="dxa"/>
          </w:tcPr>
          <w:p w14:paraId="48199682" w14:textId="77777777" w:rsidR="0017750F" w:rsidRDefault="0017750F" w:rsidP="00763A5C">
            <w:r>
              <w:t>subClassOf</w:t>
            </w:r>
          </w:p>
        </w:tc>
        <w:tc>
          <w:tcPr>
            <w:tcW w:w="2817" w:type="dxa"/>
          </w:tcPr>
          <w:p w14:paraId="18AFC8A7" w14:textId="4FAC73E5" w:rsidR="0017750F" w:rsidRDefault="0017750F" w:rsidP="00763A5C">
            <w:r>
              <w:t>Unit</w:t>
            </w:r>
          </w:p>
        </w:tc>
      </w:tr>
      <w:tr w:rsidR="0017750F" w14:paraId="4E2D639E" w14:textId="77777777" w:rsidTr="00763A5C">
        <w:trPr>
          <w:cantSplit/>
        </w:trPr>
        <w:tc>
          <w:tcPr>
            <w:tcW w:w="2956" w:type="dxa"/>
          </w:tcPr>
          <w:p w14:paraId="7528536B" w14:textId="25E6EE70" w:rsidR="0017750F" w:rsidRDefault="0017750F" w:rsidP="00763A5C">
            <w:r>
              <w:t>Amount_of_money_unit</w:t>
            </w:r>
          </w:p>
        </w:tc>
        <w:tc>
          <w:tcPr>
            <w:tcW w:w="3577" w:type="dxa"/>
          </w:tcPr>
          <w:p w14:paraId="271516C0" w14:textId="77777777" w:rsidR="0017750F" w:rsidRDefault="0017750F" w:rsidP="00763A5C">
            <w:r>
              <w:t>subClassOf</w:t>
            </w:r>
          </w:p>
        </w:tc>
        <w:tc>
          <w:tcPr>
            <w:tcW w:w="2817" w:type="dxa"/>
          </w:tcPr>
          <w:p w14:paraId="6F16865C" w14:textId="2755F4CA" w:rsidR="0017750F" w:rsidRDefault="0017750F" w:rsidP="00763A5C">
            <w:r>
              <w:t>Unit</w:t>
            </w:r>
          </w:p>
        </w:tc>
      </w:tr>
      <w:tr w:rsidR="0017750F" w14:paraId="18D3B8CE" w14:textId="77777777" w:rsidTr="00763A5C">
        <w:trPr>
          <w:cantSplit/>
        </w:trPr>
        <w:tc>
          <w:tcPr>
            <w:tcW w:w="2956" w:type="dxa"/>
          </w:tcPr>
          <w:p w14:paraId="3E538954" w14:textId="77777777" w:rsidR="0017750F" w:rsidRDefault="0017750F" w:rsidP="00763A5C">
            <w:r>
              <w:t>...</w:t>
            </w:r>
          </w:p>
        </w:tc>
        <w:tc>
          <w:tcPr>
            <w:tcW w:w="3577" w:type="dxa"/>
          </w:tcPr>
          <w:p w14:paraId="25C828B2" w14:textId="77777777" w:rsidR="0017750F" w:rsidRDefault="0017750F" w:rsidP="00763A5C">
            <w:r>
              <w:t>subClassOf</w:t>
            </w:r>
          </w:p>
        </w:tc>
        <w:tc>
          <w:tcPr>
            <w:tcW w:w="2817" w:type="dxa"/>
          </w:tcPr>
          <w:p w14:paraId="0ACDEB97" w14:textId="279CA268" w:rsidR="0017750F" w:rsidRDefault="0017750F" w:rsidP="00763A5C">
            <w:r>
              <w:t>Unit</w:t>
            </w:r>
          </w:p>
        </w:tc>
      </w:tr>
      <w:tr w:rsidR="0017750F" w14:paraId="034E5408" w14:textId="77777777" w:rsidTr="00763A5C">
        <w:trPr>
          <w:cantSplit/>
        </w:trPr>
        <w:tc>
          <w:tcPr>
            <w:tcW w:w="2956" w:type="dxa"/>
            <w:vMerge w:val="restart"/>
          </w:tcPr>
          <w:p w14:paraId="0D656C1D" w14:textId="77777777" w:rsidR="0017750F" w:rsidRDefault="0017750F" w:rsidP="00763A5C">
            <w:r>
              <w:t>MonetaryValue</w:t>
            </w:r>
          </w:p>
        </w:tc>
        <w:tc>
          <w:tcPr>
            <w:tcW w:w="3577" w:type="dxa"/>
          </w:tcPr>
          <w:p w14:paraId="06F14DA2" w14:textId="77777777" w:rsidR="0017750F" w:rsidRDefault="0017750F" w:rsidP="00763A5C">
            <w:r>
              <w:t>subClassOf</w:t>
            </w:r>
          </w:p>
        </w:tc>
        <w:tc>
          <w:tcPr>
            <w:tcW w:w="2817" w:type="dxa"/>
          </w:tcPr>
          <w:p w14:paraId="723C030F" w14:textId="3F0F2C06" w:rsidR="0017750F" w:rsidRDefault="0017750F" w:rsidP="00763A5C">
            <w:r>
              <w:t>Measure</w:t>
            </w:r>
          </w:p>
        </w:tc>
      </w:tr>
      <w:tr w:rsidR="0017750F" w14:paraId="43FE244A" w14:textId="77777777" w:rsidTr="00763A5C">
        <w:trPr>
          <w:cantSplit/>
        </w:trPr>
        <w:tc>
          <w:tcPr>
            <w:tcW w:w="2956" w:type="dxa"/>
            <w:vMerge/>
          </w:tcPr>
          <w:p w14:paraId="6EFA7ADD" w14:textId="77777777" w:rsidR="0017750F" w:rsidRDefault="0017750F" w:rsidP="00763A5C"/>
        </w:tc>
        <w:tc>
          <w:tcPr>
            <w:tcW w:w="3577" w:type="dxa"/>
          </w:tcPr>
          <w:p w14:paraId="1A4866D4" w14:textId="77777777" w:rsidR="0017750F" w:rsidRDefault="0017750F" w:rsidP="00763A5C">
            <w:r>
              <w:t>hasRelativeYear</w:t>
            </w:r>
          </w:p>
        </w:tc>
        <w:tc>
          <w:tcPr>
            <w:tcW w:w="2817" w:type="dxa"/>
          </w:tcPr>
          <w:p w14:paraId="669D84D7" w14:textId="77777777" w:rsidR="0017750F" w:rsidRDefault="0017750F" w:rsidP="00763A5C">
            <w:r>
              <w:t>exactly 1 xsd:gYear</w:t>
            </w:r>
          </w:p>
        </w:tc>
      </w:tr>
      <w:tr w:rsidR="0017750F" w14:paraId="3AD03FB6" w14:textId="77777777" w:rsidTr="00763A5C">
        <w:trPr>
          <w:cantSplit/>
        </w:trPr>
        <w:tc>
          <w:tcPr>
            <w:tcW w:w="2956" w:type="dxa"/>
            <w:vMerge/>
          </w:tcPr>
          <w:p w14:paraId="07C31236" w14:textId="77777777" w:rsidR="0017750F" w:rsidRDefault="0017750F" w:rsidP="00763A5C"/>
        </w:tc>
        <w:tc>
          <w:tcPr>
            <w:tcW w:w="3577" w:type="dxa"/>
          </w:tcPr>
          <w:p w14:paraId="619E6799" w14:textId="4418BD84" w:rsidR="0017750F" w:rsidRDefault="0017750F" w:rsidP="00763A5C">
            <w:r>
              <w:t>hasUnit</w:t>
            </w:r>
          </w:p>
        </w:tc>
        <w:tc>
          <w:tcPr>
            <w:tcW w:w="2817" w:type="dxa"/>
          </w:tcPr>
          <w:p w14:paraId="14F94B73" w14:textId="042B5AE8" w:rsidR="0017750F" w:rsidRDefault="0017750F" w:rsidP="00763A5C">
            <w:r>
              <w:t>only Amount_of_money_unit</w:t>
            </w:r>
          </w:p>
        </w:tc>
      </w:tr>
      <w:tr w:rsidR="0017750F" w14:paraId="6FEA3DBD" w14:textId="77777777" w:rsidTr="00763A5C">
        <w:trPr>
          <w:cantSplit/>
        </w:trPr>
        <w:tc>
          <w:tcPr>
            <w:tcW w:w="2956" w:type="dxa"/>
            <w:vMerge w:val="restart"/>
          </w:tcPr>
          <w:p w14:paraId="62290727" w14:textId="77777777" w:rsidR="0017750F" w:rsidRDefault="0017750F" w:rsidP="00763A5C">
            <w:r>
              <w:t>ValueOfMoney</w:t>
            </w:r>
          </w:p>
        </w:tc>
        <w:tc>
          <w:tcPr>
            <w:tcW w:w="3577" w:type="dxa"/>
          </w:tcPr>
          <w:p w14:paraId="5B043B6F" w14:textId="77777777" w:rsidR="0017750F" w:rsidRDefault="0017750F" w:rsidP="00763A5C">
            <w:r>
              <w:t>subClassOf</w:t>
            </w:r>
          </w:p>
        </w:tc>
        <w:tc>
          <w:tcPr>
            <w:tcW w:w="2817" w:type="dxa"/>
          </w:tcPr>
          <w:p w14:paraId="4C68EA1D" w14:textId="0E4B239E" w:rsidR="0017750F" w:rsidRDefault="0017750F" w:rsidP="00763A5C">
            <w:r>
              <w:t>Quantity</w:t>
            </w:r>
          </w:p>
        </w:tc>
      </w:tr>
      <w:tr w:rsidR="0017750F" w14:paraId="206B4417" w14:textId="77777777" w:rsidTr="00763A5C">
        <w:trPr>
          <w:cantSplit/>
        </w:trPr>
        <w:tc>
          <w:tcPr>
            <w:tcW w:w="2956" w:type="dxa"/>
            <w:vMerge/>
          </w:tcPr>
          <w:p w14:paraId="084F6863" w14:textId="77777777" w:rsidR="0017750F" w:rsidRDefault="0017750F" w:rsidP="00763A5C"/>
        </w:tc>
        <w:tc>
          <w:tcPr>
            <w:tcW w:w="3577" w:type="dxa"/>
          </w:tcPr>
          <w:p w14:paraId="696440A8" w14:textId="77777777" w:rsidR="0017750F" w:rsidRDefault="0017750F" w:rsidP="00763A5C">
            <w:r>
              <w:t>subClassOf</w:t>
            </w:r>
          </w:p>
        </w:tc>
        <w:tc>
          <w:tcPr>
            <w:tcW w:w="2817" w:type="dxa"/>
          </w:tcPr>
          <w:p w14:paraId="46114AB1" w14:textId="73A213C0" w:rsidR="0017750F" w:rsidRDefault="0017750F" w:rsidP="00763A5C">
            <w:r>
              <w:t>AmountOfMoney</w:t>
            </w:r>
          </w:p>
        </w:tc>
      </w:tr>
      <w:tr w:rsidR="0017750F" w14:paraId="2257A9AF" w14:textId="77777777" w:rsidTr="00763A5C">
        <w:trPr>
          <w:cantSplit/>
        </w:trPr>
        <w:tc>
          <w:tcPr>
            <w:tcW w:w="2956" w:type="dxa"/>
            <w:vMerge/>
          </w:tcPr>
          <w:p w14:paraId="4E1FED63" w14:textId="77777777" w:rsidR="0017750F" w:rsidRDefault="0017750F" w:rsidP="00763A5C"/>
        </w:tc>
        <w:tc>
          <w:tcPr>
            <w:tcW w:w="3577" w:type="dxa"/>
          </w:tcPr>
          <w:p w14:paraId="39E2D04C" w14:textId="2BDCA529" w:rsidR="0017750F" w:rsidRDefault="0017750F" w:rsidP="00763A5C">
            <w:r>
              <w:t>hasValue</w:t>
            </w:r>
          </w:p>
        </w:tc>
        <w:tc>
          <w:tcPr>
            <w:tcW w:w="2817" w:type="dxa"/>
          </w:tcPr>
          <w:p w14:paraId="4D5DCB93" w14:textId="77777777" w:rsidR="0017750F" w:rsidRDefault="0017750F" w:rsidP="00763A5C">
            <w:r>
              <w:t>only MonetaryValue</w:t>
            </w:r>
          </w:p>
        </w:tc>
      </w:tr>
    </w:tbl>
    <w:p w14:paraId="18156BE7" w14:textId="77777777" w:rsidR="0017750F" w:rsidRDefault="0017750F" w:rsidP="0017750F">
      <w:pPr>
        <w:pStyle w:val="Heading3"/>
        <w:numPr>
          <w:ilvl w:val="0"/>
          <w:numId w:val="0"/>
        </w:numPr>
        <w:spacing w:after="120"/>
        <w:ind w:left="720" w:hanging="720"/>
        <w:rPr>
          <w:lang w:val="en-CA"/>
        </w:rPr>
      </w:pPr>
    </w:p>
    <w:p w14:paraId="08D941C8" w14:textId="77777777" w:rsidR="0017750F" w:rsidRPr="00652A82" w:rsidRDefault="0017750F" w:rsidP="0017750F">
      <w:pPr>
        <w:pStyle w:val="Heading4"/>
      </w:pPr>
      <w:r>
        <w:t>An Example</w:t>
      </w:r>
    </w:p>
    <w:p w14:paraId="11BD465D" w14:textId="530B3ED7" w:rsidR="0017750F" w:rsidRDefault="0017750F" w:rsidP="0017750F">
      <w:r>
        <w:t xml:space="preserve">For example, consider the representation of the speed of a Vehicle, and a particular point in time. The Vehicle’s speedometer may indicate a speed of 62 mph, whereas the speed observed by some radar gun or loop detector may record a speed of 100 km/h. Both values represent the same quantity but use different units of measure. Using the Units of Measure Ontology, the two distinct values and their units of measure may be captured and associated with a single instance of the vehicle’s speed, as illustrated in </w:t>
      </w:r>
      <w:r>
        <w:fldChar w:fldCharType="begin"/>
      </w:r>
      <w:r>
        <w:instrText xml:space="preserve"> REF _Ref13130894 \h </w:instrText>
      </w:r>
      <w:r>
        <w:fldChar w:fldCharType="separate"/>
      </w:r>
      <w:r w:rsidR="005702D6">
        <w:t xml:space="preserve">Figure </w:t>
      </w:r>
      <w:r w:rsidR="005702D6">
        <w:rPr>
          <w:noProof/>
        </w:rPr>
        <w:t>13</w:t>
      </w:r>
      <w:r>
        <w:fldChar w:fldCharType="end"/>
      </w:r>
      <w:r>
        <w:t>.</w:t>
      </w:r>
    </w:p>
    <w:p w14:paraId="254113CF" w14:textId="77777777" w:rsidR="0017750F" w:rsidRDefault="0017750F" w:rsidP="0017750F">
      <w:pPr>
        <w:keepNext/>
      </w:pPr>
      <w:r w:rsidRPr="0046503B">
        <w:rPr>
          <w:noProof/>
        </w:rPr>
        <w:drawing>
          <wp:inline distT="0" distB="0" distL="0" distR="0" wp14:anchorId="7500A1C2" wp14:editId="344A90CE">
            <wp:extent cx="5602147" cy="30877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1018" cy="3092655"/>
                    </a:xfrm>
                    <a:prstGeom prst="rect">
                      <a:avLst/>
                    </a:prstGeom>
                  </pic:spPr>
                </pic:pic>
              </a:graphicData>
            </a:graphic>
          </wp:inline>
        </w:drawing>
      </w:r>
    </w:p>
    <w:p w14:paraId="4CA1C49D" w14:textId="4CD2E1A3" w:rsidR="0017750F" w:rsidRDefault="0017750F" w:rsidP="0017750F">
      <w:pPr>
        <w:pStyle w:val="Caption"/>
        <w:spacing w:after="120"/>
        <w:rPr>
          <w:lang w:val="en-CA"/>
        </w:rPr>
      </w:pPr>
      <w:bookmarkStart w:id="110" w:name="_Ref13130894"/>
      <w:r>
        <w:t xml:space="preserve">Figure </w:t>
      </w:r>
      <w:r w:rsidR="0043363D">
        <w:fldChar w:fldCharType="begin"/>
      </w:r>
      <w:r w:rsidR="0043363D">
        <w:instrText xml:space="preserve"> SEQ Figure \* ARABIC </w:instrText>
      </w:r>
      <w:r w:rsidR="0043363D">
        <w:fldChar w:fldCharType="separate"/>
      </w:r>
      <w:r w:rsidR="000501AD">
        <w:rPr>
          <w:noProof/>
        </w:rPr>
        <w:t>13</w:t>
      </w:r>
      <w:r w:rsidR="0043363D">
        <w:rPr>
          <w:noProof/>
        </w:rPr>
        <w:fldChar w:fldCharType="end"/>
      </w:r>
      <w:bookmarkEnd w:id="110"/>
      <w:r>
        <w:t>: Example use of the Units of Measure Ontology.</w:t>
      </w:r>
    </w:p>
    <w:p w14:paraId="08D6E52B" w14:textId="58C0A87B" w:rsidR="0017750F" w:rsidRDefault="0017750F" w:rsidP="00E80D3C">
      <w:pPr>
        <w:rPr>
          <w:b/>
        </w:rPr>
      </w:pPr>
    </w:p>
    <w:p w14:paraId="720C5C5C" w14:textId="1C876D65" w:rsidR="0017750F" w:rsidRDefault="0017750F" w:rsidP="00E80D3C">
      <w:pPr>
        <w:rPr>
          <w:b/>
        </w:rPr>
      </w:pPr>
      <w:r>
        <w:rPr>
          <w:b/>
        </w:rPr>
        <w:t>A note on populations and cardinality:</w:t>
      </w:r>
    </w:p>
    <w:p w14:paraId="2CEAFAF9" w14:textId="4CE503FD" w:rsidR="00C87610" w:rsidRDefault="004852EA" w:rsidP="00E80D3C">
      <w:r>
        <w:t>In order to represent populations, w</w:t>
      </w:r>
      <w:r w:rsidR="00C87610">
        <w:t>e reuse the following classes from the GCI-Foundation ontology: gci:PopulationSize, gci:PopulationSizeMeasure</w:t>
      </w:r>
      <w:r w:rsidR="0058395F">
        <w:t>, and gci:CardinalityUnit.</w:t>
      </w:r>
      <w:r>
        <w:t xml:space="preserve"> </w:t>
      </w:r>
      <w:r w:rsidR="00C87610">
        <w:t>Refer to the working paper on the GCI Ontology for more details on this approach.</w:t>
      </w:r>
      <w:r w:rsidR="00646539">
        <w:t xml:space="preserve"> The meaning of population is general here, while it may define a population of residents within some zone, it may also be used to describe the population of vehicles occupying some stretch of the road network.</w:t>
      </w:r>
    </w:p>
    <w:p w14:paraId="56781F82" w14:textId="4E050DC9" w:rsidR="00610F94" w:rsidRPr="00E80D3C" w:rsidRDefault="0058395F" w:rsidP="00E80D3C">
      <w:pPr>
        <w:rPr>
          <w:sz w:val="22"/>
        </w:rPr>
      </w:pPr>
      <w:r>
        <w:t xml:space="preserve">The quantity of interest (population size being measured/described) is defined as gci:Population_Size, a subclass of Quantity. Population_Size has some unit of measure (a cardinality unit), and has_value some Population_Measure (with an associated numeric value). The elements associated with a population quantity </w:t>
      </w:r>
      <w:r w:rsidR="00AA1FBD">
        <w:t xml:space="preserve">are </w:t>
      </w:r>
      <w:r>
        <w:t xml:space="preserve">captured through the </w:t>
      </w:r>
      <w:r w:rsidR="00AA1FBD">
        <w:t xml:space="preserve">defined_by </w:t>
      </w:r>
      <w:r>
        <w:t xml:space="preserve">property that relates a Population to some </w:t>
      </w:r>
      <w:r w:rsidR="00AA1FBD">
        <w:t>class of objects</w:t>
      </w:r>
      <w:r>
        <w:t xml:space="preserve">. For example, </w:t>
      </w:r>
      <w:r w:rsidR="008D6847">
        <w:t>consider the measurement of</w:t>
      </w:r>
      <w:r>
        <w:t xml:space="preserve"> the number of cars on some road segment, we could specify: Population_Size and cardinalityOf only </w:t>
      </w:r>
      <w:r w:rsidR="008A4BB3">
        <w:t xml:space="preserve">(Population and definedBy only </w:t>
      </w:r>
      <w:r>
        <w:t>(Vehicle</w:t>
      </w:r>
      <w:r w:rsidR="00E81964">
        <w:t>)). The defining population might b</w:t>
      </w:r>
      <w:r w:rsidR="008D6847">
        <w:t xml:space="preserve">e even more precisely captured for a given Road Segment, X, as depicted in </w:t>
      </w:r>
      <w:r w:rsidR="008D6847">
        <w:fldChar w:fldCharType="begin"/>
      </w:r>
      <w:r w:rsidR="008D6847">
        <w:instrText xml:space="preserve"> REF _Ref516468216 \h </w:instrText>
      </w:r>
      <w:r w:rsidR="008D6847">
        <w:fldChar w:fldCharType="separate"/>
      </w:r>
      <w:r w:rsidR="005702D6">
        <w:t xml:space="preserve">Figure </w:t>
      </w:r>
      <w:r w:rsidR="005702D6">
        <w:rPr>
          <w:noProof/>
        </w:rPr>
        <w:t>14</w:t>
      </w:r>
      <w:r w:rsidR="008D6847">
        <w:fldChar w:fldCharType="end"/>
      </w:r>
      <w:r w:rsidR="008D6847">
        <w:t xml:space="preserve">: </w:t>
      </w:r>
      <w:r w:rsidR="00E81964">
        <w:t>definedBy only (Vehicle</w:t>
      </w:r>
      <w:r>
        <w:t xml:space="preserve"> and </w:t>
      </w:r>
      <w:r w:rsidR="00A71591">
        <w:t>onSegment</w:t>
      </w:r>
      <w:r>
        <w:t xml:space="preserve"> </w:t>
      </w:r>
      <w:r w:rsidR="008D6847">
        <w:t>value X</w:t>
      </w:r>
      <w:r w:rsidR="008A4BB3">
        <w:t>)</w:t>
      </w:r>
      <w:r>
        <w:t>.</w:t>
      </w:r>
      <w:r w:rsidR="008D6847">
        <w:t xml:space="preserve"> These specializations are defined, as required, within the relevant module; for example, a vehicle population would be defined in a module that contains the required concepts of vehicles and road segments. The units of measure ontology captures only t</w:t>
      </w:r>
      <w:r w:rsidR="0017750F">
        <w:t>he</w:t>
      </w:r>
      <w:r w:rsidR="008D6847">
        <w:t xml:space="preserve"> core concepts of Population Size, Population Measure, Cardinality Unit, and Population, as depicted in</w:t>
      </w:r>
      <w:r w:rsidR="00536BE0">
        <w:t xml:space="preserve"> </w:t>
      </w:r>
      <w:r w:rsidR="0028082E">
        <w:fldChar w:fldCharType="begin"/>
      </w:r>
      <w:r w:rsidR="0028082E">
        <w:instrText xml:space="preserve"> REF _Ref516468216 \h </w:instrText>
      </w:r>
      <w:r w:rsidR="0028082E">
        <w:fldChar w:fldCharType="separate"/>
      </w:r>
      <w:r w:rsidR="005702D6">
        <w:t xml:space="preserve">Figure </w:t>
      </w:r>
      <w:r w:rsidR="005702D6">
        <w:rPr>
          <w:noProof/>
        </w:rPr>
        <w:t>14</w:t>
      </w:r>
      <w:r w:rsidR="0028082E">
        <w:fldChar w:fldCharType="end"/>
      </w:r>
      <w:r w:rsidR="008D6847">
        <w:t>.</w:t>
      </w:r>
      <w:r w:rsidR="0017750F">
        <w:t xml:space="preserve"> </w:t>
      </w:r>
      <w:r w:rsidR="00610F94">
        <w:t>Capacity and its associated quantity and measure are defined similar to population.</w:t>
      </w:r>
    </w:p>
    <w:p w14:paraId="74B6EA93" w14:textId="6740BA69" w:rsidR="00AA1FBD" w:rsidRDefault="00CD499C" w:rsidP="00E80D3C">
      <w:pPr>
        <w:keepNext/>
      </w:pPr>
      <w:r w:rsidRPr="00CD499C">
        <w:rPr>
          <w:noProof/>
        </w:rPr>
        <w:lastRenderedPageBreak/>
        <w:drawing>
          <wp:inline distT="0" distB="0" distL="0" distR="0" wp14:anchorId="393C3E50" wp14:editId="63420B64">
            <wp:extent cx="5943600" cy="37769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76980"/>
                    </a:xfrm>
                    <a:prstGeom prst="rect">
                      <a:avLst/>
                    </a:prstGeom>
                  </pic:spPr>
                </pic:pic>
              </a:graphicData>
            </a:graphic>
          </wp:inline>
        </w:drawing>
      </w:r>
    </w:p>
    <w:p w14:paraId="246819FE" w14:textId="6FBEBFE8" w:rsidR="00C87610" w:rsidRDefault="00AA1FBD" w:rsidP="00E80D3C">
      <w:pPr>
        <w:pStyle w:val="Caption"/>
      </w:pPr>
      <w:bookmarkStart w:id="111" w:name="_Ref516468216"/>
      <w:r>
        <w:t xml:space="preserve">Figure </w:t>
      </w:r>
      <w:r w:rsidR="00FA06BD">
        <w:rPr>
          <w:noProof/>
        </w:rPr>
        <w:fldChar w:fldCharType="begin"/>
      </w:r>
      <w:r w:rsidR="00FA06BD">
        <w:rPr>
          <w:noProof/>
        </w:rPr>
        <w:instrText xml:space="preserve"> SEQ Figure \* ARABIC </w:instrText>
      </w:r>
      <w:r w:rsidR="00FA06BD">
        <w:rPr>
          <w:noProof/>
        </w:rPr>
        <w:fldChar w:fldCharType="separate"/>
      </w:r>
      <w:r w:rsidR="000501AD">
        <w:rPr>
          <w:noProof/>
        </w:rPr>
        <w:t>14</w:t>
      </w:r>
      <w:r w:rsidR="00FA06BD">
        <w:rPr>
          <w:noProof/>
        </w:rPr>
        <w:fldChar w:fldCharType="end"/>
      </w:r>
      <w:bookmarkEnd w:id="111"/>
      <w:r>
        <w:t>: Specialization of populations.</w:t>
      </w:r>
    </w:p>
    <w:tbl>
      <w:tblPr>
        <w:tblStyle w:val="TableGrid"/>
        <w:tblpPr w:leftFromText="180" w:rightFromText="180" w:vertAnchor="text" w:horzAnchor="margin" w:tblpY="128"/>
        <w:tblW w:w="0" w:type="auto"/>
        <w:tblLook w:val="04A0" w:firstRow="1" w:lastRow="0" w:firstColumn="1" w:lastColumn="0" w:noHBand="0" w:noVBand="1"/>
      </w:tblPr>
      <w:tblGrid>
        <w:gridCol w:w="2959"/>
        <w:gridCol w:w="3615"/>
        <w:gridCol w:w="2776"/>
      </w:tblGrid>
      <w:tr w:rsidR="0017750F" w14:paraId="38E9239D" w14:textId="77777777" w:rsidTr="00763A5C">
        <w:trPr>
          <w:cantSplit/>
        </w:trPr>
        <w:tc>
          <w:tcPr>
            <w:tcW w:w="2959" w:type="dxa"/>
            <w:shd w:val="clear" w:color="auto" w:fill="00FFFF"/>
          </w:tcPr>
          <w:p w14:paraId="252686CF" w14:textId="77777777" w:rsidR="0017750F" w:rsidRDefault="0017750F" w:rsidP="00763A5C">
            <w:r>
              <w:t>Object</w:t>
            </w:r>
          </w:p>
        </w:tc>
        <w:tc>
          <w:tcPr>
            <w:tcW w:w="3615" w:type="dxa"/>
            <w:shd w:val="clear" w:color="auto" w:fill="00FFFF"/>
          </w:tcPr>
          <w:p w14:paraId="520E8386" w14:textId="77777777" w:rsidR="0017750F" w:rsidRDefault="0017750F" w:rsidP="00763A5C">
            <w:r>
              <w:t>Property</w:t>
            </w:r>
          </w:p>
        </w:tc>
        <w:tc>
          <w:tcPr>
            <w:tcW w:w="2776" w:type="dxa"/>
            <w:shd w:val="clear" w:color="auto" w:fill="00FFFF"/>
          </w:tcPr>
          <w:p w14:paraId="11D87ABB" w14:textId="77777777" w:rsidR="0017750F" w:rsidRDefault="0017750F" w:rsidP="00763A5C">
            <w:r>
              <w:t>Value</w:t>
            </w:r>
          </w:p>
        </w:tc>
      </w:tr>
      <w:tr w:rsidR="0017750F" w14:paraId="30BD9A9B" w14:textId="77777777" w:rsidTr="00763A5C">
        <w:trPr>
          <w:cantSplit/>
        </w:trPr>
        <w:tc>
          <w:tcPr>
            <w:tcW w:w="2959" w:type="dxa"/>
          </w:tcPr>
          <w:p w14:paraId="6308030B" w14:textId="4AB8EBD6" w:rsidR="0017750F" w:rsidRDefault="0017750F" w:rsidP="00763A5C">
            <w:r>
              <w:t>Quantity</w:t>
            </w:r>
          </w:p>
        </w:tc>
        <w:tc>
          <w:tcPr>
            <w:tcW w:w="3615" w:type="dxa"/>
          </w:tcPr>
          <w:p w14:paraId="4569A200" w14:textId="333C57B2" w:rsidR="0017750F" w:rsidRDefault="0017750F" w:rsidP="00763A5C">
            <w:r w:rsidRPr="00E80D3C">
              <w:t>hasV</w:t>
            </w:r>
            <w:r w:rsidRPr="00AA4F4A">
              <w:t>alue</w:t>
            </w:r>
          </w:p>
        </w:tc>
        <w:tc>
          <w:tcPr>
            <w:tcW w:w="2776" w:type="dxa"/>
          </w:tcPr>
          <w:p w14:paraId="0078AE26" w14:textId="2CFD112C" w:rsidR="0017750F" w:rsidRDefault="0017750F" w:rsidP="00763A5C">
            <w:r>
              <w:t>only Measure</w:t>
            </w:r>
          </w:p>
        </w:tc>
      </w:tr>
      <w:tr w:rsidR="0017750F" w14:paraId="652C6862" w14:textId="77777777" w:rsidTr="00763A5C">
        <w:trPr>
          <w:cantSplit/>
        </w:trPr>
        <w:tc>
          <w:tcPr>
            <w:tcW w:w="2959" w:type="dxa"/>
          </w:tcPr>
          <w:p w14:paraId="74E10BFE" w14:textId="03887FBB" w:rsidR="0017750F" w:rsidRDefault="0017750F" w:rsidP="00763A5C">
            <w:r>
              <w:t>Measure</w:t>
            </w:r>
          </w:p>
        </w:tc>
        <w:tc>
          <w:tcPr>
            <w:tcW w:w="3615" w:type="dxa"/>
          </w:tcPr>
          <w:p w14:paraId="7895F2E3" w14:textId="2698EBFF" w:rsidR="0017750F" w:rsidRDefault="0017750F" w:rsidP="00763A5C">
            <w:r>
              <w:t>hasUnit</w:t>
            </w:r>
          </w:p>
        </w:tc>
        <w:tc>
          <w:tcPr>
            <w:tcW w:w="2776" w:type="dxa"/>
          </w:tcPr>
          <w:p w14:paraId="2B93EE5E" w14:textId="53A25EEA" w:rsidR="0017750F" w:rsidRDefault="0017750F" w:rsidP="00763A5C">
            <w:r>
              <w:t>only Unit</w:t>
            </w:r>
          </w:p>
        </w:tc>
      </w:tr>
      <w:tr w:rsidR="0017750F" w14:paraId="60DA28ED" w14:textId="77777777" w:rsidTr="00763A5C">
        <w:trPr>
          <w:cantSplit/>
        </w:trPr>
        <w:tc>
          <w:tcPr>
            <w:tcW w:w="2959" w:type="dxa"/>
          </w:tcPr>
          <w:p w14:paraId="73AD6871" w14:textId="17202993" w:rsidR="0017750F" w:rsidRDefault="0017750F" w:rsidP="00763A5C">
            <w:r>
              <w:t>Length_unit</w:t>
            </w:r>
          </w:p>
        </w:tc>
        <w:tc>
          <w:tcPr>
            <w:tcW w:w="3615" w:type="dxa"/>
          </w:tcPr>
          <w:p w14:paraId="5E8CA605" w14:textId="77777777" w:rsidR="0017750F" w:rsidRDefault="0017750F" w:rsidP="00763A5C">
            <w:r>
              <w:t>subClassOf</w:t>
            </w:r>
          </w:p>
        </w:tc>
        <w:tc>
          <w:tcPr>
            <w:tcW w:w="2776" w:type="dxa"/>
          </w:tcPr>
          <w:p w14:paraId="54C9E81B" w14:textId="47E7BBD4" w:rsidR="0017750F" w:rsidRDefault="0017750F" w:rsidP="00763A5C">
            <w:r>
              <w:t>Unit</w:t>
            </w:r>
          </w:p>
        </w:tc>
      </w:tr>
      <w:tr w:rsidR="0017750F" w14:paraId="70FC5CF9" w14:textId="77777777" w:rsidTr="00763A5C">
        <w:trPr>
          <w:cantSplit/>
        </w:trPr>
        <w:tc>
          <w:tcPr>
            <w:tcW w:w="2959" w:type="dxa"/>
          </w:tcPr>
          <w:p w14:paraId="2C60F320" w14:textId="201D7C2D" w:rsidR="0017750F" w:rsidRDefault="0017750F" w:rsidP="00763A5C">
            <w:r>
              <w:t>Mass_unit</w:t>
            </w:r>
          </w:p>
        </w:tc>
        <w:tc>
          <w:tcPr>
            <w:tcW w:w="3615" w:type="dxa"/>
          </w:tcPr>
          <w:p w14:paraId="1E5BE31A" w14:textId="77777777" w:rsidR="0017750F" w:rsidRDefault="0017750F" w:rsidP="00763A5C">
            <w:r>
              <w:t>subClassOf</w:t>
            </w:r>
          </w:p>
        </w:tc>
        <w:tc>
          <w:tcPr>
            <w:tcW w:w="2776" w:type="dxa"/>
          </w:tcPr>
          <w:p w14:paraId="46241311" w14:textId="26317AC1" w:rsidR="0017750F" w:rsidRDefault="0017750F" w:rsidP="00763A5C">
            <w:r>
              <w:t>Unit</w:t>
            </w:r>
          </w:p>
        </w:tc>
      </w:tr>
      <w:tr w:rsidR="0017750F" w14:paraId="55E56673" w14:textId="77777777" w:rsidTr="00763A5C">
        <w:trPr>
          <w:cantSplit/>
        </w:trPr>
        <w:tc>
          <w:tcPr>
            <w:tcW w:w="2959" w:type="dxa"/>
          </w:tcPr>
          <w:p w14:paraId="1C87A895" w14:textId="533EFEA0" w:rsidR="0017750F" w:rsidRDefault="0017750F" w:rsidP="00763A5C">
            <w:r>
              <w:t>Area_unit</w:t>
            </w:r>
          </w:p>
        </w:tc>
        <w:tc>
          <w:tcPr>
            <w:tcW w:w="3615" w:type="dxa"/>
          </w:tcPr>
          <w:p w14:paraId="1B5B13CE" w14:textId="77777777" w:rsidR="0017750F" w:rsidRDefault="0017750F" w:rsidP="00763A5C">
            <w:r>
              <w:t>subClassOf</w:t>
            </w:r>
          </w:p>
        </w:tc>
        <w:tc>
          <w:tcPr>
            <w:tcW w:w="2776" w:type="dxa"/>
          </w:tcPr>
          <w:p w14:paraId="101377BE" w14:textId="32BB2907" w:rsidR="0017750F" w:rsidRDefault="0017750F" w:rsidP="00763A5C">
            <w:r>
              <w:t>Unit</w:t>
            </w:r>
          </w:p>
        </w:tc>
      </w:tr>
      <w:tr w:rsidR="0017750F" w14:paraId="60768708" w14:textId="77777777" w:rsidTr="00763A5C">
        <w:trPr>
          <w:cantSplit/>
        </w:trPr>
        <w:tc>
          <w:tcPr>
            <w:tcW w:w="2959" w:type="dxa"/>
          </w:tcPr>
          <w:p w14:paraId="5C982CFB" w14:textId="5121B068" w:rsidR="0017750F" w:rsidRDefault="0017750F" w:rsidP="00763A5C">
            <w:r>
              <w:t>Acceleration_unit</w:t>
            </w:r>
          </w:p>
        </w:tc>
        <w:tc>
          <w:tcPr>
            <w:tcW w:w="3615" w:type="dxa"/>
          </w:tcPr>
          <w:p w14:paraId="550285E7" w14:textId="77777777" w:rsidR="0017750F" w:rsidRDefault="0017750F" w:rsidP="00763A5C">
            <w:r>
              <w:t>subClassOf</w:t>
            </w:r>
          </w:p>
        </w:tc>
        <w:tc>
          <w:tcPr>
            <w:tcW w:w="2776" w:type="dxa"/>
          </w:tcPr>
          <w:p w14:paraId="5CD7DE43" w14:textId="14796ED5" w:rsidR="0017750F" w:rsidRDefault="0017750F" w:rsidP="00763A5C">
            <w:r>
              <w:t>Unit</w:t>
            </w:r>
          </w:p>
        </w:tc>
      </w:tr>
      <w:tr w:rsidR="0017750F" w14:paraId="29104AE8" w14:textId="77777777" w:rsidTr="00763A5C">
        <w:trPr>
          <w:cantSplit/>
        </w:trPr>
        <w:tc>
          <w:tcPr>
            <w:tcW w:w="2959" w:type="dxa"/>
          </w:tcPr>
          <w:p w14:paraId="3E271DD1" w14:textId="119DAE2F" w:rsidR="0017750F" w:rsidDel="009F6993" w:rsidRDefault="0017750F" w:rsidP="00763A5C">
            <w:r>
              <w:t>Volume_unit</w:t>
            </w:r>
          </w:p>
        </w:tc>
        <w:tc>
          <w:tcPr>
            <w:tcW w:w="3615" w:type="dxa"/>
          </w:tcPr>
          <w:p w14:paraId="7DAFA194" w14:textId="77777777" w:rsidR="0017750F" w:rsidRDefault="0017750F" w:rsidP="00763A5C">
            <w:r>
              <w:t>subClassOf</w:t>
            </w:r>
          </w:p>
        </w:tc>
        <w:tc>
          <w:tcPr>
            <w:tcW w:w="2776" w:type="dxa"/>
          </w:tcPr>
          <w:p w14:paraId="55D6B5FB" w14:textId="692FFB84" w:rsidR="0017750F" w:rsidDel="009F6993" w:rsidRDefault="0017750F" w:rsidP="00763A5C">
            <w:r>
              <w:t>Unit</w:t>
            </w:r>
          </w:p>
        </w:tc>
      </w:tr>
      <w:tr w:rsidR="0017750F" w14:paraId="47335674" w14:textId="77777777" w:rsidTr="00763A5C">
        <w:trPr>
          <w:cantSplit/>
        </w:trPr>
        <w:tc>
          <w:tcPr>
            <w:tcW w:w="2959" w:type="dxa"/>
          </w:tcPr>
          <w:p w14:paraId="71166F42" w14:textId="70D0EADD" w:rsidR="0017750F" w:rsidRDefault="0017750F" w:rsidP="00763A5C">
            <w:r>
              <w:lastRenderedPageBreak/>
              <w:t>Speed_unit</w:t>
            </w:r>
          </w:p>
        </w:tc>
        <w:tc>
          <w:tcPr>
            <w:tcW w:w="3615" w:type="dxa"/>
          </w:tcPr>
          <w:p w14:paraId="04B73409" w14:textId="77777777" w:rsidR="0017750F" w:rsidRDefault="0017750F" w:rsidP="00763A5C">
            <w:r>
              <w:t>subClassOf</w:t>
            </w:r>
          </w:p>
        </w:tc>
        <w:tc>
          <w:tcPr>
            <w:tcW w:w="2776" w:type="dxa"/>
          </w:tcPr>
          <w:p w14:paraId="0353F6E5" w14:textId="19CF206A" w:rsidR="0017750F" w:rsidRDefault="0017750F" w:rsidP="00763A5C">
            <w:r>
              <w:t>Unit</w:t>
            </w:r>
          </w:p>
        </w:tc>
      </w:tr>
      <w:tr w:rsidR="0017750F" w14:paraId="26E28498" w14:textId="77777777" w:rsidTr="00763A5C">
        <w:trPr>
          <w:cantSplit/>
        </w:trPr>
        <w:tc>
          <w:tcPr>
            <w:tcW w:w="2959" w:type="dxa"/>
          </w:tcPr>
          <w:p w14:paraId="178880E1" w14:textId="3A1B4D5D" w:rsidR="0017750F" w:rsidRDefault="0017750F" w:rsidP="00763A5C">
            <w:r>
              <w:t>Amount_of_money_unit</w:t>
            </w:r>
          </w:p>
        </w:tc>
        <w:tc>
          <w:tcPr>
            <w:tcW w:w="3615" w:type="dxa"/>
          </w:tcPr>
          <w:p w14:paraId="6AC4EEF5" w14:textId="77777777" w:rsidR="0017750F" w:rsidRDefault="0017750F" w:rsidP="00763A5C">
            <w:r>
              <w:t>subClassOf</w:t>
            </w:r>
          </w:p>
        </w:tc>
        <w:tc>
          <w:tcPr>
            <w:tcW w:w="2776" w:type="dxa"/>
          </w:tcPr>
          <w:p w14:paraId="20102830" w14:textId="4473ADDE" w:rsidR="0017750F" w:rsidRDefault="0017750F" w:rsidP="00763A5C">
            <w:r>
              <w:t>Unit</w:t>
            </w:r>
          </w:p>
        </w:tc>
      </w:tr>
      <w:tr w:rsidR="0017750F" w14:paraId="29CB3857" w14:textId="77777777" w:rsidTr="00763A5C">
        <w:trPr>
          <w:cantSplit/>
        </w:trPr>
        <w:tc>
          <w:tcPr>
            <w:tcW w:w="2959" w:type="dxa"/>
          </w:tcPr>
          <w:p w14:paraId="5B0575D0" w14:textId="77777777" w:rsidR="0017750F" w:rsidRDefault="0017750F" w:rsidP="00763A5C">
            <w:r>
              <w:t>Geo_Position_unit</w:t>
            </w:r>
          </w:p>
        </w:tc>
        <w:tc>
          <w:tcPr>
            <w:tcW w:w="3615" w:type="dxa"/>
          </w:tcPr>
          <w:p w14:paraId="7B85880C" w14:textId="77777777" w:rsidR="0017750F" w:rsidRDefault="0017750F" w:rsidP="00763A5C">
            <w:r>
              <w:t>subClassOf</w:t>
            </w:r>
          </w:p>
        </w:tc>
        <w:tc>
          <w:tcPr>
            <w:tcW w:w="2776" w:type="dxa"/>
          </w:tcPr>
          <w:p w14:paraId="4CC12C3F" w14:textId="24E2099F" w:rsidR="0017750F" w:rsidRDefault="0017750F" w:rsidP="00763A5C">
            <w:r>
              <w:t>Unit</w:t>
            </w:r>
          </w:p>
        </w:tc>
      </w:tr>
      <w:tr w:rsidR="0017750F" w14:paraId="345F3BA6" w14:textId="77777777" w:rsidTr="00763A5C">
        <w:trPr>
          <w:cantSplit/>
        </w:trPr>
        <w:tc>
          <w:tcPr>
            <w:tcW w:w="2959" w:type="dxa"/>
          </w:tcPr>
          <w:p w14:paraId="743D3812" w14:textId="77777777" w:rsidR="0017750F" w:rsidRDefault="0017750F" w:rsidP="00763A5C">
            <w:r>
              <w:t>gci:Cardinality_unit</w:t>
            </w:r>
          </w:p>
        </w:tc>
        <w:tc>
          <w:tcPr>
            <w:tcW w:w="3615" w:type="dxa"/>
          </w:tcPr>
          <w:p w14:paraId="6B9CFBE7" w14:textId="77777777" w:rsidR="0017750F" w:rsidRDefault="0017750F" w:rsidP="00763A5C">
            <w:r>
              <w:t>subClassOf</w:t>
            </w:r>
          </w:p>
        </w:tc>
        <w:tc>
          <w:tcPr>
            <w:tcW w:w="2776" w:type="dxa"/>
          </w:tcPr>
          <w:p w14:paraId="0078C662" w14:textId="0E97E8CA" w:rsidR="0017750F" w:rsidRDefault="0017750F" w:rsidP="00763A5C">
            <w:r>
              <w:t>Unit</w:t>
            </w:r>
          </w:p>
        </w:tc>
      </w:tr>
      <w:tr w:rsidR="0017750F" w14:paraId="7FCDDEA5" w14:textId="77777777" w:rsidTr="00763A5C">
        <w:trPr>
          <w:cantSplit/>
        </w:trPr>
        <w:tc>
          <w:tcPr>
            <w:tcW w:w="2959" w:type="dxa"/>
          </w:tcPr>
          <w:p w14:paraId="448022ED" w14:textId="74CA408E" w:rsidR="0017750F" w:rsidRPr="00E80D3C" w:rsidRDefault="0017750F" w:rsidP="00763A5C">
            <w:r>
              <w:t>UnitD</w:t>
            </w:r>
            <w:r w:rsidRPr="00E80D3C">
              <w:t>ivision</w:t>
            </w:r>
          </w:p>
        </w:tc>
        <w:tc>
          <w:tcPr>
            <w:tcW w:w="3615" w:type="dxa"/>
          </w:tcPr>
          <w:p w14:paraId="02C8B85A" w14:textId="77777777" w:rsidR="0017750F" w:rsidRPr="00043DB0" w:rsidRDefault="0017750F" w:rsidP="00763A5C">
            <w:pPr>
              <w:rPr>
                <w:highlight w:val="yellow"/>
              </w:rPr>
            </w:pPr>
            <w:r>
              <w:t>subClassOf</w:t>
            </w:r>
          </w:p>
        </w:tc>
        <w:tc>
          <w:tcPr>
            <w:tcW w:w="2776" w:type="dxa"/>
          </w:tcPr>
          <w:p w14:paraId="6955132F" w14:textId="0E1B8A1D" w:rsidR="0017750F" w:rsidRDefault="0017750F" w:rsidP="00763A5C">
            <w:pPr>
              <w:rPr>
                <w:highlight w:val="yellow"/>
              </w:rPr>
            </w:pPr>
            <w:r>
              <w:t>Unit</w:t>
            </w:r>
          </w:p>
        </w:tc>
      </w:tr>
      <w:tr w:rsidR="0017750F" w14:paraId="027FD921" w14:textId="77777777" w:rsidTr="00763A5C">
        <w:trPr>
          <w:cantSplit/>
        </w:trPr>
        <w:tc>
          <w:tcPr>
            <w:tcW w:w="2959" w:type="dxa"/>
            <w:vMerge w:val="restart"/>
          </w:tcPr>
          <w:p w14:paraId="17E3585B" w14:textId="77777777" w:rsidR="0017750F" w:rsidRPr="00E80D3C" w:rsidRDefault="0017750F" w:rsidP="00763A5C">
            <w:r w:rsidRPr="00E80D3C">
              <w:t>Cardinality_unit_per_</w:t>
            </w:r>
            <w:r>
              <w:t>time</w:t>
            </w:r>
          </w:p>
        </w:tc>
        <w:tc>
          <w:tcPr>
            <w:tcW w:w="3615" w:type="dxa"/>
          </w:tcPr>
          <w:p w14:paraId="07C14AA4" w14:textId="77777777" w:rsidR="0017750F" w:rsidRPr="00043DB0" w:rsidRDefault="0017750F" w:rsidP="00763A5C">
            <w:pPr>
              <w:rPr>
                <w:highlight w:val="yellow"/>
              </w:rPr>
            </w:pPr>
            <w:r>
              <w:t>subClassOf</w:t>
            </w:r>
          </w:p>
        </w:tc>
        <w:tc>
          <w:tcPr>
            <w:tcW w:w="2776" w:type="dxa"/>
          </w:tcPr>
          <w:p w14:paraId="1D59362B" w14:textId="518E3E32" w:rsidR="0017750F" w:rsidRDefault="0017750F" w:rsidP="00763A5C">
            <w:pPr>
              <w:rPr>
                <w:highlight w:val="yellow"/>
              </w:rPr>
            </w:pPr>
            <w:r w:rsidRPr="00E80D3C">
              <w:t>UnitDivision</w:t>
            </w:r>
          </w:p>
        </w:tc>
      </w:tr>
      <w:tr w:rsidR="0017750F" w14:paraId="79EB73E3" w14:textId="77777777" w:rsidTr="00763A5C">
        <w:trPr>
          <w:cantSplit/>
        </w:trPr>
        <w:tc>
          <w:tcPr>
            <w:tcW w:w="2959" w:type="dxa"/>
            <w:vMerge/>
          </w:tcPr>
          <w:p w14:paraId="7DB981BB" w14:textId="77777777" w:rsidR="0017750F" w:rsidRPr="00E80D3C" w:rsidRDefault="0017750F" w:rsidP="00763A5C"/>
        </w:tc>
        <w:tc>
          <w:tcPr>
            <w:tcW w:w="3615" w:type="dxa"/>
          </w:tcPr>
          <w:p w14:paraId="50B2CC5C" w14:textId="58F4DED3" w:rsidR="0017750F" w:rsidRPr="00E80D3C" w:rsidRDefault="0017750F" w:rsidP="00763A5C">
            <w:r w:rsidRPr="00E80D3C">
              <w:t>hasNumerator</w:t>
            </w:r>
          </w:p>
        </w:tc>
        <w:tc>
          <w:tcPr>
            <w:tcW w:w="2776" w:type="dxa"/>
          </w:tcPr>
          <w:p w14:paraId="7656C5B4" w14:textId="77777777" w:rsidR="0017750F" w:rsidRPr="00E80D3C" w:rsidRDefault="0017750F" w:rsidP="00763A5C">
            <w:r w:rsidRPr="00E80D3C">
              <w:t>only gci:Cardinality_unit</w:t>
            </w:r>
          </w:p>
        </w:tc>
      </w:tr>
      <w:tr w:rsidR="0017750F" w14:paraId="634B1DE0" w14:textId="77777777" w:rsidTr="00763A5C">
        <w:trPr>
          <w:cantSplit/>
        </w:trPr>
        <w:tc>
          <w:tcPr>
            <w:tcW w:w="2959" w:type="dxa"/>
            <w:vMerge/>
          </w:tcPr>
          <w:p w14:paraId="58C9C213" w14:textId="77777777" w:rsidR="0017750F" w:rsidRPr="00E80D3C" w:rsidRDefault="0017750F" w:rsidP="00763A5C"/>
        </w:tc>
        <w:tc>
          <w:tcPr>
            <w:tcW w:w="3615" w:type="dxa"/>
          </w:tcPr>
          <w:p w14:paraId="4F27416C" w14:textId="45153C9D" w:rsidR="0017750F" w:rsidRPr="00E80D3C" w:rsidRDefault="0017750F" w:rsidP="00763A5C">
            <w:r w:rsidRPr="00E80D3C">
              <w:t>hasDenominator</w:t>
            </w:r>
          </w:p>
        </w:tc>
        <w:tc>
          <w:tcPr>
            <w:tcW w:w="2776" w:type="dxa"/>
          </w:tcPr>
          <w:p w14:paraId="3005A301" w14:textId="5AC32574" w:rsidR="0017750F" w:rsidRPr="00E80D3C" w:rsidRDefault="0017750F" w:rsidP="00763A5C">
            <w:r w:rsidRPr="00E80D3C">
              <w:t>only TimeUnit</w:t>
            </w:r>
          </w:p>
        </w:tc>
      </w:tr>
      <w:tr w:rsidR="0017750F" w14:paraId="1415F195" w14:textId="77777777" w:rsidTr="00763A5C">
        <w:trPr>
          <w:cantSplit/>
        </w:trPr>
        <w:tc>
          <w:tcPr>
            <w:tcW w:w="2959" w:type="dxa"/>
          </w:tcPr>
          <w:p w14:paraId="53C60346" w14:textId="77777777" w:rsidR="0017750F" w:rsidRDefault="0017750F" w:rsidP="00763A5C">
            <w:r>
              <w:t>...</w:t>
            </w:r>
          </w:p>
        </w:tc>
        <w:tc>
          <w:tcPr>
            <w:tcW w:w="3615" w:type="dxa"/>
          </w:tcPr>
          <w:p w14:paraId="6E7879A8" w14:textId="77777777" w:rsidR="0017750F" w:rsidRDefault="0017750F" w:rsidP="00763A5C">
            <w:r>
              <w:t>subClassOf</w:t>
            </w:r>
          </w:p>
        </w:tc>
        <w:tc>
          <w:tcPr>
            <w:tcW w:w="2776" w:type="dxa"/>
          </w:tcPr>
          <w:p w14:paraId="1EE00B15" w14:textId="0B80CBDB" w:rsidR="0017750F" w:rsidRDefault="0017750F" w:rsidP="00763A5C">
            <w:r>
              <w:t>Unit_of_measure</w:t>
            </w:r>
          </w:p>
        </w:tc>
      </w:tr>
      <w:tr w:rsidR="0017750F" w14:paraId="369AA333" w14:textId="77777777" w:rsidTr="00763A5C">
        <w:trPr>
          <w:cantSplit/>
        </w:trPr>
        <w:tc>
          <w:tcPr>
            <w:tcW w:w="2959" w:type="dxa"/>
            <w:vMerge w:val="restart"/>
          </w:tcPr>
          <w:p w14:paraId="28E1A983" w14:textId="77777777" w:rsidR="0017750F" w:rsidRDefault="0017750F" w:rsidP="00763A5C">
            <w:r>
              <w:t>MonetaryValue</w:t>
            </w:r>
          </w:p>
        </w:tc>
        <w:tc>
          <w:tcPr>
            <w:tcW w:w="3615" w:type="dxa"/>
          </w:tcPr>
          <w:p w14:paraId="7430CBE5" w14:textId="77777777" w:rsidR="0017750F" w:rsidRDefault="0017750F" w:rsidP="00763A5C">
            <w:r>
              <w:t>subClassOf</w:t>
            </w:r>
          </w:p>
        </w:tc>
        <w:tc>
          <w:tcPr>
            <w:tcW w:w="2776" w:type="dxa"/>
          </w:tcPr>
          <w:p w14:paraId="0F0B1112" w14:textId="67193592" w:rsidR="0017750F" w:rsidRDefault="0017750F" w:rsidP="00763A5C">
            <w:r>
              <w:t>Measure</w:t>
            </w:r>
          </w:p>
        </w:tc>
      </w:tr>
      <w:tr w:rsidR="0017750F" w14:paraId="3FE2A8AB" w14:textId="77777777" w:rsidTr="00763A5C">
        <w:trPr>
          <w:cantSplit/>
        </w:trPr>
        <w:tc>
          <w:tcPr>
            <w:tcW w:w="2959" w:type="dxa"/>
            <w:vMerge/>
          </w:tcPr>
          <w:p w14:paraId="6573B630" w14:textId="77777777" w:rsidR="0017750F" w:rsidRDefault="0017750F" w:rsidP="00763A5C"/>
        </w:tc>
        <w:tc>
          <w:tcPr>
            <w:tcW w:w="3615" w:type="dxa"/>
          </w:tcPr>
          <w:p w14:paraId="23214766" w14:textId="77777777" w:rsidR="0017750F" w:rsidRDefault="0017750F" w:rsidP="00763A5C">
            <w:r>
              <w:t>hasRelativeYear</w:t>
            </w:r>
          </w:p>
        </w:tc>
        <w:tc>
          <w:tcPr>
            <w:tcW w:w="2776" w:type="dxa"/>
          </w:tcPr>
          <w:p w14:paraId="4EBCE67A" w14:textId="77777777" w:rsidR="0017750F" w:rsidRDefault="0017750F" w:rsidP="00763A5C">
            <w:r>
              <w:t>exactly 1 xsd:gYear</w:t>
            </w:r>
          </w:p>
        </w:tc>
      </w:tr>
      <w:tr w:rsidR="0017750F" w14:paraId="58155E25" w14:textId="77777777" w:rsidTr="00763A5C">
        <w:trPr>
          <w:cantSplit/>
        </w:trPr>
        <w:tc>
          <w:tcPr>
            <w:tcW w:w="2959" w:type="dxa"/>
            <w:vMerge/>
          </w:tcPr>
          <w:p w14:paraId="756D737F" w14:textId="77777777" w:rsidR="0017750F" w:rsidRDefault="0017750F" w:rsidP="00763A5C"/>
        </w:tc>
        <w:tc>
          <w:tcPr>
            <w:tcW w:w="3615" w:type="dxa"/>
          </w:tcPr>
          <w:p w14:paraId="02F4C501" w14:textId="4D2917E7" w:rsidR="0017750F" w:rsidRDefault="0017750F" w:rsidP="00763A5C">
            <w:r>
              <w:t>hasUnit</w:t>
            </w:r>
          </w:p>
        </w:tc>
        <w:tc>
          <w:tcPr>
            <w:tcW w:w="2776" w:type="dxa"/>
          </w:tcPr>
          <w:p w14:paraId="03366034" w14:textId="3C86C80B" w:rsidR="0017750F" w:rsidRDefault="0017750F" w:rsidP="00763A5C">
            <w:r>
              <w:t>only Amount_of_money_unit</w:t>
            </w:r>
          </w:p>
        </w:tc>
      </w:tr>
      <w:tr w:rsidR="0017750F" w14:paraId="513DDAB7" w14:textId="77777777" w:rsidTr="00763A5C">
        <w:trPr>
          <w:cantSplit/>
        </w:trPr>
        <w:tc>
          <w:tcPr>
            <w:tcW w:w="2959" w:type="dxa"/>
            <w:vMerge w:val="restart"/>
          </w:tcPr>
          <w:p w14:paraId="46C98535" w14:textId="77777777" w:rsidR="0017750F" w:rsidRPr="00253AFA" w:rsidRDefault="0017750F" w:rsidP="00763A5C">
            <w:pPr>
              <w:rPr>
                <w:highlight w:val="yellow"/>
              </w:rPr>
            </w:pPr>
            <w:r w:rsidRPr="00253AFA">
              <w:rPr>
                <w:highlight w:val="yellow"/>
              </w:rPr>
              <w:t>gci:Population_measure</w:t>
            </w:r>
          </w:p>
        </w:tc>
        <w:tc>
          <w:tcPr>
            <w:tcW w:w="3615" w:type="dxa"/>
          </w:tcPr>
          <w:p w14:paraId="3C08174C" w14:textId="77777777" w:rsidR="0017750F" w:rsidRPr="00253AFA" w:rsidRDefault="0017750F" w:rsidP="00763A5C">
            <w:pPr>
              <w:rPr>
                <w:highlight w:val="yellow"/>
              </w:rPr>
            </w:pPr>
            <w:r w:rsidRPr="00253AFA">
              <w:rPr>
                <w:highlight w:val="yellow"/>
              </w:rPr>
              <w:t>subClassOf</w:t>
            </w:r>
          </w:p>
        </w:tc>
        <w:tc>
          <w:tcPr>
            <w:tcW w:w="2776" w:type="dxa"/>
          </w:tcPr>
          <w:p w14:paraId="1D729EAB" w14:textId="19B520A5" w:rsidR="0017750F" w:rsidRPr="00253AFA" w:rsidRDefault="0017750F" w:rsidP="00763A5C">
            <w:pPr>
              <w:rPr>
                <w:highlight w:val="yellow"/>
              </w:rPr>
            </w:pPr>
            <w:r w:rsidRPr="00253AFA">
              <w:rPr>
                <w:highlight w:val="yellow"/>
              </w:rPr>
              <w:t>Measure</w:t>
            </w:r>
          </w:p>
        </w:tc>
      </w:tr>
      <w:tr w:rsidR="0017750F" w14:paraId="12B93CB5" w14:textId="77777777" w:rsidTr="00763A5C">
        <w:trPr>
          <w:cantSplit/>
        </w:trPr>
        <w:tc>
          <w:tcPr>
            <w:tcW w:w="2959" w:type="dxa"/>
            <w:vMerge/>
          </w:tcPr>
          <w:p w14:paraId="4CFC7B17" w14:textId="77777777" w:rsidR="0017750F" w:rsidRPr="00253AFA" w:rsidRDefault="0017750F" w:rsidP="00763A5C">
            <w:pPr>
              <w:rPr>
                <w:highlight w:val="yellow"/>
              </w:rPr>
            </w:pPr>
          </w:p>
        </w:tc>
        <w:tc>
          <w:tcPr>
            <w:tcW w:w="3615" w:type="dxa"/>
          </w:tcPr>
          <w:p w14:paraId="0D0B0EAE" w14:textId="77777777" w:rsidR="0017750F" w:rsidRPr="00253AFA" w:rsidRDefault="0017750F" w:rsidP="00763A5C">
            <w:pPr>
              <w:rPr>
                <w:highlight w:val="yellow"/>
              </w:rPr>
            </w:pPr>
            <w:r w:rsidRPr="00253AFA">
              <w:rPr>
                <w:highlight w:val="yellow"/>
              </w:rPr>
              <w:t>subClassOf</w:t>
            </w:r>
          </w:p>
        </w:tc>
        <w:tc>
          <w:tcPr>
            <w:tcW w:w="2776" w:type="dxa"/>
          </w:tcPr>
          <w:p w14:paraId="7C3EDD35" w14:textId="77777777" w:rsidR="0017750F" w:rsidRPr="00253AFA" w:rsidRDefault="0017750F" w:rsidP="00763A5C">
            <w:pPr>
              <w:rPr>
                <w:highlight w:val="yellow"/>
              </w:rPr>
            </w:pPr>
            <w:r w:rsidRPr="00253AFA">
              <w:rPr>
                <w:highlight w:val="yellow"/>
              </w:rPr>
              <w:t>CardinalityMeasure</w:t>
            </w:r>
          </w:p>
        </w:tc>
      </w:tr>
      <w:tr w:rsidR="0017750F" w14:paraId="3B57A87E" w14:textId="77777777" w:rsidTr="00763A5C">
        <w:trPr>
          <w:cantSplit/>
        </w:trPr>
        <w:tc>
          <w:tcPr>
            <w:tcW w:w="2959" w:type="dxa"/>
            <w:vMerge w:val="restart"/>
          </w:tcPr>
          <w:p w14:paraId="675AA85E" w14:textId="77777777" w:rsidR="0017750F" w:rsidRPr="00253AFA" w:rsidRDefault="0017750F" w:rsidP="00763A5C">
            <w:pPr>
              <w:rPr>
                <w:highlight w:val="yellow"/>
              </w:rPr>
            </w:pPr>
            <w:r w:rsidRPr="00253AFA">
              <w:rPr>
                <w:highlight w:val="yellow"/>
              </w:rPr>
              <w:t>CardinalityMeasure</w:t>
            </w:r>
          </w:p>
        </w:tc>
        <w:tc>
          <w:tcPr>
            <w:tcW w:w="3615" w:type="dxa"/>
          </w:tcPr>
          <w:p w14:paraId="1BFA1C55" w14:textId="77777777" w:rsidR="0017750F" w:rsidRPr="00253AFA" w:rsidRDefault="0017750F" w:rsidP="00763A5C">
            <w:pPr>
              <w:rPr>
                <w:highlight w:val="yellow"/>
              </w:rPr>
            </w:pPr>
            <w:r w:rsidRPr="00253AFA">
              <w:rPr>
                <w:highlight w:val="yellow"/>
              </w:rPr>
              <w:t>subClassOf</w:t>
            </w:r>
          </w:p>
        </w:tc>
        <w:tc>
          <w:tcPr>
            <w:tcW w:w="2776" w:type="dxa"/>
          </w:tcPr>
          <w:p w14:paraId="651D97DB" w14:textId="54B21AD4" w:rsidR="0017750F" w:rsidRPr="00253AFA" w:rsidRDefault="0017750F" w:rsidP="00763A5C">
            <w:pPr>
              <w:rPr>
                <w:highlight w:val="yellow"/>
              </w:rPr>
            </w:pPr>
            <w:r w:rsidRPr="00253AFA">
              <w:rPr>
                <w:highlight w:val="yellow"/>
              </w:rPr>
              <w:t>Measure</w:t>
            </w:r>
          </w:p>
        </w:tc>
      </w:tr>
      <w:tr w:rsidR="0017750F" w14:paraId="217ADADE" w14:textId="77777777" w:rsidTr="00763A5C">
        <w:trPr>
          <w:cantSplit/>
        </w:trPr>
        <w:tc>
          <w:tcPr>
            <w:tcW w:w="2959" w:type="dxa"/>
            <w:vMerge/>
          </w:tcPr>
          <w:p w14:paraId="2CE7ADE2" w14:textId="77777777" w:rsidR="0017750F" w:rsidRPr="00253AFA" w:rsidRDefault="0017750F" w:rsidP="00763A5C">
            <w:pPr>
              <w:rPr>
                <w:highlight w:val="yellow"/>
              </w:rPr>
            </w:pPr>
          </w:p>
        </w:tc>
        <w:tc>
          <w:tcPr>
            <w:tcW w:w="3615" w:type="dxa"/>
          </w:tcPr>
          <w:p w14:paraId="4F069536" w14:textId="77777777" w:rsidR="0017750F" w:rsidRPr="00253AFA" w:rsidRDefault="0017750F" w:rsidP="00763A5C">
            <w:pPr>
              <w:rPr>
                <w:highlight w:val="yellow"/>
              </w:rPr>
            </w:pPr>
            <w:r w:rsidRPr="00253AFA">
              <w:rPr>
                <w:highlight w:val="yellow"/>
              </w:rPr>
              <w:t>hasUnit</w:t>
            </w:r>
          </w:p>
        </w:tc>
        <w:tc>
          <w:tcPr>
            <w:tcW w:w="2776" w:type="dxa"/>
          </w:tcPr>
          <w:p w14:paraId="4A9717DA" w14:textId="77777777" w:rsidR="0017750F" w:rsidRPr="00253AFA" w:rsidRDefault="0017750F" w:rsidP="00763A5C">
            <w:pPr>
              <w:rPr>
                <w:highlight w:val="yellow"/>
              </w:rPr>
            </w:pPr>
            <w:r w:rsidRPr="00253AFA">
              <w:rPr>
                <w:highlight w:val="yellow"/>
              </w:rPr>
              <w:t>only gci:Cardinality_unit</w:t>
            </w:r>
          </w:p>
        </w:tc>
      </w:tr>
      <w:tr w:rsidR="0017750F" w14:paraId="7A0ED432" w14:textId="77777777" w:rsidTr="00763A5C">
        <w:trPr>
          <w:cantSplit/>
        </w:trPr>
        <w:tc>
          <w:tcPr>
            <w:tcW w:w="2959" w:type="dxa"/>
            <w:vMerge w:val="restart"/>
          </w:tcPr>
          <w:p w14:paraId="012B33DE" w14:textId="77777777" w:rsidR="0017750F" w:rsidRDefault="0017750F" w:rsidP="00763A5C">
            <w:r>
              <w:t>ValueOfMoney</w:t>
            </w:r>
          </w:p>
        </w:tc>
        <w:tc>
          <w:tcPr>
            <w:tcW w:w="3615" w:type="dxa"/>
          </w:tcPr>
          <w:p w14:paraId="71718E7B" w14:textId="77777777" w:rsidR="0017750F" w:rsidRDefault="0017750F" w:rsidP="00763A5C">
            <w:r>
              <w:t>subClassOf</w:t>
            </w:r>
          </w:p>
        </w:tc>
        <w:tc>
          <w:tcPr>
            <w:tcW w:w="2776" w:type="dxa"/>
          </w:tcPr>
          <w:p w14:paraId="2C7405CA" w14:textId="4FBC1C65" w:rsidR="0017750F" w:rsidRDefault="0017750F" w:rsidP="00763A5C">
            <w:r>
              <w:t>Quantity</w:t>
            </w:r>
          </w:p>
        </w:tc>
      </w:tr>
      <w:tr w:rsidR="0017750F" w14:paraId="15D2B862" w14:textId="77777777" w:rsidTr="00763A5C">
        <w:trPr>
          <w:cantSplit/>
        </w:trPr>
        <w:tc>
          <w:tcPr>
            <w:tcW w:w="2959" w:type="dxa"/>
            <w:vMerge/>
          </w:tcPr>
          <w:p w14:paraId="25EF7CC0" w14:textId="77777777" w:rsidR="0017750F" w:rsidRDefault="0017750F" w:rsidP="00763A5C"/>
        </w:tc>
        <w:tc>
          <w:tcPr>
            <w:tcW w:w="3615" w:type="dxa"/>
          </w:tcPr>
          <w:p w14:paraId="6F918B84" w14:textId="77777777" w:rsidR="0017750F" w:rsidRDefault="0017750F" w:rsidP="00763A5C">
            <w:r>
              <w:t>subClassOf</w:t>
            </w:r>
          </w:p>
        </w:tc>
        <w:tc>
          <w:tcPr>
            <w:tcW w:w="2776" w:type="dxa"/>
          </w:tcPr>
          <w:p w14:paraId="3DA248E1" w14:textId="7E9A1F50" w:rsidR="0017750F" w:rsidRDefault="0017750F" w:rsidP="00763A5C">
            <w:r>
              <w:t>AmountOfMoney</w:t>
            </w:r>
          </w:p>
        </w:tc>
      </w:tr>
      <w:tr w:rsidR="0017750F" w14:paraId="2C7AE6A0" w14:textId="77777777" w:rsidTr="00763A5C">
        <w:trPr>
          <w:cantSplit/>
        </w:trPr>
        <w:tc>
          <w:tcPr>
            <w:tcW w:w="2959" w:type="dxa"/>
            <w:vMerge/>
          </w:tcPr>
          <w:p w14:paraId="4FF83682" w14:textId="77777777" w:rsidR="0017750F" w:rsidRDefault="0017750F" w:rsidP="00763A5C"/>
        </w:tc>
        <w:tc>
          <w:tcPr>
            <w:tcW w:w="3615" w:type="dxa"/>
          </w:tcPr>
          <w:p w14:paraId="004FE7D5" w14:textId="79B02AFB" w:rsidR="0017750F" w:rsidRDefault="0017750F" w:rsidP="00763A5C">
            <w:r>
              <w:t>hasValue</w:t>
            </w:r>
          </w:p>
        </w:tc>
        <w:tc>
          <w:tcPr>
            <w:tcW w:w="2776" w:type="dxa"/>
          </w:tcPr>
          <w:p w14:paraId="147D7840" w14:textId="77777777" w:rsidR="0017750F" w:rsidRDefault="0017750F" w:rsidP="00763A5C">
            <w:r>
              <w:t>only MonetaryValue</w:t>
            </w:r>
          </w:p>
        </w:tc>
      </w:tr>
      <w:tr w:rsidR="0017750F" w14:paraId="52C6C218" w14:textId="77777777" w:rsidTr="00763A5C">
        <w:trPr>
          <w:cantSplit/>
        </w:trPr>
        <w:tc>
          <w:tcPr>
            <w:tcW w:w="2959" w:type="dxa"/>
            <w:vMerge w:val="restart"/>
          </w:tcPr>
          <w:p w14:paraId="01EE52E4" w14:textId="766DE72D" w:rsidR="0017750F" w:rsidRDefault="0017750F" w:rsidP="00763A5C">
            <w:r>
              <w:t>Length</w:t>
            </w:r>
          </w:p>
        </w:tc>
        <w:tc>
          <w:tcPr>
            <w:tcW w:w="3615" w:type="dxa"/>
          </w:tcPr>
          <w:p w14:paraId="2EEE9473" w14:textId="77777777" w:rsidR="0017750F" w:rsidRDefault="0017750F" w:rsidP="00763A5C">
            <w:r>
              <w:t>subClassOf</w:t>
            </w:r>
          </w:p>
        </w:tc>
        <w:tc>
          <w:tcPr>
            <w:tcW w:w="2776" w:type="dxa"/>
          </w:tcPr>
          <w:p w14:paraId="11C1CC49" w14:textId="714A9D42" w:rsidR="0017750F" w:rsidRDefault="0017750F" w:rsidP="00763A5C">
            <w:r>
              <w:t>Quantity</w:t>
            </w:r>
          </w:p>
        </w:tc>
      </w:tr>
      <w:tr w:rsidR="0017750F" w14:paraId="4CCE3536" w14:textId="77777777" w:rsidTr="00763A5C">
        <w:trPr>
          <w:cantSplit/>
        </w:trPr>
        <w:tc>
          <w:tcPr>
            <w:tcW w:w="2959" w:type="dxa"/>
            <w:vMerge/>
          </w:tcPr>
          <w:p w14:paraId="2E10E7B0" w14:textId="77777777" w:rsidR="0017750F" w:rsidRDefault="0017750F" w:rsidP="00763A5C"/>
        </w:tc>
        <w:tc>
          <w:tcPr>
            <w:tcW w:w="3615" w:type="dxa"/>
          </w:tcPr>
          <w:p w14:paraId="59952407" w14:textId="567FED2E" w:rsidR="0017750F" w:rsidRDefault="0017750F" w:rsidP="00763A5C">
            <w:r>
              <w:t>hasValue</w:t>
            </w:r>
          </w:p>
        </w:tc>
        <w:tc>
          <w:tcPr>
            <w:tcW w:w="2776" w:type="dxa"/>
          </w:tcPr>
          <w:p w14:paraId="4993F942" w14:textId="0B293765" w:rsidR="0017750F" w:rsidRDefault="0017750F" w:rsidP="00763A5C">
            <w:r>
              <w:t>only (Measure and hasUnit only Length_unit)</w:t>
            </w:r>
          </w:p>
        </w:tc>
      </w:tr>
      <w:tr w:rsidR="0017750F" w14:paraId="79D8CE22" w14:textId="77777777" w:rsidTr="00763A5C">
        <w:trPr>
          <w:cantSplit/>
        </w:trPr>
        <w:tc>
          <w:tcPr>
            <w:tcW w:w="2959" w:type="dxa"/>
            <w:vMerge w:val="restart"/>
          </w:tcPr>
          <w:p w14:paraId="1DDC4976" w14:textId="77777777" w:rsidR="0017750F" w:rsidRDefault="0017750F" w:rsidP="00763A5C">
            <w:r>
              <w:t>gci:PopulationSize</w:t>
            </w:r>
          </w:p>
        </w:tc>
        <w:tc>
          <w:tcPr>
            <w:tcW w:w="3615" w:type="dxa"/>
          </w:tcPr>
          <w:p w14:paraId="26FAFC79" w14:textId="77777777" w:rsidR="0017750F" w:rsidRDefault="0017750F" w:rsidP="00763A5C">
            <w:r>
              <w:t>subClassOf</w:t>
            </w:r>
          </w:p>
        </w:tc>
        <w:tc>
          <w:tcPr>
            <w:tcW w:w="2776" w:type="dxa"/>
          </w:tcPr>
          <w:p w14:paraId="05B4882D" w14:textId="473EC375" w:rsidR="0017750F" w:rsidRDefault="0017750F" w:rsidP="00763A5C">
            <w:r>
              <w:t>Quantity</w:t>
            </w:r>
          </w:p>
        </w:tc>
      </w:tr>
      <w:tr w:rsidR="0017750F" w14:paraId="186B9F2E" w14:textId="77777777" w:rsidTr="00763A5C">
        <w:trPr>
          <w:cantSplit/>
        </w:trPr>
        <w:tc>
          <w:tcPr>
            <w:tcW w:w="2959" w:type="dxa"/>
            <w:vMerge/>
          </w:tcPr>
          <w:p w14:paraId="0D68D981" w14:textId="77777777" w:rsidR="0017750F" w:rsidRDefault="0017750F" w:rsidP="00763A5C"/>
        </w:tc>
        <w:tc>
          <w:tcPr>
            <w:tcW w:w="3615" w:type="dxa"/>
          </w:tcPr>
          <w:p w14:paraId="0A6CD3C0" w14:textId="4DDD27F6" w:rsidR="0017750F" w:rsidRDefault="0017750F" w:rsidP="00763A5C">
            <w:r>
              <w:t>hasValue</w:t>
            </w:r>
          </w:p>
        </w:tc>
        <w:tc>
          <w:tcPr>
            <w:tcW w:w="2776" w:type="dxa"/>
          </w:tcPr>
          <w:p w14:paraId="0C0434D6" w14:textId="77777777" w:rsidR="0017750F" w:rsidRDefault="0017750F" w:rsidP="00763A5C">
            <w:r>
              <w:t>only gci:Population_measure</w:t>
            </w:r>
          </w:p>
        </w:tc>
      </w:tr>
      <w:tr w:rsidR="0017750F" w14:paraId="6C2121D7" w14:textId="77777777" w:rsidTr="00763A5C">
        <w:trPr>
          <w:cantSplit/>
        </w:trPr>
        <w:tc>
          <w:tcPr>
            <w:tcW w:w="2959" w:type="dxa"/>
            <w:vMerge/>
          </w:tcPr>
          <w:p w14:paraId="73C66C58" w14:textId="77777777" w:rsidR="0017750F" w:rsidRDefault="0017750F" w:rsidP="00763A5C"/>
        </w:tc>
        <w:tc>
          <w:tcPr>
            <w:tcW w:w="3615" w:type="dxa"/>
          </w:tcPr>
          <w:p w14:paraId="1E37547F" w14:textId="77777777" w:rsidR="0017750F" w:rsidRDefault="0017750F" w:rsidP="00763A5C">
            <w:r>
              <w:t>gci:cardinalityOf</w:t>
            </w:r>
          </w:p>
        </w:tc>
        <w:tc>
          <w:tcPr>
            <w:tcW w:w="2776" w:type="dxa"/>
          </w:tcPr>
          <w:p w14:paraId="4BB14E99" w14:textId="77777777" w:rsidR="0017750F" w:rsidRDefault="0017750F" w:rsidP="00763A5C">
            <w:r>
              <w:t>exactly 1 gci:Population</w:t>
            </w:r>
          </w:p>
        </w:tc>
      </w:tr>
      <w:tr w:rsidR="0017750F" w14:paraId="330BD488" w14:textId="77777777" w:rsidTr="00763A5C">
        <w:trPr>
          <w:cantSplit/>
        </w:trPr>
        <w:tc>
          <w:tcPr>
            <w:tcW w:w="2959" w:type="dxa"/>
            <w:vMerge w:val="restart"/>
          </w:tcPr>
          <w:p w14:paraId="4E1C2247" w14:textId="77777777" w:rsidR="0017750F" w:rsidRDefault="0017750F" w:rsidP="00763A5C">
            <w:r>
              <w:t>CapacitySize</w:t>
            </w:r>
          </w:p>
        </w:tc>
        <w:tc>
          <w:tcPr>
            <w:tcW w:w="3615" w:type="dxa"/>
          </w:tcPr>
          <w:p w14:paraId="285BCA4C" w14:textId="77777777" w:rsidR="0017750F" w:rsidRDefault="0017750F" w:rsidP="00763A5C">
            <w:r>
              <w:t>subClassOf</w:t>
            </w:r>
          </w:p>
        </w:tc>
        <w:tc>
          <w:tcPr>
            <w:tcW w:w="2776" w:type="dxa"/>
          </w:tcPr>
          <w:p w14:paraId="646C8A8B" w14:textId="3852D4A5" w:rsidR="0017750F" w:rsidRDefault="0017750F" w:rsidP="00763A5C">
            <w:r>
              <w:t>Quantity</w:t>
            </w:r>
          </w:p>
        </w:tc>
      </w:tr>
      <w:tr w:rsidR="0017750F" w14:paraId="46BB1B93" w14:textId="77777777" w:rsidTr="00763A5C">
        <w:trPr>
          <w:cantSplit/>
        </w:trPr>
        <w:tc>
          <w:tcPr>
            <w:tcW w:w="2959" w:type="dxa"/>
            <w:vMerge/>
          </w:tcPr>
          <w:p w14:paraId="67E53DAB" w14:textId="77777777" w:rsidR="0017750F" w:rsidRDefault="0017750F" w:rsidP="00763A5C"/>
        </w:tc>
        <w:tc>
          <w:tcPr>
            <w:tcW w:w="3615" w:type="dxa"/>
          </w:tcPr>
          <w:p w14:paraId="607BC846" w14:textId="5CB49455" w:rsidR="0017750F" w:rsidRDefault="0017750F" w:rsidP="00763A5C">
            <w:r>
              <w:t>hasValue</w:t>
            </w:r>
          </w:p>
        </w:tc>
        <w:tc>
          <w:tcPr>
            <w:tcW w:w="2776" w:type="dxa"/>
          </w:tcPr>
          <w:p w14:paraId="07BF08A3" w14:textId="77777777" w:rsidR="0017750F" w:rsidRDefault="0017750F" w:rsidP="00763A5C">
            <w:r>
              <w:t>only gci:Cardinality_measure</w:t>
            </w:r>
          </w:p>
        </w:tc>
      </w:tr>
      <w:tr w:rsidR="0017750F" w14:paraId="2C799F31" w14:textId="77777777" w:rsidTr="00763A5C">
        <w:trPr>
          <w:cantSplit/>
        </w:trPr>
        <w:tc>
          <w:tcPr>
            <w:tcW w:w="2959" w:type="dxa"/>
            <w:vMerge/>
          </w:tcPr>
          <w:p w14:paraId="131D9F63" w14:textId="77777777" w:rsidR="0017750F" w:rsidRDefault="0017750F" w:rsidP="00763A5C"/>
        </w:tc>
        <w:tc>
          <w:tcPr>
            <w:tcW w:w="3615" w:type="dxa"/>
          </w:tcPr>
          <w:p w14:paraId="7278494A" w14:textId="77777777" w:rsidR="0017750F" w:rsidRDefault="0017750F" w:rsidP="00763A5C">
            <w:r>
              <w:t>gci:cardinalityOf</w:t>
            </w:r>
          </w:p>
        </w:tc>
        <w:tc>
          <w:tcPr>
            <w:tcW w:w="2776" w:type="dxa"/>
          </w:tcPr>
          <w:p w14:paraId="0BA0A228" w14:textId="77777777" w:rsidR="0017750F" w:rsidRDefault="0017750F" w:rsidP="00763A5C">
            <w:r>
              <w:t>exactly 1 Capacity</w:t>
            </w:r>
          </w:p>
        </w:tc>
      </w:tr>
      <w:tr w:rsidR="0017750F" w14:paraId="28FBC8CC" w14:textId="77777777" w:rsidTr="00763A5C">
        <w:trPr>
          <w:cantSplit/>
        </w:trPr>
        <w:tc>
          <w:tcPr>
            <w:tcW w:w="2959" w:type="dxa"/>
            <w:vMerge w:val="restart"/>
          </w:tcPr>
          <w:p w14:paraId="50DCD94A" w14:textId="77777777" w:rsidR="0017750F" w:rsidRDefault="0017750F" w:rsidP="00763A5C">
            <w:r>
              <w:t>CapacityRate</w:t>
            </w:r>
          </w:p>
        </w:tc>
        <w:tc>
          <w:tcPr>
            <w:tcW w:w="3615" w:type="dxa"/>
          </w:tcPr>
          <w:p w14:paraId="4388D874" w14:textId="77777777" w:rsidR="0017750F" w:rsidRDefault="0017750F" w:rsidP="00763A5C">
            <w:r>
              <w:t>subclassOf</w:t>
            </w:r>
          </w:p>
        </w:tc>
        <w:tc>
          <w:tcPr>
            <w:tcW w:w="2776" w:type="dxa"/>
          </w:tcPr>
          <w:p w14:paraId="73E4BB8B" w14:textId="16AB6B48" w:rsidR="0017750F" w:rsidRDefault="0017750F" w:rsidP="00763A5C">
            <w:r>
              <w:t>Quantity</w:t>
            </w:r>
          </w:p>
        </w:tc>
      </w:tr>
      <w:tr w:rsidR="0017750F" w14:paraId="3F819E21" w14:textId="77777777" w:rsidTr="00763A5C">
        <w:trPr>
          <w:cantSplit/>
        </w:trPr>
        <w:tc>
          <w:tcPr>
            <w:tcW w:w="2959" w:type="dxa"/>
            <w:vMerge/>
          </w:tcPr>
          <w:p w14:paraId="5E52F2FA" w14:textId="77777777" w:rsidR="0017750F" w:rsidRDefault="0017750F" w:rsidP="00763A5C"/>
        </w:tc>
        <w:tc>
          <w:tcPr>
            <w:tcW w:w="3615" w:type="dxa"/>
          </w:tcPr>
          <w:p w14:paraId="2F405BDB" w14:textId="493F59EF" w:rsidR="0017750F" w:rsidRDefault="0017750F" w:rsidP="00763A5C">
            <w:r>
              <w:t>hasValue</w:t>
            </w:r>
          </w:p>
        </w:tc>
        <w:tc>
          <w:tcPr>
            <w:tcW w:w="2776" w:type="dxa"/>
          </w:tcPr>
          <w:p w14:paraId="53109DC6" w14:textId="1E6A092E" w:rsidR="0017750F" w:rsidRDefault="0017750F" w:rsidP="00763A5C">
            <w:r>
              <w:t>only (hasU</w:t>
            </w:r>
            <w:r w:rsidRPr="0093359F">
              <w:t>nit only CardinalityUnitPerTime)</w:t>
            </w:r>
          </w:p>
        </w:tc>
      </w:tr>
      <w:tr w:rsidR="0017750F" w14:paraId="1B77972D" w14:textId="77777777" w:rsidTr="00763A5C">
        <w:trPr>
          <w:cantSplit/>
        </w:trPr>
        <w:tc>
          <w:tcPr>
            <w:tcW w:w="2959" w:type="dxa"/>
            <w:vMerge/>
          </w:tcPr>
          <w:p w14:paraId="6A9C32B9" w14:textId="77777777" w:rsidR="0017750F" w:rsidRPr="00365930" w:rsidRDefault="0017750F" w:rsidP="00763A5C">
            <w:pPr>
              <w:rPr>
                <w:highlight w:val="yellow"/>
              </w:rPr>
            </w:pPr>
          </w:p>
        </w:tc>
        <w:tc>
          <w:tcPr>
            <w:tcW w:w="3615" w:type="dxa"/>
          </w:tcPr>
          <w:p w14:paraId="0552E224" w14:textId="77777777" w:rsidR="0017750F" w:rsidRDefault="0017750F" w:rsidP="00763A5C">
            <w:r>
              <w:t>gci:</w:t>
            </w:r>
            <w:r w:rsidRPr="007E76BD">
              <w:t>cardinality_</w:t>
            </w:r>
            <w:r>
              <w:t>of</w:t>
            </w:r>
          </w:p>
        </w:tc>
        <w:tc>
          <w:tcPr>
            <w:tcW w:w="2776" w:type="dxa"/>
          </w:tcPr>
          <w:p w14:paraId="57BA2704" w14:textId="77777777" w:rsidR="0017750F" w:rsidRDefault="0017750F" w:rsidP="00763A5C">
            <w:r w:rsidRPr="007E76BD">
              <w:t>exactly 1 Capacity</w:t>
            </w:r>
          </w:p>
        </w:tc>
      </w:tr>
      <w:tr w:rsidR="0017750F" w14:paraId="2EDCCAE0" w14:textId="77777777" w:rsidTr="00763A5C">
        <w:trPr>
          <w:cantSplit/>
        </w:trPr>
        <w:tc>
          <w:tcPr>
            <w:tcW w:w="2959" w:type="dxa"/>
            <w:vMerge w:val="restart"/>
          </w:tcPr>
          <w:p w14:paraId="55EF6134" w14:textId="64EEFE01" w:rsidR="0017750F" w:rsidRPr="00365930" w:rsidRDefault="0017750F" w:rsidP="00763A5C">
            <w:pPr>
              <w:rPr>
                <w:highlight w:val="yellow"/>
              </w:rPr>
            </w:pPr>
            <w:r>
              <w:t>Mass</w:t>
            </w:r>
          </w:p>
        </w:tc>
        <w:tc>
          <w:tcPr>
            <w:tcW w:w="3615" w:type="dxa"/>
          </w:tcPr>
          <w:p w14:paraId="5B70E925" w14:textId="77777777" w:rsidR="0017750F" w:rsidRDefault="0017750F" w:rsidP="00763A5C">
            <w:r>
              <w:t>subClassOf</w:t>
            </w:r>
          </w:p>
        </w:tc>
        <w:tc>
          <w:tcPr>
            <w:tcW w:w="2776" w:type="dxa"/>
          </w:tcPr>
          <w:p w14:paraId="15AD27CE" w14:textId="3F935377" w:rsidR="0017750F" w:rsidRDefault="0017750F" w:rsidP="00763A5C">
            <w:r>
              <w:t>Quantity</w:t>
            </w:r>
          </w:p>
        </w:tc>
      </w:tr>
      <w:tr w:rsidR="0017750F" w14:paraId="346E52CD" w14:textId="77777777" w:rsidTr="00763A5C">
        <w:trPr>
          <w:cantSplit/>
        </w:trPr>
        <w:tc>
          <w:tcPr>
            <w:tcW w:w="2959" w:type="dxa"/>
            <w:vMerge/>
          </w:tcPr>
          <w:p w14:paraId="675FC053" w14:textId="77777777" w:rsidR="0017750F" w:rsidRDefault="0017750F" w:rsidP="00763A5C"/>
        </w:tc>
        <w:tc>
          <w:tcPr>
            <w:tcW w:w="3615" w:type="dxa"/>
          </w:tcPr>
          <w:p w14:paraId="5F621EE5" w14:textId="11F5D3AD" w:rsidR="0017750F" w:rsidRDefault="0017750F" w:rsidP="00763A5C">
            <w:r>
              <w:t>hasValue</w:t>
            </w:r>
          </w:p>
        </w:tc>
        <w:tc>
          <w:tcPr>
            <w:tcW w:w="2776" w:type="dxa"/>
          </w:tcPr>
          <w:p w14:paraId="524822DD" w14:textId="3785AE82" w:rsidR="0017750F" w:rsidRDefault="0017750F" w:rsidP="00763A5C">
            <w:r w:rsidRPr="00365930">
              <w:t>only (</w:t>
            </w:r>
            <w:r>
              <w:t>hasUnit</w:t>
            </w:r>
            <w:r w:rsidRPr="00365930">
              <w:t xml:space="preserve"> only </w:t>
            </w:r>
            <w:r>
              <w:t>Mass_unit)</w:t>
            </w:r>
          </w:p>
        </w:tc>
      </w:tr>
      <w:tr w:rsidR="0017750F" w14:paraId="6117CD24" w14:textId="77777777" w:rsidTr="00763A5C">
        <w:trPr>
          <w:cantSplit/>
        </w:trPr>
        <w:tc>
          <w:tcPr>
            <w:tcW w:w="2959" w:type="dxa"/>
            <w:vMerge w:val="restart"/>
          </w:tcPr>
          <w:p w14:paraId="076B4623" w14:textId="1E847377" w:rsidR="0017750F" w:rsidRDefault="0017750F" w:rsidP="00763A5C">
            <w:r>
              <w:t>Area</w:t>
            </w:r>
          </w:p>
        </w:tc>
        <w:tc>
          <w:tcPr>
            <w:tcW w:w="3615" w:type="dxa"/>
          </w:tcPr>
          <w:p w14:paraId="396E6104" w14:textId="77777777" w:rsidR="0017750F" w:rsidRDefault="0017750F" w:rsidP="00763A5C">
            <w:r>
              <w:t>subClassOf</w:t>
            </w:r>
          </w:p>
        </w:tc>
        <w:tc>
          <w:tcPr>
            <w:tcW w:w="2776" w:type="dxa"/>
          </w:tcPr>
          <w:p w14:paraId="5A8CA80C" w14:textId="5A4E6596" w:rsidR="0017750F" w:rsidRDefault="0017750F" w:rsidP="00763A5C">
            <w:pPr>
              <w:tabs>
                <w:tab w:val="right" w:pos="2560"/>
              </w:tabs>
            </w:pPr>
            <w:r>
              <w:t>Quantity</w:t>
            </w:r>
            <w:r>
              <w:tab/>
            </w:r>
          </w:p>
        </w:tc>
      </w:tr>
      <w:tr w:rsidR="0017750F" w14:paraId="451B7ECE" w14:textId="77777777" w:rsidTr="00763A5C">
        <w:trPr>
          <w:cantSplit/>
        </w:trPr>
        <w:tc>
          <w:tcPr>
            <w:tcW w:w="2959" w:type="dxa"/>
            <w:vMerge/>
          </w:tcPr>
          <w:p w14:paraId="6925D6C9" w14:textId="77777777" w:rsidR="0017750F" w:rsidRDefault="0017750F" w:rsidP="00763A5C"/>
        </w:tc>
        <w:tc>
          <w:tcPr>
            <w:tcW w:w="3615" w:type="dxa"/>
          </w:tcPr>
          <w:p w14:paraId="6BADCEC2" w14:textId="0C9BFEAB" w:rsidR="0017750F" w:rsidRDefault="0017750F" w:rsidP="00763A5C">
            <w:r>
              <w:t>hasValue</w:t>
            </w:r>
          </w:p>
        </w:tc>
        <w:tc>
          <w:tcPr>
            <w:tcW w:w="2776" w:type="dxa"/>
          </w:tcPr>
          <w:p w14:paraId="05E1DE58" w14:textId="3934AD58" w:rsidR="0017750F" w:rsidRDefault="0017750F" w:rsidP="00763A5C">
            <w:r w:rsidRPr="00365930">
              <w:t>only (</w:t>
            </w:r>
            <w:r>
              <w:t>hasUnit</w:t>
            </w:r>
            <w:r w:rsidRPr="00365930">
              <w:t xml:space="preserve"> only </w:t>
            </w:r>
            <w:r>
              <w:t>Area_unit)</w:t>
            </w:r>
          </w:p>
        </w:tc>
      </w:tr>
      <w:tr w:rsidR="0017750F" w14:paraId="0A24EC60" w14:textId="77777777" w:rsidTr="00763A5C">
        <w:trPr>
          <w:cantSplit/>
        </w:trPr>
        <w:tc>
          <w:tcPr>
            <w:tcW w:w="2959" w:type="dxa"/>
            <w:vMerge w:val="restart"/>
          </w:tcPr>
          <w:p w14:paraId="4ADC7E73" w14:textId="34EADC37" w:rsidR="0017750F" w:rsidRDefault="0017750F" w:rsidP="00763A5C">
            <w:r>
              <w:t>Volume</w:t>
            </w:r>
          </w:p>
        </w:tc>
        <w:tc>
          <w:tcPr>
            <w:tcW w:w="3615" w:type="dxa"/>
          </w:tcPr>
          <w:p w14:paraId="07EBE4E9" w14:textId="77777777" w:rsidR="0017750F" w:rsidRDefault="0017750F" w:rsidP="00763A5C">
            <w:r>
              <w:t>subClassOf</w:t>
            </w:r>
          </w:p>
        </w:tc>
        <w:tc>
          <w:tcPr>
            <w:tcW w:w="2776" w:type="dxa"/>
          </w:tcPr>
          <w:p w14:paraId="7FB97E08" w14:textId="310EFC41" w:rsidR="0017750F" w:rsidRPr="00365930" w:rsidRDefault="0017750F" w:rsidP="00763A5C">
            <w:r>
              <w:t>Quantity</w:t>
            </w:r>
          </w:p>
        </w:tc>
      </w:tr>
      <w:tr w:rsidR="0017750F" w14:paraId="36BB3E08" w14:textId="77777777" w:rsidTr="00763A5C">
        <w:trPr>
          <w:cantSplit/>
        </w:trPr>
        <w:tc>
          <w:tcPr>
            <w:tcW w:w="2959" w:type="dxa"/>
            <w:vMerge/>
          </w:tcPr>
          <w:p w14:paraId="458CCEE7" w14:textId="77777777" w:rsidR="0017750F" w:rsidRDefault="0017750F" w:rsidP="00763A5C"/>
        </w:tc>
        <w:tc>
          <w:tcPr>
            <w:tcW w:w="3615" w:type="dxa"/>
          </w:tcPr>
          <w:p w14:paraId="45EA5E51" w14:textId="26F00E06" w:rsidR="0017750F" w:rsidRDefault="0017750F" w:rsidP="00763A5C">
            <w:r>
              <w:t>hasValue</w:t>
            </w:r>
          </w:p>
        </w:tc>
        <w:tc>
          <w:tcPr>
            <w:tcW w:w="2776" w:type="dxa"/>
          </w:tcPr>
          <w:p w14:paraId="4B312091" w14:textId="376EBA39" w:rsidR="0017750F" w:rsidRPr="00365930" w:rsidRDefault="0017750F" w:rsidP="00763A5C">
            <w:r w:rsidRPr="00365930">
              <w:t>only (</w:t>
            </w:r>
            <w:r>
              <w:t>hasUnit</w:t>
            </w:r>
            <w:r w:rsidRPr="00365930">
              <w:t xml:space="preserve"> only </w:t>
            </w:r>
            <w:r>
              <w:t>Volume_unit)</w:t>
            </w:r>
          </w:p>
        </w:tc>
      </w:tr>
      <w:tr w:rsidR="0017750F" w14:paraId="1D962267" w14:textId="77777777" w:rsidTr="00763A5C">
        <w:trPr>
          <w:cantSplit/>
        </w:trPr>
        <w:tc>
          <w:tcPr>
            <w:tcW w:w="2959" w:type="dxa"/>
            <w:vMerge w:val="restart"/>
          </w:tcPr>
          <w:p w14:paraId="48478D33" w14:textId="2DEAF2E0" w:rsidR="0017750F" w:rsidRDefault="0017750F" w:rsidP="00763A5C">
            <w:r>
              <w:t>Acceleration</w:t>
            </w:r>
          </w:p>
        </w:tc>
        <w:tc>
          <w:tcPr>
            <w:tcW w:w="3615" w:type="dxa"/>
          </w:tcPr>
          <w:p w14:paraId="7C00C4A0" w14:textId="77777777" w:rsidR="0017750F" w:rsidRDefault="0017750F" w:rsidP="00763A5C">
            <w:r>
              <w:t>subClassOf</w:t>
            </w:r>
          </w:p>
        </w:tc>
        <w:tc>
          <w:tcPr>
            <w:tcW w:w="2776" w:type="dxa"/>
          </w:tcPr>
          <w:p w14:paraId="44842BEE" w14:textId="297450DF" w:rsidR="0017750F" w:rsidRDefault="0017750F" w:rsidP="00763A5C">
            <w:r>
              <w:t>Quantity</w:t>
            </w:r>
          </w:p>
        </w:tc>
      </w:tr>
      <w:tr w:rsidR="0017750F" w14:paraId="28B10323" w14:textId="77777777" w:rsidTr="00763A5C">
        <w:trPr>
          <w:cantSplit/>
        </w:trPr>
        <w:tc>
          <w:tcPr>
            <w:tcW w:w="2959" w:type="dxa"/>
            <w:vMerge/>
          </w:tcPr>
          <w:p w14:paraId="23B29433" w14:textId="77777777" w:rsidR="0017750F" w:rsidRDefault="0017750F" w:rsidP="00763A5C"/>
        </w:tc>
        <w:tc>
          <w:tcPr>
            <w:tcW w:w="3615" w:type="dxa"/>
          </w:tcPr>
          <w:p w14:paraId="14EC26A5" w14:textId="6E4F3827" w:rsidR="0017750F" w:rsidRDefault="0017750F" w:rsidP="00763A5C">
            <w:r>
              <w:t>hasValue</w:t>
            </w:r>
          </w:p>
        </w:tc>
        <w:tc>
          <w:tcPr>
            <w:tcW w:w="2776" w:type="dxa"/>
          </w:tcPr>
          <w:p w14:paraId="429351AC" w14:textId="1910B1FE" w:rsidR="0017750F" w:rsidRDefault="0017750F" w:rsidP="00763A5C">
            <w:r w:rsidRPr="00365930">
              <w:t>only (</w:t>
            </w:r>
            <w:r>
              <w:t>hasUnit</w:t>
            </w:r>
            <w:r w:rsidRPr="00365930">
              <w:t xml:space="preserve"> only </w:t>
            </w:r>
            <w:r>
              <w:t>Acceleration_unit)</w:t>
            </w:r>
          </w:p>
        </w:tc>
      </w:tr>
      <w:tr w:rsidR="0017750F" w14:paraId="2BAA2A47" w14:textId="77777777" w:rsidTr="00763A5C">
        <w:trPr>
          <w:cantSplit/>
        </w:trPr>
        <w:tc>
          <w:tcPr>
            <w:tcW w:w="2959" w:type="dxa"/>
            <w:vMerge w:val="restart"/>
          </w:tcPr>
          <w:p w14:paraId="29D20C6A" w14:textId="30891625" w:rsidR="0017750F" w:rsidRDefault="0017750F" w:rsidP="00763A5C">
            <w:r>
              <w:t>Speed</w:t>
            </w:r>
          </w:p>
        </w:tc>
        <w:tc>
          <w:tcPr>
            <w:tcW w:w="3615" w:type="dxa"/>
          </w:tcPr>
          <w:p w14:paraId="7A3308E9" w14:textId="77777777" w:rsidR="0017750F" w:rsidRDefault="0017750F" w:rsidP="00763A5C">
            <w:r>
              <w:t>subClassOf</w:t>
            </w:r>
          </w:p>
        </w:tc>
        <w:tc>
          <w:tcPr>
            <w:tcW w:w="2776" w:type="dxa"/>
          </w:tcPr>
          <w:p w14:paraId="12E9BAA6" w14:textId="16235E1D" w:rsidR="0017750F" w:rsidRDefault="0017750F" w:rsidP="00763A5C">
            <w:r>
              <w:t>Quantity</w:t>
            </w:r>
          </w:p>
        </w:tc>
      </w:tr>
      <w:tr w:rsidR="0017750F" w14:paraId="2623191F" w14:textId="77777777" w:rsidTr="00763A5C">
        <w:trPr>
          <w:cantSplit/>
        </w:trPr>
        <w:tc>
          <w:tcPr>
            <w:tcW w:w="2959" w:type="dxa"/>
            <w:vMerge/>
          </w:tcPr>
          <w:p w14:paraId="3A24B392" w14:textId="77777777" w:rsidR="0017750F" w:rsidRDefault="0017750F" w:rsidP="00763A5C"/>
        </w:tc>
        <w:tc>
          <w:tcPr>
            <w:tcW w:w="3615" w:type="dxa"/>
          </w:tcPr>
          <w:p w14:paraId="2D09B059" w14:textId="65DE3BC0" w:rsidR="0017750F" w:rsidRDefault="0017750F" w:rsidP="00763A5C">
            <w:r>
              <w:t>hasValue</w:t>
            </w:r>
          </w:p>
        </w:tc>
        <w:tc>
          <w:tcPr>
            <w:tcW w:w="2776" w:type="dxa"/>
          </w:tcPr>
          <w:p w14:paraId="67BF04AC" w14:textId="3B34CE04" w:rsidR="0017750F" w:rsidRDefault="0017750F" w:rsidP="00763A5C">
            <w:r w:rsidRPr="00365930">
              <w:t>only (</w:t>
            </w:r>
            <w:r>
              <w:t>hasUnit</w:t>
            </w:r>
            <w:r w:rsidRPr="00365930">
              <w:t xml:space="preserve"> only </w:t>
            </w:r>
            <w:r>
              <w:t>Speed_unit)</w:t>
            </w:r>
          </w:p>
        </w:tc>
      </w:tr>
    </w:tbl>
    <w:p w14:paraId="2B877D8D" w14:textId="77777777" w:rsidR="0017750F" w:rsidRDefault="0017750F" w:rsidP="0017750F"/>
    <w:p w14:paraId="07E8420C" w14:textId="77777777" w:rsidR="0017750F" w:rsidRDefault="0017750F" w:rsidP="0017750F"/>
    <w:tbl>
      <w:tblPr>
        <w:tblStyle w:val="TableGrid"/>
        <w:tblpPr w:leftFromText="180" w:rightFromText="180" w:vertAnchor="text" w:horzAnchor="margin" w:tblpY="128"/>
        <w:tblW w:w="0" w:type="auto"/>
        <w:tblLook w:val="04A0" w:firstRow="1" w:lastRow="0" w:firstColumn="1" w:lastColumn="0" w:noHBand="0" w:noVBand="1"/>
      </w:tblPr>
      <w:tblGrid>
        <w:gridCol w:w="2576"/>
        <w:gridCol w:w="2431"/>
        <w:gridCol w:w="4343"/>
      </w:tblGrid>
      <w:tr w:rsidR="0017750F" w14:paraId="5E155E1B" w14:textId="77777777" w:rsidTr="00763A5C">
        <w:tc>
          <w:tcPr>
            <w:tcW w:w="2576" w:type="dxa"/>
            <w:shd w:val="clear" w:color="auto" w:fill="00FFFF"/>
          </w:tcPr>
          <w:p w14:paraId="743A8632" w14:textId="77777777" w:rsidR="0017750F" w:rsidRDefault="0017750F" w:rsidP="00763A5C">
            <w:pPr>
              <w:tabs>
                <w:tab w:val="left" w:pos="1027"/>
              </w:tabs>
            </w:pPr>
            <w:r>
              <w:t>Property</w:t>
            </w:r>
            <w:r>
              <w:tab/>
            </w:r>
          </w:p>
        </w:tc>
        <w:tc>
          <w:tcPr>
            <w:tcW w:w="2431" w:type="dxa"/>
            <w:shd w:val="clear" w:color="auto" w:fill="00FFFF"/>
          </w:tcPr>
          <w:p w14:paraId="043B2314" w14:textId="77777777" w:rsidR="0017750F" w:rsidRDefault="0017750F" w:rsidP="00763A5C">
            <w:r>
              <w:t>Characteristic</w:t>
            </w:r>
          </w:p>
        </w:tc>
        <w:tc>
          <w:tcPr>
            <w:tcW w:w="4343" w:type="dxa"/>
            <w:shd w:val="clear" w:color="auto" w:fill="00FFFF"/>
          </w:tcPr>
          <w:p w14:paraId="6BBD73EE" w14:textId="77777777" w:rsidR="0017750F" w:rsidRDefault="0017750F" w:rsidP="00763A5C">
            <w:r>
              <w:t>Value (if applicable)</w:t>
            </w:r>
          </w:p>
        </w:tc>
      </w:tr>
      <w:tr w:rsidR="0017750F" w14:paraId="4F744D53" w14:textId="77777777" w:rsidTr="00763A5C">
        <w:tc>
          <w:tcPr>
            <w:tcW w:w="2576" w:type="dxa"/>
          </w:tcPr>
          <w:p w14:paraId="74C81A55" w14:textId="73D04804" w:rsidR="0017750F" w:rsidRDefault="0017750F" w:rsidP="00763A5C">
            <w:r>
              <w:t>hasBaseUnit</w:t>
            </w:r>
          </w:p>
        </w:tc>
        <w:tc>
          <w:tcPr>
            <w:tcW w:w="2431" w:type="dxa"/>
          </w:tcPr>
          <w:p w14:paraId="3BA717A1" w14:textId="77777777" w:rsidR="0017750F" w:rsidRDefault="0017750F" w:rsidP="00763A5C">
            <w:r>
              <w:t>domain</w:t>
            </w:r>
          </w:p>
        </w:tc>
        <w:tc>
          <w:tcPr>
            <w:tcW w:w="4343" w:type="dxa"/>
          </w:tcPr>
          <w:p w14:paraId="144252EF" w14:textId="1867B61F" w:rsidR="0017750F" w:rsidRDefault="0017750F" w:rsidP="00763A5C">
            <w:r>
              <w:t>System_of_units</w:t>
            </w:r>
          </w:p>
        </w:tc>
      </w:tr>
      <w:tr w:rsidR="0017750F" w14:paraId="1BBE46C4" w14:textId="77777777" w:rsidTr="00763A5C">
        <w:tc>
          <w:tcPr>
            <w:tcW w:w="2576" w:type="dxa"/>
          </w:tcPr>
          <w:p w14:paraId="3BC75354" w14:textId="5DC26FB1" w:rsidR="0017750F" w:rsidRDefault="0017750F" w:rsidP="00763A5C">
            <w:r>
              <w:t>hasBaseUnit</w:t>
            </w:r>
          </w:p>
        </w:tc>
        <w:tc>
          <w:tcPr>
            <w:tcW w:w="2431" w:type="dxa"/>
          </w:tcPr>
          <w:p w14:paraId="68D47FC0" w14:textId="77777777" w:rsidR="0017750F" w:rsidRDefault="0017750F" w:rsidP="00763A5C">
            <w:r>
              <w:t>range</w:t>
            </w:r>
          </w:p>
        </w:tc>
        <w:tc>
          <w:tcPr>
            <w:tcW w:w="4343" w:type="dxa"/>
          </w:tcPr>
          <w:p w14:paraId="3B35D878" w14:textId="0743CE7E" w:rsidR="0017750F" w:rsidRDefault="0017750F" w:rsidP="00763A5C">
            <w:r>
              <w:t>Unit</w:t>
            </w:r>
          </w:p>
        </w:tc>
      </w:tr>
      <w:tr w:rsidR="0017750F" w14:paraId="574E4F7A" w14:textId="77777777" w:rsidTr="00763A5C">
        <w:tc>
          <w:tcPr>
            <w:tcW w:w="2576" w:type="dxa"/>
          </w:tcPr>
          <w:p w14:paraId="6DAD9881" w14:textId="4F556E8C" w:rsidR="0017750F" w:rsidRDefault="0017750F" w:rsidP="00763A5C">
            <w:r>
              <w:t>hasDenominator</w:t>
            </w:r>
          </w:p>
        </w:tc>
        <w:tc>
          <w:tcPr>
            <w:tcW w:w="2431" w:type="dxa"/>
          </w:tcPr>
          <w:p w14:paraId="37C07BC2" w14:textId="77777777" w:rsidR="0017750F" w:rsidRDefault="0017750F" w:rsidP="00763A5C">
            <w:r>
              <w:t>domain</w:t>
            </w:r>
          </w:p>
        </w:tc>
        <w:tc>
          <w:tcPr>
            <w:tcW w:w="4343" w:type="dxa"/>
          </w:tcPr>
          <w:p w14:paraId="6E5894B8" w14:textId="1B7EC23C" w:rsidR="0017750F" w:rsidRDefault="0017750F" w:rsidP="00763A5C">
            <w:r>
              <w:t>UnitDivision</w:t>
            </w:r>
          </w:p>
        </w:tc>
      </w:tr>
      <w:tr w:rsidR="0017750F" w14:paraId="5CF89B5F" w14:textId="77777777" w:rsidTr="00763A5C">
        <w:tc>
          <w:tcPr>
            <w:tcW w:w="2576" w:type="dxa"/>
          </w:tcPr>
          <w:p w14:paraId="724BE63E" w14:textId="68EE3550" w:rsidR="0017750F" w:rsidRDefault="0017750F" w:rsidP="00763A5C">
            <w:r>
              <w:t>hasDenominator</w:t>
            </w:r>
          </w:p>
        </w:tc>
        <w:tc>
          <w:tcPr>
            <w:tcW w:w="2431" w:type="dxa"/>
          </w:tcPr>
          <w:p w14:paraId="64CCBA14" w14:textId="77777777" w:rsidR="0017750F" w:rsidRDefault="0017750F" w:rsidP="00763A5C">
            <w:r>
              <w:t>range</w:t>
            </w:r>
          </w:p>
        </w:tc>
        <w:tc>
          <w:tcPr>
            <w:tcW w:w="4343" w:type="dxa"/>
          </w:tcPr>
          <w:p w14:paraId="1D0B7E4A" w14:textId="15801CC6" w:rsidR="0017750F" w:rsidRDefault="0017750F" w:rsidP="00763A5C">
            <w:r>
              <w:t>Unit</w:t>
            </w:r>
          </w:p>
        </w:tc>
      </w:tr>
      <w:tr w:rsidR="0017750F" w14:paraId="3132D90D" w14:textId="77777777" w:rsidTr="00763A5C">
        <w:tc>
          <w:tcPr>
            <w:tcW w:w="2576" w:type="dxa"/>
          </w:tcPr>
          <w:p w14:paraId="486D7815" w14:textId="6EDCA22E" w:rsidR="0017750F" w:rsidRDefault="0017750F" w:rsidP="00763A5C">
            <w:r>
              <w:t>hasNumerator</w:t>
            </w:r>
          </w:p>
        </w:tc>
        <w:tc>
          <w:tcPr>
            <w:tcW w:w="2431" w:type="dxa"/>
          </w:tcPr>
          <w:p w14:paraId="2AA49F0A" w14:textId="77777777" w:rsidR="0017750F" w:rsidRDefault="0017750F" w:rsidP="00763A5C">
            <w:r>
              <w:t>domain</w:t>
            </w:r>
          </w:p>
        </w:tc>
        <w:tc>
          <w:tcPr>
            <w:tcW w:w="4343" w:type="dxa"/>
          </w:tcPr>
          <w:p w14:paraId="0875FB35" w14:textId="2146BF24" w:rsidR="0017750F" w:rsidRDefault="0017750F" w:rsidP="00763A5C">
            <w:r>
              <w:t>UnitDivision</w:t>
            </w:r>
          </w:p>
        </w:tc>
      </w:tr>
      <w:tr w:rsidR="0017750F" w14:paraId="717F2290" w14:textId="77777777" w:rsidTr="00763A5C">
        <w:tc>
          <w:tcPr>
            <w:tcW w:w="2576" w:type="dxa"/>
          </w:tcPr>
          <w:p w14:paraId="06BD956D" w14:textId="321F8871" w:rsidR="0017750F" w:rsidRDefault="0017750F" w:rsidP="00763A5C">
            <w:r>
              <w:t>hasNumerator</w:t>
            </w:r>
          </w:p>
        </w:tc>
        <w:tc>
          <w:tcPr>
            <w:tcW w:w="2431" w:type="dxa"/>
          </w:tcPr>
          <w:p w14:paraId="321A37F0" w14:textId="77777777" w:rsidR="0017750F" w:rsidRDefault="0017750F" w:rsidP="00763A5C">
            <w:r>
              <w:t>domain</w:t>
            </w:r>
          </w:p>
        </w:tc>
        <w:tc>
          <w:tcPr>
            <w:tcW w:w="4343" w:type="dxa"/>
          </w:tcPr>
          <w:p w14:paraId="32E0B4A6" w14:textId="7EC23203" w:rsidR="0017750F" w:rsidRDefault="0017750F" w:rsidP="00763A5C">
            <w:r>
              <w:t>Unit</w:t>
            </w:r>
          </w:p>
        </w:tc>
      </w:tr>
      <w:tr w:rsidR="0017750F" w14:paraId="32B4DA91" w14:textId="77777777" w:rsidTr="00763A5C">
        <w:tc>
          <w:tcPr>
            <w:tcW w:w="2576" w:type="dxa"/>
            <w:vMerge w:val="restart"/>
          </w:tcPr>
          <w:p w14:paraId="355DDB7C" w14:textId="7B058A8F" w:rsidR="0017750F" w:rsidRDefault="0017750F" w:rsidP="00763A5C">
            <w:r>
              <w:lastRenderedPageBreak/>
              <w:t>hasAggregateFunction</w:t>
            </w:r>
          </w:p>
        </w:tc>
        <w:tc>
          <w:tcPr>
            <w:tcW w:w="2431" w:type="dxa"/>
          </w:tcPr>
          <w:p w14:paraId="6CB9F08C" w14:textId="77777777" w:rsidR="0017750F" w:rsidRDefault="0017750F" w:rsidP="00763A5C">
            <w:r>
              <w:t>domain</w:t>
            </w:r>
          </w:p>
        </w:tc>
        <w:tc>
          <w:tcPr>
            <w:tcW w:w="4343" w:type="dxa"/>
          </w:tcPr>
          <w:p w14:paraId="344E1628" w14:textId="1EA17854" w:rsidR="0017750F" w:rsidRDefault="0017750F" w:rsidP="00763A5C">
            <w:r>
              <w:t>Quantity</w:t>
            </w:r>
          </w:p>
        </w:tc>
      </w:tr>
      <w:tr w:rsidR="0017750F" w14:paraId="1EC6A7EC" w14:textId="77777777" w:rsidTr="00763A5C">
        <w:tc>
          <w:tcPr>
            <w:tcW w:w="2576" w:type="dxa"/>
            <w:vMerge/>
          </w:tcPr>
          <w:p w14:paraId="5F31C4F1" w14:textId="77777777" w:rsidR="0017750F" w:rsidRDefault="0017750F" w:rsidP="00763A5C"/>
        </w:tc>
        <w:tc>
          <w:tcPr>
            <w:tcW w:w="2431" w:type="dxa"/>
          </w:tcPr>
          <w:p w14:paraId="135D2A58" w14:textId="77777777" w:rsidR="0017750F" w:rsidRDefault="0017750F" w:rsidP="00763A5C">
            <w:r>
              <w:t>range</w:t>
            </w:r>
          </w:p>
        </w:tc>
        <w:tc>
          <w:tcPr>
            <w:tcW w:w="4343" w:type="dxa"/>
          </w:tcPr>
          <w:p w14:paraId="782E2ECF" w14:textId="3391E30B" w:rsidR="0017750F" w:rsidRDefault="0017750F" w:rsidP="00763A5C">
            <w:r>
              <w:t>function</w:t>
            </w:r>
          </w:p>
        </w:tc>
      </w:tr>
      <w:tr w:rsidR="0017750F" w14:paraId="464B530D" w14:textId="77777777" w:rsidTr="00763A5C">
        <w:tc>
          <w:tcPr>
            <w:tcW w:w="2576" w:type="dxa"/>
          </w:tcPr>
          <w:p w14:paraId="4624D1CA" w14:textId="77777777" w:rsidR="0017750F" w:rsidRDefault="0017750F" w:rsidP="00763A5C">
            <w:r>
              <w:t>aggregateOf</w:t>
            </w:r>
          </w:p>
        </w:tc>
        <w:tc>
          <w:tcPr>
            <w:tcW w:w="2431" w:type="dxa"/>
          </w:tcPr>
          <w:p w14:paraId="0D91100C" w14:textId="77777777" w:rsidR="0017750F" w:rsidRDefault="0017750F" w:rsidP="00763A5C">
            <w:r>
              <w:t>domain</w:t>
            </w:r>
          </w:p>
        </w:tc>
        <w:tc>
          <w:tcPr>
            <w:tcW w:w="4343" w:type="dxa"/>
          </w:tcPr>
          <w:p w14:paraId="112151C9" w14:textId="7EBFDD22" w:rsidR="0017750F" w:rsidRDefault="0017750F" w:rsidP="00763A5C">
            <w:r>
              <w:t>Quantity</w:t>
            </w:r>
          </w:p>
        </w:tc>
      </w:tr>
      <w:tr w:rsidR="0017750F" w14:paraId="23AAD1B1" w14:textId="77777777" w:rsidTr="00763A5C">
        <w:tc>
          <w:tcPr>
            <w:tcW w:w="2576" w:type="dxa"/>
          </w:tcPr>
          <w:p w14:paraId="52BDFB0E" w14:textId="77777777" w:rsidR="0017750F" w:rsidRDefault="0017750F" w:rsidP="00763A5C">
            <w:r>
              <w:t>aggregateOver</w:t>
            </w:r>
          </w:p>
        </w:tc>
        <w:tc>
          <w:tcPr>
            <w:tcW w:w="2431" w:type="dxa"/>
          </w:tcPr>
          <w:p w14:paraId="5D55200D" w14:textId="77777777" w:rsidR="0017750F" w:rsidRDefault="0017750F" w:rsidP="00763A5C">
            <w:r>
              <w:t>domain</w:t>
            </w:r>
          </w:p>
        </w:tc>
        <w:tc>
          <w:tcPr>
            <w:tcW w:w="4343" w:type="dxa"/>
          </w:tcPr>
          <w:p w14:paraId="25BB7601" w14:textId="21934DC6" w:rsidR="0017750F" w:rsidRDefault="0017750F" w:rsidP="00763A5C">
            <w:r>
              <w:t>Quantity</w:t>
            </w:r>
          </w:p>
        </w:tc>
      </w:tr>
    </w:tbl>
    <w:p w14:paraId="49E9B08A" w14:textId="77777777" w:rsidR="0017750F" w:rsidRPr="0017750F" w:rsidRDefault="0017750F" w:rsidP="0017750F">
      <w:pPr>
        <w:rPr>
          <w:lang w:val="en-US" w:bidi="en-US"/>
        </w:rPr>
      </w:pPr>
    </w:p>
    <w:p w14:paraId="51E8B88D" w14:textId="4168A363" w:rsidR="00E66883" w:rsidRPr="00680A88" w:rsidRDefault="000D3AF9" w:rsidP="0017750F">
      <w:pPr>
        <w:pStyle w:val="Heading4"/>
      </w:pPr>
      <w:r w:rsidRPr="00680A88">
        <w:t>Future work</w:t>
      </w:r>
    </w:p>
    <w:p w14:paraId="09B7909E" w14:textId="53829296" w:rsidR="000D3AF9" w:rsidRDefault="0017750F" w:rsidP="000D3AF9">
      <w:r>
        <w:t>Future extensions should c</w:t>
      </w:r>
      <w:r w:rsidR="00680A88">
        <w:t>onsider whether</w:t>
      </w:r>
      <w:r w:rsidR="00E8115D">
        <w:t xml:space="preserve"> it</w:t>
      </w:r>
      <w:r w:rsidR="00680A88">
        <w:t xml:space="preserve"> is</w:t>
      </w:r>
      <w:r w:rsidR="00E8115D">
        <w:t xml:space="preserve"> more accurate to describe the position coordinates as quantities that are measured in degrees </w:t>
      </w:r>
      <w:r w:rsidR="00E8115D">
        <w:rPr>
          <w:i/>
        </w:rPr>
        <w:t>that are relative to a geodetic datum</w:t>
      </w:r>
      <w:r w:rsidR="00680A88">
        <w:t xml:space="preserve"> (e.g. NAD83)</w:t>
      </w:r>
      <w:r>
        <w:t xml:space="preserve">, as it </w:t>
      </w:r>
      <w:r w:rsidR="00A45E0B">
        <w:t xml:space="preserve">is important that we are able to distinguish between different position systems. In particular, WGS84 and NAD83, which were originally nearly equal are now considerably different (depending on the area) due to </w:t>
      </w:r>
      <w:r w:rsidR="00847C27">
        <w:t>changes that have occurred to the earth since 1984.</w:t>
      </w:r>
      <w:r w:rsidR="000D3AF9">
        <w:t xml:space="preserve"> Note that </w:t>
      </w:r>
      <w:hyperlink r:id="rId28" w:history="1">
        <w:r w:rsidR="000D3AF9" w:rsidRPr="00DD33ED">
          <w:rPr>
            <w:rStyle w:val="Hyperlink"/>
          </w:rPr>
          <w:t>http://data.ign.fr/def/ignf/20150505.en.htm</w:t>
        </w:r>
      </w:hyperlink>
      <w:r w:rsidR="000D3AF9">
        <w:t xml:space="preserve"> may be a relevant ontology.</w:t>
      </w:r>
    </w:p>
    <w:p w14:paraId="1A9F052B" w14:textId="1A985F57" w:rsidR="006A7709" w:rsidRPr="00DB5DF1" w:rsidRDefault="006A7709" w:rsidP="000B72D5"/>
    <w:p w14:paraId="6633CA72" w14:textId="77777777" w:rsidR="00003303" w:rsidRDefault="00003303"/>
    <w:p w14:paraId="0262A472" w14:textId="77777777" w:rsidR="004053E0" w:rsidRDefault="004053E0" w:rsidP="004053E0">
      <w:pPr>
        <w:rPr>
          <w:b/>
        </w:rPr>
      </w:pPr>
      <w:r>
        <w:rPr>
          <w:b/>
        </w:rPr>
        <w:t>Reused Ontologies:</w:t>
      </w:r>
    </w:p>
    <w:p w14:paraId="6F90847E" w14:textId="61C90912" w:rsidR="005D3386" w:rsidRDefault="00DC74DA" w:rsidP="00E80D3C">
      <w:pPr>
        <w:pStyle w:val="ListParagraph"/>
      </w:pPr>
      <w:r>
        <w:t>Global City Indicators Foundation Ontology</w:t>
      </w:r>
      <w:r>
        <w:rPr>
          <w:rStyle w:val="FootnoteReference"/>
        </w:rPr>
        <w:footnoteReference w:id="9"/>
      </w:r>
    </w:p>
    <w:p w14:paraId="2FE49F5E" w14:textId="77777777" w:rsidR="000B72D5" w:rsidRDefault="000B72D5" w:rsidP="000B72D5"/>
    <w:p w14:paraId="75F0BA7F" w14:textId="47D595FF" w:rsidR="004F1D87" w:rsidRPr="00E72AD2" w:rsidRDefault="00C969BA" w:rsidP="00433E1D">
      <w:pPr>
        <w:pStyle w:val="Heading3"/>
      </w:pPr>
      <w:bookmarkStart w:id="112" w:name="_Toc35260254"/>
      <w:r>
        <w:t>Observations</w:t>
      </w:r>
      <w:r w:rsidR="00E72AD2" w:rsidRPr="00E72AD2">
        <w:t xml:space="preserve"> </w:t>
      </w:r>
      <w:r w:rsidR="004F1D87" w:rsidRPr="00E72AD2">
        <w:t>Ontology</w:t>
      </w:r>
      <w:bookmarkEnd w:id="112"/>
    </w:p>
    <w:p w14:paraId="2F2F9CE3" w14:textId="3FB99427" w:rsidR="004F1D87" w:rsidRPr="007978A3" w:rsidRDefault="0089518D" w:rsidP="004F1D87">
      <w:pPr>
        <w:rPr>
          <w:i/>
        </w:rPr>
      </w:pPr>
      <w:r>
        <w:rPr>
          <w:i/>
        </w:rPr>
        <w:t>http://ontology.eil.utoronto.ca/icity/</w:t>
      </w:r>
      <w:r w:rsidR="00C969BA">
        <w:rPr>
          <w:i/>
        </w:rPr>
        <w:t>Observations</w:t>
      </w:r>
    </w:p>
    <w:p w14:paraId="0E1E0F06" w14:textId="77777777" w:rsidR="008A4F0D" w:rsidRDefault="008A4F0D" w:rsidP="008A4F0D">
      <w:r>
        <w:lastRenderedPageBreak/>
        <w:t>In the iCity TPSO, the Observations ontology is included with the Foundational Ontologies due to the importance of data collection for transportation planning activities. Data collection efforts take various forms – whether through surveys, the use of sensors, or manual observation. With growing access to the Internet of Things, data from available sensors will continue to expand, likely to include observations about persons, vehicles, and so on. It is important to not only capture the data that is gathered, but the source of the observations.</w:t>
      </w:r>
    </w:p>
    <w:p w14:paraId="32330923" w14:textId="77777777" w:rsidR="008A4F0D" w:rsidRDefault="008A4F0D" w:rsidP="008A4F0D">
      <w:pPr>
        <w:pStyle w:val="Heading4"/>
        <w:rPr>
          <w:lang w:val="en-CA"/>
        </w:rPr>
      </w:pPr>
      <w:r>
        <w:t xml:space="preserve">The Ontology  </w:t>
      </w:r>
    </w:p>
    <w:p w14:paraId="6AF240C7" w14:textId="77777777" w:rsidR="008A4F0D" w:rsidRPr="00E24B3D" w:rsidRDefault="008A4F0D" w:rsidP="008A4F0D">
      <w:r w:rsidRPr="000C6992">
        <w:t>The</w:t>
      </w:r>
      <w:r>
        <w:t xml:space="preserve"> Observations ontology reuses the</w:t>
      </w:r>
      <w:r w:rsidRPr="000C6992">
        <w:t xml:space="preserve"> </w:t>
      </w:r>
      <w:r>
        <w:t>SSN</w:t>
      </w:r>
      <w:r w:rsidRPr="000C6992">
        <w:t xml:space="preserve"> (</w:t>
      </w:r>
      <w:r>
        <w:t>Semantic Sensor Network</w:t>
      </w:r>
      <w:r w:rsidRPr="000C6992">
        <w:rPr>
          <w:rFonts w:eastAsiaTheme="majorEastAsia"/>
        </w:rPr>
        <w:t>)</w:t>
      </w:r>
      <w:r>
        <w:rPr>
          <w:rStyle w:val="apple-converted-space"/>
          <w:rFonts w:ascii="Arial" w:eastAsiaTheme="majorEastAsia" w:hAnsi="Arial" w:cs="Arial"/>
          <w:color w:val="000000"/>
          <w:sz w:val="27"/>
          <w:szCs w:val="27"/>
          <w:shd w:val="clear" w:color="auto" w:fill="FFFFFF"/>
        </w:rPr>
        <w:t xml:space="preserve"> </w:t>
      </w:r>
      <w:r>
        <w:t>ontology</w:t>
      </w:r>
      <w:r>
        <w:rPr>
          <w:rStyle w:val="FootnoteReference"/>
          <w:rFonts w:eastAsiaTheme="majorEastAsia"/>
        </w:rPr>
        <w:footnoteReference w:id="10"/>
      </w:r>
      <w:r>
        <w:t xml:space="preserve">, a W3C recommendation that has been widely adopted to represent sensors and their observations. It is this widespread use which has motivated the adoption of the SSN ontology to capture sensors and their observations in the domain of transportation planning. The SSN Ontology defines a Sensor as </w:t>
      </w:r>
      <w:r w:rsidRPr="00E24B3D">
        <w:t>a device that makes some observation</w:t>
      </w:r>
      <w:r>
        <w:t>,</w:t>
      </w:r>
      <w:r w:rsidRPr="00E24B3D">
        <w:t xml:space="preserve"> and may be triggered by some stimulus.</w:t>
      </w:r>
      <w:r>
        <w:t xml:space="preserve"> </w:t>
      </w:r>
      <w:r w:rsidRPr="00E24B3D">
        <w:t>An Observation has some feature of interest – the thing whose property is being detected by the sensor. An observation observes some ObservableProperty. A phenomenon time (i.e. the time at which the property was demonstrated) and result time may be associated with a</w:t>
      </w:r>
      <w:r>
        <w:t xml:space="preserve"> particular</w:t>
      </w:r>
      <w:r w:rsidRPr="00E24B3D">
        <w:t xml:space="preserve"> observation.</w:t>
      </w:r>
    </w:p>
    <w:p w14:paraId="6AAC13EB" w14:textId="4DDE0217" w:rsidR="008A4F0D" w:rsidRDefault="008A4F0D" w:rsidP="008A4F0D">
      <w:r>
        <w:t xml:space="preserve">The Observations Ontology generalizes concepts from the SSN Ontology and expands the representation to include observations collected without the use of a sensor. To achieve this, the concept of an Observer is introduced; an Observer is a generalization of a Sensor and could also include concepts such as Persons or Surveys. The key concepts are summarized in </w:t>
      </w:r>
      <w:r>
        <w:fldChar w:fldCharType="begin"/>
      </w:r>
      <w:r>
        <w:instrText xml:space="preserve"> REF _Ref13136457 \h </w:instrText>
      </w:r>
      <w:r>
        <w:fldChar w:fldCharType="separate"/>
      </w:r>
      <w:r w:rsidR="005702D6">
        <w:t xml:space="preserve">Table </w:t>
      </w:r>
      <w:r w:rsidR="005702D6">
        <w:rPr>
          <w:noProof/>
        </w:rPr>
        <w:t>10</w:t>
      </w:r>
      <w:r>
        <w:fldChar w:fldCharType="end"/>
      </w:r>
      <w:r>
        <w:t>.</w:t>
      </w:r>
    </w:p>
    <w:p w14:paraId="66850180" w14:textId="77777777" w:rsidR="008A4F0D" w:rsidRDefault="008A4F0D" w:rsidP="008A4F0D">
      <w:r>
        <w:t xml:space="preserve">The SSN ontology does not make any commitments as to whether instances of ssn:Property should be generic (e.g. ex:temperature) or specific to the feature of interest (e.g. ex:mybodytemperature); current documentation suggests that this is a choice for the modeler. On the other hand, the iCity TPSO prescribes a definition of instances of ssn:Property at a generic level; this enables the querying of sensors that observe some property (e.g. vehicle presence) regardless of the location. This is useful as there may be different kinds of sensors that observe </w:t>
      </w:r>
      <w:r>
        <w:lastRenderedPageBreak/>
        <w:t>the same properties (e.g. loop detectors vs Bluetooth sensors) and while they might not share the exact feature of interest, they may be in close enough proximity to be related and so a property indicating their similarity is desirable.</w:t>
      </w:r>
    </w:p>
    <w:p w14:paraId="17977141" w14:textId="0A2BAA7B" w:rsidR="008A4F0D" w:rsidRDefault="008A4F0D" w:rsidP="008A4F0D">
      <w:pPr>
        <w:pStyle w:val="Caption"/>
        <w:keepNext/>
        <w:spacing w:after="120"/>
      </w:pPr>
      <w:bookmarkStart w:id="113" w:name="_Ref13136457"/>
      <w:r>
        <w:t xml:space="preserve">Table </w:t>
      </w:r>
      <w:r w:rsidR="0043363D">
        <w:fldChar w:fldCharType="begin"/>
      </w:r>
      <w:r w:rsidR="0043363D">
        <w:instrText xml:space="preserve"> SEQ Table \* ARABIC </w:instrText>
      </w:r>
      <w:r w:rsidR="0043363D">
        <w:fldChar w:fldCharType="separate"/>
      </w:r>
      <w:r w:rsidR="00B4604B">
        <w:rPr>
          <w:noProof/>
        </w:rPr>
        <w:t>12</w:t>
      </w:r>
      <w:r w:rsidR="0043363D">
        <w:rPr>
          <w:noProof/>
        </w:rPr>
        <w:fldChar w:fldCharType="end"/>
      </w:r>
      <w:bookmarkEnd w:id="113"/>
      <w:r>
        <w:t>: Key classes in the Observations Ontology</w:t>
      </w:r>
    </w:p>
    <w:tbl>
      <w:tblPr>
        <w:tblStyle w:val="TableGrid"/>
        <w:tblpPr w:leftFromText="180" w:rightFromText="180" w:vertAnchor="text" w:horzAnchor="margin" w:tblpY="128"/>
        <w:tblW w:w="0" w:type="auto"/>
        <w:tblLook w:val="04A0" w:firstRow="1" w:lastRow="0" w:firstColumn="1" w:lastColumn="0" w:noHBand="0" w:noVBand="1"/>
      </w:tblPr>
      <w:tblGrid>
        <w:gridCol w:w="2805"/>
        <w:gridCol w:w="2917"/>
        <w:gridCol w:w="3628"/>
      </w:tblGrid>
      <w:tr w:rsidR="008A4F0D" w14:paraId="68F9CF78" w14:textId="77777777" w:rsidTr="00763A5C">
        <w:tc>
          <w:tcPr>
            <w:tcW w:w="2805" w:type="dxa"/>
            <w:shd w:val="clear" w:color="auto" w:fill="00FFFF"/>
          </w:tcPr>
          <w:p w14:paraId="27E097B7" w14:textId="77777777" w:rsidR="008A4F0D" w:rsidRDefault="008A4F0D" w:rsidP="00763A5C">
            <w:r>
              <w:t>Object</w:t>
            </w:r>
          </w:p>
        </w:tc>
        <w:tc>
          <w:tcPr>
            <w:tcW w:w="2917" w:type="dxa"/>
            <w:shd w:val="clear" w:color="auto" w:fill="00FFFF"/>
          </w:tcPr>
          <w:p w14:paraId="6E291DCC" w14:textId="77777777" w:rsidR="008A4F0D" w:rsidRDefault="008A4F0D" w:rsidP="00763A5C">
            <w:r>
              <w:t>Property</w:t>
            </w:r>
          </w:p>
        </w:tc>
        <w:tc>
          <w:tcPr>
            <w:tcW w:w="3628" w:type="dxa"/>
            <w:shd w:val="clear" w:color="auto" w:fill="00FFFF"/>
          </w:tcPr>
          <w:p w14:paraId="3A68FE8A" w14:textId="77777777" w:rsidR="008A4F0D" w:rsidRDefault="008A4F0D" w:rsidP="00763A5C">
            <w:r>
              <w:t>Value</w:t>
            </w:r>
          </w:p>
        </w:tc>
      </w:tr>
      <w:tr w:rsidR="008A4F0D" w14:paraId="6E55795C" w14:textId="77777777" w:rsidTr="00763A5C">
        <w:tc>
          <w:tcPr>
            <w:tcW w:w="2805" w:type="dxa"/>
          </w:tcPr>
          <w:p w14:paraId="5299188B" w14:textId="77777777" w:rsidR="008A4F0D" w:rsidRDefault="008A4F0D" w:rsidP="00763A5C">
            <w:r>
              <w:t>Observation</w:t>
            </w:r>
          </w:p>
        </w:tc>
        <w:tc>
          <w:tcPr>
            <w:tcW w:w="2917" w:type="dxa"/>
          </w:tcPr>
          <w:p w14:paraId="564F6031" w14:textId="77777777" w:rsidR="008A4F0D" w:rsidRDefault="008A4F0D" w:rsidP="00763A5C">
            <w:r>
              <w:t>observedBy</w:t>
            </w:r>
          </w:p>
        </w:tc>
        <w:tc>
          <w:tcPr>
            <w:tcW w:w="3628" w:type="dxa"/>
          </w:tcPr>
          <w:p w14:paraId="3E2A0D85" w14:textId="77777777" w:rsidR="008A4F0D" w:rsidRDefault="008A4F0D" w:rsidP="00763A5C">
            <w:r>
              <w:t>only Observer</w:t>
            </w:r>
          </w:p>
        </w:tc>
      </w:tr>
      <w:tr w:rsidR="008A4F0D" w14:paraId="3F4F2DE9" w14:textId="77777777" w:rsidTr="00763A5C">
        <w:tc>
          <w:tcPr>
            <w:tcW w:w="2805" w:type="dxa"/>
          </w:tcPr>
          <w:p w14:paraId="601DBAA7" w14:textId="77777777" w:rsidR="008A4F0D" w:rsidRDefault="008A4F0D" w:rsidP="00763A5C">
            <w:r>
              <w:t>Observer</w:t>
            </w:r>
          </w:p>
        </w:tc>
        <w:tc>
          <w:tcPr>
            <w:tcW w:w="2917" w:type="dxa"/>
          </w:tcPr>
          <w:p w14:paraId="6F8E78CC" w14:textId="77777777" w:rsidR="008A4F0D" w:rsidRDefault="008A4F0D" w:rsidP="00763A5C">
            <w:r>
              <w:t>inverse(observedBy)</w:t>
            </w:r>
          </w:p>
        </w:tc>
        <w:tc>
          <w:tcPr>
            <w:tcW w:w="3628" w:type="dxa"/>
          </w:tcPr>
          <w:p w14:paraId="47BD2C09" w14:textId="77777777" w:rsidR="008A4F0D" w:rsidRDefault="008A4F0D" w:rsidP="00763A5C">
            <w:r>
              <w:t>only Observation</w:t>
            </w:r>
          </w:p>
        </w:tc>
      </w:tr>
      <w:tr w:rsidR="008A4F0D" w14:paraId="536092A7" w14:textId="77777777" w:rsidTr="00763A5C">
        <w:tc>
          <w:tcPr>
            <w:tcW w:w="2805" w:type="dxa"/>
            <w:vMerge w:val="restart"/>
          </w:tcPr>
          <w:p w14:paraId="5BA118E9" w14:textId="77777777" w:rsidR="008A4F0D" w:rsidRDefault="008A4F0D" w:rsidP="00763A5C">
            <w:r>
              <w:t>sosa:Sensor</w:t>
            </w:r>
          </w:p>
        </w:tc>
        <w:tc>
          <w:tcPr>
            <w:tcW w:w="2917" w:type="dxa"/>
          </w:tcPr>
          <w:p w14:paraId="4E45979B" w14:textId="77777777" w:rsidR="008A4F0D" w:rsidRDefault="008A4F0D" w:rsidP="00763A5C">
            <w:r>
              <w:t>subclassOf</w:t>
            </w:r>
          </w:p>
        </w:tc>
        <w:tc>
          <w:tcPr>
            <w:tcW w:w="3628" w:type="dxa"/>
          </w:tcPr>
          <w:p w14:paraId="5ED603E7" w14:textId="77777777" w:rsidR="008A4F0D" w:rsidRDefault="008A4F0D" w:rsidP="00763A5C">
            <w:r>
              <w:t>Observer</w:t>
            </w:r>
          </w:p>
        </w:tc>
      </w:tr>
      <w:tr w:rsidR="008A4F0D" w14:paraId="4D84A845" w14:textId="77777777" w:rsidTr="00763A5C">
        <w:tc>
          <w:tcPr>
            <w:tcW w:w="2805" w:type="dxa"/>
            <w:vMerge/>
          </w:tcPr>
          <w:p w14:paraId="3AE6F36D" w14:textId="77777777" w:rsidR="008A4F0D" w:rsidRDefault="008A4F0D" w:rsidP="00763A5C"/>
        </w:tc>
        <w:tc>
          <w:tcPr>
            <w:tcW w:w="2917" w:type="dxa"/>
          </w:tcPr>
          <w:p w14:paraId="49155F82" w14:textId="77777777" w:rsidR="008A4F0D" w:rsidRDefault="008A4F0D" w:rsidP="00763A5C">
            <w:r>
              <w:t>sosa:madeObservation</w:t>
            </w:r>
          </w:p>
        </w:tc>
        <w:tc>
          <w:tcPr>
            <w:tcW w:w="3628" w:type="dxa"/>
          </w:tcPr>
          <w:p w14:paraId="53FDDFEF" w14:textId="77777777" w:rsidR="008A4F0D" w:rsidRDefault="008A4F0D" w:rsidP="00763A5C">
            <w:r>
              <w:t>only sosa:Observation</w:t>
            </w:r>
          </w:p>
        </w:tc>
      </w:tr>
      <w:tr w:rsidR="008A4F0D" w14:paraId="688BC9CA" w14:textId="77777777" w:rsidTr="00763A5C">
        <w:tc>
          <w:tcPr>
            <w:tcW w:w="2805" w:type="dxa"/>
            <w:vMerge/>
          </w:tcPr>
          <w:p w14:paraId="75382DBD" w14:textId="77777777" w:rsidR="008A4F0D" w:rsidRDefault="008A4F0D" w:rsidP="00763A5C"/>
        </w:tc>
        <w:tc>
          <w:tcPr>
            <w:tcW w:w="2917" w:type="dxa"/>
          </w:tcPr>
          <w:p w14:paraId="073FA13A" w14:textId="77777777" w:rsidR="008A4F0D" w:rsidRDefault="008A4F0D" w:rsidP="00763A5C">
            <w:r>
              <w:t>sosa:observes</w:t>
            </w:r>
          </w:p>
        </w:tc>
        <w:tc>
          <w:tcPr>
            <w:tcW w:w="3628" w:type="dxa"/>
          </w:tcPr>
          <w:p w14:paraId="2F18E166" w14:textId="77777777" w:rsidR="008A4F0D" w:rsidRDefault="008A4F0D" w:rsidP="00763A5C">
            <w:r>
              <w:t>only sosa:ObservableProperty</w:t>
            </w:r>
          </w:p>
        </w:tc>
      </w:tr>
      <w:tr w:rsidR="008A4F0D" w14:paraId="05630DCE" w14:textId="77777777" w:rsidTr="00763A5C">
        <w:tc>
          <w:tcPr>
            <w:tcW w:w="2805" w:type="dxa"/>
            <w:vMerge/>
          </w:tcPr>
          <w:p w14:paraId="55C92C03" w14:textId="77777777" w:rsidR="008A4F0D" w:rsidRDefault="008A4F0D" w:rsidP="00763A5C"/>
        </w:tc>
        <w:tc>
          <w:tcPr>
            <w:tcW w:w="2917" w:type="dxa"/>
          </w:tcPr>
          <w:p w14:paraId="21AA62EE" w14:textId="77777777" w:rsidR="008A4F0D" w:rsidRDefault="008A4F0D" w:rsidP="00763A5C">
            <w:r>
              <w:t>ssn:detects</w:t>
            </w:r>
          </w:p>
        </w:tc>
        <w:tc>
          <w:tcPr>
            <w:tcW w:w="3628" w:type="dxa"/>
          </w:tcPr>
          <w:p w14:paraId="20A21742" w14:textId="77777777" w:rsidR="008A4F0D" w:rsidRDefault="008A4F0D" w:rsidP="00763A5C">
            <w:r>
              <w:t>only ssn:Stimulus</w:t>
            </w:r>
          </w:p>
        </w:tc>
      </w:tr>
      <w:tr w:rsidR="008A4F0D" w14:paraId="317BFD16" w14:textId="77777777" w:rsidTr="00763A5C">
        <w:trPr>
          <w:trHeight w:val="63"/>
        </w:trPr>
        <w:tc>
          <w:tcPr>
            <w:tcW w:w="2805" w:type="dxa"/>
            <w:vMerge w:val="restart"/>
          </w:tcPr>
          <w:p w14:paraId="44154E9C" w14:textId="77777777" w:rsidR="008A4F0D" w:rsidRDefault="008A4F0D" w:rsidP="00763A5C">
            <w:r>
              <w:t>sosa:Observation</w:t>
            </w:r>
          </w:p>
        </w:tc>
        <w:tc>
          <w:tcPr>
            <w:tcW w:w="2917" w:type="dxa"/>
          </w:tcPr>
          <w:p w14:paraId="0075880C" w14:textId="77777777" w:rsidR="008A4F0D" w:rsidRDefault="008A4F0D" w:rsidP="00763A5C">
            <w:r>
              <w:t>subclassOf</w:t>
            </w:r>
          </w:p>
        </w:tc>
        <w:tc>
          <w:tcPr>
            <w:tcW w:w="3628" w:type="dxa"/>
          </w:tcPr>
          <w:p w14:paraId="37F0F1E0" w14:textId="77777777" w:rsidR="008A4F0D" w:rsidRDefault="008A4F0D" w:rsidP="00763A5C">
            <w:r>
              <w:t>Observation</w:t>
            </w:r>
          </w:p>
        </w:tc>
      </w:tr>
      <w:tr w:rsidR="008A4F0D" w14:paraId="593D928D" w14:textId="77777777" w:rsidTr="00763A5C">
        <w:trPr>
          <w:trHeight w:val="63"/>
        </w:trPr>
        <w:tc>
          <w:tcPr>
            <w:tcW w:w="2805" w:type="dxa"/>
            <w:vMerge/>
          </w:tcPr>
          <w:p w14:paraId="7CA90AB5" w14:textId="77777777" w:rsidR="008A4F0D" w:rsidRDefault="008A4F0D" w:rsidP="00763A5C"/>
        </w:tc>
        <w:tc>
          <w:tcPr>
            <w:tcW w:w="2917" w:type="dxa"/>
          </w:tcPr>
          <w:p w14:paraId="7C0CBA29" w14:textId="77777777" w:rsidR="008A4F0D" w:rsidRDefault="008A4F0D" w:rsidP="00763A5C">
            <w:r>
              <w:t>sosa:madeBySensor</w:t>
            </w:r>
          </w:p>
        </w:tc>
        <w:tc>
          <w:tcPr>
            <w:tcW w:w="3628" w:type="dxa"/>
          </w:tcPr>
          <w:p w14:paraId="0F4EB334" w14:textId="77777777" w:rsidR="008A4F0D" w:rsidRDefault="008A4F0D" w:rsidP="00763A5C">
            <w:r>
              <w:t>exactly 1 sosa:Sensor</w:t>
            </w:r>
          </w:p>
        </w:tc>
      </w:tr>
      <w:tr w:rsidR="008A4F0D" w14:paraId="758B1361" w14:textId="77777777" w:rsidTr="00763A5C">
        <w:trPr>
          <w:trHeight w:val="63"/>
        </w:trPr>
        <w:tc>
          <w:tcPr>
            <w:tcW w:w="2805" w:type="dxa"/>
            <w:vMerge/>
          </w:tcPr>
          <w:p w14:paraId="2A2C2210" w14:textId="77777777" w:rsidR="008A4F0D" w:rsidRDefault="008A4F0D" w:rsidP="00763A5C"/>
        </w:tc>
        <w:tc>
          <w:tcPr>
            <w:tcW w:w="2917" w:type="dxa"/>
          </w:tcPr>
          <w:p w14:paraId="7A23766F" w14:textId="77777777" w:rsidR="008A4F0D" w:rsidRDefault="008A4F0D" w:rsidP="00763A5C">
            <w:r>
              <w:t>sosa:hasFeatureOfInterest</w:t>
            </w:r>
          </w:p>
        </w:tc>
        <w:tc>
          <w:tcPr>
            <w:tcW w:w="3628" w:type="dxa"/>
          </w:tcPr>
          <w:p w14:paraId="3D836A20" w14:textId="77777777" w:rsidR="008A4F0D" w:rsidRDefault="008A4F0D" w:rsidP="00763A5C">
            <w:r>
              <w:t>exactly 1 owl:Thing and only sosa:FeatureOfInterest</w:t>
            </w:r>
          </w:p>
        </w:tc>
      </w:tr>
      <w:tr w:rsidR="008A4F0D" w14:paraId="525EA49C" w14:textId="77777777" w:rsidTr="00763A5C">
        <w:trPr>
          <w:trHeight w:val="63"/>
        </w:trPr>
        <w:tc>
          <w:tcPr>
            <w:tcW w:w="2805" w:type="dxa"/>
            <w:vMerge/>
          </w:tcPr>
          <w:p w14:paraId="7373748F" w14:textId="77777777" w:rsidR="008A4F0D" w:rsidRDefault="008A4F0D" w:rsidP="00763A5C"/>
        </w:tc>
        <w:tc>
          <w:tcPr>
            <w:tcW w:w="2917" w:type="dxa"/>
          </w:tcPr>
          <w:p w14:paraId="2F4B89C3" w14:textId="77777777" w:rsidR="008A4F0D" w:rsidRDefault="008A4F0D" w:rsidP="00763A5C">
            <w:r>
              <w:t>sosa:hasResult</w:t>
            </w:r>
          </w:p>
        </w:tc>
        <w:tc>
          <w:tcPr>
            <w:tcW w:w="3628" w:type="dxa"/>
          </w:tcPr>
          <w:p w14:paraId="7FF0C265" w14:textId="77777777" w:rsidR="008A4F0D" w:rsidRDefault="008A4F0D" w:rsidP="00763A5C">
            <w:r>
              <w:t>exactly 1 owl:Thing and only sosa:Result</w:t>
            </w:r>
          </w:p>
        </w:tc>
      </w:tr>
      <w:tr w:rsidR="008A4F0D" w14:paraId="2921D012" w14:textId="77777777" w:rsidTr="00763A5C">
        <w:trPr>
          <w:trHeight w:val="63"/>
        </w:trPr>
        <w:tc>
          <w:tcPr>
            <w:tcW w:w="2805" w:type="dxa"/>
            <w:vMerge/>
          </w:tcPr>
          <w:p w14:paraId="13DDE1B2" w14:textId="77777777" w:rsidR="008A4F0D" w:rsidRDefault="008A4F0D" w:rsidP="00763A5C"/>
        </w:tc>
        <w:tc>
          <w:tcPr>
            <w:tcW w:w="2917" w:type="dxa"/>
          </w:tcPr>
          <w:p w14:paraId="42282828" w14:textId="77777777" w:rsidR="008A4F0D" w:rsidRDefault="008A4F0D" w:rsidP="00763A5C">
            <w:r>
              <w:t>sosa:observedProperty</w:t>
            </w:r>
          </w:p>
        </w:tc>
        <w:tc>
          <w:tcPr>
            <w:tcW w:w="3628" w:type="dxa"/>
          </w:tcPr>
          <w:p w14:paraId="19994CBE" w14:textId="77777777" w:rsidR="008A4F0D" w:rsidRDefault="008A4F0D" w:rsidP="00763A5C">
            <w:r>
              <w:t>exactly 1 owl:Thing and only sosa:ObservableProperty</w:t>
            </w:r>
          </w:p>
        </w:tc>
      </w:tr>
      <w:tr w:rsidR="008A4F0D" w14:paraId="3A097778" w14:textId="77777777" w:rsidTr="00763A5C">
        <w:trPr>
          <w:trHeight w:val="63"/>
        </w:trPr>
        <w:tc>
          <w:tcPr>
            <w:tcW w:w="2805" w:type="dxa"/>
            <w:vMerge/>
          </w:tcPr>
          <w:p w14:paraId="1137FB1D" w14:textId="77777777" w:rsidR="008A4F0D" w:rsidRDefault="008A4F0D" w:rsidP="00763A5C"/>
        </w:tc>
        <w:tc>
          <w:tcPr>
            <w:tcW w:w="2917" w:type="dxa"/>
          </w:tcPr>
          <w:p w14:paraId="2BA94055" w14:textId="77777777" w:rsidR="008A4F0D" w:rsidRDefault="008A4F0D" w:rsidP="00763A5C">
            <w:r>
              <w:t>sosa:phenomenonTime</w:t>
            </w:r>
          </w:p>
        </w:tc>
        <w:tc>
          <w:tcPr>
            <w:tcW w:w="3628" w:type="dxa"/>
          </w:tcPr>
          <w:p w14:paraId="1715CA95" w14:textId="77777777" w:rsidR="008A4F0D" w:rsidRDefault="008A4F0D" w:rsidP="00763A5C">
            <w:r>
              <w:t>exactly 1 owl:Thing</w:t>
            </w:r>
          </w:p>
        </w:tc>
      </w:tr>
      <w:tr w:rsidR="008A4F0D" w14:paraId="1E9C8682" w14:textId="77777777" w:rsidTr="00763A5C">
        <w:trPr>
          <w:trHeight w:val="63"/>
        </w:trPr>
        <w:tc>
          <w:tcPr>
            <w:tcW w:w="2805" w:type="dxa"/>
            <w:vMerge/>
          </w:tcPr>
          <w:p w14:paraId="1838F90F" w14:textId="77777777" w:rsidR="008A4F0D" w:rsidRDefault="008A4F0D" w:rsidP="00763A5C"/>
        </w:tc>
        <w:tc>
          <w:tcPr>
            <w:tcW w:w="2917" w:type="dxa"/>
          </w:tcPr>
          <w:p w14:paraId="5CB76C58" w14:textId="77777777" w:rsidR="008A4F0D" w:rsidRDefault="008A4F0D" w:rsidP="00763A5C">
            <w:r>
              <w:t>sosa:resultTime</w:t>
            </w:r>
          </w:p>
        </w:tc>
        <w:tc>
          <w:tcPr>
            <w:tcW w:w="3628" w:type="dxa"/>
          </w:tcPr>
          <w:p w14:paraId="03C45925" w14:textId="77777777" w:rsidR="008A4F0D" w:rsidRDefault="008A4F0D" w:rsidP="00763A5C">
            <w:r>
              <w:t>exactly 1 rdfs:Literal</w:t>
            </w:r>
          </w:p>
        </w:tc>
      </w:tr>
      <w:tr w:rsidR="008A4F0D" w14:paraId="761BC73E" w14:textId="77777777" w:rsidTr="00763A5C">
        <w:trPr>
          <w:trHeight w:val="63"/>
        </w:trPr>
        <w:tc>
          <w:tcPr>
            <w:tcW w:w="2805" w:type="dxa"/>
            <w:vMerge/>
          </w:tcPr>
          <w:p w14:paraId="75E0E730" w14:textId="77777777" w:rsidR="008A4F0D" w:rsidRDefault="008A4F0D" w:rsidP="00763A5C"/>
        </w:tc>
        <w:tc>
          <w:tcPr>
            <w:tcW w:w="2917" w:type="dxa"/>
          </w:tcPr>
          <w:p w14:paraId="501224F5" w14:textId="77777777" w:rsidR="008A4F0D" w:rsidRDefault="008A4F0D" w:rsidP="00763A5C">
            <w:r>
              <w:t>ssn:wasOriginatedBy</w:t>
            </w:r>
          </w:p>
        </w:tc>
        <w:tc>
          <w:tcPr>
            <w:tcW w:w="3628" w:type="dxa"/>
          </w:tcPr>
          <w:p w14:paraId="6320A30B" w14:textId="77777777" w:rsidR="008A4F0D" w:rsidRDefault="008A4F0D" w:rsidP="00763A5C">
            <w:r>
              <w:t>exactly 1 owl:Thing and only ssn:Stimulus</w:t>
            </w:r>
          </w:p>
        </w:tc>
      </w:tr>
      <w:tr w:rsidR="008A4F0D" w14:paraId="2323551D" w14:textId="77777777" w:rsidTr="00763A5C">
        <w:trPr>
          <w:trHeight w:val="63"/>
        </w:trPr>
        <w:tc>
          <w:tcPr>
            <w:tcW w:w="2805" w:type="dxa"/>
            <w:vMerge w:val="restart"/>
          </w:tcPr>
          <w:p w14:paraId="22B78518" w14:textId="77777777" w:rsidR="008A4F0D" w:rsidRDefault="008A4F0D" w:rsidP="00763A5C">
            <w:r>
              <w:t>sosa:ObservableProperty</w:t>
            </w:r>
          </w:p>
        </w:tc>
        <w:tc>
          <w:tcPr>
            <w:tcW w:w="2917" w:type="dxa"/>
          </w:tcPr>
          <w:p w14:paraId="7579AF06" w14:textId="77777777" w:rsidR="008A4F0D" w:rsidRPr="00F06DDA" w:rsidRDefault="008A4F0D" w:rsidP="00763A5C">
            <w:r>
              <w:t>subClassOf</w:t>
            </w:r>
          </w:p>
        </w:tc>
        <w:tc>
          <w:tcPr>
            <w:tcW w:w="3628" w:type="dxa"/>
          </w:tcPr>
          <w:p w14:paraId="583C7A0E" w14:textId="77777777" w:rsidR="008A4F0D" w:rsidRPr="00F06DDA" w:rsidRDefault="008A4F0D" w:rsidP="00763A5C">
            <w:r>
              <w:t>ssn:Property</w:t>
            </w:r>
          </w:p>
        </w:tc>
      </w:tr>
      <w:tr w:rsidR="008A4F0D" w14:paraId="64B0A6E3" w14:textId="77777777" w:rsidTr="00763A5C">
        <w:trPr>
          <w:trHeight w:val="63"/>
        </w:trPr>
        <w:tc>
          <w:tcPr>
            <w:tcW w:w="2805" w:type="dxa"/>
            <w:vMerge/>
          </w:tcPr>
          <w:p w14:paraId="1D84EDD6" w14:textId="77777777" w:rsidR="008A4F0D" w:rsidRDefault="008A4F0D" w:rsidP="00763A5C"/>
        </w:tc>
        <w:tc>
          <w:tcPr>
            <w:tcW w:w="2917" w:type="dxa"/>
          </w:tcPr>
          <w:p w14:paraId="0FA4FC58" w14:textId="77777777" w:rsidR="008A4F0D" w:rsidRDefault="008A4F0D" w:rsidP="00763A5C">
            <w:r w:rsidRPr="00F06DDA">
              <w:t xml:space="preserve">inverse ('is proxy for') </w:t>
            </w:r>
          </w:p>
        </w:tc>
        <w:tc>
          <w:tcPr>
            <w:tcW w:w="3628" w:type="dxa"/>
          </w:tcPr>
          <w:p w14:paraId="47716807" w14:textId="77777777" w:rsidR="008A4F0D" w:rsidRDefault="008A4F0D" w:rsidP="00763A5C">
            <w:r w:rsidRPr="00F06DDA">
              <w:t xml:space="preserve">only </w:t>
            </w:r>
            <w:r>
              <w:t>ssn:</w:t>
            </w:r>
            <w:r w:rsidRPr="00F06DDA">
              <w:t>Stimulus</w:t>
            </w:r>
          </w:p>
        </w:tc>
      </w:tr>
      <w:tr w:rsidR="008A4F0D" w14:paraId="0127F9CF" w14:textId="77777777" w:rsidTr="00763A5C">
        <w:trPr>
          <w:trHeight w:val="63"/>
        </w:trPr>
        <w:tc>
          <w:tcPr>
            <w:tcW w:w="2805" w:type="dxa"/>
            <w:vMerge/>
          </w:tcPr>
          <w:p w14:paraId="67FF4434" w14:textId="77777777" w:rsidR="008A4F0D" w:rsidRDefault="008A4F0D" w:rsidP="00763A5C"/>
        </w:tc>
        <w:tc>
          <w:tcPr>
            <w:tcW w:w="2917" w:type="dxa"/>
          </w:tcPr>
          <w:p w14:paraId="46E874C1" w14:textId="77777777" w:rsidR="008A4F0D" w:rsidRPr="00F06DDA" w:rsidRDefault="008A4F0D" w:rsidP="00763A5C">
            <w:r w:rsidRPr="00F06DDA">
              <w:t xml:space="preserve">inverse ('observed property') </w:t>
            </w:r>
          </w:p>
        </w:tc>
        <w:tc>
          <w:tcPr>
            <w:tcW w:w="3628" w:type="dxa"/>
          </w:tcPr>
          <w:p w14:paraId="5ED3DF3C" w14:textId="77777777" w:rsidR="008A4F0D" w:rsidRDefault="008A4F0D" w:rsidP="00763A5C">
            <w:r w:rsidRPr="00F06DDA">
              <w:t>only</w:t>
            </w:r>
            <w:r>
              <w:t xml:space="preserve"> sosa:</w:t>
            </w:r>
            <w:r w:rsidRPr="00F06DDA">
              <w:t>Observation</w:t>
            </w:r>
          </w:p>
        </w:tc>
      </w:tr>
      <w:tr w:rsidR="008A4F0D" w14:paraId="4FD0E83A" w14:textId="77777777" w:rsidTr="00763A5C">
        <w:trPr>
          <w:trHeight w:val="63"/>
        </w:trPr>
        <w:tc>
          <w:tcPr>
            <w:tcW w:w="2805" w:type="dxa"/>
            <w:vMerge/>
          </w:tcPr>
          <w:p w14:paraId="75A73B16" w14:textId="77777777" w:rsidR="008A4F0D" w:rsidRDefault="008A4F0D" w:rsidP="00763A5C"/>
        </w:tc>
        <w:tc>
          <w:tcPr>
            <w:tcW w:w="2917" w:type="dxa"/>
          </w:tcPr>
          <w:p w14:paraId="2B92A05F" w14:textId="77777777" w:rsidR="008A4F0D" w:rsidRPr="00F06DDA" w:rsidRDefault="008A4F0D" w:rsidP="00763A5C">
            <w:r>
              <w:t>sosa:</w:t>
            </w:r>
            <w:r w:rsidRPr="00F06DDA">
              <w:t xml:space="preserve">'is observed by' </w:t>
            </w:r>
          </w:p>
        </w:tc>
        <w:tc>
          <w:tcPr>
            <w:tcW w:w="3628" w:type="dxa"/>
          </w:tcPr>
          <w:p w14:paraId="331F38C0" w14:textId="77777777" w:rsidR="008A4F0D" w:rsidRDefault="008A4F0D" w:rsidP="00763A5C">
            <w:r w:rsidRPr="00F06DDA">
              <w:t xml:space="preserve">only </w:t>
            </w:r>
            <w:r>
              <w:t>sosa:</w:t>
            </w:r>
            <w:r w:rsidRPr="00F06DDA">
              <w:t>Sensor</w:t>
            </w:r>
          </w:p>
        </w:tc>
      </w:tr>
      <w:tr w:rsidR="008A4F0D" w14:paraId="751FBB54" w14:textId="77777777" w:rsidTr="00763A5C">
        <w:trPr>
          <w:trHeight w:val="63"/>
        </w:trPr>
        <w:tc>
          <w:tcPr>
            <w:tcW w:w="2805" w:type="dxa"/>
          </w:tcPr>
          <w:p w14:paraId="1C69E80B" w14:textId="77777777" w:rsidR="008A4F0D" w:rsidRDefault="008A4F0D" w:rsidP="00763A5C">
            <w:r>
              <w:t>sosa:FeatureOfInterest</w:t>
            </w:r>
          </w:p>
        </w:tc>
        <w:tc>
          <w:tcPr>
            <w:tcW w:w="2917" w:type="dxa"/>
          </w:tcPr>
          <w:p w14:paraId="25F7A1D9" w14:textId="77777777" w:rsidR="008A4F0D" w:rsidRDefault="008A4F0D" w:rsidP="00763A5C">
            <w:r>
              <w:t>ssn:</w:t>
            </w:r>
            <w:r w:rsidRPr="00F06DDA">
              <w:t xml:space="preserve">'has property' </w:t>
            </w:r>
          </w:p>
        </w:tc>
        <w:tc>
          <w:tcPr>
            <w:tcW w:w="3628" w:type="dxa"/>
          </w:tcPr>
          <w:p w14:paraId="2808CFFC" w14:textId="77777777" w:rsidR="008A4F0D" w:rsidRDefault="008A4F0D" w:rsidP="00763A5C">
            <w:r w:rsidRPr="00F06DDA">
              <w:t>min 1 owl:Thing</w:t>
            </w:r>
            <w:r>
              <w:t xml:space="preserve"> and ssn:Property</w:t>
            </w:r>
          </w:p>
        </w:tc>
      </w:tr>
      <w:tr w:rsidR="008A4F0D" w14:paraId="39BF47BA" w14:textId="77777777" w:rsidTr="00763A5C">
        <w:trPr>
          <w:trHeight w:val="63"/>
        </w:trPr>
        <w:tc>
          <w:tcPr>
            <w:tcW w:w="2805" w:type="dxa"/>
          </w:tcPr>
          <w:p w14:paraId="5D627BFA" w14:textId="77777777" w:rsidR="008A4F0D" w:rsidRDefault="008A4F0D" w:rsidP="00763A5C">
            <w:r>
              <w:t>sosa:Result</w:t>
            </w:r>
          </w:p>
        </w:tc>
        <w:tc>
          <w:tcPr>
            <w:tcW w:w="2917" w:type="dxa"/>
          </w:tcPr>
          <w:p w14:paraId="263B0668" w14:textId="77777777" w:rsidR="008A4F0D" w:rsidRDefault="008A4F0D" w:rsidP="00763A5C">
            <w:r>
              <w:t>sosa:</w:t>
            </w:r>
            <w:r w:rsidRPr="00F06DDA">
              <w:t xml:space="preserve">'is result of' </w:t>
            </w:r>
          </w:p>
        </w:tc>
        <w:tc>
          <w:tcPr>
            <w:tcW w:w="3628" w:type="dxa"/>
          </w:tcPr>
          <w:p w14:paraId="41717C6D" w14:textId="77777777" w:rsidR="008A4F0D" w:rsidRDefault="008A4F0D" w:rsidP="00763A5C">
            <w:r w:rsidRPr="00F06DDA">
              <w:t>min 1 owl:Thing</w:t>
            </w:r>
          </w:p>
        </w:tc>
      </w:tr>
    </w:tbl>
    <w:p w14:paraId="7A2F7426" w14:textId="77777777" w:rsidR="008A4F0D" w:rsidRDefault="008A4F0D" w:rsidP="008A4F0D"/>
    <w:p w14:paraId="0987BDE2" w14:textId="77777777" w:rsidR="008A4F0D" w:rsidRDefault="008A4F0D" w:rsidP="008A4F0D">
      <w:pPr>
        <w:pStyle w:val="Heading4"/>
      </w:pPr>
      <w:r>
        <w:t>An Example</w:t>
      </w:r>
    </w:p>
    <w:p w14:paraId="1B6ABD86" w14:textId="1A02D601" w:rsidR="008A4F0D" w:rsidRPr="008A4F0D" w:rsidRDefault="008A4F0D" w:rsidP="008A4F0D">
      <w:r>
        <w:t xml:space="preserve">As an example, consider the representation of a loop detector and its observations on the road network. The Observations ontology may be extended to capture the class of Loop Detector sensors. For a particular Loop Detector, we may specify that it makes some observation at a particular time, and that the result of this observation is some Vehicle Volume on the RoadSegment of interest (i.e. the segment being observed). The same observation may be associated with multiple results. In the case of the loop detector this might include not only vehicle volume, but also average vehicle speed.  This example is illustrated in </w:t>
      </w:r>
      <w:r>
        <w:fldChar w:fldCharType="begin"/>
      </w:r>
      <w:r>
        <w:instrText xml:space="preserve"> REF _Ref14174696 \h </w:instrText>
      </w:r>
      <w:r>
        <w:fldChar w:fldCharType="separate"/>
      </w:r>
      <w:r w:rsidR="005702D6">
        <w:t xml:space="preserve">Figure </w:t>
      </w:r>
      <w:r w:rsidR="005702D6">
        <w:rPr>
          <w:noProof/>
        </w:rPr>
        <w:t>15</w:t>
      </w:r>
      <w:r>
        <w:fldChar w:fldCharType="end"/>
      </w:r>
      <w:r>
        <w:t>. Note that the Units of Measure ontology also plays a role in capturing the observed values.</w:t>
      </w:r>
    </w:p>
    <w:p w14:paraId="68F5823D" w14:textId="77777777" w:rsidR="008A4F0D" w:rsidRDefault="008A4F0D" w:rsidP="008A4F0D">
      <w:pPr>
        <w:keepNext/>
      </w:pPr>
      <w:r w:rsidRPr="004C33E8">
        <w:rPr>
          <w:noProof/>
        </w:rPr>
        <w:lastRenderedPageBreak/>
        <w:drawing>
          <wp:inline distT="0" distB="0" distL="0" distR="0" wp14:anchorId="5EA33C5A" wp14:editId="374F1F9D">
            <wp:extent cx="5943600" cy="30219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21965"/>
                    </a:xfrm>
                    <a:prstGeom prst="rect">
                      <a:avLst/>
                    </a:prstGeom>
                  </pic:spPr>
                </pic:pic>
              </a:graphicData>
            </a:graphic>
          </wp:inline>
        </w:drawing>
      </w:r>
    </w:p>
    <w:p w14:paraId="2D923FB8" w14:textId="1356F84C" w:rsidR="008A4F0D" w:rsidRPr="004B447F" w:rsidRDefault="008A4F0D" w:rsidP="008A4F0D">
      <w:pPr>
        <w:pStyle w:val="Caption"/>
        <w:spacing w:after="120"/>
        <w:rPr>
          <w:b w:val="0"/>
        </w:rPr>
      </w:pPr>
      <w:bookmarkStart w:id="114" w:name="_Ref14174696"/>
      <w:r>
        <w:t xml:space="preserve">Figure </w:t>
      </w:r>
      <w:r>
        <w:rPr>
          <w:noProof/>
        </w:rPr>
        <w:fldChar w:fldCharType="begin"/>
      </w:r>
      <w:r>
        <w:rPr>
          <w:noProof/>
        </w:rPr>
        <w:instrText xml:space="preserve"> SEQ Figure \* ARABIC </w:instrText>
      </w:r>
      <w:r>
        <w:rPr>
          <w:noProof/>
        </w:rPr>
        <w:fldChar w:fldCharType="separate"/>
      </w:r>
      <w:r w:rsidR="000501AD">
        <w:rPr>
          <w:noProof/>
        </w:rPr>
        <w:t>15</w:t>
      </w:r>
      <w:r>
        <w:rPr>
          <w:noProof/>
        </w:rPr>
        <w:fldChar w:fldCharType="end"/>
      </w:r>
      <w:bookmarkEnd w:id="114"/>
      <w:r>
        <w:t>: Example use of the Observations Ontology.</w:t>
      </w:r>
    </w:p>
    <w:p w14:paraId="1B48AD7C" w14:textId="413060C4" w:rsidR="008A4F0D" w:rsidRDefault="008A4F0D" w:rsidP="008A4F0D">
      <w:pPr>
        <w:pStyle w:val="Heading4"/>
      </w:pPr>
      <w:r>
        <w:t>Future work</w:t>
      </w:r>
    </w:p>
    <w:p w14:paraId="4E342305" w14:textId="77777777" w:rsidR="008A4F0D" w:rsidRPr="004A3CFD" w:rsidRDefault="008A4F0D" w:rsidP="008A4F0D">
      <w:r>
        <w:t>Add logic to relate the values of observable property, observation, feature of interest, and result: the observable property indicates how (by what property) the result relates to the feature of interest; e.g. the location of the loop detector indicates the identity of the feature of interest of its observations.</w:t>
      </w:r>
    </w:p>
    <w:p w14:paraId="25F6F4E7" w14:textId="77777777" w:rsidR="008A4F0D" w:rsidRDefault="008A4F0D" w:rsidP="004F1D87">
      <w:pPr>
        <w:rPr>
          <w:b/>
        </w:rPr>
      </w:pPr>
    </w:p>
    <w:p w14:paraId="07C1855B" w14:textId="237A4D5F" w:rsidR="004F1D87" w:rsidRPr="00EA354A" w:rsidRDefault="004F1D87" w:rsidP="004F1D87">
      <w:pPr>
        <w:rPr>
          <w:b/>
        </w:rPr>
      </w:pPr>
      <w:r>
        <w:rPr>
          <w:b/>
        </w:rPr>
        <w:t>Reused</w:t>
      </w:r>
      <w:r w:rsidRPr="00EA354A">
        <w:rPr>
          <w:b/>
        </w:rPr>
        <w:t xml:space="preserve"> Ontologies:</w:t>
      </w:r>
    </w:p>
    <w:p w14:paraId="2625A5F6" w14:textId="512B06AB" w:rsidR="004F1D87" w:rsidRPr="00A20589" w:rsidRDefault="00A20589" w:rsidP="004F1D87">
      <w:pPr>
        <w:pStyle w:val="ListParagraph"/>
        <w:rPr>
          <w:sz w:val="22"/>
        </w:rPr>
      </w:pPr>
      <w:r>
        <w:rPr>
          <w:sz w:val="22"/>
        </w:rPr>
        <w:t xml:space="preserve">W3C </w:t>
      </w:r>
      <w:r w:rsidR="004F1D87" w:rsidRPr="00A20589">
        <w:rPr>
          <w:sz w:val="22"/>
        </w:rPr>
        <w:t>SSN</w:t>
      </w:r>
      <w:r>
        <w:rPr>
          <w:sz w:val="22"/>
        </w:rPr>
        <w:t xml:space="preserve"> Ontology</w:t>
      </w:r>
    </w:p>
    <w:p w14:paraId="7A62F150" w14:textId="51D1A516" w:rsidR="005A3E9C" w:rsidRDefault="005A3E9C" w:rsidP="00E80D3C">
      <w:pPr>
        <w:pStyle w:val="Heading2"/>
      </w:pPr>
      <w:bookmarkStart w:id="115" w:name="_Toc35260255"/>
      <w:r>
        <w:t>Contact Ontology</w:t>
      </w:r>
      <w:bookmarkEnd w:id="115"/>
    </w:p>
    <w:p w14:paraId="67C7BADB" w14:textId="0238484B" w:rsidR="00E80D3C" w:rsidRPr="00D479C9" w:rsidRDefault="0089518D" w:rsidP="00E80D3C">
      <w:pPr>
        <w:rPr>
          <w:i/>
        </w:rPr>
      </w:pPr>
      <w:r>
        <w:rPr>
          <w:i/>
        </w:rPr>
        <w:t>http://ontology.eil.utoronto.ca/icity/</w:t>
      </w:r>
      <w:r w:rsidR="00E80D3C">
        <w:rPr>
          <w:i/>
        </w:rPr>
        <w:t>Contact</w:t>
      </w:r>
    </w:p>
    <w:p w14:paraId="0247166B" w14:textId="1404AFDA" w:rsidR="0017129E" w:rsidRDefault="005301BE" w:rsidP="0017129E">
      <w:pPr>
        <w:rPr>
          <w:b/>
        </w:rPr>
      </w:pPr>
      <w:r>
        <w:rPr>
          <w:b/>
        </w:rPr>
        <w:t xml:space="preserve">Namespace: </w:t>
      </w:r>
      <w:r w:rsidR="0017129E">
        <w:rPr>
          <w:b/>
        </w:rPr>
        <w:t>contact</w:t>
      </w:r>
    </w:p>
    <w:p w14:paraId="7C33B3C0" w14:textId="53F698A3" w:rsidR="0017129E" w:rsidRDefault="0017129E" w:rsidP="0017129E">
      <w:r>
        <w:t xml:space="preserve">Contact information is relevant for a range of concepts in the transportation domain. For example, a building may have some associated address, similarly a person or an organization may have some contact address (or phone number, email, etc). Note that a person’s contact </w:t>
      </w:r>
      <w:r>
        <w:lastRenderedPageBreak/>
        <w:t>address may differ from their place of residence. The iContact ontology</w:t>
      </w:r>
      <w:r w:rsidR="00EF4897">
        <w:t xml:space="preserve"> is reused </w:t>
      </w:r>
      <w:r w:rsidR="007429A8">
        <w:t>to provide</w:t>
      </w:r>
      <w:r>
        <w:t xml:space="preserve"> the core concepts necessary to define this type of information. </w:t>
      </w:r>
      <w:r w:rsidR="007429A8">
        <w:t>The Contact ontology</w:t>
      </w:r>
      <w:r>
        <w:t xml:space="preserve"> uses concepts from the spatial location ontology in order to associate an address with a location.</w:t>
      </w:r>
      <w:r w:rsidR="007429A8">
        <w:t xml:space="preserve"> It also introduces a more specific definition of hours of operation as a specialization of the RecurringEvent class</w:t>
      </w:r>
      <w:r w:rsidR="00706FA9">
        <w:t>.</w:t>
      </w:r>
    </w:p>
    <w:p w14:paraId="6683C563" w14:textId="383A2BE2" w:rsidR="0017129E" w:rsidRDefault="0017129E" w:rsidP="0017129E"/>
    <w:tbl>
      <w:tblPr>
        <w:tblStyle w:val="TableGrid"/>
        <w:tblpPr w:leftFromText="180" w:rightFromText="180" w:vertAnchor="text" w:horzAnchor="margin" w:tblpY="128"/>
        <w:tblW w:w="0" w:type="auto"/>
        <w:tblLook w:val="04A0" w:firstRow="1" w:lastRow="0" w:firstColumn="1" w:lastColumn="0" w:noHBand="0" w:noVBand="1"/>
      </w:tblPr>
      <w:tblGrid>
        <w:gridCol w:w="2776"/>
        <w:gridCol w:w="2644"/>
        <w:gridCol w:w="3930"/>
      </w:tblGrid>
      <w:tr w:rsidR="0017129E" w14:paraId="2C405416" w14:textId="77777777" w:rsidTr="002E336F">
        <w:tc>
          <w:tcPr>
            <w:tcW w:w="2776" w:type="dxa"/>
            <w:shd w:val="clear" w:color="auto" w:fill="00FFFF"/>
          </w:tcPr>
          <w:p w14:paraId="68384273" w14:textId="77777777" w:rsidR="0017129E" w:rsidRDefault="0017129E" w:rsidP="005E019A">
            <w:r>
              <w:t>Object</w:t>
            </w:r>
          </w:p>
        </w:tc>
        <w:tc>
          <w:tcPr>
            <w:tcW w:w="2644" w:type="dxa"/>
            <w:shd w:val="clear" w:color="auto" w:fill="00FFFF"/>
          </w:tcPr>
          <w:p w14:paraId="515A2DA9" w14:textId="77777777" w:rsidR="0017129E" w:rsidRDefault="0017129E" w:rsidP="005E019A">
            <w:r>
              <w:t>Property</w:t>
            </w:r>
          </w:p>
        </w:tc>
        <w:tc>
          <w:tcPr>
            <w:tcW w:w="3930" w:type="dxa"/>
            <w:shd w:val="clear" w:color="auto" w:fill="00FFFF"/>
          </w:tcPr>
          <w:p w14:paraId="0B969E37" w14:textId="77777777" w:rsidR="0017129E" w:rsidRDefault="0017129E" w:rsidP="005E019A">
            <w:r>
              <w:t>Value</w:t>
            </w:r>
          </w:p>
        </w:tc>
      </w:tr>
      <w:tr w:rsidR="002E336F" w14:paraId="1AE5EC9D" w14:textId="77777777" w:rsidTr="002E336F">
        <w:tc>
          <w:tcPr>
            <w:tcW w:w="2776" w:type="dxa"/>
            <w:vMerge w:val="restart"/>
          </w:tcPr>
          <w:p w14:paraId="3AE69AFF" w14:textId="00262121" w:rsidR="002E336F" w:rsidRDefault="002E336F" w:rsidP="005E019A">
            <w:r>
              <w:t>contact:Address</w:t>
            </w:r>
          </w:p>
        </w:tc>
        <w:tc>
          <w:tcPr>
            <w:tcW w:w="2644" w:type="dxa"/>
          </w:tcPr>
          <w:p w14:paraId="3BD4FBA8" w14:textId="77777777" w:rsidR="002E336F" w:rsidRDefault="002E336F" w:rsidP="005E019A">
            <w:r>
              <w:t>hasStreetNumber</w:t>
            </w:r>
          </w:p>
        </w:tc>
        <w:tc>
          <w:tcPr>
            <w:tcW w:w="3930" w:type="dxa"/>
          </w:tcPr>
          <w:p w14:paraId="74C73FC2" w14:textId="77777777" w:rsidR="002E336F" w:rsidRDefault="002E336F" w:rsidP="005E019A">
            <w:r>
              <w:t>exactly 1 xsd:nonNegativeInteger</w:t>
            </w:r>
          </w:p>
        </w:tc>
      </w:tr>
      <w:tr w:rsidR="002E336F" w14:paraId="5D3DCF83" w14:textId="77777777" w:rsidTr="002E336F">
        <w:tc>
          <w:tcPr>
            <w:tcW w:w="2776" w:type="dxa"/>
            <w:vMerge/>
          </w:tcPr>
          <w:p w14:paraId="01B315AF" w14:textId="77777777" w:rsidR="002E336F" w:rsidRDefault="002E336F" w:rsidP="005E019A"/>
        </w:tc>
        <w:tc>
          <w:tcPr>
            <w:tcW w:w="2644" w:type="dxa"/>
          </w:tcPr>
          <w:p w14:paraId="4E539B76" w14:textId="77777777" w:rsidR="002E336F" w:rsidRDefault="002E336F" w:rsidP="005E019A">
            <w:r>
              <w:t>hasStreet</w:t>
            </w:r>
          </w:p>
        </w:tc>
        <w:tc>
          <w:tcPr>
            <w:tcW w:w="3930" w:type="dxa"/>
          </w:tcPr>
          <w:p w14:paraId="787FE33F" w14:textId="77777777" w:rsidR="002E336F" w:rsidRDefault="002E336F" w:rsidP="005E019A">
            <w:r>
              <w:t>only xsd:string</w:t>
            </w:r>
          </w:p>
        </w:tc>
      </w:tr>
      <w:tr w:rsidR="002E336F" w14:paraId="63D869A5" w14:textId="77777777" w:rsidTr="002E336F">
        <w:tc>
          <w:tcPr>
            <w:tcW w:w="2776" w:type="dxa"/>
            <w:vMerge/>
          </w:tcPr>
          <w:p w14:paraId="274EB686" w14:textId="77777777" w:rsidR="002E336F" w:rsidRDefault="002E336F" w:rsidP="005E019A"/>
        </w:tc>
        <w:tc>
          <w:tcPr>
            <w:tcW w:w="2644" w:type="dxa"/>
          </w:tcPr>
          <w:p w14:paraId="11BCF5AB" w14:textId="77777777" w:rsidR="002E336F" w:rsidRDefault="002E336F" w:rsidP="005E019A">
            <w:r>
              <w:t>hasCity</w:t>
            </w:r>
          </w:p>
        </w:tc>
        <w:tc>
          <w:tcPr>
            <w:tcW w:w="3930" w:type="dxa"/>
          </w:tcPr>
          <w:p w14:paraId="1929636F" w14:textId="77777777" w:rsidR="002E336F" w:rsidRDefault="002E336F" w:rsidP="005E019A">
            <w:r>
              <w:t>exactly 1 schema:city</w:t>
            </w:r>
          </w:p>
        </w:tc>
      </w:tr>
      <w:tr w:rsidR="002E336F" w14:paraId="5AD5707E" w14:textId="77777777" w:rsidTr="002E336F">
        <w:tc>
          <w:tcPr>
            <w:tcW w:w="2776" w:type="dxa"/>
            <w:vMerge/>
          </w:tcPr>
          <w:p w14:paraId="0059D45C" w14:textId="77777777" w:rsidR="002E336F" w:rsidRDefault="002E336F" w:rsidP="005E019A"/>
        </w:tc>
        <w:tc>
          <w:tcPr>
            <w:tcW w:w="2644" w:type="dxa"/>
          </w:tcPr>
          <w:p w14:paraId="113472BD" w14:textId="77777777" w:rsidR="002E336F" w:rsidRDefault="002E336F" w:rsidP="005E019A">
            <w:r>
              <w:t>…</w:t>
            </w:r>
          </w:p>
        </w:tc>
        <w:tc>
          <w:tcPr>
            <w:tcW w:w="3930" w:type="dxa"/>
          </w:tcPr>
          <w:p w14:paraId="242281AC" w14:textId="77777777" w:rsidR="002E336F" w:rsidRDefault="002E336F" w:rsidP="005E019A"/>
        </w:tc>
      </w:tr>
      <w:tr w:rsidR="002E336F" w14:paraId="3BA70692" w14:textId="77777777" w:rsidTr="002E336F">
        <w:tc>
          <w:tcPr>
            <w:tcW w:w="2776" w:type="dxa"/>
            <w:vMerge/>
          </w:tcPr>
          <w:p w14:paraId="494968FD" w14:textId="77777777" w:rsidR="002E336F" w:rsidRDefault="002E336F" w:rsidP="005E019A"/>
        </w:tc>
        <w:tc>
          <w:tcPr>
            <w:tcW w:w="2644" w:type="dxa"/>
          </w:tcPr>
          <w:p w14:paraId="204D9C3C" w14:textId="77777777" w:rsidR="002E336F" w:rsidRDefault="002E336F" w:rsidP="005E019A">
            <w:r>
              <w:t>spatialloc:hasLocation</w:t>
            </w:r>
          </w:p>
        </w:tc>
        <w:tc>
          <w:tcPr>
            <w:tcW w:w="3930" w:type="dxa"/>
          </w:tcPr>
          <w:p w14:paraId="5C6F79F8" w14:textId="77777777" w:rsidR="002E336F" w:rsidRDefault="002E336F" w:rsidP="005E019A">
            <w:r>
              <w:t>exactly 1 geo:Feature</w:t>
            </w:r>
          </w:p>
        </w:tc>
      </w:tr>
      <w:tr w:rsidR="002E336F" w14:paraId="2EE78BEF" w14:textId="77777777" w:rsidTr="002E336F">
        <w:tc>
          <w:tcPr>
            <w:tcW w:w="2776" w:type="dxa"/>
            <w:vMerge/>
          </w:tcPr>
          <w:p w14:paraId="044039D4" w14:textId="77777777" w:rsidR="002E336F" w:rsidRDefault="002E336F" w:rsidP="005E019A"/>
        </w:tc>
        <w:tc>
          <w:tcPr>
            <w:tcW w:w="2644" w:type="dxa"/>
          </w:tcPr>
          <w:p w14:paraId="2EF737AF" w14:textId="03F02AA4" w:rsidR="002E336F" w:rsidRDefault="002E336F" w:rsidP="005E019A">
            <w:r>
              <w:t>subClassOf</w:t>
            </w:r>
          </w:p>
        </w:tc>
        <w:tc>
          <w:tcPr>
            <w:tcW w:w="3930" w:type="dxa"/>
          </w:tcPr>
          <w:p w14:paraId="5D1FFADB" w14:textId="2FA08EC0" w:rsidR="002E336F" w:rsidRDefault="002E336F" w:rsidP="005E019A">
            <w:r>
              <w:t>iContact:Address</w:t>
            </w:r>
          </w:p>
        </w:tc>
      </w:tr>
      <w:tr w:rsidR="002E336F" w14:paraId="0150BBE5" w14:textId="77777777" w:rsidTr="002E336F">
        <w:tc>
          <w:tcPr>
            <w:tcW w:w="2776" w:type="dxa"/>
            <w:vMerge w:val="restart"/>
          </w:tcPr>
          <w:p w14:paraId="053A4BF1" w14:textId="1144E908" w:rsidR="002E336F" w:rsidRDefault="002E336F" w:rsidP="005E019A">
            <w:r>
              <w:t>contact:HoursOfOperation</w:t>
            </w:r>
          </w:p>
        </w:tc>
        <w:tc>
          <w:tcPr>
            <w:tcW w:w="2644" w:type="dxa"/>
          </w:tcPr>
          <w:p w14:paraId="288017E5" w14:textId="1BAC8B29" w:rsidR="002E336F" w:rsidRDefault="002E336F" w:rsidP="005E019A">
            <w:r>
              <w:t>subClassOf</w:t>
            </w:r>
          </w:p>
        </w:tc>
        <w:tc>
          <w:tcPr>
            <w:tcW w:w="3930" w:type="dxa"/>
          </w:tcPr>
          <w:p w14:paraId="552180A2" w14:textId="45636C2A" w:rsidR="002E336F" w:rsidRDefault="002E336F" w:rsidP="005E019A">
            <w:r>
              <w:t>icontact:HoursOfOperation</w:t>
            </w:r>
          </w:p>
        </w:tc>
      </w:tr>
      <w:tr w:rsidR="002E336F" w14:paraId="12D779E9" w14:textId="77777777" w:rsidTr="002E336F">
        <w:tc>
          <w:tcPr>
            <w:tcW w:w="2776" w:type="dxa"/>
            <w:vMerge/>
          </w:tcPr>
          <w:p w14:paraId="3A2C1C35" w14:textId="77777777" w:rsidR="002E336F" w:rsidRDefault="002E336F" w:rsidP="005E019A"/>
        </w:tc>
        <w:tc>
          <w:tcPr>
            <w:tcW w:w="2644" w:type="dxa"/>
          </w:tcPr>
          <w:p w14:paraId="4942FA64" w14:textId="6F6C97FD" w:rsidR="002E336F" w:rsidRDefault="002E336F" w:rsidP="005E019A">
            <w:r>
              <w:t>subClassOf</w:t>
            </w:r>
          </w:p>
        </w:tc>
        <w:tc>
          <w:tcPr>
            <w:tcW w:w="3930" w:type="dxa"/>
          </w:tcPr>
          <w:p w14:paraId="298C9FB4" w14:textId="340FB587" w:rsidR="002E336F" w:rsidRDefault="002E336F" w:rsidP="005E019A">
            <w:r>
              <w:t>rec:RecurringEvent</w:t>
            </w:r>
          </w:p>
        </w:tc>
      </w:tr>
    </w:tbl>
    <w:p w14:paraId="11B3E2F6" w14:textId="77777777" w:rsidR="0017129E" w:rsidRPr="00EA354A" w:rsidRDefault="0017129E" w:rsidP="0017129E">
      <w:pPr>
        <w:rPr>
          <w:b/>
        </w:rPr>
      </w:pPr>
      <w:r>
        <w:rPr>
          <w:b/>
        </w:rPr>
        <w:t>Reused</w:t>
      </w:r>
      <w:r w:rsidRPr="00EA354A">
        <w:rPr>
          <w:b/>
        </w:rPr>
        <w:t xml:space="preserve"> Ontologies:</w:t>
      </w:r>
    </w:p>
    <w:p w14:paraId="3D16BBA1" w14:textId="77777777" w:rsidR="0017129E" w:rsidRDefault="0017129E" w:rsidP="0017129E">
      <w:pPr>
        <w:pStyle w:val="ListParagraph"/>
      </w:pPr>
      <w:r>
        <w:t xml:space="preserve">iContact: </w:t>
      </w:r>
      <w:hyperlink r:id="rId30" w:history="1">
        <w:r w:rsidRPr="00280FF9">
          <w:rPr>
            <w:rStyle w:val="Hyperlink"/>
          </w:rPr>
          <w:t>http://ontology.eil.utoronto.ca/icontact.owl</w:t>
        </w:r>
      </w:hyperlink>
    </w:p>
    <w:p w14:paraId="2C28D52C" w14:textId="032F6A42" w:rsidR="0017129E" w:rsidRPr="00E309CD" w:rsidRDefault="0017129E" w:rsidP="0017129E">
      <w:pPr>
        <w:pStyle w:val="ListParagraph"/>
      </w:pPr>
      <w:r>
        <w:t xml:space="preserve">iCity Spatial Location: </w:t>
      </w:r>
      <w:hyperlink r:id="rId31" w:history="1">
        <w:r w:rsidR="0089518D">
          <w:rPr>
            <w:rStyle w:val="Hyperlink"/>
            <w:i/>
          </w:rPr>
          <w:t>http://ontology.eil.utoronto.ca/icity/</w:t>
        </w:r>
        <w:r w:rsidRPr="00804490">
          <w:rPr>
            <w:rStyle w:val="Hyperlink"/>
            <w:i/>
          </w:rPr>
          <w:t>SpatialLoc/</w:t>
        </w:r>
      </w:hyperlink>
    </w:p>
    <w:p w14:paraId="11FEA2F5" w14:textId="697F6CA7" w:rsidR="001A29DC" w:rsidRDefault="00376508" w:rsidP="00E80D3C">
      <w:pPr>
        <w:rPr>
          <w:b/>
          <w:lang w:val="en-US" w:bidi="en-US"/>
        </w:rPr>
      </w:pPr>
      <w:r>
        <w:rPr>
          <w:b/>
          <w:lang w:val="en-US" w:bidi="en-US"/>
        </w:rPr>
        <w:t>Future Work:</w:t>
      </w:r>
    </w:p>
    <w:p w14:paraId="58783E13" w14:textId="044A27D0" w:rsidR="00376508" w:rsidRDefault="00376508" w:rsidP="00E80D3C">
      <w:pPr>
        <w:rPr>
          <w:lang w:val="en-US" w:bidi="en-US"/>
        </w:rPr>
      </w:pPr>
      <w:r>
        <w:rPr>
          <w:lang w:val="en-US" w:bidi="en-US"/>
        </w:rPr>
        <w:t>In future extensions it may be useful to consider the addition of properties such as the time</w:t>
      </w:r>
      <w:r w:rsidR="00F84C47">
        <w:rPr>
          <w:lang w:val="en-US" w:bidi="en-US"/>
        </w:rPr>
        <w:t xml:space="preserve"> </w:t>
      </w:r>
      <w:r>
        <w:rPr>
          <w:lang w:val="en-US" w:bidi="en-US"/>
        </w:rPr>
        <w:t>zone (time:TimeZone) associated with an address, as well as the primary language of correspondence.</w:t>
      </w:r>
    </w:p>
    <w:p w14:paraId="2BE612A8" w14:textId="2A66B10F" w:rsidR="00AF57A4" w:rsidRPr="00376508" w:rsidRDefault="00AF57A4" w:rsidP="00E80D3C">
      <w:pPr>
        <w:rPr>
          <w:lang w:val="en-US" w:bidi="en-US"/>
        </w:rPr>
      </w:pPr>
      <w:r>
        <w:rPr>
          <w:lang w:val="en-US" w:bidi="en-US"/>
        </w:rPr>
        <w:lastRenderedPageBreak/>
        <w:t>The iContact ontology also introduces an object property: has Geo Coordinates. Future work should consider how the relationship between the coordinates of an address and the location it occupies can be formalized. Are the address coordinates always contained within the location in space, or are there some exceptions?</w:t>
      </w:r>
    </w:p>
    <w:p w14:paraId="0F7FD118" w14:textId="167AB78B" w:rsidR="00D01F8A" w:rsidRDefault="00D01F8A" w:rsidP="002A6246">
      <w:pPr>
        <w:pStyle w:val="Heading2"/>
      </w:pPr>
      <w:bookmarkStart w:id="116" w:name="_Toc35260256"/>
      <w:r w:rsidRPr="00EC4B04">
        <w:t>Person</w:t>
      </w:r>
      <w:r w:rsidRPr="00956273">
        <w:t xml:space="preserve"> Ontology</w:t>
      </w:r>
      <w:bookmarkEnd w:id="116"/>
    </w:p>
    <w:p w14:paraId="35854FE6" w14:textId="628FDBF4" w:rsidR="00D479C9" w:rsidRPr="00D479C9" w:rsidRDefault="0089518D" w:rsidP="00D479C9">
      <w:pPr>
        <w:rPr>
          <w:i/>
        </w:rPr>
      </w:pPr>
      <w:r>
        <w:rPr>
          <w:i/>
        </w:rPr>
        <w:t>http://ontology.eil.utoronto.ca/icity/</w:t>
      </w:r>
      <w:r w:rsidR="00D479C9">
        <w:rPr>
          <w:i/>
        </w:rPr>
        <w:t>Person</w:t>
      </w:r>
    </w:p>
    <w:p w14:paraId="5656FDA6" w14:textId="77777777" w:rsidR="00D724E8" w:rsidRPr="00D724E8" w:rsidRDefault="00D724E8" w:rsidP="00D724E8">
      <w:pPr>
        <w:rPr>
          <w:b/>
        </w:rPr>
      </w:pPr>
      <w:r w:rsidRPr="00D724E8">
        <w:rPr>
          <w:b/>
        </w:rPr>
        <w:t>Namespace: person</w:t>
      </w:r>
    </w:p>
    <w:p w14:paraId="624DB400" w14:textId="72775740" w:rsidR="00DB60DF" w:rsidRDefault="00D01F8A" w:rsidP="009E4A69">
      <w:pPr>
        <w:pStyle w:val="ListParagraph"/>
      </w:pPr>
      <w:r>
        <w:t xml:space="preserve">Person: A Person may have a </w:t>
      </w:r>
      <w:r w:rsidRPr="00131A80">
        <w:rPr>
          <w:b/>
        </w:rPr>
        <w:t>unique identifier</w:t>
      </w:r>
      <w:r>
        <w:t>.</w:t>
      </w:r>
      <w:r>
        <w:br/>
        <w:t xml:space="preserve">A Person has a </w:t>
      </w:r>
      <w:r w:rsidRPr="00131A80">
        <w:rPr>
          <w:b/>
        </w:rPr>
        <w:t>date of birth</w:t>
      </w:r>
      <w:r>
        <w:t xml:space="preserve">, and may have a </w:t>
      </w:r>
      <w:r w:rsidRPr="00131A80">
        <w:rPr>
          <w:b/>
        </w:rPr>
        <w:t>date of death</w:t>
      </w:r>
      <w:r>
        <w:t>.</w:t>
      </w:r>
      <w:r w:rsidR="00FE3D93">
        <w:br/>
        <w:t xml:space="preserve">A Person has a </w:t>
      </w:r>
      <w:r w:rsidR="00FE3D93" w:rsidRPr="00131A80">
        <w:rPr>
          <w:b/>
        </w:rPr>
        <w:t>mother</w:t>
      </w:r>
      <w:r w:rsidR="00FE3D93">
        <w:t xml:space="preserve"> and </w:t>
      </w:r>
      <w:r w:rsidR="00FE3D93" w:rsidRPr="00131A80">
        <w:rPr>
          <w:b/>
        </w:rPr>
        <w:t>father</w:t>
      </w:r>
      <w:r w:rsidR="00FE3D93">
        <w:t xml:space="preserve">, and may have a </w:t>
      </w:r>
      <w:r w:rsidR="00FE3D93" w:rsidRPr="00131A80">
        <w:rPr>
          <w:b/>
        </w:rPr>
        <w:t>spouse</w:t>
      </w:r>
      <w:r w:rsidR="00FE3D93">
        <w:t xml:space="preserve"> and/or </w:t>
      </w:r>
      <w:r w:rsidR="00FE3D93" w:rsidRPr="00131A80">
        <w:rPr>
          <w:b/>
        </w:rPr>
        <w:t>child</w:t>
      </w:r>
      <w:r w:rsidR="00FE3D93">
        <w:t>(ren).</w:t>
      </w:r>
      <w:r w:rsidR="009037A2">
        <w:t xml:space="preserve"> Note that we define the parent relation as the legal relation as opposed to biological. This property may be specialized and restricted, for example hasBiologicalMother: exactly 1 Person.</w:t>
      </w:r>
      <w:r>
        <w:br/>
        <w:t xml:space="preserve">A Person may </w:t>
      </w:r>
      <w:r w:rsidRPr="00131A80">
        <w:rPr>
          <w:b/>
        </w:rPr>
        <w:t xml:space="preserve">have </w:t>
      </w:r>
      <w:r w:rsidRPr="008F1630">
        <w:t>some</w:t>
      </w:r>
      <w:r>
        <w:t xml:space="preserve"> </w:t>
      </w:r>
      <w:r w:rsidR="008F1630" w:rsidRPr="00131A80">
        <w:rPr>
          <w:b/>
        </w:rPr>
        <w:t>Job</w:t>
      </w:r>
      <w:r>
        <w:t xml:space="preserve"> and associated </w:t>
      </w:r>
      <w:r w:rsidR="00086B4C" w:rsidRPr="00131A80">
        <w:rPr>
          <w:b/>
        </w:rPr>
        <w:t>Income</w:t>
      </w:r>
      <w:r>
        <w:t>.</w:t>
      </w:r>
      <w:r>
        <w:br/>
        <w:t xml:space="preserve">A Person has an </w:t>
      </w:r>
      <w:r w:rsidRPr="00131A80">
        <w:rPr>
          <w:b/>
        </w:rPr>
        <w:t>address</w:t>
      </w:r>
      <w:r>
        <w:t xml:space="preserve"> of residence and may have other contact information such as </w:t>
      </w:r>
      <w:r w:rsidRPr="00131A80">
        <w:rPr>
          <w:b/>
        </w:rPr>
        <w:t>E-mail</w:t>
      </w:r>
      <w:r>
        <w:t xml:space="preserve">, </w:t>
      </w:r>
      <w:r w:rsidRPr="00131A80">
        <w:rPr>
          <w:b/>
        </w:rPr>
        <w:t>phone number</w:t>
      </w:r>
      <w:r>
        <w:t>, etcetera.</w:t>
      </w:r>
      <w:r w:rsidR="00B153F5">
        <w:br/>
      </w:r>
      <w:r w:rsidR="00B153F5" w:rsidRPr="00BF7587">
        <w:t>A Person has</w:t>
      </w:r>
      <w:r w:rsidR="007026A8" w:rsidRPr="00BF7587">
        <w:t xml:space="preserve"> some age and</w:t>
      </w:r>
      <w:r w:rsidR="00B153F5" w:rsidRPr="00BF7587">
        <w:t xml:space="preserve"> exactly 1 sex</w:t>
      </w:r>
      <w:r w:rsidR="00046E73" w:rsidRPr="00BF7587">
        <w:t>, and sex may be one of only male or female. The definition of sex is distinct from that of a person’s gender: “Sex refers to sex assigned at birth. Sex is typically assigned based on a person's reproductive system and other physical characteristics.”</w:t>
      </w:r>
      <w:r w:rsidR="00046E73" w:rsidRPr="00BF7587">
        <w:rPr>
          <w:rStyle w:val="FootnoteReference"/>
        </w:rPr>
        <w:footnoteReference w:id="11"/>
      </w:r>
      <w:r w:rsidR="00046E73" w:rsidRPr="00BF7587">
        <w:t xml:space="preserve"> Future extensions may incorporate a representation of gender, should it be required.</w:t>
      </w:r>
      <w:r w:rsidR="00212353">
        <w:rPr>
          <w:highlight w:val="yellow"/>
        </w:rPr>
        <w:br/>
      </w:r>
      <w:r w:rsidR="00212353" w:rsidRPr="008A7A83">
        <w:t>A person has some Age may or may not be a licensed driver.</w:t>
      </w:r>
      <w:r w:rsidR="00C95B20">
        <w:br/>
      </w:r>
    </w:p>
    <w:tbl>
      <w:tblPr>
        <w:tblStyle w:val="TableGrid"/>
        <w:tblpPr w:leftFromText="180" w:rightFromText="180" w:vertAnchor="text" w:horzAnchor="margin" w:tblpY="128"/>
        <w:tblW w:w="0" w:type="auto"/>
        <w:tblLook w:val="04A0" w:firstRow="1" w:lastRow="0" w:firstColumn="1" w:lastColumn="0" w:noHBand="0" w:noVBand="1"/>
      </w:tblPr>
      <w:tblGrid>
        <w:gridCol w:w="2062"/>
        <w:gridCol w:w="2525"/>
        <w:gridCol w:w="4763"/>
      </w:tblGrid>
      <w:tr w:rsidR="00086B4C" w14:paraId="60D7ACED" w14:textId="77777777" w:rsidTr="00212353">
        <w:tc>
          <w:tcPr>
            <w:tcW w:w="2062" w:type="dxa"/>
            <w:shd w:val="clear" w:color="auto" w:fill="00FFFF"/>
          </w:tcPr>
          <w:p w14:paraId="59FF5703" w14:textId="77777777" w:rsidR="00086B4C" w:rsidRDefault="00086B4C" w:rsidP="00EA354A">
            <w:r>
              <w:t>Object</w:t>
            </w:r>
          </w:p>
        </w:tc>
        <w:tc>
          <w:tcPr>
            <w:tcW w:w="2525" w:type="dxa"/>
            <w:shd w:val="clear" w:color="auto" w:fill="00FFFF"/>
          </w:tcPr>
          <w:p w14:paraId="33BA0753" w14:textId="77777777" w:rsidR="00086B4C" w:rsidRDefault="00086B4C" w:rsidP="00EA354A">
            <w:r>
              <w:t>Property</w:t>
            </w:r>
          </w:p>
        </w:tc>
        <w:tc>
          <w:tcPr>
            <w:tcW w:w="4763" w:type="dxa"/>
            <w:shd w:val="clear" w:color="auto" w:fill="00FFFF"/>
          </w:tcPr>
          <w:p w14:paraId="02B7D0F3" w14:textId="77777777" w:rsidR="00086B4C" w:rsidRDefault="00086B4C" w:rsidP="00EA354A">
            <w:r>
              <w:t>Value</w:t>
            </w:r>
          </w:p>
        </w:tc>
      </w:tr>
      <w:tr w:rsidR="0020475C" w14:paraId="1D798BA4" w14:textId="77777777" w:rsidTr="00212353">
        <w:tc>
          <w:tcPr>
            <w:tcW w:w="2062" w:type="dxa"/>
            <w:vMerge w:val="restart"/>
          </w:tcPr>
          <w:p w14:paraId="4D11F836" w14:textId="77777777" w:rsidR="0020475C" w:rsidRDefault="0020475C" w:rsidP="00EA354A">
            <w:r>
              <w:t>PersonPD</w:t>
            </w:r>
          </w:p>
        </w:tc>
        <w:tc>
          <w:tcPr>
            <w:tcW w:w="2525" w:type="dxa"/>
          </w:tcPr>
          <w:p w14:paraId="456C009D" w14:textId="77777777" w:rsidR="0020475C" w:rsidRDefault="0020475C" w:rsidP="00EA354A">
            <w:r>
              <w:t>subclassOf</w:t>
            </w:r>
          </w:p>
        </w:tc>
        <w:tc>
          <w:tcPr>
            <w:tcW w:w="4763" w:type="dxa"/>
          </w:tcPr>
          <w:p w14:paraId="5B606E6F" w14:textId="77777777" w:rsidR="0020475C" w:rsidRDefault="0020475C" w:rsidP="009037A2">
            <w:r>
              <w:t>change:TimeVaryingConcept</w:t>
            </w:r>
          </w:p>
        </w:tc>
      </w:tr>
      <w:tr w:rsidR="0020475C" w14:paraId="25477273" w14:textId="77777777" w:rsidTr="00212353">
        <w:tc>
          <w:tcPr>
            <w:tcW w:w="2062" w:type="dxa"/>
            <w:vMerge/>
          </w:tcPr>
          <w:p w14:paraId="5AEEDAF5" w14:textId="77777777" w:rsidR="0020475C" w:rsidRDefault="0020475C" w:rsidP="00EA354A"/>
        </w:tc>
        <w:tc>
          <w:tcPr>
            <w:tcW w:w="2525" w:type="dxa"/>
          </w:tcPr>
          <w:p w14:paraId="1852D4AE" w14:textId="77777777" w:rsidR="0020475C" w:rsidRDefault="0020475C" w:rsidP="00EA354A">
            <w:r>
              <w:t>equivalentClass</w:t>
            </w:r>
          </w:p>
        </w:tc>
        <w:tc>
          <w:tcPr>
            <w:tcW w:w="4763" w:type="dxa"/>
          </w:tcPr>
          <w:p w14:paraId="3CB5CB5D" w14:textId="77777777" w:rsidR="0020475C" w:rsidRDefault="0020475C" w:rsidP="00EA354A">
            <w:r>
              <w:t>change:hasManifestation some Person and  change:hasManifestation only Person</w:t>
            </w:r>
          </w:p>
        </w:tc>
      </w:tr>
      <w:tr w:rsidR="0020475C" w14:paraId="11BA341A" w14:textId="77777777" w:rsidTr="00212353">
        <w:tc>
          <w:tcPr>
            <w:tcW w:w="2062" w:type="dxa"/>
            <w:vMerge/>
          </w:tcPr>
          <w:p w14:paraId="40FE5A14" w14:textId="77777777" w:rsidR="0020475C" w:rsidRDefault="0020475C" w:rsidP="009037A2"/>
        </w:tc>
        <w:tc>
          <w:tcPr>
            <w:tcW w:w="2525" w:type="dxa"/>
          </w:tcPr>
          <w:p w14:paraId="78D282DC" w14:textId="77777777" w:rsidR="0020475C" w:rsidRDefault="0020475C" w:rsidP="009037A2">
            <w:r>
              <w:t>change:existsAt</w:t>
            </w:r>
          </w:p>
        </w:tc>
        <w:tc>
          <w:tcPr>
            <w:tcW w:w="4763" w:type="dxa"/>
          </w:tcPr>
          <w:p w14:paraId="3EF32AB5" w14:textId="77777777" w:rsidR="0020475C" w:rsidRDefault="0020475C" w:rsidP="009037A2">
            <w:r>
              <w:t>exactly 1 time:Interval</w:t>
            </w:r>
          </w:p>
        </w:tc>
      </w:tr>
      <w:tr w:rsidR="0020475C" w14:paraId="6F84FCE4" w14:textId="77777777" w:rsidTr="00212353">
        <w:tc>
          <w:tcPr>
            <w:tcW w:w="2062" w:type="dxa"/>
            <w:vMerge/>
          </w:tcPr>
          <w:p w14:paraId="2F6D94D3" w14:textId="77777777" w:rsidR="0020475C" w:rsidRDefault="0020475C" w:rsidP="009037A2"/>
        </w:tc>
        <w:tc>
          <w:tcPr>
            <w:tcW w:w="2525" w:type="dxa"/>
          </w:tcPr>
          <w:p w14:paraId="19F33227" w14:textId="77777777" w:rsidR="0020475C" w:rsidRDefault="0020475C" w:rsidP="009037A2">
            <w:r>
              <w:t>hasPersonID</w:t>
            </w:r>
          </w:p>
        </w:tc>
        <w:tc>
          <w:tcPr>
            <w:tcW w:w="4763" w:type="dxa"/>
          </w:tcPr>
          <w:p w14:paraId="21D7D14B" w14:textId="77777777" w:rsidR="0020475C" w:rsidRDefault="0020475C" w:rsidP="00B13565">
            <w:r>
              <w:t>only PersonId</w:t>
            </w:r>
          </w:p>
        </w:tc>
      </w:tr>
      <w:tr w:rsidR="0020475C" w14:paraId="2E8D8F05" w14:textId="77777777" w:rsidTr="00212353">
        <w:tc>
          <w:tcPr>
            <w:tcW w:w="2062" w:type="dxa"/>
            <w:vMerge/>
          </w:tcPr>
          <w:p w14:paraId="5BE69E14" w14:textId="77777777" w:rsidR="0020475C" w:rsidRDefault="0020475C" w:rsidP="009037A2"/>
        </w:tc>
        <w:tc>
          <w:tcPr>
            <w:tcW w:w="2525" w:type="dxa"/>
          </w:tcPr>
          <w:p w14:paraId="394B4ACB" w14:textId="77777777" w:rsidR="0020475C" w:rsidRDefault="0020475C" w:rsidP="009037A2">
            <w:r>
              <w:t>schema:birthDate</w:t>
            </w:r>
          </w:p>
        </w:tc>
        <w:tc>
          <w:tcPr>
            <w:tcW w:w="4763" w:type="dxa"/>
          </w:tcPr>
          <w:p w14:paraId="18812C4F" w14:textId="77777777" w:rsidR="0020475C" w:rsidRDefault="0020475C" w:rsidP="009037A2">
            <w:r>
              <w:t>exactly 1 time:Instant</w:t>
            </w:r>
          </w:p>
        </w:tc>
      </w:tr>
      <w:tr w:rsidR="0020475C" w14:paraId="351E39FB" w14:textId="77777777" w:rsidTr="00212353">
        <w:tc>
          <w:tcPr>
            <w:tcW w:w="2062" w:type="dxa"/>
            <w:vMerge/>
          </w:tcPr>
          <w:p w14:paraId="07B46EC3" w14:textId="77777777" w:rsidR="0020475C" w:rsidRDefault="0020475C" w:rsidP="009037A2"/>
        </w:tc>
        <w:tc>
          <w:tcPr>
            <w:tcW w:w="2525" w:type="dxa"/>
          </w:tcPr>
          <w:p w14:paraId="3009EE4E" w14:textId="77777777" w:rsidR="0020475C" w:rsidRDefault="0020475C" w:rsidP="009037A2">
            <w:r>
              <w:t>hasSex</w:t>
            </w:r>
          </w:p>
        </w:tc>
        <w:tc>
          <w:tcPr>
            <w:tcW w:w="4763" w:type="dxa"/>
          </w:tcPr>
          <w:p w14:paraId="0807FA69" w14:textId="77777777" w:rsidR="0020475C" w:rsidRDefault="0020475C" w:rsidP="009037A2">
            <w:r>
              <w:t>exactly 1 Sex</w:t>
            </w:r>
          </w:p>
        </w:tc>
      </w:tr>
      <w:tr w:rsidR="0020475C" w14:paraId="246DD9FC" w14:textId="77777777" w:rsidTr="00212353">
        <w:tc>
          <w:tcPr>
            <w:tcW w:w="2062" w:type="dxa"/>
            <w:vMerge/>
          </w:tcPr>
          <w:p w14:paraId="0B4D61E9" w14:textId="77777777" w:rsidR="0020475C" w:rsidRDefault="0020475C" w:rsidP="00212353"/>
        </w:tc>
        <w:tc>
          <w:tcPr>
            <w:tcW w:w="2525" w:type="dxa"/>
          </w:tcPr>
          <w:p w14:paraId="32B1EFD7" w14:textId="416468DF" w:rsidR="0020475C" w:rsidRPr="0020475C" w:rsidRDefault="0020475C" w:rsidP="00212353">
            <w:r w:rsidRPr="0020475C">
              <w:t>schema:deathDate</w:t>
            </w:r>
          </w:p>
        </w:tc>
        <w:tc>
          <w:tcPr>
            <w:tcW w:w="4763" w:type="dxa"/>
          </w:tcPr>
          <w:p w14:paraId="6F4AD22C" w14:textId="44180F79" w:rsidR="0020475C" w:rsidRPr="0020475C" w:rsidRDefault="0020475C" w:rsidP="00212353">
            <w:r w:rsidRPr="0020475C">
              <w:t>max 1 time:Instant</w:t>
            </w:r>
          </w:p>
        </w:tc>
      </w:tr>
      <w:tr w:rsidR="00212353" w14:paraId="71B90ADE" w14:textId="77777777" w:rsidTr="00212353">
        <w:tc>
          <w:tcPr>
            <w:tcW w:w="2062" w:type="dxa"/>
            <w:vMerge w:val="restart"/>
          </w:tcPr>
          <w:p w14:paraId="63A30F9F" w14:textId="77777777" w:rsidR="00212353" w:rsidRDefault="00212353" w:rsidP="00212353">
            <w:r>
              <w:t>Person</w:t>
            </w:r>
          </w:p>
        </w:tc>
        <w:tc>
          <w:tcPr>
            <w:tcW w:w="2525" w:type="dxa"/>
          </w:tcPr>
          <w:p w14:paraId="019B44DF" w14:textId="77777777" w:rsidR="00212353" w:rsidRDefault="00212353" w:rsidP="00212353">
            <w:r>
              <w:t>equivalentClass</w:t>
            </w:r>
          </w:p>
        </w:tc>
        <w:tc>
          <w:tcPr>
            <w:tcW w:w="4763" w:type="dxa"/>
          </w:tcPr>
          <w:p w14:paraId="3CADC706" w14:textId="77777777" w:rsidR="00212353" w:rsidRDefault="00212353" w:rsidP="00212353">
            <w:r>
              <w:t>change:manifestationOf  some  PersonPD and  change:manifestationOf only  PersonPD</w:t>
            </w:r>
          </w:p>
        </w:tc>
      </w:tr>
      <w:tr w:rsidR="00212353" w14:paraId="2095FAF5" w14:textId="77777777" w:rsidTr="00212353">
        <w:tc>
          <w:tcPr>
            <w:tcW w:w="2062" w:type="dxa"/>
            <w:vMerge/>
          </w:tcPr>
          <w:p w14:paraId="62E2DC36" w14:textId="77777777" w:rsidR="00212353" w:rsidRDefault="00212353" w:rsidP="00212353"/>
        </w:tc>
        <w:tc>
          <w:tcPr>
            <w:tcW w:w="2525" w:type="dxa"/>
          </w:tcPr>
          <w:p w14:paraId="3426DD4F" w14:textId="77777777" w:rsidR="00212353" w:rsidRDefault="00212353" w:rsidP="00212353">
            <w:r>
              <w:t>subclassOf</w:t>
            </w:r>
          </w:p>
        </w:tc>
        <w:tc>
          <w:tcPr>
            <w:tcW w:w="4763" w:type="dxa"/>
          </w:tcPr>
          <w:p w14:paraId="5204E36F" w14:textId="77777777" w:rsidR="00212353" w:rsidRDefault="00212353" w:rsidP="00212353">
            <w:r>
              <w:t>change:Manifestation</w:t>
            </w:r>
          </w:p>
        </w:tc>
      </w:tr>
      <w:tr w:rsidR="00212353" w14:paraId="2B2D385D" w14:textId="77777777" w:rsidTr="00212353">
        <w:tc>
          <w:tcPr>
            <w:tcW w:w="2062" w:type="dxa"/>
            <w:vMerge/>
          </w:tcPr>
          <w:p w14:paraId="34C9567B" w14:textId="77777777" w:rsidR="00212353" w:rsidRDefault="00212353" w:rsidP="00212353"/>
        </w:tc>
        <w:tc>
          <w:tcPr>
            <w:tcW w:w="2525" w:type="dxa"/>
          </w:tcPr>
          <w:p w14:paraId="2B077F7B" w14:textId="77777777" w:rsidR="00212353" w:rsidRDefault="00212353" w:rsidP="00212353">
            <w:r>
              <w:t>change:existsAt</w:t>
            </w:r>
          </w:p>
        </w:tc>
        <w:tc>
          <w:tcPr>
            <w:tcW w:w="4763" w:type="dxa"/>
          </w:tcPr>
          <w:p w14:paraId="59B26082" w14:textId="77777777" w:rsidR="00212353" w:rsidRDefault="00212353" w:rsidP="00212353">
            <w:r>
              <w:t>exactly 1 time:TemporalEntity</w:t>
            </w:r>
          </w:p>
        </w:tc>
      </w:tr>
      <w:tr w:rsidR="00212353" w14:paraId="795175CC" w14:textId="77777777" w:rsidTr="00212353">
        <w:tc>
          <w:tcPr>
            <w:tcW w:w="2062" w:type="dxa"/>
            <w:vMerge/>
          </w:tcPr>
          <w:p w14:paraId="455FF4AA" w14:textId="77777777" w:rsidR="00212353" w:rsidRDefault="00212353" w:rsidP="00212353"/>
        </w:tc>
        <w:tc>
          <w:tcPr>
            <w:tcW w:w="2525" w:type="dxa"/>
          </w:tcPr>
          <w:p w14:paraId="0D39F86D" w14:textId="5D89CA0C" w:rsidR="00212353" w:rsidRPr="0090469C" w:rsidRDefault="00212353" w:rsidP="00212353">
            <w:r w:rsidRPr="0090469C">
              <w:t>hasAge</w:t>
            </w:r>
          </w:p>
        </w:tc>
        <w:tc>
          <w:tcPr>
            <w:tcW w:w="4763" w:type="dxa"/>
          </w:tcPr>
          <w:p w14:paraId="03FC18D6" w14:textId="1BC7828B" w:rsidR="00212353" w:rsidRPr="0090469C" w:rsidRDefault="00212353" w:rsidP="00212353">
            <w:r w:rsidRPr="0090469C">
              <w:t>exactly 1 om:</w:t>
            </w:r>
            <w:r w:rsidR="0090469C" w:rsidRPr="0090469C">
              <w:t>duration</w:t>
            </w:r>
          </w:p>
        </w:tc>
      </w:tr>
      <w:tr w:rsidR="00212353" w14:paraId="6EF23936" w14:textId="77777777" w:rsidTr="00212353">
        <w:tc>
          <w:tcPr>
            <w:tcW w:w="2062" w:type="dxa"/>
            <w:vMerge/>
          </w:tcPr>
          <w:p w14:paraId="27DA22CD" w14:textId="77777777" w:rsidR="00212353" w:rsidRDefault="00212353" w:rsidP="00212353"/>
        </w:tc>
        <w:tc>
          <w:tcPr>
            <w:tcW w:w="2525" w:type="dxa"/>
          </w:tcPr>
          <w:p w14:paraId="7675ECAF" w14:textId="2E6D0C93" w:rsidR="00212353" w:rsidRPr="00217B46" w:rsidRDefault="00212353" w:rsidP="00212353">
            <w:r w:rsidRPr="00217B46">
              <w:t>isLicensedDriver</w:t>
            </w:r>
          </w:p>
        </w:tc>
        <w:tc>
          <w:tcPr>
            <w:tcW w:w="4763" w:type="dxa"/>
          </w:tcPr>
          <w:p w14:paraId="2505EA17" w14:textId="103772DE" w:rsidR="00212353" w:rsidRPr="00217B46" w:rsidRDefault="00212353" w:rsidP="00212353">
            <w:r w:rsidRPr="00217B46">
              <w:t>exactly 1 xsd:boolean</w:t>
            </w:r>
          </w:p>
        </w:tc>
      </w:tr>
      <w:tr w:rsidR="00212353" w14:paraId="68E18A0B" w14:textId="77777777" w:rsidTr="00212353">
        <w:tc>
          <w:tcPr>
            <w:tcW w:w="2062" w:type="dxa"/>
            <w:vMerge/>
          </w:tcPr>
          <w:p w14:paraId="5F0ABDB5" w14:textId="77777777" w:rsidR="00212353" w:rsidRDefault="00212353" w:rsidP="00212353"/>
        </w:tc>
        <w:tc>
          <w:tcPr>
            <w:tcW w:w="2525" w:type="dxa"/>
          </w:tcPr>
          <w:p w14:paraId="3A1CC0DD" w14:textId="77777777" w:rsidR="00212353" w:rsidRDefault="00212353" w:rsidP="00212353">
            <w:r>
              <w:t>schema:parent</w:t>
            </w:r>
          </w:p>
        </w:tc>
        <w:tc>
          <w:tcPr>
            <w:tcW w:w="4763" w:type="dxa"/>
          </w:tcPr>
          <w:p w14:paraId="7C1FBEA4" w14:textId="77777777" w:rsidR="00212353" w:rsidRDefault="00212353" w:rsidP="00212353">
            <w:r>
              <w:t>only Person</w:t>
            </w:r>
          </w:p>
        </w:tc>
      </w:tr>
      <w:tr w:rsidR="00212353" w14:paraId="75BDF7C4" w14:textId="77777777" w:rsidTr="00212353">
        <w:tc>
          <w:tcPr>
            <w:tcW w:w="2062" w:type="dxa"/>
            <w:vMerge/>
          </w:tcPr>
          <w:p w14:paraId="2F79BA90" w14:textId="77777777" w:rsidR="00212353" w:rsidRDefault="00212353" w:rsidP="00212353"/>
        </w:tc>
        <w:tc>
          <w:tcPr>
            <w:tcW w:w="2525" w:type="dxa"/>
          </w:tcPr>
          <w:p w14:paraId="6BF6F5BC" w14:textId="77777777" w:rsidR="00212353" w:rsidRDefault="00212353" w:rsidP="00212353">
            <w:r>
              <w:t>schema:spouse</w:t>
            </w:r>
          </w:p>
        </w:tc>
        <w:tc>
          <w:tcPr>
            <w:tcW w:w="4763" w:type="dxa"/>
          </w:tcPr>
          <w:p w14:paraId="7C3E1BD0" w14:textId="77777777" w:rsidR="00212353" w:rsidRDefault="00212353" w:rsidP="00212353">
            <w:r>
              <w:t>only Person</w:t>
            </w:r>
          </w:p>
        </w:tc>
      </w:tr>
      <w:tr w:rsidR="00212353" w14:paraId="3343F80C" w14:textId="77777777" w:rsidTr="00212353">
        <w:tc>
          <w:tcPr>
            <w:tcW w:w="2062" w:type="dxa"/>
            <w:vMerge/>
          </w:tcPr>
          <w:p w14:paraId="13D70820" w14:textId="77777777" w:rsidR="00212353" w:rsidRDefault="00212353" w:rsidP="00212353"/>
        </w:tc>
        <w:tc>
          <w:tcPr>
            <w:tcW w:w="2525" w:type="dxa"/>
          </w:tcPr>
          <w:p w14:paraId="3B5F7916" w14:textId="77777777" w:rsidR="00212353" w:rsidRDefault="00212353" w:rsidP="00212353">
            <w:r>
              <w:t>schema:children</w:t>
            </w:r>
          </w:p>
        </w:tc>
        <w:tc>
          <w:tcPr>
            <w:tcW w:w="4763" w:type="dxa"/>
          </w:tcPr>
          <w:p w14:paraId="58B50314" w14:textId="77777777" w:rsidR="00212353" w:rsidRDefault="00212353" w:rsidP="00212353">
            <w:r>
              <w:t>only Person</w:t>
            </w:r>
          </w:p>
        </w:tc>
      </w:tr>
      <w:tr w:rsidR="00212353" w14:paraId="27DF5EDB" w14:textId="77777777" w:rsidTr="00212353">
        <w:tc>
          <w:tcPr>
            <w:tcW w:w="2062" w:type="dxa"/>
            <w:vMerge/>
          </w:tcPr>
          <w:p w14:paraId="518FBFC5" w14:textId="77777777" w:rsidR="00212353" w:rsidRDefault="00212353" w:rsidP="00212353"/>
        </w:tc>
        <w:tc>
          <w:tcPr>
            <w:tcW w:w="2525" w:type="dxa"/>
          </w:tcPr>
          <w:p w14:paraId="12BCD97D" w14:textId="77777777" w:rsidR="00212353" w:rsidRDefault="00212353" w:rsidP="00212353">
            <w:r>
              <w:t>hasIncome</w:t>
            </w:r>
          </w:p>
        </w:tc>
        <w:tc>
          <w:tcPr>
            <w:tcW w:w="4763" w:type="dxa"/>
          </w:tcPr>
          <w:p w14:paraId="71F0399E" w14:textId="77777777" w:rsidR="00212353" w:rsidRDefault="00212353" w:rsidP="00212353">
            <w:r>
              <w:t>only MonetaryValue</w:t>
            </w:r>
          </w:p>
        </w:tc>
      </w:tr>
      <w:tr w:rsidR="00212353" w14:paraId="5682042D" w14:textId="77777777" w:rsidTr="00212353">
        <w:tc>
          <w:tcPr>
            <w:tcW w:w="2062" w:type="dxa"/>
            <w:vMerge/>
          </w:tcPr>
          <w:p w14:paraId="3F46C629" w14:textId="77777777" w:rsidR="00212353" w:rsidRDefault="00212353" w:rsidP="00212353"/>
        </w:tc>
        <w:tc>
          <w:tcPr>
            <w:tcW w:w="2525" w:type="dxa"/>
          </w:tcPr>
          <w:p w14:paraId="192CDB21" w14:textId="77777777" w:rsidR="00212353" w:rsidRDefault="00212353" w:rsidP="00212353">
            <w:r>
              <w:t>schema:address</w:t>
            </w:r>
          </w:p>
        </w:tc>
        <w:tc>
          <w:tcPr>
            <w:tcW w:w="4763" w:type="dxa"/>
          </w:tcPr>
          <w:p w14:paraId="68DF385C" w14:textId="77777777" w:rsidR="00212353" w:rsidRDefault="00212353" w:rsidP="00212353">
            <w:r>
              <w:t>some schema:PostalAddress</w:t>
            </w:r>
          </w:p>
        </w:tc>
      </w:tr>
      <w:tr w:rsidR="00212353" w14:paraId="732E824E" w14:textId="77777777" w:rsidTr="00212353">
        <w:tc>
          <w:tcPr>
            <w:tcW w:w="2062" w:type="dxa"/>
            <w:vMerge/>
          </w:tcPr>
          <w:p w14:paraId="54E71B9F" w14:textId="77777777" w:rsidR="00212353" w:rsidRDefault="00212353" w:rsidP="00212353"/>
        </w:tc>
        <w:tc>
          <w:tcPr>
            <w:tcW w:w="2525" w:type="dxa"/>
          </w:tcPr>
          <w:p w14:paraId="411B8478" w14:textId="77777777" w:rsidR="00212353" w:rsidRDefault="00212353" w:rsidP="00212353">
            <w:r>
              <w:t>hasSkill</w:t>
            </w:r>
          </w:p>
        </w:tc>
        <w:tc>
          <w:tcPr>
            <w:tcW w:w="4763" w:type="dxa"/>
          </w:tcPr>
          <w:p w14:paraId="57B5C409" w14:textId="77777777" w:rsidR="00212353" w:rsidRDefault="00212353" w:rsidP="00212353">
            <w:r>
              <w:t xml:space="preserve">only </w:t>
            </w:r>
            <w:r w:rsidRPr="00EB73FC">
              <w:t>Skill</w:t>
            </w:r>
          </w:p>
        </w:tc>
      </w:tr>
      <w:tr w:rsidR="00212353" w14:paraId="3A8A8D65" w14:textId="77777777" w:rsidTr="00212353">
        <w:tc>
          <w:tcPr>
            <w:tcW w:w="2062" w:type="dxa"/>
            <w:vMerge/>
          </w:tcPr>
          <w:p w14:paraId="5A49DFE6" w14:textId="77777777" w:rsidR="00212353" w:rsidRDefault="00212353" w:rsidP="00212353"/>
        </w:tc>
        <w:tc>
          <w:tcPr>
            <w:tcW w:w="2525" w:type="dxa"/>
          </w:tcPr>
          <w:p w14:paraId="5F1F543E" w14:textId="77777777" w:rsidR="00212353" w:rsidRDefault="00212353" w:rsidP="00212353">
            <w:r>
              <w:t>hasQualification</w:t>
            </w:r>
          </w:p>
        </w:tc>
        <w:tc>
          <w:tcPr>
            <w:tcW w:w="4763" w:type="dxa"/>
          </w:tcPr>
          <w:p w14:paraId="4FEFB89F" w14:textId="77777777" w:rsidR="00212353" w:rsidRDefault="00212353" w:rsidP="00212353">
            <w:r>
              <w:t xml:space="preserve">only </w:t>
            </w:r>
            <w:r w:rsidRPr="00EB73FC">
              <w:t>Qualification</w:t>
            </w:r>
          </w:p>
        </w:tc>
      </w:tr>
      <w:tr w:rsidR="00212353" w14:paraId="277CEDEF" w14:textId="77777777" w:rsidTr="00212353">
        <w:tc>
          <w:tcPr>
            <w:tcW w:w="2062" w:type="dxa"/>
          </w:tcPr>
          <w:p w14:paraId="11960C85" w14:textId="2AF6C6CF" w:rsidR="00212353" w:rsidRPr="00CA591B" w:rsidRDefault="00212353" w:rsidP="00212353">
            <w:r w:rsidRPr="00CA591B">
              <w:t>Sex</w:t>
            </w:r>
          </w:p>
        </w:tc>
        <w:tc>
          <w:tcPr>
            <w:tcW w:w="2525" w:type="dxa"/>
          </w:tcPr>
          <w:p w14:paraId="446AFE04" w14:textId="0800D8D6" w:rsidR="00212353" w:rsidRPr="00CA591B" w:rsidRDefault="00212353" w:rsidP="00212353">
            <w:r w:rsidRPr="00CA591B">
              <w:t>equivalentClass</w:t>
            </w:r>
          </w:p>
        </w:tc>
        <w:tc>
          <w:tcPr>
            <w:tcW w:w="4763" w:type="dxa"/>
          </w:tcPr>
          <w:p w14:paraId="579FC607" w14:textId="15093D55" w:rsidR="00212353" w:rsidRPr="00CA591B" w:rsidRDefault="00212353" w:rsidP="00212353">
            <w:r w:rsidRPr="00CA591B">
              <w:t>{person:male, person:female}</w:t>
            </w:r>
          </w:p>
        </w:tc>
      </w:tr>
    </w:tbl>
    <w:p w14:paraId="705F292A" w14:textId="77777777" w:rsidR="0017276B" w:rsidRDefault="0017276B" w:rsidP="00EA354A"/>
    <w:p w14:paraId="0DBB296C" w14:textId="77777777" w:rsidR="003C176F" w:rsidRDefault="003C176F" w:rsidP="00EA354A">
      <w:pPr>
        <w:rPr>
          <w:b/>
        </w:rPr>
      </w:pPr>
      <w:r>
        <w:rPr>
          <w:b/>
        </w:rPr>
        <w:t>Re</w:t>
      </w:r>
      <w:r w:rsidR="00AC4EEF">
        <w:rPr>
          <w:b/>
        </w:rPr>
        <w:t>used Ontologies</w:t>
      </w:r>
      <w:r>
        <w:rPr>
          <w:b/>
        </w:rPr>
        <w:t>:</w:t>
      </w:r>
    </w:p>
    <w:p w14:paraId="6030BCC5" w14:textId="77777777" w:rsidR="003C176F" w:rsidRDefault="003C176F" w:rsidP="009E4A69">
      <w:pPr>
        <w:pStyle w:val="ListParagraph"/>
      </w:pPr>
      <w:r>
        <w:t>schema.org</w:t>
      </w:r>
      <w:r w:rsidR="00827DD8">
        <w:rPr>
          <w:rStyle w:val="FootnoteReference"/>
        </w:rPr>
        <w:footnoteReference w:id="12"/>
      </w:r>
      <w:r w:rsidR="00AC4EEF">
        <w:t xml:space="preserve"> (</w:t>
      </w:r>
      <w:r w:rsidR="00827DD8">
        <w:t xml:space="preserve">A </w:t>
      </w:r>
      <w:r w:rsidR="00AC4EEF">
        <w:t>vocabulary</w:t>
      </w:r>
      <w:r w:rsidR="00827DD8">
        <w:t xml:space="preserve"> as opposed to an ontology</w:t>
      </w:r>
      <w:r w:rsidR="00AC4EEF">
        <w:t>)</w:t>
      </w:r>
    </w:p>
    <w:p w14:paraId="48C6B5AC" w14:textId="53696803" w:rsidR="00AC4EEF" w:rsidRDefault="00212353" w:rsidP="009E4A69">
      <w:pPr>
        <w:pStyle w:val="ListParagraph"/>
      </w:pPr>
      <w:r>
        <w:t>Change ontology</w:t>
      </w:r>
    </w:p>
    <w:p w14:paraId="0A3454BD" w14:textId="7810FC55" w:rsidR="00AC4EEF" w:rsidRDefault="00212353" w:rsidP="009E4A69">
      <w:pPr>
        <w:pStyle w:val="ListParagraph"/>
      </w:pPr>
      <w:r>
        <w:t>Units of measure ontology</w:t>
      </w:r>
    </w:p>
    <w:p w14:paraId="14A3948E" w14:textId="27C92E59" w:rsidR="00E3468F" w:rsidRDefault="00212353" w:rsidP="009E4A69">
      <w:pPr>
        <w:pStyle w:val="ListParagraph"/>
      </w:pPr>
      <w:r>
        <w:t>Time ontology</w:t>
      </w:r>
    </w:p>
    <w:p w14:paraId="6C03C700" w14:textId="1311DD18" w:rsidR="00212353" w:rsidRDefault="00212353" w:rsidP="00212353">
      <w:pPr>
        <w:rPr>
          <w:b/>
        </w:rPr>
      </w:pPr>
      <w:r>
        <w:rPr>
          <w:b/>
        </w:rPr>
        <w:t>Future work:</w:t>
      </w:r>
    </w:p>
    <w:p w14:paraId="2F5B8B15" w14:textId="4BAB5E76" w:rsidR="00212353" w:rsidRPr="00212353" w:rsidRDefault="008A155D" w:rsidP="00331CB6">
      <w:pPr>
        <w:pStyle w:val="ListParagraph"/>
        <w:numPr>
          <w:ilvl w:val="0"/>
          <w:numId w:val="13"/>
        </w:numPr>
      </w:pPr>
      <w:r>
        <w:t>Attributes</w:t>
      </w:r>
      <w:r w:rsidR="00212353">
        <w:t xml:space="preserve"> such as isLicensedDriver are currently captured as </w:t>
      </w:r>
      <w:r w:rsidR="00EF7F6D">
        <w:t>(Boolean) data properties. Future extensions may capture these attributes as object properties, should a more detailed representation be required (e.g. the introduction of a DriversLicense class, with attributes such as its category, expiration date, province of issue, etc).</w:t>
      </w:r>
      <w:r>
        <w:t xml:space="preserve"> This possibility for future extension applies to many of the defined data properties in the </w:t>
      </w:r>
      <w:r w:rsidR="00C049AD">
        <w:t>iCity TPSO</w:t>
      </w:r>
      <w:r>
        <w:t xml:space="preserve"> in general.</w:t>
      </w:r>
    </w:p>
    <w:p w14:paraId="4F0CF3C5" w14:textId="77777777" w:rsidR="00212353" w:rsidRDefault="00212353" w:rsidP="00212353"/>
    <w:p w14:paraId="6286C069" w14:textId="77777777" w:rsidR="00896B55" w:rsidRDefault="00896B55" w:rsidP="00896B55">
      <w:pPr>
        <w:pStyle w:val="Heading2"/>
      </w:pPr>
      <w:bookmarkStart w:id="117" w:name="_Toc35260257"/>
      <w:r>
        <w:t>Household Ontology</w:t>
      </w:r>
      <w:bookmarkEnd w:id="117"/>
    </w:p>
    <w:p w14:paraId="66905828" w14:textId="09C40DA0" w:rsidR="00D479C9" w:rsidRPr="00D479C9" w:rsidRDefault="0089518D" w:rsidP="00D479C9">
      <w:pPr>
        <w:rPr>
          <w:i/>
        </w:rPr>
      </w:pPr>
      <w:r>
        <w:rPr>
          <w:i/>
        </w:rPr>
        <w:t>http://ontology.eil.utoronto.ca/icity/</w:t>
      </w:r>
      <w:r w:rsidR="00D479C9">
        <w:rPr>
          <w:i/>
        </w:rPr>
        <w:t>Household</w:t>
      </w:r>
      <w:r w:rsidR="00AC0B4C">
        <w:rPr>
          <w:i/>
        </w:rPr>
        <w:t>.owl</w:t>
      </w:r>
    </w:p>
    <w:p w14:paraId="4A92D278" w14:textId="77777777" w:rsidR="00D17DF7" w:rsidRPr="00D17DF7" w:rsidRDefault="00D17DF7" w:rsidP="00D17DF7">
      <w:pPr>
        <w:rPr>
          <w:b/>
        </w:rPr>
      </w:pPr>
      <w:r w:rsidRPr="00D17DF7">
        <w:rPr>
          <w:b/>
        </w:rPr>
        <w:t>Namespace: household</w:t>
      </w:r>
    </w:p>
    <w:p w14:paraId="7DA11A8F" w14:textId="77777777" w:rsidR="00896B55" w:rsidRDefault="00896B55" w:rsidP="00896B55">
      <w:r>
        <w:t>In order to define a Household, we require the following classes and properties:</w:t>
      </w:r>
    </w:p>
    <w:p w14:paraId="2884DF67" w14:textId="64C8C30B" w:rsidR="00896B55" w:rsidRPr="00C74053" w:rsidRDefault="007F18DA" w:rsidP="009E4A69">
      <w:pPr>
        <w:pStyle w:val="ListParagraph"/>
      </w:pPr>
      <w:r w:rsidRPr="00C74053">
        <w:t>Family</w:t>
      </w:r>
      <w:r w:rsidR="00896B55" w:rsidRPr="00C74053">
        <w:t xml:space="preserve">: </w:t>
      </w:r>
      <w:r w:rsidR="001E7288" w:rsidRPr="00C74053">
        <w:t xml:space="preserve">The notion of Family </w:t>
      </w:r>
      <w:r w:rsidRPr="00C74053">
        <w:t>simply make</w:t>
      </w:r>
      <w:r w:rsidR="009E45C2" w:rsidRPr="00C74053">
        <w:t>s</w:t>
      </w:r>
      <w:r w:rsidRPr="00C74053">
        <w:t xml:space="preserve"> the commitment that it is a group of people who are connected via the has-spouse or has-child properties. From these, we can derive </w:t>
      </w:r>
      <w:r w:rsidRPr="00C74053">
        <w:lastRenderedPageBreak/>
        <w:t>grandparents, aunts, uncles, etcetera.</w:t>
      </w:r>
      <w:r w:rsidRPr="00C74053">
        <w:br/>
        <w:t xml:space="preserve">One question to consider is to what degree the general/extended Family concept makes sense or is useful. After a few generations the concept of a family will become quite large and confusing, with Persons belonging to many different Families. </w:t>
      </w:r>
      <w:r w:rsidR="001E7288" w:rsidRPr="00C74053">
        <w:t>It</w:t>
      </w:r>
      <w:r w:rsidRPr="00C74053">
        <w:t xml:space="preserve"> may be more useful to consider a relatedTo property between Persons, or only defining restricted subclasses of Family</w:t>
      </w:r>
      <w:r w:rsidR="001E7288" w:rsidRPr="00C74053">
        <w:t>; for example, different types of Family (e.g. Immediate, Extended)</w:t>
      </w:r>
      <w:r w:rsidR="00520AAA" w:rsidRPr="00C74053">
        <w:t xml:space="preserve"> may be defined</w:t>
      </w:r>
      <w:r w:rsidR="001E7288" w:rsidRPr="00C74053">
        <w:t xml:space="preserve">. </w:t>
      </w:r>
    </w:p>
    <w:p w14:paraId="0C7B4B36" w14:textId="77777777" w:rsidR="00896B55" w:rsidRPr="00C74053" w:rsidRDefault="00896B55" w:rsidP="009E4A69">
      <w:pPr>
        <w:pStyle w:val="ListParagraph"/>
      </w:pPr>
      <w:r w:rsidRPr="00C74053">
        <w:t xml:space="preserve">Household: A Household </w:t>
      </w:r>
      <w:r w:rsidRPr="00C74053">
        <w:rPr>
          <w:b/>
        </w:rPr>
        <w:t>occupies</w:t>
      </w:r>
      <w:r w:rsidRPr="00C74053">
        <w:t xml:space="preserve"> a particular Dwelling, according to some </w:t>
      </w:r>
      <w:r w:rsidRPr="00C74053">
        <w:rPr>
          <w:b/>
        </w:rPr>
        <w:t>tenure</w:t>
      </w:r>
      <w:r w:rsidRPr="00C74053">
        <w:t xml:space="preserve"> type.</w:t>
      </w:r>
      <w:r w:rsidR="0020035A" w:rsidRPr="00C74053">
        <w:t xml:space="preserve"> It is defined by this location, so that if the members move (even collectively), the new residence constitutes a new Household.</w:t>
      </w:r>
      <w:r w:rsidRPr="00C74053">
        <w:br/>
        <w:t xml:space="preserve">Note that a Household, and likely many other classes may have different definitions in different contexts/applications. To address this we </w:t>
      </w:r>
      <w:r w:rsidR="000D74C8" w:rsidRPr="00C74053">
        <w:t>may be required to</w:t>
      </w:r>
      <w:r w:rsidRPr="00C74053">
        <w:t xml:space="preserve"> introduce specializations of the class (e.g. ILUTE_Household, TTS_Household)</w:t>
      </w:r>
      <w:r w:rsidR="000D74C8" w:rsidRPr="00C74053">
        <w:t xml:space="preserve"> in future extensions.</w:t>
      </w:r>
    </w:p>
    <w:p w14:paraId="71011375" w14:textId="77777777" w:rsidR="00896B55" w:rsidRPr="00C74053" w:rsidRDefault="00896B55" w:rsidP="009E4A69">
      <w:pPr>
        <w:pStyle w:val="ListParagraph"/>
      </w:pPr>
      <w:r w:rsidRPr="00C74053">
        <w:t>Dwelling</w:t>
      </w:r>
      <w:r w:rsidR="00320390" w:rsidRPr="00C74053">
        <w:t xml:space="preserve"> Unit</w:t>
      </w:r>
      <w:r w:rsidRPr="00C74053">
        <w:t xml:space="preserve">: A Dwelling </w:t>
      </w:r>
      <w:r w:rsidR="00320390" w:rsidRPr="00C74053">
        <w:t xml:space="preserve">Unit </w:t>
      </w:r>
      <w:r w:rsidRPr="00C74053">
        <w:t xml:space="preserve">is </w:t>
      </w:r>
      <w:r w:rsidRPr="00C74053">
        <w:rPr>
          <w:b/>
        </w:rPr>
        <w:t>occupied</w:t>
      </w:r>
      <w:r w:rsidRPr="00C74053">
        <w:t xml:space="preserve"> by a Household. </w:t>
      </w:r>
      <w:r w:rsidRPr="00C74053">
        <w:br/>
        <w:t>A Dwelling</w:t>
      </w:r>
      <w:r w:rsidR="00320390" w:rsidRPr="00C74053">
        <w:t xml:space="preserve"> Unit</w:t>
      </w:r>
      <w:r w:rsidRPr="00C74053">
        <w:t xml:space="preserve"> has a</w:t>
      </w:r>
      <w:r w:rsidRPr="00C74053">
        <w:rPr>
          <w:b/>
        </w:rPr>
        <w:t xml:space="preserve"> market</w:t>
      </w:r>
      <w:r w:rsidRPr="00C74053">
        <w:t xml:space="preserve"> </w:t>
      </w:r>
      <w:r w:rsidRPr="00C74053">
        <w:rPr>
          <w:b/>
        </w:rPr>
        <w:t>value</w:t>
      </w:r>
      <w:r w:rsidRPr="00C74053">
        <w:t>.</w:t>
      </w:r>
      <w:r w:rsidRPr="00C74053">
        <w:br/>
        <w:t>A Dwelling</w:t>
      </w:r>
      <w:r w:rsidR="00320390" w:rsidRPr="00C74053">
        <w:t xml:space="preserve"> Unit</w:t>
      </w:r>
      <w:r w:rsidRPr="00C74053">
        <w:t xml:space="preserve"> has some Location.</w:t>
      </w:r>
    </w:p>
    <w:p w14:paraId="5B930D1B" w14:textId="32542555" w:rsidR="00994900" w:rsidRDefault="00D44FEE" w:rsidP="00994900">
      <w:r w:rsidRPr="00D44FEE">
        <w:rPr>
          <w:noProof/>
        </w:rPr>
        <w:drawing>
          <wp:inline distT="0" distB="0" distL="0" distR="0" wp14:anchorId="612903F8" wp14:editId="3C877357">
            <wp:extent cx="5943600" cy="3048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48000"/>
                    </a:xfrm>
                    <a:prstGeom prst="rect">
                      <a:avLst/>
                    </a:prstGeom>
                  </pic:spPr>
                </pic:pic>
              </a:graphicData>
            </a:graphic>
          </wp:inline>
        </w:drawing>
      </w:r>
    </w:p>
    <w:tbl>
      <w:tblPr>
        <w:tblStyle w:val="TableGrid"/>
        <w:tblpPr w:leftFromText="180" w:rightFromText="180" w:vertAnchor="text" w:horzAnchor="margin" w:tblpY="128"/>
        <w:tblW w:w="0" w:type="auto"/>
        <w:tblLook w:val="04A0" w:firstRow="1" w:lastRow="0" w:firstColumn="1" w:lastColumn="0" w:noHBand="0" w:noVBand="1"/>
      </w:tblPr>
      <w:tblGrid>
        <w:gridCol w:w="2097"/>
        <w:gridCol w:w="2557"/>
        <w:gridCol w:w="4696"/>
      </w:tblGrid>
      <w:tr w:rsidR="00896B55" w14:paraId="070CC74F" w14:textId="77777777" w:rsidTr="008A7A83">
        <w:trPr>
          <w:cantSplit/>
        </w:trPr>
        <w:tc>
          <w:tcPr>
            <w:tcW w:w="2097" w:type="dxa"/>
            <w:shd w:val="clear" w:color="auto" w:fill="00FFFF"/>
          </w:tcPr>
          <w:p w14:paraId="51545C39" w14:textId="77777777" w:rsidR="00896B55" w:rsidRDefault="00896B55" w:rsidP="00896B55">
            <w:r>
              <w:lastRenderedPageBreak/>
              <w:t>Object</w:t>
            </w:r>
          </w:p>
        </w:tc>
        <w:tc>
          <w:tcPr>
            <w:tcW w:w="2557" w:type="dxa"/>
            <w:shd w:val="clear" w:color="auto" w:fill="00FFFF"/>
          </w:tcPr>
          <w:p w14:paraId="2C62E620" w14:textId="77777777" w:rsidR="00896B55" w:rsidRDefault="00896B55" w:rsidP="00896B55">
            <w:r>
              <w:t>Property</w:t>
            </w:r>
          </w:p>
        </w:tc>
        <w:tc>
          <w:tcPr>
            <w:tcW w:w="4696" w:type="dxa"/>
            <w:shd w:val="clear" w:color="auto" w:fill="00FFFF"/>
          </w:tcPr>
          <w:p w14:paraId="69233748" w14:textId="77777777" w:rsidR="00896B55" w:rsidRDefault="00896B55" w:rsidP="00896B55">
            <w:r>
              <w:t>Value</w:t>
            </w:r>
          </w:p>
        </w:tc>
      </w:tr>
      <w:tr w:rsidR="002626F5" w14:paraId="2AFF5267" w14:textId="77777777" w:rsidTr="008A7A83">
        <w:trPr>
          <w:cantSplit/>
        </w:trPr>
        <w:tc>
          <w:tcPr>
            <w:tcW w:w="2097" w:type="dxa"/>
            <w:vMerge w:val="restart"/>
          </w:tcPr>
          <w:p w14:paraId="1046E8BC" w14:textId="77777777" w:rsidR="002626F5" w:rsidRDefault="002626F5" w:rsidP="002626F5">
            <w:r>
              <w:t>Family</w:t>
            </w:r>
            <w:r w:rsidR="008161C5">
              <w:t>PD</w:t>
            </w:r>
          </w:p>
        </w:tc>
        <w:tc>
          <w:tcPr>
            <w:tcW w:w="2557" w:type="dxa"/>
          </w:tcPr>
          <w:p w14:paraId="0B5B2F45" w14:textId="77777777" w:rsidR="002626F5" w:rsidRDefault="002626F5" w:rsidP="002626F5">
            <w:r>
              <w:t>subclassOf</w:t>
            </w:r>
          </w:p>
        </w:tc>
        <w:tc>
          <w:tcPr>
            <w:tcW w:w="4696" w:type="dxa"/>
          </w:tcPr>
          <w:p w14:paraId="44311BAB" w14:textId="77777777" w:rsidR="002626F5" w:rsidRDefault="00A65215" w:rsidP="002626F5">
            <w:r>
              <w:t>change:</w:t>
            </w:r>
            <w:r w:rsidR="002626F5">
              <w:t>TimeVaryingConcept</w:t>
            </w:r>
          </w:p>
        </w:tc>
      </w:tr>
      <w:tr w:rsidR="002626F5" w14:paraId="5E03DA07" w14:textId="77777777" w:rsidTr="008A7A83">
        <w:trPr>
          <w:cantSplit/>
        </w:trPr>
        <w:tc>
          <w:tcPr>
            <w:tcW w:w="2097" w:type="dxa"/>
            <w:vMerge/>
          </w:tcPr>
          <w:p w14:paraId="200906BF" w14:textId="77777777" w:rsidR="002626F5" w:rsidRDefault="002626F5" w:rsidP="002626F5"/>
        </w:tc>
        <w:tc>
          <w:tcPr>
            <w:tcW w:w="2557" w:type="dxa"/>
          </w:tcPr>
          <w:p w14:paraId="15549240" w14:textId="77777777" w:rsidR="002626F5" w:rsidRDefault="002626F5" w:rsidP="002626F5">
            <w:r>
              <w:t>equivalentClass</w:t>
            </w:r>
          </w:p>
        </w:tc>
        <w:tc>
          <w:tcPr>
            <w:tcW w:w="4696" w:type="dxa"/>
          </w:tcPr>
          <w:p w14:paraId="687B51F4" w14:textId="77777777" w:rsidR="002626F5" w:rsidRDefault="00A65215" w:rsidP="002626F5">
            <w:r>
              <w:t>change:</w:t>
            </w:r>
            <w:r w:rsidR="002626F5">
              <w:t xml:space="preserve">hasManifestation some Family and </w:t>
            </w:r>
            <w:r w:rsidR="008161C5">
              <w:t xml:space="preserve"> </w:t>
            </w:r>
            <w:r>
              <w:t xml:space="preserve"> change:</w:t>
            </w:r>
            <w:r w:rsidR="008161C5">
              <w:t>hasManifestation only Family</w:t>
            </w:r>
          </w:p>
        </w:tc>
      </w:tr>
      <w:tr w:rsidR="002626F5" w14:paraId="036651AA" w14:textId="77777777" w:rsidTr="008A7A83">
        <w:trPr>
          <w:cantSplit/>
        </w:trPr>
        <w:tc>
          <w:tcPr>
            <w:tcW w:w="2097" w:type="dxa"/>
            <w:vMerge/>
          </w:tcPr>
          <w:p w14:paraId="54D016F5" w14:textId="77777777" w:rsidR="002626F5" w:rsidRDefault="002626F5" w:rsidP="002626F5"/>
        </w:tc>
        <w:tc>
          <w:tcPr>
            <w:tcW w:w="2557" w:type="dxa"/>
          </w:tcPr>
          <w:p w14:paraId="4E0D9BBB" w14:textId="77777777" w:rsidR="002626F5" w:rsidRDefault="00A65215" w:rsidP="002626F5">
            <w:r>
              <w:t>change:</w:t>
            </w:r>
            <w:r w:rsidR="006D5597">
              <w:t>existsAt</w:t>
            </w:r>
          </w:p>
        </w:tc>
        <w:tc>
          <w:tcPr>
            <w:tcW w:w="4696" w:type="dxa"/>
          </w:tcPr>
          <w:p w14:paraId="7B1C2FE5" w14:textId="77777777" w:rsidR="002626F5" w:rsidRDefault="002626F5" w:rsidP="002626F5">
            <w:r>
              <w:t xml:space="preserve">exactly 1 </w:t>
            </w:r>
            <w:r w:rsidR="005C1AFC">
              <w:t>time:</w:t>
            </w:r>
            <w:r>
              <w:t>Interval</w:t>
            </w:r>
          </w:p>
        </w:tc>
      </w:tr>
      <w:tr w:rsidR="008A7A83" w14:paraId="5AAAE61B" w14:textId="77777777" w:rsidTr="008A7A83">
        <w:trPr>
          <w:cantSplit/>
        </w:trPr>
        <w:tc>
          <w:tcPr>
            <w:tcW w:w="2097" w:type="dxa"/>
            <w:vMerge w:val="restart"/>
          </w:tcPr>
          <w:p w14:paraId="0757A8C6" w14:textId="77777777" w:rsidR="008A7A83" w:rsidRDefault="008A7A83" w:rsidP="00FE6277">
            <w:r>
              <w:t>Family</w:t>
            </w:r>
          </w:p>
        </w:tc>
        <w:tc>
          <w:tcPr>
            <w:tcW w:w="2557" w:type="dxa"/>
          </w:tcPr>
          <w:p w14:paraId="48F26861" w14:textId="77777777" w:rsidR="008A7A83" w:rsidRDefault="008A7A83" w:rsidP="002626F5">
            <w:r>
              <w:t>subclassOf</w:t>
            </w:r>
          </w:p>
        </w:tc>
        <w:tc>
          <w:tcPr>
            <w:tcW w:w="4696" w:type="dxa"/>
          </w:tcPr>
          <w:p w14:paraId="169B30C6" w14:textId="77777777" w:rsidR="008A7A83" w:rsidRDefault="008A7A83" w:rsidP="002626F5">
            <w:r>
              <w:t>change:Manifestation</w:t>
            </w:r>
          </w:p>
        </w:tc>
      </w:tr>
      <w:tr w:rsidR="008A7A83" w14:paraId="1899637D" w14:textId="77777777" w:rsidTr="008A7A83">
        <w:trPr>
          <w:cantSplit/>
        </w:trPr>
        <w:tc>
          <w:tcPr>
            <w:tcW w:w="2097" w:type="dxa"/>
            <w:vMerge/>
          </w:tcPr>
          <w:p w14:paraId="694A9344" w14:textId="77777777" w:rsidR="008A7A83" w:rsidRDefault="008A7A83" w:rsidP="002626F5"/>
        </w:tc>
        <w:tc>
          <w:tcPr>
            <w:tcW w:w="2557" w:type="dxa"/>
          </w:tcPr>
          <w:p w14:paraId="6D008266" w14:textId="77777777" w:rsidR="008A7A83" w:rsidRDefault="008A7A83" w:rsidP="002626F5">
            <w:r>
              <w:t>equivalentClass</w:t>
            </w:r>
          </w:p>
        </w:tc>
        <w:tc>
          <w:tcPr>
            <w:tcW w:w="4696" w:type="dxa"/>
          </w:tcPr>
          <w:p w14:paraId="47977612" w14:textId="77777777" w:rsidR="008A7A83" w:rsidRDefault="008A7A83" w:rsidP="002626F5">
            <w:r>
              <w:t>change:manifestationOf some FamilyPD and   change:manifestationOf only FamilyPD</w:t>
            </w:r>
          </w:p>
        </w:tc>
      </w:tr>
      <w:tr w:rsidR="008A7A83" w14:paraId="2233C8F2" w14:textId="77777777" w:rsidTr="008A7A83">
        <w:trPr>
          <w:cantSplit/>
        </w:trPr>
        <w:tc>
          <w:tcPr>
            <w:tcW w:w="2097" w:type="dxa"/>
            <w:vMerge/>
          </w:tcPr>
          <w:p w14:paraId="4F8A68CF" w14:textId="77777777" w:rsidR="008A7A83" w:rsidRDefault="008A7A83" w:rsidP="002626F5"/>
        </w:tc>
        <w:tc>
          <w:tcPr>
            <w:tcW w:w="2557" w:type="dxa"/>
          </w:tcPr>
          <w:p w14:paraId="0BE3A219" w14:textId="77777777" w:rsidR="008A7A83" w:rsidRDefault="008A7A83" w:rsidP="002626F5">
            <w:r>
              <w:t>change:existsAt</w:t>
            </w:r>
          </w:p>
        </w:tc>
        <w:tc>
          <w:tcPr>
            <w:tcW w:w="4696" w:type="dxa"/>
          </w:tcPr>
          <w:p w14:paraId="36CE44D7" w14:textId="77777777" w:rsidR="008A7A83" w:rsidRDefault="008A7A83" w:rsidP="002626F5">
            <w:r>
              <w:t>exactly 1  time:TemporalEntity</w:t>
            </w:r>
          </w:p>
        </w:tc>
      </w:tr>
      <w:tr w:rsidR="008A7A83" w14:paraId="420568FF" w14:textId="77777777" w:rsidTr="008A7A83">
        <w:trPr>
          <w:cantSplit/>
        </w:trPr>
        <w:tc>
          <w:tcPr>
            <w:tcW w:w="2097" w:type="dxa"/>
            <w:vMerge/>
          </w:tcPr>
          <w:p w14:paraId="7CF2674D" w14:textId="77777777" w:rsidR="008A7A83" w:rsidRDefault="008A7A83" w:rsidP="002626F5"/>
        </w:tc>
        <w:tc>
          <w:tcPr>
            <w:tcW w:w="2557" w:type="dxa"/>
          </w:tcPr>
          <w:p w14:paraId="7A71E151" w14:textId="485BD856" w:rsidR="008A7A83" w:rsidRDefault="0083161B" w:rsidP="002626F5">
            <w:r w:rsidRPr="00CA16AC">
              <w:t>hasFamilyMember</w:t>
            </w:r>
          </w:p>
        </w:tc>
        <w:tc>
          <w:tcPr>
            <w:tcW w:w="4696" w:type="dxa"/>
          </w:tcPr>
          <w:p w14:paraId="7DDDD370" w14:textId="0C63912F" w:rsidR="008A7A83" w:rsidRDefault="00BE2BAA" w:rsidP="002626F5">
            <w:r>
              <w:t>min 2</w:t>
            </w:r>
            <w:r w:rsidR="008A7A83">
              <w:t xml:space="preserve"> person:Person</w:t>
            </w:r>
          </w:p>
        </w:tc>
      </w:tr>
      <w:tr w:rsidR="002626F5" w14:paraId="519EEE07" w14:textId="77777777" w:rsidTr="008A7A83">
        <w:trPr>
          <w:cantSplit/>
        </w:trPr>
        <w:tc>
          <w:tcPr>
            <w:tcW w:w="2097" w:type="dxa"/>
            <w:vMerge w:val="restart"/>
          </w:tcPr>
          <w:p w14:paraId="37B0A16A" w14:textId="77777777" w:rsidR="002626F5" w:rsidRDefault="002626F5" w:rsidP="002626F5">
            <w:r>
              <w:t>Household</w:t>
            </w:r>
            <w:r w:rsidR="008161C5">
              <w:t>PD</w:t>
            </w:r>
          </w:p>
        </w:tc>
        <w:tc>
          <w:tcPr>
            <w:tcW w:w="2557" w:type="dxa"/>
          </w:tcPr>
          <w:p w14:paraId="0E2D2D83" w14:textId="77777777" w:rsidR="002626F5" w:rsidRDefault="002626F5" w:rsidP="002626F5">
            <w:r>
              <w:t>subclassOf</w:t>
            </w:r>
          </w:p>
        </w:tc>
        <w:tc>
          <w:tcPr>
            <w:tcW w:w="4696" w:type="dxa"/>
          </w:tcPr>
          <w:p w14:paraId="7637B16F" w14:textId="77777777" w:rsidR="002626F5" w:rsidRDefault="00B00E80" w:rsidP="00B00E80">
            <w:r>
              <w:t>change:t</w:t>
            </w:r>
            <w:r w:rsidR="002626F5">
              <w:t>imeVaryingConcept</w:t>
            </w:r>
          </w:p>
        </w:tc>
      </w:tr>
      <w:tr w:rsidR="002626F5" w14:paraId="1090A9D0" w14:textId="77777777" w:rsidTr="008A7A83">
        <w:trPr>
          <w:cantSplit/>
        </w:trPr>
        <w:tc>
          <w:tcPr>
            <w:tcW w:w="2097" w:type="dxa"/>
            <w:vMerge/>
          </w:tcPr>
          <w:p w14:paraId="591E6260" w14:textId="77777777" w:rsidR="002626F5" w:rsidRDefault="002626F5" w:rsidP="002626F5"/>
        </w:tc>
        <w:tc>
          <w:tcPr>
            <w:tcW w:w="2557" w:type="dxa"/>
          </w:tcPr>
          <w:p w14:paraId="7DB0E2ED" w14:textId="77777777" w:rsidR="002626F5" w:rsidRDefault="002626F5" w:rsidP="002626F5">
            <w:r>
              <w:t>equivalentClass</w:t>
            </w:r>
          </w:p>
        </w:tc>
        <w:tc>
          <w:tcPr>
            <w:tcW w:w="4696" w:type="dxa"/>
          </w:tcPr>
          <w:p w14:paraId="05FE8713" w14:textId="77777777" w:rsidR="002626F5" w:rsidRDefault="00BA55C6" w:rsidP="002626F5">
            <w:r>
              <w:t>change:</w:t>
            </w:r>
            <w:r w:rsidR="002626F5">
              <w:t>ha</w:t>
            </w:r>
            <w:r w:rsidR="008161C5">
              <w:t>sManifestation some Household</w:t>
            </w:r>
            <w:r w:rsidR="002626F5">
              <w:t xml:space="preserve"> and  </w:t>
            </w:r>
            <w:r>
              <w:t xml:space="preserve"> change:</w:t>
            </w:r>
            <w:r w:rsidR="002626F5">
              <w:t>ha</w:t>
            </w:r>
            <w:r w:rsidR="008161C5">
              <w:t>sManifestation only Household</w:t>
            </w:r>
          </w:p>
        </w:tc>
      </w:tr>
      <w:tr w:rsidR="002626F5" w14:paraId="6676E0A9" w14:textId="77777777" w:rsidTr="008A7A83">
        <w:trPr>
          <w:cantSplit/>
        </w:trPr>
        <w:tc>
          <w:tcPr>
            <w:tcW w:w="2097" w:type="dxa"/>
            <w:vMerge/>
          </w:tcPr>
          <w:p w14:paraId="18CF5619" w14:textId="77777777" w:rsidR="002626F5" w:rsidRDefault="002626F5" w:rsidP="002626F5"/>
        </w:tc>
        <w:tc>
          <w:tcPr>
            <w:tcW w:w="2557" w:type="dxa"/>
          </w:tcPr>
          <w:p w14:paraId="6526C623" w14:textId="77777777" w:rsidR="002626F5" w:rsidRDefault="00712851" w:rsidP="002626F5">
            <w:r>
              <w:t>change:</w:t>
            </w:r>
            <w:r w:rsidR="006D5597">
              <w:t>existsAt</w:t>
            </w:r>
          </w:p>
        </w:tc>
        <w:tc>
          <w:tcPr>
            <w:tcW w:w="4696" w:type="dxa"/>
          </w:tcPr>
          <w:p w14:paraId="1B8C0A61" w14:textId="77777777" w:rsidR="002626F5" w:rsidRDefault="002626F5" w:rsidP="002626F5">
            <w:r>
              <w:t xml:space="preserve">exactly 1 </w:t>
            </w:r>
            <w:r w:rsidR="005C1AFC">
              <w:t xml:space="preserve"> time:</w:t>
            </w:r>
            <w:r>
              <w:t>Interval</w:t>
            </w:r>
          </w:p>
        </w:tc>
      </w:tr>
      <w:tr w:rsidR="002626F5" w14:paraId="21B482A4" w14:textId="77777777" w:rsidTr="008A7A83">
        <w:trPr>
          <w:cantSplit/>
        </w:trPr>
        <w:tc>
          <w:tcPr>
            <w:tcW w:w="2097" w:type="dxa"/>
            <w:vMerge/>
          </w:tcPr>
          <w:p w14:paraId="7995A0C9" w14:textId="77777777" w:rsidR="002626F5" w:rsidRDefault="002626F5" w:rsidP="002626F5"/>
        </w:tc>
        <w:tc>
          <w:tcPr>
            <w:tcW w:w="2557" w:type="dxa"/>
          </w:tcPr>
          <w:p w14:paraId="7C4646B6" w14:textId="77777777" w:rsidR="002626F5" w:rsidRDefault="002626F5" w:rsidP="002626F5">
            <w:r>
              <w:t>occupies</w:t>
            </w:r>
          </w:p>
        </w:tc>
        <w:tc>
          <w:tcPr>
            <w:tcW w:w="4696" w:type="dxa"/>
          </w:tcPr>
          <w:p w14:paraId="2F13B286" w14:textId="77777777" w:rsidR="002626F5" w:rsidRDefault="002626F5" w:rsidP="002626F5">
            <w:r>
              <w:t>exactly 1 Dwelling</w:t>
            </w:r>
            <w:r w:rsidR="0023421C">
              <w:t>Unit</w:t>
            </w:r>
          </w:p>
        </w:tc>
      </w:tr>
      <w:tr w:rsidR="008A7A83" w14:paraId="09CCAE89" w14:textId="77777777" w:rsidTr="008A7A83">
        <w:trPr>
          <w:cantSplit/>
        </w:trPr>
        <w:tc>
          <w:tcPr>
            <w:tcW w:w="2097" w:type="dxa"/>
            <w:vMerge w:val="restart"/>
          </w:tcPr>
          <w:p w14:paraId="25049DC1" w14:textId="4F18FF9A" w:rsidR="008A7A83" w:rsidRDefault="008A7A83" w:rsidP="002626F5">
            <w:r>
              <w:t>Household</w:t>
            </w:r>
          </w:p>
        </w:tc>
        <w:tc>
          <w:tcPr>
            <w:tcW w:w="2557" w:type="dxa"/>
          </w:tcPr>
          <w:p w14:paraId="3D24B63A" w14:textId="77777777" w:rsidR="008A7A83" w:rsidRDefault="008A7A83" w:rsidP="002626F5">
            <w:r>
              <w:t>subclassOf</w:t>
            </w:r>
          </w:p>
        </w:tc>
        <w:tc>
          <w:tcPr>
            <w:tcW w:w="4696" w:type="dxa"/>
          </w:tcPr>
          <w:p w14:paraId="446FA2FD" w14:textId="77777777" w:rsidR="008A7A83" w:rsidRDefault="008A7A83" w:rsidP="002626F5">
            <w:r>
              <w:t>change:Manifestation</w:t>
            </w:r>
          </w:p>
        </w:tc>
      </w:tr>
      <w:tr w:rsidR="00F92782" w14:paraId="3629AD83" w14:textId="77777777" w:rsidTr="008A7A83">
        <w:trPr>
          <w:cantSplit/>
        </w:trPr>
        <w:tc>
          <w:tcPr>
            <w:tcW w:w="2097" w:type="dxa"/>
            <w:vMerge/>
          </w:tcPr>
          <w:p w14:paraId="2798F4AC" w14:textId="77777777" w:rsidR="00F92782" w:rsidRDefault="00F92782" w:rsidP="002626F5"/>
        </w:tc>
        <w:tc>
          <w:tcPr>
            <w:tcW w:w="2557" w:type="dxa"/>
          </w:tcPr>
          <w:p w14:paraId="31EF247B" w14:textId="29BAE9F0" w:rsidR="00F92782" w:rsidRDefault="00F92782" w:rsidP="002626F5">
            <w:r>
              <w:t>subClassOf</w:t>
            </w:r>
          </w:p>
        </w:tc>
        <w:tc>
          <w:tcPr>
            <w:tcW w:w="4696" w:type="dxa"/>
          </w:tcPr>
          <w:p w14:paraId="3E574CCA" w14:textId="5F871B53" w:rsidR="00F92782" w:rsidRDefault="00F92782" w:rsidP="002626F5">
            <w:r>
              <w:t>gci:Household</w:t>
            </w:r>
          </w:p>
        </w:tc>
      </w:tr>
      <w:tr w:rsidR="008A7A83" w14:paraId="5895CB1A" w14:textId="77777777" w:rsidTr="008A7A83">
        <w:trPr>
          <w:cantSplit/>
        </w:trPr>
        <w:tc>
          <w:tcPr>
            <w:tcW w:w="2097" w:type="dxa"/>
            <w:vMerge/>
          </w:tcPr>
          <w:p w14:paraId="0C508375" w14:textId="77777777" w:rsidR="008A7A83" w:rsidRDefault="008A7A83" w:rsidP="002626F5"/>
        </w:tc>
        <w:tc>
          <w:tcPr>
            <w:tcW w:w="2557" w:type="dxa"/>
          </w:tcPr>
          <w:p w14:paraId="07CFD023" w14:textId="77777777" w:rsidR="008A7A83" w:rsidRDefault="008A7A83" w:rsidP="002626F5">
            <w:r>
              <w:t>equivalentClass</w:t>
            </w:r>
          </w:p>
        </w:tc>
        <w:tc>
          <w:tcPr>
            <w:tcW w:w="4696" w:type="dxa"/>
          </w:tcPr>
          <w:p w14:paraId="4A707DC5" w14:textId="77777777" w:rsidR="008A7A83" w:rsidRDefault="008A7A83" w:rsidP="00C51834">
            <w:r>
              <w:t>change:manifestationOf some HouseholdPD and   change:manifestationOf only HouseholdPD</w:t>
            </w:r>
          </w:p>
        </w:tc>
      </w:tr>
      <w:tr w:rsidR="008A7A83" w14:paraId="25DD0CE4" w14:textId="77777777" w:rsidTr="008A7A83">
        <w:trPr>
          <w:cantSplit/>
        </w:trPr>
        <w:tc>
          <w:tcPr>
            <w:tcW w:w="2097" w:type="dxa"/>
            <w:vMerge/>
          </w:tcPr>
          <w:p w14:paraId="059D8ACD" w14:textId="77777777" w:rsidR="008A7A83" w:rsidRDefault="008A7A83" w:rsidP="002626F5"/>
        </w:tc>
        <w:tc>
          <w:tcPr>
            <w:tcW w:w="2557" w:type="dxa"/>
          </w:tcPr>
          <w:p w14:paraId="07E29299" w14:textId="77777777" w:rsidR="008A7A83" w:rsidRDefault="008A7A83" w:rsidP="002626F5">
            <w:r>
              <w:t>change:existsAt</w:t>
            </w:r>
          </w:p>
        </w:tc>
        <w:tc>
          <w:tcPr>
            <w:tcW w:w="4696" w:type="dxa"/>
          </w:tcPr>
          <w:p w14:paraId="1A1EACEF" w14:textId="0AB15ACE" w:rsidR="008A7A83" w:rsidRDefault="008A7A83" w:rsidP="002626F5">
            <w:r>
              <w:t xml:space="preserve">exactly </w:t>
            </w:r>
            <w:r w:rsidR="00BE5934">
              <w:t>1</w:t>
            </w:r>
            <w:r>
              <w:t xml:space="preserve"> time:TemporalEntity</w:t>
            </w:r>
          </w:p>
        </w:tc>
      </w:tr>
      <w:tr w:rsidR="008A7A83" w14:paraId="217A2D52" w14:textId="77777777" w:rsidTr="008A7A83">
        <w:trPr>
          <w:cantSplit/>
        </w:trPr>
        <w:tc>
          <w:tcPr>
            <w:tcW w:w="2097" w:type="dxa"/>
            <w:vMerge/>
          </w:tcPr>
          <w:p w14:paraId="47B33F37" w14:textId="77777777" w:rsidR="008A7A83" w:rsidRDefault="008A7A83" w:rsidP="002626F5"/>
        </w:tc>
        <w:tc>
          <w:tcPr>
            <w:tcW w:w="2557" w:type="dxa"/>
          </w:tcPr>
          <w:p w14:paraId="428CFB1F" w14:textId="7A790DDF" w:rsidR="008A7A83" w:rsidRDefault="00A05A82" w:rsidP="002626F5">
            <w:r w:rsidRPr="00CA16AC">
              <w:t>hasHouseholdMember</w:t>
            </w:r>
          </w:p>
        </w:tc>
        <w:tc>
          <w:tcPr>
            <w:tcW w:w="4696" w:type="dxa"/>
          </w:tcPr>
          <w:p w14:paraId="358A9B72" w14:textId="680454BD" w:rsidR="008A7A83" w:rsidRDefault="008A7A83" w:rsidP="002626F5">
            <w:r>
              <w:t>only person:Person</w:t>
            </w:r>
            <w:r w:rsidR="006A18F4">
              <w:t xml:space="preserve"> and some</w:t>
            </w:r>
            <w:r w:rsidR="008E7E87">
              <w:t xml:space="preserve"> person:P</w:t>
            </w:r>
            <w:r w:rsidR="006A18F4">
              <w:t>erson</w:t>
            </w:r>
          </w:p>
        </w:tc>
      </w:tr>
      <w:tr w:rsidR="00FB3138" w14:paraId="368DDE8E" w14:textId="77777777" w:rsidTr="008A7A83">
        <w:trPr>
          <w:cantSplit/>
        </w:trPr>
        <w:tc>
          <w:tcPr>
            <w:tcW w:w="2097" w:type="dxa"/>
            <w:vMerge w:val="restart"/>
          </w:tcPr>
          <w:p w14:paraId="2C4445EB" w14:textId="77777777" w:rsidR="00FB3138" w:rsidRDefault="00FB3138" w:rsidP="00FB3138">
            <w:r>
              <w:t>DwellingUnitPD</w:t>
            </w:r>
          </w:p>
        </w:tc>
        <w:tc>
          <w:tcPr>
            <w:tcW w:w="2557" w:type="dxa"/>
          </w:tcPr>
          <w:p w14:paraId="523B1FF6" w14:textId="77777777" w:rsidR="00FB3138" w:rsidRDefault="00FB3138" w:rsidP="00FB3138">
            <w:r>
              <w:t>subclassOf</w:t>
            </w:r>
          </w:p>
        </w:tc>
        <w:tc>
          <w:tcPr>
            <w:tcW w:w="4696" w:type="dxa"/>
          </w:tcPr>
          <w:p w14:paraId="4146072B" w14:textId="77777777" w:rsidR="00FB3138" w:rsidRDefault="00A65215" w:rsidP="00FB3138">
            <w:r>
              <w:t>change:</w:t>
            </w:r>
            <w:r w:rsidR="00FB3138">
              <w:t>TimeVaryingConcept</w:t>
            </w:r>
          </w:p>
        </w:tc>
      </w:tr>
      <w:tr w:rsidR="006163F6" w14:paraId="5AE0603A" w14:textId="77777777" w:rsidTr="008A7A83">
        <w:trPr>
          <w:cantSplit/>
        </w:trPr>
        <w:tc>
          <w:tcPr>
            <w:tcW w:w="2097" w:type="dxa"/>
            <w:vMerge/>
          </w:tcPr>
          <w:p w14:paraId="27FD8C79" w14:textId="77777777" w:rsidR="006163F6" w:rsidRDefault="006163F6" w:rsidP="00FB3138"/>
        </w:tc>
        <w:tc>
          <w:tcPr>
            <w:tcW w:w="2557" w:type="dxa"/>
          </w:tcPr>
          <w:p w14:paraId="4502CCB5" w14:textId="1F742827" w:rsidR="006163F6" w:rsidRDefault="006163F6" w:rsidP="00FB3138">
            <w:r>
              <w:t>subclassOf</w:t>
            </w:r>
          </w:p>
        </w:tc>
        <w:tc>
          <w:tcPr>
            <w:tcW w:w="4696" w:type="dxa"/>
          </w:tcPr>
          <w:p w14:paraId="177411ED" w14:textId="1D587BC9" w:rsidR="006163F6" w:rsidRDefault="006163F6" w:rsidP="00FB3138">
            <w:r>
              <w:t>building:BuildingUnitPD</w:t>
            </w:r>
          </w:p>
        </w:tc>
      </w:tr>
      <w:tr w:rsidR="00FB3138" w14:paraId="21079AC2" w14:textId="77777777" w:rsidTr="008A7A83">
        <w:trPr>
          <w:cantSplit/>
        </w:trPr>
        <w:tc>
          <w:tcPr>
            <w:tcW w:w="2097" w:type="dxa"/>
            <w:vMerge/>
          </w:tcPr>
          <w:p w14:paraId="7B9FB092" w14:textId="77777777" w:rsidR="00FB3138" w:rsidRDefault="00FB3138" w:rsidP="00FB3138"/>
        </w:tc>
        <w:tc>
          <w:tcPr>
            <w:tcW w:w="2557" w:type="dxa"/>
          </w:tcPr>
          <w:p w14:paraId="3845B9B7" w14:textId="77777777" w:rsidR="00FB3138" w:rsidRDefault="00FB3138" w:rsidP="00FB3138">
            <w:r>
              <w:t>equivalentClass</w:t>
            </w:r>
          </w:p>
        </w:tc>
        <w:tc>
          <w:tcPr>
            <w:tcW w:w="4696" w:type="dxa"/>
          </w:tcPr>
          <w:p w14:paraId="65F271E0" w14:textId="77777777" w:rsidR="00FB3138" w:rsidRDefault="00A65215" w:rsidP="00FB3138">
            <w:r>
              <w:t>change:</w:t>
            </w:r>
            <w:r w:rsidR="00FB3138">
              <w:t>hasManifestation some  Dwelling</w:t>
            </w:r>
            <w:r w:rsidR="00396195">
              <w:t>Unit</w:t>
            </w:r>
            <w:r w:rsidR="00FB3138">
              <w:t xml:space="preserve"> and  </w:t>
            </w:r>
            <w:r>
              <w:t xml:space="preserve"> change:</w:t>
            </w:r>
            <w:r w:rsidR="00FB3138">
              <w:t>hasManifestation only  Dwelling</w:t>
            </w:r>
            <w:r w:rsidR="00396195">
              <w:t>Unit</w:t>
            </w:r>
          </w:p>
        </w:tc>
      </w:tr>
      <w:tr w:rsidR="00FB3138" w14:paraId="52CF69B5" w14:textId="77777777" w:rsidTr="008A7A83">
        <w:trPr>
          <w:cantSplit/>
        </w:trPr>
        <w:tc>
          <w:tcPr>
            <w:tcW w:w="2097" w:type="dxa"/>
            <w:vMerge/>
          </w:tcPr>
          <w:p w14:paraId="3BC8CC09" w14:textId="77777777" w:rsidR="00FB3138" w:rsidRDefault="00FB3138" w:rsidP="00FB3138"/>
        </w:tc>
        <w:tc>
          <w:tcPr>
            <w:tcW w:w="2557" w:type="dxa"/>
          </w:tcPr>
          <w:p w14:paraId="21483AA8" w14:textId="77777777" w:rsidR="00FB3138" w:rsidRDefault="00A65215" w:rsidP="00FB3138">
            <w:r>
              <w:t>change:</w:t>
            </w:r>
            <w:r w:rsidR="006D5597">
              <w:t>existsAt</w:t>
            </w:r>
          </w:p>
        </w:tc>
        <w:tc>
          <w:tcPr>
            <w:tcW w:w="4696" w:type="dxa"/>
          </w:tcPr>
          <w:p w14:paraId="6AFEFA26" w14:textId="77777777" w:rsidR="00FB3138" w:rsidRDefault="00FB3138" w:rsidP="00FB3138">
            <w:r>
              <w:t xml:space="preserve">exactly 1 </w:t>
            </w:r>
            <w:r w:rsidR="005C1AFC">
              <w:t xml:space="preserve"> time:</w:t>
            </w:r>
            <w:r>
              <w:t>Interval</w:t>
            </w:r>
          </w:p>
        </w:tc>
      </w:tr>
      <w:tr w:rsidR="00FB3138" w14:paraId="549A578E" w14:textId="77777777" w:rsidTr="008A7A83">
        <w:trPr>
          <w:cantSplit/>
        </w:trPr>
        <w:tc>
          <w:tcPr>
            <w:tcW w:w="2097" w:type="dxa"/>
            <w:vMerge/>
          </w:tcPr>
          <w:p w14:paraId="7A171FCA" w14:textId="77777777" w:rsidR="00FB3138" w:rsidRDefault="00FB3138" w:rsidP="00FB3138"/>
        </w:tc>
        <w:tc>
          <w:tcPr>
            <w:tcW w:w="2557" w:type="dxa"/>
          </w:tcPr>
          <w:p w14:paraId="642B7CD2" w14:textId="77777777" w:rsidR="00FB3138" w:rsidRPr="005C1AFC" w:rsidRDefault="00FB3138" w:rsidP="00FB3138">
            <w:pPr>
              <w:rPr>
                <w:highlight w:val="yellow"/>
              </w:rPr>
            </w:pPr>
          </w:p>
        </w:tc>
        <w:tc>
          <w:tcPr>
            <w:tcW w:w="4696" w:type="dxa"/>
          </w:tcPr>
          <w:p w14:paraId="7360689D" w14:textId="77777777" w:rsidR="00FB3138" w:rsidRPr="005C1AFC" w:rsidRDefault="00FB3138" w:rsidP="00FB3138">
            <w:pPr>
              <w:rPr>
                <w:highlight w:val="yellow"/>
              </w:rPr>
            </w:pPr>
          </w:p>
        </w:tc>
      </w:tr>
      <w:tr w:rsidR="00FB3138" w14:paraId="6CA68CDC" w14:textId="77777777" w:rsidTr="008A7A83">
        <w:trPr>
          <w:cantSplit/>
        </w:trPr>
        <w:tc>
          <w:tcPr>
            <w:tcW w:w="2097" w:type="dxa"/>
            <w:vMerge/>
          </w:tcPr>
          <w:p w14:paraId="401DBAA1" w14:textId="77777777" w:rsidR="00FB3138" w:rsidRDefault="00FB3138" w:rsidP="00FB3138"/>
        </w:tc>
        <w:tc>
          <w:tcPr>
            <w:tcW w:w="2557" w:type="dxa"/>
          </w:tcPr>
          <w:p w14:paraId="4F8D765F" w14:textId="77777777" w:rsidR="00FB3138" w:rsidRDefault="00FA4A04" w:rsidP="00FB3138">
            <w:r>
              <w:t>schema:address</w:t>
            </w:r>
          </w:p>
        </w:tc>
        <w:tc>
          <w:tcPr>
            <w:tcW w:w="4696" w:type="dxa"/>
          </w:tcPr>
          <w:p w14:paraId="01030A16" w14:textId="77777777" w:rsidR="00FB3138" w:rsidRDefault="00FB3138" w:rsidP="00FA4A04">
            <w:r>
              <w:t xml:space="preserve">only </w:t>
            </w:r>
            <w:r w:rsidR="00FA4A04">
              <w:t>schema:PostalAddress</w:t>
            </w:r>
          </w:p>
        </w:tc>
      </w:tr>
      <w:tr w:rsidR="00FB3138" w14:paraId="30302C3F" w14:textId="77777777" w:rsidTr="008A7A83">
        <w:trPr>
          <w:cantSplit/>
        </w:trPr>
        <w:tc>
          <w:tcPr>
            <w:tcW w:w="2097" w:type="dxa"/>
            <w:vMerge/>
          </w:tcPr>
          <w:p w14:paraId="4C76CDD5" w14:textId="77777777" w:rsidR="00FB3138" w:rsidRDefault="00FB3138" w:rsidP="00FB3138"/>
        </w:tc>
        <w:tc>
          <w:tcPr>
            <w:tcW w:w="2557" w:type="dxa"/>
          </w:tcPr>
          <w:p w14:paraId="04C337C7" w14:textId="77777777" w:rsidR="00FB3138" w:rsidRDefault="00A65215" w:rsidP="00FB3138">
            <w:r>
              <w:t>spatial_loc:</w:t>
            </w:r>
            <w:r w:rsidR="00FB3138">
              <w:t>hasLocation</w:t>
            </w:r>
          </w:p>
        </w:tc>
        <w:tc>
          <w:tcPr>
            <w:tcW w:w="4696" w:type="dxa"/>
          </w:tcPr>
          <w:p w14:paraId="503F8723" w14:textId="77777777" w:rsidR="00FB3138" w:rsidRDefault="00FB3138" w:rsidP="00FB3138">
            <w:r>
              <w:t xml:space="preserve">only </w:t>
            </w:r>
            <w:r w:rsidR="005A7ABB">
              <w:t xml:space="preserve"> </w:t>
            </w:r>
            <w:r w:rsidR="00A65215">
              <w:t>spatial_loc:</w:t>
            </w:r>
            <w:r w:rsidR="005A7ABB">
              <w:t>SpatialFeature</w:t>
            </w:r>
          </w:p>
        </w:tc>
      </w:tr>
      <w:tr w:rsidR="00FB3138" w14:paraId="5F910E6E" w14:textId="77777777" w:rsidTr="008A7A83">
        <w:trPr>
          <w:cantSplit/>
        </w:trPr>
        <w:tc>
          <w:tcPr>
            <w:tcW w:w="2097" w:type="dxa"/>
            <w:vMerge w:val="restart"/>
          </w:tcPr>
          <w:p w14:paraId="431E4142" w14:textId="77777777" w:rsidR="00FB3138" w:rsidRDefault="00FB3138" w:rsidP="00FB3138">
            <w:r>
              <w:t>DwellingUnit</w:t>
            </w:r>
          </w:p>
        </w:tc>
        <w:tc>
          <w:tcPr>
            <w:tcW w:w="2557" w:type="dxa"/>
          </w:tcPr>
          <w:p w14:paraId="7ABA48AE" w14:textId="77777777" w:rsidR="00FB3138" w:rsidRDefault="00FB3138" w:rsidP="00FB3138">
            <w:r>
              <w:t>subclassOf</w:t>
            </w:r>
          </w:p>
        </w:tc>
        <w:tc>
          <w:tcPr>
            <w:tcW w:w="4696" w:type="dxa"/>
          </w:tcPr>
          <w:p w14:paraId="578334E5" w14:textId="77777777" w:rsidR="00FB3138" w:rsidRDefault="00A65215" w:rsidP="00FB3138">
            <w:r>
              <w:t>change:</w:t>
            </w:r>
            <w:r w:rsidR="00FB3138">
              <w:t>Manifestation</w:t>
            </w:r>
          </w:p>
        </w:tc>
      </w:tr>
      <w:tr w:rsidR="006163F6" w14:paraId="3C9D75F2" w14:textId="77777777" w:rsidTr="008A7A83">
        <w:trPr>
          <w:cantSplit/>
        </w:trPr>
        <w:tc>
          <w:tcPr>
            <w:tcW w:w="2097" w:type="dxa"/>
            <w:vMerge/>
          </w:tcPr>
          <w:p w14:paraId="0F09413A" w14:textId="77777777" w:rsidR="006163F6" w:rsidRDefault="006163F6" w:rsidP="00FB3138"/>
        </w:tc>
        <w:tc>
          <w:tcPr>
            <w:tcW w:w="2557" w:type="dxa"/>
          </w:tcPr>
          <w:p w14:paraId="7117F51B" w14:textId="61137DE8" w:rsidR="006163F6" w:rsidRDefault="006163F6" w:rsidP="00FB3138">
            <w:r>
              <w:t>subclassOf</w:t>
            </w:r>
          </w:p>
        </w:tc>
        <w:tc>
          <w:tcPr>
            <w:tcW w:w="4696" w:type="dxa"/>
          </w:tcPr>
          <w:p w14:paraId="3F22FF00" w14:textId="31D53644" w:rsidR="006163F6" w:rsidRDefault="006163F6" w:rsidP="00FB3138">
            <w:r>
              <w:t>building:Building and building:BuildingUnit</w:t>
            </w:r>
          </w:p>
        </w:tc>
      </w:tr>
      <w:tr w:rsidR="00FB3138" w14:paraId="72C71146" w14:textId="77777777" w:rsidTr="008A7A83">
        <w:trPr>
          <w:cantSplit/>
        </w:trPr>
        <w:tc>
          <w:tcPr>
            <w:tcW w:w="2097" w:type="dxa"/>
            <w:vMerge/>
          </w:tcPr>
          <w:p w14:paraId="5AE3789D" w14:textId="77777777" w:rsidR="00FB3138" w:rsidRDefault="00FB3138" w:rsidP="00FB3138"/>
        </w:tc>
        <w:tc>
          <w:tcPr>
            <w:tcW w:w="2557" w:type="dxa"/>
          </w:tcPr>
          <w:p w14:paraId="6396F307" w14:textId="77777777" w:rsidR="00FB3138" w:rsidRDefault="00FB3138" w:rsidP="00FB3138">
            <w:r>
              <w:t>equivalentClass</w:t>
            </w:r>
          </w:p>
        </w:tc>
        <w:tc>
          <w:tcPr>
            <w:tcW w:w="4696" w:type="dxa"/>
          </w:tcPr>
          <w:p w14:paraId="30F64523" w14:textId="77777777" w:rsidR="00FB3138" w:rsidRDefault="00A65215" w:rsidP="00FB3138">
            <w:r>
              <w:t>change:</w:t>
            </w:r>
            <w:r w:rsidR="00FB3138">
              <w:t>manifestationOf some  Dwelling</w:t>
            </w:r>
            <w:r w:rsidR="00CB33AD">
              <w:t>Unit</w:t>
            </w:r>
            <w:r w:rsidR="00FB3138">
              <w:t xml:space="preserve">PD and  </w:t>
            </w:r>
            <w:r>
              <w:t xml:space="preserve"> change:</w:t>
            </w:r>
            <w:r w:rsidR="00FB3138">
              <w:t>manifestationOf only  Dwelling</w:t>
            </w:r>
            <w:r w:rsidR="00CB33AD">
              <w:t>Unit</w:t>
            </w:r>
            <w:r w:rsidR="00FB3138">
              <w:t>PD</w:t>
            </w:r>
          </w:p>
        </w:tc>
      </w:tr>
      <w:tr w:rsidR="00FB3138" w14:paraId="38619DDB" w14:textId="77777777" w:rsidTr="008A7A83">
        <w:trPr>
          <w:cantSplit/>
        </w:trPr>
        <w:tc>
          <w:tcPr>
            <w:tcW w:w="2097" w:type="dxa"/>
            <w:vMerge/>
          </w:tcPr>
          <w:p w14:paraId="59EEA828" w14:textId="77777777" w:rsidR="00FB3138" w:rsidRDefault="00FB3138" w:rsidP="00FB3138"/>
        </w:tc>
        <w:tc>
          <w:tcPr>
            <w:tcW w:w="2557" w:type="dxa"/>
          </w:tcPr>
          <w:p w14:paraId="33B5FEF1" w14:textId="77777777" w:rsidR="00FB3138" w:rsidRDefault="00A65215" w:rsidP="00FB3138">
            <w:r>
              <w:t>change:</w:t>
            </w:r>
            <w:r w:rsidR="006D5597">
              <w:t>existsAt</w:t>
            </w:r>
          </w:p>
        </w:tc>
        <w:tc>
          <w:tcPr>
            <w:tcW w:w="4696" w:type="dxa"/>
          </w:tcPr>
          <w:p w14:paraId="6802396B" w14:textId="77777777" w:rsidR="00FB3138" w:rsidRDefault="00FB3138" w:rsidP="00FB3138">
            <w:r>
              <w:t xml:space="preserve">exactly 1 </w:t>
            </w:r>
            <w:r w:rsidR="005C1AFC">
              <w:t xml:space="preserve"> time:</w:t>
            </w:r>
            <w:r>
              <w:t>TemporalEntity</w:t>
            </w:r>
          </w:p>
        </w:tc>
      </w:tr>
      <w:tr w:rsidR="00FB3138" w14:paraId="6D50608A" w14:textId="77777777" w:rsidTr="008A7A83">
        <w:trPr>
          <w:cantSplit/>
        </w:trPr>
        <w:tc>
          <w:tcPr>
            <w:tcW w:w="2097" w:type="dxa"/>
            <w:vMerge/>
          </w:tcPr>
          <w:p w14:paraId="13F1A830" w14:textId="77777777" w:rsidR="00FB3138" w:rsidRDefault="00FB3138" w:rsidP="00FB3138"/>
        </w:tc>
        <w:tc>
          <w:tcPr>
            <w:tcW w:w="2557" w:type="dxa"/>
          </w:tcPr>
          <w:p w14:paraId="38CDF3CF" w14:textId="77777777" w:rsidR="00FB3138" w:rsidRDefault="00FB3138" w:rsidP="00FB3138">
            <w:r>
              <w:t>occupiedBy</w:t>
            </w:r>
          </w:p>
        </w:tc>
        <w:tc>
          <w:tcPr>
            <w:tcW w:w="4696" w:type="dxa"/>
          </w:tcPr>
          <w:p w14:paraId="500F12C8" w14:textId="77777777" w:rsidR="00FB3138" w:rsidRDefault="00FB3138" w:rsidP="00FB3138">
            <w:r>
              <w:t>exactly 1 Household</w:t>
            </w:r>
          </w:p>
        </w:tc>
      </w:tr>
      <w:tr w:rsidR="00FB3138" w14:paraId="5174594E" w14:textId="77777777" w:rsidTr="008A7A83">
        <w:trPr>
          <w:cantSplit/>
        </w:trPr>
        <w:tc>
          <w:tcPr>
            <w:tcW w:w="2097" w:type="dxa"/>
            <w:vMerge/>
          </w:tcPr>
          <w:p w14:paraId="3F947ED3" w14:textId="77777777" w:rsidR="00FB3138" w:rsidRDefault="00FB3138" w:rsidP="00FB3138"/>
        </w:tc>
        <w:tc>
          <w:tcPr>
            <w:tcW w:w="2557" w:type="dxa"/>
          </w:tcPr>
          <w:p w14:paraId="3ED245AF" w14:textId="77777777" w:rsidR="00FB3138" w:rsidRDefault="00FB3138" w:rsidP="00FB3138">
            <w:r>
              <w:t>hasValue</w:t>
            </w:r>
          </w:p>
        </w:tc>
        <w:tc>
          <w:tcPr>
            <w:tcW w:w="4696" w:type="dxa"/>
          </w:tcPr>
          <w:p w14:paraId="23C82D08" w14:textId="77777777" w:rsidR="00FB3138" w:rsidRDefault="00337D5C" w:rsidP="00FB3138">
            <w:r>
              <w:t xml:space="preserve">only </w:t>
            </w:r>
            <w:r w:rsidR="00B82CCD">
              <w:t>monetary:</w:t>
            </w:r>
            <w:r w:rsidR="00FB3138">
              <w:t>MonetaryValue</w:t>
            </w:r>
          </w:p>
        </w:tc>
      </w:tr>
      <w:tr w:rsidR="00FB3138" w14:paraId="28627140" w14:textId="77777777" w:rsidTr="008A7A83">
        <w:trPr>
          <w:cantSplit/>
        </w:trPr>
        <w:tc>
          <w:tcPr>
            <w:tcW w:w="2097" w:type="dxa"/>
            <w:vMerge/>
          </w:tcPr>
          <w:p w14:paraId="7792F786" w14:textId="77777777" w:rsidR="00FB3138" w:rsidRDefault="00FB3138" w:rsidP="00FB3138"/>
        </w:tc>
        <w:tc>
          <w:tcPr>
            <w:tcW w:w="2557" w:type="dxa"/>
          </w:tcPr>
          <w:p w14:paraId="5C2EC8FD" w14:textId="77777777" w:rsidR="00FB3138" w:rsidRDefault="00FB3138" w:rsidP="00FB3138">
            <w:r>
              <w:t>tenureType</w:t>
            </w:r>
          </w:p>
        </w:tc>
        <w:tc>
          <w:tcPr>
            <w:tcW w:w="4696" w:type="dxa"/>
          </w:tcPr>
          <w:p w14:paraId="09E16EC0" w14:textId="77777777" w:rsidR="00FB3138" w:rsidRPr="00D00910" w:rsidRDefault="00FB3138" w:rsidP="00FB3138">
            <w:r>
              <w:t>only Tenure</w:t>
            </w:r>
          </w:p>
        </w:tc>
      </w:tr>
    </w:tbl>
    <w:p w14:paraId="639F7240" w14:textId="77777777" w:rsidR="00D41E3E" w:rsidRDefault="00D41E3E" w:rsidP="00896B55">
      <w:pPr>
        <w:rPr>
          <w:b/>
        </w:rPr>
      </w:pPr>
    </w:p>
    <w:tbl>
      <w:tblPr>
        <w:tblStyle w:val="TableGrid"/>
        <w:tblpPr w:leftFromText="180" w:rightFromText="180" w:vertAnchor="text" w:horzAnchor="margin" w:tblpY="128"/>
        <w:tblW w:w="0" w:type="auto"/>
        <w:tblLook w:val="04A0" w:firstRow="1" w:lastRow="0" w:firstColumn="1" w:lastColumn="0" w:noHBand="0" w:noVBand="1"/>
      </w:tblPr>
      <w:tblGrid>
        <w:gridCol w:w="2389"/>
        <w:gridCol w:w="2442"/>
        <w:gridCol w:w="4519"/>
      </w:tblGrid>
      <w:tr w:rsidR="00712851" w14:paraId="0063740C" w14:textId="77777777" w:rsidTr="00F20D7E">
        <w:tc>
          <w:tcPr>
            <w:tcW w:w="2248" w:type="dxa"/>
            <w:shd w:val="clear" w:color="auto" w:fill="00FFFF"/>
          </w:tcPr>
          <w:p w14:paraId="76EEDE75" w14:textId="77777777" w:rsidR="00712851" w:rsidRDefault="00712851" w:rsidP="00F20D7E">
            <w:pPr>
              <w:tabs>
                <w:tab w:val="left" w:pos="1027"/>
              </w:tabs>
            </w:pPr>
            <w:r>
              <w:t>Property</w:t>
            </w:r>
            <w:r>
              <w:tab/>
            </w:r>
          </w:p>
        </w:tc>
        <w:tc>
          <w:tcPr>
            <w:tcW w:w="2534" w:type="dxa"/>
            <w:shd w:val="clear" w:color="auto" w:fill="00FFFF"/>
          </w:tcPr>
          <w:p w14:paraId="44D92D35" w14:textId="77777777" w:rsidR="00712851" w:rsidRDefault="00712851" w:rsidP="00F20D7E">
            <w:r>
              <w:t>Characteristic</w:t>
            </w:r>
          </w:p>
        </w:tc>
        <w:tc>
          <w:tcPr>
            <w:tcW w:w="4794" w:type="dxa"/>
            <w:shd w:val="clear" w:color="auto" w:fill="00FFFF"/>
          </w:tcPr>
          <w:p w14:paraId="5AA82A16" w14:textId="77777777" w:rsidR="00712851" w:rsidRDefault="00712851" w:rsidP="00F20D7E">
            <w:r>
              <w:t>Value (if applicable)</w:t>
            </w:r>
          </w:p>
        </w:tc>
      </w:tr>
      <w:tr w:rsidR="00712851" w14:paraId="07F35BE6" w14:textId="77777777" w:rsidTr="00F20D7E">
        <w:tc>
          <w:tcPr>
            <w:tcW w:w="2248" w:type="dxa"/>
          </w:tcPr>
          <w:p w14:paraId="0267B2FA" w14:textId="77777777" w:rsidR="00712851" w:rsidRDefault="00712851" w:rsidP="00F20D7E">
            <w:r>
              <w:t>occupiedBy</w:t>
            </w:r>
          </w:p>
        </w:tc>
        <w:tc>
          <w:tcPr>
            <w:tcW w:w="2534" w:type="dxa"/>
          </w:tcPr>
          <w:p w14:paraId="5F49C04A" w14:textId="77777777" w:rsidR="00712851" w:rsidRDefault="00712851" w:rsidP="00F20D7E">
            <w:r>
              <w:t>inverseOf</w:t>
            </w:r>
          </w:p>
        </w:tc>
        <w:tc>
          <w:tcPr>
            <w:tcW w:w="4794" w:type="dxa"/>
          </w:tcPr>
          <w:p w14:paraId="2B62CA30" w14:textId="0C1D7787" w:rsidR="00712851" w:rsidRDefault="0083161B" w:rsidP="00F20D7E">
            <w:r>
              <w:t>O</w:t>
            </w:r>
            <w:r w:rsidR="00712851">
              <w:t>ccupies</w:t>
            </w:r>
          </w:p>
        </w:tc>
      </w:tr>
      <w:tr w:rsidR="0083161B" w14:paraId="2F57416B" w14:textId="77777777" w:rsidTr="00F20D7E">
        <w:tc>
          <w:tcPr>
            <w:tcW w:w="2248" w:type="dxa"/>
          </w:tcPr>
          <w:p w14:paraId="4F2F16E2" w14:textId="417582C8" w:rsidR="0083161B" w:rsidRPr="00AE2788" w:rsidRDefault="0083161B" w:rsidP="00F20D7E">
            <w:r w:rsidRPr="00AE2788">
              <w:t>hasFamilyMember</w:t>
            </w:r>
          </w:p>
        </w:tc>
        <w:tc>
          <w:tcPr>
            <w:tcW w:w="2534" w:type="dxa"/>
          </w:tcPr>
          <w:p w14:paraId="5C8DC839" w14:textId="4D4E1400" w:rsidR="0083161B" w:rsidRPr="00AE2788" w:rsidRDefault="00AE2788" w:rsidP="00F20D7E">
            <w:r w:rsidRPr="00AE2788">
              <w:t>subPropertyOf</w:t>
            </w:r>
          </w:p>
        </w:tc>
        <w:tc>
          <w:tcPr>
            <w:tcW w:w="4794" w:type="dxa"/>
          </w:tcPr>
          <w:p w14:paraId="464710AB" w14:textId="04CBD364" w:rsidR="0083161B" w:rsidRPr="00AE2788" w:rsidRDefault="0083161B" w:rsidP="00F20D7E">
            <w:r w:rsidRPr="00AE2788">
              <w:t>mer:hasComponent</w:t>
            </w:r>
          </w:p>
        </w:tc>
      </w:tr>
      <w:tr w:rsidR="0083161B" w14:paraId="7EF81DBD" w14:textId="77777777" w:rsidTr="00F20D7E">
        <w:tc>
          <w:tcPr>
            <w:tcW w:w="2248" w:type="dxa"/>
          </w:tcPr>
          <w:p w14:paraId="510D5D96" w14:textId="0F99C4DD" w:rsidR="0083161B" w:rsidRPr="00AE2788" w:rsidRDefault="0083161B" w:rsidP="00F20D7E">
            <w:r w:rsidRPr="00AE2788">
              <w:t>hasHouseholdMember</w:t>
            </w:r>
          </w:p>
        </w:tc>
        <w:tc>
          <w:tcPr>
            <w:tcW w:w="2534" w:type="dxa"/>
          </w:tcPr>
          <w:p w14:paraId="08CC22BB" w14:textId="19EBD51C" w:rsidR="0083161B" w:rsidRPr="00AE2788" w:rsidRDefault="00AE2788" w:rsidP="00F20D7E">
            <w:r w:rsidRPr="00AE2788">
              <w:t>subPropertyOf</w:t>
            </w:r>
          </w:p>
        </w:tc>
        <w:tc>
          <w:tcPr>
            <w:tcW w:w="4794" w:type="dxa"/>
          </w:tcPr>
          <w:p w14:paraId="1A5D0E3E" w14:textId="6C1EEA03" w:rsidR="0083161B" w:rsidRPr="00AE2788" w:rsidRDefault="0083161B" w:rsidP="00F20D7E">
            <w:r w:rsidRPr="00AE2788">
              <w:t>mer:hasComponent</w:t>
            </w:r>
          </w:p>
        </w:tc>
      </w:tr>
    </w:tbl>
    <w:p w14:paraId="1E192C79" w14:textId="77777777" w:rsidR="00712851" w:rsidRDefault="00712851" w:rsidP="00896B55">
      <w:pPr>
        <w:rPr>
          <w:b/>
        </w:rPr>
      </w:pPr>
    </w:p>
    <w:p w14:paraId="3F4458DC" w14:textId="77777777" w:rsidR="00F439E1" w:rsidRDefault="00F439E1" w:rsidP="00896B55">
      <w:pPr>
        <w:rPr>
          <w:b/>
        </w:rPr>
      </w:pPr>
      <w:r>
        <w:rPr>
          <w:b/>
        </w:rPr>
        <w:t>Future Work:</w:t>
      </w:r>
    </w:p>
    <w:p w14:paraId="3ADF4EA6" w14:textId="38810796" w:rsidR="00F439E1" w:rsidRPr="00CA16AC" w:rsidRDefault="00F439E1" w:rsidP="00331CB6">
      <w:pPr>
        <w:pStyle w:val="ListParagraph"/>
        <w:numPr>
          <w:ilvl w:val="0"/>
          <w:numId w:val="13"/>
        </w:numPr>
      </w:pPr>
      <w:r w:rsidRPr="00CA16AC">
        <w:t>Extend the definitions of the classes beyond OWL to capture the different notions of family membership</w:t>
      </w:r>
      <w:r w:rsidR="00AE2788" w:rsidRPr="00CA16AC">
        <w:t xml:space="preserve"> and the types (subclasses) of Family that result.</w:t>
      </w:r>
    </w:p>
    <w:p w14:paraId="5730C56D" w14:textId="77777777" w:rsidR="00F439E1" w:rsidRPr="00CA16AC" w:rsidRDefault="00F439E1" w:rsidP="00331CB6">
      <w:pPr>
        <w:pStyle w:val="ListParagraph"/>
        <w:numPr>
          <w:ilvl w:val="1"/>
          <w:numId w:val="13"/>
        </w:numPr>
      </w:pPr>
      <w:r w:rsidRPr="00CA16AC">
        <w:t>hasParent subpropertyOf isRelated</w:t>
      </w:r>
    </w:p>
    <w:p w14:paraId="3C7B8E34" w14:textId="77777777" w:rsidR="00F439E1" w:rsidRPr="00CA16AC" w:rsidRDefault="00F439E1" w:rsidP="00331CB6">
      <w:pPr>
        <w:pStyle w:val="ListParagraph"/>
        <w:numPr>
          <w:ilvl w:val="1"/>
          <w:numId w:val="13"/>
        </w:numPr>
      </w:pPr>
      <w:r w:rsidRPr="00CA16AC">
        <w:t>hasChild subpropertyOf isRelated</w:t>
      </w:r>
    </w:p>
    <w:p w14:paraId="2837F0D9" w14:textId="77777777" w:rsidR="00F439E1" w:rsidRPr="00CA16AC" w:rsidRDefault="00F439E1" w:rsidP="00331CB6">
      <w:pPr>
        <w:pStyle w:val="ListParagraph"/>
        <w:numPr>
          <w:ilvl w:val="1"/>
          <w:numId w:val="13"/>
        </w:numPr>
      </w:pPr>
      <w:r w:rsidRPr="00CA16AC">
        <w:t>hasParent o hasChild subpropertyOf isRelated</w:t>
      </w:r>
    </w:p>
    <w:p w14:paraId="26BCADA4" w14:textId="77777777" w:rsidR="00F439E1" w:rsidRPr="00CA16AC" w:rsidRDefault="00F439E1" w:rsidP="00331CB6">
      <w:pPr>
        <w:pStyle w:val="ListParagraph"/>
        <w:numPr>
          <w:ilvl w:val="1"/>
          <w:numId w:val="13"/>
        </w:numPr>
      </w:pPr>
      <w:r w:rsidRPr="00CA16AC">
        <w:t>hasChild o hasParent subPropertyOf isRelated</w:t>
      </w:r>
    </w:p>
    <w:p w14:paraId="7A2B2C05" w14:textId="74F6CA26" w:rsidR="00CA16AC" w:rsidRPr="00CA16AC" w:rsidRDefault="00F439E1" w:rsidP="00331CB6">
      <w:pPr>
        <w:pStyle w:val="ListParagraph"/>
        <w:numPr>
          <w:ilvl w:val="1"/>
          <w:numId w:val="13"/>
        </w:numPr>
      </w:pPr>
      <w:r w:rsidRPr="00CA16AC">
        <w:t>hasParent o (hasParent)- subPropertyOf isRelated</w:t>
      </w:r>
    </w:p>
    <w:p w14:paraId="11ACAD0F" w14:textId="10CCA936" w:rsidR="00F439E1" w:rsidRPr="00CA16AC" w:rsidRDefault="00F439E1" w:rsidP="00331CB6">
      <w:pPr>
        <w:pStyle w:val="ListParagraph"/>
        <w:numPr>
          <w:ilvl w:val="1"/>
          <w:numId w:val="13"/>
        </w:numPr>
      </w:pPr>
      <w:r w:rsidRPr="00CA16AC">
        <w:t xml:space="preserve">… </w:t>
      </w:r>
    </w:p>
    <w:p w14:paraId="46CBCDFC" w14:textId="3C11CB2F" w:rsidR="00896B55" w:rsidRPr="001222AE" w:rsidRDefault="00FB3138" w:rsidP="00896B55">
      <w:pPr>
        <w:rPr>
          <w:b/>
        </w:rPr>
      </w:pPr>
      <w:r>
        <w:rPr>
          <w:b/>
        </w:rPr>
        <w:t>Reused</w:t>
      </w:r>
      <w:r w:rsidR="00896B55" w:rsidRPr="001222AE">
        <w:rPr>
          <w:b/>
        </w:rPr>
        <w:t xml:space="preserve"> Ontologies:</w:t>
      </w:r>
    </w:p>
    <w:p w14:paraId="13AA26F3" w14:textId="77777777" w:rsidR="00D41E3E" w:rsidRPr="00CA16AC" w:rsidRDefault="00827DD8" w:rsidP="009E4A69">
      <w:pPr>
        <w:pStyle w:val="ListParagraph"/>
      </w:pPr>
      <w:r w:rsidRPr="00CA16AC">
        <w:t>schema.org</w:t>
      </w:r>
    </w:p>
    <w:p w14:paraId="01A4E90F" w14:textId="77777777" w:rsidR="007B5361" w:rsidRPr="00CA16AC" w:rsidRDefault="00FA4A04" w:rsidP="009E4A69">
      <w:pPr>
        <w:pStyle w:val="ListParagraph"/>
      </w:pPr>
      <w:r w:rsidRPr="00CA16AC">
        <w:t>gci:</w:t>
      </w:r>
      <w:r w:rsidR="00827DD8" w:rsidRPr="00CA16AC">
        <w:t xml:space="preserve"> </w:t>
      </w:r>
      <w:r w:rsidR="00896B55" w:rsidRPr="00CA16AC">
        <w:t>GCI-Shelter Ontology</w:t>
      </w:r>
      <w:r w:rsidR="00827DD8" w:rsidRPr="00CA16AC">
        <w:rPr>
          <w:rStyle w:val="FootnoteReference"/>
        </w:rPr>
        <w:footnoteReference w:id="13"/>
      </w:r>
    </w:p>
    <w:p w14:paraId="3E90789C" w14:textId="69215846" w:rsidR="00F439E1" w:rsidRPr="00CA16AC" w:rsidRDefault="00C11786" w:rsidP="00F439E1">
      <w:pPr>
        <w:pStyle w:val="ListParagraph"/>
      </w:pPr>
      <w:r w:rsidRPr="00CA16AC">
        <w:t>mer:Mereology Ontology</w:t>
      </w:r>
    </w:p>
    <w:p w14:paraId="0A77405A" w14:textId="77777777" w:rsidR="008F1630" w:rsidRDefault="008F1630" w:rsidP="00EA354A">
      <w:pPr>
        <w:pStyle w:val="Heading2"/>
      </w:pPr>
      <w:bookmarkStart w:id="118" w:name="_Toc35260258"/>
      <w:r>
        <w:lastRenderedPageBreak/>
        <w:t>Organization Ontology</w:t>
      </w:r>
      <w:bookmarkEnd w:id="118"/>
    </w:p>
    <w:p w14:paraId="1BEC6293" w14:textId="72806E92" w:rsidR="00D479C9" w:rsidRPr="00D479C9" w:rsidRDefault="0089518D" w:rsidP="00D479C9">
      <w:pPr>
        <w:rPr>
          <w:i/>
        </w:rPr>
      </w:pPr>
      <w:r>
        <w:rPr>
          <w:i/>
        </w:rPr>
        <w:t>http://ontology.eil.utoronto.ca/icity/</w:t>
      </w:r>
      <w:r w:rsidR="00D479C9">
        <w:rPr>
          <w:i/>
        </w:rPr>
        <w:t>Organization</w:t>
      </w:r>
      <w:r w:rsidR="00AC0B4C">
        <w:rPr>
          <w:i/>
        </w:rPr>
        <w:t>.owl</w:t>
      </w:r>
    </w:p>
    <w:p w14:paraId="568E6121" w14:textId="77777777" w:rsidR="0059107A" w:rsidRPr="0059107A" w:rsidRDefault="0059107A" w:rsidP="0059107A">
      <w:pPr>
        <w:rPr>
          <w:b/>
        </w:rPr>
      </w:pPr>
      <w:r w:rsidRPr="0059107A">
        <w:rPr>
          <w:b/>
        </w:rPr>
        <w:t>Namespace: org</w:t>
      </w:r>
    </w:p>
    <w:p w14:paraId="2F310844" w14:textId="77777777" w:rsidR="008F1630" w:rsidRDefault="00E5089A" w:rsidP="009E4A69">
      <w:pPr>
        <w:pStyle w:val="ListParagraph"/>
      </w:pPr>
      <w:r>
        <w:t>Organization</w:t>
      </w:r>
      <w:r w:rsidR="008F1630">
        <w:t xml:space="preserve">: A company or other sort of </w:t>
      </w:r>
      <w:r w:rsidR="00692917">
        <w:t xml:space="preserve">group of individuals </w:t>
      </w:r>
      <w:r>
        <w:t>in the urban system</w:t>
      </w:r>
      <w:r w:rsidR="00692917">
        <w:t xml:space="preserve"> with some goal(s)</w:t>
      </w:r>
      <w:r>
        <w:t>.</w:t>
      </w:r>
      <w:r>
        <w:br/>
        <w:t xml:space="preserve">An Organization </w:t>
      </w:r>
      <w:r w:rsidR="008F1630">
        <w:t xml:space="preserve">may </w:t>
      </w:r>
      <w:r w:rsidR="008F1630" w:rsidRPr="008F1630">
        <w:rPr>
          <w:b/>
        </w:rPr>
        <w:t>own</w:t>
      </w:r>
      <w:r w:rsidR="008F1630">
        <w:t xml:space="preserve"> Property, including different types of Buildings</w:t>
      </w:r>
      <w:r w:rsidR="009E2F6D">
        <w:t>.</w:t>
      </w:r>
      <w:r w:rsidR="009E2F6D">
        <w:br/>
        <w:t>An Organization may have an address.</w:t>
      </w:r>
      <w:r w:rsidR="009E2F6D">
        <w:br/>
        <w:t xml:space="preserve">An Organization </w:t>
      </w:r>
      <w:r w:rsidR="00692917">
        <w:t>has at least 2 members</w:t>
      </w:r>
      <w:r w:rsidR="009E2F6D">
        <w:t>.</w:t>
      </w:r>
      <w:r w:rsidR="00284B0F">
        <w:br/>
        <w:t xml:space="preserve">An Organization </w:t>
      </w:r>
      <w:r w:rsidR="00692917">
        <w:t xml:space="preserve">has some </w:t>
      </w:r>
      <w:r w:rsidR="00284B0F">
        <w:t>Goal(s); this represents some state or complex states, and allows for the representation of various groups' responsibilities.</w:t>
      </w:r>
      <w:r w:rsidR="00585BDB">
        <w:br/>
        <w:t>An Organization may be divided into Divisions</w:t>
      </w:r>
      <w:r w:rsidR="00C61E20">
        <w:t>.</w:t>
      </w:r>
    </w:p>
    <w:p w14:paraId="0716EFA0" w14:textId="77777777" w:rsidR="00C61E20" w:rsidRDefault="00C61E20" w:rsidP="009E4A69">
      <w:pPr>
        <w:pStyle w:val="ListParagraph"/>
      </w:pPr>
      <w:r>
        <w:t>Organization Agent: Members of an organization.</w:t>
      </w:r>
      <w:r>
        <w:br/>
        <w:t>Organization Agents have goals, authority, and may be members of some team.</w:t>
      </w:r>
      <w:r>
        <w:br/>
        <w:t>An Organization Agent plays a Role within the Organization.</w:t>
      </w:r>
    </w:p>
    <w:p w14:paraId="15F37537" w14:textId="77777777" w:rsidR="00C61E20" w:rsidRDefault="00C61E20" w:rsidP="009E4A69">
      <w:pPr>
        <w:pStyle w:val="ListParagraph"/>
      </w:pPr>
      <w:r>
        <w:t>Role: A Role has a single (possibly complex) Goal.</w:t>
      </w:r>
      <w:r>
        <w:br/>
        <w:t>A Role has some authority, requires some skill, and may also have some associated processes.</w:t>
      </w:r>
    </w:p>
    <w:p w14:paraId="37E47947" w14:textId="77777777" w:rsidR="009E2F6D" w:rsidRDefault="009E2F6D" w:rsidP="009E4A69">
      <w:pPr>
        <w:pStyle w:val="ListParagraph"/>
      </w:pPr>
      <w:r>
        <w:t>Firm: A Firm is a type of organization.</w:t>
      </w:r>
      <w:r>
        <w:br/>
        <w:t>A Firm has an address and an industry type, and some Employees.</w:t>
      </w:r>
      <w:r>
        <w:br/>
        <w:t>A Firm may ha</w:t>
      </w:r>
      <w:r w:rsidR="00692917">
        <w:t>ve a Business Establishment(s).</w:t>
      </w:r>
    </w:p>
    <w:p w14:paraId="530D5868" w14:textId="77777777" w:rsidR="009E2F6D" w:rsidRDefault="009E2F6D" w:rsidP="009E4A69">
      <w:pPr>
        <w:pStyle w:val="ListParagraph"/>
      </w:pPr>
      <w:r>
        <w:t>Business Establishment: A Business establishment is a physical location where a Firm conducts business.</w:t>
      </w:r>
      <w:r>
        <w:br/>
        <w:t>A Business Establishment has a Location</w:t>
      </w:r>
      <w:r w:rsidR="00C850B1">
        <w:t xml:space="preserve"> and may have an address</w:t>
      </w:r>
      <w:r>
        <w:t>.</w:t>
      </w:r>
    </w:p>
    <w:p w14:paraId="508B76FB" w14:textId="7CFC6D6B" w:rsidR="00850CCC" w:rsidRPr="00CE6297" w:rsidRDefault="000C363A" w:rsidP="00662AF4">
      <w:pPr>
        <w:pStyle w:val="ListParagraph"/>
      </w:pPr>
      <w:r>
        <w:t xml:space="preserve">Employee: </w:t>
      </w:r>
      <w:r w:rsidR="00362957">
        <w:t>A</w:t>
      </w:r>
      <w:r>
        <w:t xml:space="preserve"> </w:t>
      </w:r>
      <w:r w:rsidR="009E2F6D">
        <w:t>Firm</w:t>
      </w:r>
      <w:r>
        <w:t xml:space="preserve"> </w:t>
      </w:r>
      <w:r w:rsidR="008F1630" w:rsidRPr="008F1630">
        <w:rPr>
          <w:b/>
        </w:rPr>
        <w:t xml:space="preserve">has </w:t>
      </w:r>
      <w:r w:rsidR="008F1630" w:rsidRPr="008F1630">
        <w:t>some</w:t>
      </w:r>
      <w:r w:rsidR="008F1630" w:rsidRPr="008F1630">
        <w:rPr>
          <w:b/>
        </w:rPr>
        <w:t xml:space="preserve"> Employees</w:t>
      </w:r>
      <w:r w:rsidR="008F1630">
        <w:t xml:space="preserve">, whom it </w:t>
      </w:r>
      <w:r w:rsidR="008F1630" w:rsidRPr="008F1630">
        <w:rPr>
          <w:b/>
        </w:rPr>
        <w:t>employs for</w:t>
      </w:r>
      <w:r w:rsidR="008F1630">
        <w:t xml:space="preserve"> some </w:t>
      </w:r>
      <w:r w:rsidR="009E2F6D">
        <w:t>Occupation</w:t>
      </w:r>
      <w:r w:rsidR="008F1630">
        <w:t>.</w:t>
      </w:r>
      <w:r w:rsidR="00585BDB">
        <w:br/>
        <w:t>An Employee is a type of Organization Agent.</w:t>
      </w:r>
      <w:r w:rsidR="009E2F6D">
        <w:br/>
        <w:t>An Employee may be employed at a particular Business Establishment.</w:t>
      </w:r>
      <w:r w:rsidR="00692917">
        <w:br/>
        <w:t>An Employee may be responsible for one or more Roles within the Organization.</w:t>
      </w:r>
      <w:r w:rsidR="00AA0C85">
        <w:br/>
        <w:t xml:space="preserve">An Employee is </w:t>
      </w:r>
      <w:r w:rsidR="00AA0C85">
        <w:rPr>
          <w:b/>
        </w:rPr>
        <w:t>employed by</w:t>
      </w:r>
      <w:r w:rsidR="00AA0C85">
        <w:t xml:space="preserve"> some Organization, unless the Person is self-employed. </w:t>
      </w:r>
      <w:r w:rsidR="00AA0C85">
        <w:br/>
        <w:t>An Employee</w:t>
      </w:r>
      <w:r w:rsidR="00AA0C85" w:rsidRPr="00C84486">
        <w:rPr>
          <w:b/>
        </w:rPr>
        <w:t xml:space="preserve"> has a Wage/Salary</w:t>
      </w:r>
      <w:r w:rsidR="00AA0C85">
        <w:t xml:space="preserve"> and</w:t>
      </w:r>
      <w:r w:rsidR="00AA0C85" w:rsidRPr="008F1630">
        <w:rPr>
          <w:b/>
        </w:rPr>
        <w:t xml:space="preserve"> </w:t>
      </w:r>
      <w:r w:rsidR="00235B5F">
        <w:rPr>
          <w:b/>
        </w:rPr>
        <w:t>may work at</w:t>
      </w:r>
      <w:r w:rsidR="00AA0C85" w:rsidRPr="008F1630">
        <w:rPr>
          <w:b/>
        </w:rPr>
        <w:t xml:space="preserve"> </w:t>
      </w:r>
      <w:r w:rsidR="00AA0C85" w:rsidRPr="008F1630">
        <w:t>some</w:t>
      </w:r>
      <w:r w:rsidR="00AA0C85" w:rsidRPr="008F1630">
        <w:rPr>
          <w:b/>
        </w:rPr>
        <w:t xml:space="preserve"> Location</w:t>
      </w:r>
      <w:r w:rsidR="00AA0C85">
        <w:t xml:space="preserve"> (this may be the </w:t>
      </w:r>
      <w:r w:rsidR="00AA0C85">
        <w:lastRenderedPageBreak/>
        <w:t xml:space="preserve">location of the Firm, an alternate Location, or a Location that is subject to change). </w:t>
      </w:r>
      <w:r w:rsidR="00AB3101">
        <w:rPr>
          <w:highlight w:val="yellow"/>
        </w:rPr>
        <w:br/>
      </w:r>
      <w:r w:rsidR="00AB3101" w:rsidRPr="00CE6297">
        <w:t>An employee has some employment status. An employment status may be categorized as one of:</w:t>
      </w:r>
      <w:r w:rsidR="005734B9" w:rsidRPr="00CE6297">
        <w:t xml:space="preserve"> full-time regular, part-time regular, full-time-work-at-home, part-time-work-at-home</w:t>
      </w:r>
      <w:r w:rsidR="00AB3101" w:rsidRPr="00CE6297">
        <w:t xml:space="preserve"> </w:t>
      </w:r>
    </w:p>
    <w:p w14:paraId="6DB21EED" w14:textId="107408FF" w:rsidR="00BF5958" w:rsidRPr="00CE6297" w:rsidRDefault="00850CCC" w:rsidP="00662AF4">
      <w:pPr>
        <w:pStyle w:val="ListParagraph"/>
      </w:pPr>
      <w:r w:rsidRPr="00CE6297">
        <w:t>Student</w:t>
      </w:r>
      <w:r w:rsidR="00435F0D" w:rsidRPr="00CE6297">
        <w:t>: A Student is a</w:t>
      </w:r>
      <w:r w:rsidR="0009486D" w:rsidRPr="00CE6297">
        <w:t xml:space="preserve"> kind of </w:t>
      </w:r>
      <w:r w:rsidR="00435F0D" w:rsidRPr="00CE6297">
        <w:t>Organization Agent</w:t>
      </w:r>
      <w:r w:rsidR="0009486D" w:rsidRPr="00CE6297">
        <w:t xml:space="preserve"> </w:t>
      </w:r>
      <w:r w:rsidR="0009486D" w:rsidRPr="0047062D">
        <w:t>(and Person</w:t>
      </w:r>
      <w:r w:rsidR="0047062D" w:rsidRPr="0047062D">
        <w:t>)</w:t>
      </w:r>
      <w:r w:rsidR="00435F0D" w:rsidRPr="00CE6297">
        <w:t xml:space="preserve"> who is enrolled in some EducationalInstitution</w:t>
      </w:r>
    </w:p>
    <w:p w14:paraId="7BE05282" w14:textId="145DF1EC" w:rsidR="00E5713D" w:rsidRPr="00324747" w:rsidRDefault="00BF5958" w:rsidP="008A2BFE">
      <w:pPr>
        <w:pStyle w:val="ListParagraph"/>
      </w:pPr>
      <w:r w:rsidRPr="00324747">
        <w:t>Occupation: An occupation describes the type of work performed by some employee. Different classes of occupations may be defined, such as: General Office / Clerical, Manufacturing / Construction / Trades,  Professional / Management / Technical, Retail Sales and Service</w:t>
      </w:r>
    </w:p>
    <w:tbl>
      <w:tblPr>
        <w:tblStyle w:val="TableGrid"/>
        <w:tblpPr w:leftFromText="180" w:rightFromText="180" w:vertAnchor="text" w:horzAnchor="margin" w:tblpY="128"/>
        <w:tblW w:w="0" w:type="auto"/>
        <w:tblLook w:val="04A0" w:firstRow="1" w:lastRow="0" w:firstColumn="1" w:lastColumn="0" w:noHBand="0" w:noVBand="1"/>
      </w:tblPr>
      <w:tblGrid>
        <w:gridCol w:w="2976"/>
        <w:gridCol w:w="3109"/>
        <w:gridCol w:w="3265"/>
      </w:tblGrid>
      <w:tr w:rsidR="000C363A" w14:paraId="314A93BA" w14:textId="77777777" w:rsidTr="00F4443B">
        <w:trPr>
          <w:cantSplit/>
        </w:trPr>
        <w:tc>
          <w:tcPr>
            <w:tcW w:w="2976" w:type="dxa"/>
            <w:shd w:val="clear" w:color="auto" w:fill="00FFFF"/>
          </w:tcPr>
          <w:p w14:paraId="659E6256" w14:textId="77777777" w:rsidR="000C363A" w:rsidRDefault="000C363A" w:rsidP="00EA354A">
            <w:r>
              <w:t>Object</w:t>
            </w:r>
          </w:p>
        </w:tc>
        <w:tc>
          <w:tcPr>
            <w:tcW w:w="3109" w:type="dxa"/>
            <w:shd w:val="clear" w:color="auto" w:fill="00FFFF"/>
          </w:tcPr>
          <w:p w14:paraId="082F61CD" w14:textId="77777777" w:rsidR="000C363A" w:rsidRDefault="000C363A" w:rsidP="00EA354A">
            <w:r>
              <w:t>Property</w:t>
            </w:r>
          </w:p>
        </w:tc>
        <w:tc>
          <w:tcPr>
            <w:tcW w:w="3265" w:type="dxa"/>
            <w:shd w:val="clear" w:color="auto" w:fill="00FFFF"/>
          </w:tcPr>
          <w:p w14:paraId="1CC79FCF" w14:textId="77777777" w:rsidR="000C363A" w:rsidRDefault="000C363A" w:rsidP="00EA354A">
            <w:r>
              <w:t>Value</w:t>
            </w:r>
          </w:p>
        </w:tc>
      </w:tr>
      <w:tr w:rsidR="003D78DD" w14:paraId="29B3EF76" w14:textId="77777777" w:rsidTr="00F4443B">
        <w:trPr>
          <w:cantSplit/>
        </w:trPr>
        <w:tc>
          <w:tcPr>
            <w:tcW w:w="2976" w:type="dxa"/>
            <w:vMerge w:val="restart"/>
          </w:tcPr>
          <w:p w14:paraId="15122402" w14:textId="77777777" w:rsidR="003D78DD" w:rsidRDefault="003D78DD" w:rsidP="00FE6277">
            <w:r>
              <w:t>Organization</w:t>
            </w:r>
            <w:r w:rsidR="008161C5">
              <w:t>PD</w:t>
            </w:r>
          </w:p>
        </w:tc>
        <w:tc>
          <w:tcPr>
            <w:tcW w:w="3109" w:type="dxa"/>
          </w:tcPr>
          <w:p w14:paraId="73FC279B" w14:textId="77777777" w:rsidR="003D78DD" w:rsidRDefault="003D78DD" w:rsidP="00EA354A">
            <w:r>
              <w:t>subclassOf</w:t>
            </w:r>
          </w:p>
        </w:tc>
        <w:tc>
          <w:tcPr>
            <w:tcW w:w="3265" w:type="dxa"/>
          </w:tcPr>
          <w:p w14:paraId="2B885F12" w14:textId="77777777" w:rsidR="003D78DD" w:rsidRDefault="004B15F3" w:rsidP="00EA354A">
            <w:r>
              <w:t>change:</w:t>
            </w:r>
            <w:r w:rsidR="003D78DD">
              <w:t>TimeVaryingConcept</w:t>
            </w:r>
          </w:p>
        </w:tc>
      </w:tr>
      <w:tr w:rsidR="003D78DD" w14:paraId="4B816091" w14:textId="77777777" w:rsidTr="00F4443B">
        <w:trPr>
          <w:cantSplit/>
        </w:trPr>
        <w:tc>
          <w:tcPr>
            <w:tcW w:w="2976" w:type="dxa"/>
            <w:vMerge/>
          </w:tcPr>
          <w:p w14:paraId="76F64500" w14:textId="77777777" w:rsidR="003D78DD" w:rsidRDefault="003D78DD" w:rsidP="00EA354A"/>
        </w:tc>
        <w:tc>
          <w:tcPr>
            <w:tcW w:w="3109" w:type="dxa"/>
          </w:tcPr>
          <w:p w14:paraId="60C2079C" w14:textId="77777777" w:rsidR="003D78DD" w:rsidRDefault="003D78DD" w:rsidP="00EA354A">
            <w:r>
              <w:t>equivalentClass</w:t>
            </w:r>
          </w:p>
        </w:tc>
        <w:tc>
          <w:tcPr>
            <w:tcW w:w="3265" w:type="dxa"/>
          </w:tcPr>
          <w:p w14:paraId="0EAADA32" w14:textId="77777777" w:rsidR="003D78DD" w:rsidRDefault="004B15F3" w:rsidP="00EA354A">
            <w:r>
              <w:t>change:</w:t>
            </w:r>
            <w:r w:rsidR="003D78DD">
              <w:t>hasManifes</w:t>
            </w:r>
            <w:r w:rsidR="008161C5">
              <w:t>tation some Organization</w:t>
            </w:r>
            <w:r w:rsidR="003D78DD">
              <w:t xml:space="preserve"> and  </w:t>
            </w:r>
            <w:r>
              <w:t xml:space="preserve"> change:</w:t>
            </w:r>
            <w:r w:rsidR="003D78DD">
              <w:t>hasMa</w:t>
            </w:r>
            <w:r w:rsidR="008161C5">
              <w:t>nifestation only Organization</w:t>
            </w:r>
          </w:p>
        </w:tc>
      </w:tr>
      <w:tr w:rsidR="003D78DD" w14:paraId="6ACB2575" w14:textId="77777777" w:rsidTr="00F4443B">
        <w:trPr>
          <w:cantSplit/>
        </w:trPr>
        <w:tc>
          <w:tcPr>
            <w:tcW w:w="2976" w:type="dxa"/>
            <w:vMerge/>
          </w:tcPr>
          <w:p w14:paraId="3D62818E" w14:textId="77777777" w:rsidR="003D78DD" w:rsidRDefault="003D78DD" w:rsidP="003D78DD"/>
        </w:tc>
        <w:tc>
          <w:tcPr>
            <w:tcW w:w="3109" w:type="dxa"/>
          </w:tcPr>
          <w:p w14:paraId="0710E720" w14:textId="77777777" w:rsidR="003D78DD" w:rsidRDefault="004B15F3" w:rsidP="003D78DD">
            <w:r>
              <w:t>change:</w:t>
            </w:r>
            <w:r w:rsidR="006D5597">
              <w:t>existsAt</w:t>
            </w:r>
          </w:p>
        </w:tc>
        <w:tc>
          <w:tcPr>
            <w:tcW w:w="3265" w:type="dxa"/>
          </w:tcPr>
          <w:p w14:paraId="2E7F757E" w14:textId="77777777" w:rsidR="003D78DD" w:rsidRDefault="003D78DD" w:rsidP="003D78DD">
            <w:r>
              <w:t xml:space="preserve">exactly 1 </w:t>
            </w:r>
            <w:r w:rsidR="002F0C0F">
              <w:t>time:</w:t>
            </w:r>
            <w:r>
              <w:t>Interval</w:t>
            </w:r>
          </w:p>
        </w:tc>
      </w:tr>
      <w:tr w:rsidR="00F4443B" w14:paraId="1DE66ABF" w14:textId="77777777" w:rsidTr="00F4443B">
        <w:trPr>
          <w:cantSplit/>
        </w:trPr>
        <w:tc>
          <w:tcPr>
            <w:tcW w:w="2976" w:type="dxa"/>
            <w:vMerge w:val="restart"/>
          </w:tcPr>
          <w:p w14:paraId="0E68ECAC" w14:textId="419F2DAE" w:rsidR="00F4443B" w:rsidRDefault="00F4443B" w:rsidP="00FE6277">
            <w:r>
              <w:t>Organization</w:t>
            </w:r>
          </w:p>
        </w:tc>
        <w:tc>
          <w:tcPr>
            <w:tcW w:w="3109" w:type="dxa"/>
          </w:tcPr>
          <w:p w14:paraId="6A4C3D00" w14:textId="77777777" w:rsidR="00F4443B" w:rsidRDefault="00F4443B" w:rsidP="003D78DD">
            <w:r>
              <w:t>subclassOf</w:t>
            </w:r>
          </w:p>
        </w:tc>
        <w:tc>
          <w:tcPr>
            <w:tcW w:w="3265" w:type="dxa"/>
          </w:tcPr>
          <w:p w14:paraId="09CD23E3" w14:textId="77777777" w:rsidR="00F4443B" w:rsidRDefault="00F4443B" w:rsidP="003D78DD">
            <w:r>
              <w:t>change:Manifestation</w:t>
            </w:r>
          </w:p>
        </w:tc>
      </w:tr>
      <w:tr w:rsidR="00F4443B" w14:paraId="33EC11CE" w14:textId="77777777" w:rsidTr="00F4443B">
        <w:trPr>
          <w:cantSplit/>
        </w:trPr>
        <w:tc>
          <w:tcPr>
            <w:tcW w:w="2976" w:type="dxa"/>
            <w:vMerge/>
          </w:tcPr>
          <w:p w14:paraId="5F154EDE" w14:textId="77777777" w:rsidR="00F4443B" w:rsidRDefault="00F4443B" w:rsidP="003D78DD"/>
        </w:tc>
        <w:tc>
          <w:tcPr>
            <w:tcW w:w="3109" w:type="dxa"/>
          </w:tcPr>
          <w:p w14:paraId="4F7F7E3A" w14:textId="0E8D0D7D" w:rsidR="00F4443B" w:rsidRDefault="00F4443B" w:rsidP="003D78DD">
            <w:r>
              <w:t>subclassOf</w:t>
            </w:r>
          </w:p>
        </w:tc>
        <w:tc>
          <w:tcPr>
            <w:tcW w:w="3265" w:type="dxa"/>
          </w:tcPr>
          <w:p w14:paraId="691A6044" w14:textId="5B0ADDC1" w:rsidR="00F4443B" w:rsidRDefault="00F4443B" w:rsidP="003D78DD">
            <w:r>
              <w:t>tove:Organization</w:t>
            </w:r>
          </w:p>
        </w:tc>
      </w:tr>
      <w:tr w:rsidR="00F4443B" w14:paraId="3B88BBCA" w14:textId="77777777" w:rsidTr="00F4443B">
        <w:trPr>
          <w:cantSplit/>
        </w:trPr>
        <w:tc>
          <w:tcPr>
            <w:tcW w:w="2976" w:type="dxa"/>
            <w:vMerge/>
          </w:tcPr>
          <w:p w14:paraId="2B99EC77" w14:textId="77777777" w:rsidR="00F4443B" w:rsidRDefault="00F4443B" w:rsidP="003D78DD"/>
        </w:tc>
        <w:tc>
          <w:tcPr>
            <w:tcW w:w="3109" w:type="dxa"/>
          </w:tcPr>
          <w:p w14:paraId="4B116B38" w14:textId="77777777" w:rsidR="00F4443B" w:rsidRDefault="00F4443B" w:rsidP="003D78DD">
            <w:r>
              <w:t>equivalentClass</w:t>
            </w:r>
          </w:p>
        </w:tc>
        <w:tc>
          <w:tcPr>
            <w:tcW w:w="3265" w:type="dxa"/>
          </w:tcPr>
          <w:p w14:paraId="764B22F3" w14:textId="77777777" w:rsidR="00F4443B" w:rsidRDefault="00F4443B" w:rsidP="003D78DD">
            <w:r>
              <w:t>change:manifestationOf some OrganizationPD and   change:manifestationOf only OrganizationPD</w:t>
            </w:r>
          </w:p>
        </w:tc>
      </w:tr>
      <w:tr w:rsidR="00F4443B" w14:paraId="1954ED85" w14:textId="77777777" w:rsidTr="00F4443B">
        <w:trPr>
          <w:cantSplit/>
        </w:trPr>
        <w:tc>
          <w:tcPr>
            <w:tcW w:w="2976" w:type="dxa"/>
            <w:vMerge/>
          </w:tcPr>
          <w:p w14:paraId="07990370" w14:textId="77777777" w:rsidR="00F4443B" w:rsidRDefault="00F4443B" w:rsidP="003D78DD"/>
        </w:tc>
        <w:tc>
          <w:tcPr>
            <w:tcW w:w="3109" w:type="dxa"/>
          </w:tcPr>
          <w:p w14:paraId="14258501" w14:textId="77777777" w:rsidR="00F4443B" w:rsidRDefault="00F4443B" w:rsidP="003D78DD">
            <w:r>
              <w:t>change:existsAt</w:t>
            </w:r>
          </w:p>
        </w:tc>
        <w:tc>
          <w:tcPr>
            <w:tcW w:w="3265" w:type="dxa"/>
          </w:tcPr>
          <w:p w14:paraId="7E6C3C5E" w14:textId="77777777" w:rsidR="00F4443B" w:rsidRDefault="00F4443B" w:rsidP="003D78DD">
            <w:r>
              <w:t>exactly 1  time:TemporalEntity</w:t>
            </w:r>
          </w:p>
        </w:tc>
      </w:tr>
      <w:tr w:rsidR="00F4443B" w14:paraId="3990AA28" w14:textId="77777777" w:rsidTr="00F4443B">
        <w:trPr>
          <w:cantSplit/>
        </w:trPr>
        <w:tc>
          <w:tcPr>
            <w:tcW w:w="2976" w:type="dxa"/>
            <w:vMerge/>
          </w:tcPr>
          <w:p w14:paraId="6A28B518" w14:textId="77777777" w:rsidR="00F4443B" w:rsidRDefault="00F4443B" w:rsidP="003D78DD"/>
        </w:tc>
        <w:tc>
          <w:tcPr>
            <w:tcW w:w="3109" w:type="dxa"/>
          </w:tcPr>
          <w:p w14:paraId="36B8593F" w14:textId="77777777" w:rsidR="00F4443B" w:rsidRDefault="00F4443B" w:rsidP="003D78DD">
            <w:r>
              <w:t>schema:address</w:t>
            </w:r>
          </w:p>
        </w:tc>
        <w:tc>
          <w:tcPr>
            <w:tcW w:w="3265" w:type="dxa"/>
          </w:tcPr>
          <w:p w14:paraId="5944A592" w14:textId="77777777" w:rsidR="00F4443B" w:rsidRDefault="00F4443B" w:rsidP="003D78DD">
            <w:r>
              <w:t>only schema:PostalAddress</w:t>
            </w:r>
          </w:p>
        </w:tc>
      </w:tr>
      <w:tr w:rsidR="00F4443B" w14:paraId="40CA8EA5" w14:textId="77777777" w:rsidTr="00F4443B">
        <w:trPr>
          <w:cantSplit/>
        </w:trPr>
        <w:tc>
          <w:tcPr>
            <w:tcW w:w="2976" w:type="dxa"/>
            <w:vMerge/>
          </w:tcPr>
          <w:p w14:paraId="7DDC8B62" w14:textId="77777777" w:rsidR="00F4443B" w:rsidRDefault="00F4443B" w:rsidP="00780FAD"/>
        </w:tc>
        <w:tc>
          <w:tcPr>
            <w:tcW w:w="3109" w:type="dxa"/>
          </w:tcPr>
          <w:p w14:paraId="10DC1A0D" w14:textId="77777777" w:rsidR="00F4443B" w:rsidRDefault="00F4443B" w:rsidP="00780FAD">
            <w:r>
              <w:t>tove:has_goal</w:t>
            </w:r>
          </w:p>
        </w:tc>
        <w:tc>
          <w:tcPr>
            <w:tcW w:w="3265" w:type="dxa"/>
          </w:tcPr>
          <w:p w14:paraId="66E02A7B" w14:textId="77777777" w:rsidR="00F4443B" w:rsidRDefault="00F4443B" w:rsidP="00780FAD">
            <w:r>
              <w:t>only tove:Goal</w:t>
            </w:r>
          </w:p>
        </w:tc>
      </w:tr>
      <w:tr w:rsidR="00F4443B" w14:paraId="13B99565" w14:textId="77777777" w:rsidTr="00F4443B">
        <w:trPr>
          <w:cantSplit/>
        </w:trPr>
        <w:tc>
          <w:tcPr>
            <w:tcW w:w="2976" w:type="dxa"/>
            <w:vMerge/>
          </w:tcPr>
          <w:p w14:paraId="35CF213D" w14:textId="77777777" w:rsidR="00F4443B" w:rsidRDefault="00F4443B" w:rsidP="00780FAD"/>
        </w:tc>
        <w:tc>
          <w:tcPr>
            <w:tcW w:w="3109" w:type="dxa"/>
          </w:tcPr>
          <w:p w14:paraId="663AFE12" w14:textId="77777777" w:rsidR="00F4443B" w:rsidRDefault="00F4443B" w:rsidP="00780FAD">
            <w:r>
              <w:t>tove:consists_of</w:t>
            </w:r>
          </w:p>
        </w:tc>
        <w:tc>
          <w:tcPr>
            <w:tcW w:w="3265" w:type="dxa"/>
          </w:tcPr>
          <w:p w14:paraId="0031DB60" w14:textId="77777777" w:rsidR="00F4443B" w:rsidRDefault="00F4443B" w:rsidP="00780FAD">
            <w:r>
              <w:t>only tove:Division</w:t>
            </w:r>
          </w:p>
        </w:tc>
      </w:tr>
      <w:tr w:rsidR="00F4443B" w14:paraId="1C2DBC57" w14:textId="77777777" w:rsidTr="00F4443B">
        <w:trPr>
          <w:cantSplit/>
        </w:trPr>
        <w:tc>
          <w:tcPr>
            <w:tcW w:w="2976" w:type="dxa"/>
            <w:vMerge/>
          </w:tcPr>
          <w:p w14:paraId="292D4487" w14:textId="77777777" w:rsidR="00F4443B" w:rsidRDefault="00F4443B" w:rsidP="00780FAD"/>
        </w:tc>
        <w:tc>
          <w:tcPr>
            <w:tcW w:w="3109" w:type="dxa"/>
          </w:tcPr>
          <w:p w14:paraId="48AAAD75" w14:textId="325E1BA3" w:rsidR="00F4443B" w:rsidRDefault="00F4443B" w:rsidP="00780FAD">
            <w:r>
              <w:t>spatialloc:assiociatedLocation</w:t>
            </w:r>
          </w:p>
        </w:tc>
        <w:tc>
          <w:tcPr>
            <w:tcW w:w="3265" w:type="dxa"/>
          </w:tcPr>
          <w:p w14:paraId="56CD471B" w14:textId="22AA8CB5" w:rsidR="00F4443B" w:rsidRDefault="00F4443B" w:rsidP="00780FAD">
            <w:r>
              <w:t>only geosparql:Feature</w:t>
            </w:r>
          </w:p>
        </w:tc>
      </w:tr>
      <w:tr w:rsidR="00780FAD" w14:paraId="4A16DA15" w14:textId="77777777" w:rsidTr="00F4443B">
        <w:trPr>
          <w:cantSplit/>
        </w:trPr>
        <w:tc>
          <w:tcPr>
            <w:tcW w:w="2976" w:type="dxa"/>
            <w:vMerge w:val="restart"/>
          </w:tcPr>
          <w:p w14:paraId="51A4FAEA" w14:textId="77777777" w:rsidR="00780FAD" w:rsidRDefault="00780FAD" w:rsidP="00780FAD">
            <w:r>
              <w:t>tove:Role</w:t>
            </w:r>
          </w:p>
        </w:tc>
        <w:tc>
          <w:tcPr>
            <w:tcW w:w="3109" w:type="dxa"/>
          </w:tcPr>
          <w:p w14:paraId="413AC632" w14:textId="77777777" w:rsidR="00780FAD" w:rsidRDefault="00780FAD" w:rsidP="00780FAD">
            <w:r>
              <w:t>tove:has_goal</w:t>
            </w:r>
          </w:p>
        </w:tc>
        <w:tc>
          <w:tcPr>
            <w:tcW w:w="3265" w:type="dxa"/>
          </w:tcPr>
          <w:p w14:paraId="06D23A65" w14:textId="77777777" w:rsidR="00780FAD" w:rsidRDefault="00780FAD" w:rsidP="00780FAD">
            <w:r>
              <w:t xml:space="preserve">only </w:t>
            </w:r>
            <w:r w:rsidR="00671E67">
              <w:t>tove:</w:t>
            </w:r>
            <w:r>
              <w:t>Goal</w:t>
            </w:r>
          </w:p>
        </w:tc>
      </w:tr>
      <w:tr w:rsidR="00780FAD" w14:paraId="1932FD6F" w14:textId="77777777" w:rsidTr="00F4443B">
        <w:trPr>
          <w:cantSplit/>
        </w:trPr>
        <w:tc>
          <w:tcPr>
            <w:tcW w:w="2976" w:type="dxa"/>
            <w:vMerge/>
          </w:tcPr>
          <w:p w14:paraId="69B9239B" w14:textId="77777777" w:rsidR="00780FAD" w:rsidRDefault="00780FAD" w:rsidP="00780FAD"/>
        </w:tc>
        <w:tc>
          <w:tcPr>
            <w:tcW w:w="3109" w:type="dxa"/>
          </w:tcPr>
          <w:p w14:paraId="7E97D230" w14:textId="77777777" w:rsidR="00780FAD" w:rsidRDefault="00780FAD" w:rsidP="00780FAD">
            <w:r>
              <w:t>tove:has_process</w:t>
            </w:r>
          </w:p>
        </w:tc>
        <w:tc>
          <w:tcPr>
            <w:tcW w:w="3265" w:type="dxa"/>
          </w:tcPr>
          <w:p w14:paraId="21677652" w14:textId="77777777" w:rsidR="00780FAD" w:rsidRDefault="00780FAD" w:rsidP="00780FAD">
            <w:r>
              <w:t xml:space="preserve">only </w:t>
            </w:r>
            <w:r w:rsidR="00470DA9">
              <w:t xml:space="preserve">(tove:Process or </w:t>
            </w:r>
            <w:r w:rsidR="00671E67">
              <w:t>activity:</w:t>
            </w:r>
            <w:r>
              <w:t>Activity</w:t>
            </w:r>
            <w:r w:rsidR="00470DA9">
              <w:t>)</w:t>
            </w:r>
          </w:p>
        </w:tc>
      </w:tr>
      <w:tr w:rsidR="00780FAD" w14:paraId="62114D79" w14:textId="77777777" w:rsidTr="00F4443B">
        <w:trPr>
          <w:cantSplit/>
        </w:trPr>
        <w:tc>
          <w:tcPr>
            <w:tcW w:w="2976" w:type="dxa"/>
            <w:vMerge/>
          </w:tcPr>
          <w:p w14:paraId="54315667" w14:textId="77777777" w:rsidR="00780FAD" w:rsidRDefault="00780FAD" w:rsidP="00780FAD"/>
        </w:tc>
        <w:tc>
          <w:tcPr>
            <w:tcW w:w="3109" w:type="dxa"/>
          </w:tcPr>
          <w:p w14:paraId="03CC8769" w14:textId="77777777" w:rsidR="00780FAD" w:rsidRDefault="00780FAD" w:rsidP="00780FAD">
            <w:r>
              <w:t>tove:has_authority</w:t>
            </w:r>
          </w:p>
        </w:tc>
        <w:tc>
          <w:tcPr>
            <w:tcW w:w="3265" w:type="dxa"/>
          </w:tcPr>
          <w:p w14:paraId="58738063" w14:textId="77777777" w:rsidR="00780FAD" w:rsidRDefault="00780FAD" w:rsidP="00780FAD">
            <w:r>
              <w:t>only tove:</w:t>
            </w:r>
            <w:r w:rsidRPr="001C004F">
              <w:t>Authority</w:t>
            </w:r>
          </w:p>
        </w:tc>
      </w:tr>
      <w:tr w:rsidR="00780FAD" w14:paraId="0C255E01" w14:textId="77777777" w:rsidTr="00F4443B">
        <w:trPr>
          <w:cantSplit/>
        </w:trPr>
        <w:tc>
          <w:tcPr>
            <w:tcW w:w="2976" w:type="dxa"/>
            <w:vMerge/>
          </w:tcPr>
          <w:p w14:paraId="4CD6104B" w14:textId="77777777" w:rsidR="00780FAD" w:rsidRDefault="00780FAD" w:rsidP="00780FAD"/>
        </w:tc>
        <w:tc>
          <w:tcPr>
            <w:tcW w:w="3109" w:type="dxa"/>
          </w:tcPr>
          <w:p w14:paraId="4B3BF851" w14:textId="77777777" w:rsidR="00780FAD" w:rsidRDefault="00780FAD" w:rsidP="00780FAD">
            <w:r>
              <w:t>tove:requires_skill</w:t>
            </w:r>
          </w:p>
        </w:tc>
        <w:tc>
          <w:tcPr>
            <w:tcW w:w="3265" w:type="dxa"/>
          </w:tcPr>
          <w:p w14:paraId="56B22AEB" w14:textId="77777777" w:rsidR="00780FAD" w:rsidRDefault="00780FAD" w:rsidP="00780FAD">
            <w:r>
              <w:t>only  tove:</w:t>
            </w:r>
            <w:r w:rsidRPr="001C004F">
              <w:t>Skill</w:t>
            </w:r>
          </w:p>
        </w:tc>
      </w:tr>
      <w:tr w:rsidR="00780FAD" w14:paraId="5B811CEB" w14:textId="77777777" w:rsidTr="00F4443B">
        <w:trPr>
          <w:cantSplit/>
        </w:trPr>
        <w:tc>
          <w:tcPr>
            <w:tcW w:w="2976" w:type="dxa"/>
            <w:vMerge/>
          </w:tcPr>
          <w:p w14:paraId="1093FDAB" w14:textId="77777777" w:rsidR="00780FAD" w:rsidRDefault="00780FAD" w:rsidP="00780FAD"/>
        </w:tc>
        <w:tc>
          <w:tcPr>
            <w:tcW w:w="3109" w:type="dxa"/>
          </w:tcPr>
          <w:p w14:paraId="18775088" w14:textId="77777777" w:rsidR="00780FAD" w:rsidRDefault="00780FAD" w:rsidP="00780FAD">
            <w:r>
              <w:t>tove:has_resource</w:t>
            </w:r>
          </w:p>
        </w:tc>
        <w:tc>
          <w:tcPr>
            <w:tcW w:w="3265" w:type="dxa"/>
          </w:tcPr>
          <w:p w14:paraId="345928DB" w14:textId="77777777" w:rsidR="00780FAD" w:rsidRDefault="001C004F" w:rsidP="00780FAD">
            <w:r>
              <w:t xml:space="preserve">only </w:t>
            </w:r>
            <w:r w:rsidR="00671E67">
              <w:t>resource:</w:t>
            </w:r>
            <w:r>
              <w:t>ResourceType</w:t>
            </w:r>
          </w:p>
        </w:tc>
      </w:tr>
      <w:tr w:rsidR="00780FAD" w14:paraId="3BC10347" w14:textId="77777777" w:rsidTr="00F4443B">
        <w:trPr>
          <w:cantSplit/>
        </w:trPr>
        <w:tc>
          <w:tcPr>
            <w:tcW w:w="2976" w:type="dxa"/>
          </w:tcPr>
          <w:p w14:paraId="033F4887" w14:textId="77777777" w:rsidR="00780FAD" w:rsidRDefault="00DA6E9C" w:rsidP="00780FAD">
            <w:r>
              <w:t>tove:</w:t>
            </w:r>
            <w:r w:rsidR="00780FAD">
              <w:t>Goal</w:t>
            </w:r>
          </w:p>
        </w:tc>
        <w:tc>
          <w:tcPr>
            <w:tcW w:w="3109" w:type="dxa"/>
          </w:tcPr>
          <w:p w14:paraId="2DCE1EC3" w14:textId="77777777" w:rsidR="00780FAD" w:rsidRDefault="00780FAD" w:rsidP="00780FAD">
            <w:r>
              <w:t>subClassOf</w:t>
            </w:r>
          </w:p>
        </w:tc>
        <w:tc>
          <w:tcPr>
            <w:tcW w:w="3265" w:type="dxa"/>
          </w:tcPr>
          <w:p w14:paraId="577EEFC3" w14:textId="77777777" w:rsidR="00780FAD" w:rsidRDefault="00780FAD" w:rsidP="00780FAD">
            <w:r>
              <w:t>StateType</w:t>
            </w:r>
          </w:p>
        </w:tc>
      </w:tr>
      <w:tr w:rsidR="00780FAD" w14:paraId="1C252282" w14:textId="77777777" w:rsidTr="00F4443B">
        <w:trPr>
          <w:cantSplit/>
        </w:trPr>
        <w:tc>
          <w:tcPr>
            <w:tcW w:w="2976" w:type="dxa"/>
            <w:vMerge w:val="restart"/>
          </w:tcPr>
          <w:p w14:paraId="76A782CC" w14:textId="77777777" w:rsidR="00780FAD" w:rsidRDefault="00780FAD" w:rsidP="00780FAD">
            <w:r>
              <w:t>FirmPD</w:t>
            </w:r>
          </w:p>
        </w:tc>
        <w:tc>
          <w:tcPr>
            <w:tcW w:w="3109" w:type="dxa"/>
          </w:tcPr>
          <w:p w14:paraId="1351BB4E" w14:textId="77777777" w:rsidR="00780FAD" w:rsidRDefault="00780FAD" w:rsidP="00780FAD">
            <w:r>
              <w:t>subclassOf</w:t>
            </w:r>
          </w:p>
        </w:tc>
        <w:tc>
          <w:tcPr>
            <w:tcW w:w="3265" w:type="dxa"/>
          </w:tcPr>
          <w:p w14:paraId="418B6817" w14:textId="77777777" w:rsidR="00780FAD" w:rsidRDefault="00671E67" w:rsidP="00780FAD">
            <w:r>
              <w:t>tove:</w:t>
            </w:r>
            <w:r w:rsidR="00780FAD">
              <w:t>Organization</w:t>
            </w:r>
          </w:p>
        </w:tc>
      </w:tr>
      <w:tr w:rsidR="00780FAD" w14:paraId="46FA98FF" w14:textId="77777777" w:rsidTr="00F4443B">
        <w:trPr>
          <w:cantSplit/>
        </w:trPr>
        <w:tc>
          <w:tcPr>
            <w:tcW w:w="2976" w:type="dxa"/>
            <w:vMerge/>
          </w:tcPr>
          <w:p w14:paraId="57A99B22" w14:textId="77777777" w:rsidR="00780FAD" w:rsidRDefault="00780FAD" w:rsidP="00780FAD"/>
        </w:tc>
        <w:tc>
          <w:tcPr>
            <w:tcW w:w="3109" w:type="dxa"/>
          </w:tcPr>
          <w:p w14:paraId="20B15340" w14:textId="77777777" w:rsidR="00780FAD" w:rsidRDefault="00780FAD" w:rsidP="00780FAD">
            <w:r>
              <w:t>has</w:t>
            </w:r>
            <w:r w:rsidR="005C5ABB">
              <w:t>Firm</w:t>
            </w:r>
            <w:r>
              <w:t>Id</w:t>
            </w:r>
          </w:p>
        </w:tc>
        <w:tc>
          <w:tcPr>
            <w:tcW w:w="3265" w:type="dxa"/>
          </w:tcPr>
          <w:p w14:paraId="4DD3874E" w14:textId="77777777" w:rsidR="00780FAD" w:rsidRDefault="00780FAD" w:rsidP="00780FAD">
            <w:r>
              <w:t xml:space="preserve">only </w:t>
            </w:r>
            <w:r w:rsidR="005C5ABB">
              <w:t>Firm</w:t>
            </w:r>
            <w:r>
              <w:t>Id</w:t>
            </w:r>
          </w:p>
        </w:tc>
      </w:tr>
      <w:tr w:rsidR="00780FAD" w14:paraId="2B181B42" w14:textId="77777777" w:rsidTr="00F4443B">
        <w:trPr>
          <w:cantSplit/>
        </w:trPr>
        <w:tc>
          <w:tcPr>
            <w:tcW w:w="2976" w:type="dxa"/>
            <w:vMerge/>
          </w:tcPr>
          <w:p w14:paraId="16CC4A6D" w14:textId="77777777" w:rsidR="00780FAD" w:rsidRDefault="00780FAD" w:rsidP="00780FAD"/>
        </w:tc>
        <w:tc>
          <w:tcPr>
            <w:tcW w:w="3109" w:type="dxa"/>
          </w:tcPr>
          <w:p w14:paraId="364FFEA1" w14:textId="77777777" w:rsidR="00780FAD" w:rsidRDefault="00780FAD" w:rsidP="00780FAD">
            <w:r>
              <w:t>equivalentClass</w:t>
            </w:r>
          </w:p>
        </w:tc>
        <w:tc>
          <w:tcPr>
            <w:tcW w:w="3265" w:type="dxa"/>
          </w:tcPr>
          <w:p w14:paraId="35E847D2" w14:textId="77777777" w:rsidR="00780FAD" w:rsidRDefault="004B15F3" w:rsidP="00780FAD">
            <w:r>
              <w:t>change:</w:t>
            </w:r>
            <w:r w:rsidR="00780FAD">
              <w:t xml:space="preserve">hasManifestation some Firm and  </w:t>
            </w:r>
            <w:r>
              <w:t xml:space="preserve"> change:</w:t>
            </w:r>
            <w:r w:rsidR="00780FAD">
              <w:t>hasManifestation only Firm</w:t>
            </w:r>
          </w:p>
        </w:tc>
      </w:tr>
      <w:tr w:rsidR="00780FAD" w14:paraId="29A7556B" w14:textId="77777777" w:rsidTr="00F4443B">
        <w:trPr>
          <w:cantSplit/>
        </w:trPr>
        <w:tc>
          <w:tcPr>
            <w:tcW w:w="2976" w:type="dxa"/>
            <w:vMerge/>
          </w:tcPr>
          <w:p w14:paraId="56DA6FE4" w14:textId="77777777" w:rsidR="00780FAD" w:rsidRDefault="00780FAD" w:rsidP="00780FAD"/>
        </w:tc>
        <w:tc>
          <w:tcPr>
            <w:tcW w:w="3109" w:type="dxa"/>
          </w:tcPr>
          <w:p w14:paraId="15037185" w14:textId="77777777" w:rsidR="00780FAD" w:rsidRDefault="004B15F3" w:rsidP="00780FAD">
            <w:r>
              <w:t>change:</w:t>
            </w:r>
            <w:r w:rsidR="006D5597">
              <w:t>existsAt</w:t>
            </w:r>
          </w:p>
        </w:tc>
        <w:tc>
          <w:tcPr>
            <w:tcW w:w="3265" w:type="dxa"/>
          </w:tcPr>
          <w:p w14:paraId="4026C02D" w14:textId="77777777" w:rsidR="00780FAD" w:rsidRDefault="00780FAD" w:rsidP="00780FAD">
            <w:r>
              <w:t xml:space="preserve">exactly 1 </w:t>
            </w:r>
            <w:r w:rsidR="002F0C0F">
              <w:t xml:space="preserve"> time:</w:t>
            </w:r>
            <w:r>
              <w:t>Interval</w:t>
            </w:r>
          </w:p>
        </w:tc>
      </w:tr>
      <w:tr w:rsidR="00780FAD" w14:paraId="1F2F7D3C" w14:textId="77777777" w:rsidTr="00F4443B">
        <w:trPr>
          <w:cantSplit/>
        </w:trPr>
        <w:tc>
          <w:tcPr>
            <w:tcW w:w="2976" w:type="dxa"/>
            <w:vMerge w:val="restart"/>
          </w:tcPr>
          <w:p w14:paraId="13849FE6" w14:textId="77777777" w:rsidR="00780FAD" w:rsidRDefault="00780FAD" w:rsidP="00780FAD">
            <w:r>
              <w:t>Firm</w:t>
            </w:r>
          </w:p>
        </w:tc>
        <w:tc>
          <w:tcPr>
            <w:tcW w:w="3109" w:type="dxa"/>
          </w:tcPr>
          <w:p w14:paraId="61F6EC9B" w14:textId="77777777" w:rsidR="00780FAD" w:rsidRDefault="00780FAD" w:rsidP="00780FAD">
            <w:r>
              <w:t>subclassOf</w:t>
            </w:r>
          </w:p>
        </w:tc>
        <w:tc>
          <w:tcPr>
            <w:tcW w:w="3265" w:type="dxa"/>
          </w:tcPr>
          <w:p w14:paraId="58DFDD09" w14:textId="77777777" w:rsidR="00780FAD" w:rsidRDefault="00671E67" w:rsidP="00780FAD">
            <w:r>
              <w:t>tove:</w:t>
            </w:r>
            <w:r w:rsidR="00780FAD">
              <w:t>Organization</w:t>
            </w:r>
          </w:p>
        </w:tc>
      </w:tr>
      <w:tr w:rsidR="00780FAD" w14:paraId="45F4842B" w14:textId="77777777" w:rsidTr="00F4443B">
        <w:trPr>
          <w:cantSplit/>
        </w:trPr>
        <w:tc>
          <w:tcPr>
            <w:tcW w:w="2976" w:type="dxa"/>
            <w:vMerge/>
          </w:tcPr>
          <w:p w14:paraId="7BE42DE7" w14:textId="77777777" w:rsidR="00780FAD" w:rsidRDefault="00780FAD" w:rsidP="00780FAD"/>
        </w:tc>
        <w:tc>
          <w:tcPr>
            <w:tcW w:w="3109" w:type="dxa"/>
          </w:tcPr>
          <w:p w14:paraId="7BC1DF37" w14:textId="77777777" w:rsidR="00780FAD" w:rsidRDefault="00780FAD" w:rsidP="00780FAD">
            <w:r>
              <w:t>equivalentClass</w:t>
            </w:r>
          </w:p>
        </w:tc>
        <w:tc>
          <w:tcPr>
            <w:tcW w:w="3265" w:type="dxa"/>
          </w:tcPr>
          <w:p w14:paraId="579D3B30" w14:textId="77777777" w:rsidR="00780FAD" w:rsidRDefault="004B15F3" w:rsidP="00780FAD">
            <w:r>
              <w:t>change:</w:t>
            </w:r>
            <w:r w:rsidR="00780FAD">
              <w:t xml:space="preserve">manifestationOf some FirmPD and  </w:t>
            </w:r>
            <w:r>
              <w:t xml:space="preserve"> </w:t>
            </w:r>
            <w:r>
              <w:lastRenderedPageBreak/>
              <w:t>change:</w:t>
            </w:r>
            <w:r w:rsidR="00780FAD">
              <w:t>manifestationOf only FirmPD</w:t>
            </w:r>
          </w:p>
        </w:tc>
      </w:tr>
      <w:tr w:rsidR="00780FAD" w14:paraId="196DC05F" w14:textId="77777777" w:rsidTr="00F4443B">
        <w:trPr>
          <w:cantSplit/>
        </w:trPr>
        <w:tc>
          <w:tcPr>
            <w:tcW w:w="2976" w:type="dxa"/>
            <w:vMerge/>
          </w:tcPr>
          <w:p w14:paraId="507F3665" w14:textId="77777777" w:rsidR="00780FAD" w:rsidRDefault="00780FAD" w:rsidP="00780FAD"/>
        </w:tc>
        <w:tc>
          <w:tcPr>
            <w:tcW w:w="3109" w:type="dxa"/>
          </w:tcPr>
          <w:p w14:paraId="3B569330" w14:textId="77777777" w:rsidR="00780FAD" w:rsidRDefault="004B15F3" w:rsidP="00780FAD">
            <w:r>
              <w:t>change:</w:t>
            </w:r>
            <w:r w:rsidR="006D5597">
              <w:t>existsAt</w:t>
            </w:r>
          </w:p>
        </w:tc>
        <w:tc>
          <w:tcPr>
            <w:tcW w:w="3265" w:type="dxa"/>
          </w:tcPr>
          <w:p w14:paraId="035971C2" w14:textId="77777777" w:rsidR="00780FAD" w:rsidRDefault="00780FAD" w:rsidP="00780FAD">
            <w:r>
              <w:t xml:space="preserve">exactly 1 </w:t>
            </w:r>
            <w:r w:rsidR="002F0C0F">
              <w:t xml:space="preserve"> time:</w:t>
            </w:r>
            <w:r>
              <w:t>TemporalEntity</w:t>
            </w:r>
          </w:p>
        </w:tc>
      </w:tr>
      <w:tr w:rsidR="00780FAD" w14:paraId="5F8D1063" w14:textId="77777777" w:rsidTr="00F4443B">
        <w:trPr>
          <w:cantSplit/>
        </w:trPr>
        <w:tc>
          <w:tcPr>
            <w:tcW w:w="2976" w:type="dxa"/>
            <w:vMerge/>
          </w:tcPr>
          <w:p w14:paraId="2279CC63" w14:textId="77777777" w:rsidR="00780FAD" w:rsidRDefault="00780FAD" w:rsidP="00780FAD"/>
        </w:tc>
        <w:tc>
          <w:tcPr>
            <w:tcW w:w="3109" w:type="dxa"/>
          </w:tcPr>
          <w:p w14:paraId="35A2BD92" w14:textId="77777777" w:rsidR="00780FAD" w:rsidRDefault="004B15F3" w:rsidP="00780FAD">
            <w:r>
              <w:t>schema:address</w:t>
            </w:r>
          </w:p>
        </w:tc>
        <w:tc>
          <w:tcPr>
            <w:tcW w:w="3265" w:type="dxa"/>
          </w:tcPr>
          <w:p w14:paraId="3F4F4814" w14:textId="77777777" w:rsidR="00780FAD" w:rsidRDefault="00780FAD" w:rsidP="00780FAD">
            <w:r>
              <w:t xml:space="preserve">exactly 1 </w:t>
            </w:r>
            <w:r w:rsidR="004B15F3">
              <w:t>schema:Postal</w:t>
            </w:r>
            <w:r>
              <w:t>Address</w:t>
            </w:r>
          </w:p>
        </w:tc>
      </w:tr>
      <w:tr w:rsidR="00780FAD" w14:paraId="5EEFB204" w14:textId="77777777" w:rsidTr="00F4443B">
        <w:trPr>
          <w:cantSplit/>
        </w:trPr>
        <w:tc>
          <w:tcPr>
            <w:tcW w:w="2976" w:type="dxa"/>
            <w:vMerge/>
          </w:tcPr>
          <w:p w14:paraId="41BAA019" w14:textId="77777777" w:rsidR="00780FAD" w:rsidRDefault="00780FAD" w:rsidP="00780FAD"/>
        </w:tc>
        <w:tc>
          <w:tcPr>
            <w:tcW w:w="3109" w:type="dxa"/>
          </w:tcPr>
          <w:p w14:paraId="2F9CBBC5" w14:textId="77777777" w:rsidR="00780FAD" w:rsidRDefault="00780FAD" w:rsidP="00780FAD">
            <w:r>
              <w:t>has</w:t>
            </w:r>
            <w:r w:rsidR="00434958">
              <w:t>Industry</w:t>
            </w:r>
            <w:r>
              <w:t>Type</w:t>
            </w:r>
          </w:p>
        </w:tc>
        <w:tc>
          <w:tcPr>
            <w:tcW w:w="3265" w:type="dxa"/>
          </w:tcPr>
          <w:p w14:paraId="2ADC427E" w14:textId="77777777" w:rsidR="00780FAD" w:rsidRDefault="00780FAD" w:rsidP="00780FAD">
            <w:r>
              <w:t>only IndustryType</w:t>
            </w:r>
          </w:p>
        </w:tc>
      </w:tr>
      <w:tr w:rsidR="00780FAD" w14:paraId="10115D2A" w14:textId="77777777" w:rsidTr="00F4443B">
        <w:trPr>
          <w:cantSplit/>
        </w:trPr>
        <w:tc>
          <w:tcPr>
            <w:tcW w:w="2976" w:type="dxa"/>
            <w:vMerge/>
          </w:tcPr>
          <w:p w14:paraId="2C8D1FEB" w14:textId="77777777" w:rsidR="00780FAD" w:rsidRDefault="00780FAD" w:rsidP="00780FAD"/>
        </w:tc>
        <w:tc>
          <w:tcPr>
            <w:tcW w:w="3109" w:type="dxa"/>
          </w:tcPr>
          <w:p w14:paraId="3D0E3364" w14:textId="77777777" w:rsidR="00780FAD" w:rsidRDefault="00780FAD" w:rsidP="00780FAD">
            <w:r>
              <w:t>hasEstablishment</w:t>
            </w:r>
          </w:p>
        </w:tc>
        <w:tc>
          <w:tcPr>
            <w:tcW w:w="3265" w:type="dxa"/>
          </w:tcPr>
          <w:p w14:paraId="64D665EF" w14:textId="77777777" w:rsidR="00780FAD" w:rsidRDefault="00780FAD" w:rsidP="00780FAD">
            <w:r>
              <w:t>only BusinessEstablishment</w:t>
            </w:r>
          </w:p>
        </w:tc>
      </w:tr>
      <w:tr w:rsidR="00780FAD" w14:paraId="79325DDD" w14:textId="77777777" w:rsidTr="00F4443B">
        <w:trPr>
          <w:cantSplit/>
        </w:trPr>
        <w:tc>
          <w:tcPr>
            <w:tcW w:w="2976" w:type="dxa"/>
            <w:vMerge w:val="restart"/>
          </w:tcPr>
          <w:p w14:paraId="052FD7D9" w14:textId="77777777" w:rsidR="00780FAD" w:rsidRDefault="00780FAD" w:rsidP="00780FAD">
            <w:r>
              <w:t>BusinessEstablishmentPD</w:t>
            </w:r>
          </w:p>
        </w:tc>
        <w:tc>
          <w:tcPr>
            <w:tcW w:w="3109" w:type="dxa"/>
          </w:tcPr>
          <w:p w14:paraId="17784D2B" w14:textId="77777777" w:rsidR="00780FAD" w:rsidRDefault="00780FAD" w:rsidP="00780FAD">
            <w:r>
              <w:t>subclassOf</w:t>
            </w:r>
          </w:p>
        </w:tc>
        <w:tc>
          <w:tcPr>
            <w:tcW w:w="3265" w:type="dxa"/>
          </w:tcPr>
          <w:p w14:paraId="7D3519F9" w14:textId="77777777" w:rsidR="00780FAD" w:rsidRDefault="004B15F3" w:rsidP="00780FAD">
            <w:r>
              <w:t>change:</w:t>
            </w:r>
            <w:r w:rsidR="00780FAD">
              <w:t>TimeVaryingConcept</w:t>
            </w:r>
          </w:p>
        </w:tc>
      </w:tr>
      <w:tr w:rsidR="00780FAD" w14:paraId="7B3B8863" w14:textId="77777777" w:rsidTr="00F4443B">
        <w:trPr>
          <w:cantSplit/>
        </w:trPr>
        <w:tc>
          <w:tcPr>
            <w:tcW w:w="2976" w:type="dxa"/>
            <w:vMerge/>
          </w:tcPr>
          <w:p w14:paraId="1C47E398" w14:textId="77777777" w:rsidR="00780FAD" w:rsidRDefault="00780FAD" w:rsidP="00780FAD"/>
        </w:tc>
        <w:tc>
          <w:tcPr>
            <w:tcW w:w="3109" w:type="dxa"/>
          </w:tcPr>
          <w:p w14:paraId="0CF2FEE3" w14:textId="77777777" w:rsidR="00780FAD" w:rsidRDefault="004B15F3" w:rsidP="00780FAD">
            <w:r>
              <w:t>change:</w:t>
            </w:r>
            <w:r w:rsidR="006D5597">
              <w:t>existsAt</w:t>
            </w:r>
          </w:p>
        </w:tc>
        <w:tc>
          <w:tcPr>
            <w:tcW w:w="3265" w:type="dxa"/>
          </w:tcPr>
          <w:p w14:paraId="6128F493" w14:textId="77777777" w:rsidR="00780FAD" w:rsidRDefault="00780FAD" w:rsidP="00780FAD">
            <w:r>
              <w:t xml:space="preserve">exactly 1 </w:t>
            </w:r>
            <w:r w:rsidR="002F0C0F">
              <w:t xml:space="preserve"> time:</w:t>
            </w:r>
            <w:r>
              <w:t>Interval</w:t>
            </w:r>
          </w:p>
        </w:tc>
      </w:tr>
      <w:tr w:rsidR="00780FAD" w14:paraId="5BAB5DD0" w14:textId="77777777" w:rsidTr="00F4443B">
        <w:trPr>
          <w:cantSplit/>
        </w:trPr>
        <w:tc>
          <w:tcPr>
            <w:tcW w:w="2976" w:type="dxa"/>
            <w:vMerge/>
          </w:tcPr>
          <w:p w14:paraId="35EC27C4" w14:textId="77777777" w:rsidR="00780FAD" w:rsidRDefault="00780FAD" w:rsidP="00780FAD"/>
        </w:tc>
        <w:tc>
          <w:tcPr>
            <w:tcW w:w="3109" w:type="dxa"/>
          </w:tcPr>
          <w:p w14:paraId="3FBE4FF6" w14:textId="77777777" w:rsidR="00780FAD" w:rsidRDefault="00780FAD" w:rsidP="00780FAD">
            <w:r>
              <w:t>has</w:t>
            </w:r>
            <w:r w:rsidR="00671E67">
              <w:t>Business</w:t>
            </w:r>
            <w:r>
              <w:t>Id</w:t>
            </w:r>
          </w:p>
        </w:tc>
        <w:tc>
          <w:tcPr>
            <w:tcW w:w="3265" w:type="dxa"/>
          </w:tcPr>
          <w:p w14:paraId="030E6E55" w14:textId="77777777" w:rsidR="00780FAD" w:rsidRDefault="00780FAD" w:rsidP="00780FAD">
            <w:r>
              <w:t xml:space="preserve">only </w:t>
            </w:r>
            <w:r w:rsidR="00671E67">
              <w:t>Business</w:t>
            </w:r>
            <w:r>
              <w:t>Id</w:t>
            </w:r>
          </w:p>
        </w:tc>
      </w:tr>
      <w:tr w:rsidR="00780FAD" w14:paraId="3922905C" w14:textId="77777777" w:rsidTr="00F4443B">
        <w:trPr>
          <w:cantSplit/>
        </w:trPr>
        <w:tc>
          <w:tcPr>
            <w:tcW w:w="2976" w:type="dxa"/>
            <w:vMerge/>
          </w:tcPr>
          <w:p w14:paraId="583AD17A" w14:textId="77777777" w:rsidR="00780FAD" w:rsidRDefault="00780FAD" w:rsidP="00780FAD"/>
        </w:tc>
        <w:tc>
          <w:tcPr>
            <w:tcW w:w="3109" w:type="dxa"/>
          </w:tcPr>
          <w:p w14:paraId="638308CA" w14:textId="77777777" w:rsidR="00780FAD" w:rsidRDefault="00780FAD" w:rsidP="00780FAD">
            <w:r>
              <w:t>equivalentClass</w:t>
            </w:r>
          </w:p>
        </w:tc>
        <w:tc>
          <w:tcPr>
            <w:tcW w:w="3265" w:type="dxa"/>
          </w:tcPr>
          <w:p w14:paraId="34F5148F" w14:textId="77777777" w:rsidR="00780FAD" w:rsidRDefault="004B15F3" w:rsidP="00780FAD">
            <w:r>
              <w:t>change:</w:t>
            </w:r>
            <w:r w:rsidR="00780FAD">
              <w:t xml:space="preserve">hasManifestation some  BusinessEstablishment and  </w:t>
            </w:r>
            <w:r>
              <w:t xml:space="preserve"> change:</w:t>
            </w:r>
            <w:r w:rsidR="00780FAD">
              <w:t>hasManifestation only  BusinessEstablishment</w:t>
            </w:r>
          </w:p>
        </w:tc>
      </w:tr>
      <w:tr w:rsidR="00780FAD" w14:paraId="0E5FC5DE" w14:textId="77777777" w:rsidTr="00F4443B">
        <w:trPr>
          <w:cantSplit/>
        </w:trPr>
        <w:tc>
          <w:tcPr>
            <w:tcW w:w="2976" w:type="dxa"/>
            <w:vMerge w:val="restart"/>
          </w:tcPr>
          <w:p w14:paraId="7E08EE2A" w14:textId="77777777" w:rsidR="00780FAD" w:rsidRDefault="00780FAD" w:rsidP="00780FAD">
            <w:r>
              <w:t>BusinessEstablishment</w:t>
            </w:r>
          </w:p>
        </w:tc>
        <w:tc>
          <w:tcPr>
            <w:tcW w:w="3109" w:type="dxa"/>
          </w:tcPr>
          <w:p w14:paraId="37A5ABCF" w14:textId="77777777" w:rsidR="00780FAD" w:rsidRDefault="00780FAD" w:rsidP="00780FAD">
            <w:r>
              <w:t>subclassOf</w:t>
            </w:r>
          </w:p>
        </w:tc>
        <w:tc>
          <w:tcPr>
            <w:tcW w:w="3265" w:type="dxa"/>
          </w:tcPr>
          <w:p w14:paraId="69BCE310" w14:textId="77777777" w:rsidR="00780FAD" w:rsidRDefault="004B15F3" w:rsidP="00780FAD">
            <w:r>
              <w:t>change:</w:t>
            </w:r>
            <w:r w:rsidR="00780FAD">
              <w:t>Manifestation</w:t>
            </w:r>
          </w:p>
        </w:tc>
      </w:tr>
      <w:tr w:rsidR="00780FAD" w14:paraId="70E065F1" w14:textId="77777777" w:rsidTr="00F4443B">
        <w:trPr>
          <w:cantSplit/>
        </w:trPr>
        <w:tc>
          <w:tcPr>
            <w:tcW w:w="2976" w:type="dxa"/>
            <w:vMerge/>
          </w:tcPr>
          <w:p w14:paraId="0B367C17" w14:textId="77777777" w:rsidR="00780FAD" w:rsidRDefault="00780FAD" w:rsidP="00780FAD"/>
        </w:tc>
        <w:tc>
          <w:tcPr>
            <w:tcW w:w="3109" w:type="dxa"/>
          </w:tcPr>
          <w:p w14:paraId="444338CD" w14:textId="77777777" w:rsidR="00780FAD" w:rsidRDefault="00780FAD" w:rsidP="00780FAD">
            <w:r>
              <w:t>equivalentClass</w:t>
            </w:r>
          </w:p>
        </w:tc>
        <w:tc>
          <w:tcPr>
            <w:tcW w:w="3265" w:type="dxa"/>
          </w:tcPr>
          <w:p w14:paraId="61E6DE06" w14:textId="77777777" w:rsidR="00780FAD" w:rsidRDefault="004B15F3" w:rsidP="004B15F3">
            <w:r>
              <w:t>change:</w:t>
            </w:r>
            <w:r w:rsidR="00780FAD">
              <w:t xml:space="preserve">manifestationOf some BusinessEstablishmentPD and </w:t>
            </w:r>
            <w:r>
              <w:t xml:space="preserve"> change:</w:t>
            </w:r>
            <w:r w:rsidR="00780FAD">
              <w:t>manifestationOf only  BusinessEstablishmentPD</w:t>
            </w:r>
          </w:p>
        </w:tc>
      </w:tr>
      <w:tr w:rsidR="00780FAD" w14:paraId="335C0E2C" w14:textId="77777777" w:rsidTr="00F4443B">
        <w:trPr>
          <w:cantSplit/>
        </w:trPr>
        <w:tc>
          <w:tcPr>
            <w:tcW w:w="2976" w:type="dxa"/>
            <w:vMerge/>
          </w:tcPr>
          <w:p w14:paraId="6BB3BF9E" w14:textId="77777777" w:rsidR="00780FAD" w:rsidRDefault="00780FAD" w:rsidP="00780FAD"/>
        </w:tc>
        <w:tc>
          <w:tcPr>
            <w:tcW w:w="3109" w:type="dxa"/>
          </w:tcPr>
          <w:p w14:paraId="69CAEDFB" w14:textId="77777777" w:rsidR="00780FAD" w:rsidRDefault="004B15F3" w:rsidP="00780FAD">
            <w:r>
              <w:t>change:</w:t>
            </w:r>
            <w:r w:rsidR="006D5597">
              <w:t>existsAt</w:t>
            </w:r>
          </w:p>
        </w:tc>
        <w:tc>
          <w:tcPr>
            <w:tcW w:w="3265" w:type="dxa"/>
          </w:tcPr>
          <w:p w14:paraId="2918B171" w14:textId="77777777" w:rsidR="00780FAD" w:rsidRDefault="00780FAD" w:rsidP="00780FAD">
            <w:r>
              <w:t xml:space="preserve">exactly 1 </w:t>
            </w:r>
            <w:r w:rsidR="002F0C0F">
              <w:t xml:space="preserve"> time:</w:t>
            </w:r>
            <w:r>
              <w:t>TemporalEntity</w:t>
            </w:r>
          </w:p>
        </w:tc>
      </w:tr>
      <w:tr w:rsidR="00780FAD" w14:paraId="7F200292" w14:textId="77777777" w:rsidTr="00F4443B">
        <w:trPr>
          <w:cantSplit/>
        </w:trPr>
        <w:tc>
          <w:tcPr>
            <w:tcW w:w="2976" w:type="dxa"/>
            <w:vMerge/>
          </w:tcPr>
          <w:p w14:paraId="6D988AD1" w14:textId="77777777" w:rsidR="00780FAD" w:rsidRDefault="00780FAD" w:rsidP="00780FAD"/>
        </w:tc>
        <w:tc>
          <w:tcPr>
            <w:tcW w:w="3109" w:type="dxa"/>
          </w:tcPr>
          <w:p w14:paraId="10127628" w14:textId="77777777" w:rsidR="00780FAD" w:rsidRDefault="00671E67" w:rsidP="00780FAD">
            <w:r>
              <w:t>spatial_loc:</w:t>
            </w:r>
            <w:r w:rsidR="00780FAD">
              <w:t>hasLocation</w:t>
            </w:r>
          </w:p>
        </w:tc>
        <w:tc>
          <w:tcPr>
            <w:tcW w:w="3265" w:type="dxa"/>
          </w:tcPr>
          <w:p w14:paraId="2F4B8452" w14:textId="77777777" w:rsidR="00780FAD" w:rsidRDefault="00780FAD" w:rsidP="00780FAD">
            <w:r>
              <w:t xml:space="preserve">exactly 1 </w:t>
            </w:r>
            <w:r w:rsidR="005A7ABB">
              <w:t xml:space="preserve"> </w:t>
            </w:r>
            <w:r w:rsidR="00671E67">
              <w:t>spatial_loc:</w:t>
            </w:r>
            <w:r w:rsidR="005A7ABB">
              <w:t>SpatialFeature</w:t>
            </w:r>
          </w:p>
        </w:tc>
      </w:tr>
      <w:tr w:rsidR="00780FAD" w14:paraId="57636357" w14:textId="77777777" w:rsidTr="00F4443B">
        <w:trPr>
          <w:cantSplit/>
        </w:trPr>
        <w:tc>
          <w:tcPr>
            <w:tcW w:w="2976" w:type="dxa"/>
            <w:vMerge/>
          </w:tcPr>
          <w:p w14:paraId="0A0F9181" w14:textId="77777777" w:rsidR="00780FAD" w:rsidRDefault="00780FAD" w:rsidP="00780FAD"/>
        </w:tc>
        <w:tc>
          <w:tcPr>
            <w:tcW w:w="3109" w:type="dxa"/>
          </w:tcPr>
          <w:p w14:paraId="124DBC16" w14:textId="77777777" w:rsidR="00780FAD" w:rsidRDefault="004B15F3" w:rsidP="00780FAD">
            <w:r>
              <w:t>schema:</w:t>
            </w:r>
            <w:r w:rsidR="00780FAD">
              <w:t>address</w:t>
            </w:r>
          </w:p>
        </w:tc>
        <w:tc>
          <w:tcPr>
            <w:tcW w:w="3265" w:type="dxa"/>
          </w:tcPr>
          <w:p w14:paraId="4B3550A3" w14:textId="77777777" w:rsidR="00780FAD" w:rsidRDefault="00780FAD" w:rsidP="00780FAD">
            <w:r>
              <w:t xml:space="preserve">only </w:t>
            </w:r>
            <w:r w:rsidR="004B15F3">
              <w:t>schema:Postal</w:t>
            </w:r>
            <w:r>
              <w:t>Address</w:t>
            </w:r>
          </w:p>
        </w:tc>
      </w:tr>
      <w:tr w:rsidR="00662AF4" w14:paraId="683EFBA4" w14:textId="77777777" w:rsidTr="00F4443B">
        <w:trPr>
          <w:cantSplit/>
        </w:trPr>
        <w:tc>
          <w:tcPr>
            <w:tcW w:w="2976" w:type="dxa"/>
            <w:vMerge w:val="restart"/>
          </w:tcPr>
          <w:p w14:paraId="1AE6F08D" w14:textId="77777777" w:rsidR="00662AF4" w:rsidRDefault="00662AF4" w:rsidP="00662AF4">
            <w:r>
              <w:t>tove:OrganizationAgent</w:t>
            </w:r>
          </w:p>
        </w:tc>
        <w:tc>
          <w:tcPr>
            <w:tcW w:w="3109" w:type="dxa"/>
          </w:tcPr>
          <w:p w14:paraId="28A712F0" w14:textId="77777777" w:rsidR="00662AF4" w:rsidRDefault="00662AF4" w:rsidP="00662AF4">
            <w:r>
              <w:t>tove:member_of</w:t>
            </w:r>
          </w:p>
        </w:tc>
        <w:tc>
          <w:tcPr>
            <w:tcW w:w="3265" w:type="dxa"/>
          </w:tcPr>
          <w:p w14:paraId="2C8E4021" w14:textId="77777777" w:rsidR="00662AF4" w:rsidRDefault="00662AF4" w:rsidP="00662AF4">
            <w:r>
              <w:t>only tove:Division</w:t>
            </w:r>
          </w:p>
        </w:tc>
      </w:tr>
      <w:tr w:rsidR="00662AF4" w14:paraId="46598B13" w14:textId="77777777" w:rsidTr="00F4443B">
        <w:trPr>
          <w:cantSplit/>
        </w:trPr>
        <w:tc>
          <w:tcPr>
            <w:tcW w:w="2976" w:type="dxa"/>
            <w:vMerge/>
          </w:tcPr>
          <w:p w14:paraId="5348B19F" w14:textId="77777777" w:rsidR="00662AF4" w:rsidRDefault="00662AF4" w:rsidP="00662AF4"/>
        </w:tc>
        <w:tc>
          <w:tcPr>
            <w:tcW w:w="3109" w:type="dxa"/>
          </w:tcPr>
          <w:p w14:paraId="26D301F2" w14:textId="77777777" w:rsidR="00662AF4" w:rsidRDefault="00662AF4" w:rsidP="00662AF4">
            <w:r>
              <w:t>tove:plays</w:t>
            </w:r>
          </w:p>
        </w:tc>
        <w:tc>
          <w:tcPr>
            <w:tcW w:w="3265" w:type="dxa"/>
          </w:tcPr>
          <w:p w14:paraId="07FE6AF2" w14:textId="77777777" w:rsidR="00662AF4" w:rsidRDefault="00662AF4" w:rsidP="00662AF4">
            <w:r>
              <w:t>only  tove:Role</w:t>
            </w:r>
          </w:p>
        </w:tc>
      </w:tr>
      <w:tr w:rsidR="00662AF4" w14:paraId="6A01104A" w14:textId="77777777" w:rsidTr="00F4443B">
        <w:trPr>
          <w:cantSplit/>
        </w:trPr>
        <w:tc>
          <w:tcPr>
            <w:tcW w:w="2976" w:type="dxa"/>
            <w:vMerge/>
          </w:tcPr>
          <w:p w14:paraId="7439247A" w14:textId="77777777" w:rsidR="00662AF4" w:rsidRDefault="00662AF4" w:rsidP="00662AF4"/>
        </w:tc>
        <w:tc>
          <w:tcPr>
            <w:tcW w:w="3109" w:type="dxa"/>
          </w:tcPr>
          <w:p w14:paraId="4F394E96" w14:textId="77777777" w:rsidR="00662AF4" w:rsidRDefault="00662AF4" w:rsidP="00662AF4">
            <w:r>
              <w:t>tove:has_goal</w:t>
            </w:r>
          </w:p>
        </w:tc>
        <w:tc>
          <w:tcPr>
            <w:tcW w:w="3265" w:type="dxa"/>
          </w:tcPr>
          <w:p w14:paraId="6488AA7B" w14:textId="77777777" w:rsidR="00662AF4" w:rsidRDefault="00662AF4" w:rsidP="00662AF4">
            <w:r>
              <w:t>only tove:Goal</w:t>
            </w:r>
          </w:p>
        </w:tc>
      </w:tr>
      <w:tr w:rsidR="00662AF4" w14:paraId="388A9796" w14:textId="77777777" w:rsidTr="00F4443B">
        <w:trPr>
          <w:cantSplit/>
        </w:trPr>
        <w:tc>
          <w:tcPr>
            <w:tcW w:w="2976" w:type="dxa"/>
            <w:vMerge/>
          </w:tcPr>
          <w:p w14:paraId="45DADE65" w14:textId="77777777" w:rsidR="00662AF4" w:rsidRDefault="00662AF4" w:rsidP="00662AF4"/>
        </w:tc>
        <w:tc>
          <w:tcPr>
            <w:tcW w:w="3109" w:type="dxa"/>
          </w:tcPr>
          <w:p w14:paraId="789297AA" w14:textId="77777777" w:rsidR="00662AF4" w:rsidRDefault="00662AF4" w:rsidP="00662AF4">
            <w:r>
              <w:t>tove:has_authority</w:t>
            </w:r>
          </w:p>
        </w:tc>
        <w:tc>
          <w:tcPr>
            <w:tcW w:w="3265" w:type="dxa"/>
          </w:tcPr>
          <w:p w14:paraId="2AD13FD5" w14:textId="77777777" w:rsidR="00662AF4" w:rsidRDefault="00662AF4" w:rsidP="00662AF4">
            <w:r>
              <w:t>only tove:Authority</w:t>
            </w:r>
          </w:p>
        </w:tc>
      </w:tr>
      <w:tr w:rsidR="00CE3491" w14:paraId="36BB6880" w14:textId="77777777" w:rsidTr="00F4443B">
        <w:trPr>
          <w:cantSplit/>
        </w:trPr>
        <w:tc>
          <w:tcPr>
            <w:tcW w:w="2976" w:type="dxa"/>
            <w:vMerge w:val="restart"/>
          </w:tcPr>
          <w:p w14:paraId="37E61ABA" w14:textId="77777777" w:rsidR="00CE3491" w:rsidRDefault="00CE3491" w:rsidP="00662AF4">
            <w:r>
              <w:t>Employee</w:t>
            </w:r>
          </w:p>
        </w:tc>
        <w:tc>
          <w:tcPr>
            <w:tcW w:w="3109" w:type="dxa"/>
          </w:tcPr>
          <w:p w14:paraId="119C251E" w14:textId="77777777" w:rsidR="00CE3491" w:rsidRDefault="00CE3491" w:rsidP="00662AF4">
            <w:r>
              <w:t>subclassOf</w:t>
            </w:r>
          </w:p>
        </w:tc>
        <w:tc>
          <w:tcPr>
            <w:tcW w:w="3265" w:type="dxa"/>
          </w:tcPr>
          <w:p w14:paraId="2E48B7AE" w14:textId="77777777" w:rsidR="00CE3491" w:rsidRDefault="00CE3491" w:rsidP="00662AF4">
            <w:r>
              <w:t>tove:OrganizationAgent</w:t>
            </w:r>
          </w:p>
        </w:tc>
      </w:tr>
      <w:tr w:rsidR="00CE3491" w14:paraId="1E168887" w14:textId="77777777" w:rsidTr="00F4443B">
        <w:trPr>
          <w:cantSplit/>
        </w:trPr>
        <w:tc>
          <w:tcPr>
            <w:tcW w:w="2976" w:type="dxa"/>
            <w:vMerge/>
          </w:tcPr>
          <w:p w14:paraId="4EA4CB9E" w14:textId="77777777" w:rsidR="00CE3491" w:rsidRDefault="00CE3491" w:rsidP="00662AF4"/>
        </w:tc>
        <w:tc>
          <w:tcPr>
            <w:tcW w:w="3109" w:type="dxa"/>
          </w:tcPr>
          <w:p w14:paraId="2324536D" w14:textId="77777777" w:rsidR="00CE3491" w:rsidRDefault="00CE3491" w:rsidP="00662AF4">
            <w:r>
              <w:t>employedAs</w:t>
            </w:r>
          </w:p>
        </w:tc>
        <w:tc>
          <w:tcPr>
            <w:tcW w:w="3265" w:type="dxa"/>
          </w:tcPr>
          <w:p w14:paraId="43A14D12" w14:textId="77777777" w:rsidR="00CE3491" w:rsidRDefault="00CE3491" w:rsidP="00662AF4">
            <w:r>
              <w:t>some Occupation</w:t>
            </w:r>
          </w:p>
        </w:tc>
      </w:tr>
      <w:tr w:rsidR="00CE3491" w14:paraId="4B648F63" w14:textId="77777777" w:rsidTr="00F4443B">
        <w:trPr>
          <w:cantSplit/>
        </w:trPr>
        <w:tc>
          <w:tcPr>
            <w:tcW w:w="2976" w:type="dxa"/>
            <w:vMerge/>
          </w:tcPr>
          <w:p w14:paraId="6180667A" w14:textId="77777777" w:rsidR="00CE3491" w:rsidRDefault="00CE3491" w:rsidP="00662AF4"/>
        </w:tc>
        <w:tc>
          <w:tcPr>
            <w:tcW w:w="3109" w:type="dxa"/>
          </w:tcPr>
          <w:p w14:paraId="15E84272" w14:textId="77777777" w:rsidR="00CE3491" w:rsidRDefault="00CE3491" w:rsidP="00662AF4">
            <w:r>
              <w:t>hasPay</w:t>
            </w:r>
          </w:p>
        </w:tc>
        <w:tc>
          <w:tcPr>
            <w:tcW w:w="3265" w:type="dxa"/>
          </w:tcPr>
          <w:p w14:paraId="0A49C704" w14:textId="77777777" w:rsidR="00CE3491" w:rsidRDefault="00CE3491" w:rsidP="00662AF4">
            <w:r>
              <w:t>some Wage or Salary</w:t>
            </w:r>
          </w:p>
        </w:tc>
      </w:tr>
      <w:tr w:rsidR="00CE3491" w14:paraId="77B811CE" w14:textId="77777777" w:rsidTr="00F4443B">
        <w:trPr>
          <w:cantSplit/>
        </w:trPr>
        <w:tc>
          <w:tcPr>
            <w:tcW w:w="2976" w:type="dxa"/>
            <w:vMerge/>
          </w:tcPr>
          <w:p w14:paraId="6BDDA5E0" w14:textId="77777777" w:rsidR="00CE3491" w:rsidRDefault="00CE3491" w:rsidP="00662AF4"/>
        </w:tc>
        <w:tc>
          <w:tcPr>
            <w:tcW w:w="3109" w:type="dxa"/>
          </w:tcPr>
          <w:p w14:paraId="31316535" w14:textId="77777777" w:rsidR="00CE3491" w:rsidRDefault="00CE3491" w:rsidP="00662AF4">
            <w:r>
              <w:t>worksAt</w:t>
            </w:r>
          </w:p>
        </w:tc>
        <w:tc>
          <w:tcPr>
            <w:tcW w:w="3265" w:type="dxa"/>
          </w:tcPr>
          <w:p w14:paraId="4F046C35" w14:textId="77777777" w:rsidR="00CE3491" w:rsidRDefault="00CE3491" w:rsidP="00662AF4">
            <w:r>
              <w:t>some spatial_loc:SpatialFeature</w:t>
            </w:r>
          </w:p>
        </w:tc>
      </w:tr>
      <w:tr w:rsidR="00CE3491" w14:paraId="41C8F3D2" w14:textId="77777777" w:rsidTr="00F4443B">
        <w:trPr>
          <w:cantSplit/>
        </w:trPr>
        <w:tc>
          <w:tcPr>
            <w:tcW w:w="2976" w:type="dxa"/>
            <w:vMerge/>
          </w:tcPr>
          <w:p w14:paraId="1F2A0E40" w14:textId="77777777" w:rsidR="00CE3491" w:rsidRDefault="00CE3491" w:rsidP="00662AF4"/>
        </w:tc>
        <w:tc>
          <w:tcPr>
            <w:tcW w:w="3109" w:type="dxa"/>
          </w:tcPr>
          <w:p w14:paraId="2B71617A" w14:textId="403B2261" w:rsidR="00CE3491" w:rsidRPr="00A74095" w:rsidRDefault="00CE3491" w:rsidP="00662AF4">
            <w:r w:rsidRPr="00A74095">
              <w:t>hasEmploymentStatus</w:t>
            </w:r>
          </w:p>
        </w:tc>
        <w:tc>
          <w:tcPr>
            <w:tcW w:w="3265" w:type="dxa"/>
          </w:tcPr>
          <w:p w14:paraId="37B54FF3" w14:textId="0BD78908" w:rsidR="00CE3491" w:rsidRPr="00A74095" w:rsidRDefault="00CE3491" w:rsidP="00662AF4">
            <w:r w:rsidRPr="00A74095">
              <w:t>only EmploymentStatus</w:t>
            </w:r>
          </w:p>
        </w:tc>
      </w:tr>
      <w:tr w:rsidR="00CB4925" w14:paraId="65C3F9BF" w14:textId="77777777" w:rsidTr="00F4443B">
        <w:trPr>
          <w:cantSplit/>
        </w:trPr>
        <w:tc>
          <w:tcPr>
            <w:tcW w:w="2976" w:type="dxa"/>
          </w:tcPr>
          <w:p w14:paraId="3789778A" w14:textId="46E6B786" w:rsidR="00CB4925" w:rsidRDefault="00CB4925" w:rsidP="00662AF4">
            <w:r>
              <w:t>FullTimeEmployee</w:t>
            </w:r>
          </w:p>
        </w:tc>
        <w:tc>
          <w:tcPr>
            <w:tcW w:w="3109" w:type="dxa"/>
          </w:tcPr>
          <w:p w14:paraId="2FBBB663" w14:textId="3B3B5C30" w:rsidR="00CB4925" w:rsidRPr="00A74095" w:rsidRDefault="00CB4925" w:rsidP="00662AF4">
            <w:r>
              <w:t>subClassOf</w:t>
            </w:r>
          </w:p>
        </w:tc>
        <w:tc>
          <w:tcPr>
            <w:tcW w:w="3265" w:type="dxa"/>
          </w:tcPr>
          <w:p w14:paraId="4F50B1DB" w14:textId="66901611" w:rsidR="00CB4925" w:rsidRPr="00A74095" w:rsidRDefault="00CB4925" w:rsidP="00662AF4">
            <w:r>
              <w:t>Employee</w:t>
            </w:r>
          </w:p>
        </w:tc>
      </w:tr>
      <w:tr w:rsidR="00CB4925" w14:paraId="030260E5" w14:textId="77777777" w:rsidTr="00F4443B">
        <w:trPr>
          <w:cantSplit/>
        </w:trPr>
        <w:tc>
          <w:tcPr>
            <w:tcW w:w="2976" w:type="dxa"/>
          </w:tcPr>
          <w:p w14:paraId="4775FABF" w14:textId="40856428" w:rsidR="00CB4925" w:rsidRDefault="00CB4925" w:rsidP="00662AF4">
            <w:r>
              <w:t>FullTimeHomeEmployee</w:t>
            </w:r>
          </w:p>
        </w:tc>
        <w:tc>
          <w:tcPr>
            <w:tcW w:w="3109" w:type="dxa"/>
          </w:tcPr>
          <w:p w14:paraId="14213D0F" w14:textId="42769A0A" w:rsidR="00CB4925" w:rsidRPr="00A74095" w:rsidRDefault="00CB4925" w:rsidP="00662AF4">
            <w:r>
              <w:t>subClassOf</w:t>
            </w:r>
          </w:p>
        </w:tc>
        <w:tc>
          <w:tcPr>
            <w:tcW w:w="3265" w:type="dxa"/>
          </w:tcPr>
          <w:p w14:paraId="5A301E2C" w14:textId="1F01FC1F" w:rsidR="00CB4925" w:rsidRPr="00A74095" w:rsidRDefault="00CB4925" w:rsidP="00662AF4">
            <w:r>
              <w:t>FullTimeEmployee</w:t>
            </w:r>
          </w:p>
        </w:tc>
      </w:tr>
      <w:tr w:rsidR="000C4D13" w14:paraId="7850CF58" w14:textId="77777777" w:rsidTr="00F4443B">
        <w:trPr>
          <w:cantSplit/>
        </w:trPr>
        <w:tc>
          <w:tcPr>
            <w:tcW w:w="2976" w:type="dxa"/>
          </w:tcPr>
          <w:p w14:paraId="45C7F0B2" w14:textId="77FE3C81" w:rsidR="000C4D13" w:rsidRDefault="000C4D13" w:rsidP="000C4D13">
            <w:r>
              <w:t>FullTimeRegEmployee</w:t>
            </w:r>
          </w:p>
        </w:tc>
        <w:tc>
          <w:tcPr>
            <w:tcW w:w="3109" w:type="dxa"/>
          </w:tcPr>
          <w:p w14:paraId="2269B502" w14:textId="7F9B15B8" w:rsidR="000C4D13" w:rsidRDefault="000C4D13" w:rsidP="000C4D13">
            <w:r>
              <w:t>(subClassOf</w:t>
            </w:r>
          </w:p>
        </w:tc>
        <w:tc>
          <w:tcPr>
            <w:tcW w:w="3265" w:type="dxa"/>
          </w:tcPr>
          <w:p w14:paraId="4C51C71F" w14:textId="5780F21D" w:rsidR="000C4D13" w:rsidRDefault="000C4D13" w:rsidP="000C4D13">
            <w:r>
              <w:t>FullTimeEmployee) and (not FullTimeHomeEmployee)</w:t>
            </w:r>
          </w:p>
        </w:tc>
      </w:tr>
      <w:tr w:rsidR="000C4D13" w14:paraId="66816D42" w14:textId="77777777" w:rsidTr="00F4443B">
        <w:trPr>
          <w:cantSplit/>
        </w:trPr>
        <w:tc>
          <w:tcPr>
            <w:tcW w:w="2976" w:type="dxa"/>
          </w:tcPr>
          <w:p w14:paraId="2E0E465E" w14:textId="494F9834" w:rsidR="000C4D13" w:rsidRDefault="000C4D13" w:rsidP="000C4D13">
            <w:r>
              <w:t>PartTimeEmployee</w:t>
            </w:r>
          </w:p>
        </w:tc>
        <w:tc>
          <w:tcPr>
            <w:tcW w:w="3109" w:type="dxa"/>
          </w:tcPr>
          <w:p w14:paraId="74AE549E" w14:textId="131A177B" w:rsidR="000C4D13" w:rsidRPr="00A74095" w:rsidRDefault="000C4D13" w:rsidP="000C4D13">
            <w:r>
              <w:t>subClassOf</w:t>
            </w:r>
          </w:p>
        </w:tc>
        <w:tc>
          <w:tcPr>
            <w:tcW w:w="3265" w:type="dxa"/>
          </w:tcPr>
          <w:p w14:paraId="5EF134BF" w14:textId="173A4633" w:rsidR="000C4D13" w:rsidRPr="00A74095" w:rsidRDefault="000C4D13" w:rsidP="000C4D13">
            <w:r>
              <w:t>Employee</w:t>
            </w:r>
          </w:p>
        </w:tc>
      </w:tr>
      <w:tr w:rsidR="000C4D13" w14:paraId="672713A5" w14:textId="77777777" w:rsidTr="00F4443B">
        <w:trPr>
          <w:cantSplit/>
        </w:trPr>
        <w:tc>
          <w:tcPr>
            <w:tcW w:w="2976" w:type="dxa"/>
          </w:tcPr>
          <w:p w14:paraId="4F171E7A" w14:textId="1FB89DBE" w:rsidR="000C4D13" w:rsidRDefault="000C4D13" w:rsidP="000C4D13">
            <w:r>
              <w:t>PartTimeHomeEmployee</w:t>
            </w:r>
          </w:p>
        </w:tc>
        <w:tc>
          <w:tcPr>
            <w:tcW w:w="3109" w:type="dxa"/>
          </w:tcPr>
          <w:p w14:paraId="44F90DEE" w14:textId="6B0383D3" w:rsidR="000C4D13" w:rsidRPr="00A74095" w:rsidRDefault="000C4D13" w:rsidP="000C4D13">
            <w:r>
              <w:t>subClassOf</w:t>
            </w:r>
          </w:p>
        </w:tc>
        <w:tc>
          <w:tcPr>
            <w:tcW w:w="3265" w:type="dxa"/>
          </w:tcPr>
          <w:p w14:paraId="2198349C" w14:textId="55E30D4F" w:rsidR="000C4D13" w:rsidRPr="00A74095" w:rsidRDefault="000C4D13" w:rsidP="000C4D13">
            <w:r>
              <w:t>PartTimeEmployee</w:t>
            </w:r>
          </w:p>
        </w:tc>
      </w:tr>
      <w:tr w:rsidR="000C4D13" w14:paraId="3E574A00" w14:textId="77777777" w:rsidTr="00F4443B">
        <w:trPr>
          <w:cantSplit/>
        </w:trPr>
        <w:tc>
          <w:tcPr>
            <w:tcW w:w="2976" w:type="dxa"/>
          </w:tcPr>
          <w:p w14:paraId="129D0A34" w14:textId="6724A1C6" w:rsidR="000C4D13" w:rsidRDefault="000C4D13" w:rsidP="000C4D13">
            <w:r>
              <w:t>PartTimeTimeRegEmployee</w:t>
            </w:r>
          </w:p>
        </w:tc>
        <w:tc>
          <w:tcPr>
            <w:tcW w:w="3109" w:type="dxa"/>
          </w:tcPr>
          <w:p w14:paraId="2D9D32A6" w14:textId="6D8D2662" w:rsidR="000C4D13" w:rsidRDefault="000C4D13" w:rsidP="000C4D13">
            <w:r>
              <w:t>(subClassOf</w:t>
            </w:r>
          </w:p>
        </w:tc>
        <w:tc>
          <w:tcPr>
            <w:tcW w:w="3265" w:type="dxa"/>
          </w:tcPr>
          <w:p w14:paraId="02ACE845" w14:textId="29BE78CC" w:rsidR="000C4D13" w:rsidRDefault="000C4D13" w:rsidP="000C4D13">
            <w:r>
              <w:t>PartTimeEmployee) and (not PartTimeHomeEmployee)</w:t>
            </w:r>
          </w:p>
        </w:tc>
      </w:tr>
      <w:tr w:rsidR="000C4D13" w14:paraId="398E58D2" w14:textId="77777777" w:rsidTr="00F4443B">
        <w:trPr>
          <w:cantSplit/>
        </w:trPr>
        <w:tc>
          <w:tcPr>
            <w:tcW w:w="2976" w:type="dxa"/>
            <w:vMerge w:val="restart"/>
          </w:tcPr>
          <w:p w14:paraId="6B9002E5" w14:textId="77777777" w:rsidR="000C4D13" w:rsidRDefault="000C4D13" w:rsidP="000C4D13">
            <w:r>
              <w:lastRenderedPageBreak/>
              <w:t>Wage</w:t>
            </w:r>
          </w:p>
        </w:tc>
        <w:tc>
          <w:tcPr>
            <w:tcW w:w="3109" w:type="dxa"/>
          </w:tcPr>
          <w:p w14:paraId="0ECBFD29" w14:textId="77777777" w:rsidR="000C4D13" w:rsidRDefault="000C4D13" w:rsidP="000C4D13">
            <w:r>
              <w:t>hourlyPay</w:t>
            </w:r>
          </w:p>
        </w:tc>
        <w:tc>
          <w:tcPr>
            <w:tcW w:w="3265" w:type="dxa"/>
          </w:tcPr>
          <w:p w14:paraId="42BBCC03" w14:textId="77777777" w:rsidR="000C4D13" w:rsidRDefault="000C4D13" w:rsidP="000C4D13">
            <w:r>
              <w:t>exactly 1 monetary:MonetaryValue</w:t>
            </w:r>
          </w:p>
        </w:tc>
      </w:tr>
      <w:tr w:rsidR="000C4D13" w14:paraId="3D7ADABE" w14:textId="77777777" w:rsidTr="00F4443B">
        <w:trPr>
          <w:cantSplit/>
        </w:trPr>
        <w:tc>
          <w:tcPr>
            <w:tcW w:w="2976" w:type="dxa"/>
            <w:vMerge/>
          </w:tcPr>
          <w:p w14:paraId="24F23FF1" w14:textId="77777777" w:rsidR="000C4D13" w:rsidRDefault="000C4D13" w:rsidP="000C4D13"/>
        </w:tc>
        <w:tc>
          <w:tcPr>
            <w:tcW w:w="3109" w:type="dxa"/>
          </w:tcPr>
          <w:p w14:paraId="7C8BB73F" w14:textId="77777777" w:rsidR="000C4D13" w:rsidRDefault="000C4D13" w:rsidP="000C4D13">
            <w:r>
              <w:t>overtimePay</w:t>
            </w:r>
          </w:p>
        </w:tc>
        <w:tc>
          <w:tcPr>
            <w:tcW w:w="3265" w:type="dxa"/>
          </w:tcPr>
          <w:p w14:paraId="1701DCA8" w14:textId="77777777" w:rsidR="000C4D13" w:rsidRDefault="000C4D13" w:rsidP="000C4D13">
            <w:r>
              <w:t>only  monetary:MonetaryValue</w:t>
            </w:r>
          </w:p>
        </w:tc>
      </w:tr>
      <w:tr w:rsidR="000C4D13" w14:paraId="267D6AF1" w14:textId="77777777" w:rsidTr="00F4443B">
        <w:trPr>
          <w:cantSplit/>
        </w:trPr>
        <w:tc>
          <w:tcPr>
            <w:tcW w:w="2976" w:type="dxa"/>
          </w:tcPr>
          <w:p w14:paraId="2D269054" w14:textId="77777777" w:rsidR="000C4D13" w:rsidRDefault="000C4D13" w:rsidP="000C4D13">
            <w:r>
              <w:t>Salary</w:t>
            </w:r>
          </w:p>
        </w:tc>
        <w:tc>
          <w:tcPr>
            <w:tcW w:w="3109" w:type="dxa"/>
          </w:tcPr>
          <w:p w14:paraId="3B7BB02C" w14:textId="77777777" w:rsidR="000C4D13" w:rsidRDefault="000C4D13" w:rsidP="000C4D13">
            <w:r>
              <w:t>hasAnnualPay</w:t>
            </w:r>
          </w:p>
        </w:tc>
        <w:tc>
          <w:tcPr>
            <w:tcW w:w="3265" w:type="dxa"/>
          </w:tcPr>
          <w:p w14:paraId="132250AB" w14:textId="77777777" w:rsidR="000C4D13" w:rsidRDefault="000C4D13" w:rsidP="000C4D13">
            <w:r>
              <w:t>exactly 1  monetary:MonetaryValue</w:t>
            </w:r>
          </w:p>
        </w:tc>
      </w:tr>
      <w:tr w:rsidR="000C4D13" w14:paraId="20F79FC6" w14:textId="77777777" w:rsidTr="00F4443B">
        <w:trPr>
          <w:cantSplit/>
        </w:trPr>
        <w:tc>
          <w:tcPr>
            <w:tcW w:w="2976" w:type="dxa"/>
          </w:tcPr>
          <w:p w14:paraId="347C6995" w14:textId="77777777" w:rsidR="000C4D13" w:rsidRDefault="000C4D13" w:rsidP="000C4D13">
            <w:r>
              <w:t>tove:Activity</w:t>
            </w:r>
          </w:p>
        </w:tc>
        <w:tc>
          <w:tcPr>
            <w:tcW w:w="3109" w:type="dxa"/>
          </w:tcPr>
          <w:p w14:paraId="23EB3E4A" w14:textId="77777777" w:rsidR="000C4D13" w:rsidRDefault="000C4D13" w:rsidP="000C4D13">
            <w:r>
              <w:t>equivalentClass</w:t>
            </w:r>
          </w:p>
        </w:tc>
        <w:tc>
          <w:tcPr>
            <w:tcW w:w="3265" w:type="dxa"/>
          </w:tcPr>
          <w:p w14:paraId="12C16976" w14:textId="77777777" w:rsidR="000C4D13" w:rsidRDefault="000C4D13" w:rsidP="000C4D13">
            <w:r>
              <w:t>activity:Activity</w:t>
            </w:r>
          </w:p>
        </w:tc>
      </w:tr>
      <w:tr w:rsidR="000C4D13" w14:paraId="69B077D5" w14:textId="77777777" w:rsidTr="00F4443B">
        <w:trPr>
          <w:cantSplit/>
        </w:trPr>
        <w:tc>
          <w:tcPr>
            <w:tcW w:w="2976" w:type="dxa"/>
          </w:tcPr>
          <w:p w14:paraId="56B9227B" w14:textId="77777777" w:rsidR="000C4D13" w:rsidRDefault="000C4D13" w:rsidP="000C4D13">
            <w:r>
              <w:t>tove:Resource</w:t>
            </w:r>
          </w:p>
        </w:tc>
        <w:tc>
          <w:tcPr>
            <w:tcW w:w="3109" w:type="dxa"/>
          </w:tcPr>
          <w:p w14:paraId="176CA154" w14:textId="77777777" w:rsidR="000C4D13" w:rsidRDefault="000C4D13" w:rsidP="000C4D13">
            <w:r>
              <w:t>equivalentClass</w:t>
            </w:r>
          </w:p>
        </w:tc>
        <w:tc>
          <w:tcPr>
            <w:tcW w:w="3265" w:type="dxa"/>
          </w:tcPr>
          <w:p w14:paraId="3D75C26C" w14:textId="77777777" w:rsidR="000C4D13" w:rsidRDefault="000C4D13" w:rsidP="000C4D13">
            <w:r>
              <w:t>resource:Resource</w:t>
            </w:r>
          </w:p>
        </w:tc>
      </w:tr>
      <w:tr w:rsidR="000C4D13" w14:paraId="4C77C14A" w14:textId="77777777" w:rsidTr="00F4443B">
        <w:trPr>
          <w:cantSplit/>
        </w:trPr>
        <w:tc>
          <w:tcPr>
            <w:tcW w:w="2976" w:type="dxa"/>
          </w:tcPr>
          <w:p w14:paraId="6EBC400D" w14:textId="5A24D5A7" w:rsidR="000C4D13" w:rsidRPr="00A74095" w:rsidRDefault="000C4D13" w:rsidP="000C4D13">
            <w:r w:rsidRPr="00A74095">
              <w:t>EmploymentStatus</w:t>
            </w:r>
          </w:p>
        </w:tc>
        <w:tc>
          <w:tcPr>
            <w:tcW w:w="3109" w:type="dxa"/>
          </w:tcPr>
          <w:p w14:paraId="46F22596" w14:textId="0D4FCF75" w:rsidR="000C4D13" w:rsidRPr="00A74095" w:rsidRDefault="000C4D13" w:rsidP="000C4D13">
            <w:r w:rsidRPr="00A74095">
              <w:t>equivalentClass</w:t>
            </w:r>
          </w:p>
        </w:tc>
        <w:tc>
          <w:tcPr>
            <w:tcW w:w="3265" w:type="dxa"/>
          </w:tcPr>
          <w:p w14:paraId="5298D6DD" w14:textId="38089A08" w:rsidR="000C4D13" w:rsidRPr="00A74095" w:rsidRDefault="000C4D13" w:rsidP="000C4D13">
            <w:r w:rsidRPr="00A74095">
              <w:t>{fulltime_regular, parttime_regular, fulltime_home, parttime_home}</w:t>
            </w:r>
          </w:p>
        </w:tc>
      </w:tr>
      <w:tr w:rsidR="000C4D13" w14:paraId="70DFFEE1" w14:textId="77777777" w:rsidTr="00F4443B">
        <w:trPr>
          <w:cantSplit/>
        </w:trPr>
        <w:tc>
          <w:tcPr>
            <w:tcW w:w="2976" w:type="dxa"/>
          </w:tcPr>
          <w:p w14:paraId="01BBD101" w14:textId="202DE362" w:rsidR="000C4D13" w:rsidRPr="00324747" w:rsidRDefault="000C4D13" w:rsidP="000C4D13">
            <w:r w:rsidRPr="00324747">
              <w:t>GeneralOffice</w:t>
            </w:r>
          </w:p>
        </w:tc>
        <w:tc>
          <w:tcPr>
            <w:tcW w:w="3109" w:type="dxa"/>
          </w:tcPr>
          <w:p w14:paraId="1D4DBC6D" w14:textId="1406840D" w:rsidR="000C4D13" w:rsidRPr="00324747" w:rsidRDefault="000C4D13" w:rsidP="000C4D13">
            <w:r w:rsidRPr="00324747">
              <w:t>subClassOf</w:t>
            </w:r>
          </w:p>
        </w:tc>
        <w:tc>
          <w:tcPr>
            <w:tcW w:w="3265" w:type="dxa"/>
          </w:tcPr>
          <w:p w14:paraId="4A4269C1" w14:textId="10DE29B6" w:rsidR="000C4D13" w:rsidRPr="00324747" w:rsidRDefault="000C4D13" w:rsidP="000C4D13">
            <w:r w:rsidRPr="00324747">
              <w:t>Occupation</w:t>
            </w:r>
          </w:p>
        </w:tc>
      </w:tr>
      <w:tr w:rsidR="000C4D13" w14:paraId="6E0C520F" w14:textId="77777777" w:rsidTr="00F4443B">
        <w:trPr>
          <w:cantSplit/>
        </w:trPr>
        <w:tc>
          <w:tcPr>
            <w:tcW w:w="2976" w:type="dxa"/>
          </w:tcPr>
          <w:p w14:paraId="7C25CFC6" w14:textId="79200832" w:rsidR="000C4D13" w:rsidRPr="00324747" w:rsidRDefault="000C4D13" w:rsidP="000C4D13">
            <w:r w:rsidRPr="00324747">
              <w:t>Trades</w:t>
            </w:r>
          </w:p>
        </w:tc>
        <w:tc>
          <w:tcPr>
            <w:tcW w:w="3109" w:type="dxa"/>
          </w:tcPr>
          <w:p w14:paraId="51A0D88A" w14:textId="688090AD" w:rsidR="000C4D13" w:rsidRPr="00324747" w:rsidRDefault="000C4D13" w:rsidP="000C4D13">
            <w:r w:rsidRPr="00324747">
              <w:t>subClassOf</w:t>
            </w:r>
          </w:p>
        </w:tc>
        <w:tc>
          <w:tcPr>
            <w:tcW w:w="3265" w:type="dxa"/>
          </w:tcPr>
          <w:p w14:paraId="229FF87B" w14:textId="1A38DD86" w:rsidR="000C4D13" w:rsidRPr="00324747" w:rsidRDefault="000C4D13" w:rsidP="000C4D13">
            <w:r w:rsidRPr="00324747">
              <w:t>Occupation</w:t>
            </w:r>
          </w:p>
        </w:tc>
      </w:tr>
      <w:tr w:rsidR="000C4D13" w14:paraId="2C9DD810" w14:textId="77777777" w:rsidTr="00F4443B">
        <w:trPr>
          <w:cantSplit/>
        </w:trPr>
        <w:tc>
          <w:tcPr>
            <w:tcW w:w="2976" w:type="dxa"/>
          </w:tcPr>
          <w:p w14:paraId="25DE9F35" w14:textId="39C2B94E" w:rsidR="000C4D13" w:rsidRPr="00324747" w:rsidRDefault="000C4D13" w:rsidP="000C4D13">
            <w:r w:rsidRPr="00324747">
              <w:t>Professional</w:t>
            </w:r>
          </w:p>
        </w:tc>
        <w:tc>
          <w:tcPr>
            <w:tcW w:w="3109" w:type="dxa"/>
          </w:tcPr>
          <w:p w14:paraId="688E89BF" w14:textId="2BC744FC" w:rsidR="000C4D13" w:rsidRPr="00324747" w:rsidRDefault="000C4D13" w:rsidP="000C4D13">
            <w:r w:rsidRPr="00324747">
              <w:t>subClassOf</w:t>
            </w:r>
          </w:p>
        </w:tc>
        <w:tc>
          <w:tcPr>
            <w:tcW w:w="3265" w:type="dxa"/>
          </w:tcPr>
          <w:p w14:paraId="3F4747E4" w14:textId="5B5752BC" w:rsidR="000C4D13" w:rsidRPr="00324747" w:rsidRDefault="000C4D13" w:rsidP="000C4D13">
            <w:r w:rsidRPr="00324747">
              <w:t>Occupation</w:t>
            </w:r>
          </w:p>
        </w:tc>
      </w:tr>
      <w:tr w:rsidR="000C4D13" w14:paraId="2624A435" w14:textId="77777777" w:rsidTr="00F4443B">
        <w:trPr>
          <w:cantSplit/>
        </w:trPr>
        <w:tc>
          <w:tcPr>
            <w:tcW w:w="2976" w:type="dxa"/>
          </w:tcPr>
          <w:p w14:paraId="43FF8F4F" w14:textId="4459DE57" w:rsidR="000C4D13" w:rsidRPr="00324747" w:rsidRDefault="000C4D13" w:rsidP="000C4D13">
            <w:r w:rsidRPr="00324747">
              <w:t>Sales</w:t>
            </w:r>
          </w:p>
        </w:tc>
        <w:tc>
          <w:tcPr>
            <w:tcW w:w="3109" w:type="dxa"/>
          </w:tcPr>
          <w:p w14:paraId="3E299E12" w14:textId="2E93A689" w:rsidR="000C4D13" w:rsidRPr="00324747" w:rsidRDefault="000C4D13" w:rsidP="000C4D13">
            <w:r w:rsidRPr="00324747">
              <w:t>subClassOf</w:t>
            </w:r>
          </w:p>
        </w:tc>
        <w:tc>
          <w:tcPr>
            <w:tcW w:w="3265" w:type="dxa"/>
          </w:tcPr>
          <w:p w14:paraId="5DA1E03E" w14:textId="63E4DA02" w:rsidR="000C4D13" w:rsidRPr="00324747" w:rsidRDefault="000C4D13" w:rsidP="000C4D13">
            <w:r w:rsidRPr="00324747">
              <w:t>Occupation</w:t>
            </w:r>
          </w:p>
        </w:tc>
      </w:tr>
      <w:tr w:rsidR="000C4D13" w14:paraId="606136D1" w14:textId="77777777" w:rsidTr="00F4443B">
        <w:trPr>
          <w:cantSplit/>
        </w:trPr>
        <w:tc>
          <w:tcPr>
            <w:tcW w:w="2976" w:type="dxa"/>
          </w:tcPr>
          <w:p w14:paraId="7AB953A1" w14:textId="5BFBCA02" w:rsidR="000C4D13" w:rsidRPr="00324747" w:rsidRDefault="000C4D13" w:rsidP="000C4D13">
            <w:r w:rsidRPr="00324747">
              <w:t>EducationalInstitution</w:t>
            </w:r>
          </w:p>
        </w:tc>
        <w:tc>
          <w:tcPr>
            <w:tcW w:w="3109" w:type="dxa"/>
          </w:tcPr>
          <w:p w14:paraId="32CA3EA0" w14:textId="302EA08B" w:rsidR="000C4D13" w:rsidRPr="00324747" w:rsidRDefault="000C4D13" w:rsidP="000C4D13">
            <w:r w:rsidRPr="00324747">
              <w:t>subClassOf</w:t>
            </w:r>
          </w:p>
        </w:tc>
        <w:tc>
          <w:tcPr>
            <w:tcW w:w="3265" w:type="dxa"/>
          </w:tcPr>
          <w:p w14:paraId="13D152C6" w14:textId="08FD228C" w:rsidR="000C4D13" w:rsidRPr="00324747" w:rsidRDefault="000C4D13" w:rsidP="000C4D13">
            <w:r w:rsidRPr="00324747">
              <w:t>Organization</w:t>
            </w:r>
          </w:p>
        </w:tc>
      </w:tr>
      <w:tr w:rsidR="000C4D13" w14:paraId="61C1DA5C" w14:textId="77777777" w:rsidTr="00F4443B">
        <w:trPr>
          <w:cantSplit/>
        </w:trPr>
        <w:tc>
          <w:tcPr>
            <w:tcW w:w="2976" w:type="dxa"/>
            <w:vMerge w:val="restart"/>
          </w:tcPr>
          <w:p w14:paraId="333D72BD" w14:textId="6867D973" w:rsidR="000C4D13" w:rsidRPr="00CE6297" w:rsidRDefault="000C4D13" w:rsidP="000C4D13">
            <w:r w:rsidRPr="00CE6297">
              <w:t>Student</w:t>
            </w:r>
          </w:p>
        </w:tc>
        <w:tc>
          <w:tcPr>
            <w:tcW w:w="3109" w:type="dxa"/>
          </w:tcPr>
          <w:p w14:paraId="57677E85" w14:textId="6B91AD5D" w:rsidR="000C4D13" w:rsidRPr="00CE6297" w:rsidRDefault="000C4D13" w:rsidP="000C4D13">
            <w:r w:rsidRPr="00CE6297">
              <w:t>subClassOf</w:t>
            </w:r>
          </w:p>
        </w:tc>
        <w:tc>
          <w:tcPr>
            <w:tcW w:w="3265" w:type="dxa"/>
          </w:tcPr>
          <w:p w14:paraId="386DA78F" w14:textId="5405937B" w:rsidR="000C4D13" w:rsidRPr="00CE6297" w:rsidRDefault="000C4D13" w:rsidP="000C4D13">
            <w:r w:rsidRPr="00CE6297">
              <w:t>OrganizationAgent</w:t>
            </w:r>
          </w:p>
        </w:tc>
      </w:tr>
      <w:tr w:rsidR="000C4D13" w14:paraId="77219F2C" w14:textId="77777777" w:rsidTr="00F4443B">
        <w:trPr>
          <w:cantSplit/>
        </w:trPr>
        <w:tc>
          <w:tcPr>
            <w:tcW w:w="2976" w:type="dxa"/>
            <w:vMerge/>
          </w:tcPr>
          <w:p w14:paraId="25F491F5" w14:textId="77777777" w:rsidR="000C4D13" w:rsidRPr="00CE6297" w:rsidRDefault="000C4D13" w:rsidP="000C4D13"/>
        </w:tc>
        <w:tc>
          <w:tcPr>
            <w:tcW w:w="3109" w:type="dxa"/>
          </w:tcPr>
          <w:p w14:paraId="3290281D" w14:textId="6B56242E" w:rsidR="000C4D13" w:rsidRPr="00CE6297" w:rsidRDefault="000C4D13" w:rsidP="000C4D13">
            <w:r w:rsidRPr="00CE6297">
              <w:t>enrolledIn</w:t>
            </w:r>
          </w:p>
        </w:tc>
        <w:tc>
          <w:tcPr>
            <w:tcW w:w="3265" w:type="dxa"/>
          </w:tcPr>
          <w:p w14:paraId="5F5FBEA5" w14:textId="76787CCF" w:rsidR="000C4D13" w:rsidRPr="00CE6297" w:rsidRDefault="000C4D13" w:rsidP="000C4D13">
            <w:r w:rsidRPr="00CE6297">
              <w:t>min 1 EducationalInstitution</w:t>
            </w:r>
          </w:p>
        </w:tc>
      </w:tr>
      <w:tr w:rsidR="000C4D13" w14:paraId="66EE9A1C" w14:textId="77777777" w:rsidTr="00F4443B">
        <w:trPr>
          <w:cantSplit/>
        </w:trPr>
        <w:tc>
          <w:tcPr>
            <w:tcW w:w="2976" w:type="dxa"/>
          </w:tcPr>
          <w:p w14:paraId="4D07E7C5" w14:textId="2A79CB9A" w:rsidR="000C4D13" w:rsidRPr="00CE6297" w:rsidRDefault="000C4D13" w:rsidP="000C4D13">
            <w:r>
              <w:t>FullTimeStudent</w:t>
            </w:r>
          </w:p>
        </w:tc>
        <w:tc>
          <w:tcPr>
            <w:tcW w:w="3109" w:type="dxa"/>
          </w:tcPr>
          <w:p w14:paraId="4353502D" w14:textId="0012B35A" w:rsidR="000C4D13" w:rsidRPr="00CE6297" w:rsidRDefault="000C4D13" w:rsidP="000C4D13">
            <w:r>
              <w:t>subClassOf</w:t>
            </w:r>
          </w:p>
        </w:tc>
        <w:tc>
          <w:tcPr>
            <w:tcW w:w="3265" w:type="dxa"/>
          </w:tcPr>
          <w:p w14:paraId="6E379F7E" w14:textId="0919E5A5" w:rsidR="000C4D13" w:rsidRPr="00CE6297" w:rsidRDefault="000C4D13" w:rsidP="000C4D13">
            <w:r>
              <w:t>Student</w:t>
            </w:r>
          </w:p>
        </w:tc>
      </w:tr>
      <w:tr w:rsidR="000C4D13" w14:paraId="148C68AB" w14:textId="77777777" w:rsidTr="00F4443B">
        <w:trPr>
          <w:cantSplit/>
        </w:trPr>
        <w:tc>
          <w:tcPr>
            <w:tcW w:w="2976" w:type="dxa"/>
          </w:tcPr>
          <w:p w14:paraId="1C5BA126" w14:textId="41CE5657" w:rsidR="000C4D13" w:rsidRDefault="000C4D13" w:rsidP="000C4D13">
            <w:r>
              <w:t>PartTimeStudent</w:t>
            </w:r>
          </w:p>
        </w:tc>
        <w:tc>
          <w:tcPr>
            <w:tcW w:w="3109" w:type="dxa"/>
          </w:tcPr>
          <w:p w14:paraId="0241F1DF" w14:textId="0C150E8C" w:rsidR="000C4D13" w:rsidRDefault="000C4D13" w:rsidP="000C4D13">
            <w:r>
              <w:t>subClassOf</w:t>
            </w:r>
          </w:p>
        </w:tc>
        <w:tc>
          <w:tcPr>
            <w:tcW w:w="3265" w:type="dxa"/>
          </w:tcPr>
          <w:p w14:paraId="36E89AEE" w14:textId="25455DC2" w:rsidR="000C4D13" w:rsidRDefault="000C4D13" w:rsidP="000C4D13">
            <w:r>
              <w:t>Student</w:t>
            </w:r>
          </w:p>
        </w:tc>
      </w:tr>
    </w:tbl>
    <w:p w14:paraId="31F214F9" w14:textId="1B2562A9" w:rsidR="00944B19" w:rsidRDefault="00944B19" w:rsidP="00EA354A">
      <w:pPr>
        <w:rPr>
          <w:b/>
        </w:rPr>
      </w:pPr>
    </w:p>
    <w:p w14:paraId="0446B99A" w14:textId="077B9DFF" w:rsidR="00706FA9" w:rsidRDefault="00706FA9" w:rsidP="00331CB6">
      <w:pPr>
        <w:pStyle w:val="ListParagraph"/>
        <w:numPr>
          <w:ilvl w:val="0"/>
          <w:numId w:val="15"/>
        </w:numPr>
        <w:rPr>
          <w:b/>
        </w:rPr>
      </w:pPr>
      <w:r>
        <w:rPr>
          <w:b/>
        </w:rPr>
        <w:lastRenderedPageBreak/>
        <w:t>hasOrgMember subPropertyOf tove:hasMember</w:t>
      </w:r>
    </w:p>
    <w:p w14:paraId="2C68E780" w14:textId="75ED862D" w:rsidR="00706FA9" w:rsidRPr="00706FA9" w:rsidRDefault="00706FA9" w:rsidP="00331CB6">
      <w:pPr>
        <w:pStyle w:val="ListParagraph"/>
        <w:numPr>
          <w:ilvl w:val="0"/>
          <w:numId w:val="15"/>
        </w:numPr>
        <w:rPr>
          <w:b/>
        </w:rPr>
      </w:pPr>
      <w:r>
        <w:rPr>
          <w:b/>
        </w:rPr>
        <w:t>org:Organization hasOrgMember min 2 tove:OrganizationAgent</w:t>
      </w:r>
    </w:p>
    <w:p w14:paraId="2F1B7232" w14:textId="77777777" w:rsidR="000C363A" w:rsidRDefault="00943F1A" w:rsidP="00EA354A">
      <w:pPr>
        <w:rPr>
          <w:b/>
        </w:rPr>
      </w:pPr>
      <w:r>
        <w:rPr>
          <w:b/>
        </w:rPr>
        <w:t>Reused Ontologies:</w:t>
      </w:r>
    </w:p>
    <w:p w14:paraId="4AF8A48E" w14:textId="1E1454F1" w:rsidR="00943F1A" w:rsidRDefault="00671E67" w:rsidP="009E4A69">
      <w:pPr>
        <w:pStyle w:val="ListParagraph"/>
      </w:pPr>
      <w:r>
        <w:t xml:space="preserve">tove: </w:t>
      </w:r>
      <w:r w:rsidR="00F901B1">
        <w:t xml:space="preserve">The </w:t>
      </w:r>
      <w:r>
        <w:t>TOVE Organization ontology</w:t>
      </w:r>
      <w:r w:rsidR="005B2B4C">
        <w:rPr>
          <w:rStyle w:val="FootnoteReference"/>
        </w:rPr>
        <w:footnoteReference w:id="14"/>
      </w:r>
      <w:r>
        <w:t xml:space="preserve">, </w:t>
      </w:r>
      <w:r w:rsidR="00F901B1">
        <w:t>as originally presented by</w:t>
      </w:r>
      <w:r w:rsidR="006049CC">
        <w:t xml:space="preserve"> </w:t>
      </w:r>
      <w:r w:rsidR="009E5CF6">
        <w:fldChar w:fldCharType="begin"/>
      </w:r>
      <w:r w:rsidR="001608B3">
        <w:instrText xml:space="preserve"> ADDIN EN.CITE &lt;EndNote&gt;&lt;Cite&gt;&lt;Author&gt;Fox&lt;/Author&gt;&lt;Year&gt;1995&lt;/Year&gt;&lt;IDText&gt;An organisation ontology for enterprise modelling: preliminary concepts for linking structure and behaviour&lt;/IDText&gt;&lt;DisplayText&gt;[29]&lt;/DisplayText&gt;&lt;record&gt;&lt;isbn&gt;0818670193&lt;/isbn&gt;&lt;titles&gt;&lt;title&gt;An organisation ontology for enterprise modelling: preliminary concepts for linking structure and behaviour&lt;/title&gt;&lt;secondary-title&gt;Proceedings 4th IEEE Workshop on Enabling Technologies: Infrastructure for Collaborative Enterprises (WET ICE&amp;apos;95)&lt;/secondary-title&gt;&lt;/titles&gt;&lt;pages&gt;71-81&lt;/pages&gt;&lt;contributors&gt;&lt;authors&gt;&lt;author&gt;Fox, Mark S&lt;/author&gt;&lt;author&gt;Barbuceanu, Mihai&lt;/author&gt;&lt;author&gt;Gruninger, Michael&lt;/author&gt;&lt;/authors&gt;&lt;/contributors&gt;&lt;added-date format="utc"&gt;1581533379&lt;/added-date&gt;&lt;ref-type name="Conference Proceeding"&gt;10&lt;/ref-type&gt;&lt;dates&gt;&lt;year&gt;1995&lt;/year&gt;&lt;/dates&gt;&lt;rec-number&gt;54&lt;/rec-number&gt;&lt;publisher&gt;IEEE&lt;/publisher&gt;&lt;last-updated-date format="utc"&gt;1581533379&lt;/last-updated-date&gt;&lt;/record&gt;&lt;/Cite&gt;&lt;/EndNote&gt;</w:instrText>
      </w:r>
      <w:r w:rsidR="009E5CF6">
        <w:fldChar w:fldCharType="separate"/>
      </w:r>
      <w:r w:rsidR="001608B3">
        <w:rPr>
          <w:noProof/>
        </w:rPr>
        <w:t>[29]</w:t>
      </w:r>
      <w:r w:rsidR="009E5CF6">
        <w:fldChar w:fldCharType="end"/>
      </w:r>
      <w:r w:rsidR="00F901B1">
        <w:t xml:space="preserve"> </w:t>
      </w:r>
      <w:r>
        <w:t xml:space="preserve">with </w:t>
      </w:r>
      <w:r w:rsidR="00F901B1">
        <w:t>modifications to account for the difference</w:t>
      </w:r>
      <w:r>
        <w:t xml:space="preserve"> in our representation of states, where </w:t>
      </w:r>
      <w:r w:rsidR="001D1B93">
        <w:t>a Goal is a subclass of StateType</w:t>
      </w:r>
      <w:r w:rsidR="009E240A">
        <w:t>, and where Activities are enabled/caused by state types</w:t>
      </w:r>
      <w:r w:rsidR="001D1B93">
        <w:t>.</w:t>
      </w:r>
      <w:r w:rsidR="00F36F45">
        <w:br/>
        <w:t>This modification also results in the removal of the StateEmpowerment class</w:t>
      </w:r>
      <w:r w:rsidR="00F901B1">
        <w:t xml:space="preserve">. Note that it is possible to </w:t>
      </w:r>
      <w:r w:rsidR="0059107A">
        <w:t>introduce a similar concept if required, however this would likely take the form of a property that relates an organization agent to some state-types (where the states they are empowered to take an object to, and the object itself, are described by the state type).</w:t>
      </w:r>
    </w:p>
    <w:p w14:paraId="3FCDC4DC" w14:textId="77777777" w:rsidR="004B15F3" w:rsidRDefault="004B15F3" w:rsidP="009E4A69">
      <w:pPr>
        <w:pStyle w:val="ListParagraph"/>
      </w:pPr>
      <w:r>
        <w:t>icity-foundation: iCity-Foundation Ontology</w:t>
      </w:r>
    </w:p>
    <w:p w14:paraId="54060DA1" w14:textId="6183703A" w:rsidR="004B15F3" w:rsidRDefault="004B15F3" w:rsidP="009E4A69">
      <w:pPr>
        <w:pStyle w:val="ListParagraph"/>
      </w:pPr>
      <w:r>
        <w:t>schema.org (vocabulary)</w:t>
      </w:r>
    </w:p>
    <w:p w14:paraId="0A754601" w14:textId="135648CD" w:rsidR="0038626E" w:rsidRDefault="0038626E" w:rsidP="0038626E">
      <w:pPr>
        <w:rPr>
          <w:b/>
        </w:rPr>
      </w:pPr>
      <w:r>
        <w:rPr>
          <w:b/>
        </w:rPr>
        <w:t>Future Work:</w:t>
      </w:r>
    </w:p>
    <w:p w14:paraId="7033A986" w14:textId="45A25913" w:rsidR="0038626E" w:rsidRDefault="0038626E" w:rsidP="00331CB6">
      <w:pPr>
        <w:pStyle w:val="ListParagraph"/>
        <w:numPr>
          <w:ilvl w:val="0"/>
          <w:numId w:val="13"/>
        </w:numPr>
      </w:pPr>
      <w:r>
        <w:t>Define part</w:t>
      </w:r>
      <w:r w:rsidR="0071181A">
        <w:t>-</w:t>
      </w:r>
      <w:r>
        <w:t>time / full</w:t>
      </w:r>
      <w:r w:rsidR="0071181A">
        <w:t>-</w:t>
      </w:r>
      <w:r>
        <w:t>time employees and students in more detail (e.g. with respect to their work locations).</w:t>
      </w:r>
    </w:p>
    <w:p w14:paraId="22F21764" w14:textId="6318D2A2" w:rsidR="0071181A" w:rsidRPr="0038626E" w:rsidRDefault="0071181A" w:rsidP="00331CB6">
      <w:pPr>
        <w:pStyle w:val="ListParagraph"/>
        <w:numPr>
          <w:ilvl w:val="0"/>
          <w:numId w:val="13"/>
        </w:numPr>
      </w:pPr>
      <w:r>
        <w:t>Define part-time /full-time students according to some enrollment criteria</w:t>
      </w:r>
    </w:p>
    <w:p w14:paraId="0745ADF0" w14:textId="77777777" w:rsidR="00D01F8A" w:rsidRDefault="00D01F8A" w:rsidP="00EA354A">
      <w:pPr>
        <w:pStyle w:val="Heading2"/>
      </w:pPr>
      <w:bookmarkStart w:id="119" w:name="_Toc35260259"/>
      <w:r>
        <w:t>Building Ontology</w:t>
      </w:r>
      <w:bookmarkEnd w:id="119"/>
    </w:p>
    <w:p w14:paraId="172E7880" w14:textId="6AD01E53" w:rsidR="00D479C9" w:rsidRPr="00D479C9" w:rsidRDefault="0089518D" w:rsidP="00D479C9">
      <w:pPr>
        <w:rPr>
          <w:i/>
        </w:rPr>
      </w:pPr>
      <w:r>
        <w:rPr>
          <w:i/>
        </w:rPr>
        <w:t>http://ontology.eil.utoronto.ca/icity/</w:t>
      </w:r>
      <w:r w:rsidR="00D479C9" w:rsidRPr="00D479C9">
        <w:rPr>
          <w:i/>
        </w:rPr>
        <w:t>Building</w:t>
      </w:r>
      <w:r w:rsidR="00AC0B4C">
        <w:rPr>
          <w:i/>
        </w:rPr>
        <w:t>.owl</w:t>
      </w:r>
    </w:p>
    <w:p w14:paraId="6CD195B2" w14:textId="77777777" w:rsidR="00E72332" w:rsidRPr="00E72332" w:rsidRDefault="00E72332" w:rsidP="00E72332">
      <w:pPr>
        <w:rPr>
          <w:b/>
        </w:rPr>
      </w:pPr>
      <w:r w:rsidRPr="00E72332">
        <w:rPr>
          <w:b/>
        </w:rPr>
        <w:t>Namespace: building</w:t>
      </w:r>
    </w:p>
    <w:p w14:paraId="3F68CDA4" w14:textId="41D03C3D" w:rsidR="00C850B1" w:rsidRDefault="00D01F8A" w:rsidP="00320FAD">
      <w:pPr>
        <w:pStyle w:val="ListParagraph"/>
      </w:pPr>
      <w:r>
        <w:t>Building</w:t>
      </w:r>
      <w:r w:rsidR="00F46BD1">
        <w:t>: A Building is a structure with some location in the urban system</w:t>
      </w:r>
      <w:r w:rsidR="00582038">
        <w:t xml:space="preserve">. </w:t>
      </w:r>
      <w:r w:rsidR="00A67E5C">
        <w:t>Many properties of a Building may change over time, (even t</w:t>
      </w:r>
      <w:r w:rsidR="00582038">
        <w:t xml:space="preserve">he </w:t>
      </w:r>
      <w:r w:rsidR="00A67E5C">
        <w:t xml:space="preserve">exact </w:t>
      </w:r>
      <w:r w:rsidR="00582038">
        <w:t>location of the Building in may change due to construction</w:t>
      </w:r>
      <w:r w:rsidR="00A67E5C">
        <w:t>)</w:t>
      </w:r>
      <w:r w:rsidR="00582038">
        <w:t xml:space="preserve">, but </w:t>
      </w:r>
      <w:r w:rsidR="000330A0">
        <w:t>its Address</w:t>
      </w:r>
      <w:r w:rsidR="00582038">
        <w:t xml:space="preserve"> cannot.</w:t>
      </w:r>
      <w:r w:rsidR="00F46BD1">
        <w:br/>
        <w:t xml:space="preserve">There are different types </w:t>
      </w:r>
      <w:r w:rsidR="00547880">
        <w:t>(</w:t>
      </w:r>
      <w:r w:rsidR="00547880" w:rsidRPr="00547880">
        <w:rPr>
          <w:b/>
        </w:rPr>
        <w:t>subclasses</w:t>
      </w:r>
      <w:r w:rsidR="00547880">
        <w:t xml:space="preserve">) </w:t>
      </w:r>
      <w:r w:rsidR="007C1354">
        <w:t>of buildings, such as</w:t>
      </w:r>
      <w:r w:rsidR="00F46BD1">
        <w:t xml:space="preserve"> House, </w:t>
      </w:r>
      <w:r w:rsidR="00547880">
        <w:t>Apartm</w:t>
      </w:r>
      <w:r w:rsidR="007C1354">
        <w:t xml:space="preserve">ent Building, </w:t>
      </w:r>
      <w:r w:rsidR="007C1354">
        <w:lastRenderedPageBreak/>
        <w:t>Office Building, and so on.</w:t>
      </w:r>
      <w:r w:rsidR="00C632C2">
        <w:br/>
        <w:t xml:space="preserve">A Building or BuildingUnit may contain some </w:t>
      </w:r>
      <w:r w:rsidR="00EA1F01">
        <w:t xml:space="preserve">Building </w:t>
      </w:r>
      <w:r w:rsidR="00C632C2">
        <w:t>Facility(s), e.g. kitchen, bath, or air conditioning. Note that this is distinct from the notion of including amenities that are not a physical part of the Building (Unit), but which may be part of the Tenure.</w:t>
      </w:r>
      <w:r w:rsidR="00135DBA">
        <w:br/>
      </w:r>
      <w:r w:rsidR="00693BFD">
        <w:t>A B</w:t>
      </w:r>
      <w:r w:rsidR="002010DA">
        <w:t xml:space="preserve">uilding has a market </w:t>
      </w:r>
      <w:r w:rsidR="002010DA" w:rsidRPr="00693BFD">
        <w:rPr>
          <w:b/>
        </w:rPr>
        <w:t>value</w:t>
      </w:r>
      <w:r w:rsidR="002010DA">
        <w:t>.</w:t>
      </w:r>
      <w:r w:rsidR="00693BFD">
        <w:br/>
      </w:r>
      <w:r w:rsidR="00135DBA">
        <w:t xml:space="preserve">A Building </w:t>
      </w:r>
      <w:r w:rsidR="00135DBA" w:rsidRPr="00135DBA">
        <w:rPr>
          <w:b/>
        </w:rPr>
        <w:t>has</w:t>
      </w:r>
      <w:r w:rsidR="00135DBA">
        <w:t xml:space="preserve"> some </w:t>
      </w:r>
      <w:r w:rsidR="00135DBA" w:rsidRPr="00135DBA">
        <w:rPr>
          <w:b/>
        </w:rPr>
        <w:t>Location</w:t>
      </w:r>
      <w:r w:rsidR="00135DBA">
        <w:t>.</w:t>
      </w:r>
      <w:r w:rsidR="00320FAD">
        <w:br/>
        <w:t xml:space="preserve">A Building has some </w:t>
      </w:r>
      <w:r w:rsidR="00977133">
        <w:t>height, some footprint area, and some floor area. The floor area is often greater than the footprint area as it accounts for the area of each floor of the building. However, floor area excludes unoccupied areas such as basements. These properties are considered variant as it is possible for a building to undergo construction to increase its dimensions.</w:t>
      </w:r>
      <w:r w:rsidR="00C850B1">
        <w:br/>
        <w:t>A Building contains one or many units.</w:t>
      </w:r>
    </w:p>
    <w:p w14:paraId="65AD2756" w14:textId="42AD592A" w:rsidR="00A329EB" w:rsidRDefault="00A329EB" w:rsidP="009E4A69">
      <w:pPr>
        <w:pStyle w:val="ListParagraph"/>
      </w:pPr>
      <w:r>
        <w:t>BuildingFacility: A Building Facility</w:t>
      </w:r>
      <w:r w:rsidRPr="00A329EB">
        <w:t xml:space="preserve"> refers to services/features that are included in the Building/Building unit by nature of its physical design (e.g. HVAC, kitchen, bathroom, etc)</w:t>
      </w:r>
    </w:p>
    <w:p w14:paraId="32A5EFB6" w14:textId="1AD9AB69" w:rsidR="00C850B1" w:rsidRDefault="00C850B1" w:rsidP="009E4A69">
      <w:pPr>
        <w:pStyle w:val="ListParagraph"/>
      </w:pPr>
      <w:r>
        <w:t>BuildingUnit: A BuildingUnit has a size (square footage, number of rooms)</w:t>
      </w:r>
      <w:r>
        <w:br/>
      </w:r>
      <w:r w:rsidR="00C632C2" w:rsidRPr="00C632C2">
        <w:rPr>
          <w:lang w:val="en-CA"/>
        </w:rPr>
        <w:t>A Building or BuildingUnit may contain some Facility(s), e.g. kitchen, bath, or air conditioning. Note that this is distinct from the notion of including amenities that are not a physical part of the Building (Unit), but which may be part of the Tenure.</w:t>
      </w:r>
      <w:r w:rsidR="001C0C18">
        <w:br/>
        <w:t>A BuildingUnit has an address</w:t>
      </w:r>
      <w:r w:rsidR="007C1354">
        <w:t>.</w:t>
      </w:r>
      <w:r w:rsidR="00383C49">
        <w:br/>
        <w:t>A BuildingUnit has a value, and may have some rental fee.</w:t>
      </w:r>
    </w:p>
    <w:p w14:paraId="05226D4E" w14:textId="56847339" w:rsidR="008C4E24" w:rsidRDefault="008C4E24" w:rsidP="008C4E24">
      <w:r w:rsidRPr="008C4E24">
        <w:rPr>
          <w:noProof/>
        </w:rPr>
        <w:lastRenderedPageBreak/>
        <w:drawing>
          <wp:inline distT="0" distB="0" distL="0" distR="0" wp14:anchorId="324527F3" wp14:editId="38DA3AE9">
            <wp:extent cx="5943600" cy="3214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14370"/>
                    </a:xfrm>
                    <a:prstGeom prst="rect">
                      <a:avLst/>
                    </a:prstGeom>
                  </pic:spPr>
                </pic:pic>
              </a:graphicData>
            </a:graphic>
          </wp:inline>
        </w:drawing>
      </w:r>
    </w:p>
    <w:tbl>
      <w:tblPr>
        <w:tblStyle w:val="TableGrid"/>
        <w:tblpPr w:leftFromText="180" w:rightFromText="180" w:vertAnchor="text" w:horzAnchor="margin" w:tblpY="128"/>
        <w:tblW w:w="0" w:type="auto"/>
        <w:tblLook w:val="04A0" w:firstRow="1" w:lastRow="0" w:firstColumn="1" w:lastColumn="0" w:noHBand="0" w:noVBand="1"/>
      </w:tblPr>
      <w:tblGrid>
        <w:gridCol w:w="2121"/>
        <w:gridCol w:w="2556"/>
        <w:gridCol w:w="4673"/>
      </w:tblGrid>
      <w:tr w:rsidR="00547880" w14:paraId="7A42CACF" w14:textId="77777777" w:rsidTr="0055163B">
        <w:trPr>
          <w:cantSplit/>
        </w:trPr>
        <w:tc>
          <w:tcPr>
            <w:tcW w:w="2121" w:type="dxa"/>
            <w:shd w:val="clear" w:color="auto" w:fill="00FFFF"/>
          </w:tcPr>
          <w:p w14:paraId="22E9D882" w14:textId="77777777" w:rsidR="00547880" w:rsidRDefault="00547880" w:rsidP="002515AE">
            <w:r>
              <w:t>Object</w:t>
            </w:r>
          </w:p>
        </w:tc>
        <w:tc>
          <w:tcPr>
            <w:tcW w:w="2556" w:type="dxa"/>
            <w:shd w:val="clear" w:color="auto" w:fill="00FFFF"/>
          </w:tcPr>
          <w:p w14:paraId="0023C055" w14:textId="77777777" w:rsidR="00547880" w:rsidRDefault="00547880" w:rsidP="002515AE">
            <w:r>
              <w:t>Property</w:t>
            </w:r>
          </w:p>
        </w:tc>
        <w:tc>
          <w:tcPr>
            <w:tcW w:w="4673" w:type="dxa"/>
            <w:shd w:val="clear" w:color="auto" w:fill="00FFFF"/>
          </w:tcPr>
          <w:p w14:paraId="76962CD4" w14:textId="77777777" w:rsidR="00547880" w:rsidRDefault="00547880" w:rsidP="002515AE">
            <w:r>
              <w:t>Value</w:t>
            </w:r>
          </w:p>
        </w:tc>
      </w:tr>
      <w:tr w:rsidR="003D78DD" w14:paraId="0ACF058D" w14:textId="77777777" w:rsidTr="0055163B">
        <w:trPr>
          <w:cantSplit/>
        </w:trPr>
        <w:tc>
          <w:tcPr>
            <w:tcW w:w="2121" w:type="dxa"/>
            <w:vMerge w:val="restart"/>
          </w:tcPr>
          <w:p w14:paraId="6F6B50EC" w14:textId="77777777" w:rsidR="003D78DD" w:rsidRDefault="003D78DD" w:rsidP="003D78DD">
            <w:r>
              <w:t>Building</w:t>
            </w:r>
            <w:r w:rsidR="007C53F3">
              <w:t>PD</w:t>
            </w:r>
          </w:p>
        </w:tc>
        <w:tc>
          <w:tcPr>
            <w:tcW w:w="2556" w:type="dxa"/>
          </w:tcPr>
          <w:p w14:paraId="030C52F7" w14:textId="77777777" w:rsidR="003D78DD" w:rsidRDefault="003D78DD" w:rsidP="003D78DD">
            <w:r>
              <w:t>subClassOf</w:t>
            </w:r>
          </w:p>
        </w:tc>
        <w:tc>
          <w:tcPr>
            <w:tcW w:w="4673" w:type="dxa"/>
          </w:tcPr>
          <w:p w14:paraId="0AD7907F" w14:textId="77777777" w:rsidR="003D78DD" w:rsidRDefault="00E72332" w:rsidP="003D78DD">
            <w:r>
              <w:t>change:</w:t>
            </w:r>
            <w:r w:rsidR="003D78DD">
              <w:t>TimeVaryingConcept</w:t>
            </w:r>
          </w:p>
        </w:tc>
      </w:tr>
      <w:tr w:rsidR="003D78DD" w14:paraId="465FD031" w14:textId="77777777" w:rsidTr="0055163B">
        <w:trPr>
          <w:cantSplit/>
        </w:trPr>
        <w:tc>
          <w:tcPr>
            <w:tcW w:w="2121" w:type="dxa"/>
            <w:vMerge/>
          </w:tcPr>
          <w:p w14:paraId="4314992D" w14:textId="77777777" w:rsidR="003D78DD" w:rsidRDefault="003D78DD" w:rsidP="003D78DD"/>
        </w:tc>
        <w:tc>
          <w:tcPr>
            <w:tcW w:w="2556" w:type="dxa"/>
          </w:tcPr>
          <w:p w14:paraId="08452F51" w14:textId="77777777" w:rsidR="003D78DD" w:rsidRDefault="003D78DD" w:rsidP="003D78DD">
            <w:r>
              <w:t>equivalentClass</w:t>
            </w:r>
          </w:p>
        </w:tc>
        <w:tc>
          <w:tcPr>
            <w:tcW w:w="4673" w:type="dxa"/>
          </w:tcPr>
          <w:p w14:paraId="6134EC73" w14:textId="77777777" w:rsidR="003D78DD" w:rsidRDefault="00E72332" w:rsidP="003D78DD">
            <w:r>
              <w:t>change:</w:t>
            </w:r>
            <w:r w:rsidR="003D78DD">
              <w:t>h</w:t>
            </w:r>
            <w:r w:rsidR="007C53F3">
              <w:t>asManifestation some Building</w:t>
            </w:r>
            <w:r w:rsidR="003D78DD">
              <w:t xml:space="preserve"> and </w:t>
            </w:r>
            <w:r>
              <w:t xml:space="preserve"> change:</w:t>
            </w:r>
            <w:r w:rsidR="003D78DD">
              <w:t>hasManifestation only Building</w:t>
            </w:r>
          </w:p>
        </w:tc>
      </w:tr>
      <w:tr w:rsidR="00C51746" w14:paraId="13A3B2D8" w14:textId="77777777" w:rsidTr="0055163B">
        <w:trPr>
          <w:cantSplit/>
        </w:trPr>
        <w:tc>
          <w:tcPr>
            <w:tcW w:w="2121" w:type="dxa"/>
            <w:vMerge/>
          </w:tcPr>
          <w:p w14:paraId="5B82F440" w14:textId="77777777" w:rsidR="00C51746" w:rsidRDefault="00C51746" w:rsidP="003D78DD"/>
        </w:tc>
        <w:tc>
          <w:tcPr>
            <w:tcW w:w="2556" w:type="dxa"/>
          </w:tcPr>
          <w:p w14:paraId="49E11AA2" w14:textId="05A879AA" w:rsidR="00C51746" w:rsidRDefault="00C51746" w:rsidP="003D78DD">
            <w:r>
              <w:t>contact:hasAddress</w:t>
            </w:r>
          </w:p>
        </w:tc>
        <w:tc>
          <w:tcPr>
            <w:tcW w:w="4673" w:type="dxa"/>
          </w:tcPr>
          <w:p w14:paraId="5BC79B75" w14:textId="06919AA1" w:rsidR="00C51746" w:rsidRDefault="00C51746" w:rsidP="003D78DD">
            <w:r>
              <w:t>only contact:Address</w:t>
            </w:r>
          </w:p>
        </w:tc>
      </w:tr>
      <w:tr w:rsidR="003D78DD" w14:paraId="76B506AD" w14:textId="77777777" w:rsidTr="0055163B">
        <w:trPr>
          <w:cantSplit/>
        </w:trPr>
        <w:tc>
          <w:tcPr>
            <w:tcW w:w="2121" w:type="dxa"/>
            <w:vMerge/>
          </w:tcPr>
          <w:p w14:paraId="64C2CE87" w14:textId="77777777" w:rsidR="003D78DD" w:rsidRDefault="003D78DD" w:rsidP="003D78DD"/>
        </w:tc>
        <w:tc>
          <w:tcPr>
            <w:tcW w:w="2556" w:type="dxa"/>
          </w:tcPr>
          <w:p w14:paraId="2079EC02" w14:textId="77777777" w:rsidR="003D78DD" w:rsidRDefault="00E72332" w:rsidP="003D78DD">
            <w:r>
              <w:t>change:</w:t>
            </w:r>
            <w:r w:rsidR="006D5597">
              <w:t>existsAt</w:t>
            </w:r>
          </w:p>
        </w:tc>
        <w:tc>
          <w:tcPr>
            <w:tcW w:w="4673" w:type="dxa"/>
          </w:tcPr>
          <w:p w14:paraId="005FCFD6" w14:textId="77777777" w:rsidR="003D78DD" w:rsidRDefault="003D78DD" w:rsidP="003D78DD">
            <w:r>
              <w:t>exactly 1 Interval</w:t>
            </w:r>
          </w:p>
        </w:tc>
      </w:tr>
      <w:tr w:rsidR="003D78DD" w14:paraId="5F49AF87" w14:textId="77777777" w:rsidTr="0055163B">
        <w:trPr>
          <w:cantSplit/>
        </w:trPr>
        <w:tc>
          <w:tcPr>
            <w:tcW w:w="2121" w:type="dxa"/>
            <w:vMerge w:val="restart"/>
          </w:tcPr>
          <w:p w14:paraId="19CE150F" w14:textId="77777777" w:rsidR="003D78DD" w:rsidRDefault="003D78DD" w:rsidP="003D78DD">
            <w:r>
              <w:t>Building</w:t>
            </w:r>
          </w:p>
        </w:tc>
        <w:tc>
          <w:tcPr>
            <w:tcW w:w="2556" w:type="dxa"/>
          </w:tcPr>
          <w:p w14:paraId="120AAC34" w14:textId="77777777" w:rsidR="003D78DD" w:rsidRDefault="003D78DD" w:rsidP="003D78DD">
            <w:r>
              <w:t>equivalentClass</w:t>
            </w:r>
          </w:p>
        </w:tc>
        <w:tc>
          <w:tcPr>
            <w:tcW w:w="4673" w:type="dxa"/>
          </w:tcPr>
          <w:p w14:paraId="3E7D12DE" w14:textId="77777777" w:rsidR="003D78DD" w:rsidRDefault="00E72332" w:rsidP="003D78DD">
            <w:r>
              <w:t>change:</w:t>
            </w:r>
            <w:r w:rsidR="003D78DD">
              <w:t>manifestationOf some Building</w:t>
            </w:r>
            <w:r w:rsidR="007C53F3">
              <w:t>PD</w:t>
            </w:r>
            <w:r w:rsidR="003D78DD">
              <w:t xml:space="preserve"> and </w:t>
            </w:r>
            <w:r>
              <w:t xml:space="preserve"> change:</w:t>
            </w:r>
            <w:r w:rsidR="003D78DD">
              <w:t>manifestationOf only Building</w:t>
            </w:r>
            <w:r w:rsidR="007C53F3">
              <w:t>PD</w:t>
            </w:r>
          </w:p>
        </w:tc>
      </w:tr>
      <w:tr w:rsidR="003D78DD" w14:paraId="03703C70" w14:textId="77777777" w:rsidTr="0055163B">
        <w:trPr>
          <w:cantSplit/>
        </w:trPr>
        <w:tc>
          <w:tcPr>
            <w:tcW w:w="2121" w:type="dxa"/>
            <w:vMerge/>
          </w:tcPr>
          <w:p w14:paraId="28DFC8ED" w14:textId="77777777" w:rsidR="003D78DD" w:rsidRDefault="003D78DD" w:rsidP="003D78DD"/>
        </w:tc>
        <w:tc>
          <w:tcPr>
            <w:tcW w:w="2556" w:type="dxa"/>
          </w:tcPr>
          <w:p w14:paraId="2C2C01BE" w14:textId="77777777" w:rsidR="003D78DD" w:rsidRDefault="003D78DD" w:rsidP="003D78DD">
            <w:r>
              <w:t>subClassOf</w:t>
            </w:r>
          </w:p>
        </w:tc>
        <w:tc>
          <w:tcPr>
            <w:tcW w:w="4673" w:type="dxa"/>
          </w:tcPr>
          <w:p w14:paraId="2F4BA11A" w14:textId="77777777" w:rsidR="003D78DD" w:rsidRDefault="00E72332" w:rsidP="003D78DD">
            <w:r>
              <w:t>change:</w:t>
            </w:r>
            <w:r w:rsidR="003D78DD">
              <w:t>Manifestation</w:t>
            </w:r>
          </w:p>
        </w:tc>
      </w:tr>
      <w:tr w:rsidR="003D78DD" w14:paraId="2A189409" w14:textId="77777777" w:rsidTr="0055163B">
        <w:trPr>
          <w:cantSplit/>
        </w:trPr>
        <w:tc>
          <w:tcPr>
            <w:tcW w:w="2121" w:type="dxa"/>
            <w:vMerge/>
          </w:tcPr>
          <w:p w14:paraId="03CB4DF0" w14:textId="77777777" w:rsidR="003D78DD" w:rsidRDefault="003D78DD" w:rsidP="003D78DD"/>
        </w:tc>
        <w:tc>
          <w:tcPr>
            <w:tcW w:w="2556" w:type="dxa"/>
          </w:tcPr>
          <w:p w14:paraId="29799AF9" w14:textId="77777777" w:rsidR="003D78DD" w:rsidRDefault="00E72332" w:rsidP="003D78DD">
            <w:r>
              <w:t>change:</w:t>
            </w:r>
            <w:r w:rsidR="006D5597">
              <w:t>existsAt</w:t>
            </w:r>
          </w:p>
        </w:tc>
        <w:tc>
          <w:tcPr>
            <w:tcW w:w="4673" w:type="dxa"/>
          </w:tcPr>
          <w:p w14:paraId="393B116F" w14:textId="77777777" w:rsidR="003D78DD" w:rsidRDefault="003D78DD" w:rsidP="003D78DD">
            <w:r>
              <w:t>exactly 1 TemporalEntity</w:t>
            </w:r>
          </w:p>
        </w:tc>
      </w:tr>
      <w:tr w:rsidR="003D78DD" w14:paraId="479911EE" w14:textId="77777777" w:rsidTr="0055163B">
        <w:trPr>
          <w:cantSplit/>
        </w:trPr>
        <w:tc>
          <w:tcPr>
            <w:tcW w:w="2121" w:type="dxa"/>
            <w:vMerge/>
          </w:tcPr>
          <w:p w14:paraId="0BF3E667" w14:textId="77777777" w:rsidR="003D78DD" w:rsidRDefault="003D78DD" w:rsidP="003D78DD"/>
        </w:tc>
        <w:tc>
          <w:tcPr>
            <w:tcW w:w="2556" w:type="dxa"/>
          </w:tcPr>
          <w:p w14:paraId="26DABBAF" w14:textId="77777777" w:rsidR="003D78DD" w:rsidRDefault="00E72332" w:rsidP="003D78DD">
            <w:r>
              <w:t>spatial_loc:</w:t>
            </w:r>
            <w:r w:rsidR="003D78DD">
              <w:t>hasLocation</w:t>
            </w:r>
          </w:p>
        </w:tc>
        <w:tc>
          <w:tcPr>
            <w:tcW w:w="4673" w:type="dxa"/>
          </w:tcPr>
          <w:p w14:paraId="305F003E" w14:textId="77777777" w:rsidR="003D78DD" w:rsidRDefault="003D78DD" w:rsidP="003D78DD">
            <w:r>
              <w:t xml:space="preserve">exactly 1 </w:t>
            </w:r>
            <w:r w:rsidR="00E72332">
              <w:t xml:space="preserve"> spatial_loc:</w:t>
            </w:r>
            <w:r w:rsidR="005A7ABB">
              <w:t>SpatialFeature</w:t>
            </w:r>
          </w:p>
        </w:tc>
      </w:tr>
      <w:tr w:rsidR="003D78DD" w14:paraId="458D74DA" w14:textId="77777777" w:rsidTr="0055163B">
        <w:trPr>
          <w:cantSplit/>
        </w:trPr>
        <w:tc>
          <w:tcPr>
            <w:tcW w:w="2121" w:type="dxa"/>
            <w:vMerge/>
          </w:tcPr>
          <w:p w14:paraId="5651B545" w14:textId="77777777" w:rsidR="003D78DD" w:rsidRDefault="003D78DD" w:rsidP="003D78DD"/>
        </w:tc>
        <w:tc>
          <w:tcPr>
            <w:tcW w:w="2556" w:type="dxa"/>
          </w:tcPr>
          <w:p w14:paraId="17A401CB" w14:textId="77777777" w:rsidR="003D78DD" w:rsidRDefault="00A5128B" w:rsidP="003D78DD">
            <w:r>
              <w:t>monetary:</w:t>
            </w:r>
            <w:r w:rsidR="003D78DD">
              <w:t>hasValue</w:t>
            </w:r>
          </w:p>
        </w:tc>
        <w:tc>
          <w:tcPr>
            <w:tcW w:w="4673" w:type="dxa"/>
          </w:tcPr>
          <w:p w14:paraId="09E5878A" w14:textId="77777777" w:rsidR="003D78DD" w:rsidRDefault="003D78DD" w:rsidP="003D78DD">
            <w:r>
              <w:t xml:space="preserve">only </w:t>
            </w:r>
            <w:r w:rsidR="00E72332">
              <w:t>monetary:</w:t>
            </w:r>
            <w:r>
              <w:t>MonetaryValue</w:t>
            </w:r>
          </w:p>
        </w:tc>
      </w:tr>
      <w:tr w:rsidR="0055163B" w14:paraId="5FEB18C9" w14:textId="77777777" w:rsidTr="0055163B">
        <w:trPr>
          <w:cantSplit/>
        </w:trPr>
        <w:tc>
          <w:tcPr>
            <w:tcW w:w="2121" w:type="dxa"/>
            <w:vMerge/>
          </w:tcPr>
          <w:p w14:paraId="7E3815F1" w14:textId="77777777" w:rsidR="0055163B" w:rsidRDefault="0055163B" w:rsidP="0055163B"/>
        </w:tc>
        <w:tc>
          <w:tcPr>
            <w:tcW w:w="2556" w:type="dxa"/>
          </w:tcPr>
          <w:p w14:paraId="48AEA940" w14:textId="3C3D7E99" w:rsidR="0055163B" w:rsidRPr="00A765C9" w:rsidRDefault="0055163B" w:rsidP="0055163B">
            <w:pPr>
              <w:rPr>
                <w:strike/>
              </w:rPr>
            </w:pPr>
            <w:r w:rsidRPr="00A765C9">
              <w:t>hasBuildingFacility</w:t>
            </w:r>
          </w:p>
        </w:tc>
        <w:tc>
          <w:tcPr>
            <w:tcW w:w="4673" w:type="dxa"/>
          </w:tcPr>
          <w:p w14:paraId="6F9FC8E6" w14:textId="483E65C1" w:rsidR="0055163B" w:rsidRPr="00A765C9" w:rsidRDefault="0055163B" w:rsidP="0055163B">
            <w:r w:rsidRPr="00A765C9">
              <w:t xml:space="preserve">only </w:t>
            </w:r>
            <w:r w:rsidR="00EA1F01">
              <w:t>Building</w:t>
            </w:r>
            <w:r w:rsidRPr="00A765C9">
              <w:t>Facility</w:t>
            </w:r>
          </w:p>
        </w:tc>
      </w:tr>
      <w:tr w:rsidR="0055163B" w14:paraId="2A1948A6" w14:textId="77777777" w:rsidTr="0055163B">
        <w:trPr>
          <w:cantSplit/>
        </w:trPr>
        <w:tc>
          <w:tcPr>
            <w:tcW w:w="2121" w:type="dxa"/>
            <w:vMerge/>
          </w:tcPr>
          <w:p w14:paraId="5EC8A01E" w14:textId="77777777" w:rsidR="0055163B" w:rsidRDefault="0055163B" w:rsidP="0055163B"/>
        </w:tc>
        <w:tc>
          <w:tcPr>
            <w:tcW w:w="2556" w:type="dxa"/>
          </w:tcPr>
          <w:p w14:paraId="51B37F55" w14:textId="0F9B1F00" w:rsidR="0055163B" w:rsidRPr="00A765C9" w:rsidRDefault="0055163B" w:rsidP="0055163B">
            <w:r w:rsidRPr="00A765C9">
              <w:t>hasBuildingUnit</w:t>
            </w:r>
          </w:p>
        </w:tc>
        <w:tc>
          <w:tcPr>
            <w:tcW w:w="4673" w:type="dxa"/>
          </w:tcPr>
          <w:p w14:paraId="6E28B0F3" w14:textId="77777777" w:rsidR="0055163B" w:rsidRPr="00A765C9" w:rsidRDefault="0055163B" w:rsidP="0055163B">
            <w:r w:rsidRPr="00A765C9">
              <w:t>only BuildingUnit</w:t>
            </w:r>
          </w:p>
        </w:tc>
      </w:tr>
      <w:tr w:rsidR="0055163B" w14:paraId="2112C093" w14:textId="77777777" w:rsidTr="0055163B">
        <w:trPr>
          <w:cantSplit/>
        </w:trPr>
        <w:tc>
          <w:tcPr>
            <w:tcW w:w="2121" w:type="dxa"/>
          </w:tcPr>
          <w:p w14:paraId="2704D136" w14:textId="77777777" w:rsidR="0055163B" w:rsidRDefault="0055163B" w:rsidP="0055163B">
            <w:r>
              <w:t>House</w:t>
            </w:r>
          </w:p>
        </w:tc>
        <w:tc>
          <w:tcPr>
            <w:tcW w:w="2556" w:type="dxa"/>
          </w:tcPr>
          <w:p w14:paraId="7EDAD456" w14:textId="77777777" w:rsidR="0055163B" w:rsidRDefault="0055163B" w:rsidP="0055163B">
            <w:r>
              <w:t>subclassOf</w:t>
            </w:r>
          </w:p>
        </w:tc>
        <w:tc>
          <w:tcPr>
            <w:tcW w:w="4673" w:type="dxa"/>
          </w:tcPr>
          <w:p w14:paraId="2C10F1A3" w14:textId="77777777" w:rsidR="0055163B" w:rsidRDefault="0055163B" w:rsidP="0055163B">
            <w:r w:rsidRPr="00BB59DD">
              <w:t>Building</w:t>
            </w:r>
          </w:p>
        </w:tc>
      </w:tr>
      <w:tr w:rsidR="0055163B" w14:paraId="516A5430" w14:textId="77777777" w:rsidTr="0055163B">
        <w:trPr>
          <w:cantSplit/>
        </w:trPr>
        <w:tc>
          <w:tcPr>
            <w:tcW w:w="2121" w:type="dxa"/>
          </w:tcPr>
          <w:p w14:paraId="67729061" w14:textId="77777777" w:rsidR="0055163B" w:rsidRDefault="0055163B" w:rsidP="0055163B">
            <w:r>
              <w:t>ApartmentBuilding</w:t>
            </w:r>
          </w:p>
        </w:tc>
        <w:tc>
          <w:tcPr>
            <w:tcW w:w="2556" w:type="dxa"/>
          </w:tcPr>
          <w:p w14:paraId="3119D64B" w14:textId="77777777" w:rsidR="0055163B" w:rsidRDefault="0055163B" w:rsidP="0055163B">
            <w:r>
              <w:t>subclassOf</w:t>
            </w:r>
          </w:p>
        </w:tc>
        <w:tc>
          <w:tcPr>
            <w:tcW w:w="4673" w:type="dxa"/>
          </w:tcPr>
          <w:p w14:paraId="473EDB27" w14:textId="77777777" w:rsidR="0055163B" w:rsidRDefault="0055163B" w:rsidP="0055163B">
            <w:r w:rsidRPr="00BB59DD">
              <w:t>Building</w:t>
            </w:r>
          </w:p>
        </w:tc>
      </w:tr>
      <w:tr w:rsidR="0055163B" w14:paraId="4A556DAA" w14:textId="77777777" w:rsidTr="0055163B">
        <w:trPr>
          <w:cantSplit/>
        </w:trPr>
        <w:tc>
          <w:tcPr>
            <w:tcW w:w="2121" w:type="dxa"/>
          </w:tcPr>
          <w:p w14:paraId="772C9A4A" w14:textId="77777777" w:rsidR="0055163B" w:rsidRDefault="0055163B" w:rsidP="0055163B">
            <w:r>
              <w:t>OfficeBuilding</w:t>
            </w:r>
          </w:p>
        </w:tc>
        <w:tc>
          <w:tcPr>
            <w:tcW w:w="2556" w:type="dxa"/>
          </w:tcPr>
          <w:p w14:paraId="0527F575" w14:textId="77777777" w:rsidR="0055163B" w:rsidRDefault="0055163B" w:rsidP="0055163B">
            <w:r>
              <w:t>subclassOf</w:t>
            </w:r>
          </w:p>
        </w:tc>
        <w:tc>
          <w:tcPr>
            <w:tcW w:w="4673" w:type="dxa"/>
          </w:tcPr>
          <w:p w14:paraId="6900449F" w14:textId="77777777" w:rsidR="0055163B" w:rsidRDefault="0055163B" w:rsidP="0055163B">
            <w:r w:rsidRPr="00BB59DD">
              <w:t>Building</w:t>
            </w:r>
          </w:p>
        </w:tc>
      </w:tr>
      <w:tr w:rsidR="0055163B" w14:paraId="45B565D5" w14:textId="77777777" w:rsidTr="0055163B">
        <w:trPr>
          <w:cantSplit/>
        </w:trPr>
        <w:tc>
          <w:tcPr>
            <w:tcW w:w="2121" w:type="dxa"/>
          </w:tcPr>
          <w:p w14:paraId="4A5CEDCC" w14:textId="77777777" w:rsidR="0055163B" w:rsidRDefault="0055163B" w:rsidP="0055163B">
            <w:r>
              <w:t>IndustrialBuilding</w:t>
            </w:r>
          </w:p>
        </w:tc>
        <w:tc>
          <w:tcPr>
            <w:tcW w:w="2556" w:type="dxa"/>
          </w:tcPr>
          <w:p w14:paraId="6A1B792F" w14:textId="77777777" w:rsidR="0055163B" w:rsidRDefault="0055163B" w:rsidP="0055163B">
            <w:r>
              <w:t>subclassOf</w:t>
            </w:r>
          </w:p>
        </w:tc>
        <w:tc>
          <w:tcPr>
            <w:tcW w:w="4673" w:type="dxa"/>
          </w:tcPr>
          <w:p w14:paraId="3B04E441" w14:textId="77777777" w:rsidR="0055163B" w:rsidRDefault="0055163B" w:rsidP="0055163B">
            <w:r w:rsidRPr="00BB59DD">
              <w:t>Building</w:t>
            </w:r>
          </w:p>
        </w:tc>
      </w:tr>
      <w:tr w:rsidR="0055163B" w14:paraId="1F0D9BBB" w14:textId="77777777" w:rsidTr="0055163B">
        <w:trPr>
          <w:cantSplit/>
        </w:trPr>
        <w:tc>
          <w:tcPr>
            <w:tcW w:w="2121" w:type="dxa"/>
            <w:vMerge w:val="restart"/>
          </w:tcPr>
          <w:p w14:paraId="5B107C83" w14:textId="77777777" w:rsidR="0055163B" w:rsidRDefault="0055163B" w:rsidP="0055163B">
            <w:r>
              <w:t>BuildingUnitPD</w:t>
            </w:r>
          </w:p>
        </w:tc>
        <w:tc>
          <w:tcPr>
            <w:tcW w:w="2556" w:type="dxa"/>
          </w:tcPr>
          <w:p w14:paraId="22858928" w14:textId="77777777" w:rsidR="0055163B" w:rsidRDefault="0055163B" w:rsidP="0055163B">
            <w:r>
              <w:t>subclassOf</w:t>
            </w:r>
          </w:p>
        </w:tc>
        <w:tc>
          <w:tcPr>
            <w:tcW w:w="4673" w:type="dxa"/>
          </w:tcPr>
          <w:p w14:paraId="77EB75A8" w14:textId="77777777" w:rsidR="0055163B" w:rsidRDefault="0055163B" w:rsidP="0055163B">
            <w:r>
              <w:t>change:TimeVaryingConcept</w:t>
            </w:r>
          </w:p>
        </w:tc>
      </w:tr>
      <w:tr w:rsidR="0055163B" w14:paraId="1BE9E58B" w14:textId="77777777" w:rsidTr="0055163B">
        <w:trPr>
          <w:cantSplit/>
        </w:trPr>
        <w:tc>
          <w:tcPr>
            <w:tcW w:w="2121" w:type="dxa"/>
            <w:vMerge/>
          </w:tcPr>
          <w:p w14:paraId="681C0569" w14:textId="77777777" w:rsidR="0055163B" w:rsidRDefault="0055163B" w:rsidP="0055163B"/>
        </w:tc>
        <w:tc>
          <w:tcPr>
            <w:tcW w:w="2556" w:type="dxa"/>
          </w:tcPr>
          <w:p w14:paraId="16087AFE" w14:textId="77777777" w:rsidR="0055163B" w:rsidRDefault="0055163B" w:rsidP="0055163B">
            <w:r>
              <w:t>change:existsAt</w:t>
            </w:r>
          </w:p>
        </w:tc>
        <w:tc>
          <w:tcPr>
            <w:tcW w:w="4673" w:type="dxa"/>
          </w:tcPr>
          <w:p w14:paraId="5E6320B0" w14:textId="77777777" w:rsidR="0055163B" w:rsidRDefault="0055163B" w:rsidP="0055163B">
            <w:r>
              <w:t>exactly 1 Interval</w:t>
            </w:r>
          </w:p>
        </w:tc>
      </w:tr>
      <w:tr w:rsidR="0055163B" w14:paraId="55E7FFD6" w14:textId="77777777" w:rsidTr="0055163B">
        <w:trPr>
          <w:cantSplit/>
        </w:trPr>
        <w:tc>
          <w:tcPr>
            <w:tcW w:w="2121" w:type="dxa"/>
            <w:vMerge/>
          </w:tcPr>
          <w:p w14:paraId="7717C4A8" w14:textId="77777777" w:rsidR="0055163B" w:rsidRDefault="0055163B" w:rsidP="0055163B"/>
        </w:tc>
        <w:tc>
          <w:tcPr>
            <w:tcW w:w="2556" w:type="dxa"/>
          </w:tcPr>
          <w:p w14:paraId="65E065F4" w14:textId="77777777" w:rsidR="0055163B" w:rsidRDefault="0055163B" w:rsidP="0055163B">
            <w:r>
              <w:t>equivalentClass</w:t>
            </w:r>
          </w:p>
        </w:tc>
        <w:tc>
          <w:tcPr>
            <w:tcW w:w="4673" w:type="dxa"/>
          </w:tcPr>
          <w:p w14:paraId="6CB42478" w14:textId="77777777" w:rsidR="0055163B" w:rsidRDefault="0055163B" w:rsidP="0055163B">
            <w:r>
              <w:t>change:hasManifestation some BuildingUnit and  change:hasManifestation only  BuildingUnit</w:t>
            </w:r>
          </w:p>
        </w:tc>
      </w:tr>
      <w:tr w:rsidR="0055163B" w14:paraId="2369B70E" w14:textId="77777777" w:rsidTr="0055163B">
        <w:trPr>
          <w:cantSplit/>
        </w:trPr>
        <w:tc>
          <w:tcPr>
            <w:tcW w:w="2121" w:type="dxa"/>
            <w:vMerge/>
          </w:tcPr>
          <w:p w14:paraId="404E927A" w14:textId="77777777" w:rsidR="0055163B" w:rsidRDefault="0055163B" w:rsidP="0055163B"/>
        </w:tc>
        <w:tc>
          <w:tcPr>
            <w:tcW w:w="2556" w:type="dxa"/>
          </w:tcPr>
          <w:p w14:paraId="21563514" w14:textId="37CA4026" w:rsidR="0055163B" w:rsidRPr="00A765C9" w:rsidRDefault="00E52FCB" w:rsidP="0055163B">
            <w:r w:rsidRPr="00A765C9">
              <w:t>unitInBuilding</w:t>
            </w:r>
          </w:p>
        </w:tc>
        <w:tc>
          <w:tcPr>
            <w:tcW w:w="4673" w:type="dxa"/>
          </w:tcPr>
          <w:p w14:paraId="033F032E" w14:textId="77777777" w:rsidR="0055163B" w:rsidRPr="00A765C9" w:rsidRDefault="0055163B" w:rsidP="0055163B">
            <w:r w:rsidRPr="00A765C9">
              <w:t>exactly 1 Building</w:t>
            </w:r>
          </w:p>
        </w:tc>
      </w:tr>
      <w:tr w:rsidR="0055163B" w14:paraId="0381F711" w14:textId="77777777" w:rsidTr="0055163B">
        <w:trPr>
          <w:cantSplit/>
        </w:trPr>
        <w:tc>
          <w:tcPr>
            <w:tcW w:w="2121" w:type="dxa"/>
            <w:vMerge/>
          </w:tcPr>
          <w:p w14:paraId="29A06889" w14:textId="77777777" w:rsidR="0055163B" w:rsidRDefault="0055163B" w:rsidP="0055163B"/>
        </w:tc>
        <w:tc>
          <w:tcPr>
            <w:tcW w:w="2556" w:type="dxa"/>
          </w:tcPr>
          <w:p w14:paraId="09D70F16" w14:textId="60E12AE3" w:rsidR="0055163B" w:rsidRDefault="00FC125F" w:rsidP="0055163B">
            <w:r>
              <w:t>Contact:hasAddress</w:t>
            </w:r>
          </w:p>
        </w:tc>
        <w:tc>
          <w:tcPr>
            <w:tcW w:w="4673" w:type="dxa"/>
          </w:tcPr>
          <w:p w14:paraId="1A6A8521" w14:textId="26462428" w:rsidR="0055163B" w:rsidRDefault="0055163B" w:rsidP="0055163B">
            <w:r>
              <w:t>exactly 1</w:t>
            </w:r>
            <w:r w:rsidR="00FC125F">
              <w:t xml:space="preserve"> contact:</w:t>
            </w:r>
            <w:r>
              <w:t>Address</w:t>
            </w:r>
          </w:p>
        </w:tc>
      </w:tr>
      <w:tr w:rsidR="0055163B" w14:paraId="2EFF21CE" w14:textId="77777777" w:rsidTr="0055163B">
        <w:trPr>
          <w:cantSplit/>
        </w:trPr>
        <w:tc>
          <w:tcPr>
            <w:tcW w:w="2121" w:type="dxa"/>
            <w:vMerge w:val="restart"/>
          </w:tcPr>
          <w:p w14:paraId="2BF003DF" w14:textId="77777777" w:rsidR="0055163B" w:rsidRDefault="0055163B" w:rsidP="0055163B">
            <w:r>
              <w:t>BuildingUnit</w:t>
            </w:r>
          </w:p>
        </w:tc>
        <w:tc>
          <w:tcPr>
            <w:tcW w:w="2556" w:type="dxa"/>
          </w:tcPr>
          <w:p w14:paraId="31D13A6F" w14:textId="77777777" w:rsidR="0055163B" w:rsidRDefault="0055163B" w:rsidP="0055163B">
            <w:r>
              <w:t>subclassOf</w:t>
            </w:r>
          </w:p>
        </w:tc>
        <w:tc>
          <w:tcPr>
            <w:tcW w:w="4673" w:type="dxa"/>
          </w:tcPr>
          <w:p w14:paraId="42BB858C" w14:textId="77777777" w:rsidR="0055163B" w:rsidRDefault="0055163B" w:rsidP="0055163B">
            <w:r>
              <w:t>change:Manifestation</w:t>
            </w:r>
          </w:p>
        </w:tc>
      </w:tr>
      <w:tr w:rsidR="0055163B" w14:paraId="26015BA6" w14:textId="77777777" w:rsidTr="0055163B">
        <w:trPr>
          <w:cantSplit/>
        </w:trPr>
        <w:tc>
          <w:tcPr>
            <w:tcW w:w="2121" w:type="dxa"/>
            <w:vMerge/>
          </w:tcPr>
          <w:p w14:paraId="0CC09C6D" w14:textId="77777777" w:rsidR="0055163B" w:rsidRDefault="0055163B" w:rsidP="0055163B"/>
        </w:tc>
        <w:tc>
          <w:tcPr>
            <w:tcW w:w="2556" w:type="dxa"/>
          </w:tcPr>
          <w:p w14:paraId="543DCB1A" w14:textId="77777777" w:rsidR="0055163B" w:rsidRDefault="0055163B" w:rsidP="0055163B">
            <w:r>
              <w:t>equivalentClass</w:t>
            </w:r>
          </w:p>
        </w:tc>
        <w:tc>
          <w:tcPr>
            <w:tcW w:w="4673" w:type="dxa"/>
          </w:tcPr>
          <w:p w14:paraId="61A5858D" w14:textId="77777777" w:rsidR="0055163B" w:rsidRDefault="0055163B" w:rsidP="0055163B">
            <w:r>
              <w:t>change:manifestationOf some BuildingUnitPD and  change:manifestationOf only BuildingUnitPD</w:t>
            </w:r>
          </w:p>
        </w:tc>
      </w:tr>
      <w:tr w:rsidR="0055163B" w14:paraId="19ACD484" w14:textId="77777777" w:rsidTr="0055163B">
        <w:trPr>
          <w:cantSplit/>
        </w:trPr>
        <w:tc>
          <w:tcPr>
            <w:tcW w:w="2121" w:type="dxa"/>
            <w:vMerge/>
          </w:tcPr>
          <w:p w14:paraId="1D25B896" w14:textId="77777777" w:rsidR="0055163B" w:rsidRDefault="0055163B" w:rsidP="0055163B"/>
        </w:tc>
        <w:tc>
          <w:tcPr>
            <w:tcW w:w="2556" w:type="dxa"/>
          </w:tcPr>
          <w:p w14:paraId="4B271EB2" w14:textId="77777777" w:rsidR="0055163B" w:rsidRDefault="0055163B" w:rsidP="0055163B">
            <w:r>
              <w:t>change:existsAt</w:t>
            </w:r>
          </w:p>
        </w:tc>
        <w:tc>
          <w:tcPr>
            <w:tcW w:w="4673" w:type="dxa"/>
          </w:tcPr>
          <w:p w14:paraId="36D16217" w14:textId="77777777" w:rsidR="0055163B" w:rsidRDefault="0055163B" w:rsidP="0055163B">
            <w:r>
              <w:t>exactly 1 TemporalEntity</w:t>
            </w:r>
          </w:p>
        </w:tc>
      </w:tr>
      <w:tr w:rsidR="0055163B" w14:paraId="1A13D070" w14:textId="77777777" w:rsidTr="0055163B">
        <w:trPr>
          <w:cantSplit/>
        </w:trPr>
        <w:tc>
          <w:tcPr>
            <w:tcW w:w="2121" w:type="dxa"/>
            <w:vMerge/>
          </w:tcPr>
          <w:p w14:paraId="16617C5C" w14:textId="77777777" w:rsidR="0055163B" w:rsidRDefault="0055163B" w:rsidP="0055163B"/>
        </w:tc>
        <w:tc>
          <w:tcPr>
            <w:tcW w:w="2556" w:type="dxa"/>
          </w:tcPr>
          <w:p w14:paraId="34EC95F0" w14:textId="77777777" w:rsidR="0055163B" w:rsidRDefault="0055163B" w:rsidP="0055163B">
            <w:r>
              <w:t>monetary:hasValue</w:t>
            </w:r>
          </w:p>
        </w:tc>
        <w:tc>
          <w:tcPr>
            <w:tcW w:w="4673" w:type="dxa"/>
          </w:tcPr>
          <w:p w14:paraId="7340DAB9" w14:textId="77777777" w:rsidR="0055163B" w:rsidRDefault="0055163B" w:rsidP="0055163B">
            <w:r>
              <w:t>only monetary:MonetaryValue</w:t>
            </w:r>
          </w:p>
        </w:tc>
      </w:tr>
      <w:tr w:rsidR="0055163B" w14:paraId="190C31CA" w14:textId="77777777" w:rsidTr="0055163B">
        <w:trPr>
          <w:cantSplit/>
        </w:trPr>
        <w:tc>
          <w:tcPr>
            <w:tcW w:w="2121" w:type="dxa"/>
            <w:vMerge/>
          </w:tcPr>
          <w:p w14:paraId="05301B74" w14:textId="77777777" w:rsidR="0055163B" w:rsidRDefault="0055163B" w:rsidP="0055163B"/>
        </w:tc>
        <w:tc>
          <w:tcPr>
            <w:tcW w:w="2556" w:type="dxa"/>
          </w:tcPr>
          <w:p w14:paraId="2199DE8D" w14:textId="77777777" w:rsidR="0055163B" w:rsidRDefault="0055163B" w:rsidP="0055163B">
            <w:r>
              <w:t>hasRent</w:t>
            </w:r>
          </w:p>
        </w:tc>
        <w:tc>
          <w:tcPr>
            <w:tcW w:w="4673" w:type="dxa"/>
          </w:tcPr>
          <w:p w14:paraId="26FB7D8C" w14:textId="77777777" w:rsidR="0055163B" w:rsidRDefault="0055163B" w:rsidP="0055163B">
            <w:r>
              <w:t>only monetary:MonetaryValue</w:t>
            </w:r>
          </w:p>
        </w:tc>
      </w:tr>
      <w:tr w:rsidR="0055163B" w14:paraId="3A1FEF2A" w14:textId="77777777" w:rsidTr="0055163B">
        <w:trPr>
          <w:cantSplit/>
        </w:trPr>
        <w:tc>
          <w:tcPr>
            <w:tcW w:w="2121" w:type="dxa"/>
            <w:vMerge/>
          </w:tcPr>
          <w:p w14:paraId="03DEC244" w14:textId="77777777" w:rsidR="0055163B" w:rsidRDefault="0055163B" w:rsidP="0055163B"/>
        </w:tc>
        <w:tc>
          <w:tcPr>
            <w:tcW w:w="2556" w:type="dxa"/>
          </w:tcPr>
          <w:p w14:paraId="13CF60CE" w14:textId="77777777" w:rsidR="0055163B" w:rsidRDefault="0055163B" w:rsidP="0055163B">
            <w:r>
              <w:t>hasUnitSize</w:t>
            </w:r>
          </w:p>
        </w:tc>
        <w:tc>
          <w:tcPr>
            <w:tcW w:w="4673" w:type="dxa"/>
          </w:tcPr>
          <w:p w14:paraId="15C177DC" w14:textId="527489D7" w:rsidR="0055163B" w:rsidRDefault="0055163B" w:rsidP="0055163B">
            <w:r>
              <w:t>only om:area</w:t>
            </w:r>
          </w:p>
        </w:tc>
      </w:tr>
      <w:tr w:rsidR="0055163B" w14:paraId="015A9FE4" w14:textId="77777777" w:rsidTr="0055163B">
        <w:trPr>
          <w:cantSplit/>
        </w:trPr>
        <w:tc>
          <w:tcPr>
            <w:tcW w:w="2121" w:type="dxa"/>
            <w:vMerge/>
          </w:tcPr>
          <w:p w14:paraId="7626F998" w14:textId="77777777" w:rsidR="0055163B" w:rsidRDefault="0055163B" w:rsidP="0055163B"/>
        </w:tc>
        <w:tc>
          <w:tcPr>
            <w:tcW w:w="2556" w:type="dxa"/>
          </w:tcPr>
          <w:p w14:paraId="5042262B" w14:textId="77777777" w:rsidR="0055163B" w:rsidRDefault="0055163B" w:rsidP="0055163B">
            <w:r>
              <w:t>hasRooms</w:t>
            </w:r>
          </w:p>
        </w:tc>
        <w:tc>
          <w:tcPr>
            <w:tcW w:w="4673" w:type="dxa"/>
          </w:tcPr>
          <w:p w14:paraId="14BF1378" w14:textId="77777777" w:rsidR="0055163B" w:rsidRDefault="0055163B" w:rsidP="0055163B">
            <w:r>
              <w:t>only xsd:int</w:t>
            </w:r>
          </w:p>
        </w:tc>
      </w:tr>
      <w:tr w:rsidR="0055163B" w:rsidRPr="00A765C9" w14:paraId="0EF182E2" w14:textId="77777777" w:rsidTr="0055163B">
        <w:trPr>
          <w:cantSplit/>
        </w:trPr>
        <w:tc>
          <w:tcPr>
            <w:tcW w:w="2121" w:type="dxa"/>
            <w:vMerge/>
          </w:tcPr>
          <w:p w14:paraId="0CB49146" w14:textId="77777777" w:rsidR="0055163B" w:rsidRDefault="0055163B" w:rsidP="0055163B"/>
        </w:tc>
        <w:tc>
          <w:tcPr>
            <w:tcW w:w="2556" w:type="dxa"/>
          </w:tcPr>
          <w:p w14:paraId="0635DAB0" w14:textId="6F74E755" w:rsidR="0055163B" w:rsidRPr="00A765C9" w:rsidRDefault="0055163B" w:rsidP="0055163B">
            <w:r w:rsidRPr="00A765C9">
              <w:rPr>
                <w:strike/>
              </w:rPr>
              <w:t xml:space="preserve">hasFacility </w:t>
            </w:r>
            <w:r w:rsidRPr="00A765C9">
              <w:t>hasBuildingFacility</w:t>
            </w:r>
          </w:p>
        </w:tc>
        <w:tc>
          <w:tcPr>
            <w:tcW w:w="4673" w:type="dxa"/>
          </w:tcPr>
          <w:p w14:paraId="5B135004" w14:textId="77777777" w:rsidR="0055163B" w:rsidRPr="00A765C9" w:rsidRDefault="0055163B" w:rsidP="0055163B">
            <w:r w:rsidRPr="00A765C9">
              <w:t>only Facility</w:t>
            </w:r>
          </w:p>
        </w:tc>
      </w:tr>
    </w:tbl>
    <w:p w14:paraId="6236D697" w14:textId="77777777" w:rsidR="00547880" w:rsidRDefault="00547880" w:rsidP="00547880"/>
    <w:p w14:paraId="56730D4C" w14:textId="77777777" w:rsidR="0067071B" w:rsidRDefault="0067071B" w:rsidP="00547880"/>
    <w:tbl>
      <w:tblPr>
        <w:tblStyle w:val="TableGrid"/>
        <w:tblpPr w:leftFromText="180" w:rightFromText="180" w:vertAnchor="text" w:horzAnchor="margin" w:tblpY="128"/>
        <w:tblW w:w="0" w:type="auto"/>
        <w:tblLook w:val="04A0" w:firstRow="1" w:lastRow="0" w:firstColumn="1" w:lastColumn="0" w:noHBand="0" w:noVBand="1"/>
      </w:tblPr>
      <w:tblGrid>
        <w:gridCol w:w="2240"/>
        <w:gridCol w:w="2479"/>
        <w:gridCol w:w="4631"/>
      </w:tblGrid>
      <w:tr w:rsidR="00E52FCB" w14:paraId="199D36BF" w14:textId="77777777" w:rsidTr="00E52FCB">
        <w:tc>
          <w:tcPr>
            <w:tcW w:w="2240" w:type="dxa"/>
            <w:shd w:val="clear" w:color="auto" w:fill="00FFFF"/>
          </w:tcPr>
          <w:p w14:paraId="140D1BBB" w14:textId="77777777" w:rsidR="0067071B" w:rsidRDefault="0067071B" w:rsidP="00616EC9">
            <w:pPr>
              <w:tabs>
                <w:tab w:val="left" w:pos="1027"/>
              </w:tabs>
            </w:pPr>
            <w:r>
              <w:t>Property</w:t>
            </w:r>
            <w:r>
              <w:tab/>
            </w:r>
          </w:p>
        </w:tc>
        <w:tc>
          <w:tcPr>
            <w:tcW w:w="2479" w:type="dxa"/>
            <w:shd w:val="clear" w:color="auto" w:fill="00FFFF"/>
          </w:tcPr>
          <w:p w14:paraId="55ED95D2" w14:textId="77777777" w:rsidR="0067071B" w:rsidRDefault="0067071B" w:rsidP="00616EC9">
            <w:r>
              <w:t>Characteristic</w:t>
            </w:r>
          </w:p>
        </w:tc>
        <w:tc>
          <w:tcPr>
            <w:tcW w:w="4631" w:type="dxa"/>
            <w:shd w:val="clear" w:color="auto" w:fill="00FFFF"/>
          </w:tcPr>
          <w:p w14:paraId="16997EAB" w14:textId="77777777" w:rsidR="0067071B" w:rsidRDefault="0067071B" w:rsidP="00616EC9">
            <w:r>
              <w:t>Value (if applicable)</w:t>
            </w:r>
          </w:p>
        </w:tc>
      </w:tr>
      <w:tr w:rsidR="00E52FCB" w14:paraId="09CB2502" w14:textId="77777777" w:rsidTr="00E52FCB">
        <w:tc>
          <w:tcPr>
            <w:tcW w:w="2240" w:type="dxa"/>
          </w:tcPr>
          <w:p w14:paraId="34FAAE41" w14:textId="0E17E711" w:rsidR="0067071B" w:rsidRPr="00AE2788" w:rsidRDefault="00E52FCB" w:rsidP="00616EC9">
            <w:r>
              <w:t>hasBuildingFacility</w:t>
            </w:r>
          </w:p>
        </w:tc>
        <w:tc>
          <w:tcPr>
            <w:tcW w:w="2479" w:type="dxa"/>
          </w:tcPr>
          <w:p w14:paraId="0FFBD446" w14:textId="77777777" w:rsidR="0067071B" w:rsidRPr="00AE2788" w:rsidRDefault="0067071B" w:rsidP="00616EC9">
            <w:r w:rsidRPr="00AE2788">
              <w:t>subPropertyOf</w:t>
            </w:r>
          </w:p>
        </w:tc>
        <w:tc>
          <w:tcPr>
            <w:tcW w:w="4631" w:type="dxa"/>
          </w:tcPr>
          <w:p w14:paraId="4B0B410B" w14:textId="77777777" w:rsidR="0067071B" w:rsidRPr="00AE2788" w:rsidRDefault="0067071B" w:rsidP="00616EC9">
            <w:r w:rsidRPr="00AE2788">
              <w:t>mer:hasComponent</w:t>
            </w:r>
          </w:p>
        </w:tc>
      </w:tr>
      <w:tr w:rsidR="00C0399F" w14:paraId="66A65959" w14:textId="77777777" w:rsidTr="00E52FCB">
        <w:tc>
          <w:tcPr>
            <w:tcW w:w="2240" w:type="dxa"/>
            <w:vMerge w:val="restart"/>
          </w:tcPr>
          <w:p w14:paraId="46C1245D" w14:textId="58E0A524" w:rsidR="00C0399F" w:rsidRDefault="00C0399F" w:rsidP="00616EC9">
            <w:r>
              <w:t>hasBuildingUnit</w:t>
            </w:r>
          </w:p>
        </w:tc>
        <w:tc>
          <w:tcPr>
            <w:tcW w:w="2479" w:type="dxa"/>
          </w:tcPr>
          <w:p w14:paraId="7A9CEA0F" w14:textId="397761A1" w:rsidR="00C0399F" w:rsidRPr="00AE2788" w:rsidRDefault="00C0399F" w:rsidP="00C0399F">
            <w:r>
              <w:t>inverseOf</w:t>
            </w:r>
          </w:p>
        </w:tc>
        <w:tc>
          <w:tcPr>
            <w:tcW w:w="4631" w:type="dxa"/>
          </w:tcPr>
          <w:p w14:paraId="70CC3F53" w14:textId="33E9348E" w:rsidR="00C0399F" w:rsidRPr="00AE2788" w:rsidRDefault="00C0399F" w:rsidP="00C0399F">
            <w:r>
              <w:t>unitInBuilding</w:t>
            </w:r>
          </w:p>
        </w:tc>
      </w:tr>
      <w:tr w:rsidR="00C0399F" w14:paraId="3FFCA6A1" w14:textId="77777777" w:rsidTr="00E52FCB">
        <w:tc>
          <w:tcPr>
            <w:tcW w:w="2240" w:type="dxa"/>
            <w:vMerge/>
          </w:tcPr>
          <w:p w14:paraId="51576151" w14:textId="1F31E9BC" w:rsidR="00C0399F" w:rsidRPr="00AE2788" w:rsidRDefault="00C0399F" w:rsidP="00C0399F"/>
        </w:tc>
        <w:tc>
          <w:tcPr>
            <w:tcW w:w="2479" w:type="dxa"/>
          </w:tcPr>
          <w:p w14:paraId="203D44FB" w14:textId="77777777" w:rsidR="00C0399F" w:rsidRPr="00AE2788" w:rsidRDefault="00C0399F" w:rsidP="00C0399F">
            <w:r w:rsidRPr="00AE2788">
              <w:t>subPropertyOf</w:t>
            </w:r>
          </w:p>
        </w:tc>
        <w:tc>
          <w:tcPr>
            <w:tcW w:w="4631" w:type="dxa"/>
          </w:tcPr>
          <w:p w14:paraId="698C21E1" w14:textId="77777777" w:rsidR="00C0399F" w:rsidRPr="00AE2788" w:rsidRDefault="00C0399F" w:rsidP="00C0399F">
            <w:r w:rsidRPr="00AE2788">
              <w:t>mer:hasComponent</w:t>
            </w:r>
          </w:p>
        </w:tc>
      </w:tr>
      <w:tr w:rsidR="00C0399F" w14:paraId="3AE0A1E6" w14:textId="77777777" w:rsidTr="00E52FCB">
        <w:tc>
          <w:tcPr>
            <w:tcW w:w="2240" w:type="dxa"/>
            <w:vMerge/>
          </w:tcPr>
          <w:p w14:paraId="05CCF19A" w14:textId="77777777" w:rsidR="00C0399F" w:rsidRDefault="00C0399F" w:rsidP="00C0399F"/>
        </w:tc>
        <w:tc>
          <w:tcPr>
            <w:tcW w:w="2479" w:type="dxa"/>
          </w:tcPr>
          <w:p w14:paraId="225D6774" w14:textId="56AFD549" w:rsidR="00C0399F" w:rsidRPr="00AE2788" w:rsidRDefault="00C0399F" w:rsidP="00C0399F">
            <w:r>
              <w:t>subPropertyOf</w:t>
            </w:r>
          </w:p>
        </w:tc>
        <w:tc>
          <w:tcPr>
            <w:tcW w:w="4631" w:type="dxa"/>
          </w:tcPr>
          <w:p w14:paraId="7456A40E" w14:textId="62CD3346" w:rsidR="00C0399F" w:rsidRPr="00AE2788" w:rsidRDefault="00C0399F" w:rsidP="00C0399F">
            <w:r>
              <w:t>mer:contains</w:t>
            </w:r>
          </w:p>
        </w:tc>
      </w:tr>
      <w:tr w:rsidR="00C0399F" w14:paraId="55F0EB9D" w14:textId="77777777" w:rsidTr="00E52FCB">
        <w:tc>
          <w:tcPr>
            <w:tcW w:w="2240" w:type="dxa"/>
            <w:vMerge w:val="restart"/>
          </w:tcPr>
          <w:p w14:paraId="3F91A609" w14:textId="0BA919E5" w:rsidR="00C0399F" w:rsidRDefault="00C0399F" w:rsidP="00C0399F">
            <w:r>
              <w:t>unitInBuilding</w:t>
            </w:r>
          </w:p>
        </w:tc>
        <w:tc>
          <w:tcPr>
            <w:tcW w:w="2479" w:type="dxa"/>
          </w:tcPr>
          <w:p w14:paraId="519B8980" w14:textId="160489EC" w:rsidR="00C0399F" w:rsidRDefault="00C0399F" w:rsidP="00C0399F">
            <w:r>
              <w:t>inverseOf</w:t>
            </w:r>
          </w:p>
        </w:tc>
        <w:tc>
          <w:tcPr>
            <w:tcW w:w="4631" w:type="dxa"/>
          </w:tcPr>
          <w:p w14:paraId="56F6D25C" w14:textId="31F8C032" w:rsidR="00C0399F" w:rsidRDefault="00C0399F" w:rsidP="00C0399F">
            <w:r>
              <w:t>hasBuildingUnit</w:t>
            </w:r>
          </w:p>
        </w:tc>
      </w:tr>
      <w:tr w:rsidR="00C0399F" w14:paraId="0C24C9A7" w14:textId="77777777" w:rsidTr="00E52FCB">
        <w:tc>
          <w:tcPr>
            <w:tcW w:w="2240" w:type="dxa"/>
            <w:vMerge/>
          </w:tcPr>
          <w:p w14:paraId="7CA8D8B9" w14:textId="77777777" w:rsidR="00C0399F" w:rsidRDefault="00C0399F" w:rsidP="00C0399F"/>
        </w:tc>
        <w:tc>
          <w:tcPr>
            <w:tcW w:w="2479" w:type="dxa"/>
          </w:tcPr>
          <w:p w14:paraId="748F24E5" w14:textId="14365D7A" w:rsidR="00C0399F" w:rsidRDefault="00C0399F" w:rsidP="00C0399F">
            <w:r>
              <w:t>subPropertyOf</w:t>
            </w:r>
          </w:p>
        </w:tc>
        <w:tc>
          <w:tcPr>
            <w:tcW w:w="4631" w:type="dxa"/>
          </w:tcPr>
          <w:p w14:paraId="3287506A" w14:textId="0AFB3A9F" w:rsidR="00C0399F" w:rsidRDefault="00C0399F" w:rsidP="00C0399F">
            <w:r>
              <w:t>mer:componentOf</w:t>
            </w:r>
          </w:p>
        </w:tc>
      </w:tr>
      <w:tr w:rsidR="00C0399F" w14:paraId="7DA90DA8" w14:textId="77777777" w:rsidTr="00E52FCB">
        <w:tc>
          <w:tcPr>
            <w:tcW w:w="2240" w:type="dxa"/>
            <w:vMerge/>
          </w:tcPr>
          <w:p w14:paraId="6547BFC3" w14:textId="77777777" w:rsidR="00C0399F" w:rsidRDefault="00C0399F" w:rsidP="00C0399F"/>
        </w:tc>
        <w:tc>
          <w:tcPr>
            <w:tcW w:w="2479" w:type="dxa"/>
          </w:tcPr>
          <w:p w14:paraId="0C948AD0" w14:textId="2360C5D3" w:rsidR="00C0399F" w:rsidRDefault="00C0399F" w:rsidP="00C0399F">
            <w:r>
              <w:t>subPropertyOf</w:t>
            </w:r>
          </w:p>
        </w:tc>
        <w:tc>
          <w:tcPr>
            <w:tcW w:w="4631" w:type="dxa"/>
          </w:tcPr>
          <w:p w14:paraId="399E016A" w14:textId="47738B58" w:rsidR="00C0399F" w:rsidRDefault="00C0399F" w:rsidP="00C0399F">
            <w:r>
              <w:t>mer:containedIn</w:t>
            </w:r>
          </w:p>
        </w:tc>
      </w:tr>
    </w:tbl>
    <w:p w14:paraId="16D2121A" w14:textId="77777777" w:rsidR="0067071B" w:rsidRDefault="0067071B" w:rsidP="00547880"/>
    <w:p w14:paraId="6CD34B6D" w14:textId="77777777" w:rsidR="00943F1A" w:rsidRDefault="00943F1A" w:rsidP="00EA354A">
      <w:pPr>
        <w:rPr>
          <w:b/>
        </w:rPr>
      </w:pPr>
      <w:r w:rsidRPr="00943F1A">
        <w:rPr>
          <w:b/>
        </w:rPr>
        <w:t>Reus</w:t>
      </w:r>
      <w:r>
        <w:rPr>
          <w:b/>
        </w:rPr>
        <w:t>ed Ontologies:</w:t>
      </w:r>
    </w:p>
    <w:p w14:paraId="152C0FC6" w14:textId="64149289" w:rsidR="0001640A" w:rsidRPr="008C3AA4" w:rsidRDefault="0001640A" w:rsidP="009E4A69">
      <w:pPr>
        <w:pStyle w:val="ListParagraph"/>
      </w:pPr>
      <w:r w:rsidRPr="008C3AA4">
        <w:t>Change</w:t>
      </w:r>
    </w:p>
    <w:p w14:paraId="044670DC" w14:textId="15926FE1" w:rsidR="0001640A" w:rsidRPr="008C3AA4" w:rsidRDefault="0001640A" w:rsidP="009E4A69">
      <w:pPr>
        <w:pStyle w:val="ListParagraph"/>
      </w:pPr>
      <w:r w:rsidRPr="008C3AA4">
        <w:t>Units of measure</w:t>
      </w:r>
    </w:p>
    <w:p w14:paraId="2498D0E4" w14:textId="73336920" w:rsidR="0001640A" w:rsidRPr="008C3AA4" w:rsidRDefault="0001640A" w:rsidP="009E4A69">
      <w:pPr>
        <w:pStyle w:val="ListParagraph"/>
      </w:pPr>
      <w:r w:rsidRPr="008C3AA4">
        <w:lastRenderedPageBreak/>
        <w:t>Mereology</w:t>
      </w:r>
    </w:p>
    <w:p w14:paraId="2DDAD54B" w14:textId="1CD26C8A" w:rsidR="0001640A" w:rsidRDefault="0001640A" w:rsidP="009E4A69">
      <w:pPr>
        <w:pStyle w:val="ListParagraph"/>
      </w:pPr>
      <w:r w:rsidRPr="008C3AA4">
        <w:t>Spatial location</w:t>
      </w:r>
    </w:p>
    <w:p w14:paraId="4F9AB24A" w14:textId="146D3210" w:rsidR="00EA1F01" w:rsidRDefault="00EA1F01" w:rsidP="00EA1F01">
      <w:pPr>
        <w:rPr>
          <w:b/>
        </w:rPr>
      </w:pPr>
      <w:r>
        <w:rPr>
          <w:b/>
        </w:rPr>
        <w:t>Future work:</w:t>
      </w:r>
    </w:p>
    <w:p w14:paraId="3C26574B" w14:textId="39B725A1" w:rsidR="00EA1F01" w:rsidRPr="00EA1F01" w:rsidRDefault="00EA1F01" w:rsidP="00331CB6">
      <w:pPr>
        <w:pStyle w:val="ListParagraph"/>
        <w:numPr>
          <w:ilvl w:val="0"/>
          <w:numId w:val="17"/>
        </w:numPr>
      </w:pPr>
      <w:r>
        <w:t>Consider adding an BuildingAmenity class</w:t>
      </w:r>
      <w:r w:rsidR="000D2D51">
        <w:t xml:space="preserve"> to capture </w:t>
      </w:r>
      <w:r w:rsidR="000D2D51" w:rsidRPr="000D2D51">
        <w:t>common spaces</w:t>
      </w:r>
      <w:r w:rsidR="000D2D51">
        <w:t xml:space="preserve"> or features</w:t>
      </w:r>
      <w:r w:rsidR="000D2D51" w:rsidRPr="000D2D51">
        <w:t xml:space="preserve"> may be included / excluded </w:t>
      </w:r>
      <w:r w:rsidR="000D2D51">
        <w:t xml:space="preserve"> for occupants </w:t>
      </w:r>
      <w:r w:rsidR="000D2D51" w:rsidRPr="000D2D51">
        <w:t>by virtue of some rental agreement</w:t>
      </w:r>
    </w:p>
    <w:p w14:paraId="3018E34C" w14:textId="77777777" w:rsidR="0033781E" w:rsidRDefault="0033781E" w:rsidP="0033781E"/>
    <w:p w14:paraId="45D4B9C5" w14:textId="77777777" w:rsidR="00D4596C" w:rsidRDefault="00D4596C" w:rsidP="00EA354A">
      <w:pPr>
        <w:pStyle w:val="Heading2"/>
      </w:pPr>
      <w:bookmarkStart w:id="120" w:name="_Toc35260260"/>
      <w:r>
        <w:t>Vehicle Ontology</w:t>
      </w:r>
      <w:bookmarkEnd w:id="120"/>
    </w:p>
    <w:p w14:paraId="0CE793C6" w14:textId="1D49AC78" w:rsidR="00D479C9" w:rsidRPr="00D479C9" w:rsidRDefault="0089518D" w:rsidP="00D479C9">
      <w:pPr>
        <w:rPr>
          <w:i/>
        </w:rPr>
      </w:pPr>
      <w:r>
        <w:rPr>
          <w:i/>
        </w:rPr>
        <w:t>http://ontology.eil.utoronto.ca/icity/</w:t>
      </w:r>
      <w:r w:rsidR="00D479C9" w:rsidRPr="00D479C9">
        <w:rPr>
          <w:i/>
        </w:rPr>
        <w:t>Vehicle</w:t>
      </w:r>
      <w:r w:rsidR="00AC0B4C">
        <w:rPr>
          <w:i/>
        </w:rPr>
        <w:t>.owl</w:t>
      </w:r>
    </w:p>
    <w:p w14:paraId="2B1CBC97" w14:textId="77777777" w:rsidR="003C4219" w:rsidRPr="003C4219" w:rsidRDefault="003C4219" w:rsidP="003C4219">
      <w:pPr>
        <w:rPr>
          <w:b/>
        </w:rPr>
      </w:pPr>
      <w:r w:rsidRPr="003C4219">
        <w:rPr>
          <w:b/>
        </w:rPr>
        <w:t>Namespace: icity-vehicle</w:t>
      </w:r>
    </w:p>
    <w:p w14:paraId="087BC666" w14:textId="13B4F133" w:rsidR="008B370B" w:rsidRDefault="009B4339" w:rsidP="009E4A69">
      <w:pPr>
        <w:pStyle w:val="ListParagraph"/>
      </w:pPr>
      <w:r>
        <w:t>Vehicle</w:t>
      </w:r>
      <w:r w:rsidR="006B3727">
        <w:t xml:space="preserve">: </w:t>
      </w:r>
      <w:r w:rsidR="00EC1136">
        <w:t>A</w:t>
      </w:r>
      <w:r w:rsidR="006B3727">
        <w:t xml:space="preserve"> Vehicle </w:t>
      </w:r>
      <w:r w:rsidR="00EC1136">
        <w:t xml:space="preserve">provides a means of transportation within </w:t>
      </w:r>
      <w:r w:rsidR="003229EF">
        <w:t>the urban system.</w:t>
      </w:r>
      <w:r w:rsidR="00F96CC5">
        <w:br/>
      </w:r>
      <w:r w:rsidR="00043F71">
        <w:t xml:space="preserve">A Vehicle is </w:t>
      </w:r>
      <w:r w:rsidR="00043F71" w:rsidRPr="008B370B">
        <w:rPr>
          <w:b/>
        </w:rPr>
        <w:t>associated with some Mode</w:t>
      </w:r>
      <w:r w:rsidR="00043F71">
        <w:t xml:space="preserve"> of transportation.</w:t>
      </w:r>
      <w:r w:rsidR="002A2C7E">
        <w:br/>
        <w:t>A Vehicle has a Vintage.</w:t>
      </w:r>
      <w:r w:rsidR="002A2C7E">
        <w:br/>
        <w:t>A Vehicle has a Manufacturer (make).</w:t>
      </w:r>
      <w:r w:rsidR="003229EF">
        <w:br/>
      </w:r>
      <w:r w:rsidR="00EC1136">
        <w:t>There are different types</w:t>
      </w:r>
      <w:r w:rsidR="000C09A0">
        <w:t xml:space="preserve"> (</w:t>
      </w:r>
      <w:r w:rsidR="000C09A0" w:rsidRPr="008B370B">
        <w:rPr>
          <w:b/>
        </w:rPr>
        <w:t>subclasses</w:t>
      </w:r>
      <w:r w:rsidR="000C09A0">
        <w:t>) of vehicles: Motorcycle</w:t>
      </w:r>
      <w:r w:rsidR="003229EF">
        <w:t>, Sedan</w:t>
      </w:r>
      <w:r w:rsidR="00744640">
        <w:t xml:space="preserve">, Truck, Bus, Commercial </w:t>
      </w:r>
      <w:r w:rsidR="000C09A0">
        <w:t xml:space="preserve">Cargo </w:t>
      </w:r>
      <w:r w:rsidR="00744640">
        <w:t xml:space="preserve">Vehicle, </w:t>
      </w:r>
      <w:r w:rsidR="00D84173">
        <w:t xml:space="preserve">… These types may be identified and defined in different, complementary ways. The VehicleType class allows for the specifications of various types of vehicles, which may or may not also be captured as subclasses of the Vehicle class. Should a vehicle type also be a subclass, then the subclass should be defined such that it is equivalent to the class of all individuals that have the vehicle type as a property </w:t>
      </w:r>
      <w:r w:rsidR="00D84173">
        <w:rPr>
          <w:i/>
        </w:rPr>
        <w:t>hasVehicleType value &lt;vehicle type&gt;.</w:t>
      </w:r>
      <w:r w:rsidR="003229EF">
        <w:br/>
        <w:t xml:space="preserve">A Vehicle </w:t>
      </w:r>
      <w:r w:rsidR="003229EF" w:rsidRPr="008B370B">
        <w:rPr>
          <w:b/>
        </w:rPr>
        <w:t>has a capacity</w:t>
      </w:r>
      <w:r w:rsidR="003229EF">
        <w:t xml:space="preserve"> of passengers</w:t>
      </w:r>
      <w:r w:rsidR="003229EF">
        <w:br/>
        <w:t xml:space="preserve">A Vehicle </w:t>
      </w:r>
      <w:r w:rsidR="003229EF" w:rsidRPr="008B370B">
        <w:rPr>
          <w:b/>
        </w:rPr>
        <w:t>has a capacity</w:t>
      </w:r>
      <w:r w:rsidR="003229EF">
        <w:t xml:space="preserve"> of cargo</w:t>
      </w:r>
      <w:r w:rsidR="00B516BC">
        <w:br/>
      </w:r>
      <w:r w:rsidR="003229EF">
        <w:t xml:space="preserve">A Vehicle </w:t>
      </w:r>
      <w:r w:rsidR="003229EF" w:rsidRPr="008B370B">
        <w:rPr>
          <w:b/>
        </w:rPr>
        <w:t xml:space="preserve">has a </w:t>
      </w:r>
      <w:r w:rsidR="0096271D" w:rsidRPr="008B370B">
        <w:rPr>
          <w:b/>
        </w:rPr>
        <w:t>Speed</w:t>
      </w:r>
      <w:r w:rsidR="00810FF1" w:rsidRPr="008B370B">
        <w:rPr>
          <w:b/>
        </w:rPr>
        <w:t xml:space="preserve"> </w:t>
      </w:r>
      <w:r w:rsidR="00810FF1">
        <w:t>at some point in time</w:t>
      </w:r>
      <w:r w:rsidR="00810FF1">
        <w:br/>
        <w:t xml:space="preserve">A Vehicle </w:t>
      </w:r>
      <w:r w:rsidR="00810FF1" w:rsidRPr="008B370B">
        <w:rPr>
          <w:b/>
        </w:rPr>
        <w:t>has a location</w:t>
      </w:r>
      <w:r w:rsidR="008B370B">
        <w:t xml:space="preserve"> at some point in time.</w:t>
      </w:r>
    </w:p>
    <w:tbl>
      <w:tblPr>
        <w:tblStyle w:val="TableGrid"/>
        <w:tblpPr w:leftFromText="180" w:rightFromText="180" w:vertAnchor="text" w:horzAnchor="margin" w:tblpY="128"/>
        <w:tblW w:w="0" w:type="auto"/>
        <w:tblLook w:val="04A0" w:firstRow="1" w:lastRow="0" w:firstColumn="1" w:lastColumn="0" w:noHBand="0" w:noVBand="1"/>
      </w:tblPr>
      <w:tblGrid>
        <w:gridCol w:w="2424"/>
        <w:gridCol w:w="3178"/>
        <w:gridCol w:w="3748"/>
      </w:tblGrid>
      <w:tr w:rsidR="000C09A0" w14:paraId="1F0FC68B" w14:textId="77777777" w:rsidTr="00756EE0">
        <w:trPr>
          <w:cantSplit/>
        </w:trPr>
        <w:tc>
          <w:tcPr>
            <w:tcW w:w="2424" w:type="dxa"/>
            <w:shd w:val="clear" w:color="auto" w:fill="00FFFF"/>
          </w:tcPr>
          <w:p w14:paraId="0F76ECDB" w14:textId="77777777" w:rsidR="000C09A0" w:rsidRDefault="000C09A0" w:rsidP="002515AE">
            <w:r>
              <w:t>Object</w:t>
            </w:r>
          </w:p>
        </w:tc>
        <w:tc>
          <w:tcPr>
            <w:tcW w:w="3178" w:type="dxa"/>
            <w:shd w:val="clear" w:color="auto" w:fill="00FFFF"/>
          </w:tcPr>
          <w:p w14:paraId="60695111" w14:textId="77777777" w:rsidR="000C09A0" w:rsidRDefault="000C09A0" w:rsidP="002515AE">
            <w:r>
              <w:t>Property</w:t>
            </w:r>
          </w:p>
        </w:tc>
        <w:tc>
          <w:tcPr>
            <w:tcW w:w="3748" w:type="dxa"/>
            <w:shd w:val="clear" w:color="auto" w:fill="00FFFF"/>
          </w:tcPr>
          <w:p w14:paraId="4357EC44" w14:textId="77777777" w:rsidR="000C09A0" w:rsidRDefault="000C09A0" w:rsidP="002515AE">
            <w:r>
              <w:t>Value</w:t>
            </w:r>
          </w:p>
        </w:tc>
      </w:tr>
      <w:tr w:rsidR="00DD695A" w14:paraId="73F7532D" w14:textId="77777777" w:rsidTr="00756EE0">
        <w:trPr>
          <w:cantSplit/>
        </w:trPr>
        <w:tc>
          <w:tcPr>
            <w:tcW w:w="2424" w:type="dxa"/>
            <w:vMerge w:val="restart"/>
          </w:tcPr>
          <w:p w14:paraId="3B40942B" w14:textId="77777777" w:rsidR="00DD695A" w:rsidRDefault="00DD695A" w:rsidP="002515AE">
            <w:r>
              <w:lastRenderedPageBreak/>
              <w:t>Vehicle</w:t>
            </w:r>
            <w:r w:rsidR="00E1480C">
              <w:t>PD</w:t>
            </w:r>
          </w:p>
        </w:tc>
        <w:tc>
          <w:tcPr>
            <w:tcW w:w="3178" w:type="dxa"/>
          </w:tcPr>
          <w:p w14:paraId="37810F03" w14:textId="77777777" w:rsidR="00DD695A" w:rsidRDefault="00DD695A" w:rsidP="002515AE">
            <w:r>
              <w:t>equivalentClass</w:t>
            </w:r>
          </w:p>
        </w:tc>
        <w:tc>
          <w:tcPr>
            <w:tcW w:w="3748" w:type="dxa"/>
          </w:tcPr>
          <w:p w14:paraId="6D29B450" w14:textId="77777777" w:rsidR="00DD695A" w:rsidRDefault="005148B3" w:rsidP="00A219F3">
            <w:r>
              <w:t>change:</w:t>
            </w:r>
            <w:r w:rsidR="00DD695A">
              <w:t>h</w:t>
            </w:r>
            <w:r w:rsidR="00E1480C">
              <w:t xml:space="preserve">asManifestation some Vehicle </w:t>
            </w:r>
            <w:r w:rsidR="00DD695A">
              <w:t xml:space="preserve">and </w:t>
            </w:r>
            <w:r>
              <w:t xml:space="preserve"> change:</w:t>
            </w:r>
            <w:r w:rsidR="00DD695A">
              <w:t>hasManifestation only Vehicle</w:t>
            </w:r>
          </w:p>
        </w:tc>
      </w:tr>
      <w:tr w:rsidR="00DD695A" w14:paraId="136483E2" w14:textId="77777777" w:rsidTr="00756EE0">
        <w:trPr>
          <w:cantSplit/>
        </w:trPr>
        <w:tc>
          <w:tcPr>
            <w:tcW w:w="2424" w:type="dxa"/>
            <w:vMerge/>
          </w:tcPr>
          <w:p w14:paraId="723ED7C3" w14:textId="77777777" w:rsidR="00DD695A" w:rsidRDefault="00DD695A" w:rsidP="002515AE"/>
        </w:tc>
        <w:tc>
          <w:tcPr>
            <w:tcW w:w="3178" w:type="dxa"/>
          </w:tcPr>
          <w:p w14:paraId="6FE83BC3" w14:textId="77777777" w:rsidR="00DD695A" w:rsidRDefault="00DD695A" w:rsidP="002515AE">
            <w:r>
              <w:t>subclassOf</w:t>
            </w:r>
          </w:p>
        </w:tc>
        <w:tc>
          <w:tcPr>
            <w:tcW w:w="3748" w:type="dxa"/>
          </w:tcPr>
          <w:p w14:paraId="3B49A5A5" w14:textId="77777777" w:rsidR="00DD695A" w:rsidRDefault="005148B3" w:rsidP="002515AE">
            <w:r>
              <w:t>change:</w:t>
            </w:r>
            <w:r w:rsidR="00DD695A">
              <w:t>TimeVaryingConcept</w:t>
            </w:r>
          </w:p>
        </w:tc>
      </w:tr>
      <w:tr w:rsidR="00DD695A" w14:paraId="5447158D" w14:textId="77777777" w:rsidTr="00756EE0">
        <w:trPr>
          <w:cantSplit/>
        </w:trPr>
        <w:tc>
          <w:tcPr>
            <w:tcW w:w="2424" w:type="dxa"/>
            <w:vMerge/>
          </w:tcPr>
          <w:p w14:paraId="12243FE2" w14:textId="77777777" w:rsidR="00DD695A" w:rsidRDefault="00DD695A" w:rsidP="00A219F3"/>
        </w:tc>
        <w:tc>
          <w:tcPr>
            <w:tcW w:w="3178" w:type="dxa"/>
          </w:tcPr>
          <w:p w14:paraId="13B37F38" w14:textId="77777777" w:rsidR="00DD695A" w:rsidRDefault="005148B3" w:rsidP="00A219F3">
            <w:r>
              <w:t>change:</w:t>
            </w:r>
            <w:r w:rsidR="006D5597">
              <w:t>existsAt</w:t>
            </w:r>
          </w:p>
        </w:tc>
        <w:tc>
          <w:tcPr>
            <w:tcW w:w="3748" w:type="dxa"/>
          </w:tcPr>
          <w:p w14:paraId="68245112" w14:textId="77777777" w:rsidR="00DD695A" w:rsidRDefault="00DD695A" w:rsidP="00A219F3">
            <w:r>
              <w:t xml:space="preserve">exactly 1 </w:t>
            </w:r>
            <w:r w:rsidR="005148B3">
              <w:t>time:</w:t>
            </w:r>
            <w:r>
              <w:t>Interval</w:t>
            </w:r>
          </w:p>
        </w:tc>
      </w:tr>
      <w:tr w:rsidR="006A1C57" w14:paraId="30BC4D2D" w14:textId="77777777" w:rsidTr="00756EE0">
        <w:trPr>
          <w:cantSplit/>
        </w:trPr>
        <w:tc>
          <w:tcPr>
            <w:tcW w:w="2424" w:type="dxa"/>
            <w:vMerge/>
          </w:tcPr>
          <w:p w14:paraId="18D6AC78" w14:textId="77777777" w:rsidR="006A1C57" w:rsidRDefault="006A1C57" w:rsidP="00A219F3"/>
        </w:tc>
        <w:tc>
          <w:tcPr>
            <w:tcW w:w="3178" w:type="dxa"/>
          </w:tcPr>
          <w:p w14:paraId="7EA34032" w14:textId="292EE3C9" w:rsidR="006A1C57" w:rsidRDefault="006A1C57" w:rsidP="00A219F3">
            <w:r>
              <w:t>hasVehicleType</w:t>
            </w:r>
          </w:p>
        </w:tc>
        <w:tc>
          <w:tcPr>
            <w:tcW w:w="3748" w:type="dxa"/>
          </w:tcPr>
          <w:p w14:paraId="57E2BEBD" w14:textId="607FB950" w:rsidR="006A1C57" w:rsidRDefault="006A1C57" w:rsidP="00A219F3">
            <w:r>
              <w:t>only VehicleType</w:t>
            </w:r>
          </w:p>
        </w:tc>
      </w:tr>
      <w:tr w:rsidR="00DD695A" w14:paraId="0B44D649" w14:textId="77777777" w:rsidTr="00756EE0">
        <w:trPr>
          <w:cantSplit/>
        </w:trPr>
        <w:tc>
          <w:tcPr>
            <w:tcW w:w="2424" w:type="dxa"/>
            <w:vMerge/>
          </w:tcPr>
          <w:p w14:paraId="795454A0" w14:textId="77777777" w:rsidR="00DD695A" w:rsidRDefault="00DD695A" w:rsidP="00A219F3"/>
        </w:tc>
        <w:tc>
          <w:tcPr>
            <w:tcW w:w="3178" w:type="dxa"/>
          </w:tcPr>
          <w:p w14:paraId="333F6CCC" w14:textId="77777777" w:rsidR="00DD695A" w:rsidRDefault="00DD695A" w:rsidP="00A219F3">
            <w:r>
              <w:t>schema:productionDate</w:t>
            </w:r>
          </w:p>
        </w:tc>
        <w:tc>
          <w:tcPr>
            <w:tcW w:w="3748" w:type="dxa"/>
          </w:tcPr>
          <w:p w14:paraId="233D8C87" w14:textId="77777777" w:rsidR="00DD695A" w:rsidRDefault="00DD695A" w:rsidP="00A219F3">
            <w:r>
              <w:t xml:space="preserve">only </w:t>
            </w:r>
            <w:r w:rsidR="005148B3">
              <w:t>time:</w:t>
            </w:r>
            <w:r>
              <w:t>Date</w:t>
            </w:r>
            <w:r w:rsidR="005148B3">
              <w:t>TimeDescription</w:t>
            </w:r>
          </w:p>
        </w:tc>
      </w:tr>
      <w:tr w:rsidR="00DD695A" w14:paraId="1CC2FCF5" w14:textId="77777777" w:rsidTr="00756EE0">
        <w:trPr>
          <w:cantSplit/>
        </w:trPr>
        <w:tc>
          <w:tcPr>
            <w:tcW w:w="2424" w:type="dxa"/>
            <w:vMerge/>
          </w:tcPr>
          <w:p w14:paraId="6ADD6DAF" w14:textId="77777777" w:rsidR="00DD695A" w:rsidRDefault="00DD695A" w:rsidP="00A219F3"/>
        </w:tc>
        <w:tc>
          <w:tcPr>
            <w:tcW w:w="3178" w:type="dxa"/>
          </w:tcPr>
          <w:p w14:paraId="4BC5B122" w14:textId="77777777" w:rsidR="00DD695A" w:rsidRDefault="00E057A2" w:rsidP="00A219F3">
            <w:r>
              <w:t>schema:b</w:t>
            </w:r>
            <w:r w:rsidR="00DD695A">
              <w:t>rand</w:t>
            </w:r>
          </w:p>
        </w:tc>
        <w:tc>
          <w:tcPr>
            <w:tcW w:w="3748" w:type="dxa"/>
          </w:tcPr>
          <w:p w14:paraId="7A29482E" w14:textId="77777777" w:rsidR="00DD695A" w:rsidRDefault="00DD695A" w:rsidP="00A219F3">
            <w:r>
              <w:t xml:space="preserve">only </w:t>
            </w:r>
            <w:r w:rsidR="00E057A2">
              <w:t>schema:Brand</w:t>
            </w:r>
          </w:p>
        </w:tc>
      </w:tr>
      <w:tr w:rsidR="00DD695A" w14:paraId="1ACF2E4A" w14:textId="77777777" w:rsidTr="00756EE0">
        <w:trPr>
          <w:cantSplit/>
        </w:trPr>
        <w:tc>
          <w:tcPr>
            <w:tcW w:w="2424" w:type="dxa"/>
            <w:vMerge/>
          </w:tcPr>
          <w:p w14:paraId="7F6EFA5F" w14:textId="77777777" w:rsidR="00DD695A" w:rsidRDefault="00DD695A" w:rsidP="00A219F3"/>
        </w:tc>
        <w:tc>
          <w:tcPr>
            <w:tcW w:w="3178" w:type="dxa"/>
          </w:tcPr>
          <w:p w14:paraId="5F8817A1" w14:textId="77777777" w:rsidR="00DD695A" w:rsidRDefault="00DD695A" w:rsidP="00A219F3">
            <w:r>
              <w:t>schema:vehicleSeatingCapacity</w:t>
            </w:r>
          </w:p>
        </w:tc>
        <w:tc>
          <w:tcPr>
            <w:tcW w:w="3748" w:type="dxa"/>
          </w:tcPr>
          <w:p w14:paraId="02FF64EB" w14:textId="77777777" w:rsidR="00DD695A" w:rsidRDefault="00E057A2" w:rsidP="00A219F3">
            <w:r>
              <w:t xml:space="preserve">exactly 1 </w:t>
            </w:r>
            <w:r w:rsidR="00DD695A">
              <w:t>xsd:int</w:t>
            </w:r>
          </w:p>
        </w:tc>
      </w:tr>
      <w:tr w:rsidR="00DD695A" w14:paraId="0B06FCBF" w14:textId="77777777" w:rsidTr="00756EE0">
        <w:trPr>
          <w:cantSplit/>
        </w:trPr>
        <w:tc>
          <w:tcPr>
            <w:tcW w:w="2424" w:type="dxa"/>
            <w:vMerge/>
          </w:tcPr>
          <w:p w14:paraId="192F9917" w14:textId="77777777" w:rsidR="00DD695A" w:rsidRDefault="00DD695A" w:rsidP="00A219F3"/>
        </w:tc>
        <w:tc>
          <w:tcPr>
            <w:tcW w:w="3178" w:type="dxa"/>
          </w:tcPr>
          <w:p w14:paraId="5210C76B" w14:textId="77777777" w:rsidR="00DD695A" w:rsidRDefault="00DD695A" w:rsidP="00A219F3">
            <w:pPr>
              <w:tabs>
                <w:tab w:val="left" w:pos="1515"/>
              </w:tabs>
            </w:pPr>
            <w:r>
              <w:t>schema:cargoVolume</w:t>
            </w:r>
          </w:p>
        </w:tc>
        <w:tc>
          <w:tcPr>
            <w:tcW w:w="3748" w:type="dxa"/>
          </w:tcPr>
          <w:p w14:paraId="68BF3952" w14:textId="2644371A" w:rsidR="00DD695A" w:rsidRDefault="00DD695A" w:rsidP="00E057A2">
            <w:r>
              <w:t xml:space="preserve">only </w:t>
            </w:r>
            <w:r w:rsidR="00265148">
              <w:t>om:</w:t>
            </w:r>
            <w:r w:rsidR="00CA48B3">
              <w:t>volume</w:t>
            </w:r>
          </w:p>
        </w:tc>
      </w:tr>
      <w:tr w:rsidR="00DD695A" w14:paraId="59897125" w14:textId="77777777" w:rsidTr="00756EE0">
        <w:trPr>
          <w:cantSplit/>
        </w:trPr>
        <w:tc>
          <w:tcPr>
            <w:tcW w:w="2424" w:type="dxa"/>
            <w:vMerge/>
          </w:tcPr>
          <w:p w14:paraId="261AEBD4" w14:textId="77777777" w:rsidR="00DD695A" w:rsidRDefault="00DD695A" w:rsidP="00A219F3"/>
        </w:tc>
        <w:tc>
          <w:tcPr>
            <w:tcW w:w="3178" w:type="dxa"/>
          </w:tcPr>
          <w:p w14:paraId="71D5DF95" w14:textId="77777777" w:rsidR="00DD695A" w:rsidRDefault="00DD695A" w:rsidP="00A219F3">
            <w:r>
              <w:t>hasCargoCapacityLoad</w:t>
            </w:r>
          </w:p>
        </w:tc>
        <w:tc>
          <w:tcPr>
            <w:tcW w:w="3748" w:type="dxa"/>
          </w:tcPr>
          <w:p w14:paraId="34EF407B" w14:textId="77777777" w:rsidR="00DD695A" w:rsidRDefault="00DD695A" w:rsidP="00E057A2">
            <w:r>
              <w:t xml:space="preserve">only </w:t>
            </w:r>
            <w:r w:rsidR="00265148">
              <w:t>om:Q</w:t>
            </w:r>
            <w:r w:rsidR="00E057A2">
              <w:t>uantity</w:t>
            </w:r>
          </w:p>
        </w:tc>
      </w:tr>
      <w:tr w:rsidR="00DD695A" w14:paraId="5F4432F8" w14:textId="77777777" w:rsidTr="00756EE0">
        <w:trPr>
          <w:cantSplit/>
        </w:trPr>
        <w:tc>
          <w:tcPr>
            <w:tcW w:w="2424" w:type="dxa"/>
            <w:vMerge/>
          </w:tcPr>
          <w:p w14:paraId="08C676B4" w14:textId="77777777" w:rsidR="00DD695A" w:rsidRDefault="00DD695A" w:rsidP="00A219F3"/>
        </w:tc>
        <w:tc>
          <w:tcPr>
            <w:tcW w:w="3178" w:type="dxa"/>
          </w:tcPr>
          <w:p w14:paraId="40C49E33" w14:textId="77777777" w:rsidR="00DD695A" w:rsidRDefault="00DD695A" w:rsidP="00A219F3">
            <w:r>
              <w:t>schema:driveWheelConfiguration</w:t>
            </w:r>
          </w:p>
        </w:tc>
        <w:tc>
          <w:tcPr>
            <w:tcW w:w="3748" w:type="dxa"/>
          </w:tcPr>
          <w:p w14:paraId="51F5D6F4" w14:textId="77777777" w:rsidR="00DD695A" w:rsidRDefault="00DD695A" w:rsidP="00A219F3">
            <w:r>
              <w:t>schema:DriveWheelConfigurationValue</w:t>
            </w:r>
          </w:p>
        </w:tc>
      </w:tr>
      <w:tr w:rsidR="00DD695A" w14:paraId="48189FC6" w14:textId="77777777" w:rsidTr="00756EE0">
        <w:trPr>
          <w:cantSplit/>
        </w:trPr>
        <w:tc>
          <w:tcPr>
            <w:tcW w:w="2424" w:type="dxa"/>
            <w:vMerge/>
          </w:tcPr>
          <w:p w14:paraId="56643640" w14:textId="77777777" w:rsidR="00DD695A" w:rsidRDefault="00DD695A" w:rsidP="00A219F3"/>
        </w:tc>
        <w:tc>
          <w:tcPr>
            <w:tcW w:w="3178" w:type="dxa"/>
          </w:tcPr>
          <w:p w14:paraId="5D820D24" w14:textId="77777777" w:rsidR="00DD695A" w:rsidRDefault="00DD695A" w:rsidP="00A219F3">
            <w:r>
              <w:t>schema:fuelConsumption</w:t>
            </w:r>
          </w:p>
        </w:tc>
        <w:tc>
          <w:tcPr>
            <w:tcW w:w="3748" w:type="dxa"/>
          </w:tcPr>
          <w:p w14:paraId="613EFA63" w14:textId="77777777" w:rsidR="00DD695A" w:rsidRDefault="00DD695A" w:rsidP="00A219F3">
            <w:r>
              <w:t>schema:QuantitativeValue</w:t>
            </w:r>
          </w:p>
        </w:tc>
      </w:tr>
      <w:tr w:rsidR="00DD695A" w14:paraId="24A38D59" w14:textId="77777777" w:rsidTr="00756EE0">
        <w:trPr>
          <w:cantSplit/>
        </w:trPr>
        <w:tc>
          <w:tcPr>
            <w:tcW w:w="2424" w:type="dxa"/>
            <w:vMerge/>
          </w:tcPr>
          <w:p w14:paraId="73B659C6" w14:textId="77777777" w:rsidR="00DD695A" w:rsidRDefault="00DD695A" w:rsidP="00A219F3"/>
        </w:tc>
        <w:tc>
          <w:tcPr>
            <w:tcW w:w="3178" w:type="dxa"/>
          </w:tcPr>
          <w:p w14:paraId="359F01E2" w14:textId="77777777" w:rsidR="00DD695A" w:rsidRDefault="00DD695A" w:rsidP="00A219F3">
            <w:r>
              <w:t>schema:fuelEfficiency</w:t>
            </w:r>
          </w:p>
        </w:tc>
        <w:tc>
          <w:tcPr>
            <w:tcW w:w="3748" w:type="dxa"/>
          </w:tcPr>
          <w:p w14:paraId="301805CE" w14:textId="77777777" w:rsidR="00DD695A" w:rsidRDefault="00DD695A" w:rsidP="00A219F3">
            <w:r>
              <w:t>schema:QuantitativeValue</w:t>
            </w:r>
          </w:p>
        </w:tc>
      </w:tr>
      <w:tr w:rsidR="00DD695A" w14:paraId="5F258904" w14:textId="77777777" w:rsidTr="00756EE0">
        <w:trPr>
          <w:cantSplit/>
        </w:trPr>
        <w:tc>
          <w:tcPr>
            <w:tcW w:w="2424" w:type="dxa"/>
            <w:vMerge/>
          </w:tcPr>
          <w:p w14:paraId="31725D2F" w14:textId="77777777" w:rsidR="00DD695A" w:rsidRDefault="00DD695A" w:rsidP="00A219F3"/>
        </w:tc>
        <w:tc>
          <w:tcPr>
            <w:tcW w:w="3178" w:type="dxa"/>
          </w:tcPr>
          <w:p w14:paraId="0B6DA35A" w14:textId="77777777" w:rsidR="00DD695A" w:rsidRDefault="00DD695A" w:rsidP="00A219F3">
            <w:r>
              <w:t>schema:fuelType</w:t>
            </w:r>
          </w:p>
        </w:tc>
        <w:tc>
          <w:tcPr>
            <w:tcW w:w="3748" w:type="dxa"/>
          </w:tcPr>
          <w:p w14:paraId="08206DEB" w14:textId="77777777" w:rsidR="00DD695A" w:rsidRDefault="00DD695A" w:rsidP="00A219F3">
            <w:r>
              <w:t>schema:QualitativeValue</w:t>
            </w:r>
          </w:p>
        </w:tc>
      </w:tr>
      <w:tr w:rsidR="00DD695A" w14:paraId="6EFB4E51" w14:textId="77777777" w:rsidTr="00756EE0">
        <w:trPr>
          <w:cantSplit/>
        </w:trPr>
        <w:tc>
          <w:tcPr>
            <w:tcW w:w="2424" w:type="dxa"/>
            <w:vMerge/>
          </w:tcPr>
          <w:p w14:paraId="3E064495" w14:textId="77777777" w:rsidR="00DD695A" w:rsidRDefault="00DD695A" w:rsidP="00A219F3"/>
        </w:tc>
        <w:tc>
          <w:tcPr>
            <w:tcW w:w="3178" w:type="dxa"/>
          </w:tcPr>
          <w:p w14:paraId="1181D1B6" w14:textId="77777777" w:rsidR="00DD695A" w:rsidRDefault="00DD695A" w:rsidP="00A219F3">
            <w:r>
              <w:t>schema:mileageFromOdometer</w:t>
            </w:r>
          </w:p>
        </w:tc>
        <w:tc>
          <w:tcPr>
            <w:tcW w:w="3748" w:type="dxa"/>
          </w:tcPr>
          <w:p w14:paraId="3C56F4D4" w14:textId="77777777" w:rsidR="00DD695A" w:rsidRDefault="00DD695A" w:rsidP="00A219F3">
            <w:r>
              <w:t>schema:QuantitativeValue</w:t>
            </w:r>
          </w:p>
        </w:tc>
      </w:tr>
      <w:tr w:rsidR="00DD695A" w14:paraId="08A321D7" w14:textId="77777777" w:rsidTr="00756EE0">
        <w:trPr>
          <w:cantSplit/>
        </w:trPr>
        <w:tc>
          <w:tcPr>
            <w:tcW w:w="2424" w:type="dxa"/>
            <w:vMerge/>
          </w:tcPr>
          <w:p w14:paraId="39F86972" w14:textId="77777777" w:rsidR="00DD695A" w:rsidRDefault="00DD695A" w:rsidP="00A219F3"/>
        </w:tc>
        <w:tc>
          <w:tcPr>
            <w:tcW w:w="3178" w:type="dxa"/>
          </w:tcPr>
          <w:p w14:paraId="09F2032C" w14:textId="77777777" w:rsidR="00DD695A" w:rsidRDefault="00DD695A" w:rsidP="00A219F3">
            <w:r>
              <w:t>schema:numberOfDoors</w:t>
            </w:r>
          </w:p>
        </w:tc>
        <w:tc>
          <w:tcPr>
            <w:tcW w:w="3748" w:type="dxa"/>
          </w:tcPr>
          <w:p w14:paraId="247070C6" w14:textId="77777777" w:rsidR="00DD695A" w:rsidRDefault="00DD695A" w:rsidP="00A219F3">
            <w:r>
              <w:t>only xsd:int</w:t>
            </w:r>
          </w:p>
        </w:tc>
      </w:tr>
      <w:tr w:rsidR="00DD695A" w14:paraId="08388F54" w14:textId="77777777" w:rsidTr="00756EE0">
        <w:trPr>
          <w:cantSplit/>
        </w:trPr>
        <w:tc>
          <w:tcPr>
            <w:tcW w:w="2424" w:type="dxa"/>
            <w:vMerge/>
          </w:tcPr>
          <w:p w14:paraId="7555FAA3" w14:textId="77777777" w:rsidR="00DD695A" w:rsidRDefault="00DD695A" w:rsidP="00A219F3"/>
        </w:tc>
        <w:tc>
          <w:tcPr>
            <w:tcW w:w="3178" w:type="dxa"/>
          </w:tcPr>
          <w:p w14:paraId="7E7D2EA1" w14:textId="77777777" w:rsidR="00DD695A" w:rsidRDefault="00DD695A" w:rsidP="00A219F3">
            <w:r>
              <w:t>schema:numberOfAxels</w:t>
            </w:r>
          </w:p>
        </w:tc>
        <w:tc>
          <w:tcPr>
            <w:tcW w:w="3748" w:type="dxa"/>
          </w:tcPr>
          <w:p w14:paraId="2372DA97" w14:textId="77777777" w:rsidR="00DD695A" w:rsidRDefault="00DD695A" w:rsidP="00A219F3">
            <w:r>
              <w:t>only xsd:int</w:t>
            </w:r>
          </w:p>
        </w:tc>
      </w:tr>
      <w:tr w:rsidR="00756EE0" w14:paraId="1D0E013F" w14:textId="77777777" w:rsidTr="00756EE0">
        <w:trPr>
          <w:cantSplit/>
        </w:trPr>
        <w:tc>
          <w:tcPr>
            <w:tcW w:w="2424" w:type="dxa"/>
            <w:vMerge w:val="restart"/>
          </w:tcPr>
          <w:p w14:paraId="7CDF2D07" w14:textId="77777777" w:rsidR="00756EE0" w:rsidRDefault="00756EE0" w:rsidP="00A219F3">
            <w:r>
              <w:t>Vehicle</w:t>
            </w:r>
          </w:p>
        </w:tc>
        <w:tc>
          <w:tcPr>
            <w:tcW w:w="3178" w:type="dxa"/>
          </w:tcPr>
          <w:p w14:paraId="18CF697F" w14:textId="77777777" w:rsidR="00756EE0" w:rsidRDefault="00756EE0" w:rsidP="00A219F3">
            <w:r>
              <w:t>equivalentClass</w:t>
            </w:r>
          </w:p>
        </w:tc>
        <w:tc>
          <w:tcPr>
            <w:tcW w:w="3748" w:type="dxa"/>
          </w:tcPr>
          <w:p w14:paraId="680EDBAA" w14:textId="77777777" w:rsidR="00756EE0" w:rsidRDefault="00756EE0" w:rsidP="00A219F3">
            <w:r>
              <w:t>change:manifestationOf some VehiclePD and  change:manifestationOf only VehiclePD</w:t>
            </w:r>
          </w:p>
        </w:tc>
      </w:tr>
      <w:tr w:rsidR="00756EE0" w14:paraId="7D6DF286" w14:textId="77777777" w:rsidTr="00756EE0">
        <w:trPr>
          <w:cantSplit/>
        </w:trPr>
        <w:tc>
          <w:tcPr>
            <w:tcW w:w="2424" w:type="dxa"/>
            <w:vMerge/>
          </w:tcPr>
          <w:p w14:paraId="3D52845C" w14:textId="77777777" w:rsidR="00756EE0" w:rsidRDefault="00756EE0" w:rsidP="00A219F3"/>
        </w:tc>
        <w:tc>
          <w:tcPr>
            <w:tcW w:w="3178" w:type="dxa"/>
          </w:tcPr>
          <w:p w14:paraId="21AC9949" w14:textId="77777777" w:rsidR="00756EE0" w:rsidRDefault="00756EE0" w:rsidP="00A219F3">
            <w:r>
              <w:t>subclassOf</w:t>
            </w:r>
          </w:p>
        </w:tc>
        <w:tc>
          <w:tcPr>
            <w:tcW w:w="3748" w:type="dxa"/>
          </w:tcPr>
          <w:p w14:paraId="75815384" w14:textId="77777777" w:rsidR="00756EE0" w:rsidRDefault="00756EE0" w:rsidP="00A219F3">
            <w:r>
              <w:t>change:Manifestation</w:t>
            </w:r>
          </w:p>
        </w:tc>
      </w:tr>
      <w:tr w:rsidR="00756EE0" w14:paraId="13DCCBB9" w14:textId="77777777" w:rsidTr="00756EE0">
        <w:trPr>
          <w:cantSplit/>
        </w:trPr>
        <w:tc>
          <w:tcPr>
            <w:tcW w:w="2424" w:type="dxa"/>
            <w:vMerge/>
          </w:tcPr>
          <w:p w14:paraId="7DFDFD61" w14:textId="77777777" w:rsidR="00756EE0" w:rsidRDefault="00756EE0" w:rsidP="00A219F3"/>
        </w:tc>
        <w:tc>
          <w:tcPr>
            <w:tcW w:w="3178" w:type="dxa"/>
          </w:tcPr>
          <w:p w14:paraId="13EE7870" w14:textId="77777777" w:rsidR="00756EE0" w:rsidRDefault="00756EE0" w:rsidP="00A219F3">
            <w:r>
              <w:t>change:existsAt</w:t>
            </w:r>
          </w:p>
        </w:tc>
        <w:tc>
          <w:tcPr>
            <w:tcW w:w="3748" w:type="dxa"/>
          </w:tcPr>
          <w:p w14:paraId="3E8F2074" w14:textId="77777777" w:rsidR="00756EE0" w:rsidRDefault="00756EE0" w:rsidP="00A219F3">
            <w:r>
              <w:t>exactly 1  time:TemporalEntity</w:t>
            </w:r>
          </w:p>
        </w:tc>
      </w:tr>
      <w:tr w:rsidR="00756EE0" w14:paraId="1AAF548C" w14:textId="77777777" w:rsidTr="00756EE0">
        <w:trPr>
          <w:cantSplit/>
        </w:trPr>
        <w:tc>
          <w:tcPr>
            <w:tcW w:w="2424" w:type="dxa"/>
            <w:vMerge/>
          </w:tcPr>
          <w:p w14:paraId="188039EC" w14:textId="77777777" w:rsidR="00756EE0" w:rsidRDefault="00756EE0" w:rsidP="00A219F3"/>
        </w:tc>
        <w:tc>
          <w:tcPr>
            <w:tcW w:w="3178" w:type="dxa"/>
          </w:tcPr>
          <w:p w14:paraId="0A3AD1AE" w14:textId="77777777" w:rsidR="00756EE0" w:rsidRDefault="00756EE0" w:rsidP="00A219F3">
            <w:r>
              <w:t>schema:purchaseDate</w:t>
            </w:r>
          </w:p>
        </w:tc>
        <w:tc>
          <w:tcPr>
            <w:tcW w:w="3748" w:type="dxa"/>
          </w:tcPr>
          <w:p w14:paraId="0D8AA381" w14:textId="77777777" w:rsidR="00756EE0" w:rsidRDefault="00756EE0" w:rsidP="00A219F3">
            <w:r>
              <w:t>only  time:DateTimeDescription</w:t>
            </w:r>
          </w:p>
        </w:tc>
      </w:tr>
      <w:tr w:rsidR="00756EE0" w14:paraId="7E111B26" w14:textId="77777777" w:rsidTr="00756EE0">
        <w:trPr>
          <w:cantSplit/>
        </w:trPr>
        <w:tc>
          <w:tcPr>
            <w:tcW w:w="2424" w:type="dxa"/>
            <w:vMerge/>
          </w:tcPr>
          <w:p w14:paraId="534B39AD" w14:textId="77777777" w:rsidR="00756EE0" w:rsidRDefault="00756EE0" w:rsidP="00A219F3"/>
        </w:tc>
        <w:tc>
          <w:tcPr>
            <w:tcW w:w="3178" w:type="dxa"/>
          </w:tcPr>
          <w:p w14:paraId="07F0923E" w14:textId="77777777" w:rsidR="00756EE0" w:rsidRDefault="00756EE0" w:rsidP="00A219F3">
            <w:r>
              <w:t>hasSpeed</w:t>
            </w:r>
          </w:p>
        </w:tc>
        <w:tc>
          <w:tcPr>
            <w:tcW w:w="3748" w:type="dxa"/>
          </w:tcPr>
          <w:p w14:paraId="332719AF" w14:textId="5D49D8D8" w:rsidR="00756EE0" w:rsidRDefault="00756EE0" w:rsidP="00A95A64">
            <w:r>
              <w:t>only om:speed</w:t>
            </w:r>
          </w:p>
        </w:tc>
      </w:tr>
      <w:tr w:rsidR="00756EE0" w14:paraId="7EED54C2" w14:textId="77777777" w:rsidTr="00756EE0">
        <w:trPr>
          <w:cantSplit/>
        </w:trPr>
        <w:tc>
          <w:tcPr>
            <w:tcW w:w="2424" w:type="dxa"/>
            <w:vMerge/>
          </w:tcPr>
          <w:p w14:paraId="714B7311" w14:textId="77777777" w:rsidR="00756EE0" w:rsidRDefault="00756EE0" w:rsidP="00A219F3"/>
        </w:tc>
        <w:tc>
          <w:tcPr>
            <w:tcW w:w="3178" w:type="dxa"/>
          </w:tcPr>
          <w:p w14:paraId="768A5386" w14:textId="77777777" w:rsidR="00756EE0" w:rsidRDefault="00756EE0" w:rsidP="00A219F3">
            <w:r>
              <w:t>spatial_loc:hasLocation</w:t>
            </w:r>
          </w:p>
        </w:tc>
        <w:tc>
          <w:tcPr>
            <w:tcW w:w="3748" w:type="dxa"/>
          </w:tcPr>
          <w:p w14:paraId="33B341BA" w14:textId="77777777" w:rsidR="00756EE0" w:rsidRDefault="00756EE0" w:rsidP="00A219F3">
            <w:r>
              <w:t>only  spatial_loc:SpatialFeature</w:t>
            </w:r>
          </w:p>
        </w:tc>
      </w:tr>
      <w:tr w:rsidR="00756EE0" w14:paraId="3FA29A97" w14:textId="77777777" w:rsidTr="00756EE0">
        <w:trPr>
          <w:cantSplit/>
        </w:trPr>
        <w:tc>
          <w:tcPr>
            <w:tcW w:w="2424" w:type="dxa"/>
            <w:vMerge/>
          </w:tcPr>
          <w:p w14:paraId="6CEE85D6" w14:textId="77777777" w:rsidR="00756EE0" w:rsidRDefault="00756EE0" w:rsidP="00A219F3"/>
        </w:tc>
        <w:tc>
          <w:tcPr>
            <w:tcW w:w="3178" w:type="dxa"/>
          </w:tcPr>
          <w:p w14:paraId="1591529D" w14:textId="4FE506A6" w:rsidR="00756EE0" w:rsidRDefault="00756EE0" w:rsidP="00A219F3">
            <w:r>
              <w:t>accommodatesWheelchair</w:t>
            </w:r>
          </w:p>
        </w:tc>
        <w:tc>
          <w:tcPr>
            <w:tcW w:w="3748" w:type="dxa"/>
          </w:tcPr>
          <w:p w14:paraId="031B0BDC" w14:textId="2EE0161A" w:rsidR="00756EE0" w:rsidRDefault="00756EE0" w:rsidP="00A219F3">
            <w:r>
              <w:t>max 1 xsd:Boolean</w:t>
            </w:r>
          </w:p>
        </w:tc>
      </w:tr>
      <w:tr w:rsidR="00756EE0" w14:paraId="42945747" w14:textId="77777777" w:rsidTr="00756EE0">
        <w:trPr>
          <w:cantSplit/>
        </w:trPr>
        <w:tc>
          <w:tcPr>
            <w:tcW w:w="2424" w:type="dxa"/>
            <w:vMerge/>
          </w:tcPr>
          <w:p w14:paraId="5E4FEF8C" w14:textId="77777777" w:rsidR="00756EE0" w:rsidRDefault="00756EE0" w:rsidP="00A219F3"/>
        </w:tc>
        <w:tc>
          <w:tcPr>
            <w:tcW w:w="3178" w:type="dxa"/>
          </w:tcPr>
          <w:p w14:paraId="3BA5A66D" w14:textId="65BCB065" w:rsidR="00756EE0" w:rsidRDefault="00756EE0" w:rsidP="00A219F3">
            <w:r>
              <w:t>accommodatesBicycle</w:t>
            </w:r>
          </w:p>
        </w:tc>
        <w:tc>
          <w:tcPr>
            <w:tcW w:w="3748" w:type="dxa"/>
          </w:tcPr>
          <w:p w14:paraId="5CEE71E5" w14:textId="12C80170" w:rsidR="00756EE0" w:rsidRDefault="00756EE0" w:rsidP="00A219F3">
            <w:r>
              <w:t>max 1 xsd:Boolean</w:t>
            </w:r>
          </w:p>
        </w:tc>
      </w:tr>
      <w:tr w:rsidR="00E057A2" w:rsidRPr="00A95A64" w14:paraId="05AC772D" w14:textId="77777777" w:rsidTr="00756EE0">
        <w:trPr>
          <w:cantSplit/>
        </w:trPr>
        <w:tc>
          <w:tcPr>
            <w:tcW w:w="2424" w:type="dxa"/>
          </w:tcPr>
          <w:p w14:paraId="71D98EA9" w14:textId="77777777" w:rsidR="00E057A2" w:rsidRPr="00E057A2" w:rsidRDefault="00E057A2" w:rsidP="00E057A2">
            <w:r w:rsidRPr="00E057A2">
              <w:t>schema:QualitativeValue</w:t>
            </w:r>
          </w:p>
        </w:tc>
        <w:tc>
          <w:tcPr>
            <w:tcW w:w="3178" w:type="dxa"/>
          </w:tcPr>
          <w:p w14:paraId="4242D0B9" w14:textId="77777777" w:rsidR="00E057A2" w:rsidRPr="00E057A2" w:rsidRDefault="00E057A2" w:rsidP="00E057A2">
            <w:r w:rsidRPr="00E057A2">
              <w:t>subClassOf</w:t>
            </w:r>
          </w:p>
        </w:tc>
        <w:tc>
          <w:tcPr>
            <w:tcW w:w="3748" w:type="dxa"/>
          </w:tcPr>
          <w:p w14:paraId="184E0F45" w14:textId="7510D120" w:rsidR="00E057A2" w:rsidRPr="00E057A2" w:rsidRDefault="00E057A2" w:rsidP="00E057A2">
            <w:r w:rsidRPr="00E057A2">
              <w:t>om:</w:t>
            </w:r>
            <w:r w:rsidR="00967AC4">
              <w:t>q</w:t>
            </w:r>
            <w:r w:rsidRPr="00E057A2">
              <w:t>uantity</w:t>
            </w:r>
          </w:p>
        </w:tc>
      </w:tr>
    </w:tbl>
    <w:p w14:paraId="4464BA29" w14:textId="77777777" w:rsidR="000C09A0" w:rsidRDefault="000C09A0" w:rsidP="000C09A0"/>
    <w:p w14:paraId="6746954D" w14:textId="77777777" w:rsidR="007A6D12" w:rsidRPr="008663AF" w:rsidRDefault="007A6D12" w:rsidP="00EA354A">
      <w:pPr>
        <w:rPr>
          <w:b/>
        </w:rPr>
      </w:pPr>
      <w:r w:rsidRPr="008663AF">
        <w:rPr>
          <w:b/>
        </w:rPr>
        <w:t>Ontologies Reused:</w:t>
      </w:r>
    </w:p>
    <w:p w14:paraId="19DAA615" w14:textId="77777777" w:rsidR="007A6D12" w:rsidRPr="008663AF" w:rsidRDefault="007A6D12" w:rsidP="009E4A69">
      <w:pPr>
        <w:pStyle w:val="ListParagraph"/>
      </w:pPr>
      <w:r w:rsidRPr="008663AF">
        <w:t>Schema.org</w:t>
      </w:r>
      <w:r w:rsidR="005148B3" w:rsidRPr="008663AF">
        <w:t xml:space="preserve"> (vocabulary)</w:t>
      </w:r>
    </w:p>
    <w:p w14:paraId="7B86008D" w14:textId="21339FBB" w:rsidR="00401F7C" w:rsidRPr="008663AF" w:rsidRDefault="005148B3" w:rsidP="00E80D3C">
      <w:pPr>
        <w:pStyle w:val="ListParagraph"/>
      </w:pPr>
      <w:r w:rsidRPr="008663AF">
        <w:t>iCity-Foundation</w:t>
      </w:r>
    </w:p>
    <w:p w14:paraId="36EAD337" w14:textId="79587322" w:rsidR="00B52F27" w:rsidRDefault="00B52F27" w:rsidP="00E80D3C">
      <w:pPr>
        <w:pStyle w:val="Heading2"/>
      </w:pPr>
      <w:bookmarkStart w:id="121" w:name="_Toc35260261"/>
      <w:r>
        <w:t>Transportation System Ontology</w:t>
      </w:r>
      <w:bookmarkEnd w:id="121"/>
    </w:p>
    <w:p w14:paraId="7EFF6DC3" w14:textId="3C1CAB07" w:rsidR="00D479C9" w:rsidRPr="00D479C9" w:rsidRDefault="0089518D" w:rsidP="00D479C9">
      <w:pPr>
        <w:rPr>
          <w:i/>
        </w:rPr>
      </w:pPr>
      <w:r>
        <w:rPr>
          <w:i/>
        </w:rPr>
        <w:t>http://ontology.eil.utoronto.ca/icity/</w:t>
      </w:r>
      <w:r w:rsidR="00D479C9">
        <w:rPr>
          <w:i/>
        </w:rPr>
        <w:t>TransportationSystem</w:t>
      </w:r>
      <w:r w:rsidR="00AC0B4C">
        <w:rPr>
          <w:i/>
        </w:rPr>
        <w:t>.owl</w:t>
      </w:r>
    </w:p>
    <w:p w14:paraId="2822D438" w14:textId="77777777" w:rsidR="00EE1032" w:rsidRPr="00EE1032" w:rsidRDefault="00EE1032" w:rsidP="00EE1032">
      <w:pPr>
        <w:rPr>
          <w:b/>
        </w:rPr>
      </w:pPr>
      <w:r w:rsidRPr="00EE1032">
        <w:rPr>
          <w:b/>
        </w:rPr>
        <w:t>Namespace:</w:t>
      </w:r>
      <w:r w:rsidR="008B370B">
        <w:rPr>
          <w:b/>
        </w:rPr>
        <w:t>transport</w:t>
      </w:r>
    </w:p>
    <w:p w14:paraId="5B341DEB" w14:textId="0046412D" w:rsidR="001754B8" w:rsidRDefault="001754B8" w:rsidP="001754B8">
      <w:r>
        <w:lastRenderedPageBreak/>
        <w:t xml:space="preserve">While most existing work attempts to describe the network based on its physical constructs, we model the network flow and the physical infrastructure separately. The motivation for this is that the constraints on transportation flow are something that is </w:t>
      </w:r>
      <w:r>
        <w:rPr>
          <w:i/>
        </w:rPr>
        <w:t>applied to</w:t>
      </w:r>
      <w:r>
        <w:t xml:space="preserve"> the physical infrastructure. These constraints are distinct from the physical characteristics and so </w:t>
      </w:r>
      <w:r w:rsidR="00531707">
        <w:t>should be defined separately. A</w:t>
      </w:r>
      <w:r>
        <w:t xml:space="preserve">lthough some </w:t>
      </w:r>
      <w:r w:rsidR="00531707">
        <w:t xml:space="preserve">constraints </w:t>
      </w:r>
      <w:r>
        <w:t xml:space="preserve">may be related, such as flow constraints imposed by the size of the lane that an arc accesses, this is a </w:t>
      </w:r>
      <w:r w:rsidR="007C1354">
        <w:t xml:space="preserve">specific </w:t>
      </w:r>
      <w:r>
        <w:t>relationship that should be captured rather than conflating the conce</w:t>
      </w:r>
      <w:r w:rsidR="00531707">
        <w:t>pts</w:t>
      </w:r>
      <w:r>
        <w:t>. For example, there is nothing to stop a vehicle from going the wrong way on a road, except for the flow of traffic that is imposed on the system (</w:t>
      </w:r>
      <w:r w:rsidR="007C1354">
        <w:t xml:space="preserve">and </w:t>
      </w:r>
      <w:r>
        <w:t xml:space="preserve">these constraints may change with time). This results in the identification of two key concepts: the Transportation Network (a directed graph), and the Transportation </w:t>
      </w:r>
      <w:r w:rsidR="00181DAA">
        <w:t>Complex</w:t>
      </w:r>
      <w:r>
        <w:t xml:space="preserve"> (a physical feature where transportation occurs).</w:t>
      </w:r>
    </w:p>
    <w:p w14:paraId="796C9556" w14:textId="77777777" w:rsidR="001754B8" w:rsidRDefault="001754B8" w:rsidP="001754B8"/>
    <w:p w14:paraId="55AA03B2" w14:textId="77777777" w:rsidR="001754B8" w:rsidRDefault="001754B8" w:rsidP="001754B8">
      <w:r>
        <w:t>We relate the Network and the Infrastructure by relating an Arc to a Transportation Complex (or other Road Segment) with the "accesses" property. In this way, we may define an Arc accessing various Transportation Complexes at different Levels of Detail (LOD).</w:t>
      </w:r>
    </w:p>
    <w:p w14:paraId="765C9C73" w14:textId="2FBC4676" w:rsidR="001754B8" w:rsidRDefault="001754B8" w:rsidP="001754B8">
      <w:r>
        <w:t xml:space="preserve">Both Nodes and Arcs may have implicit locations based on the infrastructure they access, however unlike the infrastructure classes, Nodes and Arcs are </w:t>
      </w:r>
      <w:r>
        <w:rPr>
          <w:i/>
        </w:rPr>
        <w:t>not</w:t>
      </w:r>
      <w:r>
        <w:t xml:space="preserve"> Spatial Things. A Node may have a control (e.g. a signal) with a physical presence somewhere else (traffic lights apply to one side of the intersection, but are actually located on the ot</w:t>
      </w:r>
      <w:r w:rsidR="007C1354">
        <w:t>her side of the intersection); b</w:t>
      </w:r>
      <w:r>
        <w:t>y separating the physical infrastructure and the network flow we are able to accurately represent this.</w:t>
      </w:r>
    </w:p>
    <w:p w14:paraId="6688B7A6" w14:textId="77777777" w:rsidR="006A04E8" w:rsidRDefault="006A04E8" w:rsidP="001754B8"/>
    <w:p w14:paraId="2492351D" w14:textId="05125C3B" w:rsidR="00B120B1" w:rsidRPr="00503161" w:rsidRDefault="006A04E8" w:rsidP="00503161">
      <w:r>
        <w:t xml:space="preserve">The OTN (Ontology </w:t>
      </w:r>
      <w:r w:rsidR="00C36CB8">
        <w:t>of</w:t>
      </w:r>
      <w:r>
        <w:t xml:space="preserve"> Transportation Networks</w:t>
      </w:r>
      <w:r w:rsidR="00C36CB8">
        <w:rPr>
          <w:rStyle w:val="FootnoteReference"/>
        </w:rPr>
        <w:footnoteReference w:id="15"/>
      </w:r>
      <w:r>
        <w:t>) ontology</w:t>
      </w:r>
      <w:r w:rsidR="00C36CB8">
        <w:t>,</w:t>
      </w:r>
      <w:r w:rsidR="00571DAE">
        <w:t xml:space="preserve"> </w:t>
      </w:r>
      <w:r w:rsidR="00C36CB8">
        <w:t>as presented by</w:t>
      </w:r>
      <w:r w:rsidR="00A853CE">
        <w:t xml:space="preserve"> </w:t>
      </w:r>
      <w:r w:rsidR="009E5CF6">
        <w:fldChar w:fldCharType="begin"/>
      </w:r>
      <w:r w:rsidR="001608B3">
        <w:instrText xml:space="preserve"> ADDIN EN.CITE &lt;EndNote&gt;&lt;Cite&gt;&lt;Author&gt;Lorenz&lt;/Author&gt;&lt;Year&gt;2005&lt;/Year&gt;&lt;IDText&gt;Ontology of transportation networks&lt;/IDText&gt;&lt;DisplayText&gt;[30]&lt;/DisplayText&gt;&lt;record&gt;&lt;titles&gt;&lt;title&gt;Ontology of transportation networks&lt;/title&gt;&lt;/titles&gt;&lt;contributors&gt;&lt;authors&gt;&lt;author&gt;Lorenz, Bernhard&lt;/author&gt;&lt;author&gt;Ohlbach, Hans Jürgen&lt;/author&gt;&lt;author&gt;Yang, Laibing&lt;/author&gt;&lt;/authors&gt;&lt;/contributors&gt;&lt;added-date format="utc"&gt;1581533562&lt;/added-date&gt;&lt;ref-type name="Journal Article"&gt;17&lt;/ref-type&gt;&lt;dates&gt;&lt;year&gt;2005&lt;/year&gt;&lt;/dates&gt;&lt;rec-number&gt;55&lt;/rec-number&gt;&lt;last-updated-date format="utc"&gt;1581533562&lt;/last-updated-date&gt;&lt;/record&gt;&lt;/Cite&gt;&lt;/EndNote&gt;</w:instrText>
      </w:r>
      <w:r w:rsidR="009E5CF6">
        <w:fldChar w:fldCharType="separate"/>
      </w:r>
      <w:r w:rsidR="001608B3">
        <w:rPr>
          <w:noProof/>
        </w:rPr>
        <w:t>[30]</w:t>
      </w:r>
      <w:r w:rsidR="009E5CF6">
        <w:fldChar w:fldCharType="end"/>
      </w:r>
      <w:r w:rsidR="00C36CB8">
        <w:t>,</w:t>
      </w:r>
      <w:r w:rsidR="00503161">
        <w:t xml:space="preserve"> </w:t>
      </w:r>
      <w:r w:rsidR="00571DAE">
        <w:t xml:space="preserve">also defines terms such as nodes, arcs, and road/rail elements. </w:t>
      </w:r>
      <w:r w:rsidR="00503161">
        <w:t xml:space="preserve">The lack of maintenance and activity on the OTN poses a potential issue, and the lack of modularity in its structure makes it difficult to use. </w:t>
      </w:r>
      <w:r w:rsidR="00503161">
        <w:lastRenderedPageBreak/>
        <w:t>Therefore, a</w:t>
      </w:r>
      <w:r w:rsidR="0019026A">
        <w:t>lthough its</w:t>
      </w:r>
      <w:r w:rsidR="00571DAE">
        <w:t xml:space="preserve"> scope is similar, we have elected not to reuse it in the design of this ontology</w:t>
      </w:r>
      <w:r w:rsidR="0019026A">
        <w:t>.</w:t>
      </w:r>
      <w:r w:rsidR="00503161">
        <w:t xml:space="preserve"> </w:t>
      </w:r>
    </w:p>
    <w:p w14:paraId="302FB448" w14:textId="77777777" w:rsidR="001754B8" w:rsidRPr="00503161" w:rsidRDefault="001754B8" w:rsidP="001754B8"/>
    <w:p w14:paraId="312404D9" w14:textId="77777777" w:rsidR="001754B8" w:rsidRPr="00503161" w:rsidRDefault="001754B8" w:rsidP="009E4A69">
      <w:pPr>
        <w:pStyle w:val="ListParagraph"/>
        <w:rPr>
          <w:lang w:val="en-CA"/>
        </w:rPr>
      </w:pPr>
      <w:r w:rsidRPr="00503161">
        <w:rPr>
          <w:bCs/>
        </w:rPr>
        <w:t>Network</w:t>
      </w:r>
      <w:r w:rsidRPr="00503161">
        <w:t>: A collection of Nodes and Arcs that enables transportation.</w:t>
      </w:r>
      <w:r w:rsidR="00E63F34" w:rsidRPr="00503161">
        <w:t xml:space="preserve"> A Network may have some cost associated to its access.</w:t>
      </w:r>
      <w:r w:rsidRPr="00503161">
        <w:rPr>
          <w:b/>
          <w:bCs/>
        </w:rPr>
        <w:t xml:space="preserve"> </w:t>
      </w:r>
    </w:p>
    <w:p w14:paraId="7268FED0" w14:textId="31E4E280" w:rsidR="002A21B1" w:rsidRPr="00503161" w:rsidRDefault="002A21B1" w:rsidP="009E4A69">
      <w:pPr>
        <w:pStyle w:val="ListParagraph"/>
        <w:rPr>
          <w:lang w:val="en-CA"/>
        </w:rPr>
      </w:pPr>
      <w:r w:rsidRPr="00503161">
        <w:rPr>
          <w:bCs/>
        </w:rPr>
        <w:t xml:space="preserve">Link: A directed connection in the Network that enables transportation via some Mode(s) from one Node to another. </w:t>
      </w:r>
      <w:r w:rsidRPr="00503161">
        <w:rPr>
          <w:bCs/>
        </w:rPr>
        <w:br/>
        <w:t>A link contains one or more Arcs that represent individual flows of traffic (e.g. traffic lanes, bicycle lanes).</w:t>
      </w:r>
      <w:r w:rsidRPr="00503161">
        <w:rPr>
          <w:bCs/>
        </w:rPr>
        <w:br/>
        <w:t>A link begins and ends at a source and sink Node.</w:t>
      </w:r>
      <w:r w:rsidRPr="00503161">
        <w:rPr>
          <w:bCs/>
        </w:rPr>
        <w:br/>
        <w:t xml:space="preserve">A link has some </w:t>
      </w:r>
      <w:r w:rsidR="0081495A" w:rsidRPr="00503161">
        <w:rPr>
          <w:bCs/>
        </w:rPr>
        <w:t>(straight-line) length description, in km.</w:t>
      </w:r>
      <w:r w:rsidR="0081495A" w:rsidRPr="00503161">
        <w:rPr>
          <w:bCs/>
        </w:rPr>
        <w:br/>
        <w:t>A link is associated</w:t>
      </w:r>
      <w:r w:rsidR="00A62727" w:rsidRPr="00503161">
        <w:rPr>
          <w:bCs/>
        </w:rPr>
        <w:t xml:space="preserve"> </w:t>
      </w:r>
      <w:r w:rsidR="0081495A" w:rsidRPr="00503161">
        <w:rPr>
          <w:bCs/>
        </w:rPr>
        <w:t>with</w:t>
      </w:r>
      <w:r w:rsidR="00A62727" w:rsidRPr="00503161">
        <w:rPr>
          <w:bCs/>
        </w:rPr>
        <w:t xml:space="preserve">, or considered to be </w:t>
      </w:r>
      <w:r w:rsidR="00A62727" w:rsidRPr="00503161">
        <w:rPr>
          <w:bCs/>
          <w:i/>
        </w:rPr>
        <w:t>in</w:t>
      </w:r>
      <w:r w:rsidR="00A62727" w:rsidRPr="00503161">
        <w:rPr>
          <w:bCs/>
        </w:rPr>
        <w:t>,</w:t>
      </w:r>
      <w:r w:rsidR="0081495A" w:rsidRPr="00503161">
        <w:rPr>
          <w:bCs/>
        </w:rPr>
        <w:t xml:space="preserve"> a municipality</w:t>
      </w:r>
      <w:r w:rsidR="00A62727" w:rsidRPr="00503161">
        <w:rPr>
          <w:bCs/>
        </w:rPr>
        <w:t xml:space="preserve"> and a planning district</w:t>
      </w:r>
      <w:r w:rsidR="0081495A" w:rsidRPr="00503161">
        <w:rPr>
          <w:bCs/>
        </w:rPr>
        <w:t>.</w:t>
      </w:r>
      <w:r w:rsidR="00A62727" w:rsidRPr="00503161">
        <w:rPr>
          <w:bCs/>
        </w:rPr>
        <w:t xml:space="preserve"> </w:t>
      </w:r>
      <w:r w:rsidR="0081495A" w:rsidRPr="00503161">
        <w:rPr>
          <w:bCs/>
        </w:rPr>
        <w:br/>
        <w:t>A link</w:t>
      </w:r>
      <w:r w:rsidR="00F80297">
        <w:rPr>
          <w:bCs/>
        </w:rPr>
        <w:t xml:space="preserve"> supports</w:t>
      </w:r>
      <w:r w:rsidR="0081495A" w:rsidRPr="00503161">
        <w:rPr>
          <w:bCs/>
        </w:rPr>
        <w:t xml:space="preserve"> one or more Mode(s) of access.</w:t>
      </w:r>
    </w:p>
    <w:p w14:paraId="4DDAD8BD" w14:textId="742251C7" w:rsidR="001754B8" w:rsidRPr="00503161" w:rsidRDefault="001754B8" w:rsidP="009E4A69">
      <w:pPr>
        <w:pStyle w:val="ListParagraph"/>
        <w:rPr>
          <w:lang w:val="en-CA"/>
        </w:rPr>
      </w:pPr>
      <w:r w:rsidRPr="00503161">
        <w:rPr>
          <w:bCs/>
        </w:rPr>
        <w:t>Arc</w:t>
      </w:r>
      <w:r w:rsidRPr="00503161">
        <w:t xml:space="preserve">: A directed </w:t>
      </w:r>
      <w:r w:rsidR="002A21B1" w:rsidRPr="00503161">
        <w:t>connection</w:t>
      </w:r>
      <w:r w:rsidRPr="00503161">
        <w:t xml:space="preserve"> in the Network that enables transportation via a particular Mode(s) from one Node to another. </w:t>
      </w:r>
      <w:r w:rsidR="002A21B1" w:rsidRPr="00503161">
        <w:br/>
        <w:t>An Arc begins and ends at the</w:t>
      </w:r>
      <w:r w:rsidRPr="00503161">
        <w:t xml:space="preserve"> source and sink </w:t>
      </w:r>
      <w:r w:rsidR="002A21B1" w:rsidRPr="00503161">
        <w:t>of the Link it is contained in</w:t>
      </w:r>
      <w:r w:rsidRPr="00503161">
        <w:t>.</w:t>
      </w:r>
      <w:r w:rsidRPr="00503161">
        <w:br/>
        <w:t>An Arc has access to some Spatial Thing (such as a road), which may change over time.</w:t>
      </w:r>
      <w:r w:rsidRPr="00503161">
        <w:br/>
        <w:t>An Arc may impose access restrictions (for example, based on the size of vehicle), which are subject to change.</w:t>
      </w:r>
      <w:r w:rsidR="00E63F34" w:rsidRPr="00503161">
        <w:br/>
        <w:t>An Arc may have some cost associated to its travel.</w:t>
      </w:r>
      <w:r w:rsidR="00BE20BF" w:rsidRPr="00503161">
        <w:br/>
      </w:r>
      <w:r w:rsidR="00F80297">
        <w:t>An Arc supports one or more Modes of access.</w:t>
      </w:r>
      <w:r w:rsidR="00B30290" w:rsidRPr="00503161">
        <w:br/>
        <w:t>An Arc may</w:t>
      </w:r>
      <w:r w:rsidR="0018442F" w:rsidRPr="00503161">
        <w:t xml:space="preserve"> have some posted and/or free flow speed. It may also be described with a volume delay function (VDF).</w:t>
      </w:r>
    </w:p>
    <w:p w14:paraId="5FB9B7AE" w14:textId="53728E3A" w:rsidR="001754B8" w:rsidRPr="00503161" w:rsidRDefault="001754B8" w:rsidP="009E4A69">
      <w:pPr>
        <w:pStyle w:val="ListParagraph"/>
        <w:rPr>
          <w:lang w:val="en-CA"/>
        </w:rPr>
      </w:pPr>
      <w:r w:rsidRPr="00503161">
        <w:rPr>
          <w:bCs/>
        </w:rPr>
        <w:t>Node</w:t>
      </w:r>
      <w:r w:rsidRPr="00503161">
        <w:rPr>
          <w:b/>
          <w:bCs/>
        </w:rPr>
        <w:t xml:space="preserve">: </w:t>
      </w:r>
      <w:r w:rsidRPr="00503161">
        <w:t>A point in the Network at which Arcs are connected.</w:t>
      </w:r>
      <w:r w:rsidR="004E2B7F" w:rsidRPr="00503161">
        <w:t xml:space="preserve"> A node as a unique identifier; for example</w:t>
      </w:r>
      <w:r w:rsidR="00DD7BFE" w:rsidRPr="00503161">
        <w:t>,</w:t>
      </w:r>
      <w:r w:rsidR="004E2B7F" w:rsidRPr="00503161">
        <w:t xml:space="preserve"> as defined in the EMME NCS11.</w:t>
      </w:r>
      <w:r w:rsidRPr="00503161">
        <w:br/>
        <w:t>A Node may contain different types of controls: Network Transfer, Signal Control, and Flow Control.</w:t>
      </w:r>
      <w:r w:rsidR="0081495A" w:rsidRPr="00503161">
        <w:br/>
      </w:r>
      <w:r w:rsidR="0081495A" w:rsidRPr="00503161">
        <w:rPr>
          <w:highlight w:val="yellow"/>
        </w:rPr>
        <w:t>A Node may be associated with specific location information (e.g. coordinates)</w:t>
      </w:r>
      <w:r w:rsidR="004E2B7F" w:rsidRPr="00503161">
        <w:t xml:space="preserve">. Note that this may be subject to change. The physical location of a node (generally larger than a single point) may be inferred based on the locations of the transportation complexes </w:t>
      </w:r>
      <w:r w:rsidR="004E2B7F" w:rsidRPr="00503161">
        <w:lastRenderedPageBreak/>
        <w:t>which it connects.</w:t>
      </w:r>
      <w:r w:rsidR="004D7DF1" w:rsidRPr="00503161">
        <w:br/>
        <w:t>A Node accesses some TransportationComplex, such as an Intersection. In the future, it may be useful to define other specific types of TransportationComplexes that are accessed by nodes, (e.g. bus stops).</w:t>
      </w:r>
    </w:p>
    <w:p w14:paraId="72C87310" w14:textId="77777777" w:rsidR="001754B8" w:rsidRPr="00503161" w:rsidRDefault="001754B8" w:rsidP="009E4A69">
      <w:pPr>
        <w:pStyle w:val="ListParagraph"/>
        <w:rPr>
          <w:lang w:val="en-CA"/>
        </w:rPr>
      </w:pPr>
      <w:r w:rsidRPr="00503161">
        <w:rPr>
          <w:bCs/>
        </w:rPr>
        <w:t>Network Transfer</w:t>
      </w:r>
      <w:r w:rsidRPr="00503161">
        <w:t>: Enables transfer between networks at a given Node.</w:t>
      </w:r>
    </w:p>
    <w:p w14:paraId="0EF31963" w14:textId="77777777" w:rsidR="001754B8" w:rsidRPr="00503161" w:rsidRDefault="001754B8" w:rsidP="009E4A69">
      <w:pPr>
        <w:pStyle w:val="ListParagraph"/>
        <w:rPr>
          <w:lang w:val="en-CA"/>
        </w:rPr>
      </w:pPr>
      <w:r w:rsidRPr="00503161">
        <w:t>Signal Control: Controls the flow of transportation between some of the incoming and outgoing arcs that the Node connects. Signal Controls have specialized attributes such as the number of phases, phase length, signal timing, type of signal.</w:t>
      </w:r>
      <w:r w:rsidR="00642F9C" w:rsidRPr="00503161">
        <w:t xml:space="preserve"> Note that the phases and/or the phase length may vary as a function of time of day or other triggers (e.g. ground sensors, traffic sensors).</w:t>
      </w:r>
    </w:p>
    <w:p w14:paraId="1F21A616" w14:textId="77777777" w:rsidR="001754B8" w:rsidRPr="00503161" w:rsidRDefault="001754B8" w:rsidP="009E4A69">
      <w:pPr>
        <w:pStyle w:val="ListParagraph"/>
        <w:rPr>
          <w:lang w:val="en-CA"/>
        </w:rPr>
      </w:pPr>
      <w:r w:rsidRPr="00503161">
        <w:t xml:space="preserve">Flow Control: Controls the flow of traffic at a given Node. </w:t>
      </w:r>
      <w:r w:rsidRPr="00503161">
        <w:br/>
        <w:t>A Flow Control may be operative/inoperative at different times. For example, "no left turns from 4-6pm".</w:t>
      </w:r>
      <w:r w:rsidRPr="00503161">
        <w:br/>
        <w:t>A Flow Control may be a generalization of Signal Control.</w:t>
      </w:r>
    </w:p>
    <w:p w14:paraId="68ED5987" w14:textId="1BBC3C12" w:rsidR="001754B8" w:rsidRPr="00503161" w:rsidRDefault="001754B8" w:rsidP="009E4A69">
      <w:pPr>
        <w:pStyle w:val="ListParagraph"/>
      </w:pPr>
      <w:r w:rsidRPr="00503161">
        <w:t xml:space="preserve">Mode: A mode of transportation is a </w:t>
      </w:r>
      <w:r w:rsidRPr="00503161">
        <w:rPr>
          <w:b/>
        </w:rPr>
        <w:t>means of</w:t>
      </w:r>
      <w:r w:rsidRPr="00503161">
        <w:t xml:space="preserve"> performing travel within the urban system.</w:t>
      </w:r>
      <w:r w:rsidRPr="00503161">
        <w:br/>
        <w:t>There are various types (instances) of Mode: Foot, Bike, PersonalVehicle, PublicTransit, Cab, Commerc</w:t>
      </w:r>
      <w:r w:rsidR="006A547E" w:rsidRPr="00503161">
        <w:t>ialVehicle, Plane, Boat, Train.</w:t>
      </w:r>
    </w:p>
    <w:p w14:paraId="000A0CD8" w14:textId="77777777" w:rsidR="00FC6D57" w:rsidRDefault="00272044" w:rsidP="00272044">
      <w:pPr>
        <w:pStyle w:val="ListParagraph"/>
      </w:pPr>
      <w:r w:rsidRPr="00503161">
        <w:t xml:space="preserve">LoopDetector: A Loop Detector is a kind of Sensor that detects vehicle presence at some point on a road segment. A Loop Detector is owned by some Organization; it has some location, and is associated with (has a feature of interest) the particular part of the transportation network (i.e. a transport:Arc) that it is located on. </w:t>
      </w:r>
      <w:r w:rsidRPr="00503161">
        <w:br/>
        <w:t>A Loop Detector makes observations about the vehicle presence on the road segment that is its feature of interest.</w:t>
      </w:r>
      <w:r w:rsidRPr="00503161">
        <w:br/>
        <w:t>The vehicle presence is a proxy for the occupancy of the road segment and the average vehicle speed on the road segment.</w:t>
      </w:r>
    </w:p>
    <w:p w14:paraId="5A04C753" w14:textId="77777777" w:rsidR="00FC6D57" w:rsidRPr="00FC6D57" w:rsidRDefault="00FC6D57" w:rsidP="00272044">
      <w:pPr>
        <w:pStyle w:val="ListParagraph"/>
        <w:rPr>
          <w:highlight w:val="yellow"/>
        </w:rPr>
      </w:pPr>
      <w:r w:rsidRPr="00FC6D57">
        <w:rPr>
          <w:highlight w:val="yellow"/>
        </w:rPr>
        <w:t>TTI</w:t>
      </w:r>
    </w:p>
    <w:p w14:paraId="3B621AD1" w14:textId="3EFBC7BD" w:rsidR="00272044" w:rsidRPr="00503161" w:rsidRDefault="00FC6D57" w:rsidP="00272044">
      <w:pPr>
        <w:pStyle w:val="ListParagraph"/>
      </w:pPr>
      <w:r w:rsidRPr="00FC6D57">
        <w:rPr>
          <w:highlight w:val="yellow"/>
        </w:rPr>
        <w:t>MeanTTI</w:t>
      </w:r>
      <w:r w:rsidR="00272044" w:rsidRPr="00503161">
        <w:br/>
      </w:r>
    </w:p>
    <w:p w14:paraId="1F592EB8" w14:textId="77777777" w:rsidR="00272044" w:rsidRDefault="00272044" w:rsidP="00503161"/>
    <w:p w14:paraId="74909171" w14:textId="070A17F4" w:rsidR="001754B8" w:rsidRDefault="001754B8" w:rsidP="001754B8">
      <w:r w:rsidRPr="001859D3">
        <w:lastRenderedPageBreak/>
        <w:t xml:space="preserve">The physical </w:t>
      </w:r>
      <w:r>
        <w:t>Infrastructure of the transportation system is</w:t>
      </w:r>
      <w:r w:rsidRPr="001859D3">
        <w:t xml:space="preserve"> defined, as required, </w:t>
      </w:r>
      <w:r>
        <w:t>at different levels of detail (LOD). Specific types of Transportation Complex</w:t>
      </w:r>
      <w:r w:rsidR="007C1354">
        <w:t xml:space="preserve"> (a term we adopt from the CityGML schema)</w:t>
      </w:r>
      <w:r>
        <w:t xml:space="preserve"> may be defined according to the Arcs that access them. </w:t>
      </w:r>
      <w:r w:rsidR="007C1354">
        <w:t>W</w:t>
      </w:r>
      <w:r>
        <w:t>e define the following types of Transportation Complex.</w:t>
      </w:r>
    </w:p>
    <w:p w14:paraId="6928907D" w14:textId="77777777" w:rsidR="001754B8" w:rsidRPr="00F8610D" w:rsidRDefault="001754B8" w:rsidP="009E4A69">
      <w:pPr>
        <w:pStyle w:val="ListParagraph"/>
      </w:pPr>
      <w:r w:rsidRPr="00F8610D">
        <w:t>Road</w:t>
      </w:r>
    </w:p>
    <w:p w14:paraId="543BEFBD" w14:textId="77777777" w:rsidR="001754B8" w:rsidRPr="00F8610D" w:rsidRDefault="001754B8" w:rsidP="009E4A69">
      <w:pPr>
        <w:pStyle w:val="ListParagraph"/>
      </w:pPr>
      <w:r w:rsidRPr="00F8610D">
        <w:t>Rail</w:t>
      </w:r>
    </w:p>
    <w:p w14:paraId="1A6907D2" w14:textId="77777777" w:rsidR="001754B8" w:rsidRPr="00F8610D" w:rsidRDefault="001754B8" w:rsidP="009E4A69">
      <w:pPr>
        <w:pStyle w:val="ListParagraph"/>
      </w:pPr>
      <w:r w:rsidRPr="00F8610D">
        <w:t>Waterway</w:t>
      </w:r>
    </w:p>
    <w:p w14:paraId="4A5DB4D1" w14:textId="77777777" w:rsidR="001754B8" w:rsidRPr="00F8610D" w:rsidRDefault="001754B8" w:rsidP="009E4A69">
      <w:pPr>
        <w:pStyle w:val="ListParagraph"/>
      </w:pPr>
      <w:r w:rsidRPr="00F8610D">
        <w:t>Airway</w:t>
      </w:r>
    </w:p>
    <w:p w14:paraId="07EE923E" w14:textId="77777777" w:rsidR="001754B8" w:rsidRPr="00F8610D" w:rsidRDefault="001754B8" w:rsidP="009E4A69">
      <w:pPr>
        <w:pStyle w:val="ListParagraph"/>
      </w:pPr>
      <w:r w:rsidRPr="00F8610D">
        <w:t>Bike Trail</w:t>
      </w:r>
    </w:p>
    <w:p w14:paraId="666CFF9B" w14:textId="77777777" w:rsidR="001754B8" w:rsidRPr="00F8610D" w:rsidRDefault="001754B8" w:rsidP="009E4A69">
      <w:pPr>
        <w:pStyle w:val="ListParagraph"/>
      </w:pPr>
      <w:r w:rsidRPr="00F8610D">
        <w:t>Footpath</w:t>
      </w:r>
    </w:p>
    <w:p w14:paraId="7E96C827" w14:textId="77777777" w:rsidR="001754B8" w:rsidRPr="00F8610D" w:rsidRDefault="001754B8" w:rsidP="009E4A69">
      <w:pPr>
        <w:pStyle w:val="ListParagraph"/>
      </w:pPr>
      <w:r w:rsidRPr="00F8610D">
        <w:t>Parking</w:t>
      </w:r>
    </w:p>
    <w:p w14:paraId="7989811E" w14:textId="77777777" w:rsidR="001754B8" w:rsidRDefault="001754B8" w:rsidP="001754B8">
      <w:r>
        <w:t xml:space="preserve">Each </w:t>
      </w:r>
      <w:r w:rsidR="00124142">
        <w:t xml:space="preserve">Transportation Complex </w:t>
      </w:r>
      <w:r>
        <w:t xml:space="preserve">may be </w:t>
      </w:r>
      <w:r w:rsidR="00124142">
        <w:t xml:space="preserve">further </w:t>
      </w:r>
      <w:r>
        <w:t>defined as follows:</w:t>
      </w:r>
    </w:p>
    <w:p w14:paraId="2B2B4CF8" w14:textId="77777777" w:rsidR="001754B8" w:rsidRPr="00F8610D" w:rsidRDefault="001754B8" w:rsidP="009E4A69">
      <w:pPr>
        <w:pStyle w:val="ListParagraph"/>
        <w:rPr>
          <w:lang w:val="en-CA"/>
        </w:rPr>
      </w:pPr>
      <w:r w:rsidRPr="00F8610D">
        <w:rPr>
          <w:b/>
          <w:bCs/>
        </w:rPr>
        <w:t>Road</w:t>
      </w:r>
      <w:r w:rsidRPr="00F8610D">
        <w:t>: An aggregation of Road Segments with the same name.</w:t>
      </w:r>
      <w:r w:rsidRPr="00F8610D">
        <w:rPr>
          <w:b/>
          <w:bCs/>
        </w:rPr>
        <w:t xml:space="preserve"> </w:t>
      </w:r>
    </w:p>
    <w:p w14:paraId="37347D51" w14:textId="2632605C" w:rsidR="001754B8" w:rsidRPr="00F8610D" w:rsidRDefault="001754B8" w:rsidP="009E4A69">
      <w:pPr>
        <w:pStyle w:val="ListParagraph"/>
      </w:pPr>
      <w:r w:rsidRPr="00F8610D">
        <w:rPr>
          <w:b/>
          <w:bCs/>
        </w:rPr>
        <w:t>RoadSegment</w:t>
      </w:r>
      <w:r w:rsidR="00553525" w:rsidRPr="00F8610D">
        <w:rPr>
          <w:b/>
          <w:bCs/>
        </w:rPr>
        <w:t>PD</w:t>
      </w:r>
      <w:r w:rsidRPr="00F8610D">
        <w:t xml:space="preserve">: accessed only by </w:t>
      </w:r>
      <w:r w:rsidR="004E2B7F" w:rsidRPr="00F8610D">
        <w:t>Links</w:t>
      </w:r>
      <w:r w:rsidRPr="00F8610D">
        <w:t xml:space="preserve"> that are not accessible by water or air modes.</w:t>
      </w:r>
      <w:r w:rsidRPr="00F8610D">
        <w:br/>
        <w:t>Different RoadSegments</w:t>
      </w:r>
      <w:r w:rsidR="00FC2BAF" w:rsidRPr="00F8610D">
        <w:t xml:space="preserve"> Perdurants</w:t>
      </w:r>
      <w:r w:rsidRPr="00F8610D">
        <w:t xml:space="preserve"> will </w:t>
      </w:r>
      <w:r w:rsidR="00124142" w:rsidRPr="00F8610D">
        <w:t>be accessed by</w:t>
      </w:r>
      <w:r w:rsidRPr="00F8610D">
        <w:t xml:space="preserve"> Arcs that are accessible by various other Modes, not necessarily </w:t>
      </w:r>
      <w:r w:rsidRPr="00F8610D">
        <w:rPr>
          <w:i/>
          <w:iCs/>
        </w:rPr>
        <w:t>everything</w:t>
      </w:r>
      <w:r w:rsidRPr="00F8610D">
        <w:t xml:space="preserve"> else.</w:t>
      </w:r>
      <w:r w:rsidR="00844229" w:rsidRPr="00F8610D">
        <w:t xml:space="preserve"> A Road Segment Perdurant is comprised of Road Segments that exist over time.</w:t>
      </w:r>
    </w:p>
    <w:p w14:paraId="73B8613E" w14:textId="77777777" w:rsidR="001754B8" w:rsidRPr="00F8610D" w:rsidRDefault="001754B8" w:rsidP="009E4A69">
      <w:pPr>
        <w:pStyle w:val="ListParagraph"/>
      </w:pPr>
      <w:r w:rsidRPr="00F8610D">
        <w:rPr>
          <w:b/>
          <w:bCs/>
        </w:rPr>
        <w:t>RoadSegment</w:t>
      </w:r>
      <w:r w:rsidRPr="00F8610D">
        <w:t>: A RoadSegment has variant attributes</w:t>
      </w:r>
      <w:r w:rsidR="007C1354" w:rsidRPr="00F8610D">
        <w:t>.</w:t>
      </w:r>
      <w:r w:rsidRPr="00F8610D">
        <w:br/>
        <w:t>A RoadSegment has an owner, access restrictions, and is accessed by some Arc(s)</w:t>
      </w:r>
      <w:r w:rsidR="007C1354" w:rsidRPr="00F8610D">
        <w:t xml:space="preserve"> -- all of which may change over time</w:t>
      </w:r>
      <w:r w:rsidRPr="00F8610D">
        <w:t>.</w:t>
      </w:r>
      <w:r w:rsidRPr="00F8610D">
        <w:br/>
        <w:t>A RoadSegment has some location, which is co-located with (contains the locations of) the Arcs and Nodes it contains.</w:t>
      </w:r>
    </w:p>
    <w:p w14:paraId="0377790B" w14:textId="77777777" w:rsidR="001754B8" w:rsidRPr="00F8610D" w:rsidRDefault="001754B8" w:rsidP="009E4A69">
      <w:pPr>
        <w:pStyle w:val="ListParagraph"/>
        <w:rPr>
          <w:lang w:val="en-CA"/>
        </w:rPr>
      </w:pPr>
      <w:r w:rsidRPr="00F8610D">
        <w:rPr>
          <w:b/>
          <w:bCs/>
        </w:rPr>
        <w:t>Rail</w:t>
      </w:r>
      <w:r w:rsidRPr="00F8610D">
        <w:t>: An aggregation of Rail Segments with the same name.</w:t>
      </w:r>
      <w:r w:rsidRPr="00F8610D">
        <w:rPr>
          <w:b/>
          <w:bCs/>
        </w:rPr>
        <w:t xml:space="preserve"> </w:t>
      </w:r>
    </w:p>
    <w:p w14:paraId="196B55AB" w14:textId="77777777" w:rsidR="001754B8" w:rsidRPr="00F8610D" w:rsidRDefault="001754B8" w:rsidP="009E4A69">
      <w:pPr>
        <w:pStyle w:val="ListParagraph"/>
        <w:rPr>
          <w:lang w:val="en-CA"/>
        </w:rPr>
      </w:pPr>
      <w:r w:rsidRPr="00F8610D">
        <w:rPr>
          <w:b/>
          <w:bCs/>
        </w:rPr>
        <w:t>RailSegment</w:t>
      </w:r>
      <w:r w:rsidR="00FC2BAF" w:rsidRPr="00F8610D">
        <w:rPr>
          <w:b/>
          <w:bCs/>
        </w:rPr>
        <w:t>PD</w:t>
      </w:r>
      <w:r w:rsidRPr="00F8610D">
        <w:t>: Accessed only by Arcs that are accessible by rail modes.</w:t>
      </w:r>
      <w:r w:rsidRPr="00F8610D">
        <w:br/>
        <w:t xml:space="preserve">A RailSegment </w:t>
      </w:r>
      <w:r w:rsidR="00FC2BAF" w:rsidRPr="00F8610D">
        <w:t xml:space="preserve">Perdurant </w:t>
      </w:r>
      <w:r w:rsidRPr="00F8610D">
        <w:t>has an invariant location, which is co-located with (contains the locations of) the Arcs and Nodes it contains.</w:t>
      </w:r>
      <w:r w:rsidR="00FC2BAF" w:rsidRPr="00F8610D">
        <w:t xml:space="preserve"> </w:t>
      </w:r>
      <w:r w:rsidR="00070B80" w:rsidRPr="00F8610D">
        <w:t>A Rail Segment Perdurant is com</w:t>
      </w:r>
      <w:r w:rsidR="00FC2BAF" w:rsidRPr="00F8610D">
        <w:t>p</w:t>
      </w:r>
      <w:r w:rsidR="00070B80" w:rsidRPr="00F8610D">
        <w:t>r</w:t>
      </w:r>
      <w:r w:rsidR="00FC2BAF" w:rsidRPr="00F8610D">
        <w:t>ised of Rail Segments that exist over time.</w:t>
      </w:r>
    </w:p>
    <w:p w14:paraId="45C23D37" w14:textId="762139C8" w:rsidR="001754B8" w:rsidRPr="00F8610D" w:rsidRDefault="001754B8" w:rsidP="009E4A69">
      <w:pPr>
        <w:pStyle w:val="ListParagraph"/>
        <w:rPr>
          <w:lang w:val="en-CA"/>
        </w:rPr>
      </w:pPr>
      <w:r w:rsidRPr="00F8610D">
        <w:rPr>
          <w:b/>
          <w:bCs/>
        </w:rPr>
        <w:t>RailSegment</w:t>
      </w:r>
      <w:r w:rsidRPr="00F8610D">
        <w:t xml:space="preserve">: A RailSegment has an owner, access restrictions, and is accessed by some </w:t>
      </w:r>
      <w:r w:rsidR="004E2B7F" w:rsidRPr="00F8610D">
        <w:t>Link</w:t>
      </w:r>
      <w:r w:rsidRPr="00F8610D">
        <w:t>(s).</w:t>
      </w:r>
    </w:p>
    <w:p w14:paraId="47B33462" w14:textId="77777777" w:rsidR="001754B8" w:rsidRPr="00F8610D" w:rsidRDefault="001754B8" w:rsidP="009E4A69">
      <w:pPr>
        <w:pStyle w:val="ListParagraph"/>
      </w:pPr>
      <w:r w:rsidRPr="00F8610D">
        <w:lastRenderedPageBreak/>
        <w:t>Note that the location of a RoadSegment is variable (e.g. road widening or other activities do not change the identity of the road element), whereas a RailSegment's is not.</w:t>
      </w:r>
    </w:p>
    <w:p w14:paraId="34BBC093" w14:textId="659355CF" w:rsidR="004B1B27" w:rsidRPr="00F8610D" w:rsidRDefault="004B1B27" w:rsidP="009E4A69">
      <w:pPr>
        <w:pStyle w:val="ListParagraph"/>
      </w:pPr>
      <w:r w:rsidRPr="00F8610D">
        <w:rPr>
          <w:b/>
        </w:rPr>
        <w:t xml:space="preserve">IntersectionPD: </w:t>
      </w:r>
      <w:r w:rsidR="00E278B4" w:rsidRPr="00F8610D">
        <w:t>Accessed only by NodePDs</w:t>
      </w:r>
      <w:r w:rsidRPr="00F8610D">
        <w:t>. An Intersection Perdurant captures the physical entity of an intersection, which is co-located with various other transportation complexes (e.g. roads, paths) that pass through it.</w:t>
      </w:r>
      <w:r w:rsidR="00E278B4" w:rsidRPr="00F8610D">
        <w:t xml:space="preserve"> An Intersection Perdurant is comprised of Intersections that exist over time.</w:t>
      </w:r>
    </w:p>
    <w:p w14:paraId="79823B4C" w14:textId="1CDCD3BA" w:rsidR="00CC30ED" w:rsidRPr="00F8610D" w:rsidRDefault="00CC30ED" w:rsidP="009E4A69">
      <w:pPr>
        <w:pStyle w:val="ListParagraph"/>
      </w:pPr>
      <w:r w:rsidRPr="00F8610D">
        <w:rPr>
          <w:b/>
        </w:rPr>
        <w:t>Intersection:</w:t>
      </w:r>
      <w:r w:rsidRPr="00F8610D">
        <w:t xml:space="preserve"> </w:t>
      </w:r>
      <w:r w:rsidR="00E278B4" w:rsidRPr="00F8610D">
        <w:t xml:space="preserve">An Intersection exists at some time. </w:t>
      </w:r>
      <w:r w:rsidR="00F93F7D" w:rsidRPr="00F8610D">
        <w:t xml:space="preserve">It has some location. </w:t>
      </w:r>
      <w:r w:rsidR="00E278B4" w:rsidRPr="00F8610D">
        <w:t xml:space="preserve">It may have some owner and is accessed by some Node. In the future, it may be useful to extend this class and relate it to </w:t>
      </w:r>
      <w:r w:rsidR="00B40EBD">
        <w:t xml:space="preserve">certain aspects of the </w:t>
      </w:r>
      <w:r w:rsidR="00E278B4" w:rsidRPr="00F8610D">
        <w:t>physical infrastructure such as signs, signals, etc.</w:t>
      </w:r>
    </w:p>
    <w:p w14:paraId="40ED5F6E" w14:textId="5CF3F4D1" w:rsidR="00806DFE" w:rsidRDefault="004E2B7F" w:rsidP="004E2B7F">
      <w:pPr>
        <w:ind w:left="360"/>
      </w:pPr>
      <w:r>
        <w:t xml:space="preserve">Classes may be defined for footpaths, bicycle lanes/trails, and so on. </w:t>
      </w:r>
      <w:r w:rsidR="002A21B1">
        <w:t xml:space="preserve">Should it be useful, this representation could be extended to </w:t>
      </w:r>
      <w:r>
        <w:t>define individual traffic lanes, (e.g. the transportation complex that is accessed by a single arc).</w:t>
      </w:r>
    </w:p>
    <w:p w14:paraId="4D40325F" w14:textId="1E7B6D12" w:rsidR="0045302A" w:rsidRDefault="0045302A" w:rsidP="004E2B7F">
      <w:pPr>
        <w:ind w:left="360"/>
      </w:pPr>
    </w:p>
    <w:p w14:paraId="0290DF6D" w14:textId="3417079D" w:rsidR="004E2B7F" w:rsidRDefault="003E48AB" w:rsidP="004E2B7F">
      <w:pPr>
        <w:keepNext/>
      </w:pPr>
      <w:r w:rsidRPr="003E48AB">
        <w:rPr>
          <w:noProof/>
        </w:rPr>
        <w:drawing>
          <wp:inline distT="0" distB="0" distL="0" distR="0" wp14:anchorId="728BD34C" wp14:editId="3AF2C332">
            <wp:extent cx="5943600" cy="20199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019935"/>
                    </a:xfrm>
                    <a:prstGeom prst="rect">
                      <a:avLst/>
                    </a:prstGeom>
                  </pic:spPr>
                </pic:pic>
              </a:graphicData>
            </a:graphic>
          </wp:inline>
        </w:drawing>
      </w:r>
    </w:p>
    <w:p w14:paraId="40E9D59D" w14:textId="60BB03A8" w:rsidR="008C5A7E" w:rsidRDefault="004E2B7F">
      <w:pPr>
        <w:pStyle w:val="Caption"/>
      </w:pPr>
      <w:r>
        <w:t xml:space="preserve">Figure </w:t>
      </w:r>
      <w:r w:rsidR="00FB5BA5">
        <w:rPr>
          <w:noProof/>
        </w:rPr>
        <w:fldChar w:fldCharType="begin"/>
      </w:r>
      <w:r w:rsidR="00FB5BA5">
        <w:rPr>
          <w:noProof/>
        </w:rPr>
        <w:instrText xml:space="preserve"> SEQ Figure \* ARABIC </w:instrText>
      </w:r>
      <w:r w:rsidR="00FB5BA5">
        <w:rPr>
          <w:noProof/>
        </w:rPr>
        <w:fldChar w:fldCharType="separate"/>
      </w:r>
      <w:r w:rsidR="000501AD">
        <w:rPr>
          <w:noProof/>
        </w:rPr>
        <w:t>16</w:t>
      </w:r>
      <w:r w:rsidR="00FB5BA5">
        <w:rPr>
          <w:noProof/>
        </w:rPr>
        <w:fldChar w:fldCharType="end"/>
      </w:r>
      <w:r>
        <w:t xml:space="preserve">: Structure of the Transportation Network (some </w:t>
      </w:r>
      <w:r w:rsidR="00E61C21">
        <w:t>omissions</w:t>
      </w:r>
      <w:r>
        <w:t>).</w:t>
      </w:r>
    </w:p>
    <w:p w14:paraId="65B4AF84" w14:textId="77777777" w:rsidR="008C5A7E" w:rsidRPr="00BB01BB" w:rsidRDefault="008C5A7E" w:rsidP="00E80D3C"/>
    <w:tbl>
      <w:tblPr>
        <w:tblStyle w:val="TableGrid"/>
        <w:tblpPr w:leftFromText="180" w:rightFromText="180" w:vertAnchor="text" w:horzAnchor="margin" w:tblpY="128"/>
        <w:tblW w:w="0" w:type="auto"/>
        <w:tblLook w:val="04A0" w:firstRow="1" w:lastRow="0" w:firstColumn="1" w:lastColumn="0" w:noHBand="0" w:noVBand="1"/>
      </w:tblPr>
      <w:tblGrid>
        <w:gridCol w:w="2692"/>
        <w:gridCol w:w="2454"/>
        <w:gridCol w:w="4204"/>
      </w:tblGrid>
      <w:tr w:rsidR="001754B8" w:rsidRPr="00700C00" w14:paraId="7213CBCD" w14:textId="77777777" w:rsidTr="00F92DE6">
        <w:trPr>
          <w:cantSplit/>
        </w:trPr>
        <w:tc>
          <w:tcPr>
            <w:tcW w:w="2747" w:type="dxa"/>
            <w:shd w:val="clear" w:color="auto" w:fill="00FFFF"/>
          </w:tcPr>
          <w:p w14:paraId="2FB5110B" w14:textId="77777777" w:rsidR="001754B8" w:rsidRPr="00700C00" w:rsidRDefault="001754B8" w:rsidP="006A0A1C">
            <w:r w:rsidRPr="00700C00">
              <w:t>Object</w:t>
            </w:r>
          </w:p>
        </w:tc>
        <w:tc>
          <w:tcPr>
            <w:tcW w:w="2310" w:type="dxa"/>
            <w:shd w:val="clear" w:color="auto" w:fill="00FFFF"/>
          </w:tcPr>
          <w:p w14:paraId="505B8CB1" w14:textId="77777777" w:rsidR="001754B8" w:rsidRPr="00700C00" w:rsidRDefault="001754B8" w:rsidP="006A0A1C">
            <w:r w:rsidRPr="00700C00">
              <w:t>Property</w:t>
            </w:r>
          </w:p>
        </w:tc>
        <w:tc>
          <w:tcPr>
            <w:tcW w:w="4293" w:type="dxa"/>
            <w:shd w:val="clear" w:color="auto" w:fill="00FFFF"/>
          </w:tcPr>
          <w:p w14:paraId="633136E5" w14:textId="77777777" w:rsidR="001754B8" w:rsidRPr="00700C00" w:rsidRDefault="001754B8" w:rsidP="006A0A1C">
            <w:r w:rsidRPr="00700C00">
              <w:t>Value</w:t>
            </w:r>
          </w:p>
        </w:tc>
      </w:tr>
      <w:tr w:rsidR="00C24DEA" w:rsidRPr="00700C00" w14:paraId="00E610A6" w14:textId="77777777" w:rsidTr="00F92DE6">
        <w:trPr>
          <w:cantSplit/>
        </w:trPr>
        <w:tc>
          <w:tcPr>
            <w:tcW w:w="2747" w:type="dxa"/>
            <w:vMerge w:val="restart"/>
          </w:tcPr>
          <w:p w14:paraId="7C7E64CA" w14:textId="77777777" w:rsidR="00C24DEA" w:rsidRPr="00700C00" w:rsidRDefault="00C24DEA" w:rsidP="006A0A1C">
            <w:r w:rsidRPr="00700C00">
              <w:t>Network</w:t>
            </w:r>
            <w:r>
              <w:t>PD</w:t>
            </w:r>
          </w:p>
        </w:tc>
        <w:tc>
          <w:tcPr>
            <w:tcW w:w="2310" w:type="dxa"/>
          </w:tcPr>
          <w:p w14:paraId="17ED9A30" w14:textId="77777777" w:rsidR="00C24DEA" w:rsidRPr="00700C00" w:rsidRDefault="00C24DEA" w:rsidP="006A0A1C">
            <w:r w:rsidRPr="00700C00">
              <w:t>subclassOf</w:t>
            </w:r>
          </w:p>
        </w:tc>
        <w:tc>
          <w:tcPr>
            <w:tcW w:w="4293" w:type="dxa"/>
          </w:tcPr>
          <w:p w14:paraId="1140E035" w14:textId="77777777" w:rsidR="00C24DEA" w:rsidRPr="00700C00" w:rsidRDefault="00C24DEA" w:rsidP="006A0A1C">
            <w:r>
              <w:t>change:</w:t>
            </w:r>
            <w:r w:rsidRPr="00700C00">
              <w:t>TimeVarying</w:t>
            </w:r>
            <w:r w:rsidR="00D67E4A">
              <w:t>Concept</w:t>
            </w:r>
          </w:p>
        </w:tc>
      </w:tr>
      <w:tr w:rsidR="00C24DEA" w:rsidRPr="00700C00" w14:paraId="04846830" w14:textId="77777777" w:rsidTr="00F92DE6">
        <w:trPr>
          <w:cantSplit/>
        </w:trPr>
        <w:tc>
          <w:tcPr>
            <w:tcW w:w="2747" w:type="dxa"/>
            <w:vMerge/>
          </w:tcPr>
          <w:p w14:paraId="1519570C" w14:textId="77777777" w:rsidR="00C24DEA" w:rsidRPr="00700C00" w:rsidRDefault="00C24DEA" w:rsidP="006A0A1C"/>
        </w:tc>
        <w:tc>
          <w:tcPr>
            <w:tcW w:w="2310" w:type="dxa"/>
          </w:tcPr>
          <w:p w14:paraId="082D1752" w14:textId="77777777" w:rsidR="00C24DEA" w:rsidRPr="00700C00" w:rsidRDefault="00C24DEA" w:rsidP="006A0A1C">
            <w:r w:rsidRPr="00700C00">
              <w:t>equivalentClass</w:t>
            </w:r>
          </w:p>
        </w:tc>
        <w:tc>
          <w:tcPr>
            <w:tcW w:w="4293" w:type="dxa"/>
          </w:tcPr>
          <w:p w14:paraId="44E446FE" w14:textId="77777777" w:rsidR="00C24DEA" w:rsidRPr="00700C00" w:rsidRDefault="00C24DEA" w:rsidP="00FC2BAF">
            <w:r>
              <w:t>change:</w:t>
            </w:r>
            <w:r w:rsidRPr="00700C00">
              <w:t>h</w:t>
            </w:r>
            <w:r>
              <w:t>asManifestation some  Network</w:t>
            </w:r>
            <w:r w:rsidRPr="00700C00">
              <w:t xml:space="preserve"> and </w:t>
            </w:r>
            <w:r>
              <w:t xml:space="preserve"> change:</w:t>
            </w:r>
            <w:r w:rsidRPr="00700C00">
              <w:t>hasManifestation only  Network</w:t>
            </w:r>
          </w:p>
        </w:tc>
      </w:tr>
      <w:tr w:rsidR="00C24DEA" w:rsidRPr="00700C00" w14:paraId="261235EC" w14:textId="77777777" w:rsidTr="00F92DE6">
        <w:trPr>
          <w:cantSplit/>
        </w:trPr>
        <w:tc>
          <w:tcPr>
            <w:tcW w:w="2747" w:type="dxa"/>
            <w:vMerge/>
          </w:tcPr>
          <w:p w14:paraId="669DB66D" w14:textId="77777777" w:rsidR="00C24DEA" w:rsidRPr="00700C00" w:rsidRDefault="00C24DEA" w:rsidP="006A0A1C"/>
        </w:tc>
        <w:tc>
          <w:tcPr>
            <w:tcW w:w="2310" w:type="dxa"/>
          </w:tcPr>
          <w:p w14:paraId="4B6C6E41" w14:textId="77777777" w:rsidR="00C24DEA" w:rsidRPr="00700C00" w:rsidRDefault="00C24DEA" w:rsidP="006A0A1C">
            <w:r>
              <w:t>change:existsAt</w:t>
            </w:r>
          </w:p>
        </w:tc>
        <w:tc>
          <w:tcPr>
            <w:tcW w:w="4293" w:type="dxa"/>
          </w:tcPr>
          <w:p w14:paraId="19CE9AB8" w14:textId="77777777" w:rsidR="00C24DEA" w:rsidRDefault="00C24DEA" w:rsidP="00FC2BAF">
            <w:r>
              <w:t>exactly 1 time:Interval</w:t>
            </w:r>
          </w:p>
        </w:tc>
      </w:tr>
      <w:tr w:rsidR="00E63F34" w:rsidRPr="00700C00" w14:paraId="19025BD7" w14:textId="77777777" w:rsidTr="00F92DE6">
        <w:trPr>
          <w:cantSplit/>
        </w:trPr>
        <w:tc>
          <w:tcPr>
            <w:tcW w:w="2747" w:type="dxa"/>
            <w:vMerge w:val="restart"/>
          </w:tcPr>
          <w:p w14:paraId="23AB779A" w14:textId="77777777" w:rsidR="00E63F34" w:rsidRPr="00700C00" w:rsidRDefault="00E63F34" w:rsidP="006A0A1C">
            <w:r w:rsidRPr="00700C00">
              <w:t>Network</w:t>
            </w:r>
          </w:p>
        </w:tc>
        <w:tc>
          <w:tcPr>
            <w:tcW w:w="2310" w:type="dxa"/>
          </w:tcPr>
          <w:p w14:paraId="041812C2" w14:textId="77777777" w:rsidR="00E63F34" w:rsidRPr="00700C00" w:rsidRDefault="00E63F34" w:rsidP="006A0A1C">
            <w:r w:rsidRPr="00700C00">
              <w:t>subclassOf</w:t>
            </w:r>
          </w:p>
        </w:tc>
        <w:tc>
          <w:tcPr>
            <w:tcW w:w="4293" w:type="dxa"/>
          </w:tcPr>
          <w:p w14:paraId="2A945EB7" w14:textId="77777777" w:rsidR="00E63F34" w:rsidRPr="00700C00" w:rsidRDefault="00C24DEA" w:rsidP="006A0A1C">
            <w:r>
              <w:t>change:</w:t>
            </w:r>
            <w:r w:rsidR="00E63F34" w:rsidRPr="00700C00">
              <w:t>Manifestation</w:t>
            </w:r>
          </w:p>
        </w:tc>
      </w:tr>
      <w:tr w:rsidR="00E63F34" w:rsidRPr="00700C00" w14:paraId="35EAA677" w14:textId="77777777" w:rsidTr="00F92DE6">
        <w:trPr>
          <w:cantSplit/>
        </w:trPr>
        <w:tc>
          <w:tcPr>
            <w:tcW w:w="2747" w:type="dxa"/>
            <w:vMerge/>
          </w:tcPr>
          <w:p w14:paraId="0A89F3EB" w14:textId="77777777" w:rsidR="00E63F34" w:rsidRPr="00700C00" w:rsidRDefault="00E63F34" w:rsidP="006A0A1C"/>
        </w:tc>
        <w:tc>
          <w:tcPr>
            <w:tcW w:w="2310" w:type="dxa"/>
          </w:tcPr>
          <w:p w14:paraId="695F234F" w14:textId="77777777" w:rsidR="00E63F34" w:rsidRPr="00700C00" w:rsidRDefault="00E63F34" w:rsidP="006A0A1C">
            <w:r w:rsidRPr="00700C00">
              <w:t>equivalentClass</w:t>
            </w:r>
          </w:p>
        </w:tc>
        <w:tc>
          <w:tcPr>
            <w:tcW w:w="4293" w:type="dxa"/>
          </w:tcPr>
          <w:p w14:paraId="01DA7C99" w14:textId="77777777" w:rsidR="00E63F34" w:rsidRPr="00700C00" w:rsidRDefault="00C24DEA" w:rsidP="006A0A1C">
            <w:r>
              <w:t>change:</w:t>
            </w:r>
            <w:r w:rsidR="00E63F34" w:rsidRPr="00700C00">
              <w:t>manifestationOf some  Network</w:t>
            </w:r>
            <w:r w:rsidR="00FC2BAF">
              <w:t>PD</w:t>
            </w:r>
            <w:r w:rsidR="00E63F34" w:rsidRPr="00700C00">
              <w:t xml:space="preserve"> and </w:t>
            </w:r>
            <w:r>
              <w:t xml:space="preserve"> change:</w:t>
            </w:r>
            <w:r w:rsidR="00E63F34" w:rsidRPr="00700C00">
              <w:t>manifestationOf only  Network</w:t>
            </w:r>
            <w:r w:rsidR="00FC2BAF">
              <w:t>PD</w:t>
            </w:r>
          </w:p>
        </w:tc>
      </w:tr>
      <w:tr w:rsidR="00C24DEA" w:rsidRPr="00700C00" w14:paraId="191394FC" w14:textId="77777777" w:rsidTr="00F92DE6">
        <w:trPr>
          <w:cantSplit/>
        </w:trPr>
        <w:tc>
          <w:tcPr>
            <w:tcW w:w="2747" w:type="dxa"/>
            <w:vMerge/>
          </w:tcPr>
          <w:p w14:paraId="0600F582" w14:textId="77777777" w:rsidR="00C24DEA" w:rsidRPr="00700C00" w:rsidRDefault="00C24DEA" w:rsidP="006A0A1C"/>
        </w:tc>
        <w:tc>
          <w:tcPr>
            <w:tcW w:w="2310" w:type="dxa"/>
          </w:tcPr>
          <w:p w14:paraId="6DD73146" w14:textId="77777777" w:rsidR="00C24DEA" w:rsidRPr="00700C00" w:rsidRDefault="00C24DEA" w:rsidP="006A0A1C">
            <w:r>
              <w:t>change:existsAt</w:t>
            </w:r>
          </w:p>
        </w:tc>
        <w:tc>
          <w:tcPr>
            <w:tcW w:w="4293" w:type="dxa"/>
          </w:tcPr>
          <w:p w14:paraId="738A3B58" w14:textId="77777777" w:rsidR="00C24DEA" w:rsidRDefault="00C24DEA" w:rsidP="006A0A1C">
            <w:r>
              <w:t>exactly 1 time:TemporalEntity</w:t>
            </w:r>
          </w:p>
        </w:tc>
      </w:tr>
      <w:tr w:rsidR="00E63F34" w:rsidRPr="00700C00" w14:paraId="17BDDBA4" w14:textId="77777777" w:rsidTr="00F92DE6">
        <w:trPr>
          <w:cantSplit/>
        </w:trPr>
        <w:tc>
          <w:tcPr>
            <w:tcW w:w="2747" w:type="dxa"/>
            <w:vMerge/>
          </w:tcPr>
          <w:p w14:paraId="1F473E52" w14:textId="77777777" w:rsidR="00E63F34" w:rsidRPr="00700C00" w:rsidRDefault="00E63F34" w:rsidP="006A0A1C"/>
        </w:tc>
        <w:tc>
          <w:tcPr>
            <w:tcW w:w="2310" w:type="dxa"/>
          </w:tcPr>
          <w:p w14:paraId="0B2EA12A" w14:textId="6C0DF935" w:rsidR="00E63F34" w:rsidRPr="00417649" w:rsidRDefault="001F2F92" w:rsidP="006A0A1C">
            <w:pPr>
              <w:rPr>
                <w:highlight w:val="yellow"/>
              </w:rPr>
            </w:pPr>
            <w:r w:rsidRPr="00417649">
              <w:rPr>
                <w:highlight w:val="yellow"/>
              </w:rPr>
              <w:t>has</w:t>
            </w:r>
            <w:r w:rsidR="00F92DE6">
              <w:rPr>
                <w:highlight w:val="yellow"/>
              </w:rPr>
              <w:t>Network</w:t>
            </w:r>
            <w:r w:rsidRPr="00417649">
              <w:rPr>
                <w:highlight w:val="yellow"/>
              </w:rPr>
              <w:t>Component</w:t>
            </w:r>
          </w:p>
        </w:tc>
        <w:tc>
          <w:tcPr>
            <w:tcW w:w="4293" w:type="dxa"/>
          </w:tcPr>
          <w:p w14:paraId="16E985C7" w14:textId="77777777" w:rsidR="00E63F34" w:rsidRPr="00417649" w:rsidRDefault="00E63F34" w:rsidP="006A0A1C">
            <w:pPr>
              <w:rPr>
                <w:highlight w:val="yellow"/>
              </w:rPr>
            </w:pPr>
            <w:r w:rsidRPr="00417649">
              <w:rPr>
                <w:highlight w:val="yellow"/>
              </w:rPr>
              <w:t>only Arc or Node</w:t>
            </w:r>
          </w:p>
        </w:tc>
      </w:tr>
      <w:tr w:rsidR="00D67E4A" w:rsidRPr="00700C00" w14:paraId="45B09784" w14:textId="77777777" w:rsidTr="00F92DE6">
        <w:trPr>
          <w:cantSplit/>
        </w:trPr>
        <w:tc>
          <w:tcPr>
            <w:tcW w:w="2747" w:type="dxa"/>
            <w:vMerge w:val="restart"/>
          </w:tcPr>
          <w:p w14:paraId="699FECD4" w14:textId="77777777" w:rsidR="00D67E4A" w:rsidRPr="00700C00" w:rsidRDefault="00D67E4A" w:rsidP="00D67E4A">
            <w:r w:rsidRPr="00700C00">
              <w:t>Node</w:t>
            </w:r>
            <w:r>
              <w:t>PD</w:t>
            </w:r>
          </w:p>
        </w:tc>
        <w:tc>
          <w:tcPr>
            <w:tcW w:w="2310" w:type="dxa"/>
          </w:tcPr>
          <w:p w14:paraId="374D8172" w14:textId="77777777" w:rsidR="00D67E4A" w:rsidRPr="00700C00" w:rsidRDefault="00D67E4A" w:rsidP="00D67E4A">
            <w:r w:rsidRPr="00700C00">
              <w:t>subclassOf</w:t>
            </w:r>
          </w:p>
        </w:tc>
        <w:tc>
          <w:tcPr>
            <w:tcW w:w="4293" w:type="dxa"/>
          </w:tcPr>
          <w:p w14:paraId="336BB2A1" w14:textId="77777777" w:rsidR="00D67E4A" w:rsidRPr="00700C00" w:rsidRDefault="00D67E4A" w:rsidP="00D67E4A">
            <w:r>
              <w:t>change:</w:t>
            </w:r>
            <w:r w:rsidRPr="00700C00">
              <w:t>TimeVarying</w:t>
            </w:r>
            <w:r>
              <w:t>Concept</w:t>
            </w:r>
          </w:p>
        </w:tc>
      </w:tr>
      <w:tr w:rsidR="001754B8" w:rsidRPr="00700C00" w14:paraId="3EB8672E" w14:textId="77777777" w:rsidTr="00F92DE6">
        <w:trPr>
          <w:cantSplit/>
        </w:trPr>
        <w:tc>
          <w:tcPr>
            <w:tcW w:w="2747" w:type="dxa"/>
            <w:vMerge/>
          </w:tcPr>
          <w:p w14:paraId="22B1724E" w14:textId="77777777" w:rsidR="001754B8" w:rsidRPr="00700C00" w:rsidRDefault="001754B8" w:rsidP="006A0A1C"/>
        </w:tc>
        <w:tc>
          <w:tcPr>
            <w:tcW w:w="2310" w:type="dxa"/>
          </w:tcPr>
          <w:p w14:paraId="0C7ADB87" w14:textId="77777777" w:rsidR="001754B8" w:rsidRPr="00700C00" w:rsidRDefault="001754B8" w:rsidP="006A0A1C">
            <w:r w:rsidRPr="00700C00">
              <w:t>equivalentClass</w:t>
            </w:r>
          </w:p>
        </w:tc>
        <w:tc>
          <w:tcPr>
            <w:tcW w:w="4293" w:type="dxa"/>
          </w:tcPr>
          <w:p w14:paraId="60447E91" w14:textId="77777777" w:rsidR="001754B8" w:rsidRPr="00700C00" w:rsidRDefault="00A9653B" w:rsidP="006A0A1C">
            <w:r>
              <w:t>change:</w:t>
            </w:r>
            <w:r w:rsidR="00FC2BAF">
              <w:t>hasManifestation some Node</w:t>
            </w:r>
            <w:r w:rsidR="001754B8" w:rsidRPr="00700C00">
              <w:t xml:space="preserve"> and </w:t>
            </w:r>
            <w:r>
              <w:t xml:space="preserve"> change:</w:t>
            </w:r>
            <w:r w:rsidR="001754B8" w:rsidRPr="00700C00">
              <w:t>hasManifestation only Node</w:t>
            </w:r>
          </w:p>
        </w:tc>
      </w:tr>
      <w:tr w:rsidR="00A9653B" w:rsidRPr="00700C00" w14:paraId="53EF7DD3" w14:textId="77777777" w:rsidTr="00F92DE6">
        <w:trPr>
          <w:cantSplit/>
        </w:trPr>
        <w:tc>
          <w:tcPr>
            <w:tcW w:w="2747" w:type="dxa"/>
            <w:vMerge/>
          </w:tcPr>
          <w:p w14:paraId="435B15C5" w14:textId="77777777" w:rsidR="00A9653B" w:rsidRPr="00700C00" w:rsidRDefault="00A9653B" w:rsidP="006A0A1C"/>
        </w:tc>
        <w:tc>
          <w:tcPr>
            <w:tcW w:w="2310" w:type="dxa"/>
          </w:tcPr>
          <w:p w14:paraId="185EFA0A" w14:textId="77777777" w:rsidR="00A9653B" w:rsidRPr="00700C00" w:rsidRDefault="00A9653B" w:rsidP="006A0A1C">
            <w:r>
              <w:t>change:existsAt</w:t>
            </w:r>
          </w:p>
        </w:tc>
        <w:tc>
          <w:tcPr>
            <w:tcW w:w="4293" w:type="dxa"/>
          </w:tcPr>
          <w:p w14:paraId="0EAB1273" w14:textId="77777777" w:rsidR="00A9653B" w:rsidRDefault="00A9653B" w:rsidP="006A0A1C">
            <w:r>
              <w:t>exactly 1 time:Interval</w:t>
            </w:r>
          </w:p>
        </w:tc>
      </w:tr>
      <w:tr w:rsidR="00112423" w:rsidRPr="00700C00" w14:paraId="2B590B7A" w14:textId="77777777" w:rsidTr="00F92DE6">
        <w:trPr>
          <w:cantSplit/>
          <w:trHeight w:val="267"/>
        </w:trPr>
        <w:tc>
          <w:tcPr>
            <w:tcW w:w="2747" w:type="dxa"/>
            <w:vMerge/>
          </w:tcPr>
          <w:p w14:paraId="05B3299A" w14:textId="77777777" w:rsidR="00112423" w:rsidRPr="00700C00" w:rsidRDefault="00112423" w:rsidP="006A0A1C"/>
        </w:tc>
        <w:tc>
          <w:tcPr>
            <w:tcW w:w="2310" w:type="dxa"/>
          </w:tcPr>
          <w:p w14:paraId="454F9ABD" w14:textId="121A09DC" w:rsidR="00112423" w:rsidRDefault="00112423" w:rsidP="006A0A1C">
            <w:r>
              <w:t>hasNodeID</w:t>
            </w:r>
          </w:p>
        </w:tc>
        <w:tc>
          <w:tcPr>
            <w:tcW w:w="4293" w:type="dxa"/>
          </w:tcPr>
          <w:p w14:paraId="19F01B6E" w14:textId="080D8C8F" w:rsidR="00112423" w:rsidRDefault="005C310A" w:rsidP="005C310A">
            <w:r>
              <w:t>max 1 NodeId</w:t>
            </w:r>
          </w:p>
        </w:tc>
      </w:tr>
      <w:tr w:rsidR="001754B8" w:rsidRPr="00700C00" w14:paraId="08F709DD" w14:textId="77777777" w:rsidTr="00F92DE6">
        <w:trPr>
          <w:cantSplit/>
        </w:trPr>
        <w:tc>
          <w:tcPr>
            <w:tcW w:w="2747" w:type="dxa"/>
            <w:vMerge w:val="restart"/>
          </w:tcPr>
          <w:p w14:paraId="1AA6E37A" w14:textId="77777777" w:rsidR="001754B8" w:rsidRPr="00700C00" w:rsidRDefault="001754B8" w:rsidP="006A0A1C">
            <w:r w:rsidRPr="00700C00">
              <w:t>Node</w:t>
            </w:r>
          </w:p>
        </w:tc>
        <w:tc>
          <w:tcPr>
            <w:tcW w:w="2310" w:type="dxa"/>
          </w:tcPr>
          <w:p w14:paraId="0F717918" w14:textId="77777777" w:rsidR="001754B8" w:rsidRPr="00700C00" w:rsidRDefault="001754B8" w:rsidP="006A0A1C">
            <w:r w:rsidRPr="00700C00">
              <w:t>subclassOf</w:t>
            </w:r>
          </w:p>
        </w:tc>
        <w:tc>
          <w:tcPr>
            <w:tcW w:w="4293" w:type="dxa"/>
          </w:tcPr>
          <w:p w14:paraId="0F3F42EC" w14:textId="77777777" w:rsidR="001754B8" w:rsidRPr="00700C00" w:rsidRDefault="00A9653B" w:rsidP="006A0A1C">
            <w:r>
              <w:t>change:</w:t>
            </w:r>
            <w:r w:rsidR="001754B8" w:rsidRPr="00700C00">
              <w:t>Manifestation</w:t>
            </w:r>
          </w:p>
        </w:tc>
      </w:tr>
      <w:tr w:rsidR="001754B8" w:rsidRPr="00700C00" w14:paraId="71F80B4A" w14:textId="77777777" w:rsidTr="00F92DE6">
        <w:trPr>
          <w:cantSplit/>
        </w:trPr>
        <w:tc>
          <w:tcPr>
            <w:tcW w:w="2747" w:type="dxa"/>
            <w:vMerge/>
          </w:tcPr>
          <w:p w14:paraId="08422A9F" w14:textId="77777777" w:rsidR="001754B8" w:rsidRPr="00700C00" w:rsidRDefault="001754B8" w:rsidP="006A0A1C"/>
        </w:tc>
        <w:tc>
          <w:tcPr>
            <w:tcW w:w="2310" w:type="dxa"/>
          </w:tcPr>
          <w:p w14:paraId="6D69C63D" w14:textId="77777777" w:rsidR="001754B8" w:rsidRPr="00700C00" w:rsidRDefault="001754B8" w:rsidP="006A0A1C">
            <w:r w:rsidRPr="00700C00">
              <w:t>equivalentClass</w:t>
            </w:r>
          </w:p>
        </w:tc>
        <w:tc>
          <w:tcPr>
            <w:tcW w:w="4293" w:type="dxa"/>
          </w:tcPr>
          <w:p w14:paraId="0DE70002" w14:textId="77777777" w:rsidR="001754B8" w:rsidRPr="00700C00" w:rsidRDefault="00A9653B" w:rsidP="006A0A1C">
            <w:r>
              <w:t>change:</w:t>
            </w:r>
            <w:r w:rsidR="001754B8" w:rsidRPr="00700C00">
              <w:t>manifestationOf some Node</w:t>
            </w:r>
            <w:r w:rsidR="00FC2BAF">
              <w:t>PD</w:t>
            </w:r>
            <w:r w:rsidR="001754B8" w:rsidRPr="00700C00">
              <w:t xml:space="preserve"> and </w:t>
            </w:r>
            <w:r>
              <w:t xml:space="preserve"> change:</w:t>
            </w:r>
            <w:r w:rsidR="001754B8" w:rsidRPr="00700C00">
              <w:t>manifestationOf only Nod</w:t>
            </w:r>
            <w:r w:rsidR="00FC2BAF">
              <w:t>ePD</w:t>
            </w:r>
          </w:p>
        </w:tc>
      </w:tr>
      <w:tr w:rsidR="001754B8" w:rsidRPr="00700C00" w14:paraId="25EABB8C" w14:textId="77777777" w:rsidTr="00F92DE6">
        <w:trPr>
          <w:cantSplit/>
        </w:trPr>
        <w:tc>
          <w:tcPr>
            <w:tcW w:w="2747" w:type="dxa"/>
            <w:vMerge/>
          </w:tcPr>
          <w:p w14:paraId="53D6096C" w14:textId="77777777" w:rsidR="001754B8" w:rsidRPr="00700C00" w:rsidRDefault="001754B8" w:rsidP="006A0A1C"/>
        </w:tc>
        <w:tc>
          <w:tcPr>
            <w:tcW w:w="2310" w:type="dxa"/>
          </w:tcPr>
          <w:p w14:paraId="553451AB" w14:textId="77777777" w:rsidR="001754B8" w:rsidRPr="00700C00" w:rsidRDefault="00A9653B" w:rsidP="006A0A1C">
            <w:r>
              <w:t>change:</w:t>
            </w:r>
            <w:r w:rsidR="006D5597">
              <w:t>existsAt</w:t>
            </w:r>
          </w:p>
        </w:tc>
        <w:tc>
          <w:tcPr>
            <w:tcW w:w="4293" w:type="dxa"/>
          </w:tcPr>
          <w:p w14:paraId="532DFA5E" w14:textId="77777777" w:rsidR="001754B8" w:rsidRPr="00700C00" w:rsidRDefault="001754B8" w:rsidP="006A0A1C">
            <w:r w:rsidRPr="00700C00">
              <w:t>exactly 1 TemporalEntity</w:t>
            </w:r>
          </w:p>
        </w:tc>
      </w:tr>
      <w:tr w:rsidR="00CF1208" w:rsidRPr="00700C00" w14:paraId="558A35A7" w14:textId="77777777" w:rsidTr="00F92DE6">
        <w:trPr>
          <w:cantSplit/>
        </w:trPr>
        <w:tc>
          <w:tcPr>
            <w:tcW w:w="2747" w:type="dxa"/>
            <w:vMerge/>
          </w:tcPr>
          <w:p w14:paraId="45BDDF97" w14:textId="77777777" w:rsidR="00CF1208" w:rsidRPr="00700C00" w:rsidRDefault="00CF1208" w:rsidP="00CF1208"/>
        </w:tc>
        <w:tc>
          <w:tcPr>
            <w:tcW w:w="2310" w:type="dxa"/>
          </w:tcPr>
          <w:p w14:paraId="20376BDD" w14:textId="62AC3110" w:rsidR="00CF1208" w:rsidRPr="00417649" w:rsidRDefault="00F92DE6" w:rsidP="00CF1208">
            <w:pPr>
              <w:rPr>
                <w:highlight w:val="yellow"/>
              </w:rPr>
            </w:pPr>
            <w:r>
              <w:rPr>
                <w:highlight w:val="yellow"/>
              </w:rPr>
              <w:t>inverse (hasNetworkComponent)</w:t>
            </w:r>
          </w:p>
        </w:tc>
        <w:tc>
          <w:tcPr>
            <w:tcW w:w="4293" w:type="dxa"/>
          </w:tcPr>
          <w:p w14:paraId="0931C61E" w14:textId="435E2C50" w:rsidR="00CF1208" w:rsidRPr="00417649" w:rsidRDefault="00CF1208" w:rsidP="00CF1208">
            <w:pPr>
              <w:rPr>
                <w:highlight w:val="yellow"/>
              </w:rPr>
            </w:pPr>
            <w:r w:rsidRPr="00417649">
              <w:rPr>
                <w:highlight w:val="yellow"/>
              </w:rPr>
              <w:t>only Network</w:t>
            </w:r>
          </w:p>
        </w:tc>
      </w:tr>
      <w:tr w:rsidR="00CF1208" w:rsidRPr="00700C00" w14:paraId="45211F84" w14:textId="77777777" w:rsidTr="00F92DE6">
        <w:trPr>
          <w:cantSplit/>
        </w:trPr>
        <w:tc>
          <w:tcPr>
            <w:tcW w:w="2747" w:type="dxa"/>
            <w:vMerge/>
          </w:tcPr>
          <w:p w14:paraId="3929A3B4" w14:textId="77777777" w:rsidR="00CF1208" w:rsidRPr="00700C00" w:rsidRDefault="00CF1208" w:rsidP="00CF1208"/>
        </w:tc>
        <w:tc>
          <w:tcPr>
            <w:tcW w:w="2310" w:type="dxa"/>
          </w:tcPr>
          <w:p w14:paraId="0D7A12ED" w14:textId="77777777" w:rsidR="00CF1208" w:rsidRPr="00700C00" w:rsidRDefault="00CF1208" w:rsidP="00CF1208">
            <w:r w:rsidRPr="00700C00">
              <w:t>connectedTo</w:t>
            </w:r>
          </w:p>
        </w:tc>
        <w:tc>
          <w:tcPr>
            <w:tcW w:w="4293" w:type="dxa"/>
          </w:tcPr>
          <w:p w14:paraId="1F34BC1B" w14:textId="77777777" w:rsidR="00CF1208" w:rsidRPr="00700C00" w:rsidRDefault="00CF1208" w:rsidP="00CF1208">
            <w:r w:rsidRPr="00700C00">
              <w:t>min 1 Arc</w:t>
            </w:r>
          </w:p>
        </w:tc>
      </w:tr>
      <w:tr w:rsidR="00CF1208" w:rsidRPr="00700C00" w14:paraId="3F416338" w14:textId="77777777" w:rsidTr="00F92DE6">
        <w:trPr>
          <w:cantSplit/>
        </w:trPr>
        <w:tc>
          <w:tcPr>
            <w:tcW w:w="2747" w:type="dxa"/>
            <w:vMerge/>
          </w:tcPr>
          <w:p w14:paraId="73A5C875" w14:textId="77777777" w:rsidR="00CF1208" w:rsidRPr="00700C00" w:rsidRDefault="00CF1208" w:rsidP="00CF1208"/>
        </w:tc>
        <w:tc>
          <w:tcPr>
            <w:tcW w:w="2310" w:type="dxa"/>
          </w:tcPr>
          <w:p w14:paraId="3A0815BC" w14:textId="7FFCD123" w:rsidR="00CF1208" w:rsidRPr="00700C00" w:rsidRDefault="00CF1208" w:rsidP="00CF1208">
            <w:r w:rsidRPr="00700C00">
              <w:t>hasControl</w:t>
            </w:r>
          </w:p>
        </w:tc>
        <w:tc>
          <w:tcPr>
            <w:tcW w:w="4293" w:type="dxa"/>
          </w:tcPr>
          <w:p w14:paraId="6336900E" w14:textId="20F0319D" w:rsidR="00CF1208" w:rsidRPr="00700C00" w:rsidRDefault="00CF1208" w:rsidP="00CF1208">
            <w:r w:rsidRPr="00700C00">
              <w:t xml:space="preserve">only </w:t>
            </w:r>
            <w:r>
              <w:t>(</w:t>
            </w:r>
            <w:r w:rsidRPr="00700C00">
              <w:t>NetworkTransfer or SignalControl or FlowControl</w:t>
            </w:r>
            <w:r>
              <w:t>)</w:t>
            </w:r>
          </w:p>
        </w:tc>
      </w:tr>
      <w:tr w:rsidR="00357841" w:rsidRPr="00700C00" w14:paraId="262BD19D" w14:textId="77777777" w:rsidTr="00F92DE6">
        <w:trPr>
          <w:cantSplit/>
        </w:trPr>
        <w:tc>
          <w:tcPr>
            <w:tcW w:w="2747" w:type="dxa"/>
            <w:vMerge/>
          </w:tcPr>
          <w:p w14:paraId="78A22DC3" w14:textId="77777777" w:rsidR="00357841" w:rsidRPr="00700C00" w:rsidRDefault="00357841" w:rsidP="00357841"/>
        </w:tc>
        <w:tc>
          <w:tcPr>
            <w:tcW w:w="2310" w:type="dxa"/>
          </w:tcPr>
          <w:p w14:paraId="00C28E60" w14:textId="12F07CD8" w:rsidR="00357841" w:rsidRPr="00700C00" w:rsidRDefault="00357841" w:rsidP="00357841">
            <w:r>
              <w:t>associatedLocation</w:t>
            </w:r>
          </w:p>
        </w:tc>
        <w:tc>
          <w:tcPr>
            <w:tcW w:w="4293" w:type="dxa"/>
          </w:tcPr>
          <w:p w14:paraId="42DCA828" w14:textId="12889244" w:rsidR="00357841" w:rsidRPr="00700C00" w:rsidRDefault="00357841" w:rsidP="00357841">
            <w:r w:rsidRPr="00700C00">
              <w:t xml:space="preserve">only </w:t>
            </w:r>
            <w:r>
              <w:t xml:space="preserve">  spatial_loc:Feature</w:t>
            </w:r>
          </w:p>
        </w:tc>
      </w:tr>
      <w:tr w:rsidR="00357841" w:rsidRPr="00700C00" w14:paraId="2D2A96BF" w14:textId="77777777" w:rsidTr="00F92DE6">
        <w:trPr>
          <w:cantSplit/>
        </w:trPr>
        <w:tc>
          <w:tcPr>
            <w:tcW w:w="2747" w:type="dxa"/>
            <w:vMerge w:val="restart"/>
          </w:tcPr>
          <w:p w14:paraId="145F754E" w14:textId="44D3F0FB" w:rsidR="00357841" w:rsidRPr="0064284A" w:rsidRDefault="00357841" w:rsidP="00357841">
            <w:r w:rsidRPr="0064284A">
              <w:t>LinkPD</w:t>
            </w:r>
          </w:p>
        </w:tc>
        <w:tc>
          <w:tcPr>
            <w:tcW w:w="2310" w:type="dxa"/>
          </w:tcPr>
          <w:p w14:paraId="2D23F79F" w14:textId="0F6087CD" w:rsidR="00357841" w:rsidRPr="00700C00" w:rsidRDefault="00357841" w:rsidP="00357841">
            <w:r w:rsidRPr="00700C00">
              <w:t>subclassOf</w:t>
            </w:r>
          </w:p>
        </w:tc>
        <w:tc>
          <w:tcPr>
            <w:tcW w:w="4293" w:type="dxa"/>
          </w:tcPr>
          <w:p w14:paraId="57DF50C6" w14:textId="05467036" w:rsidR="00357841" w:rsidRDefault="00357841" w:rsidP="00357841">
            <w:r>
              <w:t>change:</w:t>
            </w:r>
            <w:r w:rsidRPr="00700C00">
              <w:t>TimeVarying</w:t>
            </w:r>
            <w:r>
              <w:t>Concept</w:t>
            </w:r>
          </w:p>
        </w:tc>
      </w:tr>
      <w:tr w:rsidR="00357841" w:rsidRPr="00700C00" w14:paraId="2E16F723" w14:textId="77777777" w:rsidTr="00F92DE6">
        <w:trPr>
          <w:cantSplit/>
        </w:trPr>
        <w:tc>
          <w:tcPr>
            <w:tcW w:w="2747" w:type="dxa"/>
            <w:vMerge/>
          </w:tcPr>
          <w:p w14:paraId="55BCC62A" w14:textId="77777777" w:rsidR="00357841" w:rsidRPr="001A792D" w:rsidRDefault="00357841" w:rsidP="00357841">
            <w:pPr>
              <w:rPr>
                <w:highlight w:val="yellow"/>
              </w:rPr>
            </w:pPr>
          </w:p>
        </w:tc>
        <w:tc>
          <w:tcPr>
            <w:tcW w:w="2310" w:type="dxa"/>
          </w:tcPr>
          <w:p w14:paraId="460B247B" w14:textId="7A4B7116" w:rsidR="00357841" w:rsidRPr="00700C00" w:rsidRDefault="00357841" w:rsidP="00357841">
            <w:r w:rsidRPr="00700C00">
              <w:t>equivalentClass</w:t>
            </w:r>
          </w:p>
        </w:tc>
        <w:tc>
          <w:tcPr>
            <w:tcW w:w="4293" w:type="dxa"/>
          </w:tcPr>
          <w:p w14:paraId="348359C0" w14:textId="1CF4FE0F" w:rsidR="00357841" w:rsidRDefault="00357841" w:rsidP="00357841">
            <w:r>
              <w:t>change:hasManifestation some Link</w:t>
            </w:r>
            <w:r w:rsidRPr="00700C00">
              <w:t xml:space="preserve"> and </w:t>
            </w:r>
            <w:r>
              <w:t xml:space="preserve"> change:</w:t>
            </w:r>
            <w:r w:rsidRPr="00700C00">
              <w:t xml:space="preserve">hasManifestation only </w:t>
            </w:r>
            <w:r>
              <w:t>Link</w:t>
            </w:r>
          </w:p>
        </w:tc>
      </w:tr>
      <w:tr w:rsidR="00357841" w:rsidRPr="00700C00" w14:paraId="45B50B78" w14:textId="77777777" w:rsidTr="00F92DE6">
        <w:trPr>
          <w:cantSplit/>
        </w:trPr>
        <w:tc>
          <w:tcPr>
            <w:tcW w:w="2747" w:type="dxa"/>
            <w:vMerge/>
          </w:tcPr>
          <w:p w14:paraId="41349652" w14:textId="77777777" w:rsidR="00357841" w:rsidRPr="001A792D" w:rsidRDefault="00357841" w:rsidP="00357841">
            <w:pPr>
              <w:rPr>
                <w:highlight w:val="yellow"/>
              </w:rPr>
            </w:pPr>
          </w:p>
        </w:tc>
        <w:tc>
          <w:tcPr>
            <w:tcW w:w="2310" w:type="dxa"/>
          </w:tcPr>
          <w:p w14:paraId="1977A022" w14:textId="6228B26D" w:rsidR="00357841" w:rsidRPr="00700C00" w:rsidRDefault="00357841" w:rsidP="00357841">
            <w:r>
              <w:t>change:existsAt</w:t>
            </w:r>
          </w:p>
        </w:tc>
        <w:tc>
          <w:tcPr>
            <w:tcW w:w="4293" w:type="dxa"/>
          </w:tcPr>
          <w:p w14:paraId="1D46F1C0" w14:textId="4E51DFCE" w:rsidR="00357841" w:rsidRDefault="00357841" w:rsidP="00357841">
            <w:r>
              <w:t>exactly 1 time:Interval</w:t>
            </w:r>
          </w:p>
        </w:tc>
      </w:tr>
      <w:tr w:rsidR="00357841" w:rsidRPr="00700C00" w14:paraId="02DA9DE2" w14:textId="77777777" w:rsidTr="00F92DE6">
        <w:trPr>
          <w:cantSplit/>
        </w:trPr>
        <w:tc>
          <w:tcPr>
            <w:tcW w:w="2747" w:type="dxa"/>
            <w:vMerge/>
          </w:tcPr>
          <w:p w14:paraId="4D85E7B0" w14:textId="77777777" w:rsidR="00357841" w:rsidRPr="001A792D" w:rsidRDefault="00357841" w:rsidP="00357841">
            <w:pPr>
              <w:rPr>
                <w:highlight w:val="yellow"/>
              </w:rPr>
            </w:pPr>
          </w:p>
        </w:tc>
        <w:tc>
          <w:tcPr>
            <w:tcW w:w="2310" w:type="dxa"/>
          </w:tcPr>
          <w:p w14:paraId="251636C3" w14:textId="69EC6715" w:rsidR="00357841" w:rsidRPr="00700C00" w:rsidRDefault="00357841" w:rsidP="00357841"/>
        </w:tc>
        <w:tc>
          <w:tcPr>
            <w:tcW w:w="4293" w:type="dxa"/>
          </w:tcPr>
          <w:p w14:paraId="603F98ED" w14:textId="5617CBA5" w:rsidR="00357841" w:rsidRDefault="00357841" w:rsidP="00357841"/>
        </w:tc>
      </w:tr>
      <w:tr w:rsidR="00357841" w:rsidRPr="00700C00" w14:paraId="79836A39" w14:textId="77777777" w:rsidTr="00F92DE6">
        <w:trPr>
          <w:cantSplit/>
        </w:trPr>
        <w:tc>
          <w:tcPr>
            <w:tcW w:w="2747" w:type="dxa"/>
            <w:vMerge/>
          </w:tcPr>
          <w:p w14:paraId="5F27ED0B" w14:textId="77777777" w:rsidR="00357841" w:rsidRPr="001A792D" w:rsidRDefault="00357841" w:rsidP="00357841">
            <w:pPr>
              <w:rPr>
                <w:highlight w:val="yellow"/>
              </w:rPr>
            </w:pPr>
          </w:p>
        </w:tc>
        <w:tc>
          <w:tcPr>
            <w:tcW w:w="2310" w:type="dxa"/>
          </w:tcPr>
          <w:p w14:paraId="19BDB4B6" w14:textId="07EEA89D" w:rsidR="00357841" w:rsidRPr="00700C00" w:rsidRDefault="00357841" w:rsidP="00357841">
            <w:r>
              <w:t>startNode</w:t>
            </w:r>
          </w:p>
        </w:tc>
        <w:tc>
          <w:tcPr>
            <w:tcW w:w="4293" w:type="dxa"/>
          </w:tcPr>
          <w:p w14:paraId="1DCA6B4F" w14:textId="1F5D4A16" w:rsidR="00357841" w:rsidRDefault="00357841" w:rsidP="00357841">
            <w:r w:rsidRPr="00700C00">
              <w:t>exactly 1 Node</w:t>
            </w:r>
            <w:r>
              <w:t>PD</w:t>
            </w:r>
          </w:p>
        </w:tc>
      </w:tr>
      <w:tr w:rsidR="00357841" w:rsidRPr="00700C00" w14:paraId="04DA0E9B" w14:textId="77777777" w:rsidTr="00F92DE6">
        <w:trPr>
          <w:cantSplit/>
        </w:trPr>
        <w:tc>
          <w:tcPr>
            <w:tcW w:w="2747" w:type="dxa"/>
            <w:vMerge/>
          </w:tcPr>
          <w:p w14:paraId="418EF336" w14:textId="77777777" w:rsidR="00357841" w:rsidRPr="001A792D" w:rsidRDefault="00357841" w:rsidP="00357841">
            <w:pPr>
              <w:rPr>
                <w:highlight w:val="yellow"/>
              </w:rPr>
            </w:pPr>
          </w:p>
        </w:tc>
        <w:tc>
          <w:tcPr>
            <w:tcW w:w="2310" w:type="dxa"/>
          </w:tcPr>
          <w:p w14:paraId="241524AD" w14:textId="58EFFEFD" w:rsidR="00357841" w:rsidRPr="00700C00" w:rsidRDefault="00357841" w:rsidP="00357841">
            <w:r>
              <w:t>endNode</w:t>
            </w:r>
          </w:p>
        </w:tc>
        <w:tc>
          <w:tcPr>
            <w:tcW w:w="4293" w:type="dxa"/>
          </w:tcPr>
          <w:p w14:paraId="5A2CD451" w14:textId="0A161751" w:rsidR="00357841" w:rsidRDefault="00357841" w:rsidP="00357841">
            <w:r w:rsidRPr="00700C00">
              <w:t>exactly 1 Node</w:t>
            </w:r>
            <w:r>
              <w:t>PD</w:t>
            </w:r>
          </w:p>
        </w:tc>
      </w:tr>
      <w:tr w:rsidR="00357841" w:rsidRPr="00700C00" w14:paraId="3D1C805F" w14:textId="77777777" w:rsidTr="00F92DE6">
        <w:trPr>
          <w:cantSplit/>
        </w:trPr>
        <w:tc>
          <w:tcPr>
            <w:tcW w:w="2747" w:type="dxa"/>
            <w:vMerge/>
          </w:tcPr>
          <w:p w14:paraId="132772E6" w14:textId="77777777" w:rsidR="00357841" w:rsidRPr="001A792D" w:rsidRDefault="00357841" w:rsidP="00357841">
            <w:pPr>
              <w:rPr>
                <w:highlight w:val="yellow"/>
              </w:rPr>
            </w:pPr>
          </w:p>
        </w:tc>
        <w:tc>
          <w:tcPr>
            <w:tcW w:w="2310" w:type="dxa"/>
          </w:tcPr>
          <w:p w14:paraId="6B6F964D" w14:textId="6832AE34" w:rsidR="00357841" w:rsidRPr="00700C00" w:rsidRDefault="00357841" w:rsidP="00357841">
            <w:r>
              <w:t>accessesComplex</w:t>
            </w:r>
          </w:p>
        </w:tc>
        <w:tc>
          <w:tcPr>
            <w:tcW w:w="4293" w:type="dxa"/>
          </w:tcPr>
          <w:p w14:paraId="32E60361" w14:textId="7B51FE9E" w:rsidR="00357841" w:rsidRDefault="00357841" w:rsidP="00357841">
            <w:r>
              <w:t>only TransportationComplexPD</w:t>
            </w:r>
          </w:p>
        </w:tc>
      </w:tr>
      <w:tr w:rsidR="00357841" w:rsidRPr="00700C00" w14:paraId="52F8B005" w14:textId="77777777" w:rsidTr="00F92DE6">
        <w:trPr>
          <w:cantSplit/>
        </w:trPr>
        <w:tc>
          <w:tcPr>
            <w:tcW w:w="2747" w:type="dxa"/>
            <w:vMerge w:val="restart"/>
          </w:tcPr>
          <w:p w14:paraId="09759814" w14:textId="754F8B0E" w:rsidR="00357841" w:rsidRPr="004C7A6B" w:rsidRDefault="00357841" w:rsidP="00357841">
            <w:r w:rsidRPr="004C7A6B">
              <w:t>Link</w:t>
            </w:r>
          </w:p>
        </w:tc>
        <w:tc>
          <w:tcPr>
            <w:tcW w:w="2310" w:type="dxa"/>
          </w:tcPr>
          <w:p w14:paraId="7F57E964" w14:textId="5D287DC5" w:rsidR="00357841" w:rsidRPr="00700C00" w:rsidRDefault="00357841" w:rsidP="00357841">
            <w:r w:rsidRPr="00700C00">
              <w:t>subclassOf</w:t>
            </w:r>
          </w:p>
        </w:tc>
        <w:tc>
          <w:tcPr>
            <w:tcW w:w="4293" w:type="dxa"/>
          </w:tcPr>
          <w:p w14:paraId="6AA18F05" w14:textId="756DC69B" w:rsidR="00357841" w:rsidRDefault="00357841" w:rsidP="00357841">
            <w:r>
              <w:t>change:</w:t>
            </w:r>
            <w:r w:rsidRPr="00700C00">
              <w:t>Manifestation</w:t>
            </w:r>
          </w:p>
        </w:tc>
      </w:tr>
      <w:tr w:rsidR="00357841" w:rsidRPr="00700C00" w14:paraId="1C0CA2DD" w14:textId="77777777" w:rsidTr="00F92DE6">
        <w:trPr>
          <w:cantSplit/>
        </w:trPr>
        <w:tc>
          <w:tcPr>
            <w:tcW w:w="2747" w:type="dxa"/>
            <w:vMerge/>
          </w:tcPr>
          <w:p w14:paraId="5CD71A40" w14:textId="77777777" w:rsidR="00357841" w:rsidRPr="001A792D" w:rsidRDefault="00357841" w:rsidP="00357841">
            <w:pPr>
              <w:rPr>
                <w:highlight w:val="yellow"/>
              </w:rPr>
            </w:pPr>
          </w:p>
        </w:tc>
        <w:tc>
          <w:tcPr>
            <w:tcW w:w="2310" w:type="dxa"/>
          </w:tcPr>
          <w:p w14:paraId="4316EE1B" w14:textId="0F69128F" w:rsidR="00357841" w:rsidRPr="00700C00" w:rsidRDefault="00357841" w:rsidP="00357841">
            <w:r w:rsidRPr="00700C00">
              <w:t>equivalentClass</w:t>
            </w:r>
          </w:p>
        </w:tc>
        <w:tc>
          <w:tcPr>
            <w:tcW w:w="4293" w:type="dxa"/>
          </w:tcPr>
          <w:p w14:paraId="61B94804" w14:textId="5AC982FE" w:rsidR="00357841" w:rsidRDefault="00357841" w:rsidP="00357841">
            <w:r>
              <w:t>change:</w:t>
            </w:r>
            <w:r w:rsidRPr="00700C00">
              <w:t xml:space="preserve">manifestationOf some </w:t>
            </w:r>
            <w:r>
              <w:t>LinkPD</w:t>
            </w:r>
            <w:r w:rsidRPr="00700C00">
              <w:t xml:space="preserve"> and </w:t>
            </w:r>
            <w:r>
              <w:t xml:space="preserve"> change:manifestationOf only LinkPD</w:t>
            </w:r>
          </w:p>
        </w:tc>
      </w:tr>
      <w:tr w:rsidR="00357841" w:rsidRPr="00700C00" w14:paraId="7799D29C" w14:textId="77777777" w:rsidTr="00F92DE6">
        <w:trPr>
          <w:cantSplit/>
        </w:trPr>
        <w:tc>
          <w:tcPr>
            <w:tcW w:w="2747" w:type="dxa"/>
            <w:vMerge/>
          </w:tcPr>
          <w:p w14:paraId="4D6F3C33" w14:textId="77777777" w:rsidR="00357841" w:rsidRPr="001A792D" w:rsidRDefault="00357841" w:rsidP="00357841">
            <w:pPr>
              <w:rPr>
                <w:highlight w:val="yellow"/>
              </w:rPr>
            </w:pPr>
          </w:p>
        </w:tc>
        <w:tc>
          <w:tcPr>
            <w:tcW w:w="2310" w:type="dxa"/>
          </w:tcPr>
          <w:p w14:paraId="3F65415E" w14:textId="2479A082" w:rsidR="00357841" w:rsidRPr="00700C00" w:rsidRDefault="00357841" w:rsidP="00357841">
            <w:r>
              <w:t>change:existsAt</w:t>
            </w:r>
          </w:p>
        </w:tc>
        <w:tc>
          <w:tcPr>
            <w:tcW w:w="4293" w:type="dxa"/>
          </w:tcPr>
          <w:p w14:paraId="2A897D54" w14:textId="690F6687" w:rsidR="00357841" w:rsidRDefault="00357841" w:rsidP="00357841">
            <w:r w:rsidRPr="00700C00">
              <w:t xml:space="preserve">exactly 1 </w:t>
            </w:r>
            <w:r>
              <w:t xml:space="preserve"> time:</w:t>
            </w:r>
            <w:r w:rsidRPr="00700C00">
              <w:t>TemporalEntity</w:t>
            </w:r>
          </w:p>
        </w:tc>
      </w:tr>
      <w:tr w:rsidR="00357841" w:rsidRPr="00700C00" w14:paraId="3F63D205" w14:textId="77777777" w:rsidTr="00F92DE6">
        <w:trPr>
          <w:cantSplit/>
        </w:trPr>
        <w:tc>
          <w:tcPr>
            <w:tcW w:w="2747" w:type="dxa"/>
            <w:vMerge/>
          </w:tcPr>
          <w:p w14:paraId="29859DAA" w14:textId="77777777" w:rsidR="00357841" w:rsidRPr="001A792D" w:rsidRDefault="00357841" w:rsidP="00357841">
            <w:pPr>
              <w:rPr>
                <w:highlight w:val="yellow"/>
              </w:rPr>
            </w:pPr>
          </w:p>
        </w:tc>
        <w:tc>
          <w:tcPr>
            <w:tcW w:w="2310" w:type="dxa"/>
          </w:tcPr>
          <w:p w14:paraId="05FE412D" w14:textId="74F6D6D0" w:rsidR="00357841" w:rsidRPr="00700C00" w:rsidRDefault="00357841" w:rsidP="00357841">
            <w:r w:rsidRPr="00BC25BA">
              <w:rPr>
                <w:highlight w:val="yellow"/>
              </w:rPr>
              <w:t>containsArc</w:t>
            </w:r>
          </w:p>
        </w:tc>
        <w:tc>
          <w:tcPr>
            <w:tcW w:w="4293" w:type="dxa"/>
          </w:tcPr>
          <w:p w14:paraId="06171A97" w14:textId="7AAD5BF7" w:rsidR="00357841" w:rsidRDefault="00357841" w:rsidP="00357841">
            <w:r w:rsidRPr="004D444C">
              <w:rPr>
                <w:highlight w:val="yellow"/>
              </w:rPr>
              <w:t>min 1 ArcPD</w:t>
            </w:r>
          </w:p>
        </w:tc>
      </w:tr>
      <w:tr w:rsidR="00F92DE6" w:rsidRPr="00700C00" w14:paraId="59EEF52B" w14:textId="77777777" w:rsidTr="00F92DE6">
        <w:trPr>
          <w:cantSplit/>
        </w:trPr>
        <w:tc>
          <w:tcPr>
            <w:tcW w:w="2747" w:type="dxa"/>
            <w:vMerge/>
          </w:tcPr>
          <w:p w14:paraId="340907A3" w14:textId="77777777" w:rsidR="00F92DE6" w:rsidRPr="001A792D" w:rsidRDefault="00F92DE6" w:rsidP="00F92DE6">
            <w:pPr>
              <w:rPr>
                <w:highlight w:val="yellow"/>
              </w:rPr>
            </w:pPr>
          </w:p>
        </w:tc>
        <w:tc>
          <w:tcPr>
            <w:tcW w:w="2310" w:type="dxa"/>
          </w:tcPr>
          <w:p w14:paraId="5976BDF9" w14:textId="6E972C21" w:rsidR="00F92DE6" w:rsidRDefault="00F92DE6" w:rsidP="00F92DE6">
            <w:r>
              <w:rPr>
                <w:highlight w:val="yellow"/>
              </w:rPr>
              <w:t>inverse (hasNetworkComponent)</w:t>
            </w:r>
          </w:p>
        </w:tc>
        <w:tc>
          <w:tcPr>
            <w:tcW w:w="4293" w:type="dxa"/>
          </w:tcPr>
          <w:p w14:paraId="3B62D76B" w14:textId="3884DA09" w:rsidR="00F92DE6" w:rsidRDefault="00F92DE6" w:rsidP="00F92DE6">
            <w:r>
              <w:t>only</w:t>
            </w:r>
            <w:r w:rsidRPr="00700C00">
              <w:t xml:space="preserve"> Network</w:t>
            </w:r>
            <w:r>
              <w:t xml:space="preserve"> </w:t>
            </w:r>
            <w:r w:rsidRPr="009A5985">
              <w:rPr>
                <w:highlight w:val="yellow"/>
              </w:rPr>
              <w:t>(variant or invariant?)</w:t>
            </w:r>
          </w:p>
        </w:tc>
      </w:tr>
      <w:tr w:rsidR="00F92DE6" w:rsidRPr="00700C00" w14:paraId="7CBB8A86" w14:textId="77777777" w:rsidTr="00F92DE6">
        <w:trPr>
          <w:cantSplit/>
        </w:trPr>
        <w:tc>
          <w:tcPr>
            <w:tcW w:w="2747" w:type="dxa"/>
            <w:vMerge/>
          </w:tcPr>
          <w:p w14:paraId="737CE860" w14:textId="77777777" w:rsidR="00F92DE6" w:rsidRPr="001A792D" w:rsidRDefault="00F92DE6" w:rsidP="00F92DE6">
            <w:pPr>
              <w:rPr>
                <w:highlight w:val="yellow"/>
              </w:rPr>
            </w:pPr>
          </w:p>
        </w:tc>
        <w:tc>
          <w:tcPr>
            <w:tcW w:w="2310" w:type="dxa"/>
          </w:tcPr>
          <w:p w14:paraId="19EB8D8F" w14:textId="1C5FF72C" w:rsidR="00F92DE6" w:rsidRPr="00700C00" w:rsidRDefault="00F92DE6" w:rsidP="00F92DE6">
            <w:r>
              <w:t>associatedLinkLength</w:t>
            </w:r>
          </w:p>
        </w:tc>
        <w:tc>
          <w:tcPr>
            <w:tcW w:w="4293" w:type="dxa"/>
          </w:tcPr>
          <w:p w14:paraId="7CA262F7" w14:textId="289A1CDE" w:rsidR="00F92DE6" w:rsidRDefault="00F92DE6" w:rsidP="00F92DE6">
            <w:r>
              <w:t>exactly 1 om:length</w:t>
            </w:r>
          </w:p>
        </w:tc>
      </w:tr>
      <w:tr w:rsidR="00F92DE6" w:rsidRPr="00700C00" w14:paraId="48F7ED24" w14:textId="77777777" w:rsidTr="00F92DE6">
        <w:trPr>
          <w:cantSplit/>
        </w:trPr>
        <w:tc>
          <w:tcPr>
            <w:tcW w:w="2747" w:type="dxa"/>
            <w:vMerge/>
          </w:tcPr>
          <w:p w14:paraId="41BE2CFE" w14:textId="77777777" w:rsidR="00F92DE6" w:rsidRPr="001A792D" w:rsidRDefault="00F92DE6" w:rsidP="00F92DE6">
            <w:pPr>
              <w:rPr>
                <w:highlight w:val="yellow"/>
              </w:rPr>
            </w:pPr>
          </w:p>
        </w:tc>
        <w:tc>
          <w:tcPr>
            <w:tcW w:w="2310" w:type="dxa"/>
          </w:tcPr>
          <w:p w14:paraId="37D0DEEC" w14:textId="3625D42E" w:rsidR="00F92DE6" w:rsidRPr="00700C00" w:rsidRDefault="00F92DE6" w:rsidP="00F92DE6">
            <w:r>
              <w:t>supportsMode</w:t>
            </w:r>
          </w:p>
        </w:tc>
        <w:tc>
          <w:tcPr>
            <w:tcW w:w="4293" w:type="dxa"/>
          </w:tcPr>
          <w:p w14:paraId="6304C49F" w14:textId="6417407E" w:rsidR="00F92DE6" w:rsidRDefault="00F92DE6" w:rsidP="00F92DE6">
            <w:r>
              <w:t>min 1 Mode</w:t>
            </w:r>
          </w:p>
        </w:tc>
      </w:tr>
      <w:tr w:rsidR="00F92DE6" w:rsidRPr="00700C00" w14:paraId="5B7A0240" w14:textId="77777777" w:rsidTr="00F92DE6">
        <w:trPr>
          <w:cantSplit/>
        </w:trPr>
        <w:tc>
          <w:tcPr>
            <w:tcW w:w="2747" w:type="dxa"/>
            <w:vMerge/>
          </w:tcPr>
          <w:p w14:paraId="6A514EB3" w14:textId="77777777" w:rsidR="00F92DE6" w:rsidRPr="001A792D" w:rsidRDefault="00F92DE6" w:rsidP="00F92DE6">
            <w:pPr>
              <w:rPr>
                <w:highlight w:val="yellow"/>
              </w:rPr>
            </w:pPr>
          </w:p>
        </w:tc>
        <w:tc>
          <w:tcPr>
            <w:tcW w:w="2310" w:type="dxa"/>
          </w:tcPr>
          <w:p w14:paraId="4C4513F3" w14:textId="3C69628E" w:rsidR="00F92DE6" w:rsidRPr="00700C00" w:rsidRDefault="00F92DE6" w:rsidP="00F92DE6">
            <w:r>
              <w:t>hasNumLanes</w:t>
            </w:r>
          </w:p>
        </w:tc>
        <w:tc>
          <w:tcPr>
            <w:tcW w:w="4293" w:type="dxa"/>
          </w:tcPr>
          <w:p w14:paraId="111B32D6" w14:textId="3F270A0D" w:rsidR="00F92DE6" w:rsidRDefault="00F92DE6" w:rsidP="00F92DE6">
            <w:r>
              <w:t>exactly 1 xsd:integer</w:t>
            </w:r>
          </w:p>
        </w:tc>
      </w:tr>
      <w:tr w:rsidR="00F92DE6" w:rsidRPr="00700C00" w14:paraId="30DA7BC4" w14:textId="77777777" w:rsidTr="00F92DE6">
        <w:trPr>
          <w:cantSplit/>
        </w:trPr>
        <w:tc>
          <w:tcPr>
            <w:tcW w:w="2747" w:type="dxa"/>
            <w:vMerge/>
          </w:tcPr>
          <w:p w14:paraId="1F4D07CB" w14:textId="77777777" w:rsidR="00F92DE6" w:rsidRPr="001A792D" w:rsidRDefault="00F92DE6" w:rsidP="00F92DE6">
            <w:pPr>
              <w:rPr>
                <w:highlight w:val="yellow"/>
              </w:rPr>
            </w:pPr>
          </w:p>
        </w:tc>
        <w:tc>
          <w:tcPr>
            <w:tcW w:w="2310" w:type="dxa"/>
          </w:tcPr>
          <w:p w14:paraId="6930BE00" w14:textId="0D2C8390" w:rsidR="00F92DE6" w:rsidRPr="00700C00" w:rsidRDefault="00F92DE6" w:rsidP="00F92DE6">
            <w:r>
              <w:t>hasVDF</w:t>
            </w:r>
          </w:p>
        </w:tc>
        <w:tc>
          <w:tcPr>
            <w:tcW w:w="4293" w:type="dxa"/>
          </w:tcPr>
          <w:p w14:paraId="0DF5FC3D" w14:textId="50105798" w:rsidR="00F92DE6" w:rsidRDefault="00F92DE6" w:rsidP="00F92DE6">
            <w:r>
              <w:t>max 1 om: Quantity</w:t>
            </w:r>
          </w:p>
        </w:tc>
      </w:tr>
      <w:tr w:rsidR="00F92DE6" w:rsidRPr="00700C00" w14:paraId="2A7C2037" w14:textId="77777777" w:rsidTr="00F92DE6">
        <w:trPr>
          <w:cantSplit/>
        </w:trPr>
        <w:tc>
          <w:tcPr>
            <w:tcW w:w="2747" w:type="dxa"/>
            <w:vMerge/>
          </w:tcPr>
          <w:p w14:paraId="53E93515" w14:textId="77777777" w:rsidR="00F92DE6" w:rsidRPr="001A792D" w:rsidRDefault="00F92DE6" w:rsidP="00F92DE6">
            <w:pPr>
              <w:rPr>
                <w:highlight w:val="yellow"/>
              </w:rPr>
            </w:pPr>
          </w:p>
        </w:tc>
        <w:tc>
          <w:tcPr>
            <w:tcW w:w="2310" w:type="dxa"/>
          </w:tcPr>
          <w:p w14:paraId="34A6377A" w14:textId="76ECA59C" w:rsidR="00F92DE6" w:rsidRDefault="00F92DE6" w:rsidP="00F92DE6">
            <w:r>
              <w:t>hasLinkCapacity</w:t>
            </w:r>
          </w:p>
        </w:tc>
        <w:tc>
          <w:tcPr>
            <w:tcW w:w="4293" w:type="dxa"/>
          </w:tcPr>
          <w:p w14:paraId="67AB1CC8" w14:textId="17623B47" w:rsidR="00F92DE6" w:rsidRDefault="00F92DE6" w:rsidP="00F92DE6">
            <w:r w:rsidRPr="000B5886">
              <w:t>max 1 (</w:t>
            </w:r>
            <w:r>
              <w:t>om:</w:t>
            </w:r>
            <w:r w:rsidRPr="000B5886">
              <w:t xml:space="preserve">Quantity and </w:t>
            </w:r>
            <w:r>
              <w:t>om:</w:t>
            </w:r>
            <w:r w:rsidRPr="000B5886">
              <w:t>'has value' only (</w:t>
            </w:r>
            <w:r>
              <w:t>om:</w:t>
            </w:r>
            <w:r w:rsidRPr="000B5886">
              <w:t>'has unit' only (</w:t>
            </w:r>
            <w:r>
              <w:t>om:</w:t>
            </w:r>
            <w:r w:rsidRPr="000B5886">
              <w:t xml:space="preserve">'has numerator' only </w:t>
            </w:r>
            <w:r>
              <w:t>om:</w:t>
            </w:r>
            <w:r w:rsidRPr="000B5886">
              <w:t>CardinalityUnitPerTime) and (</w:t>
            </w:r>
            <w:r>
              <w:t>om:</w:t>
            </w:r>
            <w:r w:rsidRPr="000B5886">
              <w:t>'has denominator' only (</w:t>
            </w:r>
            <w:r>
              <w:t>om:</w:t>
            </w:r>
            <w:r w:rsidRPr="000B5886">
              <w:t>'Cardinality Unit' and inverse(</w:t>
            </w:r>
            <w:r>
              <w:t>om:</w:t>
            </w:r>
            <w:r w:rsidRPr="000B5886">
              <w:t>'has unit') only (inverse(</w:t>
            </w:r>
            <w:r>
              <w:t>om:</w:t>
            </w:r>
            <w:r w:rsidRPr="000B5886">
              <w:t>'has value') only (</w:t>
            </w:r>
            <w:r>
              <w:t>gci:</w:t>
            </w:r>
            <w:r w:rsidRPr="000B5886">
              <w:t>cardinality_of only (</w:t>
            </w:r>
            <w:r>
              <w:t>gci:</w:t>
            </w:r>
            <w:r w:rsidRPr="000B5886">
              <w:t>defined_by only Arc)))))))</w:t>
            </w:r>
          </w:p>
        </w:tc>
      </w:tr>
      <w:tr w:rsidR="00F92DE6" w:rsidRPr="00700C00" w14:paraId="16D12805" w14:textId="77777777" w:rsidTr="00F92DE6">
        <w:trPr>
          <w:cantSplit/>
        </w:trPr>
        <w:tc>
          <w:tcPr>
            <w:tcW w:w="2747" w:type="dxa"/>
            <w:vMerge/>
          </w:tcPr>
          <w:p w14:paraId="44E52097" w14:textId="77777777" w:rsidR="00F92DE6" w:rsidRPr="001A792D" w:rsidRDefault="00F92DE6" w:rsidP="00F92DE6">
            <w:pPr>
              <w:rPr>
                <w:highlight w:val="yellow"/>
              </w:rPr>
            </w:pPr>
          </w:p>
        </w:tc>
        <w:tc>
          <w:tcPr>
            <w:tcW w:w="2310" w:type="dxa"/>
          </w:tcPr>
          <w:p w14:paraId="25200EC8" w14:textId="32A3CA49" w:rsidR="00F92DE6" w:rsidRPr="00700C00" w:rsidRDefault="00F92DE6" w:rsidP="00F92DE6">
            <w:r>
              <w:t>hasFreeFlowSpeed</w:t>
            </w:r>
          </w:p>
        </w:tc>
        <w:tc>
          <w:tcPr>
            <w:tcW w:w="4293" w:type="dxa"/>
          </w:tcPr>
          <w:p w14:paraId="59E3E4E6" w14:textId="3B5227DF" w:rsidR="00F92DE6" w:rsidRDefault="00F92DE6" w:rsidP="00F92DE6">
            <w:r>
              <w:t>max 1 om:speed</w:t>
            </w:r>
          </w:p>
        </w:tc>
      </w:tr>
      <w:tr w:rsidR="00F92DE6" w:rsidRPr="00700C00" w14:paraId="66470DFF" w14:textId="77777777" w:rsidTr="00F92DE6">
        <w:trPr>
          <w:cantSplit/>
        </w:trPr>
        <w:tc>
          <w:tcPr>
            <w:tcW w:w="2747" w:type="dxa"/>
            <w:vMerge/>
          </w:tcPr>
          <w:p w14:paraId="263CEB12" w14:textId="77777777" w:rsidR="00F92DE6" w:rsidRPr="001A792D" w:rsidRDefault="00F92DE6" w:rsidP="00F92DE6">
            <w:pPr>
              <w:rPr>
                <w:highlight w:val="yellow"/>
              </w:rPr>
            </w:pPr>
          </w:p>
        </w:tc>
        <w:tc>
          <w:tcPr>
            <w:tcW w:w="2310" w:type="dxa"/>
          </w:tcPr>
          <w:p w14:paraId="0A12E53D" w14:textId="36070DC9" w:rsidR="00F92DE6" w:rsidRPr="00700C00" w:rsidRDefault="00F92DE6" w:rsidP="00F92DE6">
            <w:r>
              <w:t>hasPostedSpeed</w:t>
            </w:r>
          </w:p>
        </w:tc>
        <w:tc>
          <w:tcPr>
            <w:tcW w:w="4293" w:type="dxa"/>
          </w:tcPr>
          <w:p w14:paraId="11F10485" w14:textId="59D06AD4" w:rsidR="00F92DE6" w:rsidRDefault="00F92DE6" w:rsidP="00F92DE6">
            <w:r>
              <w:t>max 1 om:speed</w:t>
            </w:r>
          </w:p>
        </w:tc>
      </w:tr>
      <w:tr w:rsidR="00F92DE6" w:rsidRPr="00700C00" w14:paraId="1B12D45B" w14:textId="77777777" w:rsidTr="00F92DE6">
        <w:trPr>
          <w:cantSplit/>
        </w:trPr>
        <w:tc>
          <w:tcPr>
            <w:tcW w:w="2747" w:type="dxa"/>
            <w:vMerge/>
          </w:tcPr>
          <w:p w14:paraId="2FAA480E" w14:textId="77777777" w:rsidR="00F92DE6" w:rsidRPr="001A792D" w:rsidRDefault="00F92DE6" w:rsidP="00F92DE6">
            <w:pPr>
              <w:rPr>
                <w:highlight w:val="yellow"/>
              </w:rPr>
            </w:pPr>
          </w:p>
        </w:tc>
        <w:tc>
          <w:tcPr>
            <w:tcW w:w="2310" w:type="dxa"/>
          </w:tcPr>
          <w:p w14:paraId="329B07AC" w14:textId="47A8A8A5" w:rsidR="00F92DE6" w:rsidRPr="00700C00" w:rsidRDefault="00F92DE6" w:rsidP="00F92DE6">
            <w:r>
              <w:t>hasToll</w:t>
            </w:r>
          </w:p>
        </w:tc>
        <w:tc>
          <w:tcPr>
            <w:tcW w:w="4293" w:type="dxa"/>
          </w:tcPr>
          <w:p w14:paraId="00822003" w14:textId="5A0A9008" w:rsidR="00F92DE6" w:rsidRDefault="00F92DE6" w:rsidP="00F92DE6">
            <w:r>
              <w:t>only MonetaryValue</w:t>
            </w:r>
          </w:p>
        </w:tc>
      </w:tr>
      <w:tr w:rsidR="00F92DE6" w:rsidRPr="00700C00" w14:paraId="6BA0FF5A" w14:textId="77777777" w:rsidTr="00F92DE6">
        <w:trPr>
          <w:cantSplit/>
        </w:trPr>
        <w:tc>
          <w:tcPr>
            <w:tcW w:w="2747" w:type="dxa"/>
            <w:vMerge/>
          </w:tcPr>
          <w:p w14:paraId="4BDDE9E6" w14:textId="77777777" w:rsidR="00F92DE6" w:rsidRPr="001A792D" w:rsidRDefault="00F92DE6" w:rsidP="00F92DE6">
            <w:pPr>
              <w:rPr>
                <w:highlight w:val="yellow"/>
              </w:rPr>
            </w:pPr>
          </w:p>
        </w:tc>
        <w:tc>
          <w:tcPr>
            <w:tcW w:w="2310" w:type="dxa"/>
          </w:tcPr>
          <w:p w14:paraId="1B63029C" w14:textId="5D8C7814" w:rsidR="00F92DE6" w:rsidRPr="00A6623E" w:rsidRDefault="00F92DE6" w:rsidP="00F92DE6">
            <w:pPr>
              <w:rPr>
                <w:highlight w:val="yellow"/>
              </w:rPr>
            </w:pPr>
            <w:r w:rsidRPr="00A6623E">
              <w:rPr>
                <w:highlight w:val="yellow"/>
              </w:rPr>
              <w:t>inMunicipality</w:t>
            </w:r>
          </w:p>
        </w:tc>
        <w:tc>
          <w:tcPr>
            <w:tcW w:w="4293" w:type="dxa"/>
          </w:tcPr>
          <w:p w14:paraId="4067DD49" w14:textId="16489A5E" w:rsidR="00F92DE6" w:rsidRPr="00A6623E" w:rsidRDefault="00F92DE6" w:rsidP="00F92DE6">
            <w:pPr>
              <w:rPr>
                <w:highlight w:val="yellow"/>
              </w:rPr>
            </w:pPr>
            <w:r w:rsidRPr="00A6623E">
              <w:rPr>
                <w:highlight w:val="yellow"/>
              </w:rPr>
              <w:t xml:space="preserve">exactly 1 Municipality </w:t>
            </w:r>
          </w:p>
        </w:tc>
      </w:tr>
      <w:tr w:rsidR="00F92DE6" w:rsidRPr="00700C00" w14:paraId="163EA040" w14:textId="77777777" w:rsidTr="00F92DE6">
        <w:trPr>
          <w:cantSplit/>
        </w:trPr>
        <w:tc>
          <w:tcPr>
            <w:tcW w:w="2747" w:type="dxa"/>
            <w:vMerge/>
          </w:tcPr>
          <w:p w14:paraId="6543F894" w14:textId="77777777" w:rsidR="00F92DE6" w:rsidRPr="001A792D" w:rsidRDefault="00F92DE6" w:rsidP="00F92DE6">
            <w:pPr>
              <w:rPr>
                <w:highlight w:val="yellow"/>
              </w:rPr>
            </w:pPr>
          </w:p>
        </w:tc>
        <w:tc>
          <w:tcPr>
            <w:tcW w:w="2310" w:type="dxa"/>
          </w:tcPr>
          <w:p w14:paraId="7BA440B8" w14:textId="7B966B3F" w:rsidR="00F92DE6" w:rsidRDefault="00F92DE6" w:rsidP="00F92DE6">
            <w:r>
              <w:t>inPlanningDistrict</w:t>
            </w:r>
          </w:p>
        </w:tc>
        <w:tc>
          <w:tcPr>
            <w:tcW w:w="4293" w:type="dxa"/>
          </w:tcPr>
          <w:p w14:paraId="6753D5D1" w14:textId="343565BB" w:rsidR="00F92DE6" w:rsidRDefault="00F92DE6" w:rsidP="00F92DE6">
            <w:r>
              <w:t>exactly 1 PlanningDistrict</w:t>
            </w:r>
          </w:p>
        </w:tc>
      </w:tr>
      <w:tr w:rsidR="00F92DE6" w:rsidRPr="00700C00" w14:paraId="3EB3D2C0" w14:textId="77777777" w:rsidTr="00F92DE6">
        <w:trPr>
          <w:cantSplit/>
        </w:trPr>
        <w:tc>
          <w:tcPr>
            <w:tcW w:w="2747" w:type="dxa"/>
            <w:vMerge w:val="restart"/>
          </w:tcPr>
          <w:p w14:paraId="31B59454" w14:textId="77777777" w:rsidR="00F92DE6" w:rsidRPr="00700C00" w:rsidRDefault="00F92DE6" w:rsidP="00F92DE6">
            <w:r w:rsidRPr="00700C00">
              <w:t>Arc</w:t>
            </w:r>
            <w:r>
              <w:t>PD</w:t>
            </w:r>
          </w:p>
        </w:tc>
        <w:tc>
          <w:tcPr>
            <w:tcW w:w="2310" w:type="dxa"/>
          </w:tcPr>
          <w:p w14:paraId="1E081C15" w14:textId="77777777" w:rsidR="00F92DE6" w:rsidRPr="00700C00" w:rsidRDefault="00F92DE6" w:rsidP="00F92DE6">
            <w:r w:rsidRPr="00700C00">
              <w:t>subclassOf</w:t>
            </w:r>
          </w:p>
        </w:tc>
        <w:tc>
          <w:tcPr>
            <w:tcW w:w="4293" w:type="dxa"/>
          </w:tcPr>
          <w:p w14:paraId="382A02A2" w14:textId="77777777" w:rsidR="00F92DE6" w:rsidRPr="00700C00" w:rsidRDefault="00F92DE6" w:rsidP="00F92DE6">
            <w:r>
              <w:t>change:</w:t>
            </w:r>
            <w:r w:rsidRPr="00700C00">
              <w:t>TimeVarying</w:t>
            </w:r>
            <w:r>
              <w:t>Concept</w:t>
            </w:r>
          </w:p>
        </w:tc>
      </w:tr>
      <w:tr w:rsidR="00F92DE6" w:rsidRPr="00700C00" w14:paraId="362DE317" w14:textId="77777777" w:rsidTr="00F92DE6">
        <w:trPr>
          <w:cantSplit/>
        </w:trPr>
        <w:tc>
          <w:tcPr>
            <w:tcW w:w="2747" w:type="dxa"/>
            <w:vMerge/>
          </w:tcPr>
          <w:p w14:paraId="13A8D7AF" w14:textId="77777777" w:rsidR="00F92DE6" w:rsidRPr="00700C00" w:rsidRDefault="00F92DE6" w:rsidP="00F92DE6"/>
        </w:tc>
        <w:tc>
          <w:tcPr>
            <w:tcW w:w="2310" w:type="dxa"/>
          </w:tcPr>
          <w:p w14:paraId="4F671670" w14:textId="77777777" w:rsidR="00F92DE6" w:rsidRPr="00700C00" w:rsidRDefault="00F92DE6" w:rsidP="00F92DE6">
            <w:r w:rsidRPr="00700C00">
              <w:t>equivalentClass</w:t>
            </w:r>
          </w:p>
        </w:tc>
        <w:tc>
          <w:tcPr>
            <w:tcW w:w="4293" w:type="dxa"/>
          </w:tcPr>
          <w:p w14:paraId="40D49390" w14:textId="77777777" w:rsidR="00F92DE6" w:rsidRPr="00700C00" w:rsidRDefault="00F92DE6" w:rsidP="00F92DE6">
            <w:r>
              <w:t>change:</w:t>
            </w:r>
            <w:r w:rsidRPr="00700C00">
              <w:t>hasManifestation so</w:t>
            </w:r>
            <w:r>
              <w:t>me Arc</w:t>
            </w:r>
            <w:r w:rsidRPr="00700C00">
              <w:t xml:space="preserve"> </w:t>
            </w:r>
            <w:r>
              <w:t>and  change:hasManifestation only Arc</w:t>
            </w:r>
          </w:p>
        </w:tc>
      </w:tr>
      <w:tr w:rsidR="00F92DE6" w:rsidRPr="00700C00" w14:paraId="7DBE7F2B" w14:textId="77777777" w:rsidTr="00F92DE6">
        <w:trPr>
          <w:cantSplit/>
        </w:trPr>
        <w:tc>
          <w:tcPr>
            <w:tcW w:w="2747" w:type="dxa"/>
            <w:vMerge/>
          </w:tcPr>
          <w:p w14:paraId="196DB2CA" w14:textId="77777777" w:rsidR="00F92DE6" w:rsidRPr="00700C00" w:rsidRDefault="00F92DE6" w:rsidP="00F92DE6"/>
        </w:tc>
        <w:tc>
          <w:tcPr>
            <w:tcW w:w="2310" w:type="dxa"/>
          </w:tcPr>
          <w:p w14:paraId="2070A329" w14:textId="77777777" w:rsidR="00F92DE6" w:rsidRPr="00700C00" w:rsidRDefault="00F92DE6" w:rsidP="00F92DE6">
            <w:r w:rsidRPr="00700C00">
              <w:t>startNode</w:t>
            </w:r>
          </w:p>
        </w:tc>
        <w:tc>
          <w:tcPr>
            <w:tcW w:w="4293" w:type="dxa"/>
          </w:tcPr>
          <w:p w14:paraId="1C302314" w14:textId="77777777" w:rsidR="00F92DE6" w:rsidRPr="00700C00" w:rsidRDefault="00F92DE6" w:rsidP="00F92DE6">
            <w:r w:rsidRPr="00700C00">
              <w:t>exactly 1 Node</w:t>
            </w:r>
            <w:r>
              <w:t>PD</w:t>
            </w:r>
          </w:p>
        </w:tc>
      </w:tr>
      <w:tr w:rsidR="00F92DE6" w:rsidRPr="00700C00" w14:paraId="33C4B080" w14:textId="77777777" w:rsidTr="00F92DE6">
        <w:trPr>
          <w:cantSplit/>
        </w:trPr>
        <w:tc>
          <w:tcPr>
            <w:tcW w:w="2747" w:type="dxa"/>
            <w:vMerge/>
          </w:tcPr>
          <w:p w14:paraId="10218AB6" w14:textId="77777777" w:rsidR="00F92DE6" w:rsidRPr="00700C00" w:rsidRDefault="00F92DE6" w:rsidP="00F92DE6"/>
        </w:tc>
        <w:tc>
          <w:tcPr>
            <w:tcW w:w="2310" w:type="dxa"/>
          </w:tcPr>
          <w:p w14:paraId="71D325C8" w14:textId="77777777" w:rsidR="00F92DE6" w:rsidRPr="00700C00" w:rsidRDefault="00F92DE6" w:rsidP="00F92DE6">
            <w:r w:rsidRPr="00700C00">
              <w:t>endNode</w:t>
            </w:r>
          </w:p>
        </w:tc>
        <w:tc>
          <w:tcPr>
            <w:tcW w:w="4293" w:type="dxa"/>
          </w:tcPr>
          <w:p w14:paraId="4C5D564D" w14:textId="77777777" w:rsidR="00F92DE6" w:rsidRPr="00700C00" w:rsidRDefault="00F92DE6" w:rsidP="00F92DE6">
            <w:r w:rsidRPr="00700C00">
              <w:t>exactly 1 Node</w:t>
            </w:r>
            <w:r>
              <w:t>PD</w:t>
            </w:r>
          </w:p>
        </w:tc>
      </w:tr>
      <w:tr w:rsidR="00F92DE6" w:rsidRPr="00700C00" w14:paraId="361BFDD6" w14:textId="77777777" w:rsidTr="00F92DE6">
        <w:trPr>
          <w:cantSplit/>
        </w:trPr>
        <w:tc>
          <w:tcPr>
            <w:tcW w:w="2747" w:type="dxa"/>
            <w:vMerge/>
          </w:tcPr>
          <w:p w14:paraId="1BB3E0E4" w14:textId="77777777" w:rsidR="00F92DE6" w:rsidRPr="00700C00" w:rsidRDefault="00F92DE6" w:rsidP="00F92DE6"/>
        </w:tc>
        <w:tc>
          <w:tcPr>
            <w:tcW w:w="2310" w:type="dxa"/>
          </w:tcPr>
          <w:p w14:paraId="5EC73BC1" w14:textId="77777777" w:rsidR="00F92DE6" w:rsidRPr="00700C00" w:rsidRDefault="00F92DE6" w:rsidP="00F92DE6">
            <w:r>
              <w:t>change:existsAt</w:t>
            </w:r>
          </w:p>
        </w:tc>
        <w:tc>
          <w:tcPr>
            <w:tcW w:w="4293" w:type="dxa"/>
          </w:tcPr>
          <w:p w14:paraId="1C4C4C68" w14:textId="77777777" w:rsidR="00F92DE6" w:rsidRPr="00700C00" w:rsidRDefault="00F92DE6" w:rsidP="00F92DE6">
            <w:r w:rsidRPr="00700C00">
              <w:t xml:space="preserve">exactly 1 </w:t>
            </w:r>
            <w:r>
              <w:t xml:space="preserve"> time:</w:t>
            </w:r>
            <w:r w:rsidRPr="00700C00">
              <w:t>Interval</w:t>
            </w:r>
          </w:p>
        </w:tc>
      </w:tr>
      <w:tr w:rsidR="00F92DE6" w:rsidRPr="00700C00" w14:paraId="7E477E9A" w14:textId="77777777" w:rsidTr="00F92DE6">
        <w:trPr>
          <w:cantSplit/>
        </w:trPr>
        <w:tc>
          <w:tcPr>
            <w:tcW w:w="2747" w:type="dxa"/>
            <w:vMerge/>
          </w:tcPr>
          <w:p w14:paraId="09FE21D8" w14:textId="77777777" w:rsidR="00F92DE6" w:rsidRPr="00700C00" w:rsidRDefault="00F92DE6" w:rsidP="00F92DE6"/>
        </w:tc>
        <w:tc>
          <w:tcPr>
            <w:tcW w:w="2310" w:type="dxa"/>
          </w:tcPr>
          <w:p w14:paraId="7565226C" w14:textId="17D0CACA" w:rsidR="00F92DE6" w:rsidRPr="00836114" w:rsidRDefault="00F92DE6" w:rsidP="00F92DE6">
            <w:pPr>
              <w:rPr>
                <w:highlight w:val="yellow"/>
              </w:rPr>
            </w:pPr>
            <w:r w:rsidRPr="00836114">
              <w:rPr>
                <w:highlight w:val="yellow"/>
              </w:rPr>
              <w:t>accessesComplex</w:t>
            </w:r>
          </w:p>
        </w:tc>
        <w:tc>
          <w:tcPr>
            <w:tcW w:w="4293" w:type="dxa"/>
          </w:tcPr>
          <w:p w14:paraId="43E689F6" w14:textId="4571C88E" w:rsidR="00F92DE6" w:rsidRPr="00836114" w:rsidRDefault="00F92DE6" w:rsidP="00F92DE6">
            <w:pPr>
              <w:rPr>
                <w:highlight w:val="yellow"/>
              </w:rPr>
            </w:pPr>
            <w:r w:rsidRPr="00836114">
              <w:rPr>
                <w:highlight w:val="yellow"/>
              </w:rPr>
              <w:t>only TransportationComplexPD</w:t>
            </w:r>
          </w:p>
        </w:tc>
      </w:tr>
      <w:tr w:rsidR="00F92DE6" w:rsidRPr="00700C00" w14:paraId="0FE8DA32" w14:textId="77777777" w:rsidTr="00F92DE6">
        <w:trPr>
          <w:cantSplit/>
        </w:trPr>
        <w:tc>
          <w:tcPr>
            <w:tcW w:w="2747" w:type="dxa"/>
            <w:vMerge/>
          </w:tcPr>
          <w:p w14:paraId="17353640" w14:textId="77777777" w:rsidR="00F92DE6" w:rsidRPr="00700C00" w:rsidRDefault="00F92DE6" w:rsidP="00F92DE6"/>
        </w:tc>
        <w:tc>
          <w:tcPr>
            <w:tcW w:w="2310" w:type="dxa"/>
          </w:tcPr>
          <w:p w14:paraId="6F6EF2EA" w14:textId="7307728C" w:rsidR="00F92DE6" w:rsidRPr="00836114" w:rsidRDefault="00F92DE6" w:rsidP="00F92DE6">
            <w:pPr>
              <w:rPr>
                <w:highlight w:val="yellow"/>
              </w:rPr>
            </w:pPr>
            <w:r w:rsidRPr="00836114">
              <w:rPr>
                <w:highlight w:val="yellow"/>
              </w:rPr>
              <w:t>containedInLink</w:t>
            </w:r>
          </w:p>
        </w:tc>
        <w:tc>
          <w:tcPr>
            <w:tcW w:w="4293" w:type="dxa"/>
          </w:tcPr>
          <w:p w14:paraId="0E69E7A8" w14:textId="13C38993" w:rsidR="00F92DE6" w:rsidRPr="00836114" w:rsidRDefault="00F92DE6" w:rsidP="00F92DE6">
            <w:pPr>
              <w:rPr>
                <w:highlight w:val="yellow"/>
              </w:rPr>
            </w:pPr>
            <w:r w:rsidRPr="00836114">
              <w:rPr>
                <w:highlight w:val="yellow"/>
              </w:rPr>
              <w:t>exactly 1 LinkPD</w:t>
            </w:r>
          </w:p>
        </w:tc>
      </w:tr>
      <w:tr w:rsidR="00F92DE6" w:rsidRPr="00700C00" w14:paraId="7DAED87A" w14:textId="77777777" w:rsidTr="00F92DE6">
        <w:trPr>
          <w:cantSplit/>
        </w:trPr>
        <w:tc>
          <w:tcPr>
            <w:tcW w:w="2747" w:type="dxa"/>
            <w:vMerge w:val="restart"/>
          </w:tcPr>
          <w:p w14:paraId="6AE5BC3A" w14:textId="77777777" w:rsidR="00F92DE6" w:rsidRPr="00700C00" w:rsidRDefault="00F92DE6" w:rsidP="00F92DE6">
            <w:r>
              <w:t>Arc</w:t>
            </w:r>
          </w:p>
        </w:tc>
        <w:tc>
          <w:tcPr>
            <w:tcW w:w="2310" w:type="dxa"/>
          </w:tcPr>
          <w:p w14:paraId="0A72F3D6" w14:textId="77777777" w:rsidR="00F92DE6" w:rsidRPr="00700C00" w:rsidRDefault="00F92DE6" w:rsidP="00F92DE6">
            <w:r w:rsidRPr="00700C00">
              <w:t>subclassOf</w:t>
            </w:r>
          </w:p>
        </w:tc>
        <w:tc>
          <w:tcPr>
            <w:tcW w:w="4293" w:type="dxa"/>
          </w:tcPr>
          <w:p w14:paraId="77010878" w14:textId="77777777" w:rsidR="00F92DE6" w:rsidRPr="00700C00" w:rsidRDefault="00F92DE6" w:rsidP="00F92DE6">
            <w:r>
              <w:t>change:</w:t>
            </w:r>
            <w:r w:rsidRPr="00700C00">
              <w:t>Manifestation</w:t>
            </w:r>
          </w:p>
        </w:tc>
      </w:tr>
      <w:tr w:rsidR="00F92DE6" w:rsidRPr="00700C00" w14:paraId="1EAABD6B" w14:textId="77777777" w:rsidTr="00F92DE6">
        <w:trPr>
          <w:cantSplit/>
        </w:trPr>
        <w:tc>
          <w:tcPr>
            <w:tcW w:w="2747" w:type="dxa"/>
            <w:vMerge/>
          </w:tcPr>
          <w:p w14:paraId="37B3CE4F" w14:textId="77777777" w:rsidR="00F92DE6" w:rsidRPr="00700C00" w:rsidRDefault="00F92DE6" w:rsidP="00F92DE6"/>
        </w:tc>
        <w:tc>
          <w:tcPr>
            <w:tcW w:w="2310" w:type="dxa"/>
          </w:tcPr>
          <w:p w14:paraId="07FE8EA2" w14:textId="77777777" w:rsidR="00F92DE6" w:rsidRPr="00700C00" w:rsidRDefault="00F92DE6" w:rsidP="00F92DE6">
            <w:r w:rsidRPr="00700C00">
              <w:t>equivalentClass</w:t>
            </w:r>
          </w:p>
        </w:tc>
        <w:tc>
          <w:tcPr>
            <w:tcW w:w="4293" w:type="dxa"/>
          </w:tcPr>
          <w:p w14:paraId="4BB29FD6" w14:textId="77777777" w:rsidR="00F92DE6" w:rsidRPr="00700C00" w:rsidRDefault="00F92DE6" w:rsidP="00F92DE6">
            <w:r>
              <w:t>change:</w:t>
            </w:r>
            <w:r w:rsidRPr="00700C00">
              <w:t>manifestationOf some Arc</w:t>
            </w:r>
            <w:r>
              <w:t>PD</w:t>
            </w:r>
            <w:r w:rsidRPr="00700C00">
              <w:t xml:space="preserve"> and </w:t>
            </w:r>
            <w:r>
              <w:t xml:space="preserve"> change:</w:t>
            </w:r>
            <w:r w:rsidRPr="00700C00">
              <w:t>manifestationOf only Arc</w:t>
            </w:r>
            <w:r>
              <w:t>PD</w:t>
            </w:r>
          </w:p>
        </w:tc>
      </w:tr>
      <w:tr w:rsidR="00F92DE6" w:rsidRPr="00700C00" w14:paraId="0B715C68" w14:textId="77777777" w:rsidTr="00F92DE6">
        <w:trPr>
          <w:cantSplit/>
        </w:trPr>
        <w:tc>
          <w:tcPr>
            <w:tcW w:w="2747" w:type="dxa"/>
            <w:vMerge/>
          </w:tcPr>
          <w:p w14:paraId="17318232" w14:textId="77777777" w:rsidR="00F92DE6" w:rsidRPr="00700C00" w:rsidRDefault="00F92DE6" w:rsidP="00F92DE6"/>
        </w:tc>
        <w:tc>
          <w:tcPr>
            <w:tcW w:w="2310" w:type="dxa"/>
          </w:tcPr>
          <w:p w14:paraId="615C8736" w14:textId="77777777" w:rsidR="00F92DE6" w:rsidRPr="00700C00" w:rsidRDefault="00F92DE6" w:rsidP="00F92DE6">
            <w:r>
              <w:t>change:existsAt</w:t>
            </w:r>
          </w:p>
        </w:tc>
        <w:tc>
          <w:tcPr>
            <w:tcW w:w="4293" w:type="dxa"/>
          </w:tcPr>
          <w:p w14:paraId="35BC14A9" w14:textId="77777777" w:rsidR="00F92DE6" w:rsidRPr="00700C00" w:rsidRDefault="00F92DE6" w:rsidP="00F92DE6">
            <w:r w:rsidRPr="00700C00">
              <w:t xml:space="preserve">exactly 1 </w:t>
            </w:r>
            <w:r>
              <w:t xml:space="preserve"> time:</w:t>
            </w:r>
            <w:r w:rsidRPr="00700C00">
              <w:t>TemporalEntity</w:t>
            </w:r>
          </w:p>
        </w:tc>
      </w:tr>
      <w:tr w:rsidR="00F92DE6" w:rsidRPr="00700C00" w14:paraId="4F570440" w14:textId="77777777" w:rsidTr="00F92DE6">
        <w:trPr>
          <w:cantSplit/>
        </w:trPr>
        <w:tc>
          <w:tcPr>
            <w:tcW w:w="2747" w:type="dxa"/>
            <w:vMerge/>
          </w:tcPr>
          <w:p w14:paraId="16F2C06D" w14:textId="77777777" w:rsidR="00F92DE6" w:rsidRPr="00700C00" w:rsidRDefault="00F92DE6" w:rsidP="00F92DE6"/>
        </w:tc>
        <w:tc>
          <w:tcPr>
            <w:tcW w:w="2310" w:type="dxa"/>
          </w:tcPr>
          <w:p w14:paraId="79CCC360" w14:textId="77777777" w:rsidR="00F92DE6" w:rsidRPr="00700C00" w:rsidRDefault="00F92DE6" w:rsidP="00F92DE6">
            <w:r>
              <w:t>a</w:t>
            </w:r>
            <w:r w:rsidRPr="00700C00">
              <w:t>ccesses</w:t>
            </w:r>
            <w:r>
              <w:t>Complex</w:t>
            </w:r>
          </w:p>
        </w:tc>
        <w:tc>
          <w:tcPr>
            <w:tcW w:w="4293" w:type="dxa"/>
          </w:tcPr>
          <w:p w14:paraId="3F703967" w14:textId="77777777" w:rsidR="00F92DE6" w:rsidRPr="00700C00" w:rsidRDefault="00F92DE6" w:rsidP="00F92DE6">
            <w:r>
              <w:t>o</w:t>
            </w:r>
            <w:r w:rsidRPr="004C7583">
              <w:t>nly</w:t>
            </w:r>
            <w:r>
              <w:t xml:space="preserve"> </w:t>
            </w:r>
            <w:r w:rsidRPr="004C7583">
              <w:t>TransportationComplex</w:t>
            </w:r>
          </w:p>
        </w:tc>
      </w:tr>
      <w:tr w:rsidR="00F92DE6" w:rsidRPr="00700C00" w14:paraId="1229BE1A" w14:textId="77777777" w:rsidTr="00F92DE6">
        <w:trPr>
          <w:cantSplit/>
        </w:trPr>
        <w:tc>
          <w:tcPr>
            <w:tcW w:w="2747" w:type="dxa"/>
            <w:vMerge/>
          </w:tcPr>
          <w:p w14:paraId="584AF14D" w14:textId="77777777" w:rsidR="00F92DE6" w:rsidRPr="00700C00" w:rsidRDefault="00F92DE6" w:rsidP="00F92DE6"/>
        </w:tc>
        <w:tc>
          <w:tcPr>
            <w:tcW w:w="2310" w:type="dxa"/>
          </w:tcPr>
          <w:p w14:paraId="4E17FFF2" w14:textId="14932342" w:rsidR="00F92DE6" w:rsidRPr="00700C00" w:rsidRDefault="00F92DE6" w:rsidP="00F92DE6">
            <w:r>
              <w:t>inverse (hasNetworkComponent)</w:t>
            </w:r>
          </w:p>
        </w:tc>
        <w:tc>
          <w:tcPr>
            <w:tcW w:w="4293" w:type="dxa"/>
          </w:tcPr>
          <w:p w14:paraId="09C2D31D" w14:textId="77777777" w:rsidR="00F92DE6" w:rsidRPr="00700C00" w:rsidRDefault="00F92DE6" w:rsidP="00F92DE6">
            <w:r>
              <w:t>only Network</w:t>
            </w:r>
          </w:p>
        </w:tc>
      </w:tr>
      <w:tr w:rsidR="00F92DE6" w:rsidRPr="00700C00" w14:paraId="3A422BC2" w14:textId="77777777" w:rsidTr="00F92DE6">
        <w:trPr>
          <w:cantSplit/>
        </w:trPr>
        <w:tc>
          <w:tcPr>
            <w:tcW w:w="2747" w:type="dxa"/>
            <w:vMerge/>
          </w:tcPr>
          <w:p w14:paraId="666EB89F" w14:textId="77777777" w:rsidR="00F92DE6" w:rsidRPr="00700C00" w:rsidRDefault="00F92DE6" w:rsidP="00F92DE6"/>
        </w:tc>
        <w:tc>
          <w:tcPr>
            <w:tcW w:w="2310" w:type="dxa"/>
          </w:tcPr>
          <w:p w14:paraId="40AD890C" w14:textId="77777777" w:rsidR="00F92DE6" w:rsidRPr="00700C00" w:rsidRDefault="00F92DE6" w:rsidP="00F92DE6">
            <w:r>
              <w:t>hasControl</w:t>
            </w:r>
          </w:p>
        </w:tc>
        <w:tc>
          <w:tcPr>
            <w:tcW w:w="4293" w:type="dxa"/>
          </w:tcPr>
          <w:p w14:paraId="5C6F70AB" w14:textId="77777777" w:rsidR="00F92DE6" w:rsidRPr="00700C00" w:rsidRDefault="00F92DE6" w:rsidP="00F92DE6">
            <w:pPr>
              <w:rPr>
                <w:highlight w:val="yellow"/>
              </w:rPr>
            </w:pPr>
            <w:r>
              <w:t>only AccessRestricti</w:t>
            </w:r>
            <w:r w:rsidRPr="00777D33">
              <w:t>on</w:t>
            </w:r>
          </w:p>
        </w:tc>
      </w:tr>
      <w:tr w:rsidR="00F92DE6" w:rsidRPr="00700C00" w14:paraId="6CE3CCE0" w14:textId="77777777" w:rsidTr="00F92DE6">
        <w:trPr>
          <w:cantSplit/>
        </w:trPr>
        <w:tc>
          <w:tcPr>
            <w:tcW w:w="2747" w:type="dxa"/>
            <w:vMerge/>
          </w:tcPr>
          <w:p w14:paraId="4FF6980B" w14:textId="77777777" w:rsidR="00F92DE6" w:rsidRPr="00700C00" w:rsidRDefault="00F92DE6" w:rsidP="00F92DE6"/>
        </w:tc>
        <w:tc>
          <w:tcPr>
            <w:tcW w:w="2310" w:type="dxa"/>
          </w:tcPr>
          <w:p w14:paraId="4233CE77" w14:textId="1400AE33" w:rsidR="00F92DE6" w:rsidRPr="00700C00" w:rsidRDefault="00F92DE6" w:rsidP="00F92DE6">
            <w:r>
              <w:t>supportsMode</w:t>
            </w:r>
          </w:p>
        </w:tc>
        <w:tc>
          <w:tcPr>
            <w:tcW w:w="4293" w:type="dxa"/>
          </w:tcPr>
          <w:p w14:paraId="5884775B" w14:textId="7CF6A110" w:rsidR="00F92DE6" w:rsidRPr="00700C00" w:rsidRDefault="00F92DE6" w:rsidP="00F92DE6">
            <w:r>
              <w:t>min 1 Mode</w:t>
            </w:r>
          </w:p>
        </w:tc>
      </w:tr>
      <w:tr w:rsidR="00F92DE6" w:rsidRPr="00700C00" w14:paraId="431265CE" w14:textId="77777777" w:rsidTr="00F92DE6">
        <w:trPr>
          <w:cantSplit/>
        </w:trPr>
        <w:tc>
          <w:tcPr>
            <w:tcW w:w="2747" w:type="dxa"/>
            <w:vMerge/>
          </w:tcPr>
          <w:p w14:paraId="617D6F18" w14:textId="77777777" w:rsidR="00F92DE6" w:rsidRPr="00700C00" w:rsidRDefault="00F92DE6" w:rsidP="00F92DE6"/>
        </w:tc>
        <w:tc>
          <w:tcPr>
            <w:tcW w:w="2310" w:type="dxa"/>
          </w:tcPr>
          <w:p w14:paraId="241BDC6A" w14:textId="33D85D3D" w:rsidR="00F92DE6" w:rsidRDefault="00F92DE6" w:rsidP="00F92DE6">
            <w:r>
              <w:t>hasLaneCapacity</w:t>
            </w:r>
          </w:p>
        </w:tc>
        <w:tc>
          <w:tcPr>
            <w:tcW w:w="4293" w:type="dxa"/>
          </w:tcPr>
          <w:p w14:paraId="5BE3892D" w14:textId="638A9BDA" w:rsidR="00F92DE6" w:rsidRPr="00700C00" w:rsidRDefault="00F92DE6" w:rsidP="00F92DE6">
            <w:r>
              <w:t>exactly 1 om:CapacityRate</w:t>
            </w:r>
          </w:p>
        </w:tc>
      </w:tr>
      <w:tr w:rsidR="00F92DE6" w:rsidRPr="00700C00" w14:paraId="30EC6420" w14:textId="77777777" w:rsidTr="00F92DE6">
        <w:trPr>
          <w:cantSplit/>
        </w:trPr>
        <w:tc>
          <w:tcPr>
            <w:tcW w:w="2747" w:type="dxa"/>
            <w:vMerge/>
          </w:tcPr>
          <w:p w14:paraId="7E5B88AE" w14:textId="77777777" w:rsidR="00F92DE6" w:rsidRPr="00700C00" w:rsidRDefault="00F92DE6" w:rsidP="00F92DE6"/>
        </w:tc>
        <w:tc>
          <w:tcPr>
            <w:tcW w:w="2310" w:type="dxa"/>
          </w:tcPr>
          <w:p w14:paraId="189773C6" w14:textId="5711210E" w:rsidR="00F92DE6" w:rsidRDefault="00F92DE6" w:rsidP="00F92DE6">
            <w:r>
              <w:t>hasVDF</w:t>
            </w:r>
          </w:p>
        </w:tc>
        <w:tc>
          <w:tcPr>
            <w:tcW w:w="4293" w:type="dxa"/>
          </w:tcPr>
          <w:p w14:paraId="05413073" w14:textId="7A56BD45" w:rsidR="00F92DE6" w:rsidRPr="00700C00" w:rsidRDefault="00F92DE6" w:rsidP="00F92DE6">
            <w:r>
              <w:t>max 1 om:quantity</w:t>
            </w:r>
          </w:p>
        </w:tc>
      </w:tr>
      <w:tr w:rsidR="00F92DE6" w:rsidRPr="00700C00" w14:paraId="41545F54" w14:textId="77777777" w:rsidTr="00F92DE6">
        <w:trPr>
          <w:cantSplit/>
        </w:trPr>
        <w:tc>
          <w:tcPr>
            <w:tcW w:w="2747" w:type="dxa"/>
            <w:vMerge/>
          </w:tcPr>
          <w:p w14:paraId="564377A2" w14:textId="77777777" w:rsidR="00F92DE6" w:rsidRPr="00700C00" w:rsidRDefault="00F92DE6" w:rsidP="00F92DE6"/>
        </w:tc>
        <w:tc>
          <w:tcPr>
            <w:tcW w:w="2310" w:type="dxa"/>
          </w:tcPr>
          <w:p w14:paraId="755174B7" w14:textId="49D87792" w:rsidR="00F92DE6" w:rsidRDefault="00F92DE6" w:rsidP="00F92DE6">
            <w:r>
              <w:t>hasFreeFlowSpeed</w:t>
            </w:r>
          </w:p>
        </w:tc>
        <w:tc>
          <w:tcPr>
            <w:tcW w:w="4293" w:type="dxa"/>
          </w:tcPr>
          <w:p w14:paraId="50F77BC7" w14:textId="6CA7F7F3" w:rsidR="00F92DE6" w:rsidRPr="00700C00" w:rsidRDefault="00F92DE6" w:rsidP="00F92DE6">
            <w:r>
              <w:t>max 1 om:speed</w:t>
            </w:r>
          </w:p>
        </w:tc>
      </w:tr>
      <w:tr w:rsidR="00F92DE6" w:rsidRPr="00700C00" w14:paraId="1F6D81B6" w14:textId="77777777" w:rsidTr="00F92DE6">
        <w:trPr>
          <w:cantSplit/>
        </w:trPr>
        <w:tc>
          <w:tcPr>
            <w:tcW w:w="2747" w:type="dxa"/>
            <w:vMerge/>
          </w:tcPr>
          <w:p w14:paraId="63913F1F" w14:textId="77777777" w:rsidR="00F92DE6" w:rsidRPr="00700C00" w:rsidRDefault="00F92DE6" w:rsidP="00F92DE6"/>
        </w:tc>
        <w:tc>
          <w:tcPr>
            <w:tcW w:w="2310" w:type="dxa"/>
          </w:tcPr>
          <w:p w14:paraId="562F7D39" w14:textId="3080BE33" w:rsidR="00F92DE6" w:rsidRDefault="00F92DE6" w:rsidP="00F92DE6">
            <w:r>
              <w:t>hasPostedSpeed</w:t>
            </w:r>
          </w:p>
        </w:tc>
        <w:tc>
          <w:tcPr>
            <w:tcW w:w="4293" w:type="dxa"/>
          </w:tcPr>
          <w:p w14:paraId="76E3E24C" w14:textId="02E01719" w:rsidR="00F92DE6" w:rsidRPr="00700C00" w:rsidRDefault="00F92DE6" w:rsidP="00F92DE6">
            <w:r>
              <w:t>max 1 om:speed</w:t>
            </w:r>
          </w:p>
        </w:tc>
      </w:tr>
      <w:tr w:rsidR="00F92DE6" w:rsidRPr="00700C00" w14:paraId="2A028FC7" w14:textId="77777777" w:rsidTr="00F92DE6">
        <w:trPr>
          <w:cantSplit/>
        </w:trPr>
        <w:tc>
          <w:tcPr>
            <w:tcW w:w="2747" w:type="dxa"/>
            <w:vMerge/>
          </w:tcPr>
          <w:p w14:paraId="544EC4E6" w14:textId="77777777" w:rsidR="00F92DE6" w:rsidRPr="00700C00" w:rsidRDefault="00F92DE6" w:rsidP="00F92DE6"/>
        </w:tc>
        <w:tc>
          <w:tcPr>
            <w:tcW w:w="2310" w:type="dxa"/>
          </w:tcPr>
          <w:p w14:paraId="6CE49D12" w14:textId="5C4BE1F8" w:rsidR="00F92DE6" w:rsidRDefault="00F92DE6" w:rsidP="00F92DE6">
            <w:r>
              <w:t>hasToll</w:t>
            </w:r>
          </w:p>
        </w:tc>
        <w:tc>
          <w:tcPr>
            <w:tcW w:w="4293" w:type="dxa"/>
          </w:tcPr>
          <w:p w14:paraId="196A9C80" w14:textId="6628DAEE" w:rsidR="00F92DE6" w:rsidRPr="00700C00" w:rsidRDefault="00F92DE6" w:rsidP="00F92DE6">
            <w:r>
              <w:t>only MonetaryValue</w:t>
            </w:r>
          </w:p>
        </w:tc>
      </w:tr>
      <w:tr w:rsidR="00F92DE6" w:rsidRPr="00700C00" w14:paraId="56DDE10F" w14:textId="77777777" w:rsidTr="00F92DE6">
        <w:trPr>
          <w:cantSplit/>
        </w:trPr>
        <w:tc>
          <w:tcPr>
            <w:tcW w:w="2747" w:type="dxa"/>
            <w:vMerge/>
          </w:tcPr>
          <w:p w14:paraId="62E42E16" w14:textId="77777777" w:rsidR="00F92DE6" w:rsidRPr="00700C00" w:rsidRDefault="00F92DE6" w:rsidP="00F92DE6"/>
        </w:tc>
        <w:tc>
          <w:tcPr>
            <w:tcW w:w="2310" w:type="dxa"/>
          </w:tcPr>
          <w:p w14:paraId="66C8F11C" w14:textId="40C6DA93" w:rsidR="00F92DE6" w:rsidRPr="00605B08" w:rsidRDefault="00F92DE6" w:rsidP="00F92DE6">
            <w:r w:rsidRPr="00605B08">
              <w:t>inMunicipality</w:t>
            </w:r>
          </w:p>
        </w:tc>
        <w:tc>
          <w:tcPr>
            <w:tcW w:w="4293" w:type="dxa"/>
          </w:tcPr>
          <w:p w14:paraId="45D6A752" w14:textId="33CDE1D8" w:rsidR="00F92DE6" w:rsidRPr="00605B08" w:rsidRDefault="00605B08" w:rsidP="00F92DE6">
            <w:r w:rsidRPr="00605B08">
              <w:t>only</w:t>
            </w:r>
            <w:r w:rsidR="00F92DE6" w:rsidRPr="00605B08">
              <w:t xml:space="preserve"> Municipality </w:t>
            </w:r>
          </w:p>
        </w:tc>
      </w:tr>
      <w:tr w:rsidR="00F92DE6" w:rsidRPr="00700C00" w14:paraId="3EDDFEA8" w14:textId="77777777" w:rsidTr="00F92DE6">
        <w:trPr>
          <w:cantSplit/>
        </w:trPr>
        <w:tc>
          <w:tcPr>
            <w:tcW w:w="2747" w:type="dxa"/>
            <w:vMerge/>
          </w:tcPr>
          <w:p w14:paraId="3F527E64" w14:textId="77777777" w:rsidR="00F92DE6" w:rsidRPr="00700C00" w:rsidRDefault="00F92DE6" w:rsidP="00F92DE6"/>
        </w:tc>
        <w:tc>
          <w:tcPr>
            <w:tcW w:w="2310" w:type="dxa"/>
          </w:tcPr>
          <w:p w14:paraId="5AC7858A" w14:textId="59D43CD7" w:rsidR="00F92DE6" w:rsidRDefault="00F92DE6" w:rsidP="00F92DE6">
            <w:r>
              <w:t>inPlanningDistrict</w:t>
            </w:r>
          </w:p>
        </w:tc>
        <w:tc>
          <w:tcPr>
            <w:tcW w:w="4293" w:type="dxa"/>
          </w:tcPr>
          <w:p w14:paraId="335AD65A" w14:textId="3E2EE3B7" w:rsidR="00F92DE6" w:rsidRPr="00700C00" w:rsidRDefault="00F92DE6" w:rsidP="00F92DE6">
            <w:r>
              <w:t>exactly 1 PlanningDistrict</w:t>
            </w:r>
          </w:p>
        </w:tc>
      </w:tr>
      <w:tr w:rsidR="00F92DE6" w:rsidRPr="00700C00" w14:paraId="0E4A4349" w14:textId="77777777" w:rsidTr="00F92DE6">
        <w:trPr>
          <w:cantSplit/>
        </w:trPr>
        <w:tc>
          <w:tcPr>
            <w:tcW w:w="2747" w:type="dxa"/>
            <w:vMerge w:val="restart"/>
          </w:tcPr>
          <w:p w14:paraId="2837BB81" w14:textId="77777777" w:rsidR="00F92DE6" w:rsidRPr="00700C00" w:rsidRDefault="00F92DE6" w:rsidP="00F92DE6">
            <w:r w:rsidRPr="00700C00">
              <w:t>NetworkTransfer</w:t>
            </w:r>
          </w:p>
        </w:tc>
        <w:tc>
          <w:tcPr>
            <w:tcW w:w="2310" w:type="dxa"/>
          </w:tcPr>
          <w:p w14:paraId="7D2104F9" w14:textId="77777777" w:rsidR="00F92DE6" w:rsidRPr="00700C00" w:rsidRDefault="00F92DE6" w:rsidP="00F92DE6">
            <w:r w:rsidRPr="00700C00">
              <w:t>controlFor</w:t>
            </w:r>
          </w:p>
        </w:tc>
        <w:tc>
          <w:tcPr>
            <w:tcW w:w="4293" w:type="dxa"/>
          </w:tcPr>
          <w:p w14:paraId="76C8BEBD" w14:textId="77777777" w:rsidR="00F92DE6" w:rsidRPr="00700C00" w:rsidRDefault="00F92DE6" w:rsidP="00F92DE6">
            <w:r w:rsidRPr="00700C00">
              <w:t>only Node</w:t>
            </w:r>
          </w:p>
        </w:tc>
      </w:tr>
      <w:tr w:rsidR="00F92DE6" w:rsidRPr="00700C00" w14:paraId="0541CC10" w14:textId="77777777" w:rsidTr="00F92DE6">
        <w:trPr>
          <w:cantSplit/>
        </w:trPr>
        <w:tc>
          <w:tcPr>
            <w:tcW w:w="2747" w:type="dxa"/>
            <w:vMerge/>
          </w:tcPr>
          <w:p w14:paraId="52040D47" w14:textId="77777777" w:rsidR="00F92DE6" w:rsidRPr="00700C00" w:rsidRDefault="00F92DE6" w:rsidP="00F92DE6"/>
        </w:tc>
        <w:tc>
          <w:tcPr>
            <w:tcW w:w="2310" w:type="dxa"/>
          </w:tcPr>
          <w:p w14:paraId="007E3AC2" w14:textId="77777777" w:rsidR="00F92DE6" w:rsidRPr="00700C00" w:rsidRDefault="00F92DE6" w:rsidP="00F92DE6">
            <w:r w:rsidRPr="00700C00">
              <w:t>connectsNetworks</w:t>
            </w:r>
          </w:p>
        </w:tc>
        <w:tc>
          <w:tcPr>
            <w:tcW w:w="4293" w:type="dxa"/>
          </w:tcPr>
          <w:p w14:paraId="05A0CF6A" w14:textId="77777777" w:rsidR="00F92DE6" w:rsidRPr="00700C00" w:rsidRDefault="00F92DE6" w:rsidP="00F92DE6">
            <w:r w:rsidRPr="00700C00">
              <w:t>min 2 Network</w:t>
            </w:r>
          </w:p>
        </w:tc>
      </w:tr>
      <w:tr w:rsidR="00F92DE6" w:rsidRPr="00700C00" w14:paraId="0236C6AB" w14:textId="77777777" w:rsidTr="00F92DE6">
        <w:trPr>
          <w:cantSplit/>
        </w:trPr>
        <w:tc>
          <w:tcPr>
            <w:tcW w:w="2747" w:type="dxa"/>
            <w:vMerge w:val="restart"/>
          </w:tcPr>
          <w:p w14:paraId="483E236A" w14:textId="77777777" w:rsidR="00F92DE6" w:rsidRPr="00700C00" w:rsidRDefault="00F92DE6" w:rsidP="00F92DE6">
            <w:r w:rsidRPr="00700C00">
              <w:t>FlowControl</w:t>
            </w:r>
          </w:p>
        </w:tc>
        <w:tc>
          <w:tcPr>
            <w:tcW w:w="2310" w:type="dxa"/>
          </w:tcPr>
          <w:p w14:paraId="12E16A69" w14:textId="77777777" w:rsidR="00F92DE6" w:rsidRPr="00700C00" w:rsidRDefault="00F92DE6" w:rsidP="00F92DE6">
            <w:r w:rsidRPr="00700C00">
              <w:t>controlFor</w:t>
            </w:r>
          </w:p>
        </w:tc>
        <w:tc>
          <w:tcPr>
            <w:tcW w:w="4293" w:type="dxa"/>
          </w:tcPr>
          <w:p w14:paraId="6CBBF870" w14:textId="77777777" w:rsidR="00F92DE6" w:rsidRPr="00700C00" w:rsidRDefault="00F92DE6" w:rsidP="00F92DE6">
            <w:r>
              <w:t>only Node</w:t>
            </w:r>
          </w:p>
        </w:tc>
      </w:tr>
      <w:tr w:rsidR="00F92DE6" w:rsidRPr="00700C00" w14:paraId="68F59E37" w14:textId="77777777" w:rsidTr="00F92DE6">
        <w:trPr>
          <w:cantSplit/>
        </w:trPr>
        <w:tc>
          <w:tcPr>
            <w:tcW w:w="2747" w:type="dxa"/>
            <w:vMerge/>
          </w:tcPr>
          <w:p w14:paraId="0A7049D8" w14:textId="77777777" w:rsidR="00F92DE6" w:rsidRPr="00700C00" w:rsidRDefault="00F92DE6" w:rsidP="00F92DE6"/>
        </w:tc>
        <w:tc>
          <w:tcPr>
            <w:tcW w:w="2310" w:type="dxa"/>
          </w:tcPr>
          <w:p w14:paraId="10CD8E09" w14:textId="77777777" w:rsidR="00F92DE6" w:rsidRPr="00700C00" w:rsidRDefault="00F92DE6" w:rsidP="00F92DE6">
            <w:r w:rsidRPr="00700C00">
              <w:t>hasInflow</w:t>
            </w:r>
          </w:p>
        </w:tc>
        <w:tc>
          <w:tcPr>
            <w:tcW w:w="4293" w:type="dxa"/>
          </w:tcPr>
          <w:p w14:paraId="38CE99F8" w14:textId="77777777" w:rsidR="00F92DE6" w:rsidRPr="00700C00" w:rsidRDefault="00F92DE6" w:rsidP="00F92DE6">
            <w:pPr>
              <w:tabs>
                <w:tab w:val="center" w:pos="2335"/>
              </w:tabs>
            </w:pPr>
            <w:r>
              <w:t>min 1 Arc</w:t>
            </w:r>
          </w:p>
        </w:tc>
      </w:tr>
      <w:tr w:rsidR="00F92DE6" w:rsidRPr="00700C00" w14:paraId="30637A3C" w14:textId="77777777" w:rsidTr="00F92DE6">
        <w:trPr>
          <w:cantSplit/>
        </w:trPr>
        <w:tc>
          <w:tcPr>
            <w:tcW w:w="2747" w:type="dxa"/>
            <w:vMerge/>
          </w:tcPr>
          <w:p w14:paraId="31C38158" w14:textId="77777777" w:rsidR="00F92DE6" w:rsidRPr="00700C00" w:rsidRDefault="00F92DE6" w:rsidP="00F92DE6"/>
        </w:tc>
        <w:tc>
          <w:tcPr>
            <w:tcW w:w="2310" w:type="dxa"/>
          </w:tcPr>
          <w:p w14:paraId="3445CCE2" w14:textId="77777777" w:rsidR="00F92DE6" w:rsidRPr="00700C00" w:rsidRDefault="00F92DE6" w:rsidP="00F92DE6">
            <w:r w:rsidRPr="00700C00">
              <w:t>hasOutflow</w:t>
            </w:r>
          </w:p>
        </w:tc>
        <w:tc>
          <w:tcPr>
            <w:tcW w:w="4293" w:type="dxa"/>
          </w:tcPr>
          <w:p w14:paraId="74D1D19D" w14:textId="77777777" w:rsidR="00F92DE6" w:rsidRPr="00700C00" w:rsidRDefault="00F92DE6" w:rsidP="00F92DE6">
            <w:pPr>
              <w:tabs>
                <w:tab w:val="center" w:pos="2335"/>
              </w:tabs>
            </w:pPr>
            <w:r w:rsidRPr="00700C00">
              <w:t>min 1 Arc</w:t>
            </w:r>
          </w:p>
        </w:tc>
      </w:tr>
      <w:tr w:rsidR="00F92DE6" w:rsidRPr="00700C00" w14:paraId="19001CF7" w14:textId="77777777" w:rsidTr="00F92DE6">
        <w:trPr>
          <w:cantSplit/>
        </w:trPr>
        <w:tc>
          <w:tcPr>
            <w:tcW w:w="2747" w:type="dxa"/>
            <w:vMerge w:val="restart"/>
          </w:tcPr>
          <w:p w14:paraId="73550F8F" w14:textId="77777777" w:rsidR="00F92DE6" w:rsidRPr="00700C00" w:rsidRDefault="00F92DE6" w:rsidP="00F92DE6">
            <w:r w:rsidRPr="00700C00">
              <w:t>SignalControl</w:t>
            </w:r>
            <w:r>
              <w:t>PD</w:t>
            </w:r>
          </w:p>
        </w:tc>
        <w:tc>
          <w:tcPr>
            <w:tcW w:w="2310" w:type="dxa"/>
          </w:tcPr>
          <w:p w14:paraId="2142D0E5" w14:textId="77777777" w:rsidR="00F92DE6" w:rsidRPr="00700C00" w:rsidRDefault="00F92DE6" w:rsidP="00F92DE6">
            <w:r>
              <w:t>subClassOf</w:t>
            </w:r>
          </w:p>
        </w:tc>
        <w:tc>
          <w:tcPr>
            <w:tcW w:w="4293" w:type="dxa"/>
          </w:tcPr>
          <w:p w14:paraId="1B54A30E" w14:textId="77777777" w:rsidR="00F92DE6" w:rsidRPr="00700C00" w:rsidRDefault="00F92DE6" w:rsidP="00F92DE6">
            <w:r>
              <w:t>change:</w:t>
            </w:r>
            <w:r w:rsidRPr="00700C00">
              <w:t>TimeVarying</w:t>
            </w:r>
            <w:r>
              <w:t>Concept</w:t>
            </w:r>
          </w:p>
        </w:tc>
      </w:tr>
      <w:tr w:rsidR="00F92DE6" w:rsidRPr="00700C00" w14:paraId="0BC3596E" w14:textId="77777777" w:rsidTr="00F92DE6">
        <w:trPr>
          <w:cantSplit/>
        </w:trPr>
        <w:tc>
          <w:tcPr>
            <w:tcW w:w="2747" w:type="dxa"/>
            <w:vMerge/>
          </w:tcPr>
          <w:p w14:paraId="3463F125" w14:textId="77777777" w:rsidR="00F92DE6" w:rsidRPr="00700C00" w:rsidRDefault="00F92DE6" w:rsidP="00F92DE6"/>
        </w:tc>
        <w:tc>
          <w:tcPr>
            <w:tcW w:w="2310" w:type="dxa"/>
          </w:tcPr>
          <w:p w14:paraId="7926E1DE" w14:textId="77777777" w:rsidR="00F92DE6" w:rsidRDefault="00F92DE6" w:rsidP="00F92DE6">
            <w:r>
              <w:t>equivalentClass</w:t>
            </w:r>
          </w:p>
        </w:tc>
        <w:tc>
          <w:tcPr>
            <w:tcW w:w="4293" w:type="dxa"/>
          </w:tcPr>
          <w:p w14:paraId="63B40226" w14:textId="77777777" w:rsidR="00F92DE6" w:rsidRPr="00700C00" w:rsidRDefault="00F92DE6" w:rsidP="00F92DE6">
            <w:r>
              <w:t>change:</w:t>
            </w:r>
            <w:r w:rsidRPr="00700C00">
              <w:t>hasManifestation so</w:t>
            </w:r>
            <w:r>
              <w:t>me SignalControl</w:t>
            </w:r>
            <w:r w:rsidRPr="00700C00">
              <w:t xml:space="preserve"> </w:t>
            </w:r>
            <w:r>
              <w:t>and  change:hasManifestation only SignalControl</w:t>
            </w:r>
          </w:p>
        </w:tc>
      </w:tr>
      <w:tr w:rsidR="00F92DE6" w:rsidRPr="00700C00" w14:paraId="20C3A6D2" w14:textId="77777777" w:rsidTr="00F92DE6">
        <w:trPr>
          <w:cantSplit/>
        </w:trPr>
        <w:tc>
          <w:tcPr>
            <w:tcW w:w="2747" w:type="dxa"/>
            <w:vMerge/>
          </w:tcPr>
          <w:p w14:paraId="604A7A78" w14:textId="77777777" w:rsidR="00F92DE6" w:rsidRPr="00700C00" w:rsidRDefault="00F92DE6" w:rsidP="00F92DE6"/>
        </w:tc>
        <w:tc>
          <w:tcPr>
            <w:tcW w:w="2310" w:type="dxa"/>
          </w:tcPr>
          <w:p w14:paraId="24493F90" w14:textId="77777777" w:rsidR="00F92DE6" w:rsidRDefault="00F92DE6" w:rsidP="00F92DE6">
            <w:r>
              <w:t>change:existsAt</w:t>
            </w:r>
          </w:p>
        </w:tc>
        <w:tc>
          <w:tcPr>
            <w:tcW w:w="4293" w:type="dxa"/>
          </w:tcPr>
          <w:p w14:paraId="2918355B" w14:textId="77777777" w:rsidR="00F92DE6" w:rsidRDefault="00F92DE6" w:rsidP="00F92DE6">
            <w:r>
              <w:t>exactly 1  time:Interval</w:t>
            </w:r>
          </w:p>
        </w:tc>
      </w:tr>
      <w:tr w:rsidR="00F92DE6" w:rsidRPr="00700C00" w14:paraId="67C6C3D2" w14:textId="77777777" w:rsidTr="00F92DE6">
        <w:trPr>
          <w:cantSplit/>
        </w:trPr>
        <w:tc>
          <w:tcPr>
            <w:tcW w:w="2747" w:type="dxa"/>
            <w:vMerge/>
          </w:tcPr>
          <w:p w14:paraId="0CE39A10" w14:textId="77777777" w:rsidR="00F92DE6" w:rsidRPr="00700C00" w:rsidRDefault="00F92DE6" w:rsidP="00F92DE6"/>
        </w:tc>
        <w:tc>
          <w:tcPr>
            <w:tcW w:w="2310" w:type="dxa"/>
          </w:tcPr>
          <w:p w14:paraId="129A0E23" w14:textId="77777777" w:rsidR="00F92DE6" w:rsidRPr="00700C00" w:rsidRDefault="00F92DE6" w:rsidP="00F92DE6">
            <w:r w:rsidRPr="00700C00">
              <w:t>controlFor</w:t>
            </w:r>
          </w:p>
        </w:tc>
        <w:tc>
          <w:tcPr>
            <w:tcW w:w="4293" w:type="dxa"/>
          </w:tcPr>
          <w:p w14:paraId="3B1D22A4" w14:textId="77777777" w:rsidR="00F92DE6" w:rsidRPr="00700C00" w:rsidRDefault="00F92DE6" w:rsidP="00F92DE6">
            <w:r>
              <w:t>only Node</w:t>
            </w:r>
          </w:p>
        </w:tc>
      </w:tr>
      <w:tr w:rsidR="00F92DE6" w:rsidRPr="00700C00" w14:paraId="4090C857" w14:textId="77777777" w:rsidTr="00F92DE6">
        <w:trPr>
          <w:cantSplit/>
        </w:trPr>
        <w:tc>
          <w:tcPr>
            <w:tcW w:w="2747" w:type="dxa"/>
            <w:vMerge/>
          </w:tcPr>
          <w:p w14:paraId="4F532BC0" w14:textId="77777777" w:rsidR="00F92DE6" w:rsidRPr="00700C00" w:rsidRDefault="00F92DE6" w:rsidP="00F92DE6"/>
        </w:tc>
        <w:tc>
          <w:tcPr>
            <w:tcW w:w="2310" w:type="dxa"/>
          </w:tcPr>
          <w:p w14:paraId="44C24422" w14:textId="77777777" w:rsidR="00F92DE6" w:rsidRPr="00700C00" w:rsidRDefault="00F92DE6" w:rsidP="00F92DE6">
            <w:r w:rsidRPr="00700C00">
              <w:t>hasInflow</w:t>
            </w:r>
          </w:p>
        </w:tc>
        <w:tc>
          <w:tcPr>
            <w:tcW w:w="4293" w:type="dxa"/>
          </w:tcPr>
          <w:p w14:paraId="6BBCAEF4" w14:textId="77777777" w:rsidR="00F92DE6" w:rsidRPr="00700C00" w:rsidRDefault="00F92DE6" w:rsidP="00F92DE6">
            <w:pPr>
              <w:tabs>
                <w:tab w:val="center" w:pos="2335"/>
              </w:tabs>
            </w:pPr>
            <w:r w:rsidRPr="00700C00">
              <w:t>min 1 Arc</w:t>
            </w:r>
          </w:p>
        </w:tc>
      </w:tr>
      <w:tr w:rsidR="00F92DE6" w:rsidRPr="00700C00" w14:paraId="2564B0A0" w14:textId="77777777" w:rsidTr="00F92DE6">
        <w:trPr>
          <w:cantSplit/>
        </w:trPr>
        <w:tc>
          <w:tcPr>
            <w:tcW w:w="2747" w:type="dxa"/>
            <w:vMerge/>
          </w:tcPr>
          <w:p w14:paraId="0D629BA2" w14:textId="77777777" w:rsidR="00F92DE6" w:rsidRPr="00700C00" w:rsidRDefault="00F92DE6" w:rsidP="00F92DE6"/>
        </w:tc>
        <w:tc>
          <w:tcPr>
            <w:tcW w:w="2310" w:type="dxa"/>
          </w:tcPr>
          <w:p w14:paraId="1AF94A27" w14:textId="77777777" w:rsidR="00F92DE6" w:rsidRPr="00700C00" w:rsidRDefault="00F92DE6" w:rsidP="00F92DE6">
            <w:r w:rsidRPr="00700C00">
              <w:t>hasOutflow</w:t>
            </w:r>
          </w:p>
        </w:tc>
        <w:tc>
          <w:tcPr>
            <w:tcW w:w="4293" w:type="dxa"/>
          </w:tcPr>
          <w:p w14:paraId="689E8BC3" w14:textId="77777777" w:rsidR="00F92DE6" w:rsidRPr="00700C00" w:rsidRDefault="00F92DE6" w:rsidP="00F92DE6">
            <w:pPr>
              <w:tabs>
                <w:tab w:val="center" w:pos="2335"/>
              </w:tabs>
            </w:pPr>
            <w:r w:rsidRPr="00700C00">
              <w:t>min 1 Arc</w:t>
            </w:r>
          </w:p>
        </w:tc>
      </w:tr>
      <w:tr w:rsidR="00F92DE6" w:rsidRPr="00700C00" w14:paraId="2C47B339" w14:textId="77777777" w:rsidTr="00F92DE6">
        <w:trPr>
          <w:cantSplit/>
        </w:trPr>
        <w:tc>
          <w:tcPr>
            <w:tcW w:w="2747" w:type="dxa"/>
            <w:vMerge w:val="restart"/>
          </w:tcPr>
          <w:p w14:paraId="22D8BC79" w14:textId="77777777" w:rsidR="00F92DE6" w:rsidRPr="00700C00" w:rsidRDefault="00F92DE6" w:rsidP="00F92DE6">
            <w:r>
              <w:t>SignalControl</w:t>
            </w:r>
          </w:p>
        </w:tc>
        <w:tc>
          <w:tcPr>
            <w:tcW w:w="2310" w:type="dxa"/>
          </w:tcPr>
          <w:p w14:paraId="6FC33955" w14:textId="77777777" w:rsidR="00F92DE6" w:rsidRPr="00700C00" w:rsidRDefault="00F92DE6" w:rsidP="00F92DE6">
            <w:r>
              <w:t>subClassOf</w:t>
            </w:r>
          </w:p>
        </w:tc>
        <w:tc>
          <w:tcPr>
            <w:tcW w:w="4293" w:type="dxa"/>
          </w:tcPr>
          <w:p w14:paraId="2F7B67BE" w14:textId="77777777" w:rsidR="00F92DE6" w:rsidRPr="00700C00" w:rsidRDefault="00F92DE6" w:rsidP="00F92DE6">
            <w:pPr>
              <w:tabs>
                <w:tab w:val="center" w:pos="2335"/>
              </w:tabs>
            </w:pPr>
            <w:r>
              <w:t>change:Manifestation</w:t>
            </w:r>
          </w:p>
        </w:tc>
      </w:tr>
      <w:tr w:rsidR="00F92DE6" w:rsidRPr="00700C00" w14:paraId="5932C4BA" w14:textId="77777777" w:rsidTr="00F92DE6">
        <w:trPr>
          <w:cantSplit/>
        </w:trPr>
        <w:tc>
          <w:tcPr>
            <w:tcW w:w="2747" w:type="dxa"/>
            <w:vMerge/>
          </w:tcPr>
          <w:p w14:paraId="55B36B52" w14:textId="77777777" w:rsidR="00F92DE6" w:rsidRDefault="00F92DE6" w:rsidP="00F92DE6"/>
        </w:tc>
        <w:tc>
          <w:tcPr>
            <w:tcW w:w="2310" w:type="dxa"/>
          </w:tcPr>
          <w:p w14:paraId="5F290BEB" w14:textId="77777777" w:rsidR="00F92DE6" w:rsidRPr="00700C00" w:rsidRDefault="00F92DE6" w:rsidP="00F92DE6">
            <w:r w:rsidRPr="00700C00">
              <w:t>equivalentClass</w:t>
            </w:r>
          </w:p>
        </w:tc>
        <w:tc>
          <w:tcPr>
            <w:tcW w:w="4293" w:type="dxa"/>
          </w:tcPr>
          <w:p w14:paraId="44BB1C20" w14:textId="77777777" w:rsidR="00F92DE6" w:rsidRPr="00700C00" w:rsidRDefault="00F92DE6" w:rsidP="00F92DE6">
            <w:r>
              <w:t>change:</w:t>
            </w:r>
            <w:r w:rsidRPr="00700C00">
              <w:t xml:space="preserve">manifestationOf some </w:t>
            </w:r>
            <w:r>
              <w:t>SignalControlPD</w:t>
            </w:r>
            <w:r w:rsidRPr="00700C00">
              <w:t xml:space="preserve"> and </w:t>
            </w:r>
            <w:r>
              <w:t xml:space="preserve"> change:</w:t>
            </w:r>
            <w:r w:rsidRPr="00700C00">
              <w:t xml:space="preserve">manifestationOf only </w:t>
            </w:r>
            <w:r>
              <w:t>SignalControlPD</w:t>
            </w:r>
          </w:p>
        </w:tc>
      </w:tr>
      <w:tr w:rsidR="00F92DE6" w:rsidRPr="00700C00" w14:paraId="10A92D20" w14:textId="77777777" w:rsidTr="00F92DE6">
        <w:trPr>
          <w:cantSplit/>
        </w:trPr>
        <w:tc>
          <w:tcPr>
            <w:tcW w:w="2747" w:type="dxa"/>
            <w:vMerge/>
          </w:tcPr>
          <w:p w14:paraId="0BB1E9E4" w14:textId="77777777" w:rsidR="00F92DE6" w:rsidRDefault="00F92DE6" w:rsidP="00F92DE6"/>
        </w:tc>
        <w:tc>
          <w:tcPr>
            <w:tcW w:w="2310" w:type="dxa"/>
          </w:tcPr>
          <w:p w14:paraId="43668CE5" w14:textId="77777777" w:rsidR="00F92DE6" w:rsidRPr="00700C00" w:rsidRDefault="00F92DE6" w:rsidP="00F92DE6">
            <w:r>
              <w:t>change:existsAt</w:t>
            </w:r>
          </w:p>
        </w:tc>
        <w:tc>
          <w:tcPr>
            <w:tcW w:w="4293" w:type="dxa"/>
          </w:tcPr>
          <w:p w14:paraId="50380874" w14:textId="77777777" w:rsidR="00F92DE6" w:rsidRPr="00700C00" w:rsidRDefault="00F92DE6" w:rsidP="00F92DE6">
            <w:r>
              <w:t>exactly 1  time:TemporalEntity</w:t>
            </w:r>
          </w:p>
        </w:tc>
      </w:tr>
      <w:tr w:rsidR="00F92DE6" w:rsidRPr="00700C00" w14:paraId="756B4EA1" w14:textId="77777777" w:rsidTr="00F92DE6">
        <w:trPr>
          <w:cantSplit/>
        </w:trPr>
        <w:tc>
          <w:tcPr>
            <w:tcW w:w="2747" w:type="dxa"/>
            <w:vMerge/>
          </w:tcPr>
          <w:p w14:paraId="4534D614" w14:textId="77777777" w:rsidR="00F92DE6" w:rsidRPr="00700C00" w:rsidRDefault="00F92DE6" w:rsidP="00F92DE6"/>
        </w:tc>
        <w:tc>
          <w:tcPr>
            <w:tcW w:w="2310" w:type="dxa"/>
          </w:tcPr>
          <w:p w14:paraId="1705929D" w14:textId="77777777" w:rsidR="00F92DE6" w:rsidRPr="00700C00" w:rsidRDefault="00F92DE6" w:rsidP="00F92DE6">
            <w:r w:rsidRPr="00700C00">
              <w:t>hasPhase</w:t>
            </w:r>
          </w:p>
        </w:tc>
        <w:tc>
          <w:tcPr>
            <w:tcW w:w="4293" w:type="dxa"/>
          </w:tcPr>
          <w:p w14:paraId="4BD6403D" w14:textId="77777777" w:rsidR="00F92DE6" w:rsidRPr="00700C00" w:rsidRDefault="00F92DE6" w:rsidP="00F92DE6">
            <w:pPr>
              <w:tabs>
                <w:tab w:val="center" w:pos="2335"/>
              </w:tabs>
            </w:pPr>
            <w:r w:rsidRPr="00700C00">
              <w:t>only SignalPhase</w:t>
            </w:r>
          </w:p>
        </w:tc>
      </w:tr>
      <w:tr w:rsidR="00F92DE6" w:rsidRPr="00700C00" w14:paraId="224EB09E" w14:textId="77777777" w:rsidTr="00F92DE6">
        <w:trPr>
          <w:cantSplit/>
        </w:trPr>
        <w:tc>
          <w:tcPr>
            <w:tcW w:w="2747" w:type="dxa"/>
          </w:tcPr>
          <w:p w14:paraId="30B47AF6" w14:textId="77777777" w:rsidR="00F92DE6" w:rsidRPr="00700C00" w:rsidRDefault="00F92DE6" w:rsidP="00F92DE6">
            <w:r w:rsidRPr="00700C00">
              <w:t>SignalPhase</w:t>
            </w:r>
          </w:p>
        </w:tc>
        <w:tc>
          <w:tcPr>
            <w:tcW w:w="2310" w:type="dxa"/>
          </w:tcPr>
          <w:p w14:paraId="16DE0E9B" w14:textId="77777777" w:rsidR="00F92DE6" w:rsidRPr="00700C00" w:rsidRDefault="00F92DE6" w:rsidP="00F92DE6">
            <w:r w:rsidRPr="00700C00">
              <w:t>signalLength</w:t>
            </w:r>
          </w:p>
        </w:tc>
        <w:tc>
          <w:tcPr>
            <w:tcW w:w="4293" w:type="dxa"/>
          </w:tcPr>
          <w:p w14:paraId="5FE2FE9D" w14:textId="77777777" w:rsidR="00F92DE6" w:rsidRPr="00700C00" w:rsidRDefault="00F92DE6" w:rsidP="00F92DE6">
            <w:pPr>
              <w:tabs>
                <w:tab w:val="center" w:pos="2335"/>
              </w:tabs>
            </w:pPr>
            <w:r w:rsidRPr="00700C00">
              <w:t xml:space="preserve">only </w:t>
            </w:r>
            <w:r>
              <w:t xml:space="preserve"> time:</w:t>
            </w:r>
            <w:r w:rsidRPr="00700C00">
              <w:t>Duration</w:t>
            </w:r>
            <w:r>
              <w:t>Description</w:t>
            </w:r>
          </w:p>
        </w:tc>
      </w:tr>
      <w:tr w:rsidR="00F92DE6" w:rsidRPr="00700C00" w14:paraId="14316781" w14:textId="77777777" w:rsidTr="00F92DE6">
        <w:trPr>
          <w:cantSplit/>
        </w:trPr>
        <w:tc>
          <w:tcPr>
            <w:tcW w:w="2747" w:type="dxa"/>
          </w:tcPr>
          <w:p w14:paraId="3D79A79C" w14:textId="15878EFC" w:rsidR="00F92DE6" w:rsidRDefault="00F92DE6" w:rsidP="00F92DE6">
            <w:r>
              <w:t>TransportationComplexPD</w:t>
            </w:r>
          </w:p>
        </w:tc>
        <w:tc>
          <w:tcPr>
            <w:tcW w:w="2310" w:type="dxa"/>
          </w:tcPr>
          <w:p w14:paraId="7F1FD27A" w14:textId="0CD90117" w:rsidR="00F92DE6" w:rsidRPr="00700C00" w:rsidRDefault="00F92DE6" w:rsidP="00F92DE6">
            <w:r>
              <w:t>subClassOf</w:t>
            </w:r>
          </w:p>
        </w:tc>
        <w:tc>
          <w:tcPr>
            <w:tcW w:w="4293" w:type="dxa"/>
          </w:tcPr>
          <w:p w14:paraId="02DA851D" w14:textId="7ED3317D" w:rsidR="00F92DE6" w:rsidRPr="00700C00" w:rsidRDefault="00F92DE6" w:rsidP="00F92DE6">
            <w:pPr>
              <w:tabs>
                <w:tab w:val="center" w:pos="2335"/>
              </w:tabs>
            </w:pPr>
            <w:r>
              <w:t>change:TimeVaryingConcept</w:t>
            </w:r>
          </w:p>
        </w:tc>
      </w:tr>
      <w:tr w:rsidR="00F92DE6" w:rsidRPr="00700C00" w14:paraId="797EB454" w14:textId="77777777" w:rsidTr="00F92DE6">
        <w:trPr>
          <w:cantSplit/>
        </w:trPr>
        <w:tc>
          <w:tcPr>
            <w:tcW w:w="2747" w:type="dxa"/>
          </w:tcPr>
          <w:p w14:paraId="4F18EB2E" w14:textId="77777777" w:rsidR="00F92DE6" w:rsidRDefault="00F92DE6" w:rsidP="00F92DE6"/>
        </w:tc>
        <w:tc>
          <w:tcPr>
            <w:tcW w:w="2310" w:type="dxa"/>
          </w:tcPr>
          <w:p w14:paraId="0A032126" w14:textId="0C6EDB22" w:rsidR="00F92DE6" w:rsidRPr="00700C00" w:rsidRDefault="00F92DE6" w:rsidP="00F92DE6">
            <w:r w:rsidRPr="00700C00">
              <w:t>equivalentClass</w:t>
            </w:r>
          </w:p>
        </w:tc>
        <w:tc>
          <w:tcPr>
            <w:tcW w:w="4293" w:type="dxa"/>
          </w:tcPr>
          <w:p w14:paraId="351B75B0" w14:textId="405F5869" w:rsidR="00F92DE6" w:rsidRPr="00700C00" w:rsidRDefault="00F92DE6" w:rsidP="00F92DE6">
            <w:pPr>
              <w:tabs>
                <w:tab w:val="center" w:pos="2335"/>
              </w:tabs>
            </w:pPr>
            <w:r>
              <w:t>change:</w:t>
            </w:r>
            <w:r w:rsidRPr="00700C00">
              <w:t>hasM</w:t>
            </w:r>
            <w:r>
              <w:t>anifestation some TransportationComplex</w:t>
            </w:r>
            <w:r w:rsidRPr="00700C00">
              <w:t xml:space="preserve"> and </w:t>
            </w:r>
            <w:r>
              <w:t xml:space="preserve"> change:</w:t>
            </w:r>
            <w:r w:rsidRPr="00700C00">
              <w:t xml:space="preserve">hasManifestation only </w:t>
            </w:r>
            <w:r>
              <w:t>TransportationComplex</w:t>
            </w:r>
          </w:p>
        </w:tc>
      </w:tr>
      <w:tr w:rsidR="00F92DE6" w:rsidRPr="00700C00" w14:paraId="65D3B917" w14:textId="77777777" w:rsidTr="00F92DE6">
        <w:trPr>
          <w:cantSplit/>
        </w:trPr>
        <w:tc>
          <w:tcPr>
            <w:tcW w:w="2747" w:type="dxa"/>
            <w:vMerge w:val="restart"/>
          </w:tcPr>
          <w:p w14:paraId="3901E972" w14:textId="69E2CA42" w:rsidR="00F92DE6" w:rsidRDefault="00F92DE6" w:rsidP="00F92DE6">
            <w:r>
              <w:t>TransportationComplex</w:t>
            </w:r>
          </w:p>
        </w:tc>
        <w:tc>
          <w:tcPr>
            <w:tcW w:w="2310" w:type="dxa"/>
          </w:tcPr>
          <w:p w14:paraId="1965892B" w14:textId="74159BD6" w:rsidR="00F92DE6" w:rsidRPr="00700C00" w:rsidRDefault="00F92DE6" w:rsidP="00F92DE6">
            <w:r w:rsidRPr="00700C00">
              <w:t>subclassOf</w:t>
            </w:r>
          </w:p>
        </w:tc>
        <w:tc>
          <w:tcPr>
            <w:tcW w:w="4293" w:type="dxa"/>
          </w:tcPr>
          <w:p w14:paraId="674BE66C" w14:textId="7C085BEC" w:rsidR="00F92DE6" w:rsidRPr="00700C00" w:rsidRDefault="00F92DE6" w:rsidP="00F92DE6">
            <w:pPr>
              <w:tabs>
                <w:tab w:val="center" w:pos="2335"/>
              </w:tabs>
            </w:pPr>
            <w:r>
              <w:t>change:</w:t>
            </w:r>
            <w:r w:rsidRPr="00700C00">
              <w:t>Manifestation</w:t>
            </w:r>
          </w:p>
        </w:tc>
      </w:tr>
      <w:tr w:rsidR="00F92DE6" w:rsidRPr="00700C00" w14:paraId="0A7D8F9E" w14:textId="77777777" w:rsidTr="00F92DE6">
        <w:trPr>
          <w:cantSplit/>
        </w:trPr>
        <w:tc>
          <w:tcPr>
            <w:tcW w:w="2747" w:type="dxa"/>
            <w:vMerge/>
          </w:tcPr>
          <w:p w14:paraId="6DAF2788" w14:textId="77777777" w:rsidR="00F92DE6" w:rsidRDefault="00F92DE6" w:rsidP="00F92DE6"/>
        </w:tc>
        <w:tc>
          <w:tcPr>
            <w:tcW w:w="2310" w:type="dxa"/>
          </w:tcPr>
          <w:p w14:paraId="738C86E9" w14:textId="5AFBAC39" w:rsidR="00F92DE6" w:rsidRDefault="00F92DE6" w:rsidP="00F92DE6">
            <w:r w:rsidRPr="00700C00">
              <w:t>equivalentClass</w:t>
            </w:r>
          </w:p>
        </w:tc>
        <w:tc>
          <w:tcPr>
            <w:tcW w:w="4293" w:type="dxa"/>
          </w:tcPr>
          <w:p w14:paraId="7120983F" w14:textId="5B9E14F1" w:rsidR="00F92DE6" w:rsidRPr="00700C00" w:rsidRDefault="00F92DE6" w:rsidP="00F92DE6">
            <w:pPr>
              <w:tabs>
                <w:tab w:val="center" w:pos="2335"/>
              </w:tabs>
            </w:pPr>
            <w:r>
              <w:t>change:</w:t>
            </w:r>
            <w:r w:rsidRPr="00700C00">
              <w:t xml:space="preserve">manifestationOf some  </w:t>
            </w:r>
            <w:r>
              <w:t>TransportationComplexPD</w:t>
            </w:r>
            <w:r w:rsidRPr="00700C00">
              <w:t xml:space="preserve"> and </w:t>
            </w:r>
            <w:r>
              <w:t xml:space="preserve"> change:</w:t>
            </w:r>
            <w:r w:rsidRPr="00700C00">
              <w:t xml:space="preserve">manifestationOf only  </w:t>
            </w:r>
            <w:r>
              <w:t>TransportationComplexPD</w:t>
            </w:r>
          </w:p>
        </w:tc>
      </w:tr>
      <w:tr w:rsidR="00F92DE6" w:rsidRPr="00700C00" w14:paraId="057C8BE0" w14:textId="77777777" w:rsidTr="00F92DE6">
        <w:trPr>
          <w:cantSplit/>
        </w:trPr>
        <w:tc>
          <w:tcPr>
            <w:tcW w:w="2747" w:type="dxa"/>
            <w:vMerge/>
          </w:tcPr>
          <w:p w14:paraId="4C01E24B" w14:textId="77777777" w:rsidR="00F92DE6" w:rsidRDefault="00F92DE6" w:rsidP="00F92DE6"/>
        </w:tc>
        <w:tc>
          <w:tcPr>
            <w:tcW w:w="2310" w:type="dxa"/>
          </w:tcPr>
          <w:p w14:paraId="7F533E58" w14:textId="38DC763B" w:rsidR="00F92DE6" w:rsidRDefault="00F92DE6" w:rsidP="00F92DE6">
            <w:r>
              <w:t>spatial_loc:hasL</w:t>
            </w:r>
            <w:r w:rsidRPr="00700C00">
              <w:t>ocation</w:t>
            </w:r>
          </w:p>
        </w:tc>
        <w:tc>
          <w:tcPr>
            <w:tcW w:w="4293" w:type="dxa"/>
          </w:tcPr>
          <w:p w14:paraId="378BB3C6" w14:textId="5CD52903" w:rsidR="00F92DE6" w:rsidRPr="00700C00" w:rsidRDefault="00F92DE6" w:rsidP="00F92DE6">
            <w:pPr>
              <w:tabs>
                <w:tab w:val="center" w:pos="2335"/>
              </w:tabs>
            </w:pPr>
            <w:r w:rsidRPr="00700C00">
              <w:t xml:space="preserve">only </w:t>
            </w:r>
            <w:r>
              <w:t xml:space="preserve">  spatial_loc:Feature</w:t>
            </w:r>
          </w:p>
        </w:tc>
      </w:tr>
      <w:tr w:rsidR="00F92DE6" w:rsidRPr="00700C00" w14:paraId="6A8EC4AB" w14:textId="77777777" w:rsidTr="00F92DE6">
        <w:trPr>
          <w:cantSplit/>
        </w:trPr>
        <w:tc>
          <w:tcPr>
            <w:tcW w:w="2747" w:type="dxa"/>
            <w:vMerge w:val="restart"/>
          </w:tcPr>
          <w:p w14:paraId="791F0FBE" w14:textId="77777777" w:rsidR="00F92DE6" w:rsidRPr="00700C00" w:rsidRDefault="00F92DE6" w:rsidP="00F92DE6">
            <w:r>
              <w:t>otn:</w:t>
            </w:r>
            <w:r w:rsidRPr="00700C00">
              <w:t>Road</w:t>
            </w:r>
          </w:p>
        </w:tc>
        <w:tc>
          <w:tcPr>
            <w:tcW w:w="2310" w:type="dxa"/>
          </w:tcPr>
          <w:p w14:paraId="37ABDFB7" w14:textId="77777777" w:rsidR="00F92DE6" w:rsidRPr="00700C00" w:rsidRDefault="00F92DE6" w:rsidP="00F92DE6">
            <w:r w:rsidRPr="00700C00">
              <w:t>has</w:t>
            </w:r>
            <w:r>
              <w:t>Road</w:t>
            </w:r>
            <w:r w:rsidRPr="00700C00">
              <w:t>Id</w:t>
            </w:r>
          </w:p>
        </w:tc>
        <w:tc>
          <w:tcPr>
            <w:tcW w:w="4293" w:type="dxa"/>
          </w:tcPr>
          <w:p w14:paraId="57B23457" w14:textId="77777777" w:rsidR="00F92DE6" w:rsidRPr="00700C00" w:rsidRDefault="00F92DE6" w:rsidP="00F92DE6">
            <w:pPr>
              <w:tabs>
                <w:tab w:val="center" w:pos="2335"/>
              </w:tabs>
            </w:pPr>
            <w:r w:rsidRPr="00700C00">
              <w:t xml:space="preserve">only </w:t>
            </w:r>
            <w:r>
              <w:t>Road</w:t>
            </w:r>
            <w:r w:rsidRPr="00700C00">
              <w:t>Id</w:t>
            </w:r>
          </w:p>
        </w:tc>
      </w:tr>
      <w:tr w:rsidR="00F92DE6" w:rsidRPr="00700C00" w14:paraId="7324F71C" w14:textId="77777777" w:rsidTr="00F92DE6">
        <w:trPr>
          <w:cantSplit/>
        </w:trPr>
        <w:tc>
          <w:tcPr>
            <w:tcW w:w="2747" w:type="dxa"/>
            <w:vMerge/>
          </w:tcPr>
          <w:p w14:paraId="021BD6E0" w14:textId="77777777" w:rsidR="00F92DE6" w:rsidRPr="00700C00" w:rsidRDefault="00F92DE6" w:rsidP="00F92DE6"/>
        </w:tc>
        <w:tc>
          <w:tcPr>
            <w:tcW w:w="2310" w:type="dxa"/>
          </w:tcPr>
          <w:p w14:paraId="010F016E" w14:textId="77777777" w:rsidR="00F92DE6" w:rsidRPr="00700C00" w:rsidRDefault="00F92DE6" w:rsidP="00F92DE6">
            <w:r w:rsidRPr="00700C00">
              <w:t>aggregationOf</w:t>
            </w:r>
          </w:p>
        </w:tc>
        <w:tc>
          <w:tcPr>
            <w:tcW w:w="4293" w:type="dxa"/>
          </w:tcPr>
          <w:p w14:paraId="37B69954" w14:textId="77777777" w:rsidR="00F92DE6" w:rsidRPr="00700C00" w:rsidRDefault="00F92DE6" w:rsidP="00F92DE6">
            <w:pPr>
              <w:tabs>
                <w:tab w:val="center" w:pos="2335"/>
              </w:tabs>
            </w:pPr>
            <w:r w:rsidRPr="00700C00">
              <w:t>only RoadSegment</w:t>
            </w:r>
          </w:p>
        </w:tc>
      </w:tr>
      <w:tr w:rsidR="00F92DE6" w:rsidRPr="00700C00" w14:paraId="08DA7133" w14:textId="77777777" w:rsidTr="00F92DE6">
        <w:trPr>
          <w:cantSplit/>
        </w:trPr>
        <w:tc>
          <w:tcPr>
            <w:tcW w:w="2747" w:type="dxa"/>
            <w:vMerge w:val="restart"/>
          </w:tcPr>
          <w:p w14:paraId="6C28E4D4" w14:textId="77777777" w:rsidR="00F92DE6" w:rsidRPr="00700C00" w:rsidRDefault="00F92DE6" w:rsidP="00F92DE6">
            <w:r w:rsidRPr="00700C00">
              <w:t>RoadSegment</w:t>
            </w:r>
            <w:r>
              <w:t>PD</w:t>
            </w:r>
          </w:p>
        </w:tc>
        <w:tc>
          <w:tcPr>
            <w:tcW w:w="2310" w:type="dxa"/>
          </w:tcPr>
          <w:p w14:paraId="77DF9C5D" w14:textId="77777777" w:rsidR="00F92DE6" w:rsidRPr="00700C00" w:rsidRDefault="00F92DE6" w:rsidP="00F92DE6">
            <w:r w:rsidRPr="00700C00">
              <w:t>subclassOf</w:t>
            </w:r>
          </w:p>
        </w:tc>
        <w:tc>
          <w:tcPr>
            <w:tcW w:w="4293" w:type="dxa"/>
          </w:tcPr>
          <w:p w14:paraId="587E85A8" w14:textId="2B64A6C5" w:rsidR="00F92DE6" w:rsidRPr="00700C00" w:rsidRDefault="00F92DE6" w:rsidP="00F92DE6">
            <w:r>
              <w:t>TransportationComplexPD</w:t>
            </w:r>
          </w:p>
        </w:tc>
      </w:tr>
      <w:tr w:rsidR="00F92DE6" w:rsidRPr="00700C00" w14:paraId="47AD1FA0" w14:textId="77777777" w:rsidTr="00F92DE6">
        <w:trPr>
          <w:cantSplit/>
        </w:trPr>
        <w:tc>
          <w:tcPr>
            <w:tcW w:w="2747" w:type="dxa"/>
            <w:vMerge/>
          </w:tcPr>
          <w:p w14:paraId="3F356BF9" w14:textId="77777777" w:rsidR="00F92DE6" w:rsidRPr="00700C00" w:rsidRDefault="00F92DE6" w:rsidP="00F92DE6"/>
        </w:tc>
        <w:tc>
          <w:tcPr>
            <w:tcW w:w="2310" w:type="dxa"/>
          </w:tcPr>
          <w:p w14:paraId="7F7BFD01" w14:textId="77777777" w:rsidR="00F92DE6" w:rsidRPr="00700C00" w:rsidRDefault="00F92DE6" w:rsidP="00F92DE6">
            <w:r w:rsidRPr="00700C00">
              <w:t>equivalentClass</w:t>
            </w:r>
          </w:p>
        </w:tc>
        <w:tc>
          <w:tcPr>
            <w:tcW w:w="4293" w:type="dxa"/>
          </w:tcPr>
          <w:p w14:paraId="52A60F7D" w14:textId="77777777" w:rsidR="00F92DE6" w:rsidRPr="00700C00" w:rsidRDefault="00F92DE6" w:rsidP="00F92DE6">
            <w:r>
              <w:t>change:</w:t>
            </w:r>
            <w:r w:rsidRPr="00700C00">
              <w:t>hasM</w:t>
            </w:r>
            <w:r>
              <w:t>anifestation some RoadSegment</w:t>
            </w:r>
            <w:r w:rsidRPr="00700C00">
              <w:t xml:space="preserve"> and </w:t>
            </w:r>
            <w:r>
              <w:t xml:space="preserve"> change:</w:t>
            </w:r>
            <w:r w:rsidRPr="00700C00">
              <w:t>hasManifestation only RoadSegment</w:t>
            </w:r>
          </w:p>
        </w:tc>
      </w:tr>
      <w:tr w:rsidR="00F92DE6" w:rsidRPr="00700C00" w14:paraId="7EF04612" w14:textId="77777777" w:rsidTr="00F92DE6">
        <w:trPr>
          <w:cantSplit/>
        </w:trPr>
        <w:tc>
          <w:tcPr>
            <w:tcW w:w="2747" w:type="dxa"/>
            <w:vMerge/>
          </w:tcPr>
          <w:p w14:paraId="57A32892" w14:textId="77777777" w:rsidR="00F92DE6" w:rsidRPr="00700C00" w:rsidRDefault="00F92DE6" w:rsidP="00F92DE6"/>
        </w:tc>
        <w:tc>
          <w:tcPr>
            <w:tcW w:w="2310" w:type="dxa"/>
          </w:tcPr>
          <w:p w14:paraId="29585503" w14:textId="77777777" w:rsidR="00F92DE6" w:rsidRPr="00700C00" w:rsidRDefault="00F92DE6" w:rsidP="00F92DE6">
            <w:r w:rsidRPr="00700C00">
              <w:t>has</w:t>
            </w:r>
            <w:r>
              <w:t>RoadSegment</w:t>
            </w:r>
            <w:r w:rsidRPr="00700C00">
              <w:t>Id</w:t>
            </w:r>
          </w:p>
        </w:tc>
        <w:tc>
          <w:tcPr>
            <w:tcW w:w="4293" w:type="dxa"/>
          </w:tcPr>
          <w:p w14:paraId="3CC2241D" w14:textId="77777777" w:rsidR="00F92DE6" w:rsidRPr="00700C00" w:rsidRDefault="00F92DE6" w:rsidP="00F92DE6">
            <w:pPr>
              <w:tabs>
                <w:tab w:val="center" w:pos="2335"/>
              </w:tabs>
            </w:pPr>
            <w:r w:rsidRPr="00700C00">
              <w:t xml:space="preserve">only </w:t>
            </w:r>
            <w:r>
              <w:t>RoadSegment</w:t>
            </w:r>
            <w:r w:rsidRPr="00700C00">
              <w:t>Id</w:t>
            </w:r>
          </w:p>
        </w:tc>
      </w:tr>
      <w:tr w:rsidR="00F92DE6" w:rsidRPr="00700C00" w14:paraId="2CD7D961" w14:textId="77777777" w:rsidTr="00F92DE6">
        <w:trPr>
          <w:cantSplit/>
        </w:trPr>
        <w:tc>
          <w:tcPr>
            <w:tcW w:w="2747" w:type="dxa"/>
            <w:vMerge/>
          </w:tcPr>
          <w:p w14:paraId="62BD2310" w14:textId="77777777" w:rsidR="00F92DE6" w:rsidRPr="00700C00" w:rsidRDefault="00F92DE6" w:rsidP="00F92DE6"/>
        </w:tc>
        <w:tc>
          <w:tcPr>
            <w:tcW w:w="2310" w:type="dxa"/>
          </w:tcPr>
          <w:p w14:paraId="0CF706D7" w14:textId="77777777" w:rsidR="00F92DE6" w:rsidRPr="00700C00" w:rsidRDefault="00F92DE6" w:rsidP="00F92DE6">
            <w:r>
              <w:t>change:existsAt</w:t>
            </w:r>
          </w:p>
        </w:tc>
        <w:tc>
          <w:tcPr>
            <w:tcW w:w="4293" w:type="dxa"/>
          </w:tcPr>
          <w:p w14:paraId="7BCE1A67" w14:textId="77777777" w:rsidR="00F92DE6" w:rsidRPr="00700C00" w:rsidRDefault="00F92DE6" w:rsidP="00F92DE6">
            <w:r w:rsidRPr="00700C00">
              <w:t xml:space="preserve">exactly 1 </w:t>
            </w:r>
            <w:r>
              <w:t xml:space="preserve"> time:</w:t>
            </w:r>
            <w:r w:rsidRPr="00700C00">
              <w:t>Interval</w:t>
            </w:r>
          </w:p>
        </w:tc>
      </w:tr>
      <w:tr w:rsidR="00F92DE6" w:rsidRPr="00700C00" w14:paraId="2DEA4032" w14:textId="77777777" w:rsidTr="00F92DE6">
        <w:trPr>
          <w:cantSplit/>
        </w:trPr>
        <w:tc>
          <w:tcPr>
            <w:tcW w:w="2747" w:type="dxa"/>
            <w:vMerge w:val="restart"/>
          </w:tcPr>
          <w:p w14:paraId="6FBB30BB" w14:textId="77777777" w:rsidR="00F92DE6" w:rsidRDefault="00F92DE6" w:rsidP="00F92DE6">
            <w:r>
              <w:t>RoadSegment</w:t>
            </w:r>
          </w:p>
        </w:tc>
        <w:tc>
          <w:tcPr>
            <w:tcW w:w="2310" w:type="dxa"/>
          </w:tcPr>
          <w:p w14:paraId="7B49759C" w14:textId="77777777" w:rsidR="00F92DE6" w:rsidRPr="00700C00" w:rsidRDefault="00F92DE6" w:rsidP="00F92DE6">
            <w:r>
              <w:t>equivalentClass</w:t>
            </w:r>
          </w:p>
        </w:tc>
        <w:tc>
          <w:tcPr>
            <w:tcW w:w="4293" w:type="dxa"/>
          </w:tcPr>
          <w:p w14:paraId="4C31CF4B" w14:textId="77777777" w:rsidR="00F92DE6" w:rsidRPr="00700C00" w:rsidRDefault="00F92DE6" w:rsidP="00F92DE6">
            <w:r>
              <w:t>otn:RoadElement</w:t>
            </w:r>
          </w:p>
        </w:tc>
      </w:tr>
      <w:tr w:rsidR="00F92DE6" w:rsidRPr="00700C00" w14:paraId="58A56EF2" w14:textId="77777777" w:rsidTr="00F92DE6">
        <w:trPr>
          <w:cantSplit/>
        </w:trPr>
        <w:tc>
          <w:tcPr>
            <w:tcW w:w="2747" w:type="dxa"/>
            <w:vMerge/>
          </w:tcPr>
          <w:p w14:paraId="09E433BA" w14:textId="77777777" w:rsidR="00F92DE6" w:rsidRPr="00700C00" w:rsidRDefault="00F92DE6" w:rsidP="00F92DE6"/>
        </w:tc>
        <w:tc>
          <w:tcPr>
            <w:tcW w:w="2310" w:type="dxa"/>
          </w:tcPr>
          <w:p w14:paraId="12A11002" w14:textId="77777777" w:rsidR="00F92DE6" w:rsidRPr="00700C00" w:rsidRDefault="00F92DE6" w:rsidP="00F92DE6">
            <w:r>
              <w:t>subClassOf</w:t>
            </w:r>
          </w:p>
        </w:tc>
        <w:tc>
          <w:tcPr>
            <w:tcW w:w="4293" w:type="dxa"/>
          </w:tcPr>
          <w:p w14:paraId="47EFE15C" w14:textId="77777777" w:rsidR="00F92DE6" w:rsidRPr="00700C00" w:rsidRDefault="00F92DE6" w:rsidP="00F92DE6">
            <w:r w:rsidRPr="004C7583">
              <w:t>TransportationComplex</w:t>
            </w:r>
          </w:p>
        </w:tc>
      </w:tr>
      <w:tr w:rsidR="00F92DE6" w:rsidRPr="00700C00" w14:paraId="0E17BEB9" w14:textId="77777777" w:rsidTr="00F92DE6">
        <w:trPr>
          <w:cantSplit/>
        </w:trPr>
        <w:tc>
          <w:tcPr>
            <w:tcW w:w="2747" w:type="dxa"/>
            <w:vMerge/>
          </w:tcPr>
          <w:p w14:paraId="5D9E22AA" w14:textId="77777777" w:rsidR="00F92DE6" w:rsidRPr="00700C00" w:rsidRDefault="00F92DE6" w:rsidP="00F92DE6"/>
        </w:tc>
        <w:tc>
          <w:tcPr>
            <w:tcW w:w="2310" w:type="dxa"/>
          </w:tcPr>
          <w:p w14:paraId="16A4AB0D" w14:textId="77777777" w:rsidR="00F92DE6" w:rsidRPr="00700C00" w:rsidRDefault="00F92DE6" w:rsidP="00F92DE6">
            <w:r w:rsidRPr="00700C00">
              <w:t>equivalentClass</w:t>
            </w:r>
          </w:p>
        </w:tc>
        <w:tc>
          <w:tcPr>
            <w:tcW w:w="4293" w:type="dxa"/>
          </w:tcPr>
          <w:p w14:paraId="4642DCA7" w14:textId="77777777" w:rsidR="00F92DE6" w:rsidRPr="00700C00" w:rsidRDefault="00F92DE6" w:rsidP="00F92DE6">
            <w:r>
              <w:t>change:</w:t>
            </w:r>
            <w:r w:rsidRPr="00700C00">
              <w:t>manifestationOf some  RoadSegment</w:t>
            </w:r>
            <w:r>
              <w:t>PD</w:t>
            </w:r>
            <w:r w:rsidRPr="00700C00">
              <w:t xml:space="preserve"> and </w:t>
            </w:r>
            <w:r>
              <w:t xml:space="preserve"> change:</w:t>
            </w:r>
            <w:r w:rsidRPr="00700C00">
              <w:t>manifestationOf only  RoadSegment</w:t>
            </w:r>
            <w:r>
              <w:t>PD</w:t>
            </w:r>
          </w:p>
        </w:tc>
      </w:tr>
      <w:tr w:rsidR="00F92DE6" w:rsidRPr="00700C00" w14:paraId="72AFC6EF" w14:textId="77777777" w:rsidTr="00F92DE6">
        <w:trPr>
          <w:cantSplit/>
        </w:trPr>
        <w:tc>
          <w:tcPr>
            <w:tcW w:w="2747" w:type="dxa"/>
            <w:vMerge/>
          </w:tcPr>
          <w:p w14:paraId="3FFC80B2" w14:textId="77777777" w:rsidR="00F92DE6" w:rsidRPr="00700C00" w:rsidRDefault="00F92DE6" w:rsidP="00F92DE6"/>
        </w:tc>
        <w:tc>
          <w:tcPr>
            <w:tcW w:w="2310" w:type="dxa"/>
          </w:tcPr>
          <w:p w14:paraId="54E1FD10" w14:textId="77777777" w:rsidR="00F92DE6" w:rsidRPr="00700C00" w:rsidRDefault="00F92DE6" w:rsidP="00F92DE6">
            <w:r>
              <w:t>change:existsAt</w:t>
            </w:r>
          </w:p>
        </w:tc>
        <w:tc>
          <w:tcPr>
            <w:tcW w:w="4293" w:type="dxa"/>
          </w:tcPr>
          <w:p w14:paraId="7CB624D4" w14:textId="77777777" w:rsidR="00F92DE6" w:rsidRPr="00700C00" w:rsidRDefault="00F92DE6" w:rsidP="00F92DE6">
            <w:r w:rsidRPr="00700C00">
              <w:t xml:space="preserve">exactly 1 </w:t>
            </w:r>
            <w:r>
              <w:t xml:space="preserve"> time:</w:t>
            </w:r>
            <w:r w:rsidRPr="00700C00">
              <w:t>TemporalEntity</w:t>
            </w:r>
          </w:p>
        </w:tc>
      </w:tr>
      <w:tr w:rsidR="00F92DE6" w:rsidRPr="00700C00" w14:paraId="258FA17A" w14:textId="77777777" w:rsidTr="00F92DE6">
        <w:trPr>
          <w:cantSplit/>
        </w:trPr>
        <w:tc>
          <w:tcPr>
            <w:tcW w:w="2747" w:type="dxa"/>
            <w:vMerge/>
          </w:tcPr>
          <w:p w14:paraId="5C6FAAA5" w14:textId="77777777" w:rsidR="00F92DE6" w:rsidRPr="00700C00" w:rsidRDefault="00F92DE6" w:rsidP="00F92DE6"/>
        </w:tc>
        <w:tc>
          <w:tcPr>
            <w:tcW w:w="2310" w:type="dxa"/>
          </w:tcPr>
          <w:p w14:paraId="42F26477" w14:textId="77777777" w:rsidR="00F92DE6" w:rsidRPr="00700C00" w:rsidRDefault="00F92DE6" w:rsidP="00F92DE6">
            <w:r>
              <w:t>spatial_loc:hasL</w:t>
            </w:r>
            <w:r w:rsidRPr="00700C00">
              <w:t>ocation</w:t>
            </w:r>
          </w:p>
        </w:tc>
        <w:tc>
          <w:tcPr>
            <w:tcW w:w="4293" w:type="dxa"/>
          </w:tcPr>
          <w:p w14:paraId="680511FA" w14:textId="42715AEC" w:rsidR="00F92DE6" w:rsidRPr="00700C00" w:rsidRDefault="00F92DE6" w:rsidP="00F92DE6">
            <w:pPr>
              <w:tabs>
                <w:tab w:val="center" w:pos="2335"/>
              </w:tabs>
            </w:pPr>
            <w:r w:rsidRPr="00700C00">
              <w:t xml:space="preserve">only </w:t>
            </w:r>
            <w:r>
              <w:t xml:space="preserve">  spatial_loc</w:t>
            </w:r>
            <w:r w:rsidR="007E298E">
              <w:t>:</w:t>
            </w:r>
            <w:r>
              <w:t>Feature</w:t>
            </w:r>
          </w:p>
        </w:tc>
      </w:tr>
      <w:tr w:rsidR="004D2A08" w:rsidRPr="00700C00" w14:paraId="0F47F835" w14:textId="77777777" w:rsidTr="00F92DE6">
        <w:trPr>
          <w:cantSplit/>
          <w:trHeight w:val="213"/>
        </w:trPr>
        <w:tc>
          <w:tcPr>
            <w:tcW w:w="2747" w:type="dxa"/>
          </w:tcPr>
          <w:p w14:paraId="44838102" w14:textId="77777777" w:rsidR="004D2A08" w:rsidRPr="004D2A08" w:rsidRDefault="004D2A08" w:rsidP="00F92DE6"/>
        </w:tc>
        <w:tc>
          <w:tcPr>
            <w:tcW w:w="2310" w:type="dxa"/>
          </w:tcPr>
          <w:p w14:paraId="03F8FBB4" w14:textId="08ABF34A" w:rsidR="004D2A08" w:rsidRPr="004D2A08" w:rsidRDefault="004D2A08" w:rsidP="00F92DE6">
            <w:r>
              <w:t>inMunicipality</w:t>
            </w:r>
          </w:p>
        </w:tc>
        <w:tc>
          <w:tcPr>
            <w:tcW w:w="4293" w:type="dxa"/>
          </w:tcPr>
          <w:p w14:paraId="01DCD0EE" w14:textId="0C3847CF" w:rsidR="00AA537C" w:rsidRPr="004D2A08" w:rsidRDefault="004D2A08" w:rsidP="00F92DE6">
            <w:pPr>
              <w:tabs>
                <w:tab w:val="center" w:pos="2335"/>
              </w:tabs>
            </w:pPr>
            <w:r>
              <w:t>only Municipality</w:t>
            </w:r>
          </w:p>
        </w:tc>
      </w:tr>
      <w:tr w:rsidR="007E298E" w:rsidRPr="00700C00" w14:paraId="3281A128" w14:textId="77777777" w:rsidTr="00F92DE6">
        <w:trPr>
          <w:cantSplit/>
          <w:trHeight w:val="213"/>
        </w:trPr>
        <w:tc>
          <w:tcPr>
            <w:tcW w:w="2747" w:type="dxa"/>
          </w:tcPr>
          <w:p w14:paraId="019325ED" w14:textId="77777777" w:rsidR="007E298E" w:rsidRPr="004D2A08" w:rsidRDefault="007E298E" w:rsidP="00F92DE6"/>
        </w:tc>
        <w:tc>
          <w:tcPr>
            <w:tcW w:w="2310" w:type="dxa"/>
          </w:tcPr>
          <w:p w14:paraId="0522B34B" w14:textId="77777777" w:rsidR="007E298E" w:rsidRPr="004D2A08" w:rsidRDefault="007E298E" w:rsidP="00F92DE6"/>
        </w:tc>
        <w:tc>
          <w:tcPr>
            <w:tcW w:w="4293" w:type="dxa"/>
          </w:tcPr>
          <w:p w14:paraId="1F44EE96" w14:textId="77777777" w:rsidR="007E298E" w:rsidRPr="004D2A08" w:rsidRDefault="007E298E" w:rsidP="00F92DE6">
            <w:pPr>
              <w:tabs>
                <w:tab w:val="center" w:pos="2335"/>
              </w:tabs>
            </w:pPr>
          </w:p>
        </w:tc>
      </w:tr>
      <w:tr w:rsidR="00F92DE6" w:rsidRPr="00700C00" w14:paraId="3A9BB695" w14:textId="77777777" w:rsidTr="00F92DE6">
        <w:trPr>
          <w:cantSplit/>
          <w:trHeight w:val="213"/>
        </w:trPr>
        <w:tc>
          <w:tcPr>
            <w:tcW w:w="2747" w:type="dxa"/>
          </w:tcPr>
          <w:p w14:paraId="6020B73D" w14:textId="02B839D7" w:rsidR="00F92DE6" w:rsidRPr="00700C00" w:rsidRDefault="00F92DE6" w:rsidP="00F92DE6">
            <w:r w:rsidRPr="0026789E">
              <w:rPr>
                <w:highlight w:val="yellow"/>
              </w:rPr>
              <w:t>Mode</w:t>
            </w:r>
          </w:p>
        </w:tc>
        <w:tc>
          <w:tcPr>
            <w:tcW w:w="2310" w:type="dxa"/>
          </w:tcPr>
          <w:p w14:paraId="62227F5E" w14:textId="1C462158" w:rsidR="00F92DE6" w:rsidRDefault="00F92DE6" w:rsidP="00F92DE6">
            <w:r>
              <w:t>equivalentClass</w:t>
            </w:r>
            <w:r>
              <w:rPr>
                <w:rStyle w:val="FootnoteReference"/>
              </w:rPr>
              <w:footnoteReference w:id="16"/>
            </w:r>
          </w:p>
        </w:tc>
        <w:tc>
          <w:tcPr>
            <w:tcW w:w="4293" w:type="dxa"/>
          </w:tcPr>
          <w:p w14:paraId="607D1BAD" w14:textId="604A7C69" w:rsidR="00F92DE6" w:rsidRPr="00700C00" w:rsidRDefault="00F92DE6" w:rsidP="00F92DE6">
            <w:pPr>
              <w:tabs>
                <w:tab w:val="center" w:pos="2335"/>
              </w:tabs>
            </w:pPr>
            <w:r>
              <w:t>{C,E,F,H,I,J,B,G,L,M,P,Q,R,S,A,K,T,U,V,W,Y}</w:t>
            </w:r>
          </w:p>
        </w:tc>
      </w:tr>
      <w:tr w:rsidR="00F92DE6" w:rsidRPr="00700C00" w14:paraId="0684E2D7" w14:textId="77777777" w:rsidTr="00F92DE6">
        <w:trPr>
          <w:cantSplit/>
          <w:trHeight w:val="213"/>
        </w:trPr>
        <w:tc>
          <w:tcPr>
            <w:tcW w:w="2747" w:type="dxa"/>
          </w:tcPr>
          <w:p w14:paraId="09E964C2" w14:textId="32FF1624" w:rsidR="00F92DE6" w:rsidRPr="0026789E" w:rsidRDefault="00F92DE6" w:rsidP="00F92DE6">
            <w:pPr>
              <w:rPr>
                <w:highlight w:val="yellow"/>
              </w:rPr>
            </w:pPr>
            <w:r>
              <w:rPr>
                <w:highlight w:val="yellow"/>
              </w:rPr>
              <w:t>Municipality</w:t>
            </w:r>
          </w:p>
        </w:tc>
        <w:tc>
          <w:tcPr>
            <w:tcW w:w="2310" w:type="dxa"/>
          </w:tcPr>
          <w:p w14:paraId="59CB2EEE" w14:textId="77777777" w:rsidR="00F92DE6" w:rsidRDefault="00F92DE6" w:rsidP="00F92DE6"/>
        </w:tc>
        <w:tc>
          <w:tcPr>
            <w:tcW w:w="4293" w:type="dxa"/>
          </w:tcPr>
          <w:p w14:paraId="62D45319" w14:textId="77777777" w:rsidR="00F92DE6" w:rsidRDefault="00F92DE6" w:rsidP="00F92DE6">
            <w:pPr>
              <w:tabs>
                <w:tab w:val="center" w:pos="2335"/>
              </w:tabs>
            </w:pPr>
          </w:p>
        </w:tc>
      </w:tr>
      <w:tr w:rsidR="00F92DE6" w:rsidRPr="00700C00" w14:paraId="42526FBC" w14:textId="77777777" w:rsidTr="00F92DE6">
        <w:trPr>
          <w:cantSplit/>
          <w:trHeight w:val="213"/>
        </w:trPr>
        <w:tc>
          <w:tcPr>
            <w:tcW w:w="2747" w:type="dxa"/>
          </w:tcPr>
          <w:p w14:paraId="0BC67CB6" w14:textId="6F954773" w:rsidR="00F92DE6" w:rsidRDefault="00F92DE6" w:rsidP="00F92DE6">
            <w:pPr>
              <w:rPr>
                <w:highlight w:val="yellow"/>
              </w:rPr>
            </w:pPr>
            <w:r>
              <w:rPr>
                <w:highlight w:val="yellow"/>
              </w:rPr>
              <w:lastRenderedPageBreak/>
              <w:t>PlanningDistrict</w:t>
            </w:r>
          </w:p>
        </w:tc>
        <w:tc>
          <w:tcPr>
            <w:tcW w:w="2310" w:type="dxa"/>
          </w:tcPr>
          <w:p w14:paraId="58AB01EC" w14:textId="77777777" w:rsidR="00F92DE6" w:rsidRDefault="00F92DE6" w:rsidP="00F92DE6"/>
        </w:tc>
        <w:tc>
          <w:tcPr>
            <w:tcW w:w="4293" w:type="dxa"/>
          </w:tcPr>
          <w:p w14:paraId="33759E9B" w14:textId="77777777" w:rsidR="00F92DE6" w:rsidRDefault="00F92DE6" w:rsidP="00F92DE6">
            <w:pPr>
              <w:tabs>
                <w:tab w:val="center" w:pos="2335"/>
              </w:tabs>
            </w:pPr>
          </w:p>
        </w:tc>
      </w:tr>
      <w:tr w:rsidR="00F92DE6" w:rsidRPr="00700C00" w14:paraId="4B94BE37" w14:textId="77777777" w:rsidTr="00F92DE6">
        <w:trPr>
          <w:cantSplit/>
          <w:trHeight w:val="213"/>
        </w:trPr>
        <w:tc>
          <w:tcPr>
            <w:tcW w:w="2747" w:type="dxa"/>
            <w:vMerge w:val="restart"/>
          </w:tcPr>
          <w:p w14:paraId="69C15A69" w14:textId="17DA9605" w:rsidR="00F92DE6" w:rsidRDefault="00F92DE6" w:rsidP="00F92DE6">
            <w:pPr>
              <w:rPr>
                <w:highlight w:val="yellow"/>
              </w:rPr>
            </w:pPr>
            <w:ins w:id="122" w:author="Megan Katsumi [2]" w:date="2018-11-14T08:39:00Z">
              <w:r>
                <w:t>LoopDetector</w:t>
              </w:r>
            </w:ins>
          </w:p>
        </w:tc>
        <w:tc>
          <w:tcPr>
            <w:tcW w:w="2310" w:type="dxa"/>
          </w:tcPr>
          <w:p w14:paraId="39B665CE" w14:textId="768C97D5" w:rsidR="00F92DE6" w:rsidRDefault="00F92DE6" w:rsidP="00F92DE6">
            <w:ins w:id="123" w:author="Megan Katsumi [2]" w:date="2018-11-14T09:12:00Z">
              <w:r>
                <w:t>sosa:</w:t>
              </w:r>
            </w:ins>
            <w:ins w:id="124" w:author="Megan Katsumi [2]" w:date="2018-11-14T10:30:00Z">
              <w:r>
                <w:t>detects</w:t>
              </w:r>
            </w:ins>
          </w:p>
        </w:tc>
        <w:tc>
          <w:tcPr>
            <w:tcW w:w="4293" w:type="dxa"/>
          </w:tcPr>
          <w:p w14:paraId="256C6CC0" w14:textId="2E4DF2A3" w:rsidR="00F92DE6" w:rsidRDefault="00F92DE6" w:rsidP="00F92DE6">
            <w:pPr>
              <w:tabs>
                <w:tab w:val="center" w:pos="2335"/>
              </w:tabs>
            </w:pPr>
            <w:ins w:id="125" w:author="Megan Katsumi [2]" w:date="2018-11-14T09:12:00Z">
              <w:r>
                <w:t>{vehicle_presence}</w:t>
              </w:r>
            </w:ins>
          </w:p>
        </w:tc>
      </w:tr>
      <w:tr w:rsidR="00F92DE6" w:rsidRPr="00700C00" w14:paraId="09F035E4" w14:textId="77777777" w:rsidTr="00F92DE6">
        <w:trPr>
          <w:cantSplit/>
          <w:trHeight w:val="213"/>
        </w:trPr>
        <w:tc>
          <w:tcPr>
            <w:tcW w:w="2747" w:type="dxa"/>
            <w:vMerge/>
          </w:tcPr>
          <w:p w14:paraId="78A3CBBD" w14:textId="77777777" w:rsidR="00F92DE6" w:rsidRPr="00B45397" w:rsidRDefault="00F92DE6" w:rsidP="00F92DE6"/>
        </w:tc>
        <w:tc>
          <w:tcPr>
            <w:tcW w:w="2310" w:type="dxa"/>
          </w:tcPr>
          <w:p w14:paraId="3ECC0B45" w14:textId="75205655" w:rsidR="00F92DE6" w:rsidRDefault="00F92DE6" w:rsidP="00F92DE6">
            <w:ins w:id="126" w:author="Megan Katsumi [2]" w:date="2018-11-14T10:30:00Z">
              <w:r>
                <w:t>sosa:observes</w:t>
              </w:r>
            </w:ins>
          </w:p>
        </w:tc>
        <w:tc>
          <w:tcPr>
            <w:tcW w:w="4293" w:type="dxa"/>
          </w:tcPr>
          <w:p w14:paraId="34D9286A" w14:textId="443F730D" w:rsidR="00F92DE6" w:rsidRDefault="00F92DE6" w:rsidP="00F92DE6">
            <w:pPr>
              <w:tabs>
                <w:tab w:val="center" w:pos="2335"/>
              </w:tabs>
            </w:pPr>
            <w:ins w:id="127" w:author="Megan Katsumi [2]" w:date="2018-11-14T10:30:00Z">
              <w:r>
                <w:t>{road_occupancy}</w:t>
              </w:r>
            </w:ins>
          </w:p>
        </w:tc>
      </w:tr>
      <w:tr w:rsidR="00F92DE6" w:rsidRPr="00700C00" w14:paraId="5A8C12D9" w14:textId="77777777" w:rsidTr="00F92DE6">
        <w:trPr>
          <w:cantSplit/>
          <w:trHeight w:val="213"/>
        </w:trPr>
        <w:tc>
          <w:tcPr>
            <w:tcW w:w="2747" w:type="dxa"/>
            <w:vMerge/>
          </w:tcPr>
          <w:p w14:paraId="72FD6E41" w14:textId="77777777" w:rsidR="00F92DE6" w:rsidRPr="00B45397" w:rsidRDefault="00F92DE6" w:rsidP="00F92DE6"/>
        </w:tc>
        <w:tc>
          <w:tcPr>
            <w:tcW w:w="2310" w:type="dxa"/>
          </w:tcPr>
          <w:p w14:paraId="7F7BA786" w14:textId="5AC820E6" w:rsidR="00F92DE6" w:rsidRDefault="00F92DE6" w:rsidP="00F92DE6">
            <w:ins w:id="128" w:author="Megan Katsumi [2]" w:date="2018-11-14T10:32:00Z">
              <w:r>
                <w:t>sosa:observes</w:t>
              </w:r>
            </w:ins>
          </w:p>
        </w:tc>
        <w:tc>
          <w:tcPr>
            <w:tcW w:w="4293" w:type="dxa"/>
          </w:tcPr>
          <w:p w14:paraId="45D6BFE2" w14:textId="6B215E2F" w:rsidR="00F92DE6" w:rsidRDefault="00F92DE6" w:rsidP="00F92DE6">
            <w:pPr>
              <w:tabs>
                <w:tab w:val="center" w:pos="2335"/>
              </w:tabs>
            </w:pPr>
            <w:ins w:id="129" w:author="Megan Katsumi [2]" w:date="2018-11-14T10:32:00Z">
              <w:r>
                <w:t>{vehicle_volume}</w:t>
              </w:r>
            </w:ins>
          </w:p>
        </w:tc>
      </w:tr>
      <w:tr w:rsidR="00F92DE6" w:rsidRPr="00700C00" w14:paraId="17FE53B0" w14:textId="77777777" w:rsidTr="00F92DE6">
        <w:trPr>
          <w:cantSplit/>
          <w:trHeight w:val="213"/>
        </w:trPr>
        <w:tc>
          <w:tcPr>
            <w:tcW w:w="2747" w:type="dxa"/>
            <w:vMerge/>
          </w:tcPr>
          <w:p w14:paraId="0E947DBE" w14:textId="77777777" w:rsidR="00F92DE6" w:rsidRPr="00B45397" w:rsidRDefault="00F92DE6" w:rsidP="00F92DE6"/>
        </w:tc>
        <w:tc>
          <w:tcPr>
            <w:tcW w:w="2310" w:type="dxa"/>
          </w:tcPr>
          <w:p w14:paraId="71A89605" w14:textId="7A27286F" w:rsidR="00F92DE6" w:rsidRDefault="00F92DE6" w:rsidP="00F92DE6">
            <w:ins w:id="130" w:author="Megan Katsumi [2]" w:date="2018-11-14T10:32:00Z">
              <w:r>
                <w:t>sosa:observes</w:t>
              </w:r>
            </w:ins>
          </w:p>
        </w:tc>
        <w:tc>
          <w:tcPr>
            <w:tcW w:w="4293" w:type="dxa"/>
          </w:tcPr>
          <w:p w14:paraId="6B904044" w14:textId="4B4711CD" w:rsidR="00F92DE6" w:rsidRDefault="00F92DE6" w:rsidP="00F92DE6">
            <w:pPr>
              <w:tabs>
                <w:tab w:val="center" w:pos="2335"/>
              </w:tabs>
            </w:pPr>
            <w:ins w:id="131" w:author="Megan Katsumi [2]" w:date="2018-11-14T10:32:00Z">
              <w:r>
                <w:t>{</w:t>
              </w:r>
            </w:ins>
            <w:ins w:id="132" w:author="Megan Katsumi [2]" w:date="2018-11-14T10:33:00Z">
              <w:r>
                <w:t>mean_</w:t>
              </w:r>
            </w:ins>
            <w:ins w:id="133" w:author="Megan Katsumi [2]" w:date="2018-11-14T11:14:00Z">
              <w:r>
                <w:t>travel_</w:t>
              </w:r>
            </w:ins>
            <w:ins w:id="134" w:author="Megan Katsumi [2]" w:date="2018-11-14T10:33:00Z">
              <w:r>
                <w:t>speed}</w:t>
              </w:r>
            </w:ins>
          </w:p>
        </w:tc>
      </w:tr>
      <w:tr w:rsidR="00F92DE6" w:rsidRPr="00700C00" w14:paraId="70672C5C" w14:textId="77777777" w:rsidTr="00F92DE6">
        <w:trPr>
          <w:cantSplit/>
          <w:trHeight w:val="213"/>
        </w:trPr>
        <w:tc>
          <w:tcPr>
            <w:tcW w:w="2747" w:type="dxa"/>
            <w:vMerge/>
          </w:tcPr>
          <w:p w14:paraId="51C00A66" w14:textId="77777777" w:rsidR="00F92DE6" w:rsidRPr="00B45397" w:rsidRDefault="00F92DE6" w:rsidP="00F92DE6"/>
        </w:tc>
        <w:tc>
          <w:tcPr>
            <w:tcW w:w="2310" w:type="dxa"/>
          </w:tcPr>
          <w:p w14:paraId="4F5BC5CB" w14:textId="0082B979" w:rsidR="00F92DE6" w:rsidRDefault="00F92DE6" w:rsidP="00F92DE6">
            <w:ins w:id="135" w:author="Megan Katsumi [2]" w:date="2018-11-14T09:25:00Z">
              <w:r>
                <w:t>sosa:madeObservation</w:t>
              </w:r>
            </w:ins>
          </w:p>
        </w:tc>
        <w:tc>
          <w:tcPr>
            <w:tcW w:w="4293" w:type="dxa"/>
          </w:tcPr>
          <w:p w14:paraId="0EBFD551" w14:textId="3211FBD3" w:rsidR="00F92DE6" w:rsidRDefault="00F92DE6" w:rsidP="00F92DE6">
            <w:pPr>
              <w:tabs>
                <w:tab w:val="center" w:pos="2335"/>
              </w:tabs>
            </w:pPr>
            <w:ins w:id="136" w:author="Megan Katsumi [2]" w:date="2018-11-14T09:25:00Z">
              <w:r>
                <w:t>only (sosa:Observation and sosa:hasFeatureOfInterest</w:t>
              </w:r>
            </w:ins>
            <w:ins w:id="137" w:author="Megan Katsumi [2]" w:date="2018-11-14T09:26:00Z">
              <w:r>
                <w:t xml:space="preserve"> only transport:</w:t>
              </w:r>
            </w:ins>
            <w:ins w:id="138" w:author="Megan Katsumi [2]" w:date="2018-11-14T10:27:00Z">
              <w:r>
                <w:t>Arc</w:t>
              </w:r>
            </w:ins>
            <w:ins w:id="139" w:author="Megan Katsumi [2]" w:date="2018-11-14T10:35:00Z">
              <w:r>
                <w:t xml:space="preserve"> and sosa:</w:t>
              </w:r>
            </w:ins>
            <w:ins w:id="140" w:author="Megan Katsumi [2]" w:date="2018-11-14T12:23:00Z">
              <w:r>
                <w:t>wasO</w:t>
              </w:r>
            </w:ins>
            <w:ins w:id="141" w:author="Megan Katsumi [2]" w:date="2018-11-14T10:35:00Z">
              <w:r>
                <w:t>riginatedBy {vehicle</w:t>
              </w:r>
            </w:ins>
            <w:ins w:id="142" w:author="Megan Katsumi [2]" w:date="2018-11-14T10:36:00Z">
              <w:r>
                <w:t>_presence}</w:t>
              </w:r>
            </w:ins>
            <w:r>
              <w:t xml:space="preserve"> and </w:t>
            </w:r>
            <w:r w:rsidRPr="009C34EF">
              <w:rPr>
                <w:highlight w:val="yellow"/>
              </w:rPr>
              <w:t>sosa:hasResult RoadOccupancy or VehicleVolume or MeanTravelSpeed</w:t>
            </w:r>
            <w:ins w:id="143" w:author="Megan Katsumi [2]" w:date="2018-11-14T09:26:00Z">
              <w:r w:rsidRPr="009C34EF">
                <w:rPr>
                  <w:highlight w:val="yellow"/>
                </w:rPr>
                <w:t>)</w:t>
              </w:r>
            </w:ins>
          </w:p>
        </w:tc>
      </w:tr>
      <w:tr w:rsidR="00F92DE6" w:rsidRPr="00700C00" w14:paraId="4B58502A" w14:textId="77777777" w:rsidTr="00F92DE6">
        <w:trPr>
          <w:cantSplit/>
          <w:trHeight w:val="213"/>
        </w:trPr>
        <w:tc>
          <w:tcPr>
            <w:tcW w:w="2747" w:type="dxa"/>
          </w:tcPr>
          <w:p w14:paraId="685D3EED" w14:textId="7B268F5F" w:rsidR="00F92DE6" w:rsidRPr="00B45397" w:rsidRDefault="00F92DE6" w:rsidP="00F92DE6">
            <w:ins w:id="144" w:author="Megan Katsumi [2]" w:date="2018-11-14T09:12:00Z">
              <w:r>
                <w:t>{vehicle_presence}</w:t>
              </w:r>
            </w:ins>
          </w:p>
        </w:tc>
        <w:tc>
          <w:tcPr>
            <w:tcW w:w="2310" w:type="dxa"/>
          </w:tcPr>
          <w:p w14:paraId="5C43F9F7" w14:textId="51179C7A" w:rsidR="00F92DE6" w:rsidRDefault="00F92DE6" w:rsidP="00F92DE6">
            <w:r>
              <w:t>a</w:t>
            </w:r>
          </w:p>
        </w:tc>
        <w:tc>
          <w:tcPr>
            <w:tcW w:w="4293" w:type="dxa"/>
          </w:tcPr>
          <w:p w14:paraId="36D959D7" w14:textId="1DA2F19C" w:rsidR="00F92DE6" w:rsidRDefault="00F92DE6" w:rsidP="00F92DE6">
            <w:pPr>
              <w:tabs>
                <w:tab w:val="center" w:pos="2335"/>
              </w:tabs>
            </w:pPr>
            <w:r>
              <w:t>ssn:Stimulus</w:t>
            </w:r>
          </w:p>
        </w:tc>
      </w:tr>
      <w:tr w:rsidR="00F92DE6" w:rsidRPr="00700C00" w14:paraId="0F4BB822" w14:textId="77777777" w:rsidTr="00F92DE6">
        <w:trPr>
          <w:cantSplit/>
          <w:trHeight w:val="213"/>
        </w:trPr>
        <w:tc>
          <w:tcPr>
            <w:tcW w:w="2747" w:type="dxa"/>
          </w:tcPr>
          <w:p w14:paraId="29F4C713" w14:textId="115727B3" w:rsidR="00F92DE6" w:rsidRPr="00B45397" w:rsidRDefault="00F92DE6" w:rsidP="00F92DE6">
            <w:ins w:id="145" w:author="Megan Katsumi [2]" w:date="2018-11-14T10:30:00Z">
              <w:r>
                <w:t>{road_occupancy}</w:t>
              </w:r>
            </w:ins>
          </w:p>
        </w:tc>
        <w:tc>
          <w:tcPr>
            <w:tcW w:w="2310" w:type="dxa"/>
          </w:tcPr>
          <w:p w14:paraId="2E85F786" w14:textId="0F1BABF1" w:rsidR="00F92DE6" w:rsidRDefault="00F92DE6" w:rsidP="00F92DE6">
            <w:r>
              <w:t>a</w:t>
            </w:r>
          </w:p>
        </w:tc>
        <w:tc>
          <w:tcPr>
            <w:tcW w:w="4293" w:type="dxa"/>
          </w:tcPr>
          <w:p w14:paraId="64759E6D" w14:textId="2FA898FB" w:rsidR="00F92DE6" w:rsidRDefault="00F92DE6" w:rsidP="00F92DE6">
            <w:pPr>
              <w:tabs>
                <w:tab w:val="center" w:pos="2335"/>
              </w:tabs>
            </w:pPr>
            <w:r>
              <w:t>ssn:ObservableProperty</w:t>
            </w:r>
          </w:p>
        </w:tc>
      </w:tr>
      <w:tr w:rsidR="00F92DE6" w:rsidRPr="00700C00" w14:paraId="6857F4B5" w14:textId="77777777" w:rsidTr="00F92DE6">
        <w:trPr>
          <w:cantSplit/>
          <w:trHeight w:val="213"/>
        </w:trPr>
        <w:tc>
          <w:tcPr>
            <w:tcW w:w="2747" w:type="dxa"/>
          </w:tcPr>
          <w:p w14:paraId="5D2BF818" w14:textId="579ABEFD" w:rsidR="00F92DE6" w:rsidRPr="00B45397" w:rsidRDefault="00F92DE6" w:rsidP="00F92DE6">
            <w:ins w:id="146" w:author="Megan Katsumi [2]" w:date="2018-11-14T10:32:00Z">
              <w:r>
                <w:t>{vehicle_volume}</w:t>
              </w:r>
            </w:ins>
          </w:p>
        </w:tc>
        <w:tc>
          <w:tcPr>
            <w:tcW w:w="2310" w:type="dxa"/>
          </w:tcPr>
          <w:p w14:paraId="7AD9877C" w14:textId="3F726C15" w:rsidR="00F92DE6" w:rsidRDefault="00F92DE6" w:rsidP="00F92DE6">
            <w:r>
              <w:t>a</w:t>
            </w:r>
          </w:p>
        </w:tc>
        <w:tc>
          <w:tcPr>
            <w:tcW w:w="4293" w:type="dxa"/>
          </w:tcPr>
          <w:p w14:paraId="062F86ED" w14:textId="23A9431D" w:rsidR="00F92DE6" w:rsidRDefault="00F92DE6" w:rsidP="00F92DE6">
            <w:pPr>
              <w:tabs>
                <w:tab w:val="center" w:pos="2335"/>
              </w:tabs>
            </w:pPr>
            <w:r>
              <w:t>ssn:ObservableProperty</w:t>
            </w:r>
          </w:p>
        </w:tc>
      </w:tr>
      <w:tr w:rsidR="00F92DE6" w:rsidRPr="00700C00" w14:paraId="17DCD1EF" w14:textId="77777777" w:rsidTr="00F92DE6">
        <w:trPr>
          <w:cantSplit/>
          <w:trHeight w:val="213"/>
        </w:trPr>
        <w:tc>
          <w:tcPr>
            <w:tcW w:w="2747" w:type="dxa"/>
          </w:tcPr>
          <w:p w14:paraId="2C3ED140" w14:textId="669DDC41" w:rsidR="00F92DE6" w:rsidRPr="009C34EF" w:rsidRDefault="00F92DE6" w:rsidP="00F92DE6">
            <w:ins w:id="147" w:author="Megan Katsumi [2]" w:date="2018-11-14T10:32:00Z">
              <w:r w:rsidRPr="009C34EF">
                <w:t>{</w:t>
              </w:r>
            </w:ins>
            <w:ins w:id="148" w:author="Megan Katsumi [2]" w:date="2018-11-14T10:33:00Z">
              <w:r w:rsidRPr="009C34EF">
                <w:t>mean_</w:t>
              </w:r>
            </w:ins>
            <w:ins w:id="149" w:author="Megan Katsumi [2]" w:date="2018-11-14T11:14:00Z">
              <w:r w:rsidRPr="009C34EF">
                <w:t>travel_</w:t>
              </w:r>
            </w:ins>
            <w:ins w:id="150" w:author="Megan Katsumi [2]" w:date="2018-11-14T10:33:00Z">
              <w:r w:rsidRPr="009C34EF">
                <w:t>speed}</w:t>
              </w:r>
            </w:ins>
          </w:p>
        </w:tc>
        <w:tc>
          <w:tcPr>
            <w:tcW w:w="2310" w:type="dxa"/>
          </w:tcPr>
          <w:p w14:paraId="00EE3D33" w14:textId="65088B4B" w:rsidR="00F92DE6" w:rsidRPr="009C34EF" w:rsidRDefault="00F92DE6" w:rsidP="00F92DE6">
            <w:r w:rsidRPr="009C34EF">
              <w:t>a</w:t>
            </w:r>
          </w:p>
        </w:tc>
        <w:tc>
          <w:tcPr>
            <w:tcW w:w="4293" w:type="dxa"/>
          </w:tcPr>
          <w:p w14:paraId="4EAE82CD" w14:textId="13D4BA81" w:rsidR="00F92DE6" w:rsidRDefault="00F92DE6" w:rsidP="00F92DE6">
            <w:pPr>
              <w:tabs>
                <w:tab w:val="center" w:pos="2335"/>
              </w:tabs>
            </w:pPr>
            <w:r>
              <w:t>ssn:ObservableProperty</w:t>
            </w:r>
          </w:p>
        </w:tc>
      </w:tr>
      <w:tr w:rsidR="00F92DE6" w:rsidRPr="00700C00" w14:paraId="6CFC8A57" w14:textId="77777777" w:rsidTr="00F92DE6">
        <w:trPr>
          <w:cantSplit/>
          <w:trHeight w:val="213"/>
        </w:trPr>
        <w:tc>
          <w:tcPr>
            <w:tcW w:w="2747" w:type="dxa"/>
            <w:vMerge w:val="restart"/>
          </w:tcPr>
          <w:p w14:paraId="13EA95FF" w14:textId="5485112D" w:rsidR="00F92DE6" w:rsidRPr="009C34EF" w:rsidRDefault="00F92DE6" w:rsidP="00F92DE6">
            <w:r w:rsidRPr="009C34EF">
              <w:t>VehicleVolume</w:t>
            </w:r>
          </w:p>
        </w:tc>
        <w:tc>
          <w:tcPr>
            <w:tcW w:w="2310" w:type="dxa"/>
          </w:tcPr>
          <w:p w14:paraId="29891F32" w14:textId="0FF0CB7C" w:rsidR="00F92DE6" w:rsidRPr="009C34EF" w:rsidRDefault="00F92DE6" w:rsidP="00F92DE6">
            <w:r w:rsidRPr="009C34EF">
              <w:t>subClassOf</w:t>
            </w:r>
          </w:p>
        </w:tc>
        <w:tc>
          <w:tcPr>
            <w:tcW w:w="4293" w:type="dxa"/>
          </w:tcPr>
          <w:p w14:paraId="0C7E868D" w14:textId="2DABA107" w:rsidR="00F92DE6" w:rsidRDefault="00253AFA" w:rsidP="00F92DE6">
            <w:pPr>
              <w:tabs>
                <w:tab w:val="center" w:pos="2335"/>
              </w:tabs>
            </w:pPr>
            <w:r>
              <w:t>uom:</w:t>
            </w:r>
            <w:r w:rsidR="00F92DE6">
              <w:t>Quantity</w:t>
            </w:r>
          </w:p>
        </w:tc>
      </w:tr>
      <w:tr w:rsidR="00F92DE6" w:rsidRPr="00700C00" w14:paraId="444814AA" w14:textId="77777777" w:rsidTr="00F92DE6">
        <w:trPr>
          <w:cantSplit/>
          <w:trHeight w:val="213"/>
        </w:trPr>
        <w:tc>
          <w:tcPr>
            <w:tcW w:w="2747" w:type="dxa"/>
            <w:vMerge/>
          </w:tcPr>
          <w:p w14:paraId="6E2774A0" w14:textId="77777777" w:rsidR="00F92DE6" w:rsidRPr="009C6FB4" w:rsidRDefault="00F92DE6" w:rsidP="00F92DE6">
            <w:pPr>
              <w:rPr>
                <w:highlight w:val="yellow"/>
              </w:rPr>
            </w:pPr>
          </w:p>
        </w:tc>
        <w:tc>
          <w:tcPr>
            <w:tcW w:w="2310" w:type="dxa"/>
          </w:tcPr>
          <w:p w14:paraId="7AB1FD81" w14:textId="2CE81AEF" w:rsidR="00F92DE6" w:rsidRPr="009C6FB4" w:rsidRDefault="00253AFA" w:rsidP="00F92DE6">
            <w:pPr>
              <w:rPr>
                <w:highlight w:val="yellow"/>
              </w:rPr>
            </w:pPr>
            <w:r>
              <w:t>uom:</w:t>
            </w:r>
            <w:r w:rsidR="00F92DE6">
              <w:t>hasValue</w:t>
            </w:r>
          </w:p>
        </w:tc>
        <w:tc>
          <w:tcPr>
            <w:tcW w:w="4293" w:type="dxa"/>
          </w:tcPr>
          <w:p w14:paraId="195746E9" w14:textId="3736C62C" w:rsidR="00F92DE6" w:rsidRDefault="00F92DE6" w:rsidP="00F92DE6">
            <w:pPr>
              <w:tabs>
                <w:tab w:val="center" w:pos="2335"/>
              </w:tabs>
            </w:pPr>
            <w:r>
              <w:t>only (</w:t>
            </w:r>
            <w:r w:rsidR="00253AFA">
              <w:t>uom:</w:t>
            </w:r>
            <w:r>
              <w:t>hasU</w:t>
            </w:r>
            <w:r w:rsidRPr="0093359F">
              <w:t>nit only CardinalityUnitPerTime)</w:t>
            </w:r>
          </w:p>
        </w:tc>
      </w:tr>
      <w:tr w:rsidR="00F92DE6" w:rsidRPr="00700C00" w14:paraId="538F828F" w14:textId="77777777" w:rsidTr="00F92DE6">
        <w:trPr>
          <w:cantSplit/>
          <w:trHeight w:val="213"/>
        </w:trPr>
        <w:tc>
          <w:tcPr>
            <w:tcW w:w="2747" w:type="dxa"/>
            <w:vMerge/>
          </w:tcPr>
          <w:p w14:paraId="683FB695" w14:textId="77777777" w:rsidR="00F92DE6" w:rsidRPr="009C6FB4" w:rsidRDefault="00F92DE6" w:rsidP="00F92DE6">
            <w:pPr>
              <w:rPr>
                <w:highlight w:val="yellow"/>
              </w:rPr>
            </w:pPr>
          </w:p>
        </w:tc>
        <w:tc>
          <w:tcPr>
            <w:tcW w:w="2310" w:type="dxa"/>
          </w:tcPr>
          <w:p w14:paraId="6F4C570E" w14:textId="43909532" w:rsidR="00F92DE6" w:rsidRPr="009C6FB4" w:rsidRDefault="00F92DE6" w:rsidP="00F92DE6">
            <w:pPr>
              <w:rPr>
                <w:highlight w:val="yellow"/>
              </w:rPr>
            </w:pPr>
            <w:r w:rsidRPr="009C6FB4">
              <w:rPr>
                <w:highlight w:val="yellow"/>
              </w:rPr>
              <w:t>gci:cardinalityOf</w:t>
            </w:r>
          </w:p>
        </w:tc>
        <w:tc>
          <w:tcPr>
            <w:tcW w:w="4293" w:type="dxa"/>
          </w:tcPr>
          <w:p w14:paraId="5EB4A7A0" w14:textId="0972D84E" w:rsidR="00F92DE6" w:rsidRPr="009C6FB4" w:rsidRDefault="00F92DE6" w:rsidP="00F92DE6">
            <w:pPr>
              <w:tabs>
                <w:tab w:val="center" w:pos="2335"/>
              </w:tabs>
              <w:rPr>
                <w:highlight w:val="yellow"/>
              </w:rPr>
            </w:pPr>
            <w:r>
              <w:rPr>
                <w:highlight w:val="yellow"/>
              </w:rPr>
              <w:t>only Loc</w:t>
            </w:r>
            <w:r w:rsidRPr="009C6FB4">
              <w:rPr>
                <w:highlight w:val="yellow"/>
              </w:rPr>
              <w:t>VehiclePopulation</w:t>
            </w:r>
          </w:p>
        </w:tc>
      </w:tr>
      <w:tr w:rsidR="00F92DE6" w:rsidRPr="00700C00" w14:paraId="1B462979" w14:textId="77777777" w:rsidTr="00F92DE6">
        <w:trPr>
          <w:cantSplit/>
          <w:trHeight w:val="213"/>
        </w:trPr>
        <w:tc>
          <w:tcPr>
            <w:tcW w:w="2747" w:type="dxa"/>
          </w:tcPr>
          <w:p w14:paraId="16804DC5" w14:textId="68296401" w:rsidR="00F92DE6" w:rsidRDefault="00F92DE6" w:rsidP="00F92DE6">
            <w:pPr>
              <w:rPr>
                <w:highlight w:val="yellow"/>
              </w:rPr>
            </w:pPr>
            <w:r>
              <w:rPr>
                <w:highlight w:val="yellow"/>
              </w:rPr>
              <w:t>Loc</w:t>
            </w:r>
            <w:r w:rsidRPr="009C6FB4">
              <w:rPr>
                <w:highlight w:val="yellow"/>
              </w:rPr>
              <w:t xml:space="preserve">VehiclePopulation* </w:t>
            </w:r>
          </w:p>
          <w:p w14:paraId="4A3905A7" w14:textId="29B773CE" w:rsidR="00F92DE6" w:rsidRPr="004A52BD" w:rsidRDefault="00F92DE6" w:rsidP="00F92DE6">
            <w:pPr>
              <w:rPr>
                <w:sz w:val="16"/>
                <w:szCs w:val="16"/>
                <w:highlight w:val="yellow"/>
              </w:rPr>
            </w:pPr>
            <w:r w:rsidRPr="004A52BD">
              <w:rPr>
                <w:sz w:val="16"/>
                <w:szCs w:val="16"/>
                <w:highlight w:val="yellow"/>
              </w:rPr>
              <w:t>*precise definition only possible for a particular location</w:t>
            </w:r>
          </w:p>
        </w:tc>
        <w:tc>
          <w:tcPr>
            <w:tcW w:w="2310" w:type="dxa"/>
          </w:tcPr>
          <w:p w14:paraId="089AA6DF" w14:textId="5813116F" w:rsidR="00F92DE6" w:rsidRPr="009C6FB4" w:rsidRDefault="00F92DE6" w:rsidP="00F92DE6">
            <w:pPr>
              <w:rPr>
                <w:highlight w:val="yellow"/>
              </w:rPr>
            </w:pPr>
            <w:r w:rsidRPr="009C6FB4">
              <w:rPr>
                <w:highlight w:val="yellow"/>
              </w:rPr>
              <w:t>gci:definedBy</w:t>
            </w:r>
          </w:p>
        </w:tc>
        <w:tc>
          <w:tcPr>
            <w:tcW w:w="4293" w:type="dxa"/>
          </w:tcPr>
          <w:p w14:paraId="30006C44" w14:textId="3D3E96CA" w:rsidR="00F92DE6" w:rsidRDefault="00F92DE6" w:rsidP="00F92DE6">
            <w:pPr>
              <w:tabs>
                <w:tab w:val="center" w:pos="2335"/>
              </w:tabs>
              <w:rPr>
                <w:highlight w:val="yellow"/>
              </w:rPr>
            </w:pPr>
            <w:r w:rsidRPr="009C34EF">
              <w:t>only (Vehicle</w:t>
            </w:r>
            <w:r>
              <w:t xml:space="preserve"> and hasLocation some Feature)</w:t>
            </w:r>
          </w:p>
        </w:tc>
      </w:tr>
      <w:tr w:rsidR="00F92DE6" w:rsidRPr="00700C00" w14:paraId="7747EDBB" w14:textId="77777777" w:rsidTr="00F92DE6">
        <w:trPr>
          <w:cantSplit/>
          <w:trHeight w:val="213"/>
        </w:trPr>
        <w:tc>
          <w:tcPr>
            <w:tcW w:w="2747" w:type="dxa"/>
            <w:vMerge w:val="restart"/>
          </w:tcPr>
          <w:p w14:paraId="3218CB43" w14:textId="43C6BD45" w:rsidR="00F92DE6" w:rsidRPr="009C6FB4" w:rsidRDefault="00F92DE6" w:rsidP="00F92DE6">
            <w:pPr>
              <w:rPr>
                <w:highlight w:val="yellow"/>
              </w:rPr>
            </w:pPr>
            <w:r w:rsidRPr="009C6FB4">
              <w:lastRenderedPageBreak/>
              <w:t>RoadOccupancy</w:t>
            </w:r>
          </w:p>
        </w:tc>
        <w:tc>
          <w:tcPr>
            <w:tcW w:w="2310" w:type="dxa"/>
          </w:tcPr>
          <w:p w14:paraId="7C3A99CF" w14:textId="3A57DA0E" w:rsidR="00F92DE6" w:rsidRPr="009C6FB4" w:rsidRDefault="00F92DE6" w:rsidP="00F92DE6">
            <w:pPr>
              <w:rPr>
                <w:highlight w:val="yellow"/>
              </w:rPr>
            </w:pPr>
            <w:r>
              <w:t>subClassOf</w:t>
            </w:r>
          </w:p>
        </w:tc>
        <w:tc>
          <w:tcPr>
            <w:tcW w:w="4293" w:type="dxa"/>
          </w:tcPr>
          <w:p w14:paraId="6F2B9D8C" w14:textId="598AE3CE" w:rsidR="00F92DE6" w:rsidRPr="009C6FB4" w:rsidRDefault="00253AFA" w:rsidP="00F92DE6">
            <w:pPr>
              <w:tabs>
                <w:tab w:val="center" w:pos="2335"/>
              </w:tabs>
              <w:rPr>
                <w:highlight w:val="yellow"/>
              </w:rPr>
            </w:pPr>
            <w:r>
              <w:t>uom:</w:t>
            </w:r>
            <w:r w:rsidR="00F92DE6">
              <w:t>Quantity</w:t>
            </w:r>
          </w:p>
        </w:tc>
      </w:tr>
      <w:tr w:rsidR="00F92DE6" w:rsidRPr="00700C00" w14:paraId="56CCE989" w14:textId="77777777" w:rsidTr="00F92DE6">
        <w:trPr>
          <w:cantSplit/>
          <w:trHeight w:val="213"/>
        </w:trPr>
        <w:tc>
          <w:tcPr>
            <w:tcW w:w="2747" w:type="dxa"/>
            <w:vMerge/>
          </w:tcPr>
          <w:p w14:paraId="79395656" w14:textId="77777777" w:rsidR="00F92DE6" w:rsidRPr="009C6FB4" w:rsidRDefault="00F92DE6" w:rsidP="00F92DE6"/>
        </w:tc>
        <w:tc>
          <w:tcPr>
            <w:tcW w:w="2310" w:type="dxa"/>
          </w:tcPr>
          <w:p w14:paraId="27B223FE" w14:textId="2C8B8B0E" w:rsidR="00F92DE6" w:rsidRDefault="00253AFA" w:rsidP="00F92DE6">
            <w:r>
              <w:t>uom:</w:t>
            </w:r>
            <w:r w:rsidR="00F92DE6">
              <w:t>hasValue</w:t>
            </w:r>
          </w:p>
        </w:tc>
        <w:tc>
          <w:tcPr>
            <w:tcW w:w="4293" w:type="dxa"/>
          </w:tcPr>
          <w:p w14:paraId="781B9FC3" w14:textId="5985FC1E" w:rsidR="00F92DE6" w:rsidRDefault="00F92DE6" w:rsidP="00F92DE6">
            <w:pPr>
              <w:tabs>
                <w:tab w:val="center" w:pos="2335"/>
              </w:tabs>
            </w:pPr>
            <w:r>
              <w:t>only (</w:t>
            </w:r>
            <w:r w:rsidR="00253AFA">
              <w:t>uom:</w:t>
            </w:r>
            <w:r>
              <w:t>hasUnit only RoadOccupancyUnit)</w:t>
            </w:r>
          </w:p>
        </w:tc>
      </w:tr>
      <w:tr w:rsidR="00F92DE6" w:rsidRPr="00700C00" w14:paraId="7FF51CEA" w14:textId="77777777" w:rsidTr="00F92DE6">
        <w:trPr>
          <w:cantSplit/>
          <w:trHeight w:val="213"/>
        </w:trPr>
        <w:tc>
          <w:tcPr>
            <w:tcW w:w="2747" w:type="dxa"/>
            <w:vMerge w:val="restart"/>
          </w:tcPr>
          <w:p w14:paraId="27522F2C" w14:textId="79633869" w:rsidR="00F92DE6" w:rsidRPr="009C6FB4" w:rsidRDefault="00F92DE6" w:rsidP="00F92DE6">
            <w:r w:rsidRPr="009C6FB4">
              <w:t>RoadOccupancyUnit</w:t>
            </w:r>
          </w:p>
        </w:tc>
        <w:tc>
          <w:tcPr>
            <w:tcW w:w="2310" w:type="dxa"/>
          </w:tcPr>
          <w:p w14:paraId="16E8674F" w14:textId="6E781AA3" w:rsidR="00F92DE6" w:rsidRDefault="00F92DE6" w:rsidP="00F92DE6">
            <w:r>
              <w:t>subClassOf</w:t>
            </w:r>
          </w:p>
        </w:tc>
        <w:tc>
          <w:tcPr>
            <w:tcW w:w="4293" w:type="dxa"/>
          </w:tcPr>
          <w:p w14:paraId="6CCFEE47" w14:textId="3D0443E0" w:rsidR="00F92DE6" w:rsidRDefault="00253AFA" w:rsidP="00F92DE6">
            <w:pPr>
              <w:tabs>
                <w:tab w:val="center" w:pos="2335"/>
              </w:tabs>
            </w:pPr>
            <w:r>
              <w:t>uom:</w:t>
            </w:r>
            <w:r w:rsidR="00F92DE6">
              <w:t>UnitDivision</w:t>
            </w:r>
          </w:p>
        </w:tc>
      </w:tr>
      <w:tr w:rsidR="00F92DE6" w:rsidRPr="00700C00" w14:paraId="574B7C7E" w14:textId="77777777" w:rsidTr="00F92DE6">
        <w:trPr>
          <w:cantSplit/>
          <w:trHeight w:val="213"/>
        </w:trPr>
        <w:tc>
          <w:tcPr>
            <w:tcW w:w="2747" w:type="dxa"/>
            <w:vMerge/>
          </w:tcPr>
          <w:p w14:paraId="0A71431E" w14:textId="77777777" w:rsidR="00F92DE6" w:rsidRPr="009C6FB4" w:rsidRDefault="00F92DE6" w:rsidP="00F92DE6"/>
        </w:tc>
        <w:tc>
          <w:tcPr>
            <w:tcW w:w="2310" w:type="dxa"/>
          </w:tcPr>
          <w:p w14:paraId="36287C30" w14:textId="66C3AAC2" w:rsidR="00F92DE6" w:rsidRDefault="00253AFA" w:rsidP="00F92DE6">
            <w:r>
              <w:t>uom:</w:t>
            </w:r>
            <w:r w:rsidR="00F92DE6" w:rsidRPr="00E80D3C">
              <w:t>hasNumerator</w:t>
            </w:r>
          </w:p>
        </w:tc>
        <w:tc>
          <w:tcPr>
            <w:tcW w:w="4293" w:type="dxa"/>
          </w:tcPr>
          <w:p w14:paraId="4A31104F" w14:textId="2F4CCAC4" w:rsidR="00F92DE6" w:rsidRDefault="00F92DE6" w:rsidP="00F92DE6">
            <w:pPr>
              <w:tabs>
                <w:tab w:val="center" w:pos="2335"/>
              </w:tabs>
            </w:pPr>
            <w:r w:rsidRPr="00E80D3C">
              <w:t xml:space="preserve">only </w:t>
            </w:r>
            <w:r w:rsidR="00253AFA">
              <w:t>uom:</w:t>
            </w:r>
            <w:r w:rsidRPr="00E80D3C">
              <w:t>TimeUnit</w:t>
            </w:r>
          </w:p>
        </w:tc>
      </w:tr>
      <w:tr w:rsidR="00F92DE6" w:rsidRPr="00700C00" w14:paraId="4A2B6C33" w14:textId="77777777" w:rsidTr="00F92DE6">
        <w:trPr>
          <w:cantSplit/>
          <w:trHeight w:val="213"/>
        </w:trPr>
        <w:tc>
          <w:tcPr>
            <w:tcW w:w="2747" w:type="dxa"/>
            <w:vMerge/>
          </w:tcPr>
          <w:p w14:paraId="3081012A" w14:textId="77777777" w:rsidR="00F92DE6" w:rsidRPr="009C6FB4" w:rsidRDefault="00F92DE6" w:rsidP="00F92DE6"/>
        </w:tc>
        <w:tc>
          <w:tcPr>
            <w:tcW w:w="2310" w:type="dxa"/>
          </w:tcPr>
          <w:p w14:paraId="60167548" w14:textId="490B3DE0" w:rsidR="00F92DE6" w:rsidRPr="00E80D3C" w:rsidRDefault="00253AFA" w:rsidP="00F92DE6">
            <w:r>
              <w:t>uom:</w:t>
            </w:r>
            <w:r w:rsidR="00F92DE6" w:rsidRPr="00E80D3C">
              <w:t>hasDenominator</w:t>
            </w:r>
          </w:p>
        </w:tc>
        <w:tc>
          <w:tcPr>
            <w:tcW w:w="4293" w:type="dxa"/>
          </w:tcPr>
          <w:p w14:paraId="589E40DE" w14:textId="05DE289B" w:rsidR="00F92DE6" w:rsidRPr="00E80D3C" w:rsidRDefault="00F92DE6" w:rsidP="00F92DE6">
            <w:pPr>
              <w:tabs>
                <w:tab w:val="center" w:pos="2335"/>
              </w:tabs>
            </w:pPr>
            <w:r w:rsidRPr="00E80D3C">
              <w:t xml:space="preserve">only </w:t>
            </w:r>
            <w:r w:rsidR="00253AFA">
              <w:t>uom:</w:t>
            </w:r>
            <w:r w:rsidRPr="00E80D3C">
              <w:t>TimeUnit</w:t>
            </w:r>
          </w:p>
        </w:tc>
      </w:tr>
      <w:tr w:rsidR="00F92DE6" w:rsidRPr="00700C00" w14:paraId="36AC9B63" w14:textId="77777777" w:rsidTr="00F92DE6">
        <w:trPr>
          <w:cantSplit/>
          <w:trHeight w:val="213"/>
        </w:trPr>
        <w:tc>
          <w:tcPr>
            <w:tcW w:w="2747" w:type="dxa"/>
            <w:vMerge w:val="restart"/>
          </w:tcPr>
          <w:p w14:paraId="61A6146B" w14:textId="16D1F06C" w:rsidR="00F92DE6" w:rsidRPr="009C6FB4" w:rsidRDefault="00F92DE6" w:rsidP="00F92DE6">
            <w:r w:rsidRPr="009C6FB4">
              <w:t>MeanTravelSpeed</w:t>
            </w:r>
          </w:p>
        </w:tc>
        <w:tc>
          <w:tcPr>
            <w:tcW w:w="2310" w:type="dxa"/>
          </w:tcPr>
          <w:p w14:paraId="3B6A2DD4" w14:textId="0F010F57" w:rsidR="00F92DE6" w:rsidRDefault="00F92DE6" w:rsidP="00F92DE6">
            <w:r>
              <w:t>subClassOf</w:t>
            </w:r>
          </w:p>
        </w:tc>
        <w:tc>
          <w:tcPr>
            <w:tcW w:w="4293" w:type="dxa"/>
          </w:tcPr>
          <w:p w14:paraId="736CF980" w14:textId="459A57D4" w:rsidR="00F92DE6" w:rsidRDefault="00253AFA" w:rsidP="00F92DE6">
            <w:pPr>
              <w:tabs>
                <w:tab w:val="center" w:pos="2335"/>
              </w:tabs>
            </w:pPr>
            <w:r>
              <w:t>uom:</w:t>
            </w:r>
            <w:r w:rsidR="00F92DE6">
              <w:t>Speed</w:t>
            </w:r>
          </w:p>
        </w:tc>
      </w:tr>
      <w:tr w:rsidR="00F92DE6" w:rsidRPr="00700C00" w14:paraId="0872B3FD" w14:textId="77777777" w:rsidTr="00F92DE6">
        <w:trPr>
          <w:cantSplit/>
          <w:trHeight w:val="213"/>
        </w:trPr>
        <w:tc>
          <w:tcPr>
            <w:tcW w:w="2747" w:type="dxa"/>
            <w:vMerge/>
          </w:tcPr>
          <w:p w14:paraId="3ED22CB5" w14:textId="77777777" w:rsidR="00F92DE6" w:rsidRPr="009C6FB4" w:rsidRDefault="00F92DE6" w:rsidP="00F92DE6"/>
        </w:tc>
        <w:tc>
          <w:tcPr>
            <w:tcW w:w="2310" w:type="dxa"/>
          </w:tcPr>
          <w:p w14:paraId="2009F512" w14:textId="18663915" w:rsidR="00F92DE6" w:rsidRDefault="00253AFA" w:rsidP="00F92DE6">
            <w:r>
              <w:t>uom:</w:t>
            </w:r>
            <w:r w:rsidR="00F92DE6">
              <w:t>hasAggregateFunction</w:t>
            </w:r>
          </w:p>
        </w:tc>
        <w:tc>
          <w:tcPr>
            <w:tcW w:w="4293" w:type="dxa"/>
          </w:tcPr>
          <w:p w14:paraId="390B7ACC" w14:textId="72F2E15F" w:rsidR="00F92DE6" w:rsidRDefault="00F92DE6" w:rsidP="00F92DE6">
            <w:pPr>
              <w:tabs>
                <w:tab w:val="center" w:pos="2335"/>
              </w:tabs>
            </w:pPr>
            <w:r>
              <w:t>value {</w:t>
            </w:r>
            <w:r w:rsidR="00253AFA">
              <w:t>uom:</w:t>
            </w:r>
            <w:r>
              <w:t>average}</w:t>
            </w:r>
          </w:p>
        </w:tc>
      </w:tr>
      <w:tr w:rsidR="00F92DE6" w:rsidRPr="00700C00" w14:paraId="7497DC74" w14:textId="77777777" w:rsidTr="00F92DE6">
        <w:trPr>
          <w:cantSplit/>
          <w:trHeight w:val="213"/>
        </w:trPr>
        <w:tc>
          <w:tcPr>
            <w:tcW w:w="2747" w:type="dxa"/>
          </w:tcPr>
          <w:p w14:paraId="680B6E03" w14:textId="7D64CF13" w:rsidR="00F92DE6" w:rsidRPr="009C6FB4" w:rsidRDefault="00F92DE6" w:rsidP="00F92DE6">
            <w:r>
              <w:t>LaneCapacity_unit</w:t>
            </w:r>
          </w:p>
        </w:tc>
        <w:tc>
          <w:tcPr>
            <w:tcW w:w="2310" w:type="dxa"/>
          </w:tcPr>
          <w:p w14:paraId="19885C7B" w14:textId="39B27470" w:rsidR="00F92DE6" w:rsidRDefault="00F92DE6" w:rsidP="00F92DE6">
            <w:r>
              <w:t>subClassOf</w:t>
            </w:r>
          </w:p>
        </w:tc>
        <w:tc>
          <w:tcPr>
            <w:tcW w:w="4293" w:type="dxa"/>
          </w:tcPr>
          <w:p w14:paraId="1F50AA09" w14:textId="6E79F696" w:rsidR="00F92DE6" w:rsidRDefault="00253AFA" w:rsidP="00F92DE6">
            <w:pPr>
              <w:tabs>
                <w:tab w:val="center" w:pos="2335"/>
              </w:tabs>
            </w:pPr>
            <w:r>
              <w:t>uom:</w:t>
            </w:r>
            <w:r w:rsidR="00F92DE6">
              <w:t>Unit</w:t>
            </w:r>
          </w:p>
        </w:tc>
      </w:tr>
      <w:tr w:rsidR="00F92DE6" w:rsidRPr="00700C00" w14:paraId="716ABE76" w14:textId="77777777" w:rsidTr="00F92DE6">
        <w:trPr>
          <w:cantSplit/>
          <w:trHeight w:val="213"/>
        </w:trPr>
        <w:tc>
          <w:tcPr>
            <w:tcW w:w="2747" w:type="dxa"/>
          </w:tcPr>
          <w:p w14:paraId="7935357A" w14:textId="7D96493B" w:rsidR="00F92DE6" w:rsidRDefault="00F92DE6" w:rsidP="00F92DE6">
            <w:r>
              <w:t>LinkCapacity_unit</w:t>
            </w:r>
          </w:p>
        </w:tc>
        <w:tc>
          <w:tcPr>
            <w:tcW w:w="2310" w:type="dxa"/>
          </w:tcPr>
          <w:p w14:paraId="09517406" w14:textId="5DF36CDA" w:rsidR="00F92DE6" w:rsidRDefault="00F92DE6" w:rsidP="00F92DE6">
            <w:r>
              <w:t>subClassOf</w:t>
            </w:r>
          </w:p>
        </w:tc>
        <w:tc>
          <w:tcPr>
            <w:tcW w:w="4293" w:type="dxa"/>
          </w:tcPr>
          <w:p w14:paraId="14DCB079" w14:textId="0D5058CC" w:rsidR="00F92DE6" w:rsidRDefault="00253AFA" w:rsidP="00F92DE6">
            <w:pPr>
              <w:tabs>
                <w:tab w:val="center" w:pos="2335"/>
              </w:tabs>
            </w:pPr>
            <w:r>
              <w:t>uom:</w:t>
            </w:r>
            <w:r w:rsidR="00F92DE6">
              <w:t>Unit</w:t>
            </w:r>
          </w:p>
        </w:tc>
      </w:tr>
      <w:tr w:rsidR="00F92DE6" w:rsidRPr="00700C00" w14:paraId="366DB0D4" w14:textId="77777777" w:rsidTr="00F92DE6">
        <w:trPr>
          <w:cantSplit/>
          <w:trHeight w:val="213"/>
        </w:trPr>
        <w:tc>
          <w:tcPr>
            <w:tcW w:w="2747" w:type="dxa"/>
          </w:tcPr>
          <w:p w14:paraId="7FD4AF79" w14:textId="610DC0EB" w:rsidR="00F92DE6" w:rsidRDefault="00F92DE6" w:rsidP="00F92DE6">
            <w:r>
              <w:t>{vehicles_per_hour}</w:t>
            </w:r>
          </w:p>
        </w:tc>
        <w:tc>
          <w:tcPr>
            <w:tcW w:w="2310" w:type="dxa"/>
          </w:tcPr>
          <w:p w14:paraId="1D5CAFD8" w14:textId="63E3DF1E" w:rsidR="00F92DE6" w:rsidRDefault="00F92DE6" w:rsidP="00F92DE6">
            <w:r>
              <w:t>a</w:t>
            </w:r>
          </w:p>
        </w:tc>
        <w:tc>
          <w:tcPr>
            <w:tcW w:w="4293" w:type="dxa"/>
          </w:tcPr>
          <w:p w14:paraId="07D2A0C1" w14:textId="68395327" w:rsidR="00F92DE6" w:rsidRDefault="00F92DE6" w:rsidP="00F92DE6">
            <w:pPr>
              <w:tabs>
                <w:tab w:val="center" w:pos="2335"/>
              </w:tabs>
            </w:pPr>
            <w:r>
              <w:t>LaneCapacity_unit</w:t>
            </w:r>
          </w:p>
        </w:tc>
      </w:tr>
      <w:tr w:rsidR="00F92DE6" w:rsidRPr="00700C00" w14:paraId="5747D7B1" w14:textId="77777777" w:rsidTr="00F92DE6">
        <w:trPr>
          <w:cantSplit/>
          <w:trHeight w:val="213"/>
        </w:trPr>
        <w:tc>
          <w:tcPr>
            <w:tcW w:w="2747" w:type="dxa"/>
          </w:tcPr>
          <w:p w14:paraId="31728BC3" w14:textId="7853106E" w:rsidR="00F92DE6" w:rsidRDefault="00F92DE6" w:rsidP="00F92DE6">
            <w:r>
              <w:t>{vehicles_per_hour_per_lane}</w:t>
            </w:r>
          </w:p>
        </w:tc>
        <w:tc>
          <w:tcPr>
            <w:tcW w:w="2310" w:type="dxa"/>
          </w:tcPr>
          <w:p w14:paraId="126890DC" w14:textId="51FB277D" w:rsidR="00F92DE6" w:rsidRDefault="00F92DE6" w:rsidP="00F92DE6">
            <w:r>
              <w:t>a</w:t>
            </w:r>
          </w:p>
        </w:tc>
        <w:tc>
          <w:tcPr>
            <w:tcW w:w="4293" w:type="dxa"/>
          </w:tcPr>
          <w:p w14:paraId="5089F34E" w14:textId="1A36E244" w:rsidR="00F92DE6" w:rsidRDefault="00F92DE6" w:rsidP="00F92DE6">
            <w:pPr>
              <w:tabs>
                <w:tab w:val="center" w:pos="2335"/>
              </w:tabs>
            </w:pPr>
            <w:r>
              <w:t>LinkCapacity_unit</w:t>
            </w:r>
          </w:p>
        </w:tc>
      </w:tr>
    </w:tbl>
    <w:p w14:paraId="5BC230BC" w14:textId="77777777" w:rsidR="007E14C1" w:rsidRDefault="007E14C1"/>
    <w:p w14:paraId="72D98DC5" w14:textId="1E1C8453" w:rsidR="008D401E" w:rsidRDefault="00921F44" w:rsidP="00331CB6">
      <w:pPr>
        <w:pStyle w:val="ListParagraph"/>
        <w:numPr>
          <w:ilvl w:val="0"/>
          <w:numId w:val="9"/>
        </w:numPr>
      </w:pPr>
      <w:r>
        <w:t>Note that</w:t>
      </w:r>
      <w:r w:rsidR="00A1065B">
        <w:t xml:space="preserve"> </w:t>
      </w:r>
      <w:r>
        <w:t xml:space="preserve">the </w:t>
      </w:r>
      <w:r w:rsidR="00216156">
        <w:t xml:space="preserve">classes of observable properties </w:t>
      </w:r>
      <w:r>
        <w:t>are</w:t>
      </w:r>
      <w:r w:rsidR="00D9136D">
        <w:t xml:space="preserve"> primarily introduced for consistency with the SSN representation as a means of capturing the semantics of a class of Sensors (in this case, Loop Detectors).</w:t>
      </w:r>
      <w:r w:rsidR="00216156">
        <w:t xml:space="preserve"> Any instance of, e.g. RoadOccupancy simply corresponds to a RoadSegment occupied by som</w:t>
      </w:r>
      <w:r w:rsidR="00A1065B">
        <w:t>e thing, or occupied by nothing:</w:t>
      </w:r>
      <w:r w:rsidR="00A1065B">
        <w:br/>
        <w:t xml:space="preserve">RoadOccupancy(x) </w:t>
      </w:r>
      <w:r w:rsidR="00A1065B">
        <w:sym w:font="Wingdings" w:char="F0F3"/>
      </w:r>
      <w:r w:rsidR="00A1065B">
        <w:t xml:space="preserve"> isPropertyOf(x,y) &amp; RoadSegment(y) &amp; [ exists (t) occupiedBy(y,t) | -exists(t) occupiedBy(y,t)]</w:t>
      </w:r>
      <w:r w:rsidR="00A1065B">
        <w:br/>
        <w:t>As a consequence of the 4D representation, an instance of the observable property RoadOccupancy refers to a property of</w:t>
      </w:r>
      <w:r w:rsidR="00D9136D">
        <w:t xml:space="preserve"> </w:t>
      </w:r>
      <w:r w:rsidR="00A1065B">
        <w:t>a road segment at some time, t.</w:t>
      </w:r>
    </w:p>
    <w:p w14:paraId="46D5159A" w14:textId="469CE826" w:rsidR="007F39F0" w:rsidRDefault="007F39F0" w:rsidP="00331CB6">
      <w:pPr>
        <w:pStyle w:val="ListParagraph"/>
        <w:numPr>
          <w:ilvl w:val="0"/>
          <w:numId w:val="9"/>
        </w:numPr>
      </w:pPr>
      <w:r>
        <w:lastRenderedPageBreak/>
        <w:t>Additional semantics of sensors and observations</w:t>
      </w:r>
      <w:r w:rsidR="000274B3">
        <w:t>: temporal restrictions, connection to object properties</w:t>
      </w:r>
    </w:p>
    <w:p w14:paraId="77AA8E08" w14:textId="5294AD06" w:rsidR="007F39F0" w:rsidRDefault="003D14D7" w:rsidP="00331CB6">
      <w:pPr>
        <w:pStyle w:val="ListParagraph"/>
        <w:numPr>
          <w:ilvl w:val="0"/>
          <w:numId w:val="9"/>
        </w:numPr>
      </w:pPr>
      <w:r>
        <w:t>A RoadSegment’s vehicle c</w:t>
      </w:r>
      <w:r w:rsidR="007F39F0">
        <w:t xml:space="preserve">ount can be calculated based on the KB, but can we </w:t>
      </w:r>
      <w:r w:rsidR="00921F44">
        <w:t>formalize</w:t>
      </w:r>
      <w:r w:rsidR="007F39F0">
        <w:t xml:space="preserve"> the relationship between the count and the KB? i.e. number of observations in a given interval?</w:t>
      </w:r>
    </w:p>
    <w:p w14:paraId="43D4819A" w14:textId="470D306E" w:rsidR="007E14C1" w:rsidRDefault="007E14C1"/>
    <w:tbl>
      <w:tblPr>
        <w:tblStyle w:val="TableGrid"/>
        <w:tblpPr w:leftFromText="180" w:rightFromText="180" w:vertAnchor="text" w:horzAnchor="margin" w:tblpY="128"/>
        <w:tblW w:w="0" w:type="auto"/>
        <w:tblLook w:val="04A0" w:firstRow="1" w:lastRow="0" w:firstColumn="1" w:lastColumn="0" w:noHBand="0" w:noVBand="1"/>
      </w:tblPr>
      <w:tblGrid>
        <w:gridCol w:w="2913"/>
        <w:gridCol w:w="2762"/>
        <w:gridCol w:w="3675"/>
      </w:tblGrid>
      <w:tr w:rsidR="00357841" w:rsidRPr="00700C00" w14:paraId="42BEA435" w14:textId="77777777" w:rsidTr="006E0ED2">
        <w:trPr>
          <w:cantSplit/>
          <w:trHeight w:val="213"/>
        </w:trPr>
        <w:tc>
          <w:tcPr>
            <w:tcW w:w="3035" w:type="dxa"/>
            <w:vMerge w:val="restart"/>
          </w:tcPr>
          <w:p w14:paraId="20D28D9D" w14:textId="466BE2A8" w:rsidR="00357841" w:rsidRDefault="00357841" w:rsidP="00357841">
            <w:pPr>
              <w:rPr>
                <w:highlight w:val="yellow"/>
              </w:rPr>
            </w:pPr>
            <w:r>
              <w:t>IntersectionPD</w:t>
            </w:r>
          </w:p>
        </w:tc>
        <w:tc>
          <w:tcPr>
            <w:tcW w:w="2580" w:type="dxa"/>
          </w:tcPr>
          <w:p w14:paraId="488F87BE" w14:textId="513E4F39" w:rsidR="00357841" w:rsidRDefault="00357841" w:rsidP="00357841">
            <w:r w:rsidRPr="00700C00">
              <w:t>subclassOf</w:t>
            </w:r>
          </w:p>
        </w:tc>
        <w:tc>
          <w:tcPr>
            <w:tcW w:w="3735" w:type="dxa"/>
          </w:tcPr>
          <w:p w14:paraId="45575758" w14:textId="5E722C13" w:rsidR="00357841" w:rsidRDefault="00357841" w:rsidP="00357841">
            <w:pPr>
              <w:tabs>
                <w:tab w:val="center" w:pos="2335"/>
              </w:tabs>
            </w:pPr>
            <w:r>
              <w:t>change:</w:t>
            </w:r>
            <w:r w:rsidRPr="00700C00">
              <w:t>TimeVarying</w:t>
            </w:r>
            <w:r>
              <w:t>Concept</w:t>
            </w:r>
          </w:p>
        </w:tc>
      </w:tr>
      <w:tr w:rsidR="00771F46" w:rsidRPr="00700C00" w14:paraId="15DEB2C4" w14:textId="77777777" w:rsidTr="006E0ED2">
        <w:trPr>
          <w:cantSplit/>
          <w:trHeight w:val="213"/>
        </w:trPr>
        <w:tc>
          <w:tcPr>
            <w:tcW w:w="3035" w:type="dxa"/>
            <w:vMerge/>
          </w:tcPr>
          <w:p w14:paraId="5D326599" w14:textId="77777777" w:rsidR="00771F46" w:rsidRDefault="00771F46" w:rsidP="00357841"/>
        </w:tc>
        <w:tc>
          <w:tcPr>
            <w:tcW w:w="2580" w:type="dxa"/>
          </w:tcPr>
          <w:p w14:paraId="717077AB" w14:textId="4ED21569" w:rsidR="00771F46" w:rsidRPr="00700C00" w:rsidRDefault="00771F46" w:rsidP="00357841">
            <w:r>
              <w:t>subclassOf</w:t>
            </w:r>
          </w:p>
        </w:tc>
        <w:tc>
          <w:tcPr>
            <w:tcW w:w="3735" w:type="dxa"/>
          </w:tcPr>
          <w:p w14:paraId="02ABDA34" w14:textId="15E87D8C" w:rsidR="00771F46" w:rsidRDefault="00CE4C5A" w:rsidP="00357841">
            <w:pPr>
              <w:tabs>
                <w:tab w:val="center" w:pos="2335"/>
              </w:tabs>
            </w:pPr>
            <w:r>
              <w:t>TransportationComplexPD</w:t>
            </w:r>
          </w:p>
        </w:tc>
      </w:tr>
      <w:tr w:rsidR="00357841" w:rsidRPr="00700C00" w14:paraId="575764D2" w14:textId="77777777" w:rsidTr="006E0ED2">
        <w:trPr>
          <w:cantSplit/>
          <w:trHeight w:val="213"/>
        </w:trPr>
        <w:tc>
          <w:tcPr>
            <w:tcW w:w="3035" w:type="dxa"/>
            <w:vMerge/>
          </w:tcPr>
          <w:p w14:paraId="12995F1A" w14:textId="77777777" w:rsidR="00357841" w:rsidRPr="00700C00" w:rsidRDefault="00357841" w:rsidP="00357841"/>
        </w:tc>
        <w:tc>
          <w:tcPr>
            <w:tcW w:w="2580" w:type="dxa"/>
          </w:tcPr>
          <w:p w14:paraId="20E22DFB" w14:textId="4EC3A813" w:rsidR="00357841" w:rsidRPr="00700C00" w:rsidRDefault="00357841" w:rsidP="00357841">
            <w:r w:rsidRPr="00700C00">
              <w:t>equivalentClass</w:t>
            </w:r>
          </w:p>
        </w:tc>
        <w:tc>
          <w:tcPr>
            <w:tcW w:w="3735" w:type="dxa"/>
          </w:tcPr>
          <w:p w14:paraId="200ABF3E" w14:textId="240F5DC1" w:rsidR="00357841" w:rsidRDefault="00357841" w:rsidP="00357841">
            <w:pPr>
              <w:tabs>
                <w:tab w:val="center" w:pos="2335"/>
              </w:tabs>
            </w:pPr>
            <w:r>
              <w:t>change:</w:t>
            </w:r>
            <w:r w:rsidRPr="00700C00">
              <w:t>hasM</w:t>
            </w:r>
            <w:r>
              <w:t>anifestation some Intersection</w:t>
            </w:r>
            <w:r w:rsidRPr="00700C00">
              <w:t xml:space="preserve"> and </w:t>
            </w:r>
            <w:r>
              <w:t xml:space="preserve"> change:</w:t>
            </w:r>
            <w:r w:rsidRPr="00700C00">
              <w:t xml:space="preserve">hasManifestation only </w:t>
            </w:r>
            <w:r>
              <w:t>Intersection</w:t>
            </w:r>
          </w:p>
        </w:tc>
      </w:tr>
      <w:tr w:rsidR="00357841" w:rsidRPr="00700C00" w14:paraId="452A6E12" w14:textId="77777777" w:rsidTr="006E0ED2">
        <w:trPr>
          <w:cantSplit/>
          <w:trHeight w:val="213"/>
        </w:trPr>
        <w:tc>
          <w:tcPr>
            <w:tcW w:w="3035" w:type="dxa"/>
            <w:vMerge/>
          </w:tcPr>
          <w:p w14:paraId="1C4DC920" w14:textId="77777777" w:rsidR="00357841" w:rsidRPr="00700C00" w:rsidRDefault="00357841" w:rsidP="00357841"/>
        </w:tc>
        <w:tc>
          <w:tcPr>
            <w:tcW w:w="2580" w:type="dxa"/>
          </w:tcPr>
          <w:p w14:paraId="6F29957B" w14:textId="5084983E" w:rsidR="00357841" w:rsidRPr="00700C00" w:rsidRDefault="00357841" w:rsidP="00357841">
            <w:r>
              <w:t>inverse(accessesComplex)</w:t>
            </w:r>
          </w:p>
        </w:tc>
        <w:tc>
          <w:tcPr>
            <w:tcW w:w="3735" w:type="dxa"/>
          </w:tcPr>
          <w:p w14:paraId="29588D1E" w14:textId="4E897B34" w:rsidR="00357841" w:rsidRDefault="00357841" w:rsidP="00357841">
            <w:pPr>
              <w:tabs>
                <w:tab w:val="center" w:pos="2335"/>
              </w:tabs>
            </w:pPr>
            <w:r>
              <w:t>only NodePD</w:t>
            </w:r>
          </w:p>
        </w:tc>
      </w:tr>
      <w:tr w:rsidR="00357841" w:rsidRPr="00700C00" w14:paraId="339E83AB" w14:textId="77777777" w:rsidTr="006E0ED2">
        <w:trPr>
          <w:cantSplit/>
          <w:trHeight w:val="213"/>
        </w:trPr>
        <w:tc>
          <w:tcPr>
            <w:tcW w:w="3035" w:type="dxa"/>
            <w:vMerge/>
          </w:tcPr>
          <w:p w14:paraId="7C008A2D" w14:textId="77777777" w:rsidR="00357841" w:rsidRPr="00700C00" w:rsidRDefault="00357841" w:rsidP="00357841"/>
        </w:tc>
        <w:tc>
          <w:tcPr>
            <w:tcW w:w="2580" w:type="dxa"/>
          </w:tcPr>
          <w:p w14:paraId="3BC1ED83" w14:textId="632DF96E" w:rsidR="00357841" w:rsidRPr="00700C00" w:rsidRDefault="00357841" w:rsidP="00357841">
            <w:r>
              <w:t>change:existsAt</w:t>
            </w:r>
          </w:p>
        </w:tc>
        <w:tc>
          <w:tcPr>
            <w:tcW w:w="3735" w:type="dxa"/>
          </w:tcPr>
          <w:p w14:paraId="19C19C86" w14:textId="7C8C703A" w:rsidR="00357841" w:rsidRPr="00700C00" w:rsidRDefault="00357841" w:rsidP="00357841">
            <w:pPr>
              <w:tabs>
                <w:tab w:val="center" w:pos="2335"/>
              </w:tabs>
            </w:pPr>
            <w:r w:rsidRPr="00700C00">
              <w:t xml:space="preserve">exactly 1 </w:t>
            </w:r>
            <w:r>
              <w:t>time:</w:t>
            </w:r>
            <w:r w:rsidRPr="00700C00">
              <w:t>Interval</w:t>
            </w:r>
          </w:p>
        </w:tc>
      </w:tr>
      <w:tr w:rsidR="00357841" w:rsidRPr="00700C00" w14:paraId="424D6586" w14:textId="77777777" w:rsidTr="006E0ED2">
        <w:trPr>
          <w:cantSplit/>
          <w:trHeight w:val="213"/>
        </w:trPr>
        <w:tc>
          <w:tcPr>
            <w:tcW w:w="3035" w:type="dxa"/>
            <w:vMerge w:val="restart"/>
          </w:tcPr>
          <w:p w14:paraId="2182AA04" w14:textId="44C95A80" w:rsidR="00357841" w:rsidRPr="00700C00" w:rsidRDefault="00357841" w:rsidP="00357841">
            <w:r>
              <w:t>Intersection</w:t>
            </w:r>
          </w:p>
        </w:tc>
        <w:tc>
          <w:tcPr>
            <w:tcW w:w="2580" w:type="dxa"/>
          </w:tcPr>
          <w:p w14:paraId="2CC12FF9" w14:textId="66C642BA" w:rsidR="00357841" w:rsidRDefault="00357841" w:rsidP="00357841">
            <w:r>
              <w:t>equivalentClass</w:t>
            </w:r>
          </w:p>
        </w:tc>
        <w:tc>
          <w:tcPr>
            <w:tcW w:w="3735" w:type="dxa"/>
          </w:tcPr>
          <w:p w14:paraId="0A5A391B" w14:textId="5EFAD114" w:rsidR="00357841" w:rsidRPr="00700C00" w:rsidRDefault="00357841" w:rsidP="00357841">
            <w:pPr>
              <w:tabs>
                <w:tab w:val="center" w:pos="2335"/>
              </w:tabs>
            </w:pPr>
            <w:r>
              <w:t>otn:RoadElement</w:t>
            </w:r>
          </w:p>
        </w:tc>
      </w:tr>
      <w:tr w:rsidR="00357841" w:rsidRPr="00700C00" w14:paraId="11E4339D" w14:textId="77777777" w:rsidTr="006E0ED2">
        <w:trPr>
          <w:cantSplit/>
          <w:trHeight w:val="213"/>
        </w:trPr>
        <w:tc>
          <w:tcPr>
            <w:tcW w:w="3035" w:type="dxa"/>
            <w:vMerge/>
          </w:tcPr>
          <w:p w14:paraId="439D2C8B" w14:textId="77777777" w:rsidR="00357841" w:rsidRDefault="00357841" w:rsidP="00357841"/>
        </w:tc>
        <w:tc>
          <w:tcPr>
            <w:tcW w:w="2580" w:type="dxa"/>
          </w:tcPr>
          <w:p w14:paraId="7FC2A83C" w14:textId="7A9CB957" w:rsidR="00357841" w:rsidRDefault="00357841" w:rsidP="00357841">
            <w:r w:rsidRPr="00700C00">
              <w:t>subclassOf</w:t>
            </w:r>
          </w:p>
        </w:tc>
        <w:tc>
          <w:tcPr>
            <w:tcW w:w="3735" w:type="dxa"/>
          </w:tcPr>
          <w:p w14:paraId="69BCFA88" w14:textId="697F3E5B" w:rsidR="00357841" w:rsidRDefault="00357841" w:rsidP="00357841">
            <w:pPr>
              <w:tabs>
                <w:tab w:val="center" w:pos="2335"/>
              </w:tabs>
            </w:pPr>
            <w:r>
              <w:t>change:</w:t>
            </w:r>
            <w:r w:rsidRPr="00700C00">
              <w:t>Manifestation</w:t>
            </w:r>
          </w:p>
        </w:tc>
      </w:tr>
      <w:tr w:rsidR="00357841" w:rsidRPr="00700C00" w14:paraId="104AF7F3" w14:textId="77777777" w:rsidTr="006E0ED2">
        <w:trPr>
          <w:cantSplit/>
          <w:trHeight w:val="213"/>
        </w:trPr>
        <w:tc>
          <w:tcPr>
            <w:tcW w:w="3035" w:type="dxa"/>
            <w:vMerge/>
          </w:tcPr>
          <w:p w14:paraId="786322C1" w14:textId="77777777" w:rsidR="00357841" w:rsidRDefault="00357841" w:rsidP="00357841"/>
        </w:tc>
        <w:tc>
          <w:tcPr>
            <w:tcW w:w="2580" w:type="dxa"/>
          </w:tcPr>
          <w:p w14:paraId="0E394472" w14:textId="2716E1E5" w:rsidR="00357841" w:rsidRPr="00700C00" w:rsidRDefault="00357841" w:rsidP="00357841">
            <w:r>
              <w:t>subClassOf</w:t>
            </w:r>
          </w:p>
        </w:tc>
        <w:tc>
          <w:tcPr>
            <w:tcW w:w="3735" w:type="dxa"/>
          </w:tcPr>
          <w:p w14:paraId="4603867B" w14:textId="33E4E602" w:rsidR="00357841" w:rsidRDefault="00357841" w:rsidP="00357841">
            <w:pPr>
              <w:tabs>
                <w:tab w:val="center" w:pos="2335"/>
              </w:tabs>
            </w:pPr>
            <w:r w:rsidRPr="004C7583">
              <w:t>TransportationComplex</w:t>
            </w:r>
          </w:p>
        </w:tc>
      </w:tr>
      <w:tr w:rsidR="00357841" w:rsidRPr="00700C00" w14:paraId="0A78F3D0" w14:textId="77777777" w:rsidTr="006E0ED2">
        <w:trPr>
          <w:cantSplit/>
          <w:trHeight w:val="213"/>
        </w:trPr>
        <w:tc>
          <w:tcPr>
            <w:tcW w:w="3035" w:type="dxa"/>
            <w:vMerge/>
          </w:tcPr>
          <w:p w14:paraId="299FFE02" w14:textId="77777777" w:rsidR="00357841" w:rsidRDefault="00357841" w:rsidP="00357841"/>
        </w:tc>
        <w:tc>
          <w:tcPr>
            <w:tcW w:w="2580" w:type="dxa"/>
          </w:tcPr>
          <w:p w14:paraId="79E069DD" w14:textId="5D2E1ADF" w:rsidR="00357841" w:rsidRDefault="00357841" w:rsidP="00357841">
            <w:r w:rsidRPr="00700C00">
              <w:t>equivalentClass</w:t>
            </w:r>
          </w:p>
        </w:tc>
        <w:tc>
          <w:tcPr>
            <w:tcW w:w="3735" w:type="dxa"/>
          </w:tcPr>
          <w:p w14:paraId="314A4D01" w14:textId="4CC9D293" w:rsidR="00357841" w:rsidRPr="004C7583" w:rsidRDefault="00357841" w:rsidP="00357841">
            <w:pPr>
              <w:tabs>
                <w:tab w:val="center" w:pos="2335"/>
              </w:tabs>
            </w:pPr>
            <w:r>
              <w:t>change:</w:t>
            </w:r>
            <w:r w:rsidRPr="00700C00">
              <w:t>manifestationOf some  RoadSegment</w:t>
            </w:r>
            <w:r>
              <w:t>PD</w:t>
            </w:r>
            <w:r w:rsidRPr="00700C00">
              <w:t xml:space="preserve"> and </w:t>
            </w:r>
            <w:r>
              <w:t xml:space="preserve"> change:</w:t>
            </w:r>
            <w:r w:rsidRPr="00700C00">
              <w:t>manifestationOf only  RoadSegment</w:t>
            </w:r>
            <w:r>
              <w:t>PD</w:t>
            </w:r>
          </w:p>
        </w:tc>
      </w:tr>
      <w:tr w:rsidR="00357841" w:rsidRPr="00700C00" w14:paraId="40323835" w14:textId="77777777" w:rsidTr="006E0ED2">
        <w:trPr>
          <w:cantSplit/>
          <w:trHeight w:val="213"/>
        </w:trPr>
        <w:tc>
          <w:tcPr>
            <w:tcW w:w="3035" w:type="dxa"/>
            <w:vMerge/>
          </w:tcPr>
          <w:p w14:paraId="464E7313" w14:textId="77777777" w:rsidR="00357841" w:rsidRDefault="00357841" w:rsidP="00357841"/>
        </w:tc>
        <w:tc>
          <w:tcPr>
            <w:tcW w:w="2580" w:type="dxa"/>
          </w:tcPr>
          <w:p w14:paraId="4AA17219" w14:textId="61A317A1" w:rsidR="00357841" w:rsidRPr="00700C00" w:rsidRDefault="00357841" w:rsidP="00357841">
            <w:r>
              <w:t>change:existsAt</w:t>
            </w:r>
          </w:p>
        </w:tc>
        <w:tc>
          <w:tcPr>
            <w:tcW w:w="3735" w:type="dxa"/>
          </w:tcPr>
          <w:p w14:paraId="2EA30CE3" w14:textId="32BA6D56" w:rsidR="00357841" w:rsidRDefault="00357841" w:rsidP="00357841">
            <w:pPr>
              <w:tabs>
                <w:tab w:val="center" w:pos="2335"/>
              </w:tabs>
            </w:pPr>
            <w:r w:rsidRPr="00700C00">
              <w:t xml:space="preserve">exactly 1 </w:t>
            </w:r>
            <w:r>
              <w:t>time:</w:t>
            </w:r>
            <w:r w:rsidRPr="00700C00">
              <w:t>TemporalEntity</w:t>
            </w:r>
          </w:p>
        </w:tc>
      </w:tr>
      <w:tr w:rsidR="00357841" w:rsidRPr="00700C00" w14:paraId="0712BF74" w14:textId="77777777" w:rsidTr="006E0ED2">
        <w:trPr>
          <w:cantSplit/>
          <w:trHeight w:val="213"/>
        </w:trPr>
        <w:tc>
          <w:tcPr>
            <w:tcW w:w="3035" w:type="dxa"/>
            <w:vMerge/>
          </w:tcPr>
          <w:p w14:paraId="3C5B158A" w14:textId="77777777" w:rsidR="00357841" w:rsidRDefault="00357841" w:rsidP="00357841"/>
        </w:tc>
        <w:tc>
          <w:tcPr>
            <w:tcW w:w="2580" w:type="dxa"/>
          </w:tcPr>
          <w:p w14:paraId="0D561DF6" w14:textId="754782A7" w:rsidR="00357841" w:rsidRDefault="00357841" w:rsidP="00357841">
            <w:r>
              <w:t>spatial_loc:hasL</w:t>
            </w:r>
            <w:r w:rsidRPr="00700C00">
              <w:t>ocation</w:t>
            </w:r>
          </w:p>
        </w:tc>
        <w:tc>
          <w:tcPr>
            <w:tcW w:w="3735" w:type="dxa"/>
          </w:tcPr>
          <w:p w14:paraId="3BC81D24" w14:textId="617921F7" w:rsidR="00357841" w:rsidRPr="00700C00" w:rsidRDefault="00357841" w:rsidP="00357841">
            <w:pPr>
              <w:tabs>
                <w:tab w:val="center" w:pos="2335"/>
              </w:tabs>
            </w:pPr>
            <w:r>
              <w:t>only geosparql:Feature</w:t>
            </w:r>
          </w:p>
        </w:tc>
      </w:tr>
      <w:tr w:rsidR="00357841" w:rsidRPr="00700C00" w14:paraId="21E89A69" w14:textId="77777777" w:rsidTr="006E0ED2">
        <w:trPr>
          <w:cantSplit/>
          <w:trHeight w:val="213"/>
        </w:trPr>
        <w:tc>
          <w:tcPr>
            <w:tcW w:w="3035" w:type="dxa"/>
            <w:vMerge/>
          </w:tcPr>
          <w:p w14:paraId="45935F7F" w14:textId="77777777" w:rsidR="00357841" w:rsidRDefault="00357841" w:rsidP="00357841"/>
        </w:tc>
        <w:tc>
          <w:tcPr>
            <w:tcW w:w="2580" w:type="dxa"/>
          </w:tcPr>
          <w:p w14:paraId="41C357CA" w14:textId="0F5C2357" w:rsidR="00357841" w:rsidRDefault="00357841" w:rsidP="00357841">
            <w:r>
              <w:t>inverse(accessesComplex)</w:t>
            </w:r>
          </w:p>
        </w:tc>
        <w:tc>
          <w:tcPr>
            <w:tcW w:w="3735" w:type="dxa"/>
          </w:tcPr>
          <w:p w14:paraId="7E0BB340" w14:textId="24CBB705" w:rsidR="00357841" w:rsidRDefault="00357841" w:rsidP="00357841">
            <w:pPr>
              <w:tabs>
                <w:tab w:val="center" w:pos="2335"/>
              </w:tabs>
            </w:pPr>
            <w:r>
              <w:t>only Node</w:t>
            </w:r>
          </w:p>
        </w:tc>
      </w:tr>
    </w:tbl>
    <w:p w14:paraId="12329040" w14:textId="77777777" w:rsidR="00581122" w:rsidRDefault="00581122" w:rsidP="00EA354A">
      <w:pPr>
        <w:rPr>
          <w:b/>
        </w:rPr>
      </w:pPr>
    </w:p>
    <w:p w14:paraId="38D4B34E" w14:textId="77777777" w:rsidR="00D4596C" w:rsidRDefault="007B5361" w:rsidP="00EA354A">
      <w:pPr>
        <w:rPr>
          <w:b/>
        </w:rPr>
      </w:pPr>
      <w:r w:rsidRPr="00581122">
        <w:rPr>
          <w:b/>
        </w:rPr>
        <w:t>Ontologies</w:t>
      </w:r>
      <w:r w:rsidR="003B6261">
        <w:rPr>
          <w:b/>
        </w:rPr>
        <w:t xml:space="preserve"> Reused</w:t>
      </w:r>
      <w:r w:rsidRPr="00581122">
        <w:rPr>
          <w:b/>
        </w:rPr>
        <w:t>:</w:t>
      </w:r>
    </w:p>
    <w:p w14:paraId="2151300B" w14:textId="77777777" w:rsidR="001E5B10" w:rsidRDefault="001E5B10" w:rsidP="009E4A69">
      <w:pPr>
        <w:pStyle w:val="ListParagraph"/>
      </w:pPr>
      <w:r>
        <w:t>Change</w:t>
      </w:r>
    </w:p>
    <w:p w14:paraId="52EF78D3" w14:textId="4DC9F120" w:rsidR="00C24DEA" w:rsidRDefault="001E5B10" w:rsidP="009E4A69">
      <w:pPr>
        <w:pStyle w:val="ListParagraph"/>
      </w:pPr>
      <w:r>
        <w:t>SpatialLoc</w:t>
      </w:r>
    </w:p>
    <w:p w14:paraId="5394B1B6" w14:textId="2025CF90" w:rsidR="005F67F8" w:rsidRDefault="00B37423" w:rsidP="009E4A69">
      <w:pPr>
        <w:pStyle w:val="ListParagraph"/>
      </w:pPr>
      <w:r>
        <w:t>SSN</w:t>
      </w:r>
      <w:r w:rsidR="005F67F8">
        <w:t>: Semantic Sensor Network ontology to capture sensors and their observations. These observations are processed or used directly as attributes of the network.</w:t>
      </w:r>
    </w:p>
    <w:p w14:paraId="044A53BF" w14:textId="28F6C66B" w:rsidR="00E91E39" w:rsidRDefault="00A62727" w:rsidP="00E91E39">
      <w:pPr>
        <w:rPr>
          <w:b/>
        </w:rPr>
      </w:pPr>
      <w:r>
        <w:rPr>
          <w:b/>
        </w:rPr>
        <w:t>Notes:</w:t>
      </w:r>
    </w:p>
    <w:p w14:paraId="1F8769E9" w14:textId="2A01154B" w:rsidR="00A62727" w:rsidRDefault="00A62727" w:rsidP="001D3F17">
      <w:pPr>
        <w:pStyle w:val="ListParagraph"/>
        <w:numPr>
          <w:ilvl w:val="0"/>
          <w:numId w:val="7"/>
        </w:numPr>
      </w:pPr>
      <w:r>
        <w:t xml:space="preserve">We observe that the properties </w:t>
      </w:r>
      <w:r>
        <w:rPr>
          <w:i/>
        </w:rPr>
        <w:t>inMunicipality</w:t>
      </w:r>
      <w:r>
        <w:t xml:space="preserve"> and </w:t>
      </w:r>
      <w:r>
        <w:rPr>
          <w:i/>
        </w:rPr>
        <w:t>inPlanningDistrict</w:t>
      </w:r>
      <w:r>
        <w:t xml:space="preserve"> </w:t>
      </w:r>
      <w:r w:rsidR="002B623B">
        <w:t>may</w:t>
      </w:r>
      <w:r w:rsidR="00D739CC">
        <w:t xml:space="preserve"> apply to other areas of the domain (e.g. land use, building </w:t>
      </w:r>
      <w:r w:rsidR="00AE69CB">
        <w:t xml:space="preserve">ontologies), </w:t>
      </w:r>
      <w:r w:rsidR="002B623B">
        <w:t>in which case</w:t>
      </w:r>
      <w:r w:rsidR="00D739CC">
        <w:t xml:space="preserve"> they will be better defined at a lower (more foundational) level within the ontology</w:t>
      </w:r>
      <w:r w:rsidR="002B623B">
        <w:t xml:space="preserve">. However, as they are currently only required for the Transportation System sub-ontology, </w:t>
      </w:r>
      <w:r w:rsidR="00D739CC">
        <w:t xml:space="preserve">it is currently not clear where and how this should be done. For now, we define these properties within the Transportation Network System ontology and leave the final organization for a future iteration </w:t>
      </w:r>
      <w:r w:rsidR="002B623B">
        <w:t>if and when requirements for their widespread use are identified.</w:t>
      </w:r>
    </w:p>
    <w:p w14:paraId="069AA189" w14:textId="69A18E53" w:rsidR="00E5248F" w:rsidRDefault="00E5248F" w:rsidP="00E5248F">
      <w:pPr>
        <w:rPr>
          <w:b/>
        </w:rPr>
      </w:pPr>
      <w:r>
        <w:rPr>
          <w:b/>
        </w:rPr>
        <w:t>Future Work:</w:t>
      </w:r>
    </w:p>
    <w:p w14:paraId="75DDF305" w14:textId="63A835D4" w:rsidR="00E5248F" w:rsidRDefault="00E5248F" w:rsidP="00F80297">
      <w:pPr>
        <w:pStyle w:val="ListParagraph"/>
        <w:numPr>
          <w:ilvl w:val="0"/>
          <w:numId w:val="7"/>
        </w:numPr>
      </w:pPr>
      <w:r>
        <w:t>Define lane and link capacity units in greater detail</w:t>
      </w:r>
      <w:r w:rsidR="00092042">
        <w:t xml:space="preserve"> (e.g. with numerators and denominators)</w:t>
      </w:r>
      <w:r>
        <w:t>.</w:t>
      </w:r>
    </w:p>
    <w:p w14:paraId="4725EDA4" w14:textId="024C4E52" w:rsidR="00F80297" w:rsidRDefault="00F80297" w:rsidP="00F80297">
      <w:pPr>
        <w:pStyle w:val="ListParagraph"/>
        <w:numPr>
          <w:ilvl w:val="0"/>
          <w:numId w:val="7"/>
        </w:numPr>
      </w:pPr>
      <w:r w:rsidRPr="00503161">
        <w:t>There is a relationship between the modes of access of a link and those of the arcs it contains that should be captured in a more detailed representation.</w:t>
      </w:r>
    </w:p>
    <w:p w14:paraId="44654208" w14:textId="469A0108" w:rsidR="004D2A08" w:rsidRPr="00E5248F" w:rsidRDefault="004D2A08" w:rsidP="00F80297">
      <w:pPr>
        <w:pStyle w:val="ListParagraph"/>
        <w:numPr>
          <w:ilvl w:val="0"/>
          <w:numId w:val="7"/>
        </w:numPr>
      </w:pPr>
      <w:r>
        <w:t>The Municipality class should be defined in greater detail</w:t>
      </w:r>
    </w:p>
    <w:p w14:paraId="327B6795" w14:textId="77777777" w:rsidR="009D0500" w:rsidRDefault="00DF48AD" w:rsidP="009D0500">
      <w:pPr>
        <w:pStyle w:val="Heading3"/>
      </w:pPr>
      <w:bookmarkStart w:id="151" w:name="_Toc35260262"/>
      <w:r>
        <w:t xml:space="preserve">Travel </w:t>
      </w:r>
      <w:r w:rsidR="00E91E39">
        <w:t>Costs</w:t>
      </w:r>
      <w:bookmarkEnd w:id="151"/>
    </w:p>
    <w:p w14:paraId="43418483" w14:textId="707AB8DE" w:rsidR="00D479C9" w:rsidRPr="00D479C9" w:rsidRDefault="0089518D" w:rsidP="00D479C9">
      <w:pPr>
        <w:rPr>
          <w:i/>
        </w:rPr>
      </w:pPr>
      <w:r>
        <w:rPr>
          <w:i/>
        </w:rPr>
        <w:t>http://ontology.eil.utoronto.ca/icity/</w:t>
      </w:r>
      <w:r w:rsidR="00D479C9">
        <w:rPr>
          <w:i/>
        </w:rPr>
        <w:t>TravelCost</w:t>
      </w:r>
      <w:r w:rsidR="00AC0B4C">
        <w:rPr>
          <w:i/>
        </w:rPr>
        <w:t>.owl</w:t>
      </w:r>
    </w:p>
    <w:p w14:paraId="43857712" w14:textId="77777777" w:rsidR="009D0500" w:rsidRPr="009D0500" w:rsidRDefault="009D0500" w:rsidP="009D0500">
      <w:pPr>
        <w:rPr>
          <w:b/>
        </w:rPr>
      </w:pPr>
      <w:r w:rsidRPr="009D0500">
        <w:rPr>
          <w:b/>
        </w:rPr>
        <w:t>Namespace: icity-travelcost</w:t>
      </w:r>
    </w:p>
    <w:p w14:paraId="7235D370" w14:textId="77777777" w:rsidR="00E91E39" w:rsidRDefault="007C1354" w:rsidP="00E91E39">
      <w:r>
        <w:lastRenderedPageBreak/>
        <w:t>A</w:t>
      </w:r>
      <w:r w:rsidR="00E91E39">
        <w:t>n extension of the transportation network (and other generic ontologies)</w:t>
      </w:r>
      <w:r>
        <w:t xml:space="preserve"> is required in order</w:t>
      </w:r>
      <w:r w:rsidR="00E91E39">
        <w:t xml:space="preserve"> to represent the different costs associated with accessing</w:t>
      </w:r>
      <w:r>
        <w:t xml:space="preserve"> and travelling on</w:t>
      </w:r>
      <w:r w:rsidR="00E91E39">
        <w:t xml:space="preserve"> the networks. These may take the form of </w:t>
      </w:r>
      <w:r w:rsidR="004519E4">
        <w:t xml:space="preserve">direct costs </w:t>
      </w:r>
      <w:r w:rsidR="00E91E39">
        <w:t xml:space="preserve">such as </w:t>
      </w:r>
      <w:r w:rsidR="004519E4">
        <w:t xml:space="preserve">tolls and fares, or possible indirect costs such as vehicle wear and tear, gas, etc. In addition, there may be non-monetary costs associated with travel such as pollution and travel time. Costs are associated with Network </w:t>
      </w:r>
      <w:r w:rsidR="00284650">
        <w:t>access</w:t>
      </w:r>
      <w:r w:rsidR="004519E4">
        <w:t xml:space="preserve">, but also with individual Arcs. They may </w:t>
      </w:r>
      <w:r w:rsidR="00284650">
        <w:t xml:space="preserve">also </w:t>
      </w:r>
      <w:r w:rsidR="004519E4">
        <w:t>be dependent on situational factors such as time of day</w:t>
      </w:r>
      <w:r w:rsidR="00284650">
        <w:t>, or age of traveler.</w:t>
      </w:r>
      <w:r w:rsidR="002D7288">
        <w:t xml:space="preserve"> Travel Costs define the costs associated with accessing the transportation system; a travel cost is a property of an arc or its network. We define a separate extension of Trip Costs to capture other, indirect costs that may vary between individual trips; a trip cost is a property of some instance of travelling.</w:t>
      </w:r>
    </w:p>
    <w:p w14:paraId="15FD7117" w14:textId="77777777" w:rsidR="00284650" w:rsidRDefault="00284650" w:rsidP="009E4A69">
      <w:pPr>
        <w:pStyle w:val="ListParagraph"/>
      </w:pPr>
      <w:r>
        <w:t>Travel Cost: There are different types of Travel Costs which are derived from different factors, and may be defined in different ways.</w:t>
      </w:r>
      <w:r w:rsidR="00EA2DD1">
        <w:t xml:space="preserve"> Travel Costs apply to Arcs and / or Networks.</w:t>
      </w:r>
    </w:p>
    <w:p w14:paraId="36E84D82" w14:textId="77777777" w:rsidR="00806205" w:rsidRDefault="00806205" w:rsidP="009E4A69">
      <w:pPr>
        <w:pStyle w:val="ListParagraph"/>
      </w:pPr>
      <w:r>
        <w:t>Distance Fee</w:t>
      </w:r>
      <w:r w:rsidR="00D1195A">
        <w:t xml:space="preserve"> is a type of Travel Cost</w:t>
      </w:r>
      <w:r>
        <w:br/>
        <w:t>Distance Fee has an associated Cost</w:t>
      </w:r>
      <w:r w:rsidR="0071652C">
        <w:br/>
        <w:t>It applies for a certain distance (between nodes, or per km)</w:t>
      </w:r>
      <w:r w:rsidR="0071652C">
        <w:br/>
        <w:t>It applies to some Arc</w:t>
      </w:r>
      <w:r>
        <w:br/>
        <w:t>It may have an associated time-of-day applicability</w:t>
      </w:r>
      <w:r>
        <w:br/>
        <w:t>It may be associated to specific modes</w:t>
      </w:r>
      <w:r w:rsidR="0071652C">
        <w:t xml:space="preserve"> of transport</w:t>
      </w:r>
    </w:p>
    <w:p w14:paraId="08F23904" w14:textId="77777777" w:rsidR="00806205" w:rsidRDefault="00806205" w:rsidP="009E4A69">
      <w:pPr>
        <w:pStyle w:val="ListParagraph"/>
      </w:pPr>
      <w:r>
        <w:t>Access Fee</w:t>
      </w:r>
      <w:r w:rsidR="00D1195A">
        <w:t xml:space="preserve"> is a type of Travel Cost</w:t>
      </w:r>
      <w:r>
        <w:br/>
        <w:t>Access Fee has an associated Cost</w:t>
      </w:r>
      <w:r>
        <w:br/>
        <w:t>It may have an associated time-of-day applicability</w:t>
      </w:r>
      <w:r>
        <w:br/>
        <w:t>It may be associated to specific modes</w:t>
      </w:r>
      <w:r w:rsidR="0071652C">
        <w:br/>
        <w:t>It applies to some Network</w:t>
      </w:r>
    </w:p>
    <w:tbl>
      <w:tblPr>
        <w:tblStyle w:val="TableGrid"/>
        <w:tblpPr w:leftFromText="180" w:rightFromText="180" w:vertAnchor="text" w:horzAnchor="margin" w:tblpY="128"/>
        <w:tblW w:w="0" w:type="auto"/>
        <w:tblLook w:val="04A0" w:firstRow="1" w:lastRow="0" w:firstColumn="1" w:lastColumn="0" w:noHBand="0" w:noVBand="1"/>
      </w:tblPr>
      <w:tblGrid>
        <w:gridCol w:w="2456"/>
        <w:gridCol w:w="2433"/>
        <w:gridCol w:w="4461"/>
      </w:tblGrid>
      <w:tr w:rsidR="00BC5636" w14:paraId="07A27AE5" w14:textId="77777777" w:rsidTr="00EA2DD1">
        <w:trPr>
          <w:cantSplit/>
        </w:trPr>
        <w:tc>
          <w:tcPr>
            <w:tcW w:w="2271" w:type="dxa"/>
            <w:shd w:val="clear" w:color="auto" w:fill="00FFFF"/>
          </w:tcPr>
          <w:p w14:paraId="4F81F830" w14:textId="77777777" w:rsidR="00BC5636" w:rsidRDefault="00BC5636" w:rsidP="00333D45">
            <w:r>
              <w:t>Object</w:t>
            </w:r>
          </w:p>
        </w:tc>
        <w:tc>
          <w:tcPr>
            <w:tcW w:w="2527" w:type="dxa"/>
            <w:shd w:val="clear" w:color="auto" w:fill="00FFFF"/>
          </w:tcPr>
          <w:p w14:paraId="481B29F2" w14:textId="77777777" w:rsidR="00BC5636" w:rsidRDefault="00BC5636" w:rsidP="00333D45">
            <w:r>
              <w:t>Property</w:t>
            </w:r>
          </w:p>
        </w:tc>
        <w:tc>
          <w:tcPr>
            <w:tcW w:w="4778" w:type="dxa"/>
            <w:shd w:val="clear" w:color="auto" w:fill="00FFFF"/>
          </w:tcPr>
          <w:p w14:paraId="552500F4" w14:textId="77777777" w:rsidR="00BC5636" w:rsidRDefault="00BC5636" w:rsidP="00333D45">
            <w:r>
              <w:t>Value</w:t>
            </w:r>
          </w:p>
        </w:tc>
      </w:tr>
      <w:tr w:rsidR="00EA2DD1" w14:paraId="753CF7FF" w14:textId="77777777" w:rsidTr="00EA2DD1">
        <w:trPr>
          <w:cantSplit/>
        </w:trPr>
        <w:tc>
          <w:tcPr>
            <w:tcW w:w="2271" w:type="dxa"/>
            <w:vMerge w:val="restart"/>
          </w:tcPr>
          <w:p w14:paraId="7F514608" w14:textId="77777777" w:rsidR="00EA2DD1" w:rsidRDefault="00EA2DD1" w:rsidP="00BC5636">
            <w:r>
              <w:t>TravelCost</w:t>
            </w:r>
          </w:p>
        </w:tc>
        <w:tc>
          <w:tcPr>
            <w:tcW w:w="2527" w:type="dxa"/>
          </w:tcPr>
          <w:p w14:paraId="6BF88C80" w14:textId="77777777" w:rsidR="00EA2DD1" w:rsidRDefault="00EA2DD1" w:rsidP="00333D45">
            <w:r>
              <w:t>travelCostOf</w:t>
            </w:r>
          </w:p>
        </w:tc>
        <w:tc>
          <w:tcPr>
            <w:tcW w:w="4778" w:type="dxa"/>
          </w:tcPr>
          <w:p w14:paraId="39330469" w14:textId="77777777" w:rsidR="00EA2DD1" w:rsidRDefault="00EA2DD1" w:rsidP="00333D45">
            <w:r>
              <w:t>only (transportation:Arc or transportation:Network)</w:t>
            </w:r>
          </w:p>
        </w:tc>
      </w:tr>
      <w:tr w:rsidR="00EA2DD1" w14:paraId="6970C4CD" w14:textId="77777777" w:rsidTr="00EA2DD1">
        <w:trPr>
          <w:cantSplit/>
        </w:trPr>
        <w:tc>
          <w:tcPr>
            <w:tcW w:w="2271" w:type="dxa"/>
            <w:vMerge/>
          </w:tcPr>
          <w:p w14:paraId="3F02F942" w14:textId="77777777" w:rsidR="00EA2DD1" w:rsidRDefault="00EA2DD1" w:rsidP="00EA2DD1"/>
        </w:tc>
        <w:tc>
          <w:tcPr>
            <w:tcW w:w="2527" w:type="dxa"/>
          </w:tcPr>
          <w:p w14:paraId="70212A1F" w14:textId="77777777" w:rsidR="00EA2DD1" w:rsidRDefault="00EA2DD1" w:rsidP="00EA2DD1">
            <w:r>
              <w:t>applicableFor</w:t>
            </w:r>
          </w:p>
        </w:tc>
        <w:tc>
          <w:tcPr>
            <w:tcW w:w="4778" w:type="dxa"/>
          </w:tcPr>
          <w:p w14:paraId="4359DC99" w14:textId="77777777" w:rsidR="00EA2DD1" w:rsidRDefault="00EA2DD1" w:rsidP="00EA2DD1">
            <w:r>
              <w:t>only time:TimePeriod or time:CalendarPeriod</w:t>
            </w:r>
          </w:p>
        </w:tc>
      </w:tr>
      <w:tr w:rsidR="00EA2DD1" w14:paraId="52CA6B7A" w14:textId="77777777" w:rsidTr="00EA2DD1">
        <w:trPr>
          <w:cantSplit/>
        </w:trPr>
        <w:tc>
          <w:tcPr>
            <w:tcW w:w="2271" w:type="dxa"/>
            <w:vMerge/>
          </w:tcPr>
          <w:p w14:paraId="263AE9E8" w14:textId="77777777" w:rsidR="00EA2DD1" w:rsidRDefault="00EA2DD1" w:rsidP="00EA2DD1"/>
        </w:tc>
        <w:tc>
          <w:tcPr>
            <w:tcW w:w="2527" w:type="dxa"/>
          </w:tcPr>
          <w:p w14:paraId="3D2C1F4E" w14:textId="77777777" w:rsidR="00EA2DD1" w:rsidRDefault="00EA2DD1" w:rsidP="00EA2DD1">
            <w:r>
              <w:t>applicableTo</w:t>
            </w:r>
          </w:p>
        </w:tc>
        <w:tc>
          <w:tcPr>
            <w:tcW w:w="4778" w:type="dxa"/>
          </w:tcPr>
          <w:p w14:paraId="60B9CBC0" w14:textId="380980C8" w:rsidR="00EA2DD1" w:rsidRDefault="00EA2DD1" w:rsidP="00EA2DD1">
            <w:r>
              <w:t xml:space="preserve">only </w:t>
            </w:r>
            <w:r w:rsidR="00A40F30">
              <w:t>transportation</w:t>
            </w:r>
            <w:r>
              <w:t>:Mode</w:t>
            </w:r>
          </w:p>
        </w:tc>
      </w:tr>
      <w:tr w:rsidR="00EA2DD1" w14:paraId="5E0AFC71" w14:textId="77777777" w:rsidTr="00EA2DD1">
        <w:trPr>
          <w:cantSplit/>
        </w:trPr>
        <w:tc>
          <w:tcPr>
            <w:tcW w:w="2271" w:type="dxa"/>
            <w:vMerge/>
          </w:tcPr>
          <w:p w14:paraId="3A8A0249" w14:textId="77777777" w:rsidR="00EA2DD1" w:rsidRDefault="00EA2DD1" w:rsidP="00EA2DD1"/>
        </w:tc>
        <w:tc>
          <w:tcPr>
            <w:tcW w:w="2527" w:type="dxa"/>
          </w:tcPr>
          <w:p w14:paraId="5B8671A0" w14:textId="77777777" w:rsidR="00EA2DD1" w:rsidRDefault="00EA2DD1" w:rsidP="00EA2DD1">
            <w:r>
              <w:t>hasMonetaryCost</w:t>
            </w:r>
          </w:p>
        </w:tc>
        <w:tc>
          <w:tcPr>
            <w:tcW w:w="4778" w:type="dxa"/>
          </w:tcPr>
          <w:p w14:paraId="4FC1EF6D" w14:textId="77777777" w:rsidR="00EA2DD1" w:rsidRDefault="00EA2DD1" w:rsidP="00EA2DD1">
            <w:r>
              <w:t>only monetary:MonetaryValue</w:t>
            </w:r>
          </w:p>
        </w:tc>
      </w:tr>
      <w:tr w:rsidR="00EA2DD1" w14:paraId="49090E9E" w14:textId="77777777" w:rsidTr="00EA2DD1">
        <w:trPr>
          <w:cantSplit/>
        </w:trPr>
        <w:tc>
          <w:tcPr>
            <w:tcW w:w="2271" w:type="dxa"/>
          </w:tcPr>
          <w:p w14:paraId="66835EB4" w14:textId="77777777" w:rsidR="00EA2DD1" w:rsidRDefault="00EA2DD1" w:rsidP="00EA2DD1">
            <w:r>
              <w:t>transportation:Arc</w:t>
            </w:r>
          </w:p>
        </w:tc>
        <w:tc>
          <w:tcPr>
            <w:tcW w:w="2527" w:type="dxa"/>
          </w:tcPr>
          <w:p w14:paraId="58D50F8F" w14:textId="77777777" w:rsidR="00EA2DD1" w:rsidRDefault="00EA2DD1" w:rsidP="00EA2DD1">
            <w:r>
              <w:t>hasTravelCost</w:t>
            </w:r>
          </w:p>
        </w:tc>
        <w:tc>
          <w:tcPr>
            <w:tcW w:w="4778" w:type="dxa"/>
          </w:tcPr>
          <w:p w14:paraId="00C2B792" w14:textId="77777777" w:rsidR="00EA2DD1" w:rsidRDefault="00EA2DD1" w:rsidP="00EA2DD1">
            <w:r>
              <w:t>only TravelCost</w:t>
            </w:r>
          </w:p>
        </w:tc>
      </w:tr>
      <w:tr w:rsidR="00EA2DD1" w14:paraId="1109060D" w14:textId="77777777" w:rsidTr="00EA2DD1">
        <w:trPr>
          <w:cantSplit/>
        </w:trPr>
        <w:tc>
          <w:tcPr>
            <w:tcW w:w="2271" w:type="dxa"/>
          </w:tcPr>
          <w:p w14:paraId="7B828E2D" w14:textId="77777777" w:rsidR="00EA2DD1" w:rsidRDefault="00EA2DD1" w:rsidP="00EA2DD1">
            <w:r>
              <w:t>transportation:Network</w:t>
            </w:r>
          </w:p>
        </w:tc>
        <w:tc>
          <w:tcPr>
            <w:tcW w:w="2527" w:type="dxa"/>
          </w:tcPr>
          <w:p w14:paraId="5A95444A" w14:textId="77777777" w:rsidR="00EA2DD1" w:rsidRDefault="00EA2DD1" w:rsidP="00EA2DD1">
            <w:r>
              <w:t>hasTravelCost</w:t>
            </w:r>
          </w:p>
        </w:tc>
        <w:tc>
          <w:tcPr>
            <w:tcW w:w="4778" w:type="dxa"/>
          </w:tcPr>
          <w:p w14:paraId="2B69B31C" w14:textId="77777777" w:rsidR="00EA2DD1" w:rsidRDefault="00EA2DD1" w:rsidP="00EA2DD1">
            <w:r>
              <w:t>only TravelCost</w:t>
            </w:r>
          </w:p>
        </w:tc>
      </w:tr>
      <w:tr w:rsidR="00EA2DD1" w14:paraId="5E917E4F" w14:textId="77777777" w:rsidTr="00EA2DD1">
        <w:trPr>
          <w:cantSplit/>
        </w:trPr>
        <w:tc>
          <w:tcPr>
            <w:tcW w:w="2271" w:type="dxa"/>
            <w:vMerge w:val="restart"/>
          </w:tcPr>
          <w:p w14:paraId="2239E223" w14:textId="77777777" w:rsidR="00EA2DD1" w:rsidRPr="00BC5636" w:rsidRDefault="00EA2DD1" w:rsidP="00EA2DD1">
            <w:r>
              <w:t>DistanceFee</w:t>
            </w:r>
          </w:p>
        </w:tc>
        <w:tc>
          <w:tcPr>
            <w:tcW w:w="2527" w:type="dxa"/>
          </w:tcPr>
          <w:p w14:paraId="21A52226" w14:textId="77777777" w:rsidR="00EA2DD1" w:rsidRDefault="00EA2DD1" w:rsidP="00EA2DD1">
            <w:r>
              <w:t>subclassOf</w:t>
            </w:r>
          </w:p>
        </w:tc>
        <w:tc>
          <w:tcPr>
            <w:tcW w:w="4778" w:type="dxa"/>
          </w:tcPr>
          <w:p w14:paraId="571BBF94" w14:textId="77777777" w:rsidR="00EA2DD1" w:rsidRDefault="00EA2DD1" w:rsidP="00EA2DD1">
            <w:r>
              <w:t>TravelCost</w:t>
            </w:r>
          </w:p>
        </w:tc>
      </w:tr>
      <w:tr w:rsidR="00EA2DD1" w14:paraId="4F0DF649" w14:textId="77777777" w:rsidTr="00EA2DD1">
        <w:trPr>
          <w:cantSplit/>
        </w:trPr>
        <w:tc>
          <w:tcPr>
            <w:tcW w:w="2271" w:type="dxa"/>
            <w:vMerge/>
          </w:tcPr>
          <w:p w14:paraId="0EA78BF9" w14:textId="77777777" w:rsidR="00EA2DD1" w:rsidRDefault="00EA2DD1" w:rsidP="00EA2DD1"/>
        </w:tc>
        <w:tc>
          <w:tcPr>
            <w:tcW w:w="2527" w:type="dxa"/>
          </w:tcPr>
          <w:p w14:paraId="4CB178D1" w14:textId="77777777" w:rsidR="00EA2DD1" w:rsidRDefault="00EA2DD1" w:rsidP="00EA2DD1">
            <w:r>
              <w:t>forDistance</w:t>
            </w:r>
          </w:p>
        </w:tc>
        <w:tc>
          <w:tcPr>
            <w:tcW w:w="4778" w:type="dxa"/>
          </w:tcPr>
          <w:p w14:paraId="4F74CDF4" w14:textId="02584E6A" w:rsidR="00EA2DD1" w:rsidRDefault="00265148" w:rsidP="00EA2DD1">
            <w:r>
              <w:t>only om:</w:t>
            </w:r>
            <w:r w:rsidR="00DE37DA">
              <w:t>length</w:t>
            </w:r>
          </w:p>
        </w:tc>
      </w:tr>
      <w:tr w:rsidR="00EA2DD1" w14:paraId="75C4ACBB" w14:textId="77777777" w:rsidTr="00EA2DD1">
        <w:trPr>
          <w:cantSplit/>
        </w:trPr>
        <w:tc>
          <w:tcPr>
            <w:tcW w:w="2271" w:type="dxa"/>
            <w:vMerge/>
          </w:tcPr>
          <w:p w14:paraId="65AE36E5" w14:textId="77777777" w:rsidR="00EA2DD1" w:rsidRDefault="00EA2DD1" w:rsidP="00EA2DD1"/>
        </w:tc>
        <w:tc>
          <w:tcPr>
            <w:tcW w:w="2527" w:type="dxa"/>
          </w:tcPr>
          <w:p w14:paraId="677CCA01" w14:textId="77777777" w:rsidR="00EA2DD1" w:rsidRDefault="00EA2DD1" w:rsidP="00EA2DD1">
            <w:r>
              <w:t>travelCostOf</w:t>
            </w:r>
          </w:p>
        </w:tc>
        <w:tc>
          <w:tcPr>
            <w:tcW w:w="4778" w:type="dxa"/>
          </w:tcPr>
          <w:p w14:paraId="395E67E6" w14:textId="77777777" w:rsidR="00EA2DD1" w:rsidRDefault="00EA2DD1" w:rsidP="00EA2DD1">
            <w:r>
              <w:t>only transportation:Arc</w:t>
            </w:r>
          </w:p>
        </w:tc>
      </w:tr>
      <w:tr w:rsidR="00EA2DD1" w14:paraId="29D555ED" w14:textId="77777777" w:rsidTr="00EA2DD1">
        <w:trPr>
          <w:cantSplit/>
        </w:trPr>
        <w:tc>
          <w:tcPr>
            <w:tcW w:w="2271" w:type="dxa"/>
            <w:vMerge w:val="restart"/>
          </w:tcPr>
          <w:p w14:paraId="15237B65" w14:textId="77777777" w:rsidR="00EA2DD1" w:rsidRDefault="00EA2DD1" w:rsidP="00EA2DD1">
            <w:r>
              <w:t>AccessFee</w:t>
            </w:r>
          </w:p>
        </w:tc>
        <w:tc>
          <w:tcPr>
            <w:tcW w:w="2527" w:type="dxa"/>
          </w:tcPr>
          <w:p w14:paraId="0D41961B" w14:textId="77777777" w:rsidR="00EA2DD1" w:rsidRDefault="00EA2DD1" w:rsidP="00EA2DD1">
            <w:r>
              <w:t>subClassOf</w:t>
            </w:r>
          </w:p>
        </w:tc>
        <w:tc>
          <w:tcPr>
            <w:tcW w:w="4778" w:type="dxa"/>
          </w:tcPr>
          <w:p w14:paraId="28283711" w14:textId="77777777" w:rsidR="00EA2DD1" w:rsidRDefault="00EA2DD1" w:rsidP="00EA2DD1">
            <w:r>
              <w:t>TravelCost</w:t>
            </w:r>
          </w:p>
        </w:tc>
      </w:tr>
      <w:tr w:rsidR="00EA2DD1" w14:paraId="4F177C4C" w14:textId="77777777" w:rsidTr="00EA2DD1">
        <w:trPr>
          <w:cantSplit/>
        </w:trPr>
        <w:tc>
          <w:tcPr>
            <w:tcW w:w="2271" w:type="dxa"/>
            <w:vMerge/>
          </w:tcPr>
          <w:p w14:paraId="784E3B43" w14:textId="77777777" w:rsidR="00EA2DD1" w:rsidRDefault="00EA2DD1" w:rsidP="00EA2DD1"/>
        </w:tc>
        <w:tc>
          <w:tcPr>
            <w:tcW w:w="2527" w:type="dxa"/>
          </w:tcPr>
          <w:p w14:paraId="6C447532" w14:textId="77777777" w:rsidR="00EA2DD1" w:rsidRDefault="00EA2DD1" w:rsidP="00EA2DD1">
            <w:r>
              <w:t>travelCostOf</w:t>
            </w:r>
          </w:p>
        </w:tc>
        <w:tc>
          <w:tcPr>
            <w:tcW w:w="4778" w:type="dxa"/>
          </w:tcPr>
          <w:p w14:paraId="1950E2BF" w14:textId="77777777" w:rsidR="00EA2DD1" w:rsidRDefault="00EA2DD1" w:rsidP="00EA2DD1">
            <w:r>
              <w:t>only transportation:Network</w:t>
            </w:r>
          </w:p>
        </w:tc>
      </w:tr>
    </w:tbl>
    <w:p w14:paraId="53085151" w14:textId="77777777" w:rsidR="00CC1399" w:rsidRDefault="00CC1399" w:rsidP="00A73421">
      <w:pPr>
        <w:pStyle w:val="ListParagraph"/>
        <w:numPr>
          <w:ilvl w:val="0"/>
          <w:numId w:val="0"/>
        </w:numPr>
        <w:ind w:left="720"/>
      </w:pPr>
    </w:p>
    <w:tbl>
      <w:tblPr>
        <w:tblStyle w:val="TableGrid"/>
        <w:tblpPr w:leftFromText="180" w:rightFromText="180" w:vertAnchor="text" w:horzAnchor="margin" w:tblpY="128"/>
        <w:tblW w:w="0" w:type="auto"/>
        <w:tblLook w:val="04A0" w:firstRow="1" w:lastRow="0" w:firstColumn="1" w:lastColumn="0" w:noHBand="0" w:noVBand="1"/>
      </w:tblPr>
      <w:tblGrid>
        <w:gridCol w:w="2212"/>
        <w:gridCol w:w="2489"/>
        <w:gridCol w:w="4649"/>
      </w:tblGrid>
      <w:tr w:rsidR="00E16073" w14:paraId="277DEBF2" w14:textId="77777777" w:rsidTr="00A73421">
        <w:tc>
          <w:tcPr>
            <w:tcW w:w="2248" w:type="dxa"/>
            <w:shd w:val="clear" w:color="auto" w:fill="00FFFF"/>
          </w:tcPr>
          <w:p w14:paraId="012464E0" w14:textId="77777777" w:rsidR="00E16073" w:rsidRDefault="00E16073" w:rsidP="00A73421">
            <w:pPr>
              <w:tabs>
                <w:tab w:val="left" w:pos="1027"/>
              </w:tabs>
            </w:pPr>
            <w:r>
              <w:t>Property</w:t>
            </w:r>
            <w:r>
              <w:tab/>
            </w:r>
          </w:p>
        </w:tc>
        <w:tc>
          <w:tcPr>
            <w:tcW w:w="2534" w:type="dxa"/>
            <w:shd w:val="clear" w:color="auto" w:fill="00FFFF"/>
          </w:tcPr>
          <w:p w14:paraId="6C3E8DAF" w14:textId="77777777" w:rsidR="00E16073" w:rsidRDefault="00E16073" w:rsidP="00A73421">
            <w:r>
              <w:t>Characteristic</w:t>
            </w:r>
          </w:p>
        </w:tc>
        <w:tc>
          <w:tcPr>
            <w:tcW w:w="4794" w:type="dxa"/>
            <w:shd w:val="clear" w:color="auto" w:fill="00FFFF"/>
          </w:tcPr>
          <w:p w14:paraId="36CE6824" w14:textId="77777777" w:rsidR="00E16073" w:rsidRDefault="00E16073" w:rsidP="00A73421">
            <w:r>
              <w:t>Value (if applicable)</w:t>
            </w:r>
          </w:p>
        </w:tc>
      </w:tr>
      <w:tr w:rsidR="00E16073" w14:paraId="1BB1A4B8" w14:textId="77777777" w:rsidTr="00A73421">
        <w:tc>
          <w:tcPr>
            <w:tcW w:w="2248" w:type="dxa"/>
          </w:tcPr>
          <w:p w14:paraId="24D1659A" w14:textId="77777777" w:rsidR="00E16073" w:rsidRDefault="00E16073" w:rsidP="00A73421">
            <w:r>
              <w:t>travelCostOf</w:t>
            </w:r>
          </w:p>
        </w:tc>
        <w:tc>
          <w:tcPr>
            <w:tcW w:w="2534" w:type="dxa"/>
          </w:tcPr>
          <w:p w14:paraId="103391C0" w14:textId="77777777" w:rsidR="00E16073" w:rsidRDefault="00E16073" w:rsidP="00A73421">
            <w:r>
              <w:t>inverseOf</w:t>
            </w:r>
          </w:p>
        </w:tc>
        <w:tc>
          <w:tcPr>
            <w:tcW w:w="4794" w:type="dxa"/>
          </w:tcPr>
          <w:p w14:paraId="256B2D32" w14:textId="77777777" w:rsidR="00E16073" w:rsidRDefault="00E16073" w:rsidP="00A73421">
            <w:r>
              <w:t>hasTravelCost</w:t>
            </w:r>
          </w:p>
        </w:tc>
      </w:tr>
    </w:tbl>
    <w:p w14:paraId="0908DA40" w14:textId="77777777" w:rsidR="00CC1399" w:rsidRPr="00A73421" w:rsidRDefault="00CC1399" w:rsidP="00A73421">
      <w:pPr>
        <w:pStyle w:val="ListParagraph"/>
        <w:numPr>
          <w:ilvl w:val="0"/>
          <w:numId w:val="0"/>
        </w:numPr>
        <w:rPr>
          <w:b/>
        </w:rPr>
      </w:pPr>
      <w:r w:rsidRPr="00A73421">
        <w:rPr>
          <w:b/>
        </w:rPr>
        <w:t>Ontologies</w:t>
      </w:r>
      <w:r w:rsidR="003B6261" w:rsidRPr="00A73421">
        <w:rPr>
          <w:b/>
        </w:rPr>
        <w:t xml:space="preserve"> Reused</w:t>
      </w:r>
      <w:r w:rsidRPr="00A73421">
        <w:rPr>
          <w:b/>
        </w:rPr>
        <w:t>:</w:t>
      </w:r>
    </w:p>
    <w:p w14:paraId="33A96D97" w14:textId="77777777" w:rsidR="00CC1399" w:rsidRPr="00CC1399" w:rsidRDefault="00CC1399" w:rsidP="009E4A69">
      <w:pPr>
        <w:pStyle w:val="ListParagraph"/>
      </w:pPr>
      <w:r>
        <w:t>iCity-Transportation</w:t>
      </w:r>
      <w:r w:rsidR="005B2B4C">
        <w:t xml:space="preserve"> </w:t>
      </w:r>
      <w:r>
        <w:t>Network</w:t>
      </w:r>
    </w:p>
    <w:p w14:paraId="05DE175F" w14:textId="77777777" w:rsidR="00B053A6" w:rsidRDefault="00B053A6" w:rsidP="00B053A6">
      <w:pPr>
        <w:pStyle w:val="Heading2"/>
      </w:pPr>
      <w:bookmarkStart w:id="152" w:name="_Toc35260263"/>
      <w:r>
        <w:t>Parking Ontology</w:t>
      </w:r>
      <w:bookmarkEnd w:id="152"/>
    </w:p>
    <w:p w14:paraId="34333F00" w14:textId="0835EC54" w:rsidR="00D479C9" w:rsidRPr="00D479C9" w:rsidRDefault="0089518D" w:rsidP="00D479C9">
      <w:pPr>
        <w:rPr>
          <w:i/>
        </w:rPr>
      </w:pPr>
      <w:r>
        <w:rPr>
          <w:i/>
        </w:rPr>
        <w:t>http://ontology.eil.utoronto.ca/icity/</w:t>
      </w:r>
      <w:r w:rsidR="00D479C9" w:rsidRPr="00D479C9">
        <w:rPr>
          <w:i/>
        </w:rPr>
        <w:t>Parking</w:t>
      </w:r>
      <w:r w:rsidR="00AC0B4C">
        <w:rPr>
          <w:i/>
        </w:rPr>
        <w:t>.owl</w:t>
      </w:r>
    </w:p>
    <w:p w14:paraId="2D04B247" w14:textId="77777777" w:rsidR="003B6261" w:rsidRPr="003B6261" w:rsidRDefault="003B6261" w:rsidP="003B6261">
      <w:pPr>
        <w:rPr>
          <w:b/>
        </w:rPr>
      </w:pPr>
      <w:r w:rsidRPr="003B6261">
        <w:rPr>
          <w:b/>
        </w:rPr>
        <w:t>Namespace: parking</w:t>
      </w:r>
    </w:p>
    <w:p w14:paraId="2524A0E2" w14:textId="701B8A46" w:rsidR="00FB5BA5" w:rsidRDefault="00B053A6">
      <w:pPr>
        <w:pStyle w:val="ListParagraph"/>
      </w:pPr>
      <w:r>
        <w:lastRenderedPageBreak/>
        <w:t>Parking</w:t>
      </w:r>
      <w:r w:rsidR="001529B8">
        <w:t xml:space="preserve"> </w:t>
      </w:r>
      <w:r w:rsidR="00E936B1">
        <w:t>Area</w:t>
      </w:r>
      <w:r>
        <w:t>: Parking</w:t>
      </w:r>
      <w:r w:rsidR="001529B8">
        <w:t xml:space="preserve"> </w:t>
      </w:r>
      <w:r w:rsidR="00E936B1">
        <w:t>Area</w:t>
      </w:r>
      <w:r>
        <w:t xml:space="preserve"> refers to some area that enables parking of Vehicles.</w:t>
      </w:r>
      <w:r w:rsidR="001529B8">
        <w:br/>
        <w:t xml:space="preserve">A Parking Area may contain </w:t>
      </w:r>
      <w:r w:rsidR="001529B8" w:rsidRPr="001529B8">
        <w:rPr>
          <w:b/>
        </w:rPr>
        <w:t>sub-Parking Areas</w:t>
      </w:r>
      <w:r w:rsidR="001529B8">
        <w:t>, the area of which may change.</w:t>
      </w:r>
      <w:r>
        <w:br/>
      </w:r>
      <w:r w:rsidR="00E936B1">
        <w:t xml:space="preserve">A </w:t>
      </w:r>
      <w:r>
        <w:t>Parking</w:t>
      </w:r>
      <w:r w:rsidR="001529B8">
        <w:t xml:space="preserve"> </w:t>
      </w:r>
      <w:r w:rsidR="00E936B1">
        <w:t>Area</w:t>
      </w:r>
      <w:r>
        <w:t xml:space="preserve"> </w:t>
      </w:r>
      <w:r w:rsidR="00E936B1">
        <w:t xml:space="preserve">has some Parking </w:t>
      </w:r>
      <w:r w:rsidR="00E936B1" w:rsidRPr="001529B8">
        <w:rPr>
          <w:b/>
        </w:rPr>
        <w:t>Policy</w:t>
      </w:r>
      <w:r w:rsidR="00E936B1">
        <w:br/>
      </w:r>
      <w:r w:rsidR="001529B8">
        <w:t xml:space="preserve">A Parking Area may provide </w:t>
      </w:r>
      <w:r w:rsidR="001529B8" w:rsidRPr="001529B8">
        <w:rPr>
          <w:b/>
        </w:rPr>
        <w:t>car changing</w:t>
      </w:r>
      <w:r w:rsidR="001529B8">
        <w:t xml:space="preserve"> stations.</w:t>
      </w:r>
      <w:r w:rsidR="001529B8">
        <w:rPr>
          <w:b/>
        </w:rPr>
        <w:br/>
      </w:r>
      <w:r w:rsidR="001529B8">
        <w:t xml:space="preserve">A Parking Area has some </w:t>
      </w:r>
      <w:r w:rsidR="001529B8" w:rsidRPr="001529B8">
        <w:rPr>
          <w:b/>
        </w:rPr>
        <w:t>Location</w:t>
      </w:r>
      <w:r w:rsidR="001529B8">
        <w:t>.</w:t>
      </w:r>
      <w:r w:rsidR="00550947">
        <w:br/>
        <w:t>A Parking Area has some vacancy (or occupancy) at some point in time.</w:t>
      </w:r>
      <w:r w:rsidR="009D5240">
        <w:rPr>
          <w:highlight w:val="yellow"/>
        </w:rPr>
        <w:br/>
      </w:r>
      <w:r w:rsidR="009D5240" w:rsidRPr="005C1EB3">
        <w:rPr>
          <w:highlight w:val="yellow"/>
        </w:rPr>
        <w:t xml:space="preserve">A parking area may be owned by some Person or Organization, and it may be allocated </w:t>
      </w:r>
      <w:r w:rsidR="004032A3" w:rsidRPr="005C1EB3">
        <w:rPr>
          <w:highlight w:val="yellow"/>
        </w:rPr>
        <w:t>for</w:t>
      </w:r>
      <w:r w:rsidR="009D5240" w:rsidRPr="005C1EB3">
        <w:rPr>
          <w:highlight w:val="yellow"/>
        </w:rPr>
        <w:t xml:space="preserve"> some Building, Location, Person, or Organization. Note that ownership and allocation of a Parking Area are distinct: an organization may own a parking area, but it may be allocated (e.g. rented) to some other organization or individual(s).</w:t>
      </w:r>
      <w:r w:rsidR="00550947">
        <w:br/>
        <w:t>A Parking Area may have some hours of operation.</w:t>
      </w:r>
      <w:r w:rsidR="004B598C">
        <w:br/>
        <w:t>A Parking Area may have some limit on the dimensions of allowed vehicles (height/width/length)</w:t>
      </w:r>
      <w:r w:rsidR="00C42448">
        <w:br/>
      </w:r>
      <w:r w:rsidR="00C42448">
        <w:rPr>
          <w:i/>
        </w:rPr>
        <w:t>associated location information (e.g. nearby crossroads, landmark, etc)</w:t>
      </w:r>
      <w:r w:rsidR="001529B8">
        <w:br/>
      </w:r>
      <w:r w:rsidR="00FB5BA5">
        <w:t>Different types (subclasses) of</w:t>
      </w:r>
      <w:r w:rsidR="00E936B1">
        <w:t xml:space="preserve"> Parking Area</w:t>
      </w:r>
      <w:r w:rsidR="00FB5BA5">
        <w:t xml:space="preserve"> may be defined as required</w:t>
      </w:r>
      <w:r w:rsidR="00E936B1">
        <w:t>, such as Street Parking Area, Lot Parking Area, Garage Parking Area, Illegal Parking Area, Loading/Unloading Zone Parking</w:t>
      </w:r>
      <w:r w:rsidR="00E936B1" w:rsidRPr="00E936B1">
        <w:t xml:space="preserve"> </w:t>
      </w:r>
      <w:r w:rsidR="00E936B1">
        <w:t>Area</w:t>
      </w:r>
      <w:r w:rsidR="00C42448">
        <w:t>,…</w:t>
      </w:r>
    </w:p>
    <w:p w14:paraId="4B9A9D2C" w14:textId="6B0EE0D3" w:rsidR="00FB5BA5" w:rsidRDefault="00FB5BA5" w:rsidP="009E4A69">
      <w:pPr>
        <w:pStyle w:val="ListParagraph"/>
      </w:pPr>
      <w:r>
        <w:t xml:space="preserve">Parking Space: A Parking Space is a Parking Area with the capacity for a single vehicle. </w:t>
      </w:r>
      <w:r w:rsidR="00F5340C">
        <w:t>(hasCapacity 1, hasVacancy 0 or 1)</w:t>
      </w:r>
      <w:r w:rsidR="00580ECE">
        <w:t xml:space="preserve">. </w:t>
      </w:r>
      <w:r>
        <w:t>Specializations of parking space may be defined based on accommodated vehicle type (e.g. small vehicles, commercial vehicles, electric vehicles,…).</w:t>
      </w:r>
      <w:r w:rsidR="00550947">
        <w:br/>
      </w:r>
      <w:r w:rsidR="00C42448">
        <w:t xml:space="preserve">has </w:t>
      </w:r>
      <w:r w:rsidR="00550947">
        <w:t>Reservations?</w:t>
      </w:r>
      <w:r w:rsidR="00550947">
        <w:br/>
      </w:r>
      <w:r w:rsidR="00C42448">
        <w:t xml:space="preserve">has </w:t>
      </w:r>
      <w:r w:rsidR="00550947">
        <w:t>Schedules?</w:t>
      </w:r>
      <w:r>
        <w:br/>
        <w:t>A Parking Space may or may not be occupied by some vehicle at a particular point in time.</w:t>
      </w:r>
      <w:r w:rsidR="00345902">
        <w:t xml:space="preserve"> If a space is occupied, its availability may be determined (or approximated) based on the scheduled/purchased time by its current occupant.</w:t>
      </w:r>
    </w:p>
    <w:p w14:paraId="4FAF4088" w14:textId="7B791DD1" w:rsidR="00C6591B" w:rsidRPr="00D67F19" w:rsidRDefault="00C6591B" w:rsidP="009E4A69">
      <w:pPr>
        <w:pStyle w:val="ListParagraph"/>
      </w:pPr>
      <w:r w:rsidRPr="00D67F19">
        <w:t xml:space="preserve">A Parking </w:t>
      </w:r>
      <w:r w:rsidR="006A26AB" w:rsidRPr="00D67F19">
        <w:t>Facility</w:t>
      </w:r>
      <w:r w:rsidRPr="00D67F19">
        <w:t xml:space="preserve"> is a parking area that is not </w:t>
      </w:r>
      <w:r w:rsidR="005631DB" w:rsidRPr="00D67F19">
        <w:t xml:space="preserve">contained by any other parking area. A Parking </w:t>
      </w:r>
      <w:r w:rsidR="006A26AB" w:rsidRPr="00D67F19">
        <w:t>Facility</w:t>
      </w:r>
      <w:r w:rsidR="005631DB" w:rsidRPr="00D67F19">
        <w:t xml:space="preserve"> may be owned by some organization and have some hours of operation; it may have a name, contact phone number, address, and possibly an associated website. </w:t>
      </w:r>
    </w:p>
    <w:p w14:paraId="23B8D708" w14:textId="615B0E1E" w:rsidR="00F5340C" w:rsidRDefault="00345902" w:rsidP="009E4A69">
      <w:pPr>
        <w:pStyle w:val="ListParagraph"/>
      </w:pPr>
      <w:r>
        <w:t>Accessible Parking</w:t>
      </w:r>
      <w:r w:rsidR="00F5340C">
        <w:t xml:space="preserve"> Space: A type of parking space reserved for users with disabilities</w:t>
      </w:r>
    </w:p>
    <w:p w14:paraId="74C44EA2" w14:textId="2A0988AD" w:rsidR="00C42448" w:rsidRDefault="00C42448" w:rsidP="009E4A69">
      <w:pPr>
        <w:pStyle w:val="ListParagraph"/>
      </w:pPr>
      <w:r>
        <w:lastRenderedPageBreak/>
        <w:t>EV Space: A type of parking space that provides access to some EV Charger(s)</w:t>
      </w:r>
    </w:p>
    <w:p w14:paraId="185FCC95" w14:textId="75E3DE00" w:rsidR="00FB5BA5" w:rsidRDefault="001529B8" w:rsidP="009E4A69">
      <w:pPr>
        <w:pStyle w:val="ListParagraph"/>
      </w:pPr>
      <w:r>
        <w:t>Parking Policy: A Parking Policy dictates under what terms some Parking Area is accessible for parking.</w:t>
      </w:r>
      <w:r>
        <w:br/>
        <w:t xml:space="preserve">A Parking Policy may have a </w:t>
      </w:r>
      <w:r w:rsidRPr="008E6E32">
        <w:rPr>
          <w:b/>
        </w:rPr>
        <w:t>Rate</w:t>
      </w:r>
      <w:r>
        <w:t>.</w:t>
      </w:r>
      <w:r>
        <w:br/>
        <w:t xml:space="preserve">A Parking Policy may have a </w:t>
      </w:r>
      <w:r w:rsidRPr="008E6E32">
        <w:rPr>
          <w:b/>
        </w:rPr>
        <w:t>max duration</w:t>
      </w:r>
      <w:r>
        <w:t>.</w:t>
      </w:r>
      <w:r>
        <w:br/>
        <w:t xml:space="preserve">A Parking Policy may have </w:t>
      </w:r>
      <w:r w:rsidRPr="008E6E32">
        <w:rPr>
          <w:b/>
        </w:rPr>
        <w:t>allowable periods</w:t>
      </w:r>
      <w:r w:rsidR="00550947">
        <w:rPr>
          <w:b/>
        </w:rPr>
        <w:t xml:space="preserve"> </w:t>
      </w:r>
      <w:r w:rsidR="00550947" w:rsidRPr="00E80D3C">
        <w:rPr>
          <w:i/>
        </w:rPr>
        <w:t>(these periods must be during the hours of operation of the parking area)</w:t>
      </w:r>
      <w:r>
        <w:t>.</w:t>
      </w:r>
      <w:r w:rsidR="00FB5BA5">
        <w:br/>
        <w:t>A Parking Policy may apply only to a particular class of users.</w:t>
      </w:r>
      <w:r w:rsidR="00D26047">
        <w:br/>
        <w:t>Different sorts of parking policies (subclasses) may be defined: e.g. free parking, policies for EVs, persons with accessibility needs</w:t>
      </w:r>
      <w:r w:rsidR="00A54A76">
        <w:t>.</w:t>
      </w:r>
    </w:p>
    <w:p w14:paraId="08983A1A" w14:textId="3D210F23" w:rsidR="001529B8" w:rsidRDefault="001529B8" w:rsidP="009E4A69">
      <w:pPr>
        <w:pStyle w:val="ListParagraph"/>
      </w:pPr>
      <w:r>
        <w:t xml:space="preserve">Rate: A Rate has a </w:t>
      </w:r>
      <w:r w:rsidR="00FA15AE">
        <w:rPr>
          <w:b/>
        </w:rPr>
        <w:t>monetary</w:t>
      </w:r>
      <w:r w:rsidR="00FA15AE" w:rsidRPr="008E6E32">
        <w:rPr>
          <w:b/>
        </w:rPr>
        <w:t xml:space="preserve"> </w:t>
      </w:r>
      <w:r w:rsidRPr="008E6E32">
        <w:rPr>
          <w:b/>
        </w:rPr>
        <w:t>value</w:t>
      </w:r>
      <w:r>
        <w:t xml:space="preserve"> and an </w:t>
      </w:r>
      <w:r w:rsidRPr="008E6E32">
        <w:rPr>
          <w:b/>
        </w:rPr>
        <w:t>associated duration</w:t>
      </w:r>
      <w:r>
        <w:t>.</w:t>
      </w:r>
      <w:r>
        <w:br/>
        <w:t xml:space="preserve">A Rate has a </w:t>
      </w:r>
      <w:r w:rsidRPr="008E6E32">
        <w:rPr>
          <w:b/>
        </w:rPr>
        <w:t>ParkingPaymentMethod</w:t>
      </w:r>
      <w:r>
        <w:t xml:space="preserve"> (e.g. mobile, license plate entry, cashier, meter)</w:t>
      </w:r>
      <w:r w:rsidR="00070B80">
        <w:t>.</w:t>
      </w:r>
      <w:r w:rsidR="0040449F">
        <w:br/>
        <w:t>A Rate may have some minimum charge, specified as either a monetary value or duration (e.g. regardless of the time parked, the customer will be charged at least $5, or the rate will be applied for at least 30 min).</w:t>
      </w:r>
      <w:r w:rsidR="00A7515E">
        <w:t xml:space="preserve"> A maximum cost may also be specified; for example</w:t>
      </w:r>
      <w:r w:rsidR="00EB59E8">
        <w:t>,</w:t>
      </w:r>
      <w:r w:rsidR="00A7515E">
        <w:t xml:space="preserve"> the rate may be $5 per hour, with a maximum of $20 to park for the remainder of the policy’s hours of operation.</w:t>
      </w:r>
      <w:r w:rsidR="00EB59E8">
        <w:t xml:space="preserve"> It is not always the case that the maximum cost coincides with the maximum time-based rate of the hours parked.</w:t>
      </w:r>
    </w:p>
    <w:p w14:paraId="016BD376" w14:textId="20B419CB" w:rsidR="00550947" w:rsidRDefault="00550947">
      <w:pPr>
        <w:pStyle w:val="ListParagraph"/>
      </w:pPr>
      <w:r>
        <w:t>EV charger:</w:t>
      </w:r>
      <w:r w:rsidR="00345902">
        <w:t xml:space="preserve"> A charger for electric vehicles is an amenity which may be provided by some parking spaces.</w:t>
      </w:r>
      <w:r w:rsidR="00345902">
        <w:br/>
        <w:t>An EV charger has some model and is capable of charging certain classes of vehicles.</w:t>
      </w:r>
      <w:r w:rsidR="00345902">
        <w:br/>
        <w:t>An EV charger may be available or unavailable at a given time. This availability may be predetermined based on the scheduled duration of a vehicle’s occupancy, and the time left to charge the vehicle.</w:t>
      </w:r>
    </w:p>
    <w:p w14:paraId="0583C0FE" w14:textId="191F379A" w:rsidR="006F7C33" w:rsidRPr="002F7C60" w:rsidRDefault="006F7C33" w:rsidP="00E80D3C"/>
    <w:tbl>
      <w:tblPr>
        <w:tblStyle w:val="TableGrid"/>
        <w:tblpPr w:leftFromText="180" w:rightFromText="180" w:vertAnchor="text" w:horzAnchor="margin" w:tblpY="128"/>
        <w:tblW w:w="0" w:type="auto"/>
        <w:tblLook w:val="04A0" w:firstRow="1" w:lastRow="0" w:firstColumn="1" w:lastColumn="0" w:noHBand="0" w:noVBand="1"/>
      </w:tblPr>
      <w:tblGrid>
        <w:gridCol w:w="2003"/>
        <w:gridCol w:w="3549"/>
        <w:gridCol w:w="3798"/>
      </w:tblGrid>
      <w:tr w:rsidR="00B053A6" w14:paraId="0FFD5377" w14:textId="77777777" w:rsidTr="0040449F">
        <w:trPr>
          <w:cantSplit/>
        </w:trPr>
        <w:tc>
          <w:tcPr>
            <w:tcW w:w="2003" w:type="dxa"/>
            <w:shd w:val="clear" w:color="auto" w:fill="00FFFF"/>
          </w:tcPr>
          <w:p w14:paraId="52F9B735" w14:textId="77777777" w:rsidR="00B053A6" w:rsidRDefault="00B053A6" w:rsidP="002515AE">
            <w:r>
              <w:t>Object</w:t>
            </w:r>
          </w:p>
        </w:tc>
        <w:tc>
          <w:tcPr>
            <w:tcW w:w="3549" w:type="dxa"/>
            <w:shd w:val="clear" w:color="auto" w:fill="00FFFF"/>
          </w:tcPr>
          <w:p w14:paraId="50F65C32" w14:textId="77777777" w:rsidR="00B053A6" w:rsidRDefault="00B053A6" w:rsidP="002515AE">
            <w:r>
              <w:t>Property</w:t>
            </w:r>
          </w:p>
        </w:tc>
        <w:tc>
          <w:tcPr>
            <w:tcW w:w="3798" w:type="dxa"/>
            <w:shd w:val="clear" w:color="auto" w:fill="00FFFF"/>
          </w:tcPr>
          <w:p w14:paraId="163BD23E" w14:textId="77777777" w:rsidR="00B053A6" w:rsidRDefault="00B053A6" w:rsidP="002515AE">
            <w:r>
              <w:t>Value</w:t>
            </w:r>
          </w:p>
        </w:tc>
      </w:tr>
      <w:tr w:rsidR="00783A08" w14:paraId="0C34CE29" w14:textId="77777777" w:rsidTr="0040449F">
        <w:trPr>
          <w:cantSplit/>
        </w:trPr>
        <w:tc>
          <w:tcPr>
            <w:tcW w:w="2003" w:type="dxa"/>
            <w:vMerge w:val="restart"/>
          </w:tcPr>
          <w:p w14:paraId="0477C5E4" w14:textId="77777777" w:rsidR="00783A08" w:rsidRDefault="00783A08" w:rsidP="00FE6277">
            <w:r>
              <w:t>ParkingAreaPD</w:t>
            </w:r>
          </w:p>
        </w:tc>
        <w:tc>
          <w:tcPr>
            <w:tcW w:w="3549" w:type="dxa"/>
          </w:tcPr>
          <w:p w14:paraId="01EF5E26" w14:textId="77777777" w:rsidR="00783A08" w:rsidRDefault="00783A08" w:rsidP="002515AE">
            <w:r>
              <w:t>subclassOf</w:t>
            </w:r>
          </w:p>
        </w:tc>
        <w:tc>
          <w:tcPr>
            <w:tcW w:w="3798" w:type="dxa"/>
          </w:tcPr>
          <w:p w14:paraId="56FB929F" w14:textId="77777777" w:rsidR="00783A08" w:rsidRDefault="00783A08" w:rsidP="002515AE">
            <w:r>
              <w:t>change:TimeVaryingConcept</w:t>
            </w:r>
          </w:p>
        </w:tc>
      </w:tr>
      <w:tr w:rsidR="00783A08" w14:paraId="3D1E91BE" w14:textId="77777777" w:rsidTr="0040449F">
        <w:trPr>
          <w:cantSplit/>
        </w:trPr>
        <w:tc>
          <w:tcPr>
            <w:tcW w:w="2003" w:type="dxa"/>
            <w:vMerge/>
          </w:tcPr>
          <w:p w14:paraId="60D5B0B1" w14:textId="77777777" w:rsidR="00783A08" w:rsidRDefault="00783A08" w:rsidP="00FE6277"/>
        </w:tc>
        <w:tc>
          <w:tcPr>
            <w:tcW w:w="3549" w:type="dxa"/>
          </w:tcPr>
          <w:p w14:paraId="00E8602E" w14:textId="77777777" w:rsidR="00783A08" w:rsidRDefault="00783A08" w:rsidP="00FE6277">
            <w:r>
              <w:t>equivalentClass</w:t>
            </w:r>
          </w:p>
        </w:tc>
        <w:tc>
          <w:tcPr>
            <w:tcW w:w="3798" w:type="dxa"/>
          </w:tcPr>
          <w:p w14:paraId="6DBE6B12" w14:textId="77777777" w:rsidR="00783A08" w:rsidRDefault="00783A08" w:rsidP="0041621A">
            <w:r>
              <w:t>change:hasManifestation some ParkingArea and  change:hasManifestation only ParkingArea</w:t>
            </w:r>
          </w:p>
        </w:tc>
      </w:tr>
      <w:tr w:rsidR="00783A08" w14:paraId="38E14C3F" w14:textId="77777777" w:rsidTr="0040449F">
        <w:trPr>
          <w:cantSplit/>
        </w:trPr>
        <w:tc>
          <w:tcPr>
            <w:tcW w:w="2003" w:type="dxa"/>
            <w:vMerge/>
          </w:tcPr>
          <w:p w14:paraId="58CA034F" w14:textId="77777777" w:rsidR="00783A08" w:rsidRDefault="00783A08" w:rsidP="00FE6277"/>
        </w:tc>
        <w:tc>
          <w:tcPr>
            <w:tcW w:w="3549" w:type="dxa"/>
          </w:tcPr>
          <w:p w14:paraId="58EDCD02" w14:textId="77777777" w:rsidR="00783A08" w:rsidRDefault="00783A08" w:rsidP="00FE6277">
            <w:r>
              <w:t>change:existsAt</w:t>
            </w:r>
          </w:p>
        </w:tc>
        <w:tc>
          <w:tcPr>
            <w:tcW w:w="3798" w:type="dxa"/>
          </w:tcPr>
          <w:p w14:paraId="35DEA15D" w14:textId="77777777" w:rsidR="00783A08" w:rsidRDefault="00783A08" w:rsidP="00FE6277">
            <w:r>
              <w:t>exactly 1 time:Interval</w:t>
            </w:r>
          </w:p>
        </w:tc>
      </w:tr>
      <w:tr w:rsidR="00783A08" w14:paraId="48C87012" w14:textId="77777777" w:rsidTr="0040449F">
        <w:trPr>
          <w:cantSplit/>
        </w:trPr>
        <w:tc>
          <w:tcPr>
            <w:tcW w:w="2003" w:type="dxa"/>
            <w:vMerge/>
          </w:tcPr>
          <w:p w14:paraId="3636D019" w14:textId="77777777" w:rsidR="00783A08" w:rsidRDefault="00783A08" w:rsidP="00FE6277"/>
        </w:tc>
        <w:tc>
          <w:tcPr>
            <w:tcW w:w="3549" w:type="dxa"/>
          </w:tcPr>
          <w:p w14:paraId="6FDA264C" w14:textId="77777777" w:rsidR="00783A08" w:rsidRDefault="00783A08" w:rsidP="00FE6277">
            <w:r>
              <w:t>spatial_loc:hasLocation</w:t>
            </w:r>
          </w:p>
        </w:tc>
        <w:tc>
          <w:tcPr>
            <w:tcW w:w="3798" w:type="dxa"/>
          </w:tcPr>
          <w:p w14:paraId="1EFC1BEF" w14:textId="17622863" w:rsidR="00783A08" w:rsidRDefault="00783A08" w:rsidP="002768AB">
            <w:r>
              <w:t>exactly 1 spatial_loc:SpatialFeature</w:t>
            </w:r>
          </w:p>
        </w:tc>
      </w:tr>
      <w:tr w:rsidR="00783A08" w14:paraId="731ABEE6" w14:textId="77777777" w:rsidTr="0040449F">
        <w:trPr>
          <w:cantSplit/>
        </w:trPr>
        <w:tc>
          <w:tcPr>
            <w:tcW w:w="2003" w:type="dxa"/>
            <w:vMerge/>
          </w:tcPr>
          <w:p w14:paraId="60C62304" w14:textId="77777777" w:rsidR="00783A08" w:rsidRDefault="00783A08" w:rsidP="00FE6277"/>
        </w:tc>
        <w:tc>
          <w:tcPr>
            <w:tcW w:w="3549" w:type="dxa"/>
          </w:tcPr>
          <w:p w14:paraId="2C3A4C76" w14:textId="641A8386" w:rsidR="00783A08" w:rsidRDefault="00783A08" w:rsidP="00FE6277">
            <w:r>
              <w:t>spatial_loc:hasAssociatedLocation</w:t>
            </w:r>
          </w:p>
        </w:tc>
        <w:tc>
          <w:tcPr>
            <w:tcW w:w="3798" w:type="dxa"/>
          </w:tcPr>
          <w:p w14:paraId="539415F2" w14:textId="0A4A6A45" w:rsidR="00783A08" w:rsidRDefault="00783A08" w:rsidP="002768AB">
            <w:r>
              <w:t>only spatial_loc:SpatialFeature</w:t>
            </w:r>
          </w:p>
        </w:tc>
      </w:tr>
      <w:tr w:rsidR="003B4D7A" w14:paraId="1DB5B466" w14:textId="77777777" w:rsidTr="0040449F">
        <w:trPr>
          <w:cantSplit/>
        </w:trPr>
        <w:tc>
          <w:tcPr>
            <w:tcW w:w="2003" w:type="dxa"/>
            <w:vMerge/>
          </w:tcPr>
          <w:p w14:paraId="7F08DA0E" w14:textId="77777777" w:rsidR="003B4D7A" w:rsidRDefault="003B4D7A" w:rsidP="00FE6277"/>
        </w:tc>
        <w:tc>
          <w:tcPr>
            <w:tcW w:w="3549" w:type="dxa"/>
          </w:tcPr>
          <w:p w14:paraId="11A259E7" w14:textId="7E6082DF" w:rsidR="003B4D7A" w:rsidRDefault="00D5637A" w:rsidP="00FE6277">
            <w:r>
              <w:t>parkingPartOfBuilding</w:t>
            </w:r>
          </w:p>
        </w:tc>
        <w:tc>
          <w:tcPr>
            <w:tcW w:w="3798" w:type="dxa"/>
          </w:tcPr>
          <w:p w14:paraId="1C5FAE7D" w14:textId="50A9EB32" w:rsidR="003B4D7A" w:rsidRDefault="00D5637A" w:rsidP="002768AB">
            <w:r>
              <w:t>only Building</w:t>
            </w:r>
          </w:p>
        </w:tc>
      </w:tr>
      <w:tr w:rsidR="00783A08" w14:paraId="56A5ACB8" w14:textId="77777777" w:rsidTr="0040449F">
        <w:trPr>
          <w:cantSplit/>
        </w:trPr>
        <w:tc>
          <w:tcPr>
            <w:tcW w:w="2003" w:type="dxa"/>
            <w:vMerge/>
          </w:tcPr>
          <w:p w14:paraId="49AFDD6A" w14:textId="77777777" w:rsidR="00783A08" w:rsidRDefault="00783A08" w:rsidP="00FE6277"/>
        </w:tc>
        <w:tc>
          <w:tcPr>
            <w:tcW w:w="3549" w:type="dxa"/>
          </w:tcPr>
          <w:p w14:paraId="7ACE106F" w14:textId="274A69CB" w:rsidR="00783A08" w:rsidRDefault="00783A08" w:rsidP="00FE6277">
            <w:r>
              <w:t>maxAdmittableHeight</w:t>
            </w:r>
          </w:p>
        </w:tc>
        <w:tc>
          <w:tcPr>
            <w:tcW w:w="3798" w:type="dxa"/>
          </w:tcPr>
          <w:p w14:paraId="4E5965DD" w14:textId="316535A8" w:rsidR="00783A08" w:rsidRDefault="00783A08" w:rsidP="002768AB">
            <w:r>
              <w:t>exactly 1 om:length</w:t>
            </w:r>
          </w:p>
        </w:tc>
      </w:tr>
      <w:tr w:rsidR="00783A08" w14:paraId="6803DC93" w14:textId="77777777" w:rsidTr="0040449F">
        <w:trPr>
          <w:cantSplit/>
        </w:trPr>
        <w:tc>
          <w:tcPr>
            <w:tcW w:w="2003" w:type="dxa"/>
            <w:vMerge/>
          </w:tcPr>
          <w:p w14:paraId="466B5B0F" w14:textId="77777777" w:rsidR="00783A08" w:rsidRDefault="00783A08" w:rsidP="00C861C8"/>
        </w:tc>
        <w:tc>
          <w:tcPr>
            <w:tcW w:w="3549" w:type="dxa"/>
          </w:tcPr>
          <w:p w14:paraId="1F913388" w14:textId="54B91321" w:rsidR="00783A08" w:rsidRDefault="00783A08" w:rsidP="00C861C8">
            <w:r>
              <w:t>maxAdmittableWidth</w:t>
            </w:r>
          </w:p>
        </w:tc>
        <w:tc>
          <w:tcPr>
            <w:tcW w:w="3798" w:type="dxa"/>
          </w:tcPr>
          <w:p w14:paraId="20729D28" w14:textId="02E82E55" w:rsidR="00783A08" w:rsidRDefault="00783A08" w:rsidP="00C861C8">
            <w:r>
              <w:t>exactly 1  om:length</w:t>
            </w:r>
          </w:p>
        </w:tc>
      </w:tr>
      <w:tr w:rsidR="00783A08" w14:paraId="3E03977D" w14:textId="77777777" w:rsidTr="0040449F">
        <w:trPr>
          <w:cantSplit/>
        </w:trPr>
        <w:tc>
          <w:tcPr>
            <w:tcW w:w="2003" w:type="dxa"/>
            <w:vMerge/>
          </w:tcPr>
          <w:p w14:paraId="36598E83" w14:textId="77777777" w:rsidR="00783A08" w:rsidRDefault="00783A08" w:rsidP="00C861C8"/>
        </w:tc>
        <w:tc>
          <w:tcPr>
            <w:tcW w:w="3549" w:type="dxa"/>
          </w:tcPr>
          <w:p w14:paraId="24BD0DD6" w14:textId="6DB4174D" w:rsidR="00783A08" w:rsidRDefault="00783A08" w:rsidP="00C861C8">
            <w:r>
              <w:t>maxAdmittableLength</w:t>
            </w:r>
          </w:p>
        </w:tc>
        <w:tc>
          <w:tcPr>
            <w:tcW w:w="3798" w:type="dxa"/>
          </w:tcPr>
          <w:p w14:paraId="03C880D8" w14:textId="0565E5D9" w:rsidR="00783A08" w:rsidRDefault="00783A08" w:rsidP="00C861C8">
            <w:r>
              <w:t>exactly 1  om:length</w:t>
            </w:r>
          </w:p>
        </w:tc>
      </w:tr>
      <w:tr w:rsidR="00783A08" w14:paraId="47FCBED3" w14:textId="77777777" w:rsidTr="0040449F">
        <w:trPr>
          <w:cantSplit/>
        </w:trPr>
        <w:tc>
          <w:tcPr>
            <w:tcW w:w="2003" w:type="dxa"/>
            <w:vMerge/>
          </w:tcPr>
          <w:p w14:paraId="2E5A98F4" w14:textId="77777777" w:rsidR="00783A08" w:rsidRDefault="00783A08" w:rsidP="00C861C8"/>
        </w:tc>
        <w:tc>
          <w:tcPr>
            <w:tcW w:w="3549" w:type="dxa"/>
          </w:tcPr>
          <w:p w14:paraId="64AA882E" w14:textId="2197CC80" w:rsidR="00783A08" w:rsidRDefault="00783A08" w:rsidP="00C861C8">
            <w:r>
              <w:t>has Address</w:t>
            </w:r>
          </w:p>
        </w:tc>
        <w:tc>
          <w:tcPr>
            <w:tcW w:w="3798" w:type="dxa"/>
          </w:tcPr>
          <w:p w14:paraId="7D3727BF" w14:textId="578D0086" w:rsidR="00783A08" w:rsidRDefault="00783A08" w:rsidP="00C861C8">
            <w:r>
              <w:t>only icontact:Address</w:t>
            </w:r>
          </w:p>
        </w:tc>
      </w:tr>
      <w:tr w:rsidR="005C1EB3" w14:paraId="5EC75941" w14:textId="77777777" w:rsidTr="0040449F">
        <w:trPr>
          <w:cantSplit/>
        </w:trPr>
        <w:tc>
          <w:tcPr>
            <w:tcW w:w="2003" w:type="dxa"/>
            <w:vMerge w:val="restart"/>
          </w:tcPr>
          <w:p w14:paraId="4C8050FC" w14:textId="77777777" w:rsidR="005C1EB3" w:rsidRDefault="005C1EB3" w:rsidP="00C861C8">
            <w:r>
              <w:t>ParkingArea</w:t>
            </w:r>
          </w:p>
        </w:tc>
        <w:tc>
          <w:tcPr>
            <w:tcW w:w="3549" w:type="dxa"/>
          </w:tcPr>
          <w:p w14:paraId="71AFA358" w14:textId="77777777" w:rsidR="005C1EB3" w:rsidRDefault="005C1EB3" w:rsidP="00C861C8">
            <w:r>
              <w:t>subclassOf</w:t>
            </w:r>
          </w:p>
        </w:tc>
        <w:tc>
          <w:tcPr>
            <w:tcW w:w="3798" w:type="dxa"/>
          </w:tcPr>
          <w:p w14:paraId="7A1A51F7" w14:textId="77777777" w:rsidR="005C1EB3" w:rsidRDefault="005C1EB3" w:rsidP="00C861C8">
            <w:r>
              <w:t>change:Manifestation</w:t>
            </w:r>
          </w:p>
        </w:tc>
      </w:tr>
      <w:tr w:rsidR="005C1EB3" w14:paraId="11BA226C" w14:textId="77777777" w:rsidTr="0040449F">
        <w:trPr>
          <w:cantSplit/>
        </w:trPr>
        <w:tc>
          <w:tcPr>
            <w:tcW w:w="2003" w:type="dxa"/>
            <w:vMerge/>
          </w:tcPr>
          <w:p w14:paraId="20B7FB71" w14:textId="77777777" w:rsidR="005C1EB3" w:rsidRDefault="005C1EB3" w:rsidP="00C861C8"/>
        </w:tc>
        <w:tc>
          <w:tcPr>
            <w:tcW w:w="3549" w:type="dxa"/>
          </w:tcPr>
          <w:p w14:paraId="4D35D5F2" w14:textId="77777777" w:rsidR="005C1EB3" w:rsidRDefault="005C1EB3" w:rsidP="00C861C8">
            <w:r>
              <w:t>equivalentClass</w:t>
            </w:r>
          </w:p>
        </w:tc>
        <w:tc>
          <w:tcPr>
            <w:tcW w:w="3798" w:type="dxa"/>
          </w:tcPr>
          <w:p w14:paraId="255D9216" w14:textId="77777777" w:rsidR="005C1EB3" w:rsidRDefault="005C1EB3" w:rsidP="00C861C8">
            <w:r>
              <w:t>change:manifestationOf some ParkingAreaPD and  change:manifestationOf only ParkingAreaPD</w:t>
            </w:r>
          </w:p>
        </w:tc>
      </w:tr>
      <w:tr w:rsidR="005C1EB3" w14:paraId="3D3D779E" w14:textId="77777777" w:rsidTr="0040449F">
        <w:trPr>
          <w:cantSplit/>
        </w:trPr>
        <w:tc>
          <w:tcPr>
            <w:tcW w:w="2003" w:type="dxa"/>
            <w:vMerge/>
          </w:tcPr>
          <w:p w14:paraId="2CC74734" w14:textId="77777777" w:rsidR="005C1EB3" w:rsidRDefault="005C1EB3" w:rsidP="00C861C8"/>
        </w:tc>
        <w:tc>
          <w:tcPr>
            <w:tcW w:w="3549" w:type="dxa"/>
          </w:tcPr>
          <w:p w14:paraId="740351AE" w14:textId="77777777" w:rsidR="005C1EB3" w:rsidRDefault="005C1EB3" w:rsidP="00C861C8">
            <w:r>
              <w:t>change:existsAt</w:t>
            </w:r>
          </w:p>
        </w:tc>
        <w:tc>
          <w:tcPr>
            <w:tcW w:w="3798" w:type="dxa"/>
          </w:tcPr>
          <w:p w14:paraId="3E617E77" w14:textId="77777777" w:rsidR="005C1EB3" w:rsidRDefault="005C1EB3" w:rsidP="00C861C8">
            <w:r>
              <w:t>exactly 1  time:TemporalEntity</w:t>
            </w:r>
          </w:p>
        </w:tc>
      </w:tr>
      <w:tr w:rsidR="005C1EB3" w14:paraId="163A9AD0" w14:textId="77777777" w:rsidTr="0040449F">
        <w:trPr>
          <w:cantSplit/>
        </w:trPr>
        <w:tc>
          <w:tcPr>
            <w:tcW w:w="2003" w:type="dxa"/>
            <w:vMerge/>
          </w:tcPr>
          <w:p w14:paraId="7A22C0D0" w14:textId="77777777" w:rsidR="005C1EB3" w:rsidRDefault="005C1EB3" w:rsidP="00C861C8"/>
        </w:tc>
        <w:tc>
          <w:tcPr>
            <w:tcW w:w="3549" w:type="dxa"/>
          </w:tcPr>
          <w:p w14:paraId="224BD24B" w14:textId="6FE98685" w:rsidR="003A7D7E" w:rsidRPr="00723D39" w:rsidRDefault="00891743" w:rsidP="00C861C8">
            <w:r w:rsidRPr="00723D39">
              <w:t>hasSubParkingArea</w:t>
            </w:r>
          </w:p>
        </w:tc>
        <w:tc>
          <w:tcPr>
            <w:tcW w:w="3798" w:type="dxa"/>
          </w:tcPr>
          <w:p w14:paraId="51CF3BEC" w14:textId="77777777" w:rsidR="005C1EB3" w:rsidRPr="00723D39" w:rsidRDefault="005C1EB3" w:rsidP="00C861C8">
            <w:r w:rsidRPr="00723D39">
              <w:t>only ParkingArea</w:t>
            </w:r>
          </w:p>
        </w:tc>
      </w:tr>
      <w:tr w:rsidR="005C1EB3" w14:paraId="50FBF965" w14:textId="77777777" w:rsidTr="0040449F">
        <w:trPr>
          <w:cantSplit/>
        </w:trPr>
        <w:tc>
          <w:tcPr>
            <w:tcW w:w="2003" w:type="dxa"/>
            <w:vMerge/>
          </w:tcPr>
          <w:p w14:paraId="7E60B349" w14:textId="77777777" w:rsidR="005C1EB3" w:rsidRDefault="005C1EB3" w:rsidP="00C861C8"/>
        </w:tc>
        <w:tc>
          <w:tcPr>
            <w:tcW w:w="3549" w:type="dxa"/>
          </w:tcPr>
          <w:p w14:paraId="5ECAF998" w14:textId="260EECC5" w:rsidR="005C1EB3" w:rsidRDefault="005C1EB3" w:rsidP="00C861C8">
            <w:r>
              <w:t>hasVehicleCapacity</w:t>
            </w:r>
          </w:p>
        </w:tc>
        <w:tc>
          <w:tcPr>
            <w:tcW w:w="3798" w:type="dxa"/>
          </w:tcPr>
          <w:p w14:paraId="2BD622A6" w14:textId="0E16232B" w:rsidR="005C1EB3" w:rsidRDefault="005C1EB3" w:rsidP="00C861C8">
            <w:r>
              <w:t>only (CapacitySize and gci:cardinality_of only (gci:defined_by only Vehicle))</w:t>
            </w:r>
          </w:p>
        </w:tc>
      </w:tr>
      <w:tr w:rsidR="005C1EB3" w14:paraId="32775CC7" w14:textId="77777777" w:rsidTr="0040449F">
        <w:trPr>
          <w:cantSplit/>
        </w:trPr>
        <w:tc>
          <w:tcPr>
            <w:tcW w:w="2003" w:type="dxa"/>
            <w:vMerge/>
          </w:tcPr>
          <w:p w14:paraId="6151DB60" w14:textId="77777777" w:rsidR="005C1EB3" w:rsidRDefault="005C1EB3" w:rsidP="00C861C8"/>
        </w:tc>
        <w:tc>
          <w:tcPr>
            <w:tcW w:w="3549" w:type="dxa"/>
          </w:tcPr>
          <w:p w14:paraId="1C59EC76" w14:textId="77777777" w:rsidR="005C1EB3" w:rsidRDefault="005C1EB3" w:rsidP="00C861C8">
            <w:r>
              <w:t>hasParkingPolicy</w:t>
            </w:r>
          </w:p>
        </w:tc>
        <w:tc>
          <w:tcPr>
            <w:tcW w:w="3798" w:type="dxa"/>
          </w:tcPr>
          <w:p w14:paraId="40D124A3" w14:textId="77777777" w:rsidR="005C1EB3" w:rsidRDefault="005C1EB3" w:rsidP="00C861C8">
            <w:r>
              <w:t>only ParkingPolicy</w:t>
            </w:r>
          </w:p>
        </w:tc>
      </w:tr>
      <w:tr w:rsidR="005C1EB3" w14:paraId="2A9BA09E" w14:textId="77777777" w:rsidTr="0040449F">
        <w:trPr>
          <w:cantSplit/>
        </w:trPr>
        <w:tc>
          <w:tcPr>
            <w:tcW w:w="2003" w:type="dxa"/>
            <w:vMerge/>
          </w:tcPr>
          <w:p w14:paraId="282F16C9" w14:textId="77777777" w:rsidR="005C1EB3" w:rsidRDefault="005C1EB3" w:rsidP="00C861C8"/>
        </w:tc>
        <w:tc>
          <w:tcPr>
            <w:tcW w:w="3549" w:type="dxa"/>
          </w:tcPr>
          <w:p w14:paraId="3189E45A" w14:textId="77777777" w:rsidR="005C1EB3" w:rsidRDefault="005C1EB3" w:rsidP="00C861C8">
            <w:pPr>
              <w:tabs>
                <w:tab w:val="left" w:pos="1515"/>
              </w:tabs>
            </w:pPr>
            <w:r>
              <w:t>hasChargingStations</w:t>
            </w:r>
          </w:p>
        </w:tc>
        <w:tc>
          <w:tcPr>
            <w:tcW w:w="3798" w:type="dxa"/>
          </w:tcPr>
          <w:p w14:paraId="120A278A" w14:textId="77777777" w:rsidR="005C1EB3" w:rsidRDefault="005C1EB3" w:rsidP="00C861C8">
            <w:r>
              <w:t>exactly 1 xsd:integer</w:t>
            </w:r>
          </w:p>
        </w:tc>
      </w:tr>
      <w:tr w:rsidR="005C1EB3" w14:paraId="5169430A" w14:textId="77777777" w:rsidTr="0040449F">
        <w:trPr>
          <w:cantSplit/>
        </w:trPr>
        <w:tc>
          <w:tcPr>
            <w:tcW w:w="2003" w:type="dxa"/>
            <w:vMerge/>
          </w:tcPr>
          <w:p w14:paraId="4C1D11DA" w14:textId="77777777" w:rsidR="005C1EB3" w:rsidRDefault="005C1EB3" w:rsidP="00C861C8"/>
        </w:tc>
        <w:tc>
          <w:tcPr>
            <w:tcW w:w="3549" w:type="dxa"/>
          </w:tcPr>
          <w:p w14:paraId="1242BFAD" w14:textId="7B1B5506" w:rsidR="005C1EB3" w:rsidRDefault="005C1EB3" w:rsidP="00C861C8">
            <w:pPr>
              <w:tabs>
                <w:tab w:val="left" w:pos="1515"/>
              </w:tabs>
            </w:pPr>
            <w:r>
              <w:t>resource:ownedBy</w:t>
            </w:r>
          </w:p>
        </w:tc>
        <w:tc>
          <w:tcPr>
            <w:tcW w:w="3798" w:type="dxa"/>
          </w:tcPr>
          <w:p w14:paraId="25BFFD68" w14:textId="32626434" w:rsidR="005C1EB3" w:rsidRDefault="005C1EB3" w:rsidP="00C861C8">
            <w:r>
              <w:t>some Person or Organization</w:t>
            </w:r>
          </w:p>
        </w:tc>
      </w:tr>
      <w:tr w:rsidR="005C1EB3" w14:paraId="36872DF5" w14:textId="77777777" w:rsidTr="0040449F">
        <w:trPr>
          <w:cantSplit/>
        </w:trPr>
        <w:tc>
          <w:tcPr>
            <w:tcW w:w="2003" w:type="dxa"/>
            <w:vMerge/>
          </w:tcPr>
          <w:p w14:paraId="1ED7DB92" w14:textId="77777777" w:rsidR="005C1EB3" w:rsidRDefault="005C1EB3" w:rsidP="00C861C8"/>
        </w:tc>
        <w:tc>
          <w:tcPr>
            <w:tcW w:w="3549" w:type="dxa"/>
          </w:tcPr>
          <w:p w14:paraId="5A0F2CCE" w14:textId="7AFAE651" w:rsidR="005C1EB3" w:rsidRDefault="005C1EB3" w:rsidP="00C861C8">
            <w:pPr>
              <w:tabs>
                <w:tab w:val="left" w:pos="1515"/>
              </w:tabs>
            </w:pPr>
            <w:r>
              <w:t>occupiedBy</w:t>
            </w:r>
          </w:p>
        </w:tc>
        <w:tc>
          <w:tcPr>
            <w:tcW w:w="3798" w:type="dxa"/>
          </w:tcPr>
          <w:p w14:paraId="1336C097" w14:textId="0662BB39" w:rsidR="005C1EB3" w:rsidRDefault="005C1EB3" w:rsidP="00C861C8">
            <w:r>
              <w:t>only Vehicle</w:t>
            </w:r>
          </w:p>
        </w:tc>
      </w:tr>
      <w:tr w:rsidR="005C1EB3" w14:paraId="3B781502" w14:textId="77777777" w:rsidTr="0040449F">
        <w:trPr>
          <w:cantSplit/>
        </w:trPr>
        <w:tc>
          <w:tcPr>
            <w:tcW w:w="2003" w:type="dxa"/>
            <w:vMerge/>
          </w:tcPr>
          <w:p w14:paraId="32A42A47" w14:textId="77777777" w:rsidR="005C1EB3" w:rsidRDefault="005C1EB3" w:rsidP="00C861C8"/>
        </w:tc>
        <w:tc>
          <w:tcPr>
            <w:tcW w:w="3549" w:type="dxa"/>
          </w:tcPr>
          <w:p w14:paraId="5EF6A5A1" w14:textId="08CAD368" w:rsidR="005C1EB3" w:rsidRDefault="005C1EB3" w:rsidP="00C861C8">
            <w:pPr>
              <w:tabs>
                <w:tab w:val="left" w:pos="1515"/>
              </w:tabs>
            </w:pPr>
            <w:r>
              <w:t>isOpen</w:t>
            </w:r>
          </w:p>
        </w:tc>
        <w:tc>
          <w:tcPr>
            <w:tcW w:w="3798" w:type="dxa"/>
          </w:tcPr>
          <w:p w14:paraId="373D0866" w14:textId="681D02E9" w:rsidR="005C1EB3" w:rsidRDefault="005C1EB3" w:rsidP="00C861C8">
            <w:r>
              <w:t>exactly 1 xsd:boolean</w:t>
            </w:r>
          </w:p>
        </w:tc>
      </w:tr>
      <w:tr w:rsidR="005C1EB3" w14:paraId="2EE14226" w14:textId="77777777" w:rsidTr="0040449F">
        <w:trPr>
          <w:cantSplit/>
        </w:trPr>
        <w:tc>
          <w:tcPr>
            <w:tcW w:w="2003" w:type="dxa"/>
            <w:vMerge/>
          </w:tcPr>
          <w:p w14:paraId="3F6AA442" w14:textId="77777777" w:rsidR="005C1EB3" w:rsidRDefault="005C1EB3" w:rsidP="00C861C8"/>
        </w:tc>
        <w:tc>
          <w:tcPr>
            <w:tcW w:w="3549" w:type="dxa"/>
          </w:tcPr>
          <w:p w14:paraId="792C435A" w14:textId="143B36BC" w:rsidR="005C1EB3" w:rsidRDefault="005C1EB3" w:rsidP="00C861C8">
            <w:pPr>
              <w:tabs>
                <w:tab w:val="left" w:pos="1515"/>
              </w:tabs>
            </w:pPr>
            <w:r>
              <w:t>hasParkingService</w:t>
            </w:r>
          </w:p>
        </w:tc>
        <w:tc>
          <w:tcPr>
            <w:tcW w:w="3798" w:type="dxa"/>
          </w:tcPr>
          <w:p w14:paraId="3220C98F" w14:textId="0C123D01" w:rsidR="005C1EB3" w:rsidRDefault="005C1EB3" w:rsidP="00C861C8">
            <w:r>
              <w:t>only ParkingService</w:t>
            </w:r>
          </w:p>
        </w:tc>
      </w:tr>
      <w:tr w:rsidR="005C1EB3" w14:paraId="2484F6BC" w14:textId="77777777" w:rsidTr="0040449F">
        <w:trPr>
          <w:cantSplit/>
        </w:trPr>
        <w:tc>
          <w:tcPr>
            <w:tcW w:w="2003" w:type="dxa"/>
            <w:vMerge/>
          </w:tcPr>
          <w:p w14:paraId="089496E5" w14:textId="77777777" w:rsidR="005C1EB3" w:rsidRDefault="005C1EB3" w:rsidP="00C861C8"/>
        </w:tc>
        <w:tc>
          <w:tcPr>
            <w:tcW w:w="3549" w:type="dxa"/>
          </w:tcPr>
          <w:p w14:paraId="476D891C" w14:textId="07C05427" w:rsidR="005C1EB3" w:rsidRPr="005C1EB3" w:rsidRDefault="005C1EB3" w:rsidP="00C861C8">
            <w:pPr>
              <w:tabs>
                <w:tab w:val="left" w:pos="1515"/>
              </w:tabs>
            </w:pPr>
            <w:r w:rsidRPr="005C1EB3">
              <w:t>parkingAllocatedTo</w:t>
            </w:r>
          </w:p>
        </w:tc>
        <w:tc>
          <w:tcPr>
            <w:tcW w:w="3798" w:type="dxa"/>
          </w:tcPr>
          <w:p w14:paraId="5031E0AC" w14:textId="500A9939" w:rsidR="005C1EB3" w:rsidRPr="005C1EB3" w:rsidRDefault="005C1EB3" w:rsidP="00C861C8">
            <w:r w:rsidRPr="005C1EB3">
              <w:t>only (Person or Building or Organization or Feature)</w:t>
            </w:r>
          </w:p>
        </w:tc>
      </w:tr>
      <w:tr w:rsidR="001D7CBC" w14:paraId="12C9AB6B" w14:textId="77777777" w:rsidTr="0040449F">
        <w:trPr>
          <w:cantSplit/>
        </w:trPr>
        <w:tc>
          <w:tcPr>
            <w:tcW w:w="2003" w:type="dxa"/>
            <w:vMerge w:val="restart"/>
          </w:tcPr>
          <w:p w14:paraId="7EE78338" w14:textId="386C0908" w:rsidR="001D7CBC" w:rsidRDefault="00E65DBC" w:rsidP="001D7CBC">
            <w:r>
              <w:t>ParkingFacility</w:t>
            </w:r>
            <w:r w:rsidR="001D7CBC">
              <w:t>PD</w:t>
            </w:r>
          </w:p>
        </w:tc>
        <w:tc>
          <w:tcPr>
            <w:tcW w:w="3549" w:type="dxa"/>
          </w:tcPr>
          <w:p w14:paraId="12A1FA5A" w14:textId="46165F60" w:rsidR="001D7CBC" w:rsidRDefault="001D7CBC" w:rsidP="001D7CBC">
            <w:pPr>
              <w:tabs>
                <w:tab w:val="left" w:pos="1515"/>
              </w:tabs>
            </w:pPr>
            <w:r>
              <w:t>subclassOf</w:t>
            </w:r>
          </w:p>
        </w:tc>
        <w:tc>
          <w:tcPr>
            <w:tcW w:w="3798" w:type="dxa"/>
          </w:tcPr>
          <w:p w14:paraId="6B0DFDAC" w14:textId="6B9FC2DD" w:rsidR="001D7CBC" w:rsidRDefault="00A87357" w:rsidP="001D7CBC">
            <w:r>
              <w:t>park:ParkingAreaPD</w:t>
            </w:r>
          </w:p>
        </w:tc>
      </w:tr>
      <w:tr w:rsidR="001D7CBC" w14:paraId="50DC567A" w14:textId="77777777" w:rsidTr="0040449F">
        <w:trPr>
          <w:cantSplit/>
        </w:trPr>
        <w:tc>
          <w:tcPr>
            <w:tcW w:w="2003" w:type="dxa"/>
            <w:vMerge/>
          </w:tcPr>
          <w:p w14:paraId="37748024" w14:textId="77777777" w:rsidR="001D7CBC" w:rsidRDefault="001D7CBC" w:rsidP="001D7CBC"/>
        </w:tc>
        <w:tc>
          <w:tcPr>
            <w:tcW w:w="3549" w:type="dxa"/>
          </w:tcPr>
          <w:p w14:paraId="0B64B960" w14:textId="697AFA3D" w:rsidR="001D7CBC" w:rsidRDefault="001D7CBC" w:rsidP="001D7CBC">
            <w:pPr>
              <w:tabs>
                <w:tab w:val="left" w:pos="1515"/>
              </w:tabs>
            </w:pPr>
            <w:r>
              <w:t>equivalentClass</w:t>
            </w:r>
          </w:p>
        </w:tc>
        <w:tc>
          <w:tcPr>
            <w:tcW w:w="3798" w:type="dxa"/>
          </w:tcPr>
          <w:p w14:paraId="3228589D" w14:textId="2C1D519E" w:rsidR="001D7CBC" w:rsidRDefault="001D7CBC" w:rsidP="001D7CBC">
            <w:r>
              <w:t>change:hasManifestation some ParkingLot and  change:hasManifestation only ParkingLot</w:t>
            </w:r>
          </w:p>
        </w:tc>
      </w:tr>
      <w:tr w:rsidR="003329EF" w14:paraId="1D140910" w14:textId="77777777" w:rsidTr="0040449F">
        <w:trPr>
          <w:cantSplit/>
        </w:trPr>
        <w:tc>
          <w:tcPr>
            <w:tcW w:w="2003" w:type="dxa"/>
            <w:vMerge w:val="restart"/>
          </w:tcPr>
          <w:p w14:paraId="219E0F6E" w14:textId="6B913B1B" w:rsidR="003329EF" w:rsidRDefault="003329EF" w:rsidP="001D7CBC">
            <w:r>
              <w:t>Parkin</w:t>
            </w:r>
            <w:r w:rsidR="00E65DBC">
              <w:t>gFacility</w:t>
            </w:r>
          </w:p>
        </w:tc>
        <w:tc>
          <w:tcPr>
            <w:tcW w:w="3549" w:type="dxa"/>
          </w:tcPr>
          <w:p w14:paraId="47C2BAF0" w14:textId="030915CD" w:rsidR="003329EF" w:rsidRDefault="003329EF" w:rsidP="001D7CBC">
            <w:pPr>
              <w:tabs>
                <w:tab w:val="left" w:pos="1515"/>
              </w:tabs>
            </w:pPr>
            <w:r>
              <w:t>subClassOf</w:t>
            </w:r>
          </w:p>
        </w:tc>
        <w:tc>
          <w:tcPr>
            <w:tcW w:w="3798" w:type="dxa"/>
          </w:tcPr>
          <w:p w14:paraId="148A6A13" w14:textId="0E960D1A" w:rsidR="003329EF" w:rsidRDefault="003329EF" w:rsidP="001D7CBC">
            <w:r>
              <w:t>ParkingArea</w:t>
            </w:r>
          </w:p>
        </w:tc>
      </w:tr>
      <w:tr w:rsidR="003329EF" w14:paraId="277FD077" w14:textId="77777777" w:rsidTr="0040449F">
        <w:trPr>
          <w:cantSplit/>
        </w:trPr>
        <w:tc>
          <w:tcPr>
            <w:tcW w:w="2003" w:type="dxa"/>
            <w:vMerge/>
          </w:tcPr>
          <w:p w14:paraId="139D5142" w14:textId="77777777" w:rsidR="003329EF" w:rsidRDefault="003329EF" w:rsidP="001D7CBC"/>
        </w:tc>
        <w:tc>
          <w:tcPr>
            <w:tcW w:w="3549" w:type="dxa"/>
          </w:tcPr>
          <w:p w14:paraId="15431A09" w14:textId="741F34B1" w:rsidR="003329EF" w:rsidRDefault="00723D39" w:rsidP="001D7CBC">
            <w:pPr>
              <w:tabs>
                <w:tab w:val="left" w:pos="1515"/>
              </w:tabs>
            </w:pPr>
            <w:r>
              <w:t>subParkingAreaOf</w:t>
            </w:r>
          </w:p>
        </w:tc>
        <w:tc>
          <w:tcPr>
            <w:tcW w:w="3798" w:type="dxa"/>
          </w:tcPr>
          <w:p w14:paraId="4A4A8291" w14:textId="1B5BBC36" w:rsidR="003329EF" w:rsidRDefault="003329EF" w:rsidP="001D7CBC">
            <w:r w:rsidRPr="003073EE">
              <w:t>exactly 0 ParkingArea</w:t>
            </w:r>
          </w:p>
        </w:tc>
      </w:tr>
      <w:tr w:rsidR="003329EF" w14:paraId="02166B3D" w14:textId="77777777" w:rsidTr="0040449F">
        <w:trPr>
          <w:cantSplit/>
        </w:trPr>
        <w:tc>
          <w:tcPr>
            <w:tcW w:w="2003" w:type="dxa"/>
            <w:vMerge/>
          </w:tcPr>
          <w:p w14:paraId="67568C91" w14:textId="77777777" w:rsidR="003329EF" w:rsidRDefault="003329EF" w:rsidP="001D7CBC"/>
        </w:tc>
        <w:tc>
          <w:tcPr>
            <w:tcW w:w="3549" w:type="dxa"/>
          </w:tcPr>
          <w:p w14:paraId="7E5B7F33" w14:textId="311CB5AA" w:rsidR="003329EF" w:rsidRDefault="003329EF" w:rsidP="001D7CBC">
            <w:pPr>
              <w:tabs>
                <w:tab w:val="left" w:pos="1515"/>
              </w:tabs>
            </w:pPr>
            <w:r>
              <w:t>foaf:name</w:t>
            </w:r>
          </w:p>
        </w:tc>
        <w:tc>
          <w:tcPr>
            <w:tcW w:w="3798" w:type="dxa"/>
          </w:tcPr>
          <w:p w14:paraId="172BB048" w14:textId="3571FE92" w:rsidR="003329EF" w:rsidRDefault="003329EF" w:rsidP="001D7CBC">
            <w:r>
              <w:t>only xsd:string</w:t>
            </w:r>
          </w:p>
        </w:tc>
      </w:tr>
      <w:tr w:rsidR="003329EF" w14:paraId="2EFC7382" w14:textId="77777777" w:rsidTr="0040449F">
        <w:trPr>
          <w:cantSplit/>
        </w:trPr>
        <w:tc>
          <w:tcPr>
            <w:tcW w:w="2003" w:type="dxa"/>
            <w:vMerge/>
          </w:tcPr>
          <w:p w14:paraId="0FF1B9AF" w14:textId="77777777" w:rsidR="003329EF" w:rsidRDefault="003329EF" w:rsidP="001D7CBC"/>
        </w:tc>
        <w:tc>
          <w:tcPr>
            <w:tcW w:w="3549" w:type="dxa"/>
          </w:tcPr>
          <w:p w14:paraId="476D2AAB" w14:textId="25E8152D" w:rsidR="003329EF" w:rsidRDefault="003329EF" w:rsidP="001D7CBC">
            <w:pPr>
              <w:tabs>
                <w:tab w:val="left" w:pos="1515"/>
              </w:tabs>
            </w:pPr>
            <w:r>
              <w:t>icontact:hasWebsite</w:t>
            </w:r>
          </w:p>
        </w:tc>
        <w:tc>
          <w:tcPr>
            <w:tcW w:w="3798" w:type="dxa"/>
          </w:tcPr>
          <w:p w14:paraId="420AAF86" w14:textId="538115BF" w:rsidR="003329EF" w:rsidRDefault="003329EF" w:rsidP="001D7CBC">
            <w:r>
              <w:t>only xsd:string</w:t>
            </w:r>
          </w:p>
        </w:tc>
      </w:tr>
      <w:tr w:rsidR="003329EF" w14:paraId="2BE5EAA7" w14:textId="77777777" w:rsidTr="0040449F">
        <w:trPr>
          <w:cantSplit/>
        </w:trPr>
        <w:tc>
          <w:tcPr>
            <w:tcW w:w="2003" w:type="dxa"/>
            <w:vMerge/>
          </w:tcPr>
          <w:p w14:paraId="28215DCD" w14:textId="77777777" w:rsidR="003329EF" w:rsidRDefault="003329EF" w:rsidP="001D7CBC"/>
        </w:tc>
        <w:tc>
          <w:tcPr>
            <w:tcW w:w="3549" w:type="dxa"/>
          </w:tcPr>
          <w:p w14:paraId="23185060" w14:textId="6ECD9390" w:rsidR="003329EF" w:rsidRDefault="003329EF" w:rsidP="001D7CBC">
            <w:pPr>
              <w:tabs>
                <w:tab w:val="left" w:pos="1515"/>
              </w:tabs>
            </w:pPr>
            <w:r>
              <w:t>icontact:hasAddress</w:t>
            </w:r>
          </w:p>
        </w:tc>
        <w:tc>
          <w:tcPr>
            <w:tcW w:w="3798" w:type="dxa"/>
          </w:tcPr>
          <w:p w14:paraId="76D0309D" w14:textId="58DB4320" w:rsidR="003329EF" w:rsidRPr="003073EE" w:rsidRDefault="003329EF" w:rsidP="001D7CBC">
            <w:r>
              <w:t>only contact:Address</w:t>
            </w:r>
          </w:p>
        </w:tc>
      </w:tr>
      <w:tr w:rsidR="003329EF" w14:paraId="18021E5A" w14:textId="77777777" w:rsidTr="0040449F">
        <w:trPr>
          <w:cantSplit/>
        </w:trPr>
        <w:tc>
          <w:tcPr>
            <w:tcW w:w="2003" w:type="dxa"/>
            <w:vMerge/>
          </w:tcPr>
          <w:p w14:paraId="4A8E8534" w14:textId="77777777" w:rsidR="003329EF" w:rsidRDefault="003329EF" w:rsidP="001D7CBC"/>
        </w:tc>
        <w:tc>
          <w:tcPr>
            <w:tcW w:w="3549" w:type="dxa"/>
          </w:tcPr>
          <w:p w14:paraId="5898EBB0" w14:textId="1A0054BE" w:rsidR="003329EF" w:rsidRDefault="003329EF" w:rsidP="001D7CBC">
            <w:pPr>
              <w:tabs>
                <w:tab w:val="left" w:pos="1515"/>
              </w:tabs>
            </w:pPr>
            <w:r>
              <w:t>icontact:hasOperatingHours</w:t>
            </w:r>
          </w:p>
        </w:tc>
        <w:tc>
          <w:tcPr>
            <w:tcW w:w="3798" w:type="dxa"/>
          </w:tcPr>
          <w:p w14:paraId="7D96A9EF" w14:textId="65C4B9E4" w:rsidR="003329EF" w:rsidRDefault="003329EF" w:rsidP="001D7CBC">
            <w:r>
              <w:t>only rec:HoursOfOperation</w:t>
            </w:r>
          </w:p>
        </w:tc>
      </w:tr>
      <w:tr w:rsidR="003329EF" w14:paraId="709E361E" w14:textId="77777777" w:rsidTr="0040449F">
        <w:trPr>
          <w:cantSplit/>
        </w:trPr>
        <w:tc>
          <w:tcPr>
            <w:tcW w:w="2003" w:type="dxa"/>
            <w:vMerge/>
          </w:tcPr>
          <w:p w14:paraId="65321F48" w14:textId="77777777" w:rsidR="003329EF" w:rsidRDefault="003329EF" w:rsidP="001D7CBC"/>
        </w:tc>
        <w:tc>
          <w:tcPr>
            <w:tcW w:w="3549" w:type="dxa"/>
          </w:tcPr>
          <w:p w14:paraId="4EE7093D" w14:textId="008F2340" w:rsidR="003329EF" w:rsidRDefault="003329EF" w:rsidP="001D7CBC">
            <w:pPr>
              <w:tabs>
                <w:tab w:val="left" w:pos="1515"/>
              </w:tabs>
            </w:pPr>
            <w:r>
              <w:t>icontact:hasTelephone</w:t>
            </w:r>
          </w:p>
        </w:tc>
        <w:tc>
          <w:tcPr>
            <w:tcW w:w="3798" w:type="dxa"/>
          </w:tcPr>
          <w:p w14:paraId="105A3B36" w14:textId="0E47F597" w:rsidR="003329EF" w:rsidRDefault="003329EF" w:rsidP="001D7CBC">
            <w:r>
              <w:t>only icontact:PhoneNumber</w:t>
            </w:r>
          </w:p>
        </w:tc>
      </w:tr>
      <w:tr w:rsidR="001D7CBC" w14:paraId="5B7E2CBF" w14:textId="77777777" w:rsidTr="0040449F">
        <w:trPr>
          <w:cantSplit/>
        </w:trPr>
        <w:tc>
          <w:tcPr>
            <w:tcW w:w="2003" w:type="dxa"/>
            <w:vMerge w:val="restart"/>
          </w:tcPr>
          <w:p w14:paraId="7AEA5E00" w14:textId="12877F92" w:rsidR="001D7CBC" w:rsidRDefault="001D7CBC" w:rsidP="001D7CBC">
            <w:r>
              <w:lastRenderedPageBreak/>
              <w:t>ParkingSpace</w:t>
            </w:r>
          </w:p>
        </w:tc>
        <w:tc>
          <w:tcPr>
            <w:tcW w:w="3549" w:type="dxa"/>
          </w:tcPr>
          <w:p w14:paraId="0C250CBB" w14:textId="70746069" w:rsidR="001D7CBC" w:rsidRDefault="001D7CBC" w:rsidP="001D7CBC">
            <w:pPr>
              <w:tabs>
                <w:tab w:val="left" w:pos="1515"/>
              </w:tabs>
            </w:pPr>
            <w:r>
              <w:t>subclassOf</w:t>
            </w:r>
          </w:p>
        </w:tc>
        <w:tc>
          <w:tcPr>
            <w:tcW w:w="3798" w:type="dxa"/>
          </w:tcPr>
          <w:p w14:paraId="0466169D" w14:textId="3BA396A7" w:rsidR="001D7CBC" w:rsidRDefault="001D7CBC" w:rsidP="001D7CBC">
            <w:r>
              <w:t>ParkingArea</w:t>
            </w:r>
          </w:p>
        </w:tc>
      </w:tr>
      <w:tr w:rsidR="001D7CBC" w14:paraId="7B29EDCD" w14:textId="77777777" w:rsidTr="0040449F">
        <w:trPr>
          <w:cantSplit/>
        </w:trPr>
        <w:tc>
          <w:tcPr>
            <w:tcW w:w="2003" w:type="dxa"/>
            <w:vMerge/>
          </w:tcPr>
          <w:p w14:paraId="259C5D0F" w14:textId="77777777" w:rsidR="001D7CBC" w:rsidRDefault="001D7CBC" w:rsidP="001D7CBC"/>
        </w:tc>
        <w:tc>
          <w:tcPr>
            <w:tcW w:w="3549" w:type="dxa"/>
          </w:tcPr>
          <w:p w14:paraId="7AAAD001" w14:textId="617B3A9B" w:rsidR="001D7CBC" w:rsidRDefault="001D7CBC" w:rsidP="001D7CBC">
            <w:pPr>
              <w:tabs>
                <w:tab w:val="left" w:pos="1515"/>
              </w:tabs>
            </w:pPr>
            <w:r>
              <w:t>hasVehicleCapacity</w:t>
            </w:r>
          </w:p>
        </w:tc>
        <w:tc>
          <w:tcPr>
            <w:tcW w:w="3798" w:type="dxa"/>
          </w:tcPr>
          <w:p w14:paraId="05FAA21D" w14:textId="600DCC1B" w:rsidR="001D7CBC" w:rsidRDefault="001D7CBC" w:rsidP="001D7CBC">
            <w:r>
              <w:t>some (om:hasValue some ( om:has_numerical_value value 1))</w:t>
            </w:r>
          </w:p>
        </w:tc>
      </w:tr>
      <w:tr w:rsidR="001D7CBC" w14:paraId="644417F4" w14:textId="77777777" w:rsidTr="0040449F">
        <w:trPr>
          <w:cantSplit/>
        </w:trPr>
        <w:tc>
          <w:tcPr>
            <w:tcW w:w="2003" w:type="dxa"/>
            <w:vMerge w:val="restart"/>
          </w:tcPr>
          <w:p w14:paraId="06E3B725" w14:textId="1D4CC15F" w:rsidR="001D7CBC" w:rsidRDefault="001D7CBC" w:rsidP="001D7CBC">
            <w:r>
              <w:t>AccessibleSpace</w:t>
            </w:r>
          </w:p>
        </w:tc>
        <w:tc>
          <w:tcPr>
            <w:tcW w:w="3549" w:type="dxa"/>
          </w:tcPr>
          <w:p w14:paraId="68F5C89A" w14:textId="680128D8" w:rsidR="001D7CBC" w:rsidRDefault="001D7CBC" w:rsidP="001D7CBC">
            <w:pPr>
              <w:tabs>
                <w:tab w:val="left" w:pos="1515"/>
              </w:tabs>
            </w:pPr>
            <w:r>
              <w:t>subclassOf</w:t>
            </w:r>
          </w:p>
        </w:tc>
        <w:tc>
          <w:tcPr>
            <w:tcW w:w="3798" w:type="dxa"/>
          </w:tcPr>
          <w:p w14:paraId="381DA4B2" w14:textId="0F88CF39" w:rsidR="001D7CBC" w:rsidRDefault="001D7CBC" w:rsidP="001D7CBC">
            <w:r>
              <w:t>ParkingSpace</w:t>
            </w:r>
          </w:p>
        </w:tc>
      </w:tr>
      <w:tr w:rsidR="001D7CBC" w14:paraId="1FE9C8A4" w14:textId="77777777" w:rsidTr="0040449F">
        <w:trPr>
          <w:cantSplit/>
        </w:trPr>
        <w:tc>
          <w:tcPr>
            <w:tcW w:w="2003" w:type="dxa"/>
            <w:vMerge/>
          </w:tcPr>
          <w:p w14:paraId="7AB0F3F3" w14:textId="77777777" w:rsidR="001D7CBC" w:rsidRDefault="001D7CBC" w:rsidP="001D7CBC"/>
        </w:tc>
        <w:tc>
          <w:tcPr>
            <w:tcW w:w="3549" w:type="dxa"/>
          </w:tcPr>
          <w:p w14:paraId="718BA44A" w14:textId="6299A636" w:rsidR="001D7CBC" w:rsidRDefault="001D7CBC" w:rsidP="001D7CBC">
            <w:pPr>
              <w:tabs>
                <w:tab w:val="left" w:pos="1515"/>
              </w:tabs>
            </w:pPr>
            <w:r>
              <w:t>hasParkingPolicy</w:t>
            </w:r>
          </w:p>
        </w:tc>
        <w:tc>
          <w:tcPr>
            <w:tcW w:w="3798" w:type="dxa"/>
          </w:tcPr>
          <w:p w14:paraId="152AA432" w14:textId="3B8A4899" w:rsidR="001D7CBC" w:rsidRDefault="001D7CBC" w:rsidP="001D7CBC">
            <w:r>
              <w:t>only AccessibilityParkingPolicy (to define)</w:t>
            </w:r>
          </w:p>
        </w:tc>
      </w:tr>
      <w:tr w:rsidR="001D7CBC" w14:paraId="6C8E04C8" w14:textId="77777777" w:rsidTr="0040449F">
        <w:trPr>
          <w:cantSplit/>
        </w:trPr>
        <w:tc>
          <w:tcPr>
            <w:tcW w:w="2003" w:type="dxa"/>
            <w:vMerge w:val="restart"/>
          </w:tcPr>
          <w:p w14:paraId="2C554C5A" w14:textId="1F5A587B" w:rsidR="001D7CBC" w:rsidRDefault="001D7CBC" w:rsidP="001D7CBC">
            <w:r>
              <w:t>EVSpace</w:t>
            </w:r>
          </w:p>
        </w:tc>
        <w:tc>
          <w:tcPr>
            <w:tcW w:w="3549" w:type="dxa"/>
          </w:tcPr>
          <w:p w14:paraId="5F5ED217" w14:textId="0E826EA3" w:rsidR="001D7CBC" w:rsidRDefault="001D7CBC" w:rsidP="001D7CBC">
            <w:pPr>
              <w:tabs>
                <w:tab w:val="left" w:pos="1515"/>
              </w:tabs>
            </w:pPr>
            <w:r>
              <w:t>subclassOf</w:t>
            </w:r>
          </w:p>
        </w:tc>
        <w:tc>
          <w:tcPr>
            <w:tcW w:w="3798" w:type="dxa"/>
          </w:tcPr>
          <w:p w14:paraId="53AE9B70" w14:textId="3CDB2E25" w:rsidR="001D7CBC" w:rsidRDefault="001D7CBC" w:rsidP="001D7CBC">
            <w:r>
              <w:t>ParkingSpace</w:t>
            </w:r>
          </w:p>
        </w:tc>
      </w:tr>
      <w:tr w:rsidR="001D7CBC" w14:paraId="7DFE3BE5" w14:textId="77777777" w:rsidTr="0040449F">
        <w:trPr>
          <w:cantSplit/>
        </w:trPr>
        <w:tc>
          <w:tcPr>
            <w:tcW w:w="2003" w:type="dxa"/>
            <w:vMerge/>
          </w:tcPr>
          <w:p w14:paraId="29DB3E9F" w14:textId="77777777" w:rsidR="001D7CBC" w:rsidRDefault="001D7CBC" w:rsidP="001D7CBC"/>
        </w:tc>
        <w:tc>
          <w:tcPr>
            <w:tcW w:w="3549" w:type="dxa"/>
          </w:tcPr>
          <w:p w14:paraId="5AFE176D" w14:textId="4BD45404" w:rsidR="001D7CBC" w:rsidRDefault="001D7CBC" w:rsidP="001D7CBC">
            <w:pPr>
              <w:tabs>
                <w:tab w:val="left" w:pos="1515"/>
              </w:tabs>
            </w:pPr>
            <w:r>
              <w:t>hasParkingPolicy</w:t>
            </w:r>
          </w:p>
        </w:tc>
        <w:tc>
          <w:tcPr>
            <w:tcW w:w="3798" w:type="dxa"/>
          </w:tcPr>
          <w:p w14:paraId="60D59D3E" w14:textId="2BA80322" w:rsidR="001D7CBC" w:rsidRDefault="001D7CBC" w:rsidP="001D7CBC">
            <w:r>
              <w:t>only EVParkingPolicty (to define)</w:t>
            </w:r>
          </w:p>
        </w:tc>
      </w:tr>
      <w:tr w:rsidR="001D7CBC" w14:paraId="77854632" w14:textId="77777777" w:rsidTr="0040449F">
        <w:trPr>
          <w:cantSplit/>
        </w:trPr>
        <w:tc>
          <w:tcPr>
            <w:tcW w:w="2003" w:type="dxa"/>
          </w:tcPr>
          <w:p w14:paraId="367DDAD1" w14:textId="4EE2D5AA" w:rsidR="001D7CBC" w:rsidRDefault="001D7CBC" w:rsidP="001D7CBC">
            <w:r>
              <w:t>ParkingService</w:t>
            </w:r>
          </w:p>
        </w:tc>
        <w:tc>
          <w:tcPr>
            <w:tcW w:w="3549" w:type="dxa"/>
          </w:tcPr>
          <w:p w14:paraId="154053E1" w14:textId="6F2BAB01" w:rsidR="001D7CBC" w:rsidRDefault="001D7CBC" w:rsidP="001D7CBC">
            <w:r>
              <w:t>*may be defined in greater detail in the future</w:t>
            </w:r>
          </w:p>
        </w:tc>
        <w:tc>
          <w:tcPr>
            <w:tcW w:w="3798" w:type="dxa"/>
          </w:tcPr>
          <w:p w14:paraId="5FDE8AF2" w14:textId="77777777" w:rsidR="001D7CBC" w:rsidRDefault="001D7CBC" w:rsidP="001D7CBC"/>
        </w:tc>
      </w:tr>
      <w:tr w:rsidR="001D7CBC" w14:paraId="55A46C2F" w14:textId="77777777" w:rsidTr="0040449F">
        <w:trPr>
          <w:cantSplit/>
        </w:trPr>
        <w:tc>
          <w:tcPr>
            <w:tcW w:w="2003" w:type="dxa"/>
          </w:tcPr>
          <w:p w14:paraId="3C70531B" w14:textId="1FD7251D" w:rsidR="001D7CBC" w:rsidRDefault="001D7CBC" w:rsidP="001D7CBC">
            <w:r>
              <w:t>Valet</w:t>
            </w:r>
          </w:p>
        </w:tc>
        <w:tc>
          <w:tcPr>
            <w:tcW w:w="3549" w:type="dxa"/>
          </w:tcPr>
          <w:p w14:paraId="3C30F8CB" w14:textId="22A37067" w:rsidR="001D7CBC" w:rsidRDefault="001D7CBC" w:rsidP="001D7CBC">
            <w:r>
              <w:t>subclassOf</w:t>
            </w:r>
          </w:p>
        </w:tc>
        <w:tc>
          <w:tcPr>
            <w:tcW w:w="3798" w:type="dxa"/>
          </w:tcPr>
          <w:p w14:paraId="3DC55040" w14:textId="731BE865" w:rsidR="001D7CBC" w:rsidRDefault="001D7CBC" w:rsidP="001D7CBC">
            <w:r>
              <w:t>ParkingService</w:t>
            </w:r>
          </w:p>
        </w:tc>
      </w:tr>
      <w:tr w:rsidR="001D7CBC" w14:paraId="6FCC04C4" w14:textId="77777777" w:rsidTr="0040449F">
        <w:trPr>
          <w:cantSplit/>
        </w:trPr>
        <w:tc>
          <w:tcPr>
            <w:tcW w:w="2003" w:type="dxa"/>
          </w:tcPr>
          <w:p w14:paraId="6F9D7B72" w14:textId="00DFD25C" w:rsidR="001D7CBC" w:rsidRDefault="001D7CBC" w:rsidP="001D7CBC">
            <w:r>
              <w:t>Carwash</w:t>
            </w:r>
          </w:p>
        </w:tc>
        <w:tc>
          <w:tcPr>
            <w:tcW w:w="3549" w:type="dxa"/>
          </w:tcPr>
          <w:p w14:paraId="0795B15D" w14:textId="2595D057" w:rsidR="001D7CBC" w:rsidRDefault="001D7CBC" w:rsidP="001D7CBC">
            <w:r>
              <w:t>subclassOf</w:t>
            </w:r>
          </w:p>
        </w:tc>
        <w:tc>
          <w:tcPr>
            <w:tcW w:w="3798" w:type="dxa"/>
          </w:tcPr>
          <w:p w14:paraId="14C1F476" w14:textId="7F6666EE" w:rsidR="001D7CBC" w:rsidRDefault="001D7CBC" w:rsidP="001D7CBC">
            <w:r>
              <w:t>ParkingService</w:t>
            </w:r>
          </w:p>
        </w:tc>
      </w:tr>
      <w:tr w:rsidR="001D7CBC" w14:paraId="6A257D94" w14:textId="77777777" w:rsidTr="0040449F">
        <w:trPr>
          <w:cantSplit/>
        </w:trPr>
        <w:tc>
          <w:tcPr>
            <w:tcW w:w="2003" w:type="dxa"/>
            <w:vMerge w:val="restart"/>
          </w:tcPr>
          <w:p w14:paraId="2F6D8BD1" w14:textId="77777777" w:rsidR="001D7CBC" w:rsidRDefault="001D7CBC" w:rsidP="001D7CBC">
            <w:r>
              <w:t>ParkingPolicy</w:t>
            </w:r>
          </w:p>
        </w:tc>
        <w:tc>
          <w:tcPr>
            <w:tcW w:w="3549" w:type="dxa"/>
          </w:tcPr>
          <w:p w14:paraId="1899902B" w14:textId="77777777" w:rsidR="001D7CBC" w:rsidRDefault="001D7CBC" w:rsidP="001D7CBC">
            <w:r>
              <w:t>hasParkingRate</w:t>
            </w:r>
          </w:p>
        </w:tc>
        <w:tc>
          <w:tcPr>
            <w:tcW w:w="3798" w:type="dxa"/>
          </w:tcPr>
          <w:p w14:paraId="563C80C9" w14:textId="77777777" w:rsidR="001D7CBC" w:rsidRDefault="001D7CBC" w:rsidP="001D7CBC">
            <w:r>
              <w:t>only ParkingRate</w:t>
            </w:r>
          </w:p>
        </w:tc>
      </w:tr>
      <w:tr w:rsidR="001D7CBC" w14:paraId="27A17EA1" w14:textId="77777777" w:rsidTr="0040449F">
        <w:trPr>
          <w:cantSplit/>
        </w:trPr>
        <w:tc>
          <w:tcPr>
            <w:tcW w:w="2003" w:type="dxa"/>
            <w:vMerge/>
          </w:tcPr>
          <w:p w14:paraId="3B4F7972" w14:textId="77777777" w:rsidR="001D7CBC" w:rsidRDefault="001D7CBC" w:rsidP="001D7CBC"/>
        </w:tc>
        <w:tc>
          <w:tcPr>
            <w:tcW w:w="3549" w:type="dxa"/>
          </w:tcPr>
          <w:p w14:paraId="72F2ECB8" w14:textId="77777777" w:rsidR="001D7CBC" w:rsidRDefault="001D7CBC" w:rsidP="001D7CBC">
            <w:r>
              <w:t>maxDuration</w:t>
            </w:r>
          </w:p>
        </w:tc>
        <w:tc>
          <w:tcPr>
            <w:tcW w:w="3798" w:type="dxa"/>
          </w:tcPr>
          <w:p w14:paraId="6C7034AB" w14:textId="4C1EB989" w:rsidR="001D7CBC" w:rsidRDefault="001D7CBC" w:rsidP="001D7CBC">
            <w:r>
              <w:t>only time:DurationDescription</w:t>
            </w:r>
          </w:p>
        </w:tc>
      </w:tr>
      <w:tr w:rsidR="001D7CBC" w14:paraId="7EE0DB5B" w14:textId="77777777" w:rsidTr="0040449F">
        <w:trPr>
          <w:cantSplit/>
        </w:trPr>
        <w:tc>
          <w:tcPr>
            <w:tcW w:w="2003" w:type="dxa"/>
            <w:vMerge/>
          </w:tcPr>
          <w:p w14:paraId="7983BFBA" w14:textId="77777777" w:rsidR="001D7CBC" w:rsidRDefault="001D7CBC" w:rsidP="001D7CBC"/>
        </w:tc>
        <w:tc>
          <w:tcPr>
            <w:tcW w:w="3549" w:type="dxa"/>
          </w:tcPr>
          <w:p w14:paraId="4E5F2939" w14:textId="67C8DAC0" w:rsidR="001D7CBC" w:rsidRDefault="00A77D71" w:rsidP="001D7CBC">
            <w:r>
              <w:t>applies</w:t>
            </w:r>
            <w:r w:rsidR="006568C6">
              <w:t>During</w:t>
            </w:r>
          </w:p>
        </w:tc>
        <w:tc>
          <w:tcPr>
            <w:tcW w:w="3798" w:type="dxa"/>
          </w:tcPr>
          <w:p w14:paraId="33BD43DA" w14:textId="0DCE52AB" w:rsidR="001D7CBC" w:rsidRDefault="001D7CBC" w:rsidP="001D7CBC">
            <w:r>
              <w:t xml:space="preserve">only </w:t>
            </w:r>
            <w:r w:rsidR="006568C6">
              <w:t>contact:HoursOfOperation</w:t>
            </w:r>
          </w:p>
        </w:tc>
      </w:tr>
      <w:tr w:rsidR="001D7CBC" w14:paraId="7AA24ACE" w14:textId="77777777" w:rsidTr="0040449F">
        <w:trPr>
          <w:cantSplit/>
        </w:trPr>
        <w:tc>
          <w:tcPr>
            <w:tcW w:w="2003" w:type="dxa"/>
            <w:vMerge/>
          </w:tcPr>
          <w:p w14:paraId="64FA05B3" w14:textId="77777777" w:rsidR="001D7CBC" w:rsidRDefault="001D7CBC" w:rsidP="001D7CBC"/>
        </w:tc>
        <w:tc>
          <w:tcPr>
            <w:tcW w:w="3549" w:type="dxa"/>
          </w:tcPr>
          <w:p w14:paraId="66B985A8" w14:textId="3F1CB619" w:rsidR="001D7CBC" w:rsidRDefault="001D7CBC" w:rsidP="001D7CBC">
            <w:r>
              <w:t>appliesTo</w:t>
            </w:r>
          </w:p>
        </w:tc>
        <w:tc>
          <w:tcPr>
            <w:tcW w:w="3798" w:type="dxa"/>
          </w:tcPr>
          <w:p w14:paraId="764971DE" w14:textId="723CFB8E" w:rsidR="001D7CBC" w:rsidRDefault="001D7CBC" w:rsidP="001D7CBC">
            <w:r>
              <w:t>only person:Person</w:t>
            </w:r>
          </w:p>
        </w:tc>
      </w:tr>
      <w:tr w:rsidR="001D7CBC" w14:paraId="22D4E5A0" w14:textId="77777777" w:rsidTr="0040449F">
        <w:trPr>
          <w:cantSplit/>
        </w:trPr>
        <w:tc>
          <w:tcPr>
            <w:tcW w:w="2003" w:type="dxa"/>
            <w:vMerge/>
          </w:tcPr>
          <w:p w14:paraId="2580D33D" w14:textId="77777777" w:rsidR="001D7CBC" w:rsidRDefault="001D7CBC" w:rsidP="001D7CBC"/>
        </w:tc>
        <w:tc>
          <w:tcPr>
            <w:tcW w:w="3549" w:type="dxa"/>
          </w:tcPr>
          <w:p w14:paraId="5A3482E8" w14:textId="5C79E857" w:rsidR="001D7CBC" w:rsidRDefault="001D7CBC" w:rsidP="001D7CBC">
            <w:r>
              <w:t>appliesFor</w:t>
            </w:r>
          </w:p>
        </w:tc>
        <w:tc>
          <w:tcPr>
            <w:tcW w:w="3798" w:type="dxa"/>
          </w:tcPr>
          <w:p w14:paraId="2B8EDD84" w14:textId="171B6DF4" w:rsidR="001D7CBC" w:rsidRDefault="001D7CBC" w:rsidP="001D7CBC">
            <w:r>
              <w:t>only vehicle:VehicleType</w:t>
            </w:r>
          </w:p>
        </w:tc>
      </w:tr>
      <w:tr w:rsidR="001D7CBC" w14:paraId="77B128EF" w14:textId="77777777" w:rsidTr="0040449F">
        <w:trPr>
          <w:cantSplit/>
        </w:trPr>
        <w:tc>
          <w:tcPr>
            <w:tcW w:w="2003" w:type="dxa"/>
            <w:vMerge/>
          </w:tcPr>
          <w:p w14:paraId="1DC53134" w14:textId="77777777" w:rsidR="001D7CBC" w:rsidRDefault="001D7CBC" w:rsidP="001D7CBC"/>
        </w:tc>
        <w:tc>
          <w:tcPr>
            <w:tcW w:w="3549" w:type="dxa"/>
          </w:tcPr>
          <w:p w14:paraId="30FD5AF4" w14:textId="627C4E9D" w:rsidR="001D7CBC" w:rsidRDefault="001D7CBC" w:rsidP="001D7CBC">
            <w:r>
              <w:t>hasGracePeriod</w:t>
            </w:r>
          </w:p>
        </w:tc>
        <w:tc>
          <w:tcPr>
            <w:tcW w:w="3798" w:type="dxa"/>
          </w:tcPr>
          <w:p w14:paraId="02970BED" w14:textId="55E0BC45" w:rsidR="001D7CBC" w:rsidRDefault="001D7CBC" w:rsidP="001D7CBC">
            <w:r>
              <w:t>max 1 time:DurationDescription</w:t>
            </w:r>
          </w:p>
        </w:tc>
      </w:tr>
      <w:tr w:rsidR="001D7CBC" w14:paraId="3DC4784D" w14:textId="77777777" w:rsidTr="0040449F">
        <w:trPr>
          <w:cantSplit/>
        </w:trPr>
        <w:tc>
          <w:tcPr>
            <w:tcW w:w="2003" w:type="dxa"/>
            <w:vMerge/>
          </w:tcPr>
          <w:p w14:paraId="2AA6977E" w14:textId="77777777" w:rsidR="001D7CBC" w:rsidRDefault="001D7CBC" w:rsidP="001D7CBC"/>
        </w:tc>
        <w:tc>
          <w:tcPr>
            <w:tcW w:w="3549" w:type="dxa"/>
          </w:tcPr>
          <w:p w14:paraId="540E988F" w14:textId="34D3E6BB" w:rsidR="001D7CBC" w:rsidRDefault="001D7CBC" w:rsidP="001D7CBC">
            <w:r>
              <w:t>excludesPublicHoliday</w:t>
            </w:r>
          </w:p>
        </w:tc>
        <w:tc>
          <w:tcPr>
            <w:tcW w:w="3798" w:type="dxa"/>
          </w:tcPr>
          <w:p w14:paraId="4EFF9358" w14:textId="404752F3" w:rsidR="001D7CBC" w:rsidRDefault="001D7CBC" w:rsidP="001D7CBC">
            <w:r>
              <w:t>exactly 1 xsd:boolean</w:t>
            </w:r>
          </w:p>
        </w:tc>
      </w:tr>
      <w:tr w:rsidR="00025862" w14:paraId="3EAE689E" w14:textId="77777777" w:rsidTr="0040449F">
        <w:trPr>
          <w:cantSplit/>
        </w:trPr>
        <w:tc>
          <w:tcPr>
            <w:tcW w:w="2003" w:type="dxa"/>
            <w:vMerge w:val="restart"/>
          </w:tcPr>
          <w:p w14:paraId="134C381C" w14:textId="77777777" w:rsidR="00025862" w:rsidRDefault="00025862" w:rsidP="001D7CBC">
            <w:r>
              <w:t>ParkingRate</w:t>
            </w:r>
          </w:p>
        </w:tc>
        <w:tc>
          <w:tcPr>
            <w:tcW w:w="3549" w:type="dxa"/>
          </w:tcPr>
          <w:p w14:paraId="6E113BFF" w14:textId="77777777" w:rsidR="00025862" w:rsidRDefault="00025862" w:rsidP="001D7CBC">
            <w:r>
              <w:t>hasMonetaryCost</w:t>
            </w:r>
          </w:p>
        </w:tc>
        <w:tc>
          <w:tcPr>
            <w:tcW w:w="3798" w:type="dxa"/>
          </w:tcPr>
          <w:p w14:paraId="26379DD3" w14:textId="5606A570" w:rsidR="00025862" w:rsidRDefault="00025862" w:rsidP="001D7CBC">
            <w:r>
              <w:t>only om:MonetaryValue</w:t>
            </w:r>
          </w:p>
        </w:tc>
      </w:tr>
      <w:tr w:rsidR="00025862" w14:paraId="290E6A0F" w14:textId="77777777" w:rsidTr="0040449F">
        <w:trPr>
          <w:cantSplit/>
        </w:trPr>
        <w:tc>
          <w:tcPr>
            <w:tcW w:w="2003" w:type="dxa"/>
            <w:vMerge/>
          </w:tcPr>
          <w:p w14:paraId="43F03B62" w14:textId="77777777" w:rsidR="00025862" w:rsidRDefault="00025862" w:rsidP="001D7CBC"/>
        </w:tc>
        <w:tc>
          <w:tcPr>
            <w:tcW w:w="3549" w:type="dxa"/>
          </w:tcPr>
          <w:p w14:paraId="7222EB1A" w14:textId="77777777" w:rsidR="00025862" w:rsidRDefault="00025862" w:rsidP="001D7CBC">
            <w:r>
              <w:t>forDuration</w:t>
            </w:r>
          </w:p>
        </w:tc>
        <w:tc>
          <w:tcPr>
            <w:tcW w:w="3798" w:type="dxa"/>
          </w:tcPr>
          <w:p w14:paraId="40A22FBE" w14:textId="511A78C7" w:rsidR="00025862" w:rsidRDefault="00025862" w:rsidP="001D7CBC">
            <w:r>
              <w:t>only time:DurationDescription</w:t>
            </w:r>
          </w:p>
        </w:tc>
      </w:tr>
      <w:tr w:rsidR="00025862" w14:paraId="45607FCA" w14:textId="77777777" w:rsidTr="0040449F">
        <w:trPr>
          <w:cantSplit/>
        </w:trPr>
        <w:tc>
          <w:tcPr>
            <w:tcW w:w="2003" w:type="dxa"/>
            <w:vMerge/>
          </w:tcPr>
          <w:p w14:paraId="290799B7" w14:textId="77777777" w:rsidR="00025862" w:rsidRDefault="00025862" w:rsidP="001D7CBC"/>
        </w:tc>
        <w:tc>
          <w:tcPr>
            <w:tcW w:w="3549" w:type="dxa"/>
          </w:tcPr>
          <w:p w14:paraId="23A0DA46" w14:textId="77777777" w:rsidR="00025862" w:rsidRDefault="00025862" w:rsidP="001D7CBC">
            <w:r>
              <w:t>hasPayment</w:t>
            </w:r>
          </w:p>
        </w:tc>
        <w:tc>
          <w:tcPr>
            <w:tcW w:w="3798" w:type="dxa"/>
          </w:tcPr>
          <w:p w14:paraId="6CE26C45" w14:textId="77777777" w:rsidR="00025862" w:rsidRDefault="00025862" w:rsidP="001D7CBC">
            <w:r>
              <w:t>only ParkingPaymentMethod</w:t>
            </w:r>
          </w:p>
        </w:tc>
      </w:tr>
      <w:tr w:rsidR="00025862" w14:paraId="4732B57B" w14:textId="77777777" w:rsidTr="0040449F">
        <w:trPr>
          <w:cantSplit/>
        </w:trPr>
        <w:tc>
          <w:tcPr>
            <w:tcW w:w="2003" w:type="dxa"/>
            <w:vMerge/>
          </w:tcPr>
          <w:p w14:paraId="00DAF968" w14:textId="77777777" w:rsidR="00025862" w:rsidRDefault="00025862" w:rsidP="001D7CBC"/>
        </w:tc>
        <w:tc>
          <w:tcPr>
            <w:tcW w:w="3549" w:type="dxa"/>
          </w:tcPr>
          <w:p w14:paraId="6B9EBC15" w14:textId="7F68F8F6" w:rsidR="00025862" w:rsidRDefault="00025862" w:rsidP="001D7CBC">
            <w:r>
              <w:t>appliesTo</w:t>
            </w:r>
          </w:p>
        </w:tc>
        <w:tc>
          <w:tcPr>
            <w:tcW w:w="3798" w:type="dxa"/>
          </w:tcPr>
          <w:p w14:paraId="43A25F66" w14:textId="288B7D15" w:rsidR="00025862" w:rsidRDefault="00025862" w:rsidP="001D7CBC">
            <w:r>
              <w:t>only person:Person</w:t>
            </w:r>
          </w:p>
        </w:tc>
      </w:tr>
      <w:tr w:rsidR="00025862" w14:paraId="33D30661" w14:textId="77777777" w:rsidTr="0040449F">
        <w:trPr>
          <w:cantSplit/>
        </w:trPr>
        <w:tc>
          <w:tcPr>
            <w:tcW w:w="2003" w:type="dxa"/>
            <w:vMerge/>
          </w:tcPr>
          <w:p w14:paraId="5BE600D2" w14:textId="77777777" w:rsidR="00025862" w:rsidRDefault="00025862" w:rsidP="001D7CBC"/>
        </w:tc>
        <w:tc>
          <w:tcPr>
            <w:tcW w:w="3549" w:type="dxa"/>
          </w:tcPr>
          <w:p w14:paraId="21BA4EFC" w14:textId="1C3605A5" w:rsidR="00025862" w:rsidRDefault="00025862" w:rsidP="001D7CBC">
            <w:r>
              <w:t>min</w:t>
            </w:r>
            <w:r w:rsidR="00CF71F2">
              <w:t>Parking</w:t>
            </w:r>
            <w:r>
              <w:t>Charge</w:t>
            </w:r>
          </w:p>
        </w:tc>
        <w:tc>
          <w:tcPr>
            <w:tcW w:w="3798" w:type="dxa"/>
          </w:tcPr>
          <w:p w14:paraId="0374D319" w14:textId="26466E3E" w:rsidR="00025862" w:rsidRDefault="00025862" w:rsidP="001D7CBC">
            <w:r>
              <w:t>only (om:MonetaryValue or time:DurationDescription)</w:t>
            </w:r>
          </w:p>
        </w:tc>
      </w:tr>
      <w:tr w:rsidR="00025862" w14:paraId="5338AA53" w14:textId="77777777" w:rsidTr="0040449F">
        <w:trPr>
          <w:cantSplit/>
        </w:trPr>
        <w:tc>
          <w:tcPr>
            <w:tcW w:w="2003" w:type="dxa"/>
            <w:vMerge/>
          </w:tcPr>
          <w:p w14:paraId="222E5275" w14:textId="77777777" w:rsidR="00025862" w:rsidRDefault="00025862" w:rsidP="001D7CBC"/>
        </w:tc>
        <w:tc>
          <w:tcPr>
            <w:tcW w:w="3549" w:type="dxa"/>
          </w:tcPr>
          <w:p w14:paraId="661E232A" w14:textId="01D3C478" w:rsidR="00025862" w:rsidRDefault="00025862" w:rsidP="001D7CBC">
            <w:r>
              <w:t>max</w:t>
            </w:r>
            <w:r w:rsidR="00261D05">
              <w:t>Parking</w:t>
            </w:r>
            <w:r>
              <w:t>Cost</w:t>
            </w:r>
          </w:p>
        </w:tc>
        <w:tc>
          <w:tcPr>
            <w:tcW w:w="3798" w:type="dxa"/>
          </w:tcPr>
          <w:p w14:paraId="2D37DD7C" w14:textId="7098CC53" w:rsidR="00025862" w:rsidRDefault="00025862" w:rsidP="001D7CBC">
            <w:r>
              <w:t>only om:MonetaryValue</w:t>
            </w:r>
          </w:p>
        </w:tc>
      </w:tr>
      <w:tr w:rsidR="00292F36" w14:paraId="2B40D23C" w14:textId="77777777" w:rsidTr="0040449F">
        <w:trPr>
          <w:cantSplit/>
        </w:trPr>
        <w:tc>
          <w:tcPr>
            <w:tcW w:w="2003" w:type="dxa"/>
          </w:tcPr>
          <w:p w14:paraId="52D7E4E9" w14:textId="25106F9D" w:rsidR="00292F36" w:rsidRDefault="00292F36" w:rsidP="001D7CBC">
            <w:r w:rsidRPr="00466487">
              <w:t>FreeParkingPolicy</w:t>
            </w:r>
          </w:p>
        </w:tc>
        <w:tc>
          <w:tcPr>
            <w:tcW w:w="3549" w:type="dxa"/>
          </w:tcPr>
          <w:p w14:paraId="3F75987C" w14:textId="134C7F3D" w:rsidR="00292F36" w:rsidRDefault="00A54A76" w:rsidP="001D7CBC">
            <w:r>
              <w:t>hasParkingRate</w:t>
            </w:r>
          </w:p>
        </w:tc>
        <w:tc>
          <w:tcPr>
            <w:tcW w:w="3798" w:type="dxa"/>
          </w:tcPr>
          <w:p w14:paraId="1D679EB9" w14:textId="6A5C7DAB" w:rsidR="00292F36" w:rsidRDefault="00A54A76" w:rsidP="001D7CBC">
            <w:r>
              <w:t>only (ParkingRate and hasMonetaryCost only (</w:t>
            </w:r>
            <w:r w:rsidR="00767989">
              <w:t>om:</w:t>
            </w:r>
            <w:r>
              <w:t xml:space="preserve">MonetaryValue and </w:t>
            </w:r>
            <w:r w:rsidR="0056469A">
              <w:t>om:</w:t>
            </w:r>
            <w:r>
              <w:t xml:space="preserve">numerical_value </w:t>
            </w:r>
            <w:r w:rsidR="00BF257D">
              <w:fldChar w:fldCharType="begin"/>
            </w:r>
            <w:r w:rsidR="001608B3">
              <w:instrText xml:space="preserve"> ADDIN EN.CITE &lt;EndNote&gt;&lt;Cite ExcludeYear="1"&gt;&lt;Author&gt;Cox&lt;/Author&gt;&lt;Year&gt;2001&lt;/Year&gt;&lt;IDText&gt;Geography markup language (GML) 2.0&lt;/IDText&gt;&lt;DisplayText&gt;[31]&lt;/DisplayText&gt;&lt;record&gt;&lt;titles&gt;&lt;title&gt;Geography markup language (GML) 2.0&lt;/title&gt;&lt;secondary-title&gt;URL: http://www. opengis. net/gml/01-029/GML2. html&lt;/secondary-title&gt;&lt;/titles&gt;&lt;contributors&gt;&lt;authors&gt;&lt;author&gt;Cox, Simon&lt;/author&gt;&lt;author&gt;Cuthbert, Adrian&lt;/author&gt;&lt;author&gt;Lake, Ron&lt;/author&gt;&lt;author&gt;Martell, Richard&lt;/author&gt;&lt;/authors&gt;&lt;/contributors&gt;&lt;added-date format="utc"&gt;1562954815&lt;/added-date&gt;&lt;ref-type name="Journal Article"&gt;17&lt;/ref-type&gt;&lt;dates&gt;&lt;year&gt;2001&lt;/year&gt;&lt;/dates&gt;&lt;rec-number&gt;15&lt;/rec-number&gt;&lt;last-updated-date format="utc"&gt;1562954815&lt;/last-updated-date&gt;&lt;/record&gt;&lt;/Cite&gt;&lt;/EndNote&gt;</w:instrText>
            </w:r>
            <w:r w:rsidR="00BF257D">
              <w:fldChar w:fldCharType="separate"/>
            </w:r>
            <w:r w:rsidR="001608B3">
              <w:rPr>
                <w:noProof/>
              </w:rPr>
              <w:t>[31]</w:t>
            </w:r>
            <w:r w:rsidR="00BF257D">
              <w:fldChar w:fldCharType="end"/>
            </w:r>
            <w:r>
              <w:t>))</w:t>
            </w:r>
          </w:p>
        </w:tc>
      </w:tr>
    </w:tbl>
    <w:p w14:paraId="6005BD18" w14:textId="77777777" w:rsidR="00891743" w:rsidRDefault="00891743" w:rsidP="00E45F01">
      <w:pPr>
        <w:pStyle w:val="ListParagraph"/>
        <w:numPr>
          <w:ilvl w:val="0"/>
          <w:numId w:val="0"/>
        </w:numPr>
        <w:ind w:left="360"/>
        <w:rPr>
          <w:b/>
        </w:rPr>
      </w:pPr>
    </w:p>
    <w:tbl>
      <w:tblPr>
        <w:tblStyle w:val="TableGrid"/>
        <w:tblpPr w:leftFromText="180" w:rightFromText="180" w:vertAnchor="text" w:horzAnchor="margin" w:tblpY="128"/>
        <w:tblW w:w="0" w:type="auto"/>
        <w:tblLook w:val="04A0" w:firstRow="1" w:lastRow="0" w:firstColumn="1" w:lastColumn="0" w:noHBand="0" w:noVBand="1"/>
      </w:tblPr>
      <w:tblGrid>
        <w:gridCol w:w="2240"/>
        <w:gridCol w:w="2481"/>
        <w:gridCol w:w="4629"/>
      </w:tblGrid>
      <w:tr w:rsidR="000A1FF2" w14:paraId="39AAB8AB" w14:textId="77777777" w:rsidTr="000A1FF2">
        <w:tc>
          <w:tcPr>
            <w:tcW w:w="2240" w:type="dxa"/>
            <w:shd w:val="clear" w:color="auto" w:fill="00FFFF"/>
          </w:tcPr>
          <w:p w14:paraId="5F38BF95" w14:textId="77777777" w:rsidR="00891743" w:rsidRDefault="00891743" w:rsidP="008663AF">
            <w:pPr>
              <w:tabs>
                <w:tab w:val="left" w:pos="1027"/>
              </w:tabs>
            </w:pPr>
            <w:r>
              <w:t>Property</w:t>
            </w:r>
            <w:r>
              <w:tab/>
            </w:r>
          </w:p>
        </w:tc>
        <w:tc>
          <w:tcPr>
            <w:tcW w:w="2481" w:type="dxa"/>
            <w:shd w:val="clear" w:color="auto" w:fill="00FFFF"/>
          </w:tcPr>
          <w:p w14:paraId="1F1AABA5" w14:textId="77777777" w:rsidR="00891743" w:rsidRDefault="00891743" w:rsidP="008663AF">
            <w:r>
              <w:t>Characteristic</w:t>
            </w:r>
          </w:p>
        </w:tc>
        <w:tc>
          <w:tcPr>
            <w:tcW w:w="4629" w:type="dxa"/>
            <w:shd w:val="clear" w:color="auto" w:fill="00FFFF"/>
          </w:tcPr>
          <w:p w14:paraId="5D379DB9" w14:textId="77777777" w:rsidR="00891743" w:rsidRDefault="00891743" w:rsidP="008663AF">
            <w:r>
              <w:t>Value (if applicable)</w:t>
            </w:r>
          </w:p>
        </w:tc>
      </w:tr>
      <w:tr w:rsidR="00916B43" w14:paraId="64E7E773" w14:textId="77777777" w:rsidTr="000A1FF2">
        <w:tc>
          <w:tcPr>
            <w:tcW w:w="2240" w:type="dxa"/>
            <w:vMerge w:val="restart"/>
          </w:tcPr>
          <w:p w14:paraId="657B58A0" w14:textId="278601FF" w:rsidR="00916B43" w:rsidRDefault="00916B43" w:rsidP="008663AF">
            <w:r>
              <w:t>hasSubParkingArea</w:t>
            </w:r>
          </w:p>
        </w:tc>
        <w:tc>
          <w:tcPr>
            <w:tcW w:w="2481" w:type="dxa"/>
          </w:tcPr>
          <w:p w14:paraId="4803F087" w14:textId="0E794EC0" w:rsidR="00916B43" w:rsidRDefault="00916B43" w:rsidP="008663AF">
            <w:r>
              <w:t>subPropertyOf</w:t>
            </w:r>
          </w:p>
        </w:tc>
        <w:tc>
          <w:tcPr>
            <w:tcW w:w="4629" w:type="dxa"/>
          </w:tcPr>
          <w:p w14:paraId="5A2F554A" w14:textId="48453469" w:rsidR="00916B43" w:rsidRDefault="00916B43" w:rsidP="008663AF">
            <w:r>
              <w:t>mer:hasProperPart</w:t>
            </w:r>
          </w:p>
        </w:tc>
      </w:tr>
      <w:tr w:rsidR="00916B43" w14:paraId="0D638573" w14:textId="77777777" w:rsidTr="000A1FF2">
        <w:tc>
          <w:tcPr>
            <w:tcW w:w="2240" w:type="dxa"/>
            <w:vMerge/>
          </w:tcPr>
          <w:p w14:paraId="74F91628" w14:textId="77777777" w:rsidR="00916B43" w:rsidRDefault="00916B43" w:rsidP="008663AF"/>
        </w:tc>
        <w:tc>
          <w:tcPr>
            <w:tcW w:w="2481" w:type="dxa"/>
          </w:tcPr>
          <w:p w14:paraId="12D3FBFD" w14:textId="1B66099B" w:rsidR="00916B43" w:rsidRDefault="00916B43" w:rsidP="008663AF">
            <w:r>
              <w:t>domain</w:t>
            </w:r>
          </w:p>
        </w:tc>
        <w:tc>
          <w:tcPr>
            <w:tcW w:w="4629" w:type="dxa"/>
          </w:tcPr>
          <w:p w14:paraId="6976CB56" w14:textId="2CB9317B" w:rsidR="00916B43" w:rsidRDefault="00916B43" w:rsidP="008663AF">
            <w:r>
              <w:t>ParkingArea</w:t>
            </w:r>
          </w:p>
        </w:tc>
      </w:tr>
      <w:tr w:rsidR="00916B43" w14:paraId="55A68BCA" w14:textId="77777777" w:rsidTr="000A1FF2">
        <w:tc>
          <w:tcPr>
            <w:tcW w:w="2240" w:type="dxa"/>
            <w:vMerge/>
          </w:tcPr>
          <w:p w14:paraId="78472EC6" w14:textId="29A5E947" w:rsidR="00916B43" w:rsidRDefault="00916B43" w:rsidP="008663AF"/>
        </w:tc>
        <w:tc>
          <w:tcPr>
            <w:tcW w:w="2481" w:type="dxa"/>
          </w:tcPr>
          <w:p w14:paraId="5DDA5578" w14:textId="66FA0B87" w:rsidR="00916B43" w:rsidRDefault="00916B43" w:rsidP="008663AF">
            <w:r>
              <w:t>range</w:t>
            </w:r>
          </w:p>
        </w:tc>
        <w:tc>
          <w:tcPr>
            <w:tcW w:w="4629" w:type="dxa"/>
          </w:tcPr>
          <w:p w14:paraId="1C0DBA08" w14:textId="1CC3D04C" w:rsidR="00916B43" w:rsidRDefault="00916B43" w:rsidP="008663AF">
            <w:r>
              <w:t>ParkingArea</w:t>
            </w:r>
          </w:p>
        </w:tc>
      </w:tr>
      <w:tr w:rsidR="00916B43" w14:paraId="41D544F4" w14:textId="77777777" w:rsidTr="000A1FF2">
        <w:tc>
          <w:tcPr>
            <w:tcW w:w="2240" w:type="dxa"/>
            <w:vMerge/>
          </w:tcPr>
          <w:p w14:paraId="5256815E" w14:textId="77777777" w:rsidR="00916B43" w:rsidRDefault="00916B43" w:rsidP="008663AF"/>
        </w:tc>
        <w:tc>
          <w:tcPr>
            <w:tcW w:w="2481" w:type="dxa"/>
          </w:tcPr>
          <w:p w14:paraId="5BADE3FD" w14:textId="05E6DA2A" w:rsidR="00916B43" w:rsidRDefault="00916B43" w:rsidP="008663AF">
            <w:r>
              <w:t>inverse</w:t>
            </w:r>
          </w:p>
        </w:tc>
        <w:tc>
          <w:tcPr>
            <w:tcW w:w="4629" w:type="dxa"/>
          </w:tcPr>
          <w:p w14:paraId="39104FE1" w14:textId="49795E54" w:rsidR="00916B43" w:rsidRDefault="00916B43" w:rsidP="008663AF">
            <w:r>
              <w:t>subParkingAreaOf</w:t>
            </w:r>
          </w:p>
        </w:tc>
      </w:tr>
      <w:tr w:rsidR="00916B43" w14:paraId="2C8D33E0" w14:textId="77777777" w:rsidTr="000A1FF2">
        <w:tc>
          <w:tcPr>
            <w:tcW w:w="2240" w:type="dxa"/>
            <w:vMerge w:val="restart"/>
          </w:tcPr>
          <w:p w14:paraId="78CF7568" w14:textId="0349F2F7" w:rsidR="00916B43" w:rsidRDefault="00916B43" w:rsidP="008663AF">
            <w:r>
              <w:t>subParkingAreaOf</w:t>
            </w:r>
          </w:p>
        </w:tc>
        <w:tc>
          <w:tcPr>
            <w:tcW w:w="2481" w:type="dxa"/>
          </w:tcPr>
          <w:p w14:paraId="49D81376" w14:textId="370E008E" w:rsidR="00916B43" w:rsidRDefault="00916B43" w:rsidP="008663AF">
            <w:r>
              <w:t>subPropertyOf</w:t>
            </w:r>
          </w:p>
        </w:tc>
        <w:tc>
          <w:tcPr>
            <w:tcW w:w="4629" w:type="dxa"/>
          </w:tcPr>
          <w:p w14:paraId="016F794D" w14:textId="1056533B" w:rsidR="00916B43" w:rsidRDefault="00916B43" w:rsidP="008663AF">
            <w:r>
              <w:t>mer:properPartOf</w:t>
            </w:r>
          </w:p>
        </w:tc>
      </w:tr>
      <w:tr w:rsidR="00916B43" w14:paraId="29508A0E" w14:textId="77777777" w:rsidTr="000A1FF2">
        <w:tc>
          <w:tcPr>
            <w:tcW w:w="2240" w:type="dxa"/>
            <w:vMerge/>
          </w:tcPr>
          <w:p w14:paraId="4EF905F0" w14:textId="77777777" w:rsidR="00916B43" w:rsidRDefault="00916B43" w:rsidP="00723D39"/>
        </w:tc>
        <w:tc>
          <w:tcPr>
            <w:tcW w:w="2481" w:type="dxa"/>
          </w:tcPr>
          <w:p w14:paraId="4265BA3B" w14:textId="271A583C" w:rsidR="00916B43" w:rsidRDefault="00916B43" w:rsidP="00723D39">
            <w:r>
              <w:t>domain</w:t>
            </w:r>
          </w:p>
        </w:tc>
        <w:tc>
          <w:tcPr>
            <w:tcW w:w="4629" w:type="dxa"/>
          </w:tcPr>
          <w:p w14:paraId="53A62E71" w14:textId="38B7B14A" w:rsidR="00916B43" w:rsidRDefault="00916B43" w:rsidP="00723D39">
            <w:r>
              <w:t>ParkingArea</w:t>
            </w:r>
          </w:p>
        </w:tc>
      </w:tr>
      <w:tr w:rsidR="00916B43" w14:paraId="66CDD0CA" w14:textId="77777777" w:rsidTr="000A1FF2">
        <w:tc>
          <w:tcPr>
            <w:tcW w:w="2240" w:type="dxa"/>
            <w:vMerge/>
          </w:tcPr>
          <w:p w14:paraId="745AAF53" w14:textId="77777777" w:rsidR="00916B43" w:rsidRDefault="00916B43" w:rsidP="00723D39"/>
        </w:tc>
        <w:tc>
          <w:tcPr>
            <w:tcW w:w="2481" w:type="dxa"/>
          </w:tcPr>
          <w:p w14:paraId="560509CC" w14:textId="00CFBFB6" w:rsidR="00916B43" w:rsidRDefault="00916B43" w:rsidP="00723D39">
            <w:r>
              <w:t>range</w:t>
            </w:r>
          </w:p>
        </w:tc>
        <w:tc>
          <w:tcPr>
            <w:tcW w:w="4629" w:type="dxa"/>
          </w:tcPr>
          <w:p w14:paraId="1A55C0B0" w14:textId="3CFA52ED" w:rsidR="00916B43" w:rsidRDefault="00916B43" w:rsidP="00723D39">
            <w:r>
              <w:t>ParkingArea</w:t>
            </w:r>
          </w:p>
        </w:tc>
      </w:tr>
      <w:tr w:rsidR="00916B43" w14:paraId="1AC8FC21" w14:textId="77777777" w:rsidTr="000A1FF2">
        <w:tc>
          <w:tcPr>
            <w:tcW w:w="2240" w:type="dxa"/>
            <w:vMerge/>
          </w:tcPr>
          <w:p w14:paraId="027C30BF" w14:textId="77777777" w:rsidR="00916B43" w:rsidRDefault="00916B43" w:rsidP="00723D39"/>
        </w:tc>
        <w:tc>
          <w:tcPr>
            <w:tcW w:w="2481" w:type="dxa"/>
          </w:tcPr>
          <w:p w14:paraId="7166BC31" w14:textId="3920A612" w:rsidR="00916B43" w:rsidRDefault="00916B43" w:rsidP="00723D39">
            <w:r>
              <w:t>inverse of</w:t>
            </w:r>
          </w:p>
        </w:tc>
        <w:tc>
          <w:tcPr>
            <w:tcW w:w="4629" w:type="dxa"/>
          </w:tcPr>
          <w:p w14:paraId="0D4E9579" w14:textId="63F1F242" w:rsidR="00916B43" w:rsidRDefault="00916B43" w:rsidP="00723D39">
            <w:r>
              <w:t>hasSubParkingArea</w:t>
            </w:r>
          </w:p>
        </w:tc>
      </w:tr>
    </w:tbl>
    <w:p w14:paraId="088486EC" w14:textId="77777777" w:rsidR="00891743" w:rsidRDefault="00891743" w:rsidP="00E45F01">
      <w:pPr>
        <w:pStyle w:val="ListParagraph"/>
        <w:numPr>
          <w:ilvl w:val="0"/>
          <w:numId w:val="0"/>
        </w:numPr>
        <w:ind w:left="360"/>
        <w:rPr>
          <w:b/>
        </w:rPr>
      </w:pPr>
    </w:p>
    <w:p w14:paraId="22133171" w14:textId="5734328F" w:rsidR="00B053A6" w:rsidRPr="00616EC9" w:rsidRDefault="003B6261" w:rsidP="00E45F01">
      <w:pPr>
        <w:pStyle w:val="ListParagraph"/>
        <w:numPr>
          <w:ilvl w:val="0"/>
          <w:numId w:val="0"/>
        </w:numPr>
        <w:ind w:left="360"/>
        <w:rPr>
          <w:b/>
        </w:rPr>
      </w:pPr>
      <w:r w:rsidRPr="00616EC9">
        <w:rPr>
          <w:b/>
        </w:rPr>
        <w:t>Ontologies Reused:</w:t>
      </w:r>
    </w:p>
    <w:p w14:paraId="555C7359" w14:textId="2A45662B" w:rsidR="003B6261" w:rsidRDefault="00466487" w:rsidP="009E4A69">
      <w:pPr>
        <w:pStyle w:val="ListParagraph"/>
      </w:pPr>
      <w:r>
        <w:t>Mereology</w:t>
      </w:r>
    </w:p>
    <w:p w14:paraId="436D5005" w14:textId="4FCCD1C6" w:rsidR="00466487" w:rsidRDefault="00466487" w:rsidP="009E4A69">
      <w:pPr>
        <w:pStyle w:val="ListParagraph"/>
      </w:pPr>
      <w:r>
        <w:t>Change</w:t>
      </w:r>
    </w:p>
    <w:p w14:paraId="7F987D1B" w14:textId="7FD2B236" w:rsidR="00466487" w:rsidRDefault="00466487" w:rsidP="009E4A69">
      <w:pPr>
        <w:pStyle w:val="ListParagraph"/>
      </w:pPr>
      <w:r>
        <w:t>Time</w:t>
      </w:r>
    </w:p>
    <w:p w14:paraId="510BB694" w14:textId="78C59AF4" w:rsidR="00466487" w:rsidRPr="00616EC9" w:rsidRDefault="00466487" w:rsidP="009E4A69">
      <w:pPr>
        <w:pStyle w:val="ListParagraph"/>
      </w:pPr>
      <w:r>
        <w:t>OM</w:t>
      </w:r>
    </w:p>
    <w:p w14:paraId="16899239" w14:textId="7A385361" w:rsidR="00232ADD" w:rsidRPr="00616EC9" w:rsidRDefault="00232ADD" w:rsidP="009E4A69">
      <w:pPr>
        <w:pStyle w:val="ListParagraph"/>
      </w:pPr>
      <w:r w:rsidRPr="00616EC9">
        <w:t>Person</w:t>
      </w:r>
    </w:p>
    <w:p w14:paraId="36BB658E" w14:textId="01B2BF49" w:rsidR="00232ADD" w:rsidRPr="00616EC9" w:rsidRDefault="00232ADD" w:rsidP="009E4A69">
      <w:pPr>
        <w:pStyle w:val="ListParagraph"/>
      </w:pPr>
      <w:r w:rsidRPr="00616EC9">
        <w:t>Vehicle</w:t>
      </w:r>
    </w:p>
    <w:p w14:paraId="5759ED18" w14:textId="424114C6" w:rsidR="004B7120" w:rsidRPr="00616EC9" w:rsidRDefault="0040449F" w:rsidP="009E4A69">
      <w:pPr>
        <w:pStyle w:val="ListParagraph"/>
      </w:pPr>
      <w:r w:rsidRPr="00616EC9">
        <w:t>Contact</w:t>
      </w:r>
    </w:p>
    <w:p w14:paraId="7D6C247A" w14:textId="1ABE5185" w:rsidR="005631DB" w:rsidRDefault="005631DB" w:rsidP="005631DB">
      <w:pPr>
        <w:rPr>
          <w:b/>
        </w:rPr>
      </w:pPr>
      <w:r>
        <w:rPr>
          <w:b/>
        </w:rPr>
        <w:t>Future work:</w:t>
      </w:r>
    </w:p>
    <w:p w14:paraId="28107752" w14:textId="77F3990D" w:rsidR="005631DB" w:rsidRDefault="005631DB" w:rsidP="005631DB">
      <w:r>
        <w:t>Constraints may be defined to relate the hours of ope</w:t>
      </w:r>
      <w:r w:rsidR="003329EF">
        <w:t xml:space="preserve">ration with the </w:t>
      </w:r>
      <w:r w:rsidR="009250C3">
        <w:t>parking lot’s associated parking policies and their hours of operation: a parking lot should have policies defined during all of its hours of operation.</w:t>
      </w:r>
    </w:p>
    <w:p w14:paraId="28421C49" w14:textId="0B43DE3C" w:rsidR="00B538A1" w:rsidRPr="005631DB" w:rsidRDefault="00B538A1" w:rsidP="005631DB">
      <w:r>
        <w:t>If required, parking services may be defined in greater detail.</w:t>
      </w:r>
    </w:p>
    <w:p w14:paraId="79A3C2AC" w14:textId="77777777" w:rsidR="00232ADD" w:rsidRPr="003B6261" w:rsidRDefault="00232ADD" w:rsidP="00E80D3C">
      <w:pPr>
        <w:pStyle w:val="ListParagraph"/>
        <w:numPr>
          <w:ilvl w:val="0"/>
          <w:numId w:val="0"/>
        </w:numPr>
        <w:ind w:left="720"/>
      </w:pPr>
    </w:p>
    <w:p w14:paraId="56C1F91E" w14:textId="77777777" w:rsidR="00BD7C89" w:rsidRDefault="00CF11C5" w:rsidP="00EA354A">
      <w:pPr>
        <w:pStyle w:val="Heading2"/>
      </w:pPr>
      <w:bookmarkStart w:id="153" w:name="_Toc35260264"/>
      <w:r>
        <w:t>Public</w:t>
      </w:r>
      <w:r w:rsidR="00BD7C89">
        <w:t xml:space="preserve"> Transit Ontology</w:t>
      </w:r>
      <w:bookmarkEnd w:id="153"/>
    </w:p>
    <w:p w14:paraId="6A7EE14B" w14:textId="07F0684A" w:rsidR="00D479C9" w:rsidRDefault="0043363D" w:rsidP="00D479C9">
      <w:pPr>
        <w:rPr>
          <w:i/>
        </w:rPr>
      </w:pPr>
      <w:hyperlink r:id="rId35" w:history="1">
        <w:r w:rsidR="0089518D">
          <w:rPr>
            <w:rStyle w:val="Hyperlink"/>
            <w:i/>
          </w:rPr>
          <w:t>http://ontology.eil.utoronto.ca/icity/</w:t>
        </w:r>
        <w:r w:rsidR="00624998" w:rsidRPr="00E01611">
          <w:rPr>
            <w:rStyle w:val="Hyperlink"/>
            <w:i/>
          </w:rPr>
          <w:t>PublicTransit.owl</w:t>
        </w:r>
      </w:hyperlink>
    </w:p>
    <w:p w14:paraId="2095DB95" w14:textId="77777777" w:rsidR="00CF11C5" w:rsidRPr="00CF11C5" w:rsidRDefault="00CF11C5" w:rsidP="00CF11C5">
      <w:pPr>
        <w:rPr>
          <w:b/>
        </w:rPr>
      </w:pPr>
      <w:r w:rsidRPr="00CF11C5">
        <w:rPr>
          <w:b/>
        </w:rPr>
        <w:t>Namespace: transit</w:t>
      </w:r>
    </w:p>
    <w:p w14:paraId="301594BC" w14:textId="43EAD267" w:rsidR="00D0475D" w:rsidRDefault="00FE6277" w:rsidP="009E4A69">
      <w:pPr>
        <w:pStyle w:val="ListParagraph"/>
      </w:pPr>
      <w:r>
        <w:t>TransitSystem</w:t>
      </w:r>
      <w:r w:rsidR="00D0475D">
        <w:t xml:space="preserve">: A </w:t>
      </w:r>
      <w:r>
        <w:t xml:space="preserve">TransitSystem </w:t>
      </w:r>
      <w:r w:rsidR="00D0475D">
        <w:t xml:space="preserve">is a </w:t>
      </w:r>
      <w:r w:rsidR="00D0475D" w:rsidRPr="0049134E">
        <w:rPr>
          <w:b/>
        </w:rPr>
        <w:t>collection of Routes</w:t>
      </w:r>
      <w:r w:rsidR="0049134E">
        <w:t>.</w:t>
      </w:r>
      <w:r w:rsidR="0049134E">
        <w:br/>
        <w:t xml:space="preserve">A </w:t>
      </w:r>
      <w:r>
        <w:t xml:space="preserve">TransitSystem </w:t>
      </w:r>
      <w:r w:rsidR="0049134E">
        <w:t xml:space="preserve">may be </w:t>
      </w:r>
      <w:r w:rsidR="0049134E" w:rsidRPr="0049134E">
        <w:rPr>
          <w:b/>
        </w:rPr>
        <w:t>accessed by</w:t>
      </w:r>
      <w:r w:rsidR="0049134E">
        <w:t xml:space="preserve"> some Fare or Transit Pass.</w:t>
      </w:r>
    </w:p>
    <w:p w14:paraId="46F7AD37" w14:textId="1DE67030" w:rsidR="008E6E32" w:rsidRDefault="00D0475D" w:rsidP="009E4A69">
      <w:pPr>
        <w:pStyle w:val="ListParagraph"/>
      </w:pPr>
      <w:r>
        <w:t>Route</w:t>
      </w:r>
      <w:r w:rsidR="0063407C">
        <w:t xml:space="preserve">: A Route </w:t>
      </w:r>
      <w:r w:rsidR="0063407C" w:rsidRPr="0049134E">
        <w:t xml:space="preserve">consists of a series of Route </w:t>
      </w:r>
      <w:r w:rsidR="007D3675">
        <w:t xml:space="preserve">Links and may </w:t>
      </w:r>
      <w:r w:rsidR="00322525">
        <w:t>be divided into</w:t>
      </w:r>
      <w:r w:rsidR="007D3675">
        <w:t xml:space="preserve"> Route Sections</w:t>
      </w:r>
      <w:r w:rsidR="0063407C">
        <w:t>.</w:t>
      </w:r>
      <w:r w:rsidR="0063407C">
        <w:br/>
        <w:t xml:space="preserve">A Route has some </w:t>
      </w:r>
      <w:r w:rsidR="0063407C" w:rsidRPr="0049134E">
        <w:t>directionality</w:t>
      </w:r>
      <w:r w:rsidR="007D3675">
        <w:t xml:space="preserve"> (captured by the route links)</w:t>
      </w:r>
      <w:r w:rsidR="004A66F6">
        <w:t>.</w:t>
      </w:r>
    </w:p>
    <w:p w14:paraId="26BCE44F" w14:textId="7FAD0187" w:rsidR="00D0475D" w:rsidRDefault="00D0475D" w:rsidP="009E4A69">
      <w:pPr>
        <w:pStyle w:val="ListParagraph"/>
      </w:pPr>
      <w:r>
        <w:t>Route Section</w:t>
      </w:r>
      <w:r w:rsidR="0063407C">
        <w:t xml:space="preserve">: A Route Section </w:t>
      </w:r>
      <w:r w:rsidR="007D3675">
        <w:t xml:space="preserve">is part of some Route and </w:t>
      </w:r>
      <w:r w:rsidR="0063407C" w:rsidRPr="00E42B68">
        <w:t>consists of</w:t>
      </w:r>
      <w:r w:rsidR="0063407C">
        <w:t xml:space="preserve"> Route Links.</w:t>
      </w:r>
      <w:r w:rsidR="004A66F6">
        <w:br/>
        <w:t xml:space="preserve">A Route Section </w:t>
      </w:r>
      <w:r w:rsidR="003044E9">
        <w:t>begins and ends a</w:t>
      </w:r>
      <w:r w:rsidR="00365B56">
        <w:t>t a Stop Point.</w:t>
      </w:r>
    </w:p>
    <w:p w14:paraId="378F6F8F" w14:textId="1B367685" w:rsidR="00D0475D" w:rsidRDefault="00D0475D" w:rsidP="009E4A69">
      <w:pPr>
        <w:pStyle w:val="ListParagraph"/>
      </w:pPr>
      <w:r>
        <w:t>Route Link</w:t>
      </w:r>
      <w:r w:rsidR="0063407C">
        <w:t xml:space="preserve">: </w:t>
      </w:r>
      <w:r w:rsidR="00E42B68">
        <w:t xml:space="preserve">A Route Link is part of some Route. It </w:t>
      </w:r>
      <w:r w:rsidR="008A718B">
        <w:t>is a primitive element of a route, operating on single</w:t>
      </w:r>
      <w:r w:rsidR="009E4A69">
        <w:t xml:space="preserve"> Arc</w:t>
      </w:r>
      <w:r w:rsidR="00E42B68">
        <w:t xml:space="preserve"> or Link within the transportation system.</w:t>
      </w:r>
    </w:p>
    <w:p w14:paraId="14B79805" w14:textId="22969D4D" w:rsidR="0063407C" w:rsidRDefault="0063407C" w:rsidP="009E4A69">
      <w:pPr>
        <w:pStyle w:val="ListParagraph"/>
      </w:pPr>
      <w:r>
        <w:lastRenderedPageBreak/>
        <w:t xml:space="preserve">Stop Point: A Stop Point marks the </w:t>
      </w:r>
      <w:r w:rsidRPr="0049134E">
        <w:rPr>
          <w:b/>
        </w:rPr>
        <w:t>start or end of</w:t>
      </w:r>
      <w:r>
        <w:t xml:space="preserve"> a Route Link</w:t>
      </w:r>
      <w:r w:rsidR="009344B6">
        <w:t xml:space="preserve"> (e.g. a subway stop or bus stop)</w:t>
      </w:r>
      <w:r>
        <w:t>.</w:t>
      </w:r>
      <w:r w:rsidR="008B1472">
        <w:br/>
        <w:t>A Stop Point is a subclass of a Node, as defined in the Transportation System ontology.</w:t>
      </w:r>
      <w:r>
        <w:br/>
      </w:r>
      <w:r w:rsidR="008B1472">
        <w:t>Like a Node, a</w:t>
      </w:r>
      <w:r>
        <w:t xml:space="preserve"> Stop Point </w:t>
      </w:r>
      <w:r w:rsidRPr="0049134E">
        <w:rPr>
          <w:b/>
        </w:rPr>
        <w:t>has a</w:t>
      </w:r>
      <w:r w:rsidR="008B1472">
        <w:rPr>
          <w:b/>
        </w:rPr>
        <w:t>n associated</w:t>
      </w:r>
      <w:r w:rsidRPr="0049134E">
        <w:rPr>
          <w:b/>
        </w:rPr>
        <w:t xml:space="preserve"> Location</w:t>
      </w:r>
      <w:r>
        <w:t>.</w:t>
      </w:r>
      <w:r>
        <w:br/>
        <w:t>A Person may enter or exit the transit vehicle at a Stop Point.</w:t>
      </w:r>
    </w:p>
    <w:p w14:paraId="1218DA35" w14:textId="4D181069" w:rsidR="003A0FD1" w:rsidRDefault="00D23F24" w:rsidP="003A0FD1">
      <w:pPr>
        <w:pStyle w:val="ListParagraph"/>
        <w:numPr>
          <w:ilvl w:val="0"/>
          <w:numId w:val="0"/>
        </w:numPr>
        <w:ind w:left="720"/>
      </w:pPr>
      <w:r>
        <w:t xml:space="preserve">(to do: </w:t>
      </w:r>
      <w:r w:rsidR="00E87413">
        <w:t>Station subclass of StopPoint</w:t>
      </w:r>
      <w:r>
        <w:t>)</w:t>
      </w:r>
    </w:p>
    <w:p w14:paraId="0C448198" w14:textId="4E5EF2B5" w:rsidR="003A0FD1" w:rsidRPr="00774659" w:rsidRDefault="003A0FD1" w:rsidP="003C429B">
      <w:pPr>
        <w:pStyle w:val="ListParagraph"/>
      </w:pPr>
      <w:r w:rsidRPr="00774659">
        <w:t>Station</w:t>
      </w:r>
      <w:r w:rsidR="00517F8F">
        <w:t>StopPoint</w:t>
      </w:r>
      <w:r w:rsidRPr="00774659">
        <w:t>: A Station</w:t>
      </w:r>
      <w:r w:rsidR="00517F8F">
        <w:t>StopPoint</w:t>
      </w:r>
      <w:r w:rsidRPr="00774659">
        <w:t xml:space="preserve"> is a specialized type of Stop Point that contains multiple Stop Points. </w:t>
      </w:r>
      <w:r w:rsidR="00517F8F">
        <w:t>This is distinct from the Station itself (the building).</w:t>
      </w:r>
    </w:p>
    <w:p w14:paraId="46AFEC98" w14:textId="237896D0" w:rsidR="003C429B" w:rsidRDefault="008B1472" w:rsidP="003C429B">
      <w:pPr>
        <w:pStyle w:val="ListParagraph"/>
      </w:pPr>
      <w:r>
        <w:t xml:space="preserve">Transit Incidents, broadly, </w:t>
      </w:r>
      <w:r w:rsidR="00C24958">
        <w:t>are events of interest that occur on a particular transit trip. Typically, they are problematic, unplanned issues resulting in some delay.</w:t>
      </w:r>
      <w:r w:rsidR="00C24958">
        <w:br/>
      </w:r>
      <w:r>
        <w:t xml:space="preserve">A </w:t>
      </w:r>
      <w:r w:rsidR="003C429B">
        <w:t xml:space="preserve">TransitIncident </w:t>
      </w:r>
      <w:r>
        <w:t xml:space="preserve">is a </w:t>
      </w:r>
      <w:r w:rsidR="003C429B">
        <w:t>subclass of Activity</w:t>
      </w:r>
      <w:r>
        <w:t>.</w:t>
      </w:r>
      <w:r w:rsidR="003C429B">
        <w:br/>
      </w:r>
      <w:r w:rsidR="00C24958">
        <w:t>It is associated with some station or stop point.</w:t>
      </w:r>
      <w:r w:rsidR="003C429B">
        <w:br/>
      </w:r>
      <w:r w:rsidR="00C24958">
        <w:t xml:space="preserve">An incident may be described (and so classified) by a predefined code: </w:t>
      </w:r>
      <w:r w:rsidR="003C429B">
        <w:t>hasCode only xsd:String</w:t>
      </w:r>
      <w:r w:rsidR="001B6C71">
        <w:t>.</w:t>
      </w:r>
      <w:r w:rsidR="003C429B">
        <w:br/>
      </w:r>
      <w:r w:rsidR="00C24958">
        <w:t xml:space="preserve">An incident </w:t>
      </w:r>
      <w:r w:rsidR="001B6C71">
        <w:t>will have some resulting caused gap (i.e. the time from the incident until the next train arrives at the station).</w:t>
      </w:r>
      <w:r w:rsidR="00CF54F2">
        <w:t xml:space="preserve"> </w:t>
      </w:r>
    </w:p>
    <w:p w14:paraId="66145CD5" w14:textId="61ACD83B" w:rsidR="003C429B" w:rsidRDefault="003C429B" w:rsidP="001F0377">
      <w:pPr>
        <w:pStyle w:val="ListParagraph"/>
      </w:pPr>
      <w:r w:rsidRPr="004C00EA">
        <w:t>TransitTrip</w:t>
      </w:r>
      <w:r>
        <w:t xml:space="preserve"> </w:t>
      </w:r>
      <w:r w:rsidR="00C24958">
        <w:t xml:space="preserve">is a </w:t>
      </w:r>
      <w:r>
        <w:t>subclass of Trip</w:t>
      </w:r>
      <w:r w:rsidR="00C24958">
        <w:t xml:space="preserve">. </w:t>
      </w:r>
      <w:r>
        <w:br/>
      </w:r>
      <w:r w:rsidR="00C24958">
        <w:t>Transit Trips have specific restrictions and specialized properties. A Transit Trip occurs on some predefined route. A Transit Trip may also describe</w:t>
      </w:r>
      <w:r w:rsidR="000407A9">
        <w:t xml:space="preserve"> a trip on</w:t>
      </w:r>
      <w:r w:rsidR="00C24958">
        <w:t xml:space="preserve"> some smaller part of a Route, i.e. a Route Link. </w:t>
      </w:r>
      <w:r w:rsidR="000407A9">
        <w:t>I</w:t>
      </w:r>
      <w:r w:rsidR="000566DF">
        <w:t>n exceptional cases,</w:t>
      </w:r>
      <w:r w:rsidR="000407A9">
        <w:t xml:space="preserve"> is possible that a TransitTrip may occur off-route (e.g. </w:t>
      </w:r>
      <w:r w:rsidR="000566DF">
        <w:t xml:space="preserve">detours). </w:t>
      </w:r>
      <w:r w:rsidR="00C24958">
        <w:t>The start and destination of a Tran</w:t>
      </w:r>
      <w:r w:rsidR="00B81F3A">
        <w:t>s</w:t>
      </w:r>
      <w:r w:rsidR="00C24958">
        <w:t>it Trip must be a Stop Point, and all Tr</w:t>
      </w:r>
      <w:r w:rsidR="00B02A71">
        <w:t>ansit Trips must be performed with</w:t>
      </w:r>
      <w:r w:rsidR="00C24958">
        <w:t xml:space="preserve"> a </w:t>
      </w:r>
      <w:r w:rsidR="00E76345">
        <w:t>Transit Vehicle</w:t>
      </w:r>
      <w:r w:rsidR="00384357">
        <w:t>.</w:t>
      </w:r>
    </w:p>
    <w:p w14:paraId="3ACF0C97" w14:textId="3A0EDE71" w:rsidR="0097309C" w:rsidRDefault="00B00C9B" w:rsidP="001F0377">
      <w:pPr>
        <w:pStyle w:val="ListParagraph"/>
      </w:pPr>
      <w:r w:rsidRPr="004C00EA">
        <w:t>Scheduled</w:t>
      </w:r>
      <w:r w:rsidR="0097309C" w:rsidRPr="004C00EA">
        <w:t>TransitTrip</w:t>
      </w:r>
      <w:r w:rsidR="0097309C">
        <w:t xml:space="preserve"> is a type of RecurringEvent that only has TransitTrips as occurrences.</w:t>
      </w:r>
      <w:r w:rsidR="000566DF">
        <w:t xml:space="preserve"> A </w:t>
      </w:r>
      <w:r>
        <w:t>Scheduled</w:t>
      </w:r>
      <w:r w:rsidR="000566DF">
        <w:t>TransitTrip is scheduled on some Route, RouteLink, or RouteSection</w:t>
      </w:r>
      <w:r w:rsidR="00E575F2">
        <w:t xml:space="preserve">, however it is not necessarily the case that the trip is accessible to travelers at the beginning stop point. It is possible that the scheduled trip will not pick up any passengers, or that passengers must pre-arrange in order to be picked up by the scheduled trip. </w:t>
      </w:r>
      <w:r w:rsidR="006D6F57">
        <w:t>A Scheduled Transit Trip may have a pick-up type and/or drop-off type</w:t>
      </w:r>
      <w:r w:rsidR="007C1549">
        <w:t xml:space="preserve"> as defined by some Trip Access Arrangement Type</w:t>
      </w:r>
      <w:r w:rsidR="006D6F57">
        <w:t>: as scheduled, not available, arranged with agency, or arranged with driver.</w:t>
      </w:r>
      <w:r w:rsidR="00790069">
        <w:br/>
      </w:r>
      <w:r w:rsidR="00790069">
        <w:lastRenderedPageBreak/>
        <w:t>ScheduledTransitTrips may be used to specify route and stop timetables.</w:t>
      </w:r>
      <w:r w:rsidR="006A3E39">
        <w:t xml:space="preserve"> Like a TransitTrip, a ScheduledTransitTrip may be described as inbound or outbound with the isOutbound data property.</w:t>
      </w:r>
      <w:r w:rsidR="00C33918">
        <w:t xml:space="preserve"> Scheduled trips may be defined to require only the assignment of vehicles that accommodate a wheelchair rider(s); this property may be captured with the isWheelchairAccessible data property.</w:t>
      </w:r>
      <w:r w:rsidR="0097309C">
        <w:br/>
      </w:r>
      <w:r w:rsidR="00B9425B" w:rsidRPr="002E4131">
        <w:t xml:space="preserve">The start and </w:t>
      </w:r>
      <w:r w:rsidR="00E575F2" w:rsidRPr="002E4131">
        <w:t>end times of scheduled (</w:t>
      </w:r>
      <w:r w:rsidR="000566DF" w:rsidRPr="002E4131">
        <w:t>recurring</w:t>
      </w:r>
      <w:r w:rsidR="00E575F2" w:rsidRPr="002E4131">
        <w:t>)</w:t>
      </w:r>
      <w:r w:rsidR="000566DF" w:rsidRPr="002E4131">
        <w:t xml:space="preserve"> transit trip</w:t>
      </w:r>
      <w:r w:rsidR="00B9425B" w:rsidRPr="002E4131">
        <w:t xml:space="preserve">s may be used to specify </w:t>
      </w:r>
      <w:r w:rsidR="002E4131" w:rsidRPr="002E4131">
        <w:t>route and stop timetables.</w:t>
      </w:r>
    </w:p>
    <w:p w14:paraId="4ABBC78F" w14:textId="2907F211" w:rsidR="00841E6A" w:rsidRPr="00D75E15" w:rsidRDefault="00292F57" w:rsidP="001F0377">
      <w:pPr>
        <w:pStyle w:val="ListParagraph"/>
      </w:pPr>
      <w:r>
        <w:t xml:space="preserve">TransitVehicle is a </w:t>
      </w:r>
      <w:r w:rsidR="00841E6A">
        <w:t>subclass of Vehicle</w:t>
      </w:r>
      <w:r>
        <w:t xml:space="preserve">. </w:t>
      </w:r>
      <w:r>
        <w:br/>
        <w:t xml:space="preserve">A TransitVehicle has a </w:t>
      </w:r>
      <w:r w:rsidR="00696518">
        <w:t xml:space="preserve">transit </w:t>
      </w:r>
      <w:r>
        <w:t>vehicle id.</w:t>
      </w:r>
      <w:r w:rsidR="00696518">
        <w:t xml:space="preserve"> This refers to the identifier assigned by the transit authority, as opposed to a serial number.</w:t>
      </w:r>
      <w:r>
        <w:br/>
        <w:t>Transit Vehicles are owned and operated by some transit authority. There are specialized types of transit vehicles (e.g. different types of streetcars), and a restricted set of modes. Transit Vehicles typically only operate on pre-defined routes, however there are exceptions (e.g. detours, travel for maintenance, etc).</w:t>
      </w:r>
    </w:p>
    <w:p w14:paraId="624FADD7" w14:textId="77777777" w:rsidR="00D0475D" w:rsidRDefault="00B65F67" w:rsidP="009E4A69">
      <w:pPr>
        <w:pStyle w:val="ListParagraph"/>
      </w:pPr>
      <w:r>
        <w:t>AccessMethod</w:t>
      </w:r>
      <w:r w:rsidR="0049134E">
        <w:t>: A</w:t>
      </w:r>
      <w:r>
        <w:t xml:space="preserve">n Access Method </w:t>
      </w:r>
      <w:r w:rsidR="0049134E">
        <w:t xml:space="preserve">is the means of </w:t>
      </w:r>
      <w:r w:rsidR="0049134E" w:rsidRPr="0049134E">
        <w:rPr>
          <w:b/>
        </w:rPr>
        <w:t xml:space="preserve">access </w:t>
      </w:r>
      <w:r w:rsidR="0049134E">
        <w:rPr>
          <w:b/>
        </w:rPr>
        <w:t xml:space="preserve">to </w:t>
      </w:r>
      <w:r>
        <w:t>a Line</w:t>
      </w:r>
      <w:r>
        <w:br/>
        <w:t>An</w:t>
      </w:r>
      <w:r w:rsidR="0049134E">
        <w:t xml:space="preserve"> </w:t>
      </w:r>
      <w:r>
        <w:t>AccessMethod</w:t>
      </w:r>
      <w:r w:rsidRPr="0049134E">
        <w:rPr>
          <w:b/>
        </w:rPr>
        <w:t xml:space="preserve"> </w:t>
      </w:r>
      <w:r w:rsidR="0049134E" w:rsidRPr="0049134E">
        <w:rPr>
          <w:b/>
        </w:rPr>
        <w:t>has a Monetary Value</w:t>
      </w:r>
      <w:r w:rsidR="0049134E">
        <w:t>.</w:t>
      </w:r>
      <w:r w:rsidR="0049134E">
        <w:br/>
        <w:t>A</w:t>
      </w:r>
      <w:r>
        <w:t>n</w:t>
      </w:r>
      <w:r w:rsidR="0049134E">
        <w:t xml:space="preserve"> </w:t>
      </w:r>
      <w:r>
        <w:t xml:space="preserve">AccessMethod </w:t>
      </w:r>
      <w:r w:rsidR="0049134E">
        <w:t xml:space="preserve">may be </w:t>
      </w:r>
      <w:r w:rsidR="0049134E" w:rsidRPr="0049134E">
        <w:rPr>
          <w:b/>
        </w:rPr>
        <w:t>valid for</w:t>
      </w:r>
      <w:r w:rsidR="0049134E">
        <w:t xml:space="preserve"> a specific distance or time.</w:t>
      </w:r>
    </w:p>
    <w:p w14:paraId="25CCE986" w14:textId="77777777" w:rsidR="00481D2C" w:rsidRDefault="00481D2C" w:rsidP="009E4A69">
      <w:pPr>
        <w:pStyle w:val="ListParagraph"/>
      </w:pPr>
      <w:r w:rsidRPr="00CF206D">
        <w:t>Route</w:t>
      </w:r>
      <w:r w:rsidR="00D85E96" w:rsidRPr="00CF206D">
        <w:t>Timetable</w:t>
      </w:r>
      <w:r w:rsidR="00D85E96">
        <w:t xml:space="preserve">: A Timetable </w:t>
      </w:r>
      <w:r w:rsidR="00087D57">
        <w:t>represents schedule information for</w:t>
      </w:r>
      <w:r w:rsidR="00D85E96" w:rsidRPr="0049134E">
        <w:rPr>
          <w:b/>
        </w:rPr>
        <w:t xml:space="preserve"> </w:t>
      </w:r>
      <w:r>
        <w:t>a particular Route</w:t>
      </w:r>
      <w:r w:rsidR="00D85E96">
        <w:t>, or Route Link.</w:t>
      </w:r>
      <w:r w:rsidR="00D85E96">
        <w:br/>
        <w:t xml:space="preserve">A </w:t>
      </w:r>
      <w:r>
        <w:t>Route</w:t>
      </w:r>
      <w:r w:rsidR="00D85E96">
        <w:t xml:space="preserve">Timetable has an </w:t>
      </w:r>
      <w:r w:rsidR="00D85E96" w:rsidRPr="00CC62A3">
        <w:rPr>
          <w:b/>
        </w:rPr>
        <w:t>expected travel time</w:t>
      </w:r>
      <w:r w:rsidR="00D85E96">
        <w:rPr>
          <w:b/>
        </w:rPr>
        <w:t xml:space="preserve"> (Duration)</w:t>
      </w:r>
      <w:r>
        <w:t xml:space="preserve"> for the Route, or Route Link.</w:t>
      </w:r>
    </w:p>
    <w:p w14:paraId="41277A0B" w14:textId="77777777" w:rsidR="00D85E96" w:rsidRDefault="00D85E96" w:rsidP="009E4A69">
      <w:pPr>
        <w:pStyle w:val="ListParagraph"/>
      </w:pPr>
      <w:r>
        <w:t xml:space="preserve">A </w:t>
      </w:r>
      <w:r w:rsidR="00481D2C">
        <w:t>Stop</w:t>
      </w:r>
      <w:r>
        <w:t xml:space="preserve">Timetable has an </w:t>
      </w:r>
      <w:r w:rsidRPr="00CC62A3">
        <w:rPr>
          <w:b/>
        </w:rPr>
        <w:t>expected arrival time</w:t>
      </w:r>
      <w:r>
        <w:rPr>
          <w:b/>
        </w:rPr>
        <w:t xml:space="preserve"> (Time Instant)</w:t>
      </w:r>
      <w:r>
        <w:t xml:space="preserve"> for </w:t>
      </w:r>
      <w:r w:rsidR="00481D2C">
        <w:t>some Stop Point.</w:t>
      </w:r>
    </w:p>
    <w:p w14:paraId="156ADFCD" w14:textId="67A02875" w:rsidR="002D7688" w:rsidRDefault="002D7688" w:rsidP="009E4A69">
      <w:pPr>
        <w:pStyle w:val="ListParagraph"/>
      </w:pPr>
      <w:r>
        <w:t xml:space="preserve">VehicleBlock: </w:t>
      </w:r>
      <w:r w:rsidR="00B71544" w:rsidRPr="00B71544">
        <w:t>A Vehicle Block represents a grouping of transit trips to be allocated to a particular vehicle. A transit trip is part of a single block and each block may contain multiple transit trips, therefore the allocatedFor property relating vehicle blocks and transit trips is inverse functional. Each block may be allocated multiple vehicles, but only one vehicle at a given point in time therefore the allocatedTo property which relates vehicle blocks to vehicles is functional.</w:t>
      </w:r>
    </w:p>
    <w:p w14:paraId="063CFE94" w14:textId="15FC7FC7" w:rsidR="00A860B1" w:rsidRDefault="00A860B1" w:rsidP="009E4A69">
      <w:pPr>
        <w:pStyle w:val="ListParagraph"/>
      </w:pPr>
      <w:r>
        <w:t xml:space="preserve">Two complementary properties (one object and one data property) have been added to capture information regarding transit passes. The data property provides a simply Boolean value to capture whether a person (at some time) has a transit pass; whereas the </w:t>
      </w:r>
      <w:r>
        <w:lastRenderedPageBreak/>
        <w:t>object property provides the ability to associate a particular transit pass (with some properties regarding, for example, its access, cost, and balance).</w:t>
      </w:r>
    </w:p>
    <w:tbl>
      <w:tblPr>
        <w:tblStyle w:val="TableGrid"/>
        <w:tblpPr w:leftFromText="180" w:rightFromText="180" w:vertAnchor="text" w:horzAnchor="margin" w:tblpY="128"/>
        <w:tblW w:w="0" w:type="auto"/>
        <w:tblLook w:val="04A0" w:firstRow="1" w:lastRow="0" w:firstColumn="1" w:lastColumn="0" w:noHBand="0" w:noVBand="1"/>
      </w:tblPr>
      <w:tblGrid>
        <w:gridCol w:w="2575"/>
        <w:gridCol w:w="3189"/>
        <w:gridCol w:w="3586"/>
      </w:tblGrid>
      <w:tr w:rsidR="00BF3CFC" w14:paraId="1B8037D3" w14:textId="77777777" w:rsidTr="00022B45">
        <w:trPr>
          <w:cantSplit/>
        </w:trPr>
        <w:tc>
          <w:tcPr>
            <w:tcW w:w="2575" w:type="dxa"/>
            <w:shd w:val="clear" w:color="auto" w:fill="00FFFF"/>
          </w:tcPr>
          <w:p w14:paraId="2281D2F6" w14:textId="77777777" w:rsidR="00BF3CFC" w:rsidRDefault="00BF3CFC" w:rsidP="00BA5A7B">
            <w:r>
              <w:t>Object</w:t>
            </w:r>
          </w:p>
        </w:tc>
        <w:tc>
          <w:tcPr>
            <w:tcW w:w="3189" w:type="dxa"/>
            <w:shd w:val="clear" w:color="auto" w:fill="00FFFF"/>
          </w:tcPr>
          <w:p w14:paraId="6986EE79" w14:textId="77777777" w:rsidR="00BF3CFC" w:rsidRDefault="00BF3CFC" w:rsidP="00BA5A7B">
            <w:r>
              <w:t>Property</w:t>
            </w:r>
          </w:p>
        </w:tc>
        <w:tc>
          <w:tcPr>
            <w:tcW w:w="3586" w:type="dxa"/>
            <w:shd w:val="clear" w:color="auto" w:fill="00FFFF"/>
          </w:tcPr>
          <w:p w14:paraId="78778041" w14:textId="77777777" w:rsidR="00BF3CFC" w:rsidRDefault="00BF3CFC" w:rsidP="00BA5A7B">
            <w:r>
              <w:t>Value</w:t>
            </w:r>
          </w:p>
        </w:tc>
      </w:tr>
      <w:tr w:rsidR="000F4675" w14:paraId="588EE002" w14:textId="77777777" w:rsidTr="00022B45">
        <w:trPr>
          <w:cantSplit/>
        </w:trPr>
        <w:tc>
          <w:tcPr>
            <w:tcW w:w="2575" w:type="dxa"/>
            <w:vMerge w:val="restart"/>
          </w:tcPr>
          <w:p w14:paraId="20EA5705" w14:textId="77777777" w:rsidR="000F4675" w:rsidRDefault="000F4675" w:rsidP="00BA5A7B">
            <w:r>
              <w:t>TransitSystemPD</w:t>
            </w:r>
          </w:p>
        </w:tc>
        <w:tc>
          <w:tcPr>
            <w:tcW w:w="3189" w:type="dxa"/>
          </w:tcPr>
          <w:p w14:paraId="59192B97" w14:textId="77777777" w:rsidR="000F4675" w:rsidRDefault="000F4675" w:rsidP="00BA5A7B">
            <w:r>
              <w:t>subclassOf</w:t>
            </w:r>
          </w:p>
        </w:tc>
        <w:tc>
          <w:tcPr>
            <w:tcW w:w="3586" w:type="dxa"/>
          </w:tcPr>
          <w:p w14:paraId="35AA125A" w14:textId="77777777" w:rsidR="000F4675" w:rsidRDefault="000F4675" w:rsidP="00BA5A7B">
            <w:r>
              <w:t>change:TimeVaryingConcept</w:t>
            </w:r>
          </w:p>
        </w:tc>
      </w:tr>
      <w:tr w:rsidR="000F4675" w14:paraId="689099B4" w14:textId="77777777" w:rsidTr="00022B45">
        <w:trPr>
          <w:cantSplit/>
        </w:trPr>
        <w:tc>
          <w:tcPr>
            <w:tcW w:w="2575" w:type="dxa"/>
            <w:vMerge/>
          </w:tcPr>
          <w:p w14:paraId="7C349A58" w14:textId="77777777" w:rsidR="000F4675" w:rsidRDefault="000F4675" w:rsidP="00BA5A7B"/>
        </w:tc>
        <w:tc>
          <w:tcPr>
            <w:tcW w:w="3189" w:type="dxa"/>
          </w:tcPr>
          <w:p w14:paraId="09121836" w14:textId="77777777" w:rsidR="000F4675" w:rsidRDefault="000F4675" w:rsidP="00BA5A7B">
            <w:r>
              <w:t>equivalentClass</w:t>
            </w:r>
          </w:p>
        </w:tc>
        <w:tc>
          <w:tcPr>
            <w:tcW w:w="3586" w:type="dxa"/>
          </w:tcPr>
          <w:p w14:paraId="16377502" w14:textId="77777777" w:rsidR="000F4675" w:rsidRDefault="000F4675" w:rsidP="0041621A">
            <w:r>
              <w:t>change:hasManifestation some TransitSystem and  change:hasManifestation only TransitSystem</w:t>
            </w:r>
          </w:p>
        </w:tc>
      </w:tr>
      <w:tr w:rsidR="000F4675" w14:paraId="3A3CCFD0" w14:textId="77777777" w:rsidTr="00022B45">
        <w:trPr>
          <w:cantSplit/>
        </w:trPr>
        <w:tc>
          <w:tcPr>
            <w:tcW w:w="2575" w:type="dxa"/>
            <w:vMerge/>
          </w:tcPr>
          <w:p w14:paraId="0E656F47" w14:textId="77777777" w:rsidR="000F4675" w:rsidRDefault="000F4675" w:rsidP="00BA5A7B"/>
        </w:tc>
        <w:tc>
          <w:tcPr>
            <w:tcW w:w="3189" w:type="dxa"/>
          </w:tcPr>
          <w:p w14:paraId="646AA4F2" w14:textId="77777777" w:rsidR="000F4675" w:rsidRDefault="000F4675" w:rsidP="00BA5A7B">
            <w:r>
              <w:t>change:existsAt</w:t>
            </w:r>
          </w:p>
        </w:tc>
        <w:tc>
          <w:tcPr>
            <w:tcW w:w="3586" w:type="dxa"/>
          </w:tcPr>
          <w:p w14:paraId="6A46D3EB" w14:textId="77777777" w:rsidR="000F4675" w:rsidRDefault="000F4675" w:rsidP="00BA5A7B">
            <w:r>
              <w:t>exactly 1 time:Interval</w:t>
            </w:r>
          </w:p>
        </w:tc>
      </w:tr>
      <w:tr w:rsidR="000F4675" w14:paraId="5DB0956C" w14:textId="77777777" w:rsidTr="00022B45">
        <w:trPr>
          <w:cantSplit/>
        </w:trPr>
        <w:tc>
          <w:tcPr>
            <w:tcW w:w="2575" w:type="dxa"/>
            <w:vMerge/>
          </w:tcPr>
          <w:p w14:paraId="57E3B15F" w14:textId="77777777" w:rsidR="000F4675" w:rsidRDefault="000F4675" w:rsidP="00BA5A7B"/>
        </w:tc>
        <w:tc>
          <w:tcPr>
            <w:tcW w:w="3189" w:type="dxa"/>
          </w:tcPr>
          <w:p w14:paraId="551875EF" w14:textId="5A612EA5" w:rsidR="000F4675" w:rsidRDefault="000F4675" w:rsidP="00BA5A7B">
            <w:r>
              <w:t>operatedBy</w:t>
            </w:r>
          </w:p>
        </w:tc>
        <w:tc>
          <w:tcPr>
            <w:tcW w:w="3586" w:type="dxa"/>
          </w:tcPr>
          <w:p w14:paraId="2671254C" w14:textId="5D4744AF" w:rsidR="000F4675" w:rsidRDefault="000F4675" w:rsidP="00BA5A7B">
            <w:r>
              <w:t>org:OrganizationPD</w:t>
            </w:r>
          </w:p>
        </w:tc>
      </w:tr>
      <w:tr w:rsidR="00A47861" w14:paraId="73AD6E04" w14:textId="77777777" w:rsidTr="00022B45">
        <w:trPr>
          <w:cantSplit/>
        </w:trPr>
        <w:tc>
          <w:tcPr>
            <w:tcW w:w="2575" w:type="dxa"/>
            <w:vMerge w:val="restart"/>
          </w:tcPr>
          <w:p w14:paraId="49FD388D" w14:textId="77777777" w:rsidR="00A47861" w:rsidRDefault="00A47861" w:rsidP="00BA5A7B">
            <w:r>
              <w:t>TransitSystem</w:t>
            </w:r>
          </w:p>
        </w:tc>
        <w:tc>
          <w:tcPr>
            <w:tcW w:w="3189" w:type="dxa"/>
          </w:tcPr>
          <w:p w14:paraId="126F58D6" w14:textId="77777777" w:rsidR="00A47861" w:rsidRDefault="00A47861" w:rsidP="00BA5A7B">
            <w:r>
              <w:t>subclassOf</w:t>
            </w:r>
          </w:p>
        </w:tc>
        <w:tc>
          <w:tcPr>
            <w:tcW w:w="3586" w:type="dxa"/>
          </w:tcPr>
          <w:p w14:paraId="54AFB486" w14:textId="77777777" w:rsidR="00A47861" w:rsidRDefault="00CF11C5" w:rsidP="00BA5A7B">
            <w:r>
              <w:t>change:</w:t>
            </w:r>
            <w:r w:rsidR="00A47861">
              <w:t>Manifestation</w:t>
            </w:r>
          </w:p>
        </w:tc>
      </w:tr>
      <w:tr w:rsidR="00A47861" w14:paraId="47035A98" w14:textId="77777777" w:rsidTr="00022B45">
        <w:trPr>
          <w:cantSplit/>
        </w:trPr>
        <w:tc>
          <w:tcPr>
            <w:tcW w:w="2575" w:type="dxa"/>
            <w:vMerge/>
          </w:tcPr>
          <w:p w14:paraId="5F627A86" w14:textId="77777777" w:rsidR="00A47861" w:rsidRDefault="00A47861" w:rsidP="00A47861"/>
        </w:tc>
        <w:tc>
          <w:tcPr>
            <w:tcW w:w="3189" w:type="dxa"/>
          </w:tcPr>
          <w:p w14:paraId="6003563F" w14:textId="77777777" w:rsidR="00A47861" w:rsidRDefault="00A47861" w:rsidP="00A47861">
            <w:r>
              <w:t>equivalentClass</w:t>
            </w:r>
          </w:p>
        </w:tc>
        <w:tc>
          <w:tcPr>
            <w:tcW w:w="3586" w:type="dxa"/>
          </w:tcPr>
          <w:p w14:paraId="7B109A7B" w14:textId="77777777" w:rsidR="00A47861" w:rsidRDefault="00CF11C5" w:rsidP="00A47861">
            <w:r>
              <w:t>change:</w:t>
            </w:r>
            <w:r w:rsidR="00A47861">
              <w:t>manifestationOf some TransitSystem</w:t>
            </w:r>
            <w:r w:rsidR="0041621A">
              <w:t>PD</w:t>
            </w:r>
            <w:r w:rsidR="00A47861">
              <w:t xml:space="preserve"> and </w:t>
            </w:r>
            <w:r>
              <w:t xml:space="preserve"> change:</w:t>
            </w:r>
            <w:r w:rsidR="00A47861">
              <w:t>manifestationOf only TransitSystem</w:t>
            </w:r>
            <w:r w:rsidR="0041621A">
              <w:t>PD</w:t>
            </w:r>
          </w:p>
        </w:tc>
      </w:tr>
      <w:tr w:rsidR="00A47861" w14:paraId="2277623B" w14:textId="77777777" w:rsidTr="00022B45">
        <w:trPr>
          <w:cantSplit/>
        </w:trPr>
        <w:tc>
          <w:tcPr>
            <w:tcW w:w="2575" w:type="dxa"/>
            <w:vMerge/>
          </w:tcPr>
          <w:p w14:paraId="66B74113" w14:textId="77777777" w:rsidR="00A47861" w:rsidRDefault="00A47861" w:rsidP="00A47861"/>
        </w:tc>
        <w:tc>
          <w:tcPr>
            <w:tcW w:w="3189" w:type="dxa"/>
          </w:tcPr>
          <w:p w14:paraId="1F485729" w14:textId="77777777" w:rsidR="00A47861" w:rsidRDefault="00CF11C5" w:rsidP="00A47861">
            <w:r>
              <w:t>change:</w:t>
            </w:r>
            <w:r w:rsidR="006D5597">
              <w:t>existsAt</w:t>
            </w:r>
          </w:p>
        </w:tc>
        <w:tc>
          <w:tcPr>
            <w:tcW w:w="3586" w:type="dxa"/>
          </w:tcPr>
          <w:p w14:paraId="354490E5" w14:textId="77777777" w:rsidR="00A47861" w:rsidRDefault="00A47861" w:rsidP="00A47861">
            <w:r>
              <w:t xml:space="preserve">exactly 1 </w:t>
            </w:r>
            <w:r w:rsidR="00CF11C5">
              <w:t>time:</w:t>
            </w:r>
            <w:r>
              <w:t>TemporalEntity</w:t>
            </w:r>
          </w:p>
        </w:tc>
      </w:tr>
      <w:tr w:rsidR="00A47861" w14:paraId="6969812A" w14:textId="77777777" w:rsidTr="00022B45">
        <w:trPr>
          <w:cantSplit/>
        </w:trPr>
        <w:tc>
          <w:tcPr>
            <w:tcW w:w="2575" w:type="dxa"/>
            <w:vMerge/>
          </w:tcPr>
          <w:p w14:paraId="59003E62" w14:textId="77777777" w:rsidR="00A47861" w:rsidRDefault="00A47861" w:rsidP="00A47861"/>
        </w:tc>
        <w:tc>
          <w:tcPr>
            <w:tcW w:w="3189" w:type="dxa"/>
          </w:tcPr>
          <w:p w14:paraId="79662458" w14:textId="77777777" w:rsidR="00A47861" w:rsidRDefault="00CF11C5" w:rsidP="00A47861">
            <w:r>
              <w:t>hasRoutes</w:t>
            </w:r>
          </w:p>
        </w:tc>
        <w:tc>
          <w:tcPr>
            <w:tcW w:w="3586" w:type="dxa"/>
          </w:tcPr>
          <w:p w14:paraId="5E8D2FA4" w14:textId="77777777" w:rsidR="00A47861" w:rsidRDefault="00A47861" w:rsidP="00A47861">
            <w:r>
              <w:t>only Route</w:t>
            </w:r>
          </w:p>
        </w:tc>
      </w:tr>
      <w:tr w:rsidR="00A47861" w14:paraId="2F499CBF" w14:textId="77777777" w:rsidTr="00022B45">
        <w:trPr>
          <w:cantSplit/>
        </w:trPr>
        <w:tc>
          <w:tcPr>
            <w:tcW w:w="2575" w:type="dxa"/>
            <w:vMerge/>
          </w:tcPr>
          <w:p w14:paraId="0F8D1941" w14:textId="77777777" w:rsidR="00A47861" w:rsidRDefault="00A47861" w:rsidP="00A47861"/>
        </w:tc>
        <w:tc>
          <w:tcPr>
            <w:tcW w:w="3189" w:type="dxa"/>
          </w:tcPr>
          <w:p w14:paraId="330E82CB" w14:textId="77777777" w:rsidR="00A47861" w:rsidRDefault="00A47861" w:rsidP="00A47861">
            <w:r>
              <w:t>accessBy</w:t>
            </w:r>
          </w:p>
        </w:tc>
        <w:tc>
          <w:tcPr>
            <w:tcW w:w="3586" w:type="dxa"/>
          </w:tcPr>
          <w:p w14:paraId="4EBC77B8" w14:textId="77777777" w:rsidR="00A47861" w:rsidRDefault="00100AF5" w:rsidP="00100AF5">
            <w:r>
              <w:t>only AccessMethod</w:t>
            </w:r>
          </w:p>
        </w:tc>
      </w:tr>
      <w:tr w:rsidR="00B65F67" w14:paraId="4B92C9D8" w14:textId="77777777" w:rsidTr="00022B45">
        <w:trPr>
          <w:cantSplit/>
        </w:trPr>
        <w:tc>
          <w:tcPr>
            <w:tcW w:w="2575" w:type="dxa"/>
            <w:vMerge w:val="restart"/>
          </w:tcPr>
          <w:p w14:paraId="360F0921" w14:textId="77777777" w:rsidR="00B65F67" w:rsidRDefault="00B65F67" w:rsidP="00A47861">
            <w:r>
              <w:t>AccessMethod</w:t>
            </w:r>
          </w:p>
        </w:tc>
        <w:tc>
          <w:tcPr>
            <w:tcW w:w="3189" w:type="dxa"/>
          </w:tcPr>
          <w:p w14:paraId="79DE043C" w14:textId="77777777" w:rsidR="00B65F67" w:rsidRDefault="00B65F67" w:rsidP="00A47861">
            <w:r>
              <w:t>hasMonetaryCost</w:t>
            </w:r>
          </w:p>
        </w:tc>
        <w:tc>
          <w:tcPr>
            <w:tcW w:w="3586" w:type="dxa"/>
          </w:tcPr>
          <w:p w14:paraId="55557C6A" w14:textId="77777777" w:rsidR="00B65F67" w:rsidRDefault="00B65F67" w:rsidP="00100AF5">
            <w:r>
              <w:t>only monetary:MonetaryValue</w:t>
            </w:r>
          </w:p>
        </w:tc>
      </w:tr>
      <w:tr w:rsidR="00B65F67" w14:paraId="75F681BC" w14:textId="77777777" w:rsidTr="00022B45">
        <w:trPr>
          <w:cantSplit/>
        </w:trPr>
        <w:tc>
          <w:tcPr>
            <w:tcW w:w="2575" w:type="dxa"/>
            <w:vMerge/>
          </w:tcPr>
          <w:p w14:paraId="59564D6B" w14:textId="77777777" w:rsidR="00B65F67" w:rsidRDefault="00B65F67" w:rsidP="00A47861"/>
        </w:tc>
        <w:tc>
          <w:tcPr>
            <w:tcW w:w="3189" w:type="dxa"/>
          </w:tcPr>
          <w:p w14:paraId="5EE4D590" w14:textId="77777777" w:rsidR="00B65F67" w:rsidRDefault="00B65F67" w:rsidP="00A47861">
            <w:r>
              <w:t>validFor</w:t>
            </w:r>
          </w:p>
        </w:tc>
        <w:tc>
          <w:tcPr>
            <w:tcW w:w="3586" w:type="dxa"/>
          </w:tcPr>
          <w:p w14:paraId="0BE1F166" w14:textId="5781A70F" w:rsidR="00B65F67" w:rsidRDefault="00B65F67" w:rsidP="00100AF5">
            <w:r>
              <w:t>only (</w:t>
            </w:r>
            <w:r w:rsidR="00265148">
              <w:t>time:DurationDescription or o</w:t>
            </w:r>
            <w:r w:rsidR="00E92AB9">
              <w:t>m</w:t>
            </w:r>
            <w:r w:rsidR="00265148">
              <w:t>:</w:t>
            </w:r>
            <w:r w:rsidR="00E92AB9">
              <w:t>l</w:t>
            </w:r>
            <w:r w:rsidR="00936B25">
              <w:t>ength</w:t>
            </w:r>
            <w:r>
              <w:t>)</w:t>
            </w:r>
          </w:p>
        </w:tc>
      </w:tr>
      <w:tr w:rsidR="00100AF5" w14:paraId="0025A44A" w14:textId="77777777" w:rsidTr="00022B45">
        <w:trPr>
          <w:cantSplit/>
        </w:trPr>
        <w:tc>
          <w:tcPr>
            <w:tcW w:w="2575" w:type="dxa"/>
          </w:tcPr>
          <w:p w14:paraId="0CDC0588" w14:textId="77777777" w:rsidR="00100AF5" w:rsidRDefault="00100AF5" w:rsidP="00A47861">
            <w:r>
              <w:t>Fare</w:t>
            </w:r>
          </w:p>
        </w:tc>
        <w:tc>
          <w:tcPr>
            <w:tcW w:w="3189" w:type="dxa"/>
          </w:tcPr>
          <w:p w14:paraId="6FCCEC2C" w14:textId="77777777" w:rsidR="00100AF5" w:rsidRDefault="00100AF5" w:rsidP="00A47861">
            <w:r>
              <w:t>subclassOf</w:t>
            </w:r>
          </w:p>
        </w:tc>
        <w:tc>
          <w:tcPr>
            <w:tcW w:w="3586" w:type="dxa"/>
          </w:tcPr>
          <w:p w14:paraId="238D55E9" w14:textId="77777777" w:rsidR="00100AF5" w:rsidRDefault="00100AF5" w:rsidP="00100AF5">
            <w:r>
              <w:t>AccessMethod</w:t>
            </w:r>
          </w:p>
        </w:tc>
      </w:tr>
      <w:tr w:rsidR="00100AF5" w14:paraId="0A3FBE34" w14:textId="77777777" w:rsidTr="00022B45">
        <w:trPr>
          <w:cantSplit/>
        </w:trPr>
        <w:tc>
          <w:tcPr>
            <w:tcW w:w="2575" w:type="dxa"/>
          </w:tcPr>
          <w:p w14:paraId="3F1C59CA" w14:textId="77777777" w:rsidR="00100AF5" w:rsidRDefault="00100AF5" w:rsidP="00A47861">
            <w:r>
              <w:lastRenderedPageBreak/>
              <w:t>TransitPass</w:t>
            </w:r>
          </w:p>
        </w:tc>
        <w:tc>
          <w:tcPr>
            <w:tcW w:w="3189" w:type="dxa"/>
          </w:tcPr>
          <w:p w14:paraId="3DAD68FC" w14:textId="77777777" w:rsidR="00100AF5" w:rsidRDefault="00100AF5" w:rsidP="00A47861">
            <w:r>
              <w:t>subclassOf</w:t>
            </w:r>
          </w:p>
        </w:tc>
        <w:tc>
          <w:tcPr>
            <w:tcW w:w="3586" w:type="dxa"/>
          </w:tcPr>
          <w:p w14:paraId="40A1622A" w14:textId="77777777" w:rsidR="00100AF5" w:rsidRDefault="00100AF5" w:rsidP="00100AF5">
            <w:r>
              <w:t>AccessMethod</w:t>
            </w:r>
          </w:p>
        </w:tc>
      </w:tr>
      <w:tr w:rsidR="0047255E" w14:paraId="1C5848AF" w14:textId="77777777" w:rsidTr="00022B45">
        <w:trPr>
          <w:cantSplit/>
        </w:trPr>
        <w:tc>
          <w:tcPr>
            <w:tcW w:w="2575" w:type="dxa"/>
            <w:vMerge w:val="restart"/>
          </w:tcPr>
          <w:p w14:paraId="4A70754E" w14:textId="77777777" w:rsidR="0047255E" w:rsidRDefault="0047255E" w:rsidP="00A73421">
            <w:r>
              <w:t>RoutePD</w:t>
            </w:r>
          </w:p>
        </w:tc>
        <w:tc>
          <w:tcPr>
            <w:tcW w:w="3189" w:type="dxa"/>
          </w:tcPr>
          <w:p w14:paraId="575115D0" w14:textId="77777777" w:rsidR="0047255E" w:rsidRPr="00E63A22" w:rsidRDefault="0047255E" w:rsidP="00A47861">
            <w:pPr>
              <w:rPr>
                <w:strike/>
              </w:rPr>
            </w:pPr>
            <w:r w:rsidRPr="00E63A22">
              <w:rPr>
                <w:strike/>
              </w:rPr>
              <w:t>hasRouteId</w:t>
            </w:r>
          </w:p>
        </w:tc>
        <w:tc>
          <w:tcPr>
            <w:tcW w:w="3586" w:type="dxa"/>
          </w:tcPr>
          <w:p w14:paraId="5CBEBCA7" w14:textId="77777777" w:rsidR="0047255E" w:rsidRPr="00E63A22" w:rsidRDefault="0047255E" w:rsidP="00A61295">
            <w:pPr>
              <w:rPr>
                <w:strike/>
              </w:rPr>
            </w:pPr>
            <w:r w:rsidRPr="00E63A22">
              <w:rPr>
                <w:strike/>
              </w:rPr>
              <w:t>exactly 1 RouteId</w:t>
            </w:r>
          </w:p>
        </w:tc>
      </w:tr>
      <w:tr w:rsidR="0047255E" w14:paraId="7BB55C93" w14:textId="77777777" w:rsidTr="00022B45">
        <w:trPr>
          <w:cantSplit/>
        </w:trPr>
        <w:tc>
          <w:tcPr>
            <w:tcW w:w="2575" w:type="dxa"/>
            <w:vMerge/>
          </w:tcPr>
          <w:p w14:paraId="01E91847" w14:textId="77777777" w:rsidR="0047255E" w:rsidRDefault="0047255E" w:rsidP="00A47861"/>
        </w:tc>
        <w:tc>
          <w:tcPr>
            <w:tcW w:w="3189" w:type="dxa"/>
          </w:tcPr>
          <w:p w14:paraId="6654FFD5" w14:textId="77777777" w:rsidR="0047255E" w:rsidRDefault="0047255E" w:rsidP="00A47861">
            <w:r>
              <w:t>subClassOf</w:t>
            </w:r>
          </w:p>
        </w:tc>
        <w:tc>
          <w:tcPr>
            <w:tcW w:w="3586" w:type="dxa"/>
          </w:tcPr>
          <w:p w14:paraId="65E77661" w14:textId="77777777" w:rsidR="0047255E" w:rsidRDefault="0047255E" w:rsidP="00A61295">
            <w:r>
              <w:t>change:TimeVaryingConcept</w:t>
            </w:r>
          </w:p>
        </w:tc>
      </w:tr>
      <w:tr w:rsidR="0047255E" w14:paraId="07DB8636" w14:textId="77777777" w:rsidTr="00022B45">
        <w:trPr>
          <w:cantSplit/>
        </w:trPr>
        <w:tc>
          <w:tcPr>
            <w:tcW w:w="2575" w:type="dxa"/>
            <w:vMerge/>
          </w:tcPr>
          <w:p w14:paraId="77AD5E79" w14:textId="77777777" w:rsidR="0047255E" w:rsidRDefault="0047255E" w:rsidP="00E45F01"/>
        </w:tc>
        <w:tc>
          <w:tcPr>
            <w:tcW w:w="3189" w:type="dxa"/>
          </w:tcPr>
          <w:p w14:paraId="510E3786" w14:textId="77777777" w:rsidR="0047255E" w:rsidRDefault="0047255E" w:rsidP="00E45F01">
            <w:r>
              <w:t>equivalentClass</w:t>
            </w:r>
          </w:p>
        </w:tc>
        <w:tc>
          <w:tcPr>
            <w:tcW w:w="3586" w:type="dxa"/>
          </w:tcPr>
          <w:p w14:paraId="2974FB5A" w14:textId="77777777" w:rsidR="0047255E" w:rsidRDefault="0047255E" w:rsidP="00E45F01">
            <w:r>
              <w:t>change:hasManifestation some Route and  change:hasManifestation only Route</w:t>
            </w:r>
          </w:p>
        </w:tc>
      </w:tr>
      <w:tr w:rsidR="0047255E" w14:paraId="668E04DD" w14:textId="77777777" w:rsidTr="00022B45">
        <w:trPr>
          <w:cantSplit/>
        </w:trPr>
        <w:tc>
          <w:tcPr>
            <w:tcW w:w="2575" w:type="dxa"/>
            <w:vMerge/>
          </w:tcPr>
          <w:p w14:paraId="0BB88948" w14:textId="77777777" w:rsidR="0047255E" w:rsidRDefault="0047255E" w:rsidP="00E45F01"/>
        </w:tc>
        <w:tc>
          <w:tcPr>
            <w:tcW w:w="3189" w:type="dxa"/>
          </w:tcPr>
          <w:p w14:paraId="41774375" w14:textId="77777777" w:rsidR="0047255E" w:rsidRDefault="0047255E" w:rsidP="00E45F01">
            <w:r>
              <w:t>change:existsAt</w:t>
            </w:r>
          </w:p>
        </w:tc>
        <w:tc>
          <w:tcPr>
            <w:tcW w:w="3586" w:type="dxa"/>
          </w:tcPr>
          <w:p w14:paraId="1763B11B" w14:textId="77777777" w:rsidR="0047255E" w:rsidRDefault="0047255E" w:rsidP="00E45F01">
            <w:r>
              <w:t>only time:Interval</w:t>
            </w:r>
          </w:p>
        </w:tc>
      </w:tr>
      <w:tr w:rsidR="0047255E" w14:paraId="210028D9" w14:textId="77777777" w:rsidTr="00022B45">
        <w:trPr>
          <w:cantSplit/>
        </w:trPr>
        <w:tc>
          <w:tcPr>
            <w:tcW w:w="2575" w:type="dxa"/>
            <w:vMerge/>
          </w:tcPr>
          <w:p w14:paraId="346ACF05" w14:textId="77777777" w:rsidR="0047255E" w:rsidRDefault="0047255E" w:rsidP="00E45F01"/>
        </w:tc>
        <w:tc>
          <w:tcPr>
            <w:tcW w:w="3189" w:type="dxa"/>
          </w:tcPr>
          <w:p w14:paraId="0094CF5B" w14:textId="6FF528E4" w:rsidR="0047255E" w:rsidRDefault="0047255E" w:rsidP="00E45F01">
            <w:r>
              <w:t>hasGTFSRouteType</w:t>
            </w:r>
          </w:p>
        </w:tc>
        <w:tc>
          <w:tcPr>
            <w:tcW w:w="3586" w:type="dxa"/>
          </w:tcPr>
          <w:p w14:paraId="67E3960C" w14:textId="5A7D05B9" w:rsidR="0047255E" w:rsidRDefault="0047255E" w:rsidP="00E45F01">
            <w:r>
              <w:t>exactly 1 {0,1,2,3,4,5,6,7}</w:t>
            </w:r>
          </w:p>
        </w:tc>
      </w:tr>
      <w:tr w:rsidR="00197AFC" w14:paraId="76B02B81" w14:textId="77777777" w:rsidTr="00022B45">
        <w:trPr>
          <w:cantSplit/>
        </w:trPr>
        <w:tc>
          <w:tcPr>
            <w:tcW w:w="2575" w:type="dxa"/>
            <w:vMerge w:val="restart"/>
          </w:tcPr>
          <w:p w14:paraId="715D8AFE" w14:textId="77777777" w:rsidR="00197AFC" w:rsidRDefault="00197AFC" w:rsidP="00E45F01">
            <w:r>
              <w:t>Route</w:t>
            </w:r>
          </w:p>
        </w:tc>
        <w:tc>
          <w:tcPr>
            <w:tcW w:w="3189" w:type="dxa"/>
          </w:tcPr>
          <w:p w14:paraId="2CAA2404" w14:textId="77777777" w:rsidR="00197AFC" w:rsidRDefault="00197AFC" w:rsidP="00E45F01">
            <w:r>
              <w:t>subclassOf</w:t>
            </w:r>
          </w:p>
        </w:tc>
        <w:tc>
          <w:tcPr>
            <w:tcW w:w="3586" w:type="dxa"/>
          </w:tcPr>
          <w:p w14:paraId="16347D1B" w14:textId="77777777" w:rsidR="00197AFC" w:rsidRDefault="00197AFC" w:rsidP="00E45F01">
            <w:r>
              <w:t>change:Manifestation</w:t>
            </w:r>
          </w:p>
        </w:tc>
      </w:tr>
      <w:tr w:rsidR="00197AFC" w14:paraId="7745280D" w14:textId="77777777" w:rsidTr="00022B45">
        <w:trPr>
          <w:cantSplit/>
        </w:trPr>
        <w:tc>
          <w:tcPr>
            <w:tcW w:w="2575" w:type="dxa"/>
            <w:vMerge/>
          </w:tcPr>
          <w:p w14:paraId="5F81E4A1" w14:textId="77777777" w:rsidR="00197AFC" w:rsidRDefault="00197AFC" w:rsidP="00E45F01"/>
        </w:tc>
        <w:tc>
          <w:tcPr>
            <w:tcW w:w="3189" w:type="dxa"/>
          </w:tcPr>
          <w:p w14:paraId="152CDC91" w14:textId="77777777" w:rsidR="00197AFC" w:rsidRDefault="00197AFC" w:rsidP="00E45F01">
            <w:r>
              <w:t>equivalentClass</w:t>
            </w:r>
          </w:p>
        </w:tc>
        <w:tc>
          <w:tcPr>
            <w:tcW w:w="3586" w:type="dxa"/>
          </w:tcPr>
          <w:p w14:paraId="7516659D" w14:textId="77777777" w:rsidR="00197AFC" w:rsidRDefault="00197AFC" w:rsidP="00E45F01">
            <w:r>
              <w:t>change:manifestationOf some RoutePD and  change:manifestationOf only RoutePD</w:t>
            </w:r>
          </w:p>
        </w:tc>
      </w:tr>
      <w:tr w:rsidR="00197AFC" w14:paraId="1174C5E4" w14:textId="77777777" w:rsidTr="00022B45">
        <w:trPr>
          <w:cantSplit/>
        </w:trPr>
        <w:tc>
          <w:tcPr>
            <w:tcW w:w="2575" w:type="dxa"/>
            <w:vMerge/>
          </w:tcPr>
          <w:p w14:paraId="331E69D8" w14:textId="77777777" w:rsidR="00197AFC" w:rsidRDefault="00197AFC" w:rsidP="00E45F01"/>
        </w:tc>
        <w:tc>
          <w:tcPr>
            <w:tcW w:w="3189" w:type="dxa"/>
          </w:tcPr>
          <w:p w14:paraId="30CF4555" w14:textId="77777777" w:rsidR="00197AFC" w:rsidRDefault="00197AFC" w:rsidP="00E45F01">
            <w:r>
              <w:t>change:existsAt</w:t>
            </w:r>
          </w:p>
        </w:tc>
        <w:tc>
          <w:tcPr>
            <w:tcW w:w="3586" w:type="dxa"/>
          </w:tcPr>
          <w:p w14:paraId="1AA39AC2" w14:textId="77777777" w:rsidR="00197AFC" w:rsidRDefault="00197AFC" w:rsidP="00E45F01">
            <w:r>
              <w:t>only time:TemporalEntity</w:t>
            </w:r>
          </w:p>
        </w:tc>
      </w:tr>
      <w:tr w:rsidR="00197AFC" w14:paraId="04E8C247" w14:textId="77777777" w:rsidTr="00022B45">
        <w:trPr>
          <w:cantSplit/>
        </w:trPr>
        <w:tc>
          <w:tcPr>
            <w:tcW w:w="2575" w:type="dxa"/>
            <w:vMerge/>
          </w:tcPr>
          <w:p w14:paraId="19C8FD20" w14:textId="77777777" w:rsidR="00197AFC" w:rsidRDefault="00197AFC" w:rsidP="00E45F01"/>
        </w:tc>
        <w:tc>
          <w:tcPr>
            <w:tcW w:w="3189" w:type="dxa"/>
          </w:tcPr>
          <w:p w14:paraId="4EA3676D" w14:textId="7071C248" w:rsidR="00197AFC" w:rsidRDefault="00197AFC" w:rsidP="00E45F01">
            <w:r>
              <w:t>routeShortName</w:t>
            </w:r>
          </w:p>
        </w:tc>
        <w:tc>
          <w:tcPr>
            <w:tcW w:w="3586" w:type="dxa"/>
          </w:tcPr>
          <w:p w14:paraId="6DC3A047" w14:textId="450978BE" w:rsidR="00197AFC" w:rsidRDefault="00197AFC" w:rsidP="00E45F01">
            <w:r>
              <w:t>max 1 xsd:string</w:t>
            </w:r>
          </w:p>
        </w:tc>
      </w:tr>
      <w:tr w:rsidR="00197AFC" w14:paraId="753C5906" w14:textId="77777777" w:rsidTr="00022B45">
        <w:trPr>
          <w:cantSplit/>
        </w:trPr>
        <w:tc>
          <w:tcPr>
            <w:tcW w:w="2575" w:type="dxa"/>
            <w:vMerge/>
          </w:tcPr>
          <w:p w14:paraId="4C73B675" w14:textId="77777777" w:rsidR="00197AFC" w:rsidRDefault="00197AFC" w:rsidP="00E45F01"/>
        </w:tc>
        <w:tc>
          <w:tcPr>
            <w:tcW w:w="3189" w:type="dxa"/>
          </w:tcPr>
          <w:p w14:paraId="0E2B958D" w14:textId="273026B4" w:rsidR="00197AFC" w:rsidRDefault="00197AFC" w:rsidP="00E45F01">
            <w:r>
              <w:t>foaf:name</w:t>
            </w:r>
          </w:p>
        </w:tc>
        <w:tc>
          <w:tcPr>
            <w:tcW w:w="3586" w:type="dxa"/>
          </w:tcPr>
          <w:p w14:paraId="3914FD0B" w14:textId="182A5123" w:rsidR="00197AFC" w:rsidRDefault="00197AFC" w:rsidP="00E45F01">
            <w:r>
              <w:t>max 1 xsd:string</w:t>
            </w:r>
          </w:p>
        </w:tc>
      </w:tr>
      <w:tr w:rsidR="00197AFC" w14:paraId="7FFE2388" w14:textId="77777777" w:rsidTr="00022B45">
        <w:trPr>
          <w:cantSplit/>
        </w:trPr>
        <w:tc>
          <w:tcPr>
            <w:tcW w:w="2575" w:type="dxa"/>
            <w:vMerge/>
          </w:tcPr>
          <w:p w14:paraId="47D88542" w14:textId="77777777" w:rsidR="00197AFC" w:rsidRDefault="00197AFC" w:rsidP="00E45F01"/>
        </w:tc>
        <w:tc>
          <w:tcPr>
            <w:tcW w:w="3189" w:type="dxa"/>
          </w:tcPr>
          <w:p w14:paraId="587D0F1D" w14:textId="77777777" w:rsidR="00197AFC" w:rsidRDefault="00197AFC" w:rsidP="00E45F01">
            <w:r>
              <w:t>hasSection</w:t>
            </w:r>
          </w:p>
        </w:tc>
        <w:tc>
          <w:tcPr>
            <w:tcW w:w="3586" w:type="dxa"/>
          </w:tcPr>
          <w:p w14:paraId="50B9B914" w14:textId="77777777" w:rsidR="00197AFC" w:rsidRDefault="00197AFC" w:rsidP="00E45F01">
            <w:r>
              <w:t>only RouteSection</w:t>
            </w:r>
          </w:p>
        </w:tc>
      </w:tr>
      <w:tr w:rsidR="00197AFC" w14:paraId="16FB4B47" w14:textId="77777777" w:rsidTr="00022B45">
        <w:trPr>
          <w:cantSplit/>
        </w:trPr>
        <w:tc>
          <w:tcPr>
            <w:tcW w:w="2575" w:type="dxa"/>
            <w:vMerge/>
          </w:tcPr>
          <w:p w14:paraId="53A60E7E" w14:textId="77777777" w:rsidR="00197AFC" w:rsidRDefault="00197AFC" w:rsidP="00E45F01"/>
        </w:tc>
        <w:tc>
          <w:tcPr>
            <w:tcW w:w="3189" w:type="dxa"/>
          </w:tcPr>
          <w:p w14:paraId="2486DBCE" w14:textId="4FF2D959" w:rsidR="00197AFC" w:rsidRDefault="008F28B4" w:rsidP="00E45F01">
            <w:r>
              <w:t>operatesOn</w:t>
            </w:r>
          </w:p>
        </w:tc>
        <w:tc>
          <w:tcPr>
            <w:tcW w:w="3586" w:type="dxa"/>
          </w:tcPr>
          <w:p w14:paraId="64AB341E" w14:textId="1D3056A4" w:rsidR="00197AFC" w:rsidRDefault="008F28B4" w:rsidP="00E45F01">
            <w:r>
              <w:t>only ArcPD</w:t>
            </w:r>
          </w:p>
        </w:tc>
      </w:tr>
      <w:tr w:rsidR="00197AFC" w14:paraId="797FE8E2" w14:textId="77777777" w:rsidTr="00022B45">
        <w:trPr>
          <w:cantSplit/>
        </w:trPr>
        <w:tc>
          <w:tcPr>
            <w:tcW w:w="2575" w:type="dxa"/>
            <w:vMerge/>
          </w:tcPr>
          <w:p w14:paraId="0335DFB1" w14:textId="77777777" w:rsidR="00197AFC" w:rsidRDefault="00197AFC" w:rsidP="00E45F01"/>
        </w:tc>
        <w:tc>
          <w:tcPr>
            <w:tcW w:w="3189" w:type="dxa"/>
          </w:tcPr>
          <w:p w14:paraId="44D33775" w14:textId="7ABB9E3C" w:rsidR="00197AFC" w:rsidRDefault="00197AFC" w:rsidP="00E45F01">
            <w:r>
              <w:t>hasDisplayColor</w:t>
            </w:r>
          </w:p>
        </w:tc>
        <w:tc>
          <w:tcPr>
            <w:tcW w:w="3586" w:type="dxa"/>
          </w:tcPr>
          <w:p w14:paraId="76035925" w14:textId="0AB25970" w:rsidR="00197AFC" w:rsidRDefault="00197AFC" w:rsidP="00E45F01">
            <w:r>
              <w:t>max 1 xsd:string</w:t>
            </w:r>
          </w:p>
        </w:tc>
      </w:tr>
      <w:tr w:rsidR="00197AFC" w14:paraId="0B7D965D" w14:textId="77777777" w:rsidTr="00022B45">
        <w:trPr>
          <w:cantSplit/>
        </w:trPr>
        <w:tc>
          <w:tcPr>
            <w:tcW w:w="2575" w:type="dxa"/>
            <w:vMerge/>
          </w:tcPr>
          <w:p w14:paraId="6EEC5D16" w14:textId="77777777" w:rsidR="00197AFC" w:rsidRDefault="00197AFC" w:rsidP="00E45F01"/>
        </w:tc>
        <w:tc>
          <w:tcPr>
            <w:tcW w:w="3189" w:type="dxa"/>
          </w:tcPr>
          <w:p w14:paraId="7CBC0109" w14:textId="0F85768F" w:rsidR="00197AFC" w:rsidRDefault="00197AFC" w:rsidP="00E45F01">
            <w:r>
              <w:t>hasRouteTextColor</w:t>
            </w:r>
          </w:p>
        </w:tc>
        <w:tc>
          <w:tcPr>
            <w:tcW w:w="3586" w:type="dxa"/>
          </w:tcPr>
          <w:p w14:paraId="5380B3C6" w14:textId="771DD80E" w:rsidR="00197AFC" w:rsidRDefault="00197AFC" w:rsidP="00E45F01">
            <w:r>
              <w:t>max 1 xsd:string</w:t>
            </w:r>
          </w:p>
        </w:tc>
      </w:tr>
      <w:tr w:rsidR="00197AFC" w14:paraId="00ED4629" w14:textId="77777777" w:rsidTr="00022B45">
        <w:trPr>
          <w:cantSplit/>
        </w:trPr>
        <w:tc>
          <w:tcPr>
            <w:tcW w:w="2575" w:type="dxa"/>
            <w:vMerge/>
          </w:tcPr>
          <w:p w14:paraId="5E06BBB3" w14:textId="77777777" w:rsidR="00197AFC" w:rsidRDefault="00197AFC" w:rsidP="00E45F01"/>
        </w:tc>
        <w:tc>
          <w:tcPr>
            <w:tcW w:w="3189" w:type="dxa"/>
          </w:tcPr>
          <w:p w14:paraId="435BADB3" w14:textId="5E1D1AC3" w:rsidR="00197AFC" w:rsidRDefault="00197AFC" w:rsidP="00E45F01">
            <w:r>
              <w:t>icontact:hasOperatingHours</w:t>
            </w:r>
          </w:p>
        </w:tc>
        <w:tc>
          <w:tcPr>
            <w:tcW w:w="3586" w:type="dxa"/>
          </w:tcPr>
          <w:p w14:paraId="2F23868B" w14:textId="7FC381CB" w:rsidR="00197AFC" w:rsidRDefault="00197AFC" w:rsidP="00E45F01">
            <w:r>
              <w:t>some rec:HoursOfOperation</w:t>
            </w:r>
          </w:p>
        </w:tc>
      </w:tr>
      <w:tr w:rsidR="00E4682D" w14:paraId="2CE425BC" w14:textId="77777777" w:rsidTr="00022B45">
        <w:trPr>
          <w:cantSplit/>
        </w:trPr>
        <w:tc>
          <w:tcPr>
            <w:tcW w:w="2575" w:type="dxa"/>
            <w:vMerge w:val="restart"/>
          </w:tcPr>
          <w:p w14:paraId="4183973E" w14:textId="77777777" w:rsidR="00E4682D" w:rsidRDefault="00E4682D" w:rsidP="00E45F01">
            <w:r>
              <w:t>RouteSection</w:t>
            </w:r>
          </w:p>
        </w:tc>
        <w:tc>
          <w:tcPr>
            <w:tcW w:w="3189" w:type="dxa"/>
          </w:tcPr>
          <w:p w14:paraId="704E050E" w14:textId="77777777" w:rsidR="00E4682D" w:rsidRDefault="00E4682D" w:rsidP="00E45F01">
            <w:r>
              <w:t>mereology:contains</w:t>
            </w:r>
          </w:p>
        </w:tc>
        <w:tc>
          <w:tcPr>
            <w:tcW w:w="3586" w:type="dxa"/>
          </w:tcPr>
          <w:p w14:paraId="7C24DAA0" w14:textId="77777777" w:rsidR="00E4682D" w:rsidRDefault="00E4682D" w:rsidP="00E45F01">
            <w:r>
              <w:t>only RouteLink</w:t>
            </w:r>
          </w:p>
        </w:tc>
      </w:tr>
      <w:tr w:rsidR="00E4682D" w14:paraId="5E55F2A0" w14:textId="77777777" w:rsidTr="00022B45">
        <w:trPr>
          <w:cantSplit/>
        </w:trPr>
        <w:tc>
          <w:tcPr>
            <w:tcW w:w="2575" w:type="dxa"/>
            <w:vMerge/>
          </w:tcPr>
          <w:p w14:paraId="2D5F2E60" w14:textId="77777777" w:rsidR="00E4682D" w:rsidRDefault="00E4682D" w:rsidP="0009707F"/>
        </w:tc>
        <w:tc>
          <w:tcPr>
            <w:tcW w:w="3189" w:type="dxa"/>
          </w:tcPr>
          <w:p w14:paraId="3782E2E8" w14:textId="3607E481" w:rsidR="00E4682D" w:rsidRDefault="00E4682D" w:rsidP="0009707F">
            <w:r>
              <w:t>beginsAtStop</w:t>
            </w:r>
          </w:p>
        </w:tc>
        <w:tc>
          <w:tcPr>
            <w:tcW w:w="3586" w:type="dxa"/>
          </w:tcPr>
          <w:p w14:paraId="3347A371" w14:textId="67D60BB1" w:rsidR="00E4682D" w:rsidRDefault="00E4682D" w:rsidP="0009707F">
            <w:r>
              <w:t>exactly 1 StopPoint</w:t>
            </w:r>
          </w:p>
        </w:tc>
      </w:tr>
      <w:tr w:rsidR="00E4682D" w14:paraId="3121D797" w14:textId="77777777" w:rsidTr="00022B45">
        <w:trPr>
          <w:cantSplit/>
        </w:trPr>
        <w:tc>
          <w:tcPr>
            <w:tcW w:w="2575" w:type="dxa"/>
            <w:vMerge/>
          </w:tcPr>
          <w:p w14:paraId="77CA0B86" w14:textId="77777777" w:rsidR="00E4682D" w:rsidRDefault="00E4682D" w:rsidP="0009707F"/>
        </w:tc>
        <w:tc>
          <w:tcPr>
            <w:tcW w:w="3189" w:type="dxa"/>
          </w:tcPr>
          <w:p w14:paraId="1D2908A5" w14:textId="198B758C" w:rsidR="00E4682D" w:rsidRDefault="00E4682D" w:rsidP="0009707F">
            <w:r>
              <w:t>endsAtStop</w:t>
            </w:r>
          </w:p>
        </w:tc>
        <w:tc>
          <w:tcPr>
            <w:tcW w:w="3586" w:type="dxa"/>
          </w:tcPr>
          <w:p w14:paraId="4A3D6A3F" w14:textId="16293316" w:rsidR="00E4682D" w:rsidRDefault="00E4682D" w:rsidP="0009707F">
            <w:r>
              <w:t>exactly 1 StopPoint</w:t>
            </w:r>
          </w:p>
        </w:tc>
      </w:tr>
      <w:tr w:rsidR="00E4682D" w14:paraId="2DF4F91B" w14:textId="77777777" w:rsidTr="00022B45">
        <w:trPr>
          <w:cantSplit/>
        </w:trPr>
        <w:tc>
          <w:tcPr>
            <w:tcW w:w="2575" w:type="dxa"/>
            <w:vMerge/>
          </w:tcPr>
          <w:p w14:paraId="79EDDC35" w14:textId="77777777" w:rsidR="00E4682D" w:rsidRDefault="00E4682D" w:rsidP="0009707F"/>
        </w:tc>
        <w:tc>
          <w:tcPr>
            <w:tcW w:w="3189" w:type="dxa"/>
          </w:tcPr>
          <w:p w14:paraId="3525D644" w14:textId="7A188CE2" w:rsidR="00E4682D" w:rsidRDefault="00E4682D" w:rsidP="0009707F">
            <w:r>
              <w:t>operatesOn</w:t>
            </w:r>
          </w:p>
        </w:tc>
        <w:tc>
          <w:tcPr>
            <w:tcW w:w="3586" w:type="dxa"/>
          </w:tcPr>
          <w:p w14:paraId="0799AFAB" w14:textId="53644F90" w:rsidR="00E4682D" w:rsidRDefault="00E4682D" w:rsidP="0009707F">
            <w:r>
              <w:t>only ArcPD</w:t>
            </w:r>
          </w:p>
        </w:tc>
      </w:tr>
      <w:tr w:rsidR="0009707F" w14:paraId="64F49301" w14:textId="77777777" w:rsidTr="00022B45">
        <w:trPr>
          <w:cantSplit/>
        </w:trPr>
        <w:tc>
          <w:tcPr>
            <w:tcW w:w="2575" w:type="dxa"/>
          </w:tcPr>
          <w:p w14:paraId="47886FA5" w14:textId="77777777" w:rsidR="0009707F" w:rsidRDefault="0009707F" w:rsidP="0009707F">
            <w:r>
              <w:t>RouteLink</w:t>
            </w:r>
          </w:p>
        </w:tc>
        <w:tc>
          <w:tcPr>
            <w:tcW w:w="3189" w:type="dxa"/>
          </w:tcPr>
          <w:p w14:paraId="582FD851" w14:textId="7776C639" w:rsidR="0009707F" w:rsidRDefault="0079610A" w:rsidP="0009707F">
            <w:r>
              <w:t>operatesOn</w:t>
            </w:r>
          </w:p>
        </w:tc>
        <w:tc>
          <w:tcPr>
            <w:tcW w:w="3586" w:type="dxa"/>
          </w:tcPr>
          <w:p w14:paraId="3E8A914A" w14:textId="16987E73" w:rsidR="0009707F" w:rsidRDefault="0009707F" w:rsidP="0009707F">
            <w:r>
              <w:t xml:space="preserve">exactly 1 </w:t>
            </w:r>
            <w:r w:rsidR="0079610A">
              <w:t>ArcPD</w:t>
            </w:r>
          </w:p>
        </w:tc>
      </w:tr>
      <w:tr w:rsidR="009D269D" w14:paraId="7162B0AE" w14:textId="77777777" w:rsidTr="00022B45">
        <w:trPr>
          <w:cantSplit/>
        </w:trPr>
        <w:tc>
          <w:tcPr>
            <w:tcW w:w="2575" w:type="dxa"/>
            <w:vMerge w:val="restart"/>
          </w:tcPr>
          <w:p w14:paraId="334475A7" w14:textId="77777777" w:rsidR="009D269D" w:rsidRDefault="009D269D" w:rsidP="0009707F">
            <w:r>
              <w:t>StopPoint</w:t>
            </w:r>
          </w:p>
        </w:tc>
        <w:tc>
          <w:tcPr>
            <w:tcW w:w="3189" w:type="dxa"/>
          </w:tcPr>
          <w:p w14:paraId="64626939" w14:textId="23F2D107" w:rsidR="009D269D" w:rsidRDefault="009D269D" w:rsidP="0009707F">
            <w:r>
              <w:t>subclassOf</w:t>
            </w:r>
          </w:p>
        </w:tc>
        <w:tc>
          <w:tcPr>
            <w:tcW w:w="3586" w:type="dxa"/>
          </w:tcPr>
          <w:p w14:paraId="2E6B9C94" w14:textId="3549C692" w:rsidR="009D269D" w:rsidRDefault="009D269D" w:rsidP="0009707F">
            <w:r>
              <w:t>transport:Node</w:t>
            </w:r>
          </w:p>
        </w:tc>
      </w:tr>
      <w:tr w:rsidR="009D269D" w14:paraId="357AB5D4" w14:textId="77777777" w:rsidTr="00022B45">
        <w:trPr>
          <w:cantSplit/>
        </w:trPr>
        <w:tc>
          <w:tcPr>
            <w:tcW w:w="2575" w:type="dxa"/>
            <w:vMerge/>
          </w:tcPr>
          <w:p w14:paraId="1CD7D02C" w14:textId="77777777" w:rsidR="009D269D" w:rsidRDefault="009D269D" w:rsidP="00E0503E"/>
        </w:tc>
        <w:tc>
          <w:tcPr>
            <w:tcW w:w="3189" w:type="dxa"/>
          </w:tcPr>
          <w:p w14:paraId="1E59E846" w14:textId="0345E32D" w:rsidR="009D269D" w:rsidRDefault="009D269D" w:rsidP="00E0503E">
            <w:r>
              <w:t>spatial_loc:hasLocation</w:t>
            </w:r>
          </w:p>
        </w:tc>
        <w:tc>
          <w:tcPr>
            <w:tcW w:w="3586" w:type="dxa"/>
          </w:tcPr>
          <w:p w14:paraId="7A30996C" w14:textId="69EE4D95" w:rsidR="009D269D" w:rsidRDefault="009D269D" w:rsidP="00E0503E">
            <w:r>
              <w:t>exactly 1  spatial_loc:Feature</w:t>
            </w:r>
          </w:p>
        </w:tc>
      </w:tr>
      <w:tr w:rsidR="009D269D" w14:paraId="288C732B" w14:textId="77777777" w:rsidTr="00022B45">
        <w:trPr>
          <w:cantSplit/>
        </w:trPr>
        <w:tc>
          <w:tcPr>
            <w:tcW w:w="2575" w:type="dxa"/>
            <w:vMerge/>
          </w:tcPr>
          <w:p w14:paraId="5DB5167F" w14:textId="77777777" w:rsidR="009D269D" w:rsidRDefault="009D269D" w:rsidP="00E0503E"/>
        </w:tc>
        <w:tc>
          <w:tcPr>
            <w:tcW w:w="3189" w:type="dxa"/>
          </w:tcPr>
          <w:p w14:paraId="072CE4C6" w14:textId="69292435" w:rsidR="009D269D" w:rsidRPr="00796B76" w:rsidRDefault="009D269D" w:rsidP="00E0503E">
            <w:r w:rsidRPr="005E323D">
              <w:t>transit:hasStopCode</w:t>
            </w:r>
          </w:p>
        </w:tc>
        <w:tc>
          <w:tcPr>
            <w:tcW w:w="3586" w:type="dxa"/>
          </w:tcPr>
          <w:p w14:paraId="60514337" w14:textId="76AF62CF" w:rsidR="009D269D" w:rsidRPr="00796B76" w:rsidRDefault="009D269D" w:rsidP="00E0503E">
            <w:r w:rsidRPr="00796B76">
              <w:t>exactly 1 xsd:string</w:t>
            </w:r>
          </w:p>
        </w:tc>
      </w:tr>
      <w:tr w:rsidR="009D269D" w14:paraId="1035402D" w14:textId="77777777" w:rsidTr="00022B45">
        <w:trPr>
          <w:cantSplit/>
        </w:trPr>
        <w:tc>
          <w:tcPr>
            <w:tcW w:w="2575" w:type="dxa"/>
            <w:vMerge/>
          </w:tcPr>
          <w:p w14:paraId="2F42118C" w14:textId="77777777" w:rsidR="009D269D" w:rsidRDefault="009D269D" w:rsidP="00E0503E"/>
        </w:tc>
        <w:tc>
          <w:tcPr>
            <w:tcW w:w="3189" w:type="dxa"/>
          </w:tcPr>
          <w:p w14:paraId="14A7EDFF" w14:textId="1FAE6970" w:rsidR="009D269D" w:rsidRPr="00796B76" w:rsidRDefault="009D269D" w:rsidP="00E0503E">
            <w:r w:rsidRPr="005E323D">
              <w:t>foaf:name</w:t>
            </w:r>
          </w:p>
        </w:tc>
        <w:tc>
          <w:tcPr>
            <w:tcW w:w="3586" w:type="dxa"/>
          </w:tcPr>
          <w:p w14:paraId="096203B7" w14:textId="010FB686" w:rsidR="009D269D" w:rsidRPr="00796B76" w:rsidRDefault="009D269D" w:rsidP="00E0503E">
            <w:r w:rsidRPr="005E323D">
              <w:t>min 1 xsd: string</w:t>
            </w:r>
          </w:p>
        </w:tc>
      </w:tr>
      <w:tr w:rsidR="009D269D" w14:paraId="624B600B" w14:textId="77777777" w:rsidTr="00022B45">
        <w:trPr>
          <w:cantSplit/>
        </w:trPr>
        <w:tc>
          <w:tcPr>
            <w:tcW w:w="2575" w:type="dxa"/>
            <w:vMerge/>
          </w:tcPr>
          <w:p w14:paraId="454A3A1B" w14:textId="77777777" w:rsidR="009D269D" w:rsidRDefault="009D269D" w:rsidP="00E0503E"/>
        </w:tc>
        <w:tc>
          <w:tcPr>
            <w:tcW w:w="3189" w:type="dxa"/>
          </w:tcPr>
          <w:p w14:paraId="4BA3E750" w14:textId="38A9C859" w:rsidR="009D269D" w:rsidRPr="002E1D5B" w:rsidRDefault="009D269D" w:rsidP="00E0503E">
            <w:r w:rsidRPr="005E323D">
              <w:t>transit:</w:t>
            </w:r>
            <w:r w:rsidR="00D03736" w:rsidRPr="005E323D">
              <w:t>w</w:t>
            </w:r>
            <w:r w:rsidRPr="005E323D">
              <w:t>heelchair</w:t>
            </w:r>
            <w:r w:rsidR="00B60B95" w:rsidRPr="005E323D">
              <w:t>Boarding</w:t>
            </w:r>
          </w:p>
        </w:tc>
        <w:tc>
          <w:tcPr>
            <w:tcW w:w="3586" w:type="dxa"/>
          </w:tcPr>
          <w:p w14:paraId="69EDC92B" w14:textId="3E545CF1" w:rsidR="009D269D" w:rsidRPr="002E1D5B" w:rsidRDefault="009D269D" w:rsidP="00E0503E">
            <w:r w:rsidRPr="005E323D">
              <w:t xml:space="preserve">exactly 1 </w:t>
            </w:r>
            <w:r w:rsidR="00ED57B5" w:rsidRPr="005E323D">
              <w:t>xsd:boolean</w:t>
            </w:r>
          </w:p>
        </w:tc>
      </w:tr>
      <w:tr w:rsidR="009D269D" w14:paraId="4FDCFFAB" w14:textId="77777777" w:rsidTr="002E1D5B">
        <w:trPr>
          <w:cantSplit/>
        </w:trPr>
        <w:tc>
          <w:tcPr>
            <w:tcW w:w="2575" w:type="dxa"/>
          </w:tcPr>
          <w:p w14:paraId="013B8AFD" w14:textId="2C4491F7" w:rsidR="009D269D" w:rsidRDefault="009D269D" w:rsidP="00E0503E">
            <w:r>
              <w:t>AccessibleStopPoint</w:t>
            </w:r>
          </w:p>
        </w:tc>
        <w:tc>
          <w:tcPr>
            <w:tcW w:w="3189" w:type="dxa"/>
            <w:shd w:val="clear" w:color="auto" w:fill="auto"/>
          </w:tcPr>
          <w:p w14:paraId="644FCAA0" w14:textId="4BA3DE24" w:rsidR="009D269D" w:rsidRPr="005E323D" w:rsidRDefault="009D269D" w:rsidP="00E0503E">
            <w:r w:rsidRPr="005E323D">
              <w:t>equivalentClass</w:t>
            </w:r>
          </w:p>
        </w:tc>
        <w:tc>
          <w:tcPr>
            <w:tcW w:w="3586" w:type="dxa"/>
            <w:shd w:val="clear" w:color="auto" w:fill="auto"/>
          </w:tcPr>
          <w:p w14:paraId="641D373D" w14:textId="530FD81D" w:rsidR="009D269D" w:rsidRPr="005E323D" w:rsidRDefault="009D269D" w:rsidP="00E0503E">
            <w:r w:rsidRPr="005E323D">
              <w:t xml:space="preserve">StopPoint and transit:wheelchairAccessible value </w:t>
            </w:r>
            <w:r w:rsidR="002E1D5B" w:rsidRPr="005E323D">
              <w:t>true</w:t>
            </w:r>
          </w:p>
        </w:tc>
      </w:tr>
      <w:tr w:rsidR="00AF0847" w14:paraId="47A931F8" w14:textId="77777777" w:rsidTr="00973356">
        <w:trPr>
          <w:cantSplit/>
        </w:trPr>
        <w:tc>
          <w:tcPr>
            <w:tcW w:w="2575" w:type="dxa"/>
            <w:vMerge w:val="restart"/>
          </w:tcPr>
          <w:p w14:paraId="7D504640" w14:textId="0C2DD0C9" w:rsidR="00AF0847" w:rsidRDefault="00AF0847" w:rsidP="00E0503E">
            <w:r w:rsidRPr="003E6C97">
              <w:t>Station</w:t>
            </w:r>
            <w:r w:rsidR="00517F8F">
              <w:t>StopPoint</w:t>
            </w:r>
          </w:p>
        </w:tc>
        <w:tc>
          <w:tcPr>
            <w:tcW w:w="3189" w:type="dxa"/>
            <w:shd w:val="clear" w:color="auto" w:fill="auto"/>
          </w:tcPr>
          <w:p w14:paraId="0BA40621" w14:textId="16071EC3" w:rsidR="00AF0847" w:rsidRPr="005E323D" w:rsidRDefault="00AF0847" w:rsidP="00E0503E">
            <w:r w:rsidRPr="005E323D">
              <w:t>subclassOf</w:t>
            </w:r>
          </w:p>
        </w:tc>
        <w:tc>
          <w:tcPr>
            <w:tcW w:w="3586" w:type="dxa"/>
            <w:shd w:val="clear" w:color="auto" w:fill="auto"/>
          </w:tcPr>
          <w:p w14:paraId="2E8BE3A6" w14:textId="3EEF3CFD" w:rsidR="00AF0847" w:rsidRPr="005E323D" w:rsidRDefault="00AF0847" w:rsidP="00E0503E">
            <w:r w:rsidRPr="005E323D">
              <w:t>StopPoint</w:t>
            </w:r>
          </w:p>
        </w:tc>
      </w:tr>
      <w:tr w:rsidR="00AF0847" w14:paraId="4630132B" w14:textId="77777777" w:rsidTr="00973356">
        <w:trPr>
          <w:cantSplit/>
        </w:trPr>
        <w:tc>
          <w:tcPr>
            <w:tcW w:w="2575" w:type="dxa"/>
            <w:vMerge/>
          </w:tcPr>
          <w:p w14:paraId="5B142E85" w14:textId="77777777" w:rsidR="00AF0847" w:rsidRDefault="00AF0847" w:rsidP="00E0503E"/>
        </w:tc>
        <w:tc>
          <w:tcPr>
            <w:tcW w:w="3189" w:type="dxa"/>
            <w:shd w:val="clear" w:color="auto" w:fill="auto"/>
          </w:tcPr>
          <w:p w14:paraId="30497970" w14:textId="2645143D" w:rsidR="00AF0847" w:rsidRPr="005E323D" w:rsidRDefault="00AF0847" w:rsidP="00E0503E">
            <w:r>
              <w:t>mereology:contains</w:t>
            </w:r>
          </w:p>
        </w:tc>
        <w:tc>
          <w:tcPr>
            <w:tcW w:w="3586" w:type="dxa"/>
            <w:shd w:val="clear" w:color="auto" w:fill="auto"/>
          </w:tcPr>
          <w:p w14:paraId="0DC47E5B" w14:textId="3ADC3EBE" w:rsidR="00AF0847" w:rsidRPr="005E323D" w:rsidRDefault="00AF0847" w:rsidP="00E0503E">
            <w:r>
              <w:t>min 1 StopPoint</w:t>
            </w:r>
          </w:p>
        </w:tc>
      </w:tr>
      <w:tr w:rsidR="00AF0847" w14:paraId="4B09B5F8" w14:textId="77777777" w:rsidTr="00973356">
        <w:trPr>
          <w:cantSplit/>
        </w:trPr>
        <w:tc>
          <w:tcPr>
            <w:tcW w:w="2575" w:type="dxa"/>
            <w:vMerge/>
          </w:tcPr>
          <w:p w14:paraId="6C847B6F" w14:textId="77777777" w:rsidR="00AF0847" w:rsidRDefault="00AF0847" w:rsidP="00E0503E"/>
        </w:tc>
        <w:tc>
          <w:tcPr>
            <w:tcW w:w="3189" w:type="dxa"/>
            <w:shd w:val="clear" w:color="auto" w:fill="auto"/>
          </w:tcPr>
          <w:p w14:paraId="31804DDB" w14:textId="1DC9D00D" w:rsidR="00AF0847" w:rsidRDefault="00AF0847" w:rsidP="00E0503E">
            <w:r>
              <w:t>spatial_loc:associatedLocation</w:t>
            </w:r>
          </w:p>
        </w:tc>
        <w:tc>
          <w:tcPr>
            <w:tcW w:w="3586" w:type="dxa"/>
            <w:shd w:val="clear" w:color="auto" w:fill="auto"/>
          </w:tcPr>
          <w:p w14:paraId="2237A034" w14:textId="62704515" w:rsidR="00AF0847" w:rsidRDefault="00AF0847" w:rsidP="00E0503E">
            <w:r>
              <w:t>some spatial_loc:Feature</w:t>
            </w:r>
          </w:p>
        </w:tc>
      </w:tr>
      <w:tr w:rsidR="003E4B4D" w14:paraId="24CD4228" w14:textId="77777777" w:rsidTr="00022B45">
        <w:trPr>
          <w:cantSplit/>
          <w:trHeight w:val="213"/>
        </w:trPr>
        <w:tc>
          <w:tcPr>
            <w:tcW w:w="2575" w:type="dxa"/>
            <w:vMerge w:val="restart"/>
          </w:tcPr>
          <w:p w14:paraId="24F07B40" w14:textId="716FC495" w:rsidR="003E4B4D" w:rsidRDefault="003E4B4D" w:rsidP="00E0503E">
            <w:r>
              <w:t>TransitIncident</w:t>
            </w:r>
          </w:p>
        </w:tc>
        <w:tc>
          <w:tcPr>
            <w:tcW w:w="3189" w:type="dxa"/>
          </w:tcPr>
          <w:p w14:paraId="38B508A3" w14:textId="67D56FFA" w:rsidR="003E4B4D" w:rsidRDefault="003E4B4D" w:rsidP="00E0503E">
            <w:r>
              <w:t>subclassOf</w:t>
            </w:r>
          </w:p>
        </w:tc>
        <w:tc>
          <w:tcPr>
            <w:tcW w:w="3586" w:type="dxa"/>
          </w:tcPr>
          <w:p w14:paraId="14192C82" w14:textId="7682EE12" w:rsidR="003E4B4D" w:rsidRDefault="003E4B4D" w:rsidP="00E0503E">
            <w:r>
              <w:t>activity:Activity</w:t>
            </w:r>
          </w:p>
        </w:tc>
      </w:tr>
      <w:tr w:rsidR="003E4B4D" w14:paraId="2B9BAA84" w14:textId="77777777" w:rsidTr="00022B45">
        <w:trPr>
          <w:cantSplit/>
          <w:trHeight w:val="185"/>
        </w:trPr>
        <w:tc>
          <w:tcPr>
            <w:tcW w:w="2575" w:type="dxa"/>
            <w:vMerge/>
          </w:tcPr>
          <w:p w14:paraId="2C00D107" w14:textId="77777777" w:rsidR="003E4B4D" w:rsidRDefault="003E4B4D" w:rsidP="00E0503E"/>
        </w:tc>
        <w:tc>
          <w:tcPr>
            <w:tcW w:w="3189" w:type="dxa"/>
          </w:tcPr>
          <w:p w14:paraId="365FC1C6" w14:textId="563342C2" w:rsidR="003E4B4D" w:rsidRDefault="003E4B4D" w:rsidP="00E0503E">
            <w:r>
              <w:t>associatedWithStop</w:t>
            </w:r>
          </w:p>
        </w:tc>
        <w:tc>
          <w:tcPr>
            <w:tcW w:w="3586" w:type="dxa"/>
          </w:tcPr>
          <w:p w14:paraId="1299A6AB" w14:textId="6BB813ED" w:rsidR="003E4B4D" w:rsidRDefault="003E4B4D" w:rsidP="00E0503E">
            <w:r>
              <w:t>only StopPoint</w:t>
            </w:r>
          </w:p>
        </w:tc>
      </w:tr>
      <w:tr w:rsidR="003E4B4D" w14:paraId="3F03F769" w14:textId="77777777" w:rsidTr="00022B45">
        <w:trPr>
          <w:cantSplit/>
          <w:trHeight w:val="185"/>
        </w:trPr>
        <w:tc>
          <w:tcPr>
            <w:tcW w:w="2575" w:type="dxa"/>
            <w:vMerge/>
          </w:tcPr>
          <w:p w14:paraId="21BC85FB" w14:textId="77777777" w:rsidR="003E4B4D" w:rsidRDefault="003E4B4D" w:rsidP="00E0503E"/>
        </w:tc>
        <w:tc>
          <w:tcPr>
            <w:tcW w:w="3189" w:type="dxa"/>
          </w:tcPr>
          <w:p w14:paraId="586CA481" w14:textId="1637539C" w:rsidR="003E4B4D" w:rsidRDefault="003E4B4D" w:rsidP="00E0503E">
            <w:r>
              <w:t>hasIncidentCode</w:t>
            </w:r>
          </w:p>
        </w:tc>
        <w:tc>
          <w:tcPr>
            <w:tcW w:w="3586" w:type="dxa"/>
          </w:tcPr>
          <w:p w14:paraId="5AEFDD27" w14:textId="16837186" w:rsidR="003E4B4D" w:rsidRDefault="003E4B4D" w:rsidP="00E0503E">
            <w:r>
              <w:t>min 1 xsd:string</w:t>
            </w:r>
          </w:p>
        </w:tc>
      </w:tr>
      <w:tr w:rsidR="003E4B4D" w14:paraId="0D857E54" w14:textId="77777777" w:rsidTr="00022B45">
        <w:trPr>
          <w:cantSplit/>
          <w:trHeight w:val="199"/>
        </w:trPr>
        <w:tc>
          <w:tcPr>
            <w:tcW w:w="2575" w:type="dxa"/>
            <w:vMerge/>
          </w:tcPr>
          <w:p w14:paraId="2D06F218" w14:textId="77777777" w:rsidR="003E4B4D" w:rsidRDefault="003E4B4D" w:rsidP="00E0503E"/>
        </w:tc>
        <w:tc>
          <w:tcPr>
            <w:tcW w:w="3189" w:type="dxa"/>
          </w:tcPr>
          <w:p w14:paraId="7E82494C" w14:textId="3D040462" w:rsidR="003E4B4D" w:rsidRDefault="003E4B4D" w:rsidP="00E0503E">
            <w:r>
              <w:t>causedGap</w:t>
            </w:r>
          </w:p>
        </w:tc>
        <w:tc>
          <w:tcPr>
            <w:tcW w:w="3586" w:type="dxa"/>
          </w:tcPr>
          <w:p w14:paraId="6742ECDB" w14:textId="4895319B" w:rsidR="003E4B4D" w:rsidRDefault="003E4B4D" w:rsidP="00E0503E">
            <w:r>
              <w:t>only time:Interval</w:t>
            </w:r>
          </w:p>
        </w:tc>
      </w:tr>
      <w:tr w:rsidR="003E4B4D" w14:paraId="3FD50145" w14:textId="77777777" w:rsidTr="00022B45">
        <w:trPr>
          <w:cantSplit/>
          <w:trHeight w:val="199"/>
        </w:trPr>
        <w:tc>
          <w:tcPr>
            <w:tcW w:w="2575" w:type="dxa"/>
            <w:vMerge/>
          </w:tcPr>
          <w:p w14:paraId="4C0B536C" w14:textId="77777777" w:rsidR="003E4B4D" w:rsidRDefault="003E4B4D" w:rsidP="00E0503E"/>
        </w:tc>
        <w:tc>
          <w:tcPr>
            <w:tcW w:w="3189" w:type="dxa"/>
          </w:tcPr>
          <w:p w14:paraId="698C444D" w14:textId="28DC087B" w:rsidR="003E4B4D" w:rsidRDefault="003E4B4D" w:rsidP="00E0503E">
            <w:r>
              <w:t>associatedWithTrip</w:t>
            </w:r>
          </w:p>
        </w:tc>
        <w:tc>
          <w:tcPr>
            <w:tcW w:w="3586" w:type="dxa"/>
          </w:tcPr>
          <w:p w14:paraId="452537A8" w14:textId="08443F34" w:rsidR="003E4B4D" w:rsidRDefault="003E4B4D" w:rsidP="00E0503E">
            <w:r>
              <w:t>only TransitTrip</w:t>
            </w:r>
          </w:p>
        </w:tc>
      </w:tr>
      <w:tr w:rsidR="00E40914" w14:paraId="5CE6EBB2" w14:textId="77777777" w:rsidTr="00022B45">
        <w:trPr>
          <w:cantSplit/>
          <w:trHeight w:val="199"/>
        </w:trPr>
        <w:tc>
          <w:tcPr>
            <w:tcW w:w="2575" w:type="dxa"/>
            <w:vMerge w:val="restart"/>
          </w:tcPr>
          <w:p w14:paraId="41D65F08" w14:textId="21ECE1E9" w:rsidR="00E40914" w:rsidRDefault="00E40914" w:rsidP="00E0503E">
            <w:r>
              <w:t>TransitTrip</w:t>
            </w:r>
          </w:p>
        </w:tc>
        <w:tc>
          <w:tcPr>
            <w:tcW w:w="3189" w:type="dxa"/>
          </w:tcPr>
          <w:p w14:paraId="580889AD" w14:textId="258E9E7B" w:rsidR="00E40914" w:rsidRDefault="00E40914" w:rsidP="00E0503E">
            <w:r>
              <w:t>subclassOf</w:t>
            </w:r>
          </w:p>
        </w:tc>
        <w:tc>
          <w:tcPr>
            <w:tcW w:w="3586" w:type="dxa"/>
          </w:tcPr>
          <w:p w14:paraId="5A968E88" w14:textId="311B2D48" w:rsidR="00E40914" w:rsidRDefault="00E40914" w:rsidP="00E0503E">
            <w:r>
              <w:t>trip:Trip</w:t>
            </w:r>
          </w:p>
        </w:tc>
      </w:tr>
      <w:tr w:rsidR="00E40914" w14:paraId="11998BB2" w14:textId="77777777" w:rsidTr="00022B45">
        <w:trPr>
          <w:cantSplit/>
          <w:trHeight w:val="199"/>
        </w:trPr>
        <w:tc>
          <w:tcPr>
            <w:tcW w:w="2575" w:type="dxa"/>
            <w:vMerge/>
          </w:tcPr>
          <w:p w14:paraId="37EBF1AE" w14:textId="77777777" w:rsidR="00E40914" w:rsidRDefault="00E40914" w:rsidP="00E0503E"/>
        </w:tc>
        <w:tc>
          <w:tcPr>
            <w:tcW w:w="3189" w:type="dxa"/>
          </w:tcPr>
          <w:p w14:paraId="71A361B2" w14:textId="5C40522C" w:rsidR="00E40914" w:rsidRDefault="00AA089A" w:rsidP="00E0503E">
            <w:r>
              <w:t>transit</w:t>
            </w:r>
            <w:r w:rsidR="00E40914">
              <w:t>:occursOn</w:t>
            </w:r>
          </w:p>
        </w:tc>
        <w:tc>
          <w:tcPr>
            <w:tcW w:w="3586" w:type="dxa"/>
          </w:tcPr>
          <w:p w14:paraId="23E7E06D" w14:textId="2049B41E" w:rsidR="00E40914" w:rsidRDefault="00E40914" w:rsidP="00E0503E">
            <w:r>
              <w:t xml:space="preserve">only </w:t>
            </w:r>
            <w:r w:rsidR="00AC2F96">
              <w:t>transit:</w:t>
            </w:r>
            <w:r>
              <w:t xml:space="preserve">Route or </w:t>
            </w:r>
            <w:r w:rsidR="00AC2F96">
              <w:t>transit:</w:t>
            </w:r>
            <w:r>
              <w:t xml:space="preserve">RouteSection or </w:t>
            </w:r>
            <w:r w:rsidR="00AC2F96">
              <w:t>transit:</w:t>
            </w:r>
            <w:r>
              <w:t>RouteLink</w:t>
            </w:r>
            <w:r w:rsidR="00AC2F96">
              <w:t xml:space="preserve"> </w:t>
            </w:r>
            <w:r w:rsidR="00AC2F96" w:rsidRPr="004E3D0A">
              <w:t>or transport:TransportationComplex</w:t>
            </w:r>
          </w:p>
        </w:tc>
      </w:tr>
      <w:tr w:rsidR="00E40914" w14:paraId="34E29DF5" w14:textId="77777777" w:rsidTr="00022B45">
        <w:trPr>
          <w:cantSplit/>
          <w:trHeight w:val="199"/>
        </w:trPr>
        <w:tc>
          <w:tcPr>
            <w:tcW w:w="2575" w:type="dxa"/>
            <w:vMerge/>
          </w:tcPr>
          <w:p w14:paraId="10AD9E7D" w14:textId="77777777" w:rsidR="00E40914" w:rsidRDefault="00E40914" w:rsidP="00E0503E"/>
        </w:tc>
        <w:tc>
          <w:tcPr>
            <w:tcW w:w="3189" w:type="dxa"/>
          </w:tcPr>
          <w:p w14:paraId="6FA5EDC2" w14:textId="77D02142" w:rsidR="00E40914" w:rsidRDefault="00AA089A" w:rsidP="00E0503E">
            <w:r>
              <w:t>transit</w:t>
            </w:r>
            <w:r w:rsidR="00E40914">
              <w:t>:viaVehicle</w:t>
            </w:r>
          </w:p>
        </w:tc>
        <w:tc>
          <w:tcPr>
            <w:tcW w:w="3586" w:type="dxa"/>
          </w:tcPr>
          <w:p w14:paraId="4B9F2F33" w14:textId="67BD0C35" w:rsidR="00E40914" w:rsidRDefault="00E40914" w:rsidP="00E0503E">
            <w:r>
              <w:t xml:space="preserve">exactly 1 </w:t>
            </w:r>
            <w:r w:rsidR="00AC2F96">
              <w:t>transit:</w:t>
            </w:r>
            <w:r>
              <w:t>TransitVehicle</w:t>
            </w:r>
          </w:p>
        </w:tc>
      </w:tr>
      <w:tr w:rsidR="00E40914" w14:paraId="7932BF16" w14:textId="77777777" w:rsidTr="00022B45">
        <w:trPr>
          <w:cantSplit/>
          <w:trHeight w:val="199"/>
        </w:trPr>
        <w:tc>
          <w:tcPr>
            <w:tcW w:w="2575" w:type="dxa"/>
            <w:vMerge/>
          </w:tcPr>
          <w:p w14:paraId="7530B923" w14:textId="77777777" w:rsidR="00E40914" w:rsidRDefault="00E40914" w:rsidP="00E0503E"/>
        </w:tc>
        <w:tc>
          <w:tcPr>
            <w:tcW w:w="3189" w:type="dxa"/>
          </w:tcPr>
          <w:p w14:paraId="693B757D" w14:textId="11E1922F" w:rsidR="00E40914" w:rsidRDefault="00AA089A" w:rsidP="00E0503E">
            <w:r>
              <w:t>transit</w:t>
            </w:r>
            <w:r w:rsidR="00E40914">
              <w:t>:isOutbound</w:t>
            </w:r>
          </w:p>
        </w:tc>
        <w:tc>
          <w:tcPr>
            <w:tcW w:w="3586" w:type="dxa"/>
          </w:tcPr>
          <w:p w14:paraId="29172D54" w14:textId="57A73678" w:rsidR="00E40914" w:rsidRDefault="00E40914" w:rsidP="00E0503E">
            <w:r>
              <w:t>only xsd:boolean</w:t>
            </w:r>
          </w:p>
        </w:tc>
      </w:tr>
      <w:tr w:rsidR="00022B45" w14:paraId="17545410" w14:textId="77777777" w:rsidTr="00022B45">
        <w:trPr>
          <w:cantSplit/>
          <w:trHeight w:val="199"/>
        </w:trPr>
        <w:tc>
          <w:tcPr>
            <w:tcW w:w="2575" w:type="dxa"/>
            <w:vMerge w:val="restart"/>
          </w:tcPr>
          <w:p w14:paraId="24F449AD" w14:textId="55940B9E" w:rsidR="00022B45" w:rsidRPr="00AC2F96" w:rsidRDefault="00022B45" w:rsidP="00E0503E">
            <w:pPr>
              <w:rPr>
                <w:highlight w:val="yellow"/>
              </w:rPr>
            </w:pPr>
            <w:r w:rsidRPr="00F46B84">
              <w:t>ScheduledTransitTrip</w:t>
            </w:r>
          </w:p>
        </w:tc>
        <w:tc>
          <w:tcPr>
            <w:tcW w:w="3189" w:type="dxa"/>
          </w:tcPr>
          <w:p w14:paraId="4ABB2ACB" w14:textId="1639A61B" w:rsidR="00022B45" w:rsidRDefault="00022B45" w:rsidP="00E0503E">
            <w:r>
              <w:t>subclassOf</w:t>
            </w:r>
          </w:p>
        </w:tc>
        <w:tc>
          <w:tcPr>
            <w:tcW w:w="3586" w:type="dxa"/>
          </w:tcPr>
          <w:p w14:paraId="09658963" w14:textId="1C57F218" w:rsidR="00022B45" w:rsidRDefault="00022B45" w:rsidP="00E0503E">
            <w:r>
              <w:t>rec:RecurringEvent</w:t>
            </w:r>
          </w:p>
        </w:tc>
      </w:tr>
      <w:tr w:rsidR="00022B45" w14:paraId="3B4640B6" w14:textId="77777777" w:rsidTr="00022B45">
        <w:trPr>
          <w:cantSplit/>
          <w:trHeight w:val="199"/>
        </w:trPr>
        <w:tc>
          <w:tcPr>
            <w:tcW w:w="2575" w:type="dxa"/>
            <w:vMerge/>
          </w:tcPr>
          <w:p w14:paraId="0A0B319F" w14:textId="77777777" w:rsidR="00022B45" w:rsidRDefault="00022B45" w:rsidP="00E0503E"/>
        </w:tc>
        <w:tc>
          <w:tcPr>
            <w:tcW w:w="3189" w:type="dxa"/>
          </w:tcPr>
          <w:p w14:paraId="6A7B5FED" w14:textId="4DD5D758" w:rsidR="00022B45" w:rsidRDefault="00022B45" w:rsidP="00E0503E">
            <w:r>
              <w:t>rec:hasOccurrence</w:t>
            </w:r>
          </w:p>
        </w:tc>
        <w:tc>
          <w:tcPr>
            <w:tcW w:w="3586" w:type="dxa"/>
          </w:tcPr>
          <w:p w14:paraId="1A1BE5A9" w14:textId="7FEC51C0" w:rsidR="00022B45" w:rsidRDefault="00022B45" w:rsidP="00E0503E">
            <w:r>
              <w:t>only transit:TransitTrip</w:t>
            </w:r>
          </w:p>
        </w:tc>
      </w:tr>
      <w:tr w:rsidR="00022B45" w14:paraId="27C8A945" w14:textId="77777777" w:rsidTr="00022B45">
        <w:trPr>
          <w:cantSplit/>
          <w:trHeight w:val="199"/>
        </w:trPr>
        <w:tc>
          <w:tcPr>
            <w:tcW w:w="2575" w:type="dxa"/>
            <w:vMerge/>
          </w:tcPr>
          <w:p w14:paraId="52B9D823" w14:textId="77777777" w:rsidR="00022B45" w:rsidRDefault="00022B45" w:rsidP="00E0503E"/>
        </w:tc>
        <w:tc>
          <w:tcPr>
            <w:tcW w:w="3189" w:type="dxa"/>
          </w:tcPr>
          <w:p w14:paraId="3EA5A89B" w14:textId="507034E9" w:rsidR="00022B45" w:rsidRDefault="00022B45" w:rsidP="00E0503E">
            <w:r>
              <w:t>transit:scheduledOn</w:t>
            </w:r>
          </w:p>
        </w:tc>
        <w:tc>
          <w:tcPr>
            <w:tcW w:w="3586" w:type="dxa"/>
          </w:tcPr>
          <w:p w14:paraId="74421FBE" w14:textId="5D75EA10" w:rsidR="00022B45" w:rsidRDefault="00022B45" w:rsidP="00E0503E">
            <w:r>
              <w:t>only transit:Route or transit:RouteSection or transit:RouteLink</w:t>
            </w:r>
          </w:p>
        </w:tc>
      </w:tr>
      <w:tr w:rsidR="00022B45" w14:paraId="6881E74F" w14:textId="77777777" w:rsidTr="00022B45">
        <w:trPr>
          <w:cantSplit/>
          <w:trHeight w:val="199"/>
        </w:trPr>
        <w:tc>
          <w:tcPr>
            <w:tcW w:w="2575" w:type="dxa"/>
            <w:vMerge/>
          </w:tcPr>
          <w:p w14:paraId="3E2D15ED" w14:textId="77777777" w:rsidR="00022B45" w:rsidRDefault="00022B45" w:rsidP="006A3E39"/>
        </w:tc>
        <w:tc>
          <w:tcPr>
            <w:tcW w:w="3189" w:type="dxa"/>
          </w:tcPr>
          <w:p w14:paraId="62AEFEEF" w14:textId="619ADE55" w:rsidR="00022B45" w:rsidRDefault="00022B45" w:rsidP="006A3E39">
            <w:r>
              <w:t>transit:isOutbound</w:t>
            </w:r>
          </w:p>
        </w:tc>
        <w:tc>
          <w:tcPr>
            <w:tcW w:w="3586" w:type="dxa"/>
          </w:tcPr>
          <w:p w14:paraId="6E770EDB" w14:textId="0D50462A" w:rsidR="00022B45" w:rsidRDefault="00022B45" w:rsidP="006A3E39">
            <w:r>
              <w:t>only xsd:boolean</w:t>
            </w:r>
          </w:p>
        </w:tc>
      </w:tr>
      <w:tr w:rsidR="00022B45" w14:paraId="7A7F81A7" w14:textId="77777777" w:rsidTr="00022B45">
        <w:trPr>
          <w:cantSplit/>
          <w:trHeight w:val="199"/>
        </w:trPr>
        <w:tc>
          <w:tcPr>
            <w:tcW w:w="2575" w:type="dxa"/>
            <w:vMerge/>
          </w:tcPr>
          <w:p w14:paraId="57AB7B02" w14:textId="77777777" w:rsidR="00022B45" w:rsidRDefault="00022B45" w:rsidP="006A3E39"/>
        </w:tc>
        <w:tc>
          <w:tcPr>
            <w:tcW w:w="3189" w:type="dxa"/>
          </w:tcPr>
          <w:p w14:paraId="689AEEF7" w14:textId="67B1E048" w:rsidR="00022B45" w:rsidRDefault="00022B45" w:rsidP="006A3E39">
            <w:r>
              <w:t>transit:isWheelchairAccessible</w:t>
            </w:r>
          </w:p>
        </w:tc>
        <w:tc>
          <w:tcPr>
            <w:tcW w:w="3586" w:type="dxa"/>
          </w:tcPr>
          <w:p w14:paraId="1ACE6182" w14:textId="62C79A9E" w:rsidR="00022B45" w:rsidRDefault="00022B45" w:rsidP="006A3E39">
            <w:r>
              <w:t>only xsd:boolean</w:t>
            </w:r>
          </w:p>
        </w:tc>
      </w:tr>
      <w:tr w:rsidR="00022B45" w14:paraId="6B4459AA" w14:textId="77777777" w:rsidTr="00022B45">
        <w:trPr>
          <w:cantSplit/>
          <w:trHeight w:val="199"/>
        </w:trPr>
        <w:tc>
          <w:tcPr>
            <w:tcW w:w="2575" w:type="dxa"/>
            <w:vMerge/>
          </w:tcPr>
          <w:p w14:paraId="74FAEDF4" w14:textId="77777777" w:rsidR="00022B45" w:rsidRDefault="00022B45" w:rsidP="006A3E39"/>
        </w:tc>
        <w:tc>
          <w:tcPr>
            <w:tcW w:w="3189" w:type="dxa"/>
          </w:tcPr>
          <w:p w14:paraId="5987A439" w14:textId="3957327A" w:rsidR="00022B45" w:rsidRDefault="00022B45" w:rsidP="006A3E39">
            <w:r>
              <w:t>hasPickupType</w:t>
            </w:r>
          </w:p>
        </w:tc>
        <w:tc>
          <w:tcPr>
            <w:tcW w:w="3586" w:type="dxa"/>
          </w:tcPr>
          <w:p w14:paraId="43B3FED7" w14:textId="13C0C11D" w:rsidR="00022B45" w:rsidRDefault="00022B45" w:rsidP="006A3E39">
            <w:r>
              <w:t>max 1 TripAccessArrangement</w:t>
            </w:r>
          </w:p>
        </w:tc>
      </w:tr>
      <w:tr w:rsidR="00022B45" w14:paraId="6F491845" w14:textId="77777777" w:rsidTr="00022B45">
        <w:trPr>
          <w:cantSplit/>
          <w:trHeight w:val="199"/>
        </w:trPr>
        <w:tc>
          <w:tcPr>
            <w:tcW w:w="2575" w:type="dxa"/>
            <w:vMerge/>
          </w:tcPr>
          <w:p w14:paraId="369EB25E" w14:textId="77777777" w:rsidR="00022B45" w:rsidRDefault="00022B45" w:rsidP="006A3E39"/>
        </w:tc>
        <w:tc>
          <w:tcPr>
            <w:tcW w:w="3189" w:type="dxa"/>
          </w:tcPr>
          <w:p w14:paraId="012D9D97" w14:textId="7AB38FDD" w:rsidR="00022B45" w:rsidRDefault="00022B45" w:rsidP="006A3E39">
            <w:r>
              <w:t>hasDropoffType</w:t>
            </w:r>
          </w:p>
        </w:tc>
        <w:tc>
          <w:tcPr>
            <w:tcW w:w="3586" w:type="dxa"/>
          </w:tcPr>
          <w:p w14:paraId="4E034A60" w14:textId="7DAD2BB1" w:rsidR="00022B45" w:rsidRDefault="00022B45" w:rsidP="006A3E39">
            <w:r>
              <w:t>max 1 TripAccessArrangement</w:t>
            </w:r>
          </w:p>
        </w:tc>
      </w:tr>
      <w:tr w:rsidR="00202756" w14:paraId="183E8A68" w14:textId="77777777" w:rsidTr="00022B45">
        <w:trPr>
          <w:cantSplit/>
          <w:trHeight w:val="199"/>
        </w:trPr>
        <w:tc>
          <w:tcPr>
            <w:tcW w:w="2575" w:type="dxa"/>
          </w:tcPr>
          <w:p w14:paraId="1373C03B" w14:textId="64BD312D" w:rsidR="00202756" w:rsidRDefault="00202756" w:rsidP="006A3E39">
            <w:r>
              <w:t>TripAccessArrang</w:t>
            </w:r>
            <w:r w:rsidR="00022B45">
              <w:t>e</w:t>
            </w:r>
            <w:r>
              <w:t>ment</w:t>
            </w:r>
          </w:p>
        </w:tc>
        <w:tc>
          <w:tcPr>
            <w:tcW w:w="3189" w:type="dxa"/>
          </w:tcPr>
          <w:p w14:paraId="5AA242F7" w14:textId="47794489" w:rsidR="00202756" w:rsidRDefault="00C91AF4" w:rsidP="006A3E39">
            <w:r>
              <w:t>equivalentClass</w:t>
            </w:r>
          </w:p>
        </w:tc>
        <w:tc>
          <w:tcPr>
            <w:tcW w:w="3586" w:type="dxa"/>
          </w:tcPr>
          <w:p w14:paraId="1DEFEC07" w14:textId="4E6DC24E" w:rsidR="00202756" w:rsidRDefault="00202756" w:rsidP="006A3E39">
            <w:r>
              <w:t xml:space="preserve">{AccessAsScheduled, AccessNotAvailable, </w:t>
            </w:r>
            <w:r>
              <w:lastRenderedPageBreak/>
              <w:t>AccessArrangedViaAgency, AccessArrangedViaDriver}</w:t>
            </w:r>
          </w:p>
        </w:tc>
      </w:tr>
      <w:tr w:rsidR="006A3E39" w14:paraId="14E9FF33" w14:textId="77777777" w:rsidTr="00022B45">
        <w:trPr>
          <w:cantSplit/>
          <w:trHeight w:val="199"/>
        </w:trPr>
        <w:tc>
          <w:tcPr>
            <w:tcW w:w="2575" w:type="dxa"/>
            <w:vMerge w:val="restart"/>
          </w:tcPr>
          <w:p w14:paraId="341996DC" w14:textId="6FF005CA" w:rsidR="006A3E39" w:rsidRDefault="006A3E39" w:rsidP="006A3E39">
            <w:r>
              <w:t>TransitVehicle</w:t>
            </w:r>
          </w:p>
        </w:tc>
        <w:tc>
          <w:tcPr>
            <w:tcW w:w="3189" w:type="dxa"/>
          </w:tcPr>
          <w:p w14:paraId="54BD4C64" w14:textId="661B1469" w:rsidR="006A3E39" w:rsidRDefault="006A3E39" w:rsidP="006A3E39">
            <w:r>
              <w:t>subclassOf</w:t>
            </w:r>
          </w:p>
        </w:tc>
        <w:tc>
          <w:tcPr>
            <w:tcW w:w="3586" w:type="dxa"/>
          </w:tcPr>
          <w:p w14:paraId="7D287A55" w14:textId="28461215" w:rsidR="006A3E39" w:rsidRDefault="006A3E39" w:rsidP="006A3E39">
            <w:r>
              <w:t>vehicle:Vehicle</w:t>
            </w:r>
          </w:p>
        </w:tc>
      </w:tr>
      <w:tr w:rsidR="006A3E39" w14:paraId="19F4CCEC" w14:textId="77777777" w:rsidTr="00022B45">
        <w:trPr>
          <w:cantSplit/>
          <w:trHeight w:val="199"/>
        </w:trPr>
        <w:tc>
          <w:tcPr>
            <w:tcW w:w="2575" w:type="dxa"/>
            <w:vMerge/>
          </w:tcPr>
          <w:p w14:paraId="5C13E2E8" w14:textId="77777777" w:rsidR="006A3E39" w:rsidRDefault="006A3E39" w:rsidP="006A3E39"/>
        </w:tc>
        <w:tc>
          <w:tcPr>
            <w:tcW w:w="3189" w:type="dxa"/>
          </w:tcPr>
          <w:p w14:paraId="01F4D5CC" w14:textId="5F663381" w:rsidR="006A3E39" w:rsidRDefault="006A3E39" w:rsidP="006A3E39">
            <w:r>
              <w:t>hasTransitVehicleId</w:t>
            </w:r>
          </w:p>
        </w:tc>
        <w:tc>
          <w:tcPr>
            <w:tcW w:w="3586" w:type="dxa"/>
          </w:tcPr>
          <w:p w14:paraId="28BA9BB9" w14:textId="02B56352" w:rsidR="006A3E39" w:rsidRDefault="006A3E39" w:rsidP="006A3E39">
            <w:r>
              <w:t>exactly 1 xsd:string</w:t>
            </w:r>
          </w:p>
        </w:tc>
      </w:tr>
      <w:tr w:rsidR="006A3E39" w14:paraId="747D744F" w14:textId="77777777" w:rsidTr="00022B45">
        <w:trPr>
          <w:cantSplit/>
          <w:trHeight w:val="199"/>
        </w:trPr>
        <w:tc>
          <w:tcPr>
            <w:tcW w:w="2575" w:type="dxa"/>
            <w:vMerge w:val="restart"/>
          </w:tcPr>
          <w:p w14:paraId="52FDA789" w14:textId="358D8F44" w:rsidR="006A3E39" w:rsidRDefault="006A3E39" w:rsidP="006A3E39">
            <w:r w:rsidRPr="001227F5">
              <w:t>VehicleBlock</w:t>
            </w:r>
          </w:p>
        </w:tc>
        <w:tc>
          <w:tcPr>
            <w:tcW w:w="3189" w:type="dxa"/>
          </w:tcPr>
          <w:p w14:paraId="68110A95" w14:textId="12BDEDF6" w:rsidR="006A3E39" w:rsidRDefault="006A3E39" w:rsidP="006A3E39">
            <w:r w:rsidRPr="001227F5">
              <w:t>assignedTo</w:t>
            </w:r>
          </w:p>
        </w:tc>
        <w:tc>
          <w:tcPr>
            <w:tcW w:w="3586" w:type="dxa"/>
          </w:tcPr>
          <w:p w14:paraId="70CFF1D5" w14:textId="14655C8E" w:rsidR="006A3E39" w:rsidRDefault="00B71544" w:rsidP="006A3E39">
            <w:r>
              <w:t>only</w:t>
            </w:r>
            <w:r w:rsidR="006A3E39" w:rsidRPr="001227F5">
              <w:t xml:space="preserve"> </w:t>
            </w:r>
            <w:r>
              <w:t>transit</w:t>
            </w:r>
            <w:r w:rsidR="006A3E39" w:rsidRPr="001227F5">
              <w:t>:</w:t>
            </w:r>
            <w:r>
              <w:t>TransitVehicle</w:t>
            </w:r>
          </w:p>
        </w:tc>
      </w:tr>
      <w:tr w:rsidR="006A3E39" w14:paraId="25DF84FD" w14:textId="77777777" w:rsidTr="00022B45">
        <w:trPr>
          <w:cantSplit/>
          <w:trHeight w:val="199"/>
        </w:trPr>
        <w:tc>
          <w:tcPr>
            <w:tcW w:w="2575" w:type="dxa"/>
            <w:vMerge/>
          </w:tcPr>
          <w:p w14:paraId="09D5663A" w14:textId="77777777" w:rsidR="006A3E39" w:rsidRPr="001227F5" w:rsidRDefault="006A3E39" w:rsidP="006A3E39"/>
        </w:tc>
        <w:tc>
          <w:tcPr>
            <w:tcW w:w="3189" w:type="dxa"/>
          </w:tcPr>
          <w:p w14:paraId="5ABF7AA3" w14:textId="0AFDAE50" w:rsidR="006A3E39" w:rsidRPr="001227F5" w:rsidRDefault="006A3E39" w:rsidP="006A3E39">
            <w:r w:rsidRPr="001227F5">
              <w:t>assignedFor</w:t>
            </w:r>
          </w:p>
        </w:tc>
        <w:tc>
          <w:tcPr>
            <w:tcW w:w="3586" w:type="dxa"/>
          </w:tcPr>
          <w:p w14:paraId="7ED0A88F" w14:textId="132C4FBC" w:rsidR="006A3E39" w:rsidRPr="001227F5" w:rsidRDefault="006A3E39" w:rsidP="006A3E39">
            <w:r>
              <w:t xml:space="preserve">min 1 </w:t>
            </w:r>
            <w:r w:rsidR="00B71544">
              <w:t>ScheduledTransitTrip</w:t>
            </w:r>
          </w:p>
        </w:tc>
      </w:tr>
      <w:tr w:rsidR="00A860B1" w14:paraId="63C9B53D" w14:textId="77777777" w:rsidTr="00022B45">
        <w:trPr>
          <w:cantSplit/>
          <w:trHeight w:val="199"/>
        </w:trPr>
        <w:tc>
          <w:tcPr>
            <w:tcW w:w="2575" w:type="dxa"/>
            <w:vMerge w:val="restart"/>
          </w:tcPr>
          <w:p w14:paraId="3B8F982A" w14:textId="3718A163" w:rsidR="00A860B1" w:rsidRPr="001227F5" w:rsidRDefault="00A860B1" w:rsidP="006A3E39">
            <w:r>
              <w:t>person:Person</w:t>
            </w:r>
          </w:p>
        </w:tc>
        <w:tc>
          <w:tcPr>
            <w:tcW w:w="3189" w:type="dxa"/>
          </w:tcPr>
          <w:p w14:paraId="0ECD64D1" w14:textId="3B3A6F11" w:rsidR="00A860B1" w:rsidRPr="001227F5" w:rsidRDefault="00A860B1" w:rsidP="006A3E39">
            <w:r>
              <w:t>transitPass</w:t>
            </w:r>
          </w:p>
        </w:tc>
        <w:tc>
          <w:tcPr>
            <w:tcW w:w="3586" w:type="dxa"/>
          </w:tcPr>
          <w:p w14:paraId="78A16C6E" w14:textId="5615F162" w:rsidR="00A860B1" w:rsidRDefault="00A860B1" w:rsidP="006A3E39">
            <w:r>
              <w:t>only TransitPass</w:t>
            </w:r>
          </w:p>
        </w:tc>
      </w:tr>
      <w:tr w:rsidR="00A860B1" w14:paraId="2135DFE3" w14:textId="77777777" w:rsidTr="00022B45">
        <w:trPr>
          <w:cantSplit/>
          <w:trHeight w:val="199"/>
        </w:trPr>
        <w:tc>
          <w:tcPr>
            <w:tcW w:w="2575" w:type="dxa"/>
            <w:vMerge/>
          </w:tcPr>
          <w:p w14:paraId="6B3827A4" w14:textId="77777777" w:rsidR="00A860B1" w:rsidRDefault="00A860B1" w:rsidP="006A3E39"/>
        </w:tc>
        <w:tc>
          <w:tcPr>
            <w:tcW w:w="3189" w:type="dxa"/>
          </w:tcPr>
          <w:p w14:paraId="64559DCF" w14:textId="2FFE23E1" w:rsidR="00A860B1" w:rsidRDefault="00A860B1" w:rsidP="006A3E39">
            <w:r>
              <w:t>hasTransitPass</w:t>
            </w:r>
          </w:p>
        </w:tc>
        <w:tc>
          <w:tcPr>
            <w:tcW w:w="3586" w:type="dxa"/>
          </w:tcPr>
          <w:p w14:paraId="4394094E" w14:textId="472A16A8" w:rsidR="00A860B1" w:rsidRDefault="00A860B1" w:rsidP="006A3E39">
            <w:r>
              <w:t>only xsd:boolean</w:t>
            </w:r>
          </w:p>
        </w:tc>
      </w:tr>
    </w:tbl>
    <w:p w14:paraId="45E50135" w14:textId="77777777" w:rsidR="00BF3CFC" w:rsidRDefault="00E45F01" w:rsidP="00BF3CFC">
      <w:pPr>
        <w:rPr>
          <w:b/>
        </w:rPr>
      </w:pPr>
      <w:r>
        <w:rPr>
          <w:b/>
        </w:rPr>
        <w:t>Ontologies Reused:</w:t>
      </w:r>
    </w:p>
    <w:p w14:paraId="64C9F0C8" w14:textId="77777777" w:rsidR="00796B76" w:rsidRPr="00796B76" w:rsidRDefault="00796B76" w:rsidP="00796B76">
      <w:pPr>
        <w:pStyle w:val="ListParagraph"/>
        <w:numPr>
          <w:ilvl w:val="0"/>
          <w:numId w:val="3"/>
        </w:numPr>
      </w:pPr>
      <w:r w:rsidRPr="00796B76">
        <w:t>Activity</w:t>
      </w:r>
    </w:p>
    <w:p w14:paraId="322714C7" w14:textId="762B32E8" w:rsidR="00796B76" w:rsidRDefault="00796B76" w:rsidP="001D3F17">
      <w:pPr>
        <w:pStyle w:val="ListParagraph"/>
        <w:numPr>
          <w:ilvl w:val="0"/>
          <w:numId w:val="3"/>
        </w:numPr>
      </w:pPr>
      <w:r>
        <w:t>Change</w:t>
      </w:r>
    </w:p>
    <w:p w14:paraId="2054F441" w14:textId="724CF18E" w:rsidR="00796B76" w:rsidRDefault="00796B76" w:rsidP="001D3F17">
      <w:pPr>
        <w:pStyle w:val="ListParagraph"/>
        <w:numPr>
          <w:ilvl w:val="0"/>
          <w:numId w:val="3"/>
        </w:numPr>
      </w:pPr>
      <w:r>
        <w:t>Spatial Location</w:t>
      </w:r>
    </w:p>
    <w:p w14:paraId="18250EF2" w14:textId="5F14EA9A" w:rsidR="00F5550D" w:rsidRPr="00796B76" w:rsidRDefault="00F5550D" w:rsidP="001D3F17">
      <w:pPr>
        <w:pStyle w:val="ListParagraph"/>
        <w:numPr>
          <w:ilvl w:val="0"/>
          <w:numId w:val="3"/>
        </w:numPr>
      </w:pPr>
      <w:r w:rsidRPr="00796B76">
        <w:t>TransportationSystem</w:t>
      </w:r>
    </w:p>
    <w:p w14:paraId="437BE40D" w14:textId="7B6B2F7C" w:rsidR="00B16505" w:rsidRPr="00796B76" w:rsidRDefault="00B16505" w:rsidP="001D3F17">
      <w:pPr>
        <w:pStyle w:val="ListParagraph"/>
        <w:numPr>
          <w:ilvl w:val="0"/>
          <w:numId w:val="3"/>
        </w:numPr>
      </w:pPr>
      <w:r w:rsidRPr="00796B76">
        <w:t>Trip</w:t>
      </w:r>
    </w:p>
    <w:p w14:paraId="6D95BAA6" w14:textId="5A099D15" w:rsidR="000F4675" w:rsidRPr="00796B76" w:rsidRDefault="000F4675" w:rsidP="001D3F17">
      <w:pPr>
        <w:pStyle w:val="ListParagraph"/>
        <w:numPr>
          <w:ilvl w:val="0"/>
          <w:numId w:val="3"/>
        </w:numPr>
      </w:pPr>
      <w:r w:rsidRPr="00796B76">
        <w:t>Organization</w:t>
      </w:r>
    </w:p>
    <w:p w14:paraId="61011176" w14:textId="77777777" w:rsidR="00816B3F" w:rsidRDefault="00816B3F" w:rsidP="00BF3CFC">
      <w:pPr>
        <w:rPr>
          <w:b/>
        </w:rPr>
      </w:pPr>
    </w:p>
    <w:p w14:paraId="3AF45F40" w14:textId="38BDB622" w:rsidR="00E45F01" w:rsidRDefault="00816B3F" w:rsidP="00BF3CFC">
      <w:pPr>
        <w:rPr>
          <w:b/>
        </w:rPr>
      </w:pPr>
      <w:r>
        <w:rPr>
          <w:b/>
        </w:rPr>
        <w:t>Future work:</w:t>
      </w:r>
    </w:p>
    <w:p w14:paraId="0107D747" w14:textId="67049679" w:rsidR="00816B3F" w:rsidRDefault="00816B3F" w:rsidP="00BF3CFC">
      <w:r>
        <w:t>Though not applicable for the TTC, future work should consider a representation of zone or similar information that may be used in some systems to calculate fare cost.</w:t>
      </w:r>
    </w:p>
    <w:p w14:paraId="27BD20BB" w14:textId="111CBB6E" w:rsidR="00BB254A" w:rsidRDefault="00BB254A" w:rsidP="00BF3CFC">
      <w:r>
        <w:t>There is some potential to incorporate detailed constraints on the types of routes (bus, rail, etc) and the arcs in the network that the routes access, according to the mode supported by the arcs.</w:t>
      </w:r>
    </w:p>
    <w:p w14:paraId="1D5F9D6B" w14:textId="04E61C8E" w:rsidR="00A70D73" w:rsidRDefault="00A70D73" w:rsidP="00BF3CFC">
      <w:r>
        <w:t>Constraints may also be enforced on the times of trips as compared to the hours of operation for a particular route (i.e. a trip should occur within the defined hours of operation).</w:t>
      </w:r>
    </w:p>
    <w:p w14:paraId="27DA2E27" w14:textId="42B565C1" w:rsidR="00310518" w:rsidRDefault="00ED2FBA" w:rsidP="00BF3CFC">
      <w:r>
        <w:lastRenderedPageBreak/>
        <w:t>With additional information, t</w:t>
      </w:r>
      <w:r w:rsidR="00310518">
        <w:t xml:space="preserve">he stops associated with </w:t>
      </w:r>
      <w:r>
        <w:t>a particular trip may be validated against its direction id to confirm that the sequence is capturing either an inbound or outbound path.</w:t>
      </w:r>
    </w:p>
    <w:p w14:paraId="440D7C92" w14:textId="68501170" w:rsidR="00E45E6F" w:rsidRDefault="00E45E6F" w:rsidP="00BF3CFC">
      <w:r>
        <w:t xml:space="preserve">Constraints may be added to enforce the types of vehicles that perform a particular transit trip, based upon the specifications of the scheduled trip of which the transit trip is an occurrence. For example, if the scheduled trip is wheelchair accessible, then any vehicle that performs the transit trips (or is assigned a block containing the scheduled trip) should accommodate a wheelchair. On the other hand, it may be the case that vehicle assignments sometimes conflict with the scheduled trip type and so such constraints may not be accurate/desirable. </w:t>
      </w:r>
    </w:p>
    <w:p w14:paraId="62B9DB83" w14:textId="1C36DAFB" w:rsidR="00B563DD" w:rsidRDefault="00B563DD" w:rsidP="00BF3CFC">
      <w:r>
        <w:t>We may also be able to infer whether a stop offers wheelchair boarding based on the associated routes and trips.</w:t>
      </w:r>
    </w:p>
    <w:p w14:paraId="7F7B9E3B" w14:textId="035FE1F6" w:rsidR="00B577C2" w:rsidRDefault="00B577C2" w:rsidP="00BF3CFC">
      <w:r>
        <w:t>Rules may be added to express the relationship between the Arc that a Route Link operates on and the set of Arcs that a Route Section or Route operate on (i.e. the sum of all Arcs operated on by all Route Links contained in the Route Section/Route).</w:t>
      </w:r>
    </w:p>
    <w:p w14:paraId="106C54F7" w14:textId="41852E34" w:rsidR="00423BF6" w:rsidRPr="00816B3F" w:rsidRDefault="00A760AA" w:rsidP="00BF3CFC">
      <w:r>
        <w:t>In extensions beyond OWL, it may be useful to f</w:t>
      </w:r>
      <w:r w:rsidR="00423BF6">
        <w:t>ormalize the relationship between transitPass and hasTransitPass properties</w:t>
      </w:r>
      <w:r w:rsidR="00911008">
        <w:t>.</w:t>
      </w:r>
    </w:p>
    <w:p w14:paraId="4BF6F7AF" w14:textId="77777777" w:rsidR="00D4596C" w:rsidRDefault="00D4596C" w:rsidP="00EA354A">
      <w:pPr>
        <w:pStyle w:val="Heading2"/>
      </w:pPr>
      <w:bookmarkStart w:id="154" w:name="_Toc35260265"/>
      <w:r>
        <w:t>Land Use</w:t>
      </w:r>
      <w:r w:rsidR="00BA1ACD">
        <w:t xml:space="preserve"> Ontology</w:t>
      </w:r>
      <w:bookmarkEnd w:id="154"/>
    </w:p>
    <w:p w14:paraId="5C88E1D1" w14:textId="0CD46FA8" w:rsidR="00D479C9" w:rsidRPr="00D479C9" w:rsidRDefault="0089518D" w:rsidP="00D479C9">
      <w:pPr>
        <w:rPr>
          <w:i/>
        </w:rPr>
      </w:pPr>
      <w:r>
        <w:rPr>
          <w:i/>
        </w:rPr>
        <w:t>http://ontology.eil.utoronto.ca/icity/</w:t>
      </w:r>
      <w:r w:rsidR="00D479C9">
        <w:rPr>
          <w:i/>
        </w:rPr>
        <w:t>LandUse</w:t>
      </w:r>
    </w:p>
    <w:p w14:paraId="0A4C08B0" w14:textId="77777777" w:rsidR="000C0D23" w:rsidRPr="000C0D23" w:rsidRDefault="000C0D23" w:rsidP="000C0D23">
      <w:pPr>
        <w:rPr>
          <w:b/>
        </w:rPr>
      </w:pPr>
      <w:r w:rsidRPr="000C0D23">
        <w:rPr>
          <w:b/>
        </w:rPr>
        <w:t>Namespace: landuse</w:t>
      </w:r>
    </w:p>
    <w:p w14:paraId="21F601C9" w14:textId="59C4B65B" w:rsidR="00A73421" w:rsidRDefault="00D4596C" w:rsidP="009E4A69">
      <w:pPr>
        <w:pStyle w:val="ListParagraph"/>
      </w:pPr>
      <w:r>
        <w:t xml:space="preserve">Parcel:  A Parcel is a way of defining </w:t>
      </w:r>
      <w:r w:rsidR="006914EE">
        <w:t>some area in an urban system.</w:t>
      </w:r>
      <w:r w:rsidR="006914EE">
        <w:br/>
        <w:t xml:space="preserve">A Parcel </w:t>
      </w:r>
      <w:r w:rsidR="006914EE" w:rsidRPr="00C0784C">
        <w:t xml:space="preserve">has a </w:t>
      </w:r>
      <w:r w:rsidR="006914EE" w:rsidRPr="00445D13">
        <w:t>Location</w:t>
      </w:r>
      <w:r w:rsidR="00445D13" w:rsidRPr="00445D13">
        <w:t xml:space="preserve"> and an area that do not change over time</w:t>
      </w:r>
      <w:r w:rsidR="00EA6A93" w:rsidRPr="00445D13">
        <w:t>.</w:t>
      </w:r>
      <w:r w:rsidR="006914EE">
        <w:br/>
        <w:t xml:space="preserve">A Parcel </w:t>
      </w:r>
      <w:r>
        <w:t xml:space="preserve">may </w:t>
      </w:r>
      <w:r w:rsidR="00A73421">
        <w:t xml:space="preserve">be </w:t>
      </w:r>
      <w:r w:rsidR="00C0784C">
        <w:t>associated with</w:t>
      </w:r>
      <w:r w:rsidR="006914EE" w:rsidRPr="00C0784C">
        <w:t xml:space="preserve"> some type</w:t>
      </w:r>
      <w:r w:rsidR="00C0784C">
        <w:t>(s)</w:t>
      </w:r>
      <w:r w:rsidR="006914EE" w:rsidRPr="00C0784C">
        <w:t xml:space="preserve"> of L</w:t>
      </w:r>
      <w:r w:rsidRPr="00C0784C">
        <w:t xml:space="preserve">and </w:t>
      </w:r>
      <w:r w:rsidR="006914EE" w:rsidRPr="00C0784C">
        <w:t>U</w:t>
      </w:r>
      <w:r w:rsidRPr="00C0784C">
        <w:t>se</w:t>
      </w:r>
      <w:r w:rsidR="00445D13">
        <w:t>; this may change over time</w:t>
      </w:r>
      <w:r w:rsidRPr="00C0784C">
        <w:t>.</w:t>
      </w:r>
      <w:r w:rsidR="006914EE">
        <w:br/>
      </w:r>
      <w:r w:rsidR="00420EC6">
        <w:t>There may be other types (</w:t>
      </w:r>
      <w:r w:rsidR="00420EC6" w:rsidRPr="00C0784C">
        <w:t>subclasses</w:t>
      </w:r>
      <w:r w:rsidR="00420EC6">
        <w:t xml:space="preserve">) of Parcel, defined in more precise or </w:t>
      </w:r>
      <w:r w:rsidR="00A73421">
        <w:t>different ways, such as a Zone.</w:t>
      </w:r>
      <w:r w:rsidR="008E5EC9">
        <w:br/>
        <w:t>A</w:t>
      </w:r>
      <w:r w:rsidR="00FA5D70">
        <w:t>lternatively, a</w:t>
      </w:r>
      <w:r w:rsidR="008E5EC9">
        <w:t xml:space="preserve"> Parcel may have some </w:t>
      </w:r>
      <w:r w:rsidR="008E5EC9" w:rsidRPr="00445D13">
        <w:rPr>
          <w:i/>
        </w:rPr>
        <w:t>associated</w:t>
      </w:r>
      <w:r w:rsidR="008E5EC9">
        <w:t xml:space="preserve"> Area.</w:t>
      </w:r>
      <w:r w:rsidR="00C74DD3">
        <w:t xml:space="preserve"> This is a variant property </w:t>
      </w:r>
      <w:r w:rsidR="00FA5D70">
        <w:t>as</w:t>
      </w:r>
      <w:r w:rsidR="00CA0A44">
        <w:t xml:space="preserve"> there may be various values with different accuracy from different sources</w:t>
      </w:r>
      <w:r w:rsidR="00C74DD3">
        <w:t>.</w:t>
      </w:r>
      <w:r w:rsidR="00CE58BE">
        <w:br/>
        <w:t>A Parcel may have some population that is subject to change over time.</w:t>
      </w:r>
      <w:r w:rsidR="00CE58BE">
        <w:br/>
        <w:t>A Parcel may have a number of employed residents that is subject to change over time.</w:t>
      </w:r>
    </w:p>
    <w:p w14:paraId="1290AB94" w14:textId="40C14098" w:rsidR="006B1F7B" w:rsidRDefault="00420EC6" w:rsidP="009E4A69">
      <w:pPr>
        <w:pStyle w:val="ListParagraph"/>
      </w:pPr>
      <w:r>
        <w:lastRenderedPageBreak/>
        <w:t>Lan</w:t>
      </w:r>
      <w:r w:rsidR="002E15FC">
        <w:t>dUseClassification</w:t>
      </w:r>
      <w:r>
        <w:t xml:space="preserve">: Land Use </w:t>
      </w:r>
      <w:r w:rsidR="00A0315C">
        <w:t xml:space="preserve">Classifications </w:t>
      </w:r>
      <w:r>
        <w:t>provide</w:t>
      </w:r>
      <w:r w:rsidR="00A0315C">
        <w:t xml:space="preserve"> </w:t>
      </w:r>
      <w:r>
        <w:t xml:space="preserve">a means of </w:t>
      </w:r>
      <w:r w:rsidR="002E15FC">
        <w:t xml:space="preserve">describing </w:t>
      </w:r>
      <w:r>
        <w:t xml:space="preserve">the </w:t>
      </w:r>
      <w:r w:rsidR="000B0762">
        <w:t>land cover/use in a standard way</w:t>
      </w:r>
      <w:r>
        <w:t>.</w:t>
      </w:r>
      <w:r w:rsidR="00E30D2C">
        <w:t xml:space="preserve"> Various classification systems are used to identify types of land use. Currently, we include LBCS, CLUMP, and AAFC.</w:t>
      </w:r>
    </w:p>
    <w:p w14:paraId="75AF382F" w14:textId="490DB886" w:rsidR="00D4596C" w:rsidRDefault="000E10D5" w:rsidP="009E4A69">
      <w:pPr>
        <w:pStyle w:val="ListParagraph"/>
      </w:pPr>
      <w:r>
        <w:t xml:space="preserve">The LBCS recognizes </w:t>
      </w:r>
      <w:r w:rsidR="00420EC6">
        <w:t xml:space="preserve">different </w:t>
      </w:r>
      <w:r w:rsidR="004322C3">
        <w:t>dimensions</w:t>
      </w:r>
      <w:r w:rsidR="00420EC6">
        <w:t xml:space="preserve"> of Land Use: Activity, Function, Structure, Site, and Ownership Classifications.</w:t>
      </w:r>
      <w:r w:rsidR="00FF4DBC">
        <w:t xml:space="preserve"> Each </w:t>
      </w:r>
      <w:r w:rsidR="004322C3">
        <w:t xml:space="preserve">dimension </w:t>
      </w:r>
      <w:r w:rsidR="00FF4DBC">
        <w:t>is further defined by a taxonomy of specialized classifications.</w:t>
      </w:r>
      <w:r w:rsidR="004019D1">
        <w:t xml:space="preserve"> For each dimension, we introduce an equivalent class name for disambiguation, e.g. to distinguish between the Activity dimension of land use (we refer to this as ActivityClassification) and the notion of an Activity in icity.</w:t>
      </w:r>
    </w:p>
    <w:p w14:paraId="5E0B5DCE" w14:textId="77777777" w:rsidR="00D4596C" w:rsidRDefault="00D4596C" w:rsidP="001D3F17">
      <w:pPr>
        <w:pStyle w:val="ListParagraph"/>
        <w:numPr>
          <w:ilvl w:val="1"/>
          <w:numId w:val="2"/>
        </w:numPr>
      </w:pPr>
      <w:r>
        <w:t>Activity Classification</w:t>
      </w:r>
      <w:r w:rsidR="00931F58">
        <w:t xml:space="preserve">: An Activity Classification identifies the </w:t>
      </w:r>
      <w:r w:rsidR="00931F58" w:rsidRPr="00931F58">
        <w:rPr>
          <w:b/>
        </w:rPr>
        <w:t>activity use</w:t>
      </w:r>
      <w:r w:rsidR="00931F58">
        <w:t xml:space="preserve"> of some Land Parcel.</w:t>
      </w:r>
    </w:p>
    <w:p w14:paraId="751A960D" w14:textId="77777777" w:rsidR="00FF4DBC" w:rsidRDefault="00FF4DBC" w:rsidP="001D3F17">
      <w:pPr>
        <w:pStyle w:val="ListParagraph"/>
        <w:numPr>
          <w:ilvl w:val="2"/>
          <w:numId w:val="2"/>
        </w:numPr>
      </w:pPr>
      <w:r>
        <w:t>Residential Activities</w:t>
      </w:r>
    </w:p>
    <w:p w14:paraId="17FB7858" w14:textId="77777777" w:rsidR="00FF4DBC" w:rsidRDefault="00FF4DBC" w:rsidP="001D3F17">
      <w:pPr>
        <w:pStyle w:val="ListParagraph"/>
        <w:numPr>
          <w:ilvl w:val="2"/>
          <w:numId w:val="2"/>
        </w:numPr>
      </w:pPr>
      <w:r>
        <w:t>Shopping Activities</w:t>
      </w:r>
    </w:p>
    <w:p w14:paraId="2544991E" w14:textId="77777777" w:rsidR="00FF4DBC" w:rsidRDefault="00FF4DBC" w:rsidP="001D3F17">
      <w:pPr>
        <w:pStyle w:val="ListParagraph"/>
        <w:numPr>
          <w:ilvl w:val="2"/>
          <w:numId w:val="2"/>
        </w:numPr>
      </w:pPr>
      <w:r>
        <w:t>Industrial Activities</w:t>
      </w:r>
    </w:p>
    <w:p w14:paraId="53B2E2DF" w14:textId="77777777" w:rsidR="00FF4DBC" w:rsidRDefault="00FF4DBC" w:rsidP="001D3F17">
      <w:pPr>
        <w:pStyle w:val="ListParagraph"/>
        <w:numPr>
          <w:ilvl w:val="2"/>
          <w:numId w:val="2"/>
        </w:numPr>
      </w:pPr>
      <w:r>
        <w:t>...</w:t>
      </w:r>
    </w:p>
    <w:p w14:paraId="10B67016" w14:textId="77777777" w:rsidR="00D4596C" w:rsidRDefault="00D4596C" w:rsidP="001D3F17">
      <w:pPr>
        <w:pStyle w:val="ListParagraph"/>
        <w:numPr>
          <w:ilvl w:val="1"/>
          <w:numId w:val="2"/>
        </w:numPr>
      </w:pPr>
      <w:r>
        <w:t>Function Classification</w:t>
      </w:r>
      <w:r w:rsidR="00931F58">
        <w:t xml:space="preserve">: A Function Classification identifies the </w:t>
      </w:r>
      <w:r w:rsidR="00931F58" w:rsidRPr="00931F58">
        <w:rPr>
          <w:b/>
        </w:rPr>
        <w:t>economic function of</w:t>
      </w:r>
      <w:r w:rsidR="00931F58">
        <w:t xml:space="preserve"> some Land Parcel, </w:t>
      </w:r>
    </w:p>
    <w:p w14:paraId="41F6C51F" w14:textId="77777777" w:rsidR="00D4596C" w:rsidRDefault="00D4596C" w:rsidP="001D3F17">
      <w:pPr>
        <w:pStyle w:val="ListParagraph"/>
        <w:numPr>
          <w:ilvl w:val="1"/>
          <w:numId w:val="2"/>
        </w:numPr>
      </w:pPr>
      <w:r>
        <w:t>Structure Classification</w:t>
      </w:r>
      <w:r w:rsidR="00931F58">
        <w:t xml:space="preserve">: A Structure Classification identifies the </w:t>
      </w:r>
      <w:r w:rsidR="00931F58" w:rsidRPr="00931F58">
        <w:rPr>
          <w:b/>
        </w:rPr>
        <w:t>type of structure(s) on</w:t>
      </w:r>
      <w:r w:rsidR="00931F58">
        <w:t xml:space="preserve"> some Land Parcel. </w:t>
      </w:r>
    </w:p>
    <w:p w14:paraId="32F51AE4" w14:textId="77777777" w:rsidR="00D4596C" w:rsidRDefault="00D4596C" w:rsidP="001D3F17">
      <w:pPr>
        <w:pStyle w:val="ListParagraph"/>
        <w:numPr>
          <w:ilvl w:val="1"/>
          <w:numId w:val="2"/>
        </w:numPr>
      </w:pPr>
      <w:r>
        <w:t>Site Classification</w:t>
      </w:r>
      <w:r w:rsidR="00931F58">
        <w:t xml:space="preserve">: A Site Classification identifies the </w:t>
      </w:r>
      <w:r w:rsidR="00931F58" w:rsidRPr="00931F58">
        <w:rPr>
          <w:b/>
        </w:rPr>
        <w:t>state of the site development on</w:t>
      </w:r>
      <w:r w:rsidR="00931F58">
        <w:t xml:space="preserve"> some Land Parcel (e.g. is it developed or not?)</w:t>
      </w:r>
    </w:p>
    <w:p w14:paraId="00157480" w14:textId="77777777" w:rsidR="00D4596C" w:rsidRDefault="00D4596C" w:rsidP="001D3F17">
      <w:pPr>
        <w:pStyle w:val="ListParagraph"/>
        <w:numPr>
          <w:ilvl w:val="1"/>
          <w:numId w:val="2"/>
        </w:numPr>
      </w:pPr>
      <w:r>
        <w:t>Ownership Classification</w:t>
      </w:r>
      <w:r w:rsidR="00931F58">
        <w:t xml:space="preserve">: An Ownership Classification identifies any </w:t>
      </w:r>
      <w:r w:rsidR="00931F58" w:rsidRPr="006B1183">
        <w:rPr>
          <w:b/>
        </w:rPr>
        <w:t>constraints on the use of the land and its ownership for</w:t>
      </w:r>
      <w:r w:rsidR="00931F58">
        <w:t xml:space="preserve"> some Land Parcel.</w:t>
      </w:r>
    </w:p>
    <w:p w14:paraId="5B180C38" w14:textId="6A10F472" w:rsidR="00EE028C" w:rsidRDefault="00EE028C" w:rsidP="009E4A69">
      <w:pPr>
        <w:pStyle w:val="ListParagraph"/>
      </w:pPr>
      <w:r>
        <w:t>CLUMPClassification: Canada Land Use Monitoring Program Classification is a type (subclass) of Land Use classification. CLUMP identifies 15 different types of land use, each with a</w:t>
      </w:r>
      <w:r w:rsidR="00FC116C">
        <w:t xml:space="preserve">n associated code used in datasets. </w:t>
      </w:r>
      <w:r w:rsidR="00030D85">
        <w:t>We have made the design decision that the</w:t>
      </w:r>
      <w:r w:rsidR="00DE5225">
        <w:t xml:space="preserve"> code need not be unique to a particular land use classification, as a classification from one system may correspond to multiple classifications in CLUMP. </w:t>
      </w:r>
      <w:r w:rsidR="00FC116C">
        <w:t>CLUMP introduces the following land use classifications:</w:t>
      </w:r>
    </w:p>
    <w:p w14:paraId="3F9A5239" w14:textId="77777777" w:rsidR="00FC116C" w:rsidRPr="00616203" w:rsidRDefault="00FC116C" w:rsidP="001D3F17">
      <w:pPr>
        <w:pStyle w:val="ListParagraph"/>
        <w:numPr>
          <w:ilvl w:val="1"/>
          <w:numId w:val="2"/>
        </w:numPr>
        <w:rPr>
          <w:lang w:bidi="ar-SA"/>
        </w:rPr>
      </w:pPr>
      <w:r w:rsidRPr="00616203">
        <w:rPr>
          <w:lang w:bidi="ar-SA"/>
        </w:rPr>
        <w:t>B - Urban built-up area </w:t>
      </w:r>
    </w:p>
    <w:p w14:paraId="1E512AA7" w14:textId="77777777" w:rsidR="00FC116C" w:rsidRPr="00616203" w:rsidRDefault="00FC116C" w:rsidP="001D3F17">
      <w:pPr>
        <w:pStyle w:val="ListParagraph"/>
        <w:numPr>
          <w:ilvl w:val="1"/>
          <w:numId w:val="2"/>
        </w:numPr>
        <w:rPr>
          <w:lang w:bidi="ar-SA"/>
        </w:rPr>
      </w:pPr>
      <w:r w:rsidRPr="00616203">
        <w:rPr>
          <w:lang w:bidi="ar-SA"/>
        </w:rPr>
        <w:t>E - Mines, quarries, sand and gravel pits </w:t>
      </w:r>
    </w:p>
    <w:p w14:paraId="2ADE0942" w14:textId="77777777" w:rsidR="00FC116C" w:rsidRPr="00616203" w:rsidRDefault="00FC116C" w:rsidP="001D3F17">
      <w:pPr>
        <w:pStyle w:val="ListParagraph"/>
        <w:numPr>
          <w:ilvl w:val="1"/>
          <w:numId w:val="2"/>
        </w:numPr>
        <w:rPr>
          <w:lang w:bidi="ar-SA"/>
        </w:rPr>
      </w:pPr>
      <w:r>
        <w:rPr>
          <w:lang w:bidi="ar-SA"/>
        </w:rPr>
        <w:lastRenderedPageBreak/>
        <w:t xml:space="preserve">O </w:t>
      </w:r>
      <w:r w:rsidRPr="00616203">
        <w:rPr>
          <w:lang w:bidi="ar-SA"/>
        </w:rPr>
        <w:t>- Outdoor recreation </w:t>
      </w:r>
    </w:p>
    <w:p w14:paraId="2315F27C" w14:textId="77777777" w:rsidR="00FC116C" w:rsidRPr="00616203" w:rsidRDefault="00FC116C" w:rsidP="001D3F17">
      <w:pPr>
        <w:pStyle w:val="ListParagraph"/>
        <w:numPr>
          <w:ilvl w:val="1"/>
          <w:numId w:val="2"/>
        </w:numPr>
        <w:rPr>
          <w:lang w:bidi="ar-SA"/>
        </w:rPr>
      </w:pPr>
      <w:r w:rsidRPr="00616203">
        <w:rPr>
          <w:lang w:bidi="ar-SA"/>
        </w:rPr>
        <w:t>H - Horticulture </w:t>
      </w:r>
    </w:p>
    <w:p w14:paraId="1C0439CB" w14:textId="77777777" w:rsidR="00FC116C" w:rsidRPr="00616203" w:rsidRDefault="00FC116C" w:rsidP="001D3F17">
      <w:pPr>
        <w:pStyle w:val="ListParagraph"/>
        <w:numPr>
          <w:ilvl w:val="1"/>
          <w:numId w:val="2"/>
        </w:numPr>
        <w:rPr>
          <w:lang w:bidi="ar-SA"/>
        </w:rPr>
      </w:pPr>
      <w:r w:rsidRPr="00616203">
        <w:rPr>
          <w:lang w:bidi="ar-SA"/>
        </w:rPr>
        <w:t>G - Orchards and vineyards </w:t>
      </w:r>
    </w:p>
    <w:p w14:paraId="6929E3CE" w14:textId="77777777" w:rsidR="00FC116C" w:rsidRPr="00616203" w:rsidRDefault="00FC116C" w:rsidP="001D3F17">
      <w:pPr>
        <w:pStyle w:val="ListParagraph"/>
        <w:numPr>
          <w:ilvl w:val="1"/>
          <w:numId w:val="2"/>
        </w:numPr>
        <w:rPr>
          <w:lang w:bidi="ar-SA"/>
        </w:rPr>
      </w:pPr>
      <w:r w:rsidRPr="00616203">
        <w:rPr>
          <w:lang w:bidi="ar-SA"/>
        </w:rPr>
        <w:t>A - Cropland </w:t>
      </w:r>
    </w:p>
    <w:p w14:paraId="0715457C" w14:textId="77777777" w:rsidR="00FC116C" w:rsidRPr="00616203" w:rsidRDefault="00FC116C" w:rsidP="001D3F17">
      <w:pPr>
        <w:pStyle w:val="ListParagraph"/>
        <w:numPr>
          <w:ilvl w:val="1"/>
          <w:numId w:val="2"/>
        </w:numPr>
        <w:rPr>
          <w:lang w:bidi="ar-SA"/>
        </w:rPr>
      </w:pPr>
      <w:r w:rsidRPr="00616203">
        <w:rPr>
          <w:lang w:bidi="ar-SA"/>
        </w:rPr>
        <w:t>P - Improved pasture and forage crops </w:t>
      </w:r>
    </w:p>
    <w:p w14:paraId="56174BE2" w14:textId="77777777" w:rsidR="00FC116C" w:rsidRPr="00616203" w:rsidRDefault="00FC116C" w:rsidP="001D3F17">
      <w:pPr>
        <w:pStyle w:val="ListParagraph"/>
        <w:numPr>
          <w:ilvl w:val="1"/>
          <w:numId w:val="2"/>
        </w:numPr>
        <w:rPr>
          <w:lang w:bidi="ar-SA"/>
        </w:rPr>
      </w:pPr>
      <w:r w:rsidRPr="00616203">
        <w:rPr>
          <w:lang w:bidi="ar-SA"/>
        </w:rPr>
        <w:t>K - Unimproved pasture and range land </w:t>
      </w:r>
    </w:p>
    <w:p w14:paraId="56C712E3" w14:textId="77777777" w:rsidR="00FC116C" w:rsidRPr="00616203" w:rsidRDefault="00FC116C" w:rsidP="001D3F17">
      <w:pPr>
        <w:pStyle w:val="ListParagraph"/>
        <w:numPr>
          <w:ilvl w:val="1"/>
          <w:numId w:val="2"/>
        </w:numPr>
        <w:rPr>
          <w:lang w:bidi="ar-SA"/>
        </w:rPr>
      </w:pPr>
      <w:r w:rsidRPr="00616203">
        <w:rPr>
          <w:lang w:bidi="ar-SA"/>
        </w:rPr>
        <w:t>T - Productive woodland </w:t>
      </w:r>
    </w:p>
    <w:p w14:paraId="2E2C7CFC" w14:textId="77777777" w:rsidR="00FC116C" w:rsidRPr="00616203" w:rsidRDefault="00FC116C" w:rsidP="001D3F17">
      <w:pPr>
        <w:pStyle w:val="ListParagraph"/>
        <w:numPr>
          <w:ilvl w:val="1"/>
          <w:numId w:val="2"/>
        </w:numPr>
        <w:rPr>
          <w:lang w:bidi="ar-SA"/>
        </w:rPr>
      </w:pPr>
      <w:r w:rsidRPr="00616203">
        <w:rPr>
          <w:lang w:bidi="ar-SA"/>
        </w:rPr>
        <w:t>U - Non-productive woodland </w:t>
      </w:r>
    </w:p>
    <w:p w14:paraId="7BC3A64F" w14:textId="77777777" w:rsidR="00FC116C" w:rsidRPr="00616203" w:rsidRDefault="00FC116C" w:rsidP="001D3F17">
      <w:pPr>
        <w:pStyle w:val="ListParagraph"/>
        <w:numPr>
          <w:ilvl w:val="1"/>
          <w:numId w:val="2"/>
        </w:numPr>
        <w:rPr>
          <w:lang w:bidi="ar-SA"/>
        </w:rPr>
      </w:pPr>
      <w:r w:rsidRPr="00616203">
        <w:rPr>
          <w:lang w:bidi="ar-SA"/>
        </w:rPr>
        <w:t>M - Swamp, marsh or bog </w:t>
      </w:r>
    </w:p>
    <w:p w14:paraId="1BD031F1" w14:textId="77777777" w:rsidR="00FC116C" w:rsidRPr="00616203" w:rsidRDefault="00FC116C" w:rsidP="001D3F17">
      <w:pPr>
        <w:pStyle w:val="ListParagraph"/>
        <w:numPr>
          <w:ilvl w:val="1"/>
          <w:numId w:val="2"/>
        </w:numPr>
        <w:rPr>
          <w:lang w:bidi="ar-SA"/>
        </w:rPr>
      </w:pPr>
      <w:r w:rsidRPr="00616203">
        <w:rPr>
          <w:lang w:bidi="ar-SA"/>
        </w:rPr>
        <w:t>S - Unproductive land - sand </w:t>
      </w:r>
    </w:p>
    <w:p w14:paraId="1D18AD2A" w14:textId="77777777" w:rsidR="00FC116C" w:rsidRPr="00616203" w:rsidRDefault="00FC116C" w:rsidP="001D3F17">
      <w:pPr>
        <w:pStyle w:val="ListParagraph"/>
        <w:numPr>
          <w:ilvl w:val="1"/>
          <w:numId w:val="2"/>
        </w:numPr>
        <w:rPr>
          <w:lang w:bidi="ar-SA"/>
        </w:rPr>
      </w:pPr>
      <w:r w:rsidRPr="00616203">
        <w:rPr>
          <w:lang w:bidi="ar-SA"/>
        </w:rPr>
        <w:t>L - Unproductive land - rock </w:t>
      </w:r>
    </w:p>
    <w:p w14:paraId="56B7EA17" w14:textId="2CB5717A" w:rsidR="00FC116C" w:rsidRPr="00616203" w:rsidRDefault="00FC116C" w:rsidP="001D3F17">
      <w:pPr>
        <w:pStyle w:val="ListParagraph"/>
        <w:numPr>
          <w:ilvl w:val="1"/>
          <w:numId w:val="2"/>
        </w:numPr>
        <w:rPr>
          <w:lang w:bidi="ar-SA"/>
        </w:rPr>
      </w:pPr>
      <w:r w:rsidRPr="00616203">
        <w:rPr>
          <w:lang w:bidi="ar-SA"/>
        </w:rPr>
        <w:t>8 - Unmapped areas </w:t>
      </w:r>
      <w:r>
        <w:rPr>
          <w:lang w:bidi="ar-SA"/>
        </w:rPr>
        <w:t>(technically not a CLUMP classification but it is used in the land use data)</w:t>
      </w:r>
    </w:p>
    <w:p w14:paraId="689C5948" w14:textId="0AE92176" w:rsidR="00FC116C" w:rsidRPr="00616203" w:rsidRDefault="00FC116C" w:rsidP="001D3F17">
      <w:pPr>
        <w:pStyle w:val="ListParagraph"/>
        <w:numPr>
          <w:ilvl w:val="1"/>
          <w:numId w:val="2"/>
        </w:numPr>
        <w:rPr>
          <w:lang w:bidi="ar-SA"/>
        </w:rPr>
      </w:pPr>
      <w:r w:rsidRPr="00616203">
        <w:rPr>
          <w:lang w:bidi="ar-SA"/>
        </w:rPr>
        <w:t>Z - Water areas </w:t>
      </w:r>
      <w:r>
        <w:rPr>
          <w:lang w:bidi="ar-SA"/>
        </w:rPr>
        <w:t>(technically not a CLUMP classification but it is used in the land use data)</w:t>
      </w:r>
    </w:p>
    <w:p w14:paraId="62CF512C" w14:textId="04775CBD" w:rsidR="00FC116C" w:rsidRPr="00E80D3C" w:rsidRDefault="00D94F4A" w:rsidP="00D94F4A">
      <w:pPr>
        <w:pStyle w:val="ListParagraph"/>
      </w:pPr>
      <w:r>
        <w:t xml:space="preserve">AAFCClassification: Agriculture and Agri-Foods Canada Classification is a type (subclass of) land use classification. </w:t>
      </w:r>
      <w:r>
        <w:rPr>
          <w:lang w:val="en-CA"/>
        </w:rPr>
        <w:t>The codes are based on the IPCC (International Panel on Climate Change) protocol.</w:t>
      </w:r>
      <w:r w:rsidR="00A5771F">
        <w:rPr>
          <w:lang w:val="en-CA"/>
        </w:rPr>
        <w:t xml:space="preserve"> </w:t>
      </w:r>
      <w:r w:rsidR="00A5771F">
        <w:t xml:space="preserve">We have made the design decision that the code need not be unique to a particular land use classification, as a classification from one system may correspond to multiple classifications in AAFC. </w:t>
      </w:r>
      <w:r>
        <w:rPr>
          <w:lang w:val="en-CA"/>
        </w:rPr>
        <w:t xml:space="preserve"> AAFC uses the following land use classifications:</w:t>
      </w:r>
    </w:p>
    <w:p w14:paraId="0D5F8ED2" w14:textId="77777777" w:rsidR="00D94F4A" w:rsidRDefault="00D94F4A" w:rsidP="001D3F17">
      <w:pPr>
        <w:pStyle w:val="ListParagraph"/>
        <w:numPr>
          <w:ilvl w:val="1"/>
          <w:numId w:val="2"/>
        </w:numPr>
      </w:pPr>
      <w:r>
        <w:t xml:space="preserve">Unclassified </w:t>
      </w:r>
    </w:p>
    <w:p w14:paraId="25F6BC86" w14:textId="77777777" w:rsidR="00D94F4A" w:rsidRDefault="00D94F4A" w:rsidP="001D3F17">
      <w:pPr>
        <w:pStyle w:val="ListParagraph"/>
        <w:numPr>
          <w:ilvl w:val="1"/>
          <w:numId w:val="2"/>
        </w:numPr>
      </w:pPr>
      <w:r>
        <w:t xml:space="preserve">Settlement </w:t>
      </w:r>
    </w:p>
    <w:p w14:paraId="05AB16EF" w14:textId="77777777" w:rsidR="00D94F4A" w:rsidRDefault="00D94F4A" w:rsidP="001D3F17">
      <w:pPr>
        <w:pStyle w:val="ListParagraph"/>
        <w:numPr>
          <w:ilvl w:val="1"/>
          <w:numId w:val="2"/>
        </w:numPr>
      </w:pPr>
      <w:r>
        <w:t xml:space="preserve">Roads </w:t>
      </w:r>
    </w:p>
    <w:p w14:paraId="0F9B6F6C" w14:textId="77777777" w:rsidR="00D94F4A" w:rsidRDefault="00D94F4A" w:rsidP="001D3F17">
      <w:pPr>
        <w:pStyle w:val="ListParagraph"/>
        <w:numPr>
          <w:ilvl w:val="1"/>
          <w:numId w:val="2"/>
        </w:numPr>
      </w:pPr>
      <w:r>
        <w:t xml:space="preserve">Water </w:t>
      </w:r>
    </w:p>
    <w:p w14:paraId="590E363C" w14:textId="77777777" w:rsidR="00D94F4A" w:rsidRDefault="00D94F4A" w:rsidP="001D3F17">
      <w:pPr>
        <w:pStyle w:val="ListParagraph"/>
        <w:numPr>
          <w:ilvl w:val="1"/>
          <w:numId w:val="2"/>
        </w:numPr>
      </w:pPr>
      <w:r>
        <w:t xml:space="preserve">Forest </w:t>
      </w:r>
    </w:p>
    <w:p w14:paraId="114377E3" w14:textId="77777777" w:rsidR="00D94F4A" w:rsidRDefault="00D94F4A" w:rsidP="001D3F17">
      <w:pPr>
        <w:pStyle w:val="ListParagraph"/>
        <w:numPr>
          <w:ilvl w:val="1"/>
          <w:numId w:val="2"/>
        </w:numPr>
      </w:pPr>
      <w:r>
        <w:t xml:space="preserve">Forest Wetland </w:t>
      </w:r>
    </w:p>
    <w:p w14:paraId="645AFC01" w14:textId="77777777" w:rsidR="00D94F4A" w:rsidRDefault="00D94F4A" w:rsidP="001D3F17">
      <w:pPr>
        <w:pStyle w:val="ListParagraph"/>
        <w:numPr>
          <w:ilvl w:val="1"/>
          <w:numId w:val="2"/>
        </w:numPr>
      </w:pPr>
      <w:r>
        <w:t xml:space="preserve">Trees </w:t>
      </w:r>
    </w:p>
    <w:p w14:paraId="1182A994" w14:textId="77777777" w:rsidR="00D94F4A" w:rsidRDefault="00D94F4A" w:rsidP="001D3F17">
      <w:pPr>
        <w:pStyle w:val="ListParagraph"/>
        <w:numPr>
          <w:ilvl w:val="1"/>
          <w:numId w:val="2"/>
        </w:numPr>
      </w:pPr>
      <w:r>
        <w:t xml:space="preserve">Treed Wetland </w:t>
      </w:r>
    </w:p>
    <w:p w14:paraId="5CB045DE" w14:textId="77777777" w:rsidR="00D94F4A" w:rsidRDefault="00D94F4A" w:rsidP="001D3F17">
      <w:pPr>
        <w:pStyle w:val="ListParagraph"/>
        <w:numPr>
          <w:ilvl w:val="1"/>
          <w:numId w:val="2"/>
        </w:numPr>
      </w:pPr>
      <w:r>
        <w:t xml:space="preserve">Cropland </w:t>
      </w:r>
    </w:p>
    <w:p w14:paraId="71752AD7" w14:textId="77777777" w:rsidR="00D94F4A" w:rsidRDefault="00D94F4A" w:rsidP="001D3F17">
      <w:pPr>
        <w:pStyle w:val="ListParagraph"/>
        <w:numPr>
          <w:ilvl w:val="1"/>
          <w:numId w:val="2"/>
        </w:numPr>
      </w:pPr>
      <w:r>
        <w:lastRenderedPageBreak/>
        <w:t xml:space="preserve">Grassland Managed </w:t>
      </w:r>
    </w:p>
    <w:p w14:paraId="36F9681A" w14:textId="77777777" w:rsidR="00D94F4A" w:rsidRDefault="00D94F4A" w:rsidP="001D3F17">
      <w:pPr>
        <w:pStyle w:val="ListParagraph"/>
        <w:numPr>
          <w:ilvl w:val="1"/>
          <w:numId w:val="2"/>
        </w:numPr>
      </w:pPr>
      <w:r>
        <w:t xml:space="preserve">Grassland Unmanaged </w:t>
      </w:r>
    </w:p>
    <w:p w14:paraId="191B79CD" w14:textId="77777777" w:rsidR="00D94F4A" w:rsidRDefault="00D94F4A" w:rsidP="001D3F17">
      <w:pPr>
        <w:pStyle w:val="ListParagraph"/>
        <w:numPr>
          <w:ilvl w:val="1"/>
          <w:numId w:val="2"/>
        </w:numPr>
      </w:pPr>
      <w:r>
        <w:t xml:space="preserve">Wetland </w:t>
      </w:r>
    </w:p>
    <w:p w14:paraId="4E1C6478" w14:textId="77777777" w:rsidR="00D94F4A" w:rsidRDefault="00D94F4A" w:rsidP="001D3F17">
      <w:pPr>
        <w:pStyle w:val="ListParagraph"/>
        <w:numPr>
          <w:ilvl w:val="1"/>
          <w:numId w:val="2"/>
        </w:numPr>
      </w:pPr>
      <w:r>
        <w:t xml:space="preserve">Wetland Shrub </w:t>
      </w:r>
    </w:p>
    <w:p w14:paraId="324735DF" w14:textId="77777777" w:rsidR="00D94F4A" w:rsidRDefault="00D94F4A" w:rsidP="001D3F17">
      <w:pPr>
        <w:pStyle w:val="ListParagraph"/>
        <w:numPr>
          <w:ilvl w:val="1"/>
          <w:numId w:val="2"/>
        </w:numPr>
      </w:pPr>
      <w:r>
        <w:t xml:space="preserve">Wetland Herb </w:t>
      </w:r>
    </w:p>
    <w:p w14:paraId="58EA1D68" w14:textId="53AF5694" w:rsidR="00D94F4A" w:rsidRDefault="00D94F4A" w:rsidP="001D3F17">
      <w:pPr>
        <w:pStyle w:val="ListParagraph"/>
        <w:numPr>
          <w:ilvl w:val="1"/>
          <w:numId w:val="2"/>
        </w:numPr>
      </w:pPr>
      <w:r>
        <w:t xml:space="preserve">Other land </w:t>
      </w:r>
    </w:p>
    <w:p w14:paraId="44AC6DDE" w14:textId="237068E7" w:rsidR="00854636" w:rsidRDefault="00854636" w:rsidP="00854636">
      <w:pPr>
        <w:pStyle w:val="ListParagraph"/>
      </w:pPr>
      <w:r>
        <w:t xml:space="preserve">TrafficZone: traffic zone is a kind of (subclass of) Parcel. </w:t>
      </w:r>
      <w:r w:rsidR="00DE75A8">
        <w:t>It may be identified with a predefined set of identifiers, corresponding to its centroid node ID.</w:t>
      </w:r>
    </w:p>
    <w:tbl>
      <w:tblPr>
        <w:tblStyle w:val="TableGrid"/>
        <w:tblpPr w:leftFromText="180" w:rightFromText="180" w:vertAnchor="text" w:horzAnchor="margin" w:tblpY="128"/>
        <w:tblW w:w="0" w:type="auto"/>
        <w:tblLook w:val="04A0" w:firstRow="1" w:lastRow="0" w:firstColumn="1" w:lastColumn="0" w:noHBand="0" w:noVBand="1"/>
      </w:tblPr>
      <w:tblGrid>
        <w:gridCol w:w="3136"/>
        <w:gridCol w:w="2764"/>
        <w:gridCol w:w="3450"/>
      </w:tblGrid>
      <w:tr w:rsidR="00B46D53" w14:paraId="494BC011" w14:textId="77777777" w:rsidTr="00EA6A93">
        <w:trPr>
          <w:cantSplit/>
        </w:trPr>
        <w:tc>
          <w:tcPr>
            <w:tcW w:w="3136" w:type="dxa"/>
            <w:shd w:val="clear" w:color="auto" w:fill="00FFFF"/>
          </w:tcPr>
          <w:p w14:paraId="5222F38B" w14:textId="77777777" w:rsidR="00B46D53" w:rsidRDefault="00B46D53" w:rsidP="00BA5A7B">
            <w:r>
              <w:t>Object</w:t>
            </w:r>
          </w:p>
        </w:tc>
        <w:tc>
          <w:tcPr>
            <w:tcW w:w="2764" w:type="dxa"/>
            <w:shd w:val="clear" w:color="auto" w:fill="00FFFF"/>
          </w:tcPr>
          <w:p w14:paraId="21E5F94F" w14:textId="77777777" w:rsidR="00B46D53" w:rsidRDefault="00B46D53" w:rsidP="00BA5A7B">
            <w:r>
              <w:t>Property</w:t>
            </w:r>
          </w:p>
        </w:tc>
        <w:tc>
          <w:tcPr>
            <w:tcW w:w="3450" w:type="dxa"/>
            <w:shd w:val="clear" w:color="auto" w:fill="00FFFF"/>
          </w:tcPr>
          <w:p w14:paraId="0E9A1CB3" w14:textId="77777777" w:rsidR="00B46D53" w:rsidRDefault="00B46D53" w:rsidP="00BA5A7B">
            <w:r>
              <w:t>Value</w:t>
            </w:r>
          </w:p>
        </w:tc>
      </w:tr>
      <w:tr w:rsidR="00A47861" w14:paraId="4450F69E" w14:textId="77777777" w:rsidTr="00EA6A93">
        <w:trPr>
          <w:cantSplit/>
        </w:trPr>
        <w:tc>
          <w:tcPr>
            <w:tcW w:w="3136" w:type="dxa"/>
            <w:vMerge w:val="restart"/>
          </w:tcPr>
          <w:p w14:paraId="7A141920" w14:textId="77777777" w:rsidR="00A47861" w:rsidRDefault="00A47861" w:rsidP="00A47861">
            <w:r>
              <w:t>Parcel</w:t>
            </w:r>
            <w:r w:rsidR="00D22E62">
              <w:t>PD</w:t>
            </w:r>
          </w:p>
        </w:tc>
        <w:tc>
          <w:tcPr>
            <w:tcW w:w="2764" w:type="dxa"/>
          </w:tcPr>
          <w:p w14:paraId="7014CF5E" w14:textId="77777777" w:rsidR="00A47861" w:rsidRDefault="00A47861" w:rsidP="00A47861">
            <w:r>
              <w:t>subclassOf</w:t>
            </w:r>
          </w:p>
        </w:tc>
        <w:tc>
          <w:tcPr>
            <w:tcW w:w="3450" w:type="dxa"/>
          </w:tcPr>
          <w:p w14:paraId="696434F8" w14:textId="77777777" w:rsidR="00A47861" w:rsidRDefault="00B17E1B" w:rsidP="00A47861">
            <w:r>
              <w:t>change:</w:t>
            </w:r>
            <w:r w:rsidR="00A47861">
              <w:t>TimeVaryingConcept</w:t>
            </w:r>
          </w:p>
        </w:tc>
      </w:tr>
      <w:tr w:rsidR="00A47861" w14:paraId="643A9603" w14:textId="77777777" w:rsidTr="00EA6A93">
        <w:trPr>
          <w:cantSplit/>
        </w:trPr>
        <w:tc>
          <w:tcPr>
            <w:tcW w:w="3136" w:type="dxa"/>
            <w:vMerge/>
          </w:tcPr>
          <w:p w14:paraId="7111F425" w14:textId="77777777" w:rsidR="00A47861" w:rsidRDefault="00A47861" w:rsidP="00A47861"/>
        </w:tc>
        <w:tc>
          <w:tcPr>
            <w:tcW w:w="2764" w:type="dxa"/>
          </w:tcPr>
          <w:p w14:paraId="58D02D18" w14:textId="77777777" w:rsidR="00A47861" w:rsidRDefault="00A47861" w:rsidP="00A47861">
            <w:r>
              <w:t>equivalentClass</w:t>
            </w:r>
          </w:p>
        </w:tc>
        <w:tc>
          <w:tcPr>
            <w:tcW w:w="3450" w:type="dxa"/>
          </w:tcPr>
          <w:p w14:paraId="455EE316" w14:textId="77777777" w:rsidR="00A47861" w:rsidRDefault="00B17E1B" w:rsidP="00A47861">
            <w:r>
              <w:t>change:</w:t>
            </w:r>
            <w:r w:rsidR="00A47861">
              <w:t>hasManifestatio</w:t>
            </w:r>
            <w:r w:rsidR="00D22E62">
              <w:t>n some Parcel</w:t>
            </w:r>
            <w:r w:rsidR="00A47861">
              <w:t xml:space="preserve"> and</w:t>
            </w:r>
            <w:r w:rsidR="00D22E62">
              <w:t xml:space="preserve"> </w:t>
            </w:r>
            <w:r>
              <w:t xml:space="preserve"> change:</w:t>
            </w:r>
            <w:r w:rsidR="00D22E62">
              <w:t>hasManifestation only Parcel</w:t>
            </w:r>
          </w:p>
        </w:tc>
      </w:tr>
      <w:tr w:rsidR="00A47861" w14:paraId="2B3B7D04" w14:textId="77777777" w:rsidTr="00EA6A93">
        <w:trPr>
          <w:cantSplit/>
        </w:trPr>
        <w:tc>
          <w:tcPr>
            <w:tcW w:w="3136" w:type="dxa"/>
            <w:vMerge/>
          </w:tcPr>
          <w:p w14:paraId="3699D4D2" w14:textId="77777777" w:rsidR="00A47861" w:rsidRDefault="00A47861" w:rsidP="00A47861"/>
        </w:tc>
        <w:tc>
          <w:tcPr>
            <w:tcW w:w="2764" w:type="dxa"/>
          </w:tcPr>
          <w:p w14:paraId="46864D10" w14:textId="77777777" w:rsidR="00A47861" w:rsidRDefault="00B17E1B" w:rsidP="00A47861">
            <w:r>
              <w:t>change:</w:t>
            </w:r>
            <w:r w:rsidR="006D5597">
              <w:t>existsAt</w:t>
            </w:r>
          </w:p>
        </w:tc>
        <w:tc>
          <w:tcPr>
            <w:tcW w:w="3450" w:type="dxa"/>
          </w:tcPr>
          <w:p w14:paraId="2947314F" w14:textId="77777777" w:rsidR="00A47861" w:rsidRDefault="00A47861" w:rsidP="00A47861">
            <w:r>
              <w:t xml:space="preserve">exactly 1 </w:t>
            </w:r>
            <w:r w:rsidR="00B17E1B">
              <w:t>time:</w:t>
            </w:r>
            <w:r>
              <w:t>Interval</w:t>
            </w:r>
          </w:p>
        </w:tc>
      </w:tr>
      <w:tr w:rsidR="00FA5D70" w:rsidRPr="00EA6A93" w14:paraId="35152C7D" w14:textId="77777777" w:rsidTr="00EA6A93">
        <w:trPr>
          <w:cantSplit/>
        </w:trPr>
        <w:tc>
          <w:tcPr>
            <w:tcW w:w="3136" w:type="dxa"/>
            <w:vMerge/>
          </w:tcPr>
          <w:p w14:paraId="51249F70" w14:textId="77777777" w:rsidR="00FA5D70" w:rsidRDefault="00FA5D70" w:rsidP="00A47861"/>
        </w:tc>
        <w:tc>
          <w:tcPr>
            <w:tcW w:w="2764" w:type="dxa"/>
          </w:tcPr>
          <w:p w14:paraId="0505763D" w14:textId="2EA8D05A" w:rsidR="00FA5D70" w:rsidRPr="00445D13" w:rsidRDefault="00445D13" w:rsidP="00A47861">
            <w:r w:rsidRPr="00445D13">
              <w:t>hasParcelSize</w:t>
            </w:r>
          </w:p>
        </w:tc>
        <w:tc>
          <w:tcPr>
            <w:tcW w:w="3450" w:type="dxa"/>
          </w:tcPr>
          <w:p w14:paraId="3D95C0E0" w14:textId="02DB6BF5" w:rsidR="00FA5D70" w:rsidRPr="00445D13" w:rsidRDefault="00445D13" w:rsidP="00A47861">
            <w:r w:rsidRPr="00445D13">
              <w:t>exactly 1 om:area</w:t>
            </w:r>
          </w:p>
        </w:tc>
      </w:tr>
      <w:tr w:rsidR="00A47861" w:rsidRPr="00EA6A93" w14:paraId="13426EC8" w14:textId="77777777" w:rsidTr="00EA6A93">
        <w:trPr>
          <w:cantSplit/>
        </w:trPr>
        <w:tc>
          <w:tcPr>
            <w:tcW w:w="3136" w:type="dxa"/>
            <w:vMerge/>
          </w:tcPr>
          <w:p w14:paraId="2437C9B6" w14:textId="77777777" w:rsidR="00A47861" w:rsidRDefault="00A47861" w:rsidP="00A47861"/>
        </w:tc>
        <w:tc>
          <w:tcPr>
            <w:tcW w:w="2764" w:type="dxa"/>
          </w:tcPr>
          <w:p w14:paraId="0B421AFF" w14:textId="77777777" w:rsidR="00A47861" w:rsidRPr="00445D13" w:rsidRDefault="00B17E1B" w:rsidP="00A47861">
            <w:r w:rsidRPr="00445D13">
              <w:t>spatial_loc:</w:t>
            </w:r>
            <w:r w:rsidR="00A47861" w:rsidRPr="00445D13">
              <w:t>hasLocation</w:t>
            </w:r>
          </w:p>
        </w:tc>
        <w:tc>
          <w:tcPr>
            <w:tcW w:w="3450" w:type="dxa"/>
          </w:tcPr>
          <w:p w14:paraId="02124DE1" w14:textId="23180269" w:rsidR="00A47861" w:rsidRPr="00445D13" w:rsidRDefault="00A47861" w:rsidP="00A47861">
            <w:r w:rsidRPr="00445D13">
              <w:t xml:space="preserve">exactly 1 </w:t>
            </w:r>
            <w:r w:rsidR="00B17E1B" w:rsidRPr="00445D13">
              <w:t>spatial;Feature</w:t>
            </w:r>
          </w:p>
        </w:tc>
      </w:tr>
      <w:tr w:rsidR="00343EF4" w14:paraId="13E512DF" w14:textId="77777777" w:rsidTr="00EA6A93">
        <w:trPr>
          <w:cantSplit/>
        </w:trPr>
        <w:tc>
          <w:tcPr>
            <w:tcW w:w="3136" w:type="dxa"/>
            <w:vMerge w:val="restart"/>
          </w:tcPr>
          <w:p w14:paraId="31AE7DE8" w14:textId="79388C8D" w:rsidR="00343EF4" w:rsidRDefault="00343EF4" w:rsidP="003A44A6">
            <w:r>
              <w:t>Parcel</w:t>
            </w:r>
          </w:p>
        </w:tc>
        <w:tc>
          <w:tcPr>
            <w:tcW w:w="2764" w:type="dxa"/>
          </w:tcPr>
          <w:p w14:paraId="0E2101E1" w14:textId="1BEC48E9" w:rsidR="00343EF4" w:rsidRDefault="00343EF4" w:rsidP="00A47861">
            <w:r>
              <w:t>subClassOf</w:t>
            </w:r>
          </w:p>
        </w:tc>
        <w:tc>
          <w:tcPr>
            <w:tcW w:w="3450" w:type="dxa"/>
          </w:tcPr>
          <w:p w14:paraId="2351CAFD" w14:textId="1D311490" w:rsidR="00343EF4" w:rsidRDefault="00343EF4" w:rsidP="00A47861">
            <w:r>
              <w:t>lcbcs:Parcel</w:t>
            </w:r>
          </w:p>
        </w:tc>
      </w:tr>
      <w:tr w:rsidR="00343EF4" w14:paraId="7539C8E4" w14:textId="77777777" w:rsidTr="00EA6A93">
        <w:trPr>
          <w:cantSplit/>
        </w:trPr>
        <w:tc>
          <w:tcPr>
            <w:tcW w:w="3136" w:type="dxa"/>
            <w:vMerge/>
          </w:tcPr>
          <w:p w14:paraId="10298719" w14:textId="2772C692" w:rsidR="00343EF4" w:rsidRDefault="00343EF4" w:rsidP="0023361A"/>
        </w:tc>
        <w:tc>
          <w:tcPr>
            <w:tcW w:w="2764" w:type="dxa"/>
          </w:tcPr>
          <w:p w14:paraId="24308A13" w14:textId="5662D9FA" w:rsidR="00343EF4" w:rsidRDefault="00343EF4" w:rsidP="00A47861">
            <w:r>
              <w:t>subClassOf</w:t>
            </w:r>
          </w:p>
        </w:tc>
        <w:tc>
          <w:tcPr>
            <w:tcW w:w="3450" w:type="dxa"/>
          </w:tcPr>
          <w:p w14:paraId="752DB305" w14:textId="1F07F843" w:rsidR="00343EF4" w:rsidRDefault="00343EF4" w:rsidP="00A47861">
            <w:r>
              <w:t>spatial_loc:Feature</w:t>
            </w:r>
          </w:p>
        </w:tc>
      </w:tr>
      <w:tr w:rsidR="00343EF4" w14:paraId="3F44BBEF" w14:textId="77777777" w:rsidTr="00EA6A93">
        <w:trPr>
          <w:cantSplit/>
        </w:trPr>
        <w:tc>
          <w:tcPr>
            <w:tcW w:w="3136" w:type="dxa"/>
            <w:vMerge/>
          </w:tcPr>
          <w:p w14:paraId="76A0B16B" w14:textId="32310B7C" w:rsidR="00343EF4" w:rsidRDefault="00343EF4" w:rsidP="00A47861"/>
        </w:tc>
        <w:tc>
          <w:tcPr>
            <w:tcW w:w="2764" w:type="dxa"/>
          </w:tcPr>
          <w:p w14:paraId="0DC340A6" w14:textId="77777777" w:rsidR="00343EF4" w:rsidRDefault="00343EF4" w:rsidP="00A47861">
            <w:r>
              <w:t>subclassOf</w:t>
            </w:r>
          </w:p>
        </w:tc>
        <w:tc>
          <w:tcPr>
            <w:tcW w:w="3450" w:type="dxa"/>
          </w:tcPr>
          <w:p w14:paraId="1693CDA4" w14:textId="77777777" w:rsidR="00343EF4" w:rsidRDefault="00343EF4" w:rsidP="00A47861">
            <w:r>
              <w:t>change:Manifestation</w:t>
            </w:r>
          </w:p>
        </w:tc>
      </w:tr>
      <w:tr w:rsidR="00343EF4" w14:paraId="5CEC76D5" w14:textId="77777777" w:rsidTr="00EA6A93">
        <w:trPr>
          <w:cantSplit/>
        </w:trPr>
        <w:tc>
          <w:tcPr>
            <w:tcW w:w="3136" w:type="dxa"/>
            <w:vMerge/>
          </w:tcPr>
          <w:p w14:paraId="4AEA91DF" w14:textId="77777777" w:rsidR="00343EF4" w:rsidRDefault="00343EF4" w:rsidP="00A47861"/>
        </w:tc>
        <w:tc>
          <w:tcPr>
            <w:tcW w:w="2764" w:type="dxa"/>
          </w:tcPr>
          <w:p w14:paraId="23EAEDE2" w14:textId="77777777" w:rsidR="00343EF4" w:rsidRDefault="00343EF4" w:rsidP="00A47861">
            <w:r>
              <w:t>equivalentClass</w:t>
            </w:r>
          </w:p>
        </w:tc>
        <w:tc>
          <w:tcPr>
            <w:tcW w:w="3450" w:type="dxa"/>
          </w:tcPr>
          <w:p w14:paraId="06B4B0BA" w14:textId="77777777" w:rsidR="00343EF4" w:rsidRDefault="00343EF4" w:rsidP="00A47861">
            <w:r>
              <w:t xml:space="preserve">change:manifestationOf some ParcelPD and   </w:t>
            </w:r>
            <w:r>
              <w:lastRenderedPageBreak/>
              <w:t>change:manifestationOf only ParcelPD</w:t>
            </w:r>
          </w:p>
        </w:tc>
      </w:tr>
      <w:tr w:rsidR="00343EF4" w14:paraId="7541BE16" w14:textId="77777777" w:rsidTr="00EA6A93">
        <w:trPr>
          <w:cantSplit/>
        </w:trPr>
        <w:tc>
          <w:tcPr>
            <w:tcW w:w="3136" w:type="dxa"/>
            <w:vMerge/>
          </w:tcPr>
          <w:p w14:paraId="7697AA1C" w14:textId="77777777" w:rsidR="00343EF4" w:rsidRDefault="00343EF4" w:rsidP="00A47861"/>
        </w:tc>
        <w:tc>
          <w:tcPr>
            <w:tcW w:w="2764" w:type="dxa"/>
          </w:tcPr>
          <w:p w14:paraId="3365E11E" w14:textId="77777777" w:rsidR="00343EF4" w:rsidRDefault="00343EF4" w:rsidP="00A47861">
            <w:r>
              <w:t>change:existsAt</w:t>
            </w:r>
          </w:p>
        </w:tc>
        <w:tc>
          <w:tcPr>
            <w:tcW w:w="3450" w:type="dxa"/>
          </w:tcPr>
          <w:p w14:paraId="667A19EE" w14:textId="77777777" w:rsidR="00343EF4" w:rsidRDefault="00343EF4" w:rsidP="00A47861">
            <w:r>
              <w:t>exactly 1 time:TemporalEntity</w:t>
            </w:r>
          </w:p>
        </w:tc>
      </w:tr>
      <w:tr w:rsidR="00343EF4" w14:paraId="6C76CD7F" w14:textId="77777777" w:rsidTr="00EA6A93">
        <w:trPr>
          <w:cantSplit/>
        </w:trPr>
        <w:tc>
          <w:tcPr>
            <w:tcW w:w="3136" w:type="dxa"/>
            <w:vMerge/>
          </w:tcPr>
          <w:p w14:paraId="76265124" w14:textId="77777777" w:rsidR="00343EF4" w:rsidRDefault="00343EF4" w:rsidP="00A47861"/>
        </w:tc>
        <w:tc>
          <w:tcPr>
            <w:tcW w:w="2764" w:type="dxa"/>
          </w:tcPr>
          <w:p w14:paraId="3703DBB9" w14:textId="77777777" w:rsidR="00343EF4" w:rsidRDefault="00343EF4" w:rsidP="00A47861">
            <w:r>
              <w:t>hasLandUse</w:t>
            </w:r>
          </w:p>
        </w:tc>
        <w:tc>
          <w:tcPr>
            <w:tcW w:w="3450" w:type="dxa"/>
          </w:tcPr>
          <w:p w14:paraId="2A11159C" w14:textId="0AFF272C" w:rsidR="00343EF4" w:rsidRDefault="00343EF4" w:rsidP="00A47861">
            <w:r>
              <w:t>Only LandUseClassification</w:t>
            </w:r>
          </w:p>
        </w:tc>
      </w:tr>
      <w:tr w:rsidR="00343EF4" w14:paraId="17722EC2" w14:textId="77777777" w:rsidTr="00EA6A93">
        <w:trPr>
          <w:cantSplit/>
        </w:trPr>
        <w:tc>
          <w:tcPr>
            <w:tcW w:w="3136" w:type="dxa"/>
            <w:vMerge/>
          </w:tcPr>
          <w:p w14:paraId="445FCC6B" w14:textId="77777777" w:rsidR="00343EF4" w:rsidRDefault="00343EF4" w:rsidP="00A47861"/>
        </w:tc>
        <w:tc>
          <w:tcPr>
            <w:tcW w:w="2764" w:type="dxa"/>
          </w:tcPr>
          <w:p w14:paraId="2A31FE0A" w14:textId="12789355" w:rsidR="00343EF4" w:rsidRDefault="00343EF4" w:rsidP="00A47861">
            <w:r>
              <w:t>associatedArea</w:t>
            </w:r>
          </w:p>
        </w:tc>
        <w:tc>
          <w:tcPr>
            <w:tcW w:w="3450" w:type="dxa"/>
          </w:tcPr>
          <w:p w14:paraId="5AEB7EF4" w14:textId="3D4FC981" w:rsidR="00343EF4" w:rsidRDefault="00343EF4" w:rsidP="00A47861">
            <w:r>
              <w:t>only om:area</w:t>
            </w:r>
          </w:p>
        </w:tc>
      </w:tr>
      <w:tr w:rsidR="00343EF4" w14:paraId="0AE0D7E7" w14:textId="77777777" w:rsidTr="00EA6A93">
        <w:trPr>
          <w:cantSplit/>
        </w:trPr>
        <w:tc>
          <w:tcPr>
            <w:tcW w:w="3136" w:type="dxa"/>
            <w:vMerge/>
          </w:tcPr>
          <w:p w14:paraId="36CA58DC" w14:textId="77777777" w:rsidR="00343EF4" w:rsidRDefault="00343EF4" w:rsidP="00A47861"/>
        </w:tc>
        <w:tc>
          <w:tcPr>
            <w:tcW w:w="2764" w:type="dxa"/>
          </w:tcPr>
          <w:p w14:paraId="0BBFC199" w14:textId="2EB68731" w:rsidR="00343EF4" w:rsidRDefault="00343EF4" w:rsidP="00A47861">
            <w:r>
              <w:t>hasPopulation</w:t>
            </w:r>
          </w:p>
        </w:tc>
        <w:tc>
          <w:tcPr>
            <w:tcW w:w="3450" w:type="dxa"/>
          </w:tcPr>
          <w:p w14:paraId="5672BD9B" w14:textId="6D1D7AFC" w:rsidR="00343EF4" w:rsidRDefault="00343EF4" w:rsidP="008215E6">
            <w:r>
              <w:t>only Population</w:t>
            </w:r>
          </w:p>
        </w:tc>
      </w:tr>
      <w:tr w:rsidR="00DE75A8" w14:paraId="7F2E4FC0" w14:textId="77777777" w:rsidTr="00EA6A93">
        <w:trPr>
          <w:cantSplit/>
        </w:trPr>
        <w:tc>
          <w:tcPr>
            <w:tcW w:w="3136" w:type="dxa"/>
          </w:tcPr>
          <w:p w14:paraId="73FB1B44" w14:textId="3321F17B" w:rsidR="00DE75A8" w:rsidRDefault="008215E6" w:rsidP="00A47861">
            <w:r>
              <w:t>ResidentPopulation</w:t>
            </w:r>
          </w:p>
        </w:tc>
        <w:tc>
          <w:tcPr>
            <w:tcW w:w="2764" w:type="dxa"/>
          </w:tcPr>
          <w:p w14:paraId="0351FA71" w14:textId="19437B16" w:rsidR="00DE75A8" w:rsidRDefault="008215E6" w:rsidP="00A47861">
            <w:r>
              <w:t>subclassOf</w:t>
            </w:r>
          </w:p>
        </w:tc>
        <w:tc>
          <w:tcPr>
            <w:tcW w:w="3450" w:type="dxa"/>
          </w:tcPr>
          <w:p w14:paraId="7B01628A" w14:textId="10EA5388" w:rsidR="00DE75A8" w:rsidRDefault="008215E6" w:rsidP="008215E6">
            <w:r>
              <w:t>govstat:Population</w:t>
            </w:r>
          </w:p>
        </w:tc>
      </w:tr>
      <w:tr w:rsidR="008215E6" w14:paraId="4E4B21C0" w14:textId="77777777" w:rsidTr="00EA6A93">
        <w:trPr>
          <w:cantSplit/>
        </w:trPr>
        <w:tc>
          <w:tcPr>
            <w:tcW w:w="3136" w:type="dxa"/>
          </w:tcPr>
          <w:p w14:paraId="2FB5C199" w14:textId="335AAECC" w:rsidR="008215E6" w:rsidRDefault="008215E6" w:rsidP="00A47861">
            <w:r>
              <w:t>EmployedPopulation</w:t>
            </w:r>
          </w:p>
        </w:tc>
        <w:tc>
          <w:tcPr>
            <w:tcW w:w="2764" w:type="dxa"/>
          </w:tcPr>
          <w:p w14:paraId="6AD0CBB1" w14:textId="38F09F1A" w:rsidR="008215E6" w:rsidRDefault="008215E6" w:rsidP="00A47861">
            <w:r>
              <w:t>subclassOf</w:t>
            </w:r>
          </w:p>
        </w:tc>
        <w:tc>
          <w:tcPr>
            <w:tcW w:w="3450" w:type="dxa"/>
          </w:tcPr>
          <w:p w14:paraId="67233F95" w14:textId="02147DDE" w:rsidR="008215E6" w:rsidRDefault="008215E6" w:rsidP="008215E6">
            <w:r>
              <w:t>ResidentPopulation</w:t>
            </w:r>
          </w:p>
        </w:tc>
      </w:tr>
      <w:tr w:rsidR="002E15FC" w14:paraId="5959DB2F" w14:textId="77777777" w:rsidTr="00EA6A93">
        <w:trPr>
          <w:cantSplit/>
        </w:trPr>
        <w:tc>
          <w:tcPr>
            <w:tcW w:w="3136" w:type="dxa"/>
          </w:tcPr>
          <w:p w14:paraId="3C7B4659" w14:textId="673A7410" w:rsidR="002E15FC" w:rsidRDefault="002E15FC" w:rsidP="00A47861">
            <w:r>
              <w:t>LBCSClassification</w:t>
            </w:r>
          </w:p>
        </w:tc>
        <w:tc>
          <w:tcPr>
            <w:tcW w:w="2764" w:type="dxa"/>
          </w:tcPr>
          <w:p w14:paraId="604698D9" w14:textId="4883696C" w:rsidR="002E15FC" w:rsidRDefault="002E15FC" w:rsidP="00A47861">
            <w:r>
              <w:t>subclassOf</w:t>
            </w:r>
          </w:p>
        </w:tc>
        <w:tc>
          <w:tcPr>
            <w:tcW w:w="3450" w:type="dxa"/>
          </w:tcPr>
          <w:p w14:paraId="0F62B8D7" w14:textId="2B60181A" w:rsidR="002E15FC" w:rsidDel="00710A59" w:rsidRDefault="003A68E1" w:rsidP="00A47861">
            <w:r>
              <w:t>LandUseClassification</w:t>
            </w:r>
          </w:p>
        </w:tc>
      </w:tr>
      <w:tr w:rsidR="00B83F5B" w14:paraId="1058518A" w14:textId="77777777" w:rsidTr="00EA6A93">
        <w:trPr>
          <w:cantSplit/>
        </w:trPr>
        <w:tc>
          <w:tcPr>
            <w:tcW w:w="3136" w:type="dxa"/>
            <w:vMerge w:val="restart"/>
          </w:tcPr>
          <w:p w14:paraId="24B67A73" w14:textId="77777777" w:rsidR="00B83F5B" w:rsidRDefault="00B83F5B" w:rsidP="00A47861">
            <w:r>
              <w:t>ActivityClassification</w:t>
            </w:r>
          </w:p>
        </w:tc>
        <w:tc>
          <w:tcPr>
            <w:tcW w:w="2764" w:type="dxa"/>
          </w:tcPr>
          <w:p w14:paraId="07844441" w14:textId="77777777" w:rsidR="00B83F5B" w:rsidRDefault="00B83F5B" w:rsidP="00A47861">
            <w:r>
              <w:t>subclassOf</w:t>
            </w:r>
          </w:p>
        </w:tc>
        <w:tc>
          <w:tcPr>
            <w:tcW w:w="3450" w:type="dxa"/>
          </w:tcPr>
          <w:p w14:paraId="783B271C" w14:textId="2E6CDA00" w:rsidR="00B83F5B" w:rsidRDefault="00710A59" w:rsidP="00A47861">
            <w:r>
              <w:t>LBCSClassification</w:t>
            </w:r>
          </w:p>
        </w:tc>
      </w:tr>
      <w:tr w:rsidR="00B83F5B" w14:paraId="4E118DF9" w14:textId="77777777" w:rsidTr="00EA6A93">
        <w:trPr>
          <w:cantSplit/>
        </w:trPr>
        <w:tc>
          <w:tcPr>
            <w:tcW w:w="3136" w:type="dxa"/>
            <w:vMerge/>
          </w:tcPr>
          <w:p w14:paraId="273CD20F" w14:textId="77777777" w:rsidR="00B83F5B" w:rsidRDefault="00B83F5B" w:rsidP="00A47861"/>
        </w:tc>
        <w:tc>
          <w:tcPr>
            <w:tcW w:w="2764" w:type="dxa"/>
          </w:tcPr>
          <w:p w14:paraId="63534265" w14:textId="77777777" w:rsidR="00B83F5B" w:rsidRDefault="00B83F5B" w:rsidP="00A47861">
            <w:r>
              <w:t>equivalentClass</w:t>
            </w:r>
          </w:p>
        </w:tc>
        <w:tc>
          <w:tcPr>
            <w:tcW w:w="3450" w:type="dxa"/>
          </w:tcPr>
          <w:p w14:paraId="0C26F855" w14:textId="77777777" w:rsidR="00B83F5B" w:rsidRDefault="00B83F5B" w:rsidP="00A47861">
            <w:r>
              <w:t>lbcs:Activity</w:t>
            </w:r>
          </w:p>
        </w:tc>
      </w:tr>
      <w:tr w:rsidR="00B83F5B" w14:paraId="1C8056AB" w14:textId="77777777" w:rsidTr="00EA6A93">
        <w:trPr>
          <w:cantSplit/>
        </w:trPr>
        <w:tc>
          <w:tcPr>
            <w:tcW w:w="3136" w:type="dxa"/>
            <w:vMerge w:val="restart"/>
          </w:tcPr>
          <w:p w14:paraId="12807309" w14:textId="77777777" w:rsidR="00B83F5B" w:rsidRDefault="00B83F5B" w:rsidP="00A47861">
            <w:r>
              <w:t>FunctionClassification</w:t>
            </w:r>
          </w:p>
        </w:tc>
        <w:tc>
          <w:tcPr>
            <w:tcW w:w="2764" w:type="dxa"/>
          </w:tcPr>
          <w:p w14:paraId="64C9D11F" w14:textId="77777777" w:rsidR="00B83F5B" w:rsidRDefault="00B83F5B" w:rsidP="00A47861">
            <w:r>
              <w:t>subclassOf</w:t>
            </w:r>
          </w:p>
        </w:tc>
        <w:tc>
          <w:tcPr>
            <w:tcW w:w="3450" w:type="dxa"/>
          </w:tcPr>
          <w:p w14:paraId="2D687C96" w14:textId="20F40C5E" w:rsidR="00B83F5B" w:rsidRDefault="00710A59" w:rsidP="00A47861">
            <w:r>
              <w:t>LBCSClassification</w:t>
            </w:r>
          </w:p>
        </w:tc>
      </w:tr>
      <w:tr w:rsidR="00B83F5B" w14:paraId="61F8B77E" w14:textId="77777777" w:rsidTr="00EA6A93">
        <w:trPr>
          <w:cantSplit/>
        </w:trPr>
        <w:tc>
          <w:tcPr>
            <w:tcW w:w="3136" w:type="dxa"/>
            <w:vMerge/>
          </w:tcPr>
          <w:p w14:paraId="02899F3D" w14:textId="77777777" w:rsidR="00B83F5B" w:rsidRDefault="00B83F5B" w:rsidP="00B83F5B"/>
        </w:tc>
        <w:tc>
          <w:tcPr>
            <w:tcW w:w="2764" w:type="dxa"/>
          </w:tcPr>
          <w:p w14:paraId="74AE94B7" w14:textId="77777777" w:rsidR="00B83F5B" w:rsidRDefault="00B83F5B" w:rsidP="00B83F5B">
            <w:r>
              <w:t>equivalentClass</w:t>
            </w:r>
          </w:p>
        </w:tc>
        <w:tc>
          <w:tcPr>
            <w:tcW w:w="3450" w:type="dxa"/>
          </w:tcPr>
          <w:p w14:paraId="688C1B1B" w14:textId="77777777" w:rsidR="00B83F5B" w:rsidRDefault="00B83F5B" w:rsidP="00B83F5B">
            <w:r>
              <w:t>lbcs:Function</w:t>
            </w:r>
          </w:p>
        </w:tc>
      </w:tr>
      <w:tr w:rsidR="00B83F5B" w14:paraId="20AE8C3F" w14:textId="77777777" w:rsidTr="00EA6A93">
        <w:trPr>
          <w:cantSplit/>
        </w:trPr>
        <w:tc>
          <w:tcPr>
            <w:tcW w:w="3136" w:type="dxa"/>
            <w:vMerge w:val="restart"/>
          </w:tcPr>
          <w:p w14:paraId="1DA45111" w14:textId="77777777" w:rsidR="00B83F5B" w:rsidRDefault="00B83F5B" w:rsidP="00B83F5B">
            <w:r>
              <w:t>StructureClassification</w:t>
            </w:r>
          </w:p>
        </w:tc>
        <w:tc>
          <w:tcPr>
            <w:tcW w:w="2764" w:type="dxa"/>
          </w:tcPr>
          <w:p w14:paraId="43C6A90E" w14:textId="77777777" w:rsidR="00B83F5B" w:rsidRDefault="00B83F5B" w:rsidP="00B83F5B">
            <w:r>
              <w:t>subclassOf</w:t>
            </w:r>
          </w:p>
        </w:tc>
        <w:tc>
          <w:tcPr>
            <w:tcW w:w="3450" w:type="dxa"/>
          </w:tcPr>
          <w:p w14:paraId="37505A8C" w14:textId="4D8B27DF" w:rsidR="00B83F5B" w:rsidRDefault="00710A59" w:rsidP="00B83F5B">
            <w:r>
              <w:t>LBCSClassification</w:t>
            </w:r>
          </w:p>
        </w:tc>
      </w:tr>
      <w:tr w:rsidR="00B83F5B" w14:paraId="69608D23" w14:textId="77777777" w:rsidTr="00EA6A93">
        <w:trPr>
          <w:cantSplit/>
        </w:trPr>
        <w:tc>
          <w:tcPr>
            <w:tcW w:w="3136" w:type="dxa"/>
            <w:vMerge/>
          </w:tcPr>
          <w:p w14:paraId="63470921" w14:textId="77777777" w:rsidR="00B83F5B" w:rsidRDefault="00B83F5B" w:rsidP="00B83F5B"/>
        </w:tc>
        <w:tc>
          <w:tcPr>
            <w:tcW w:w="2764" w:type="dxa"/>
          </w:tcPr>
          <w:p w14:paraId="37361254" w14:textId="77777777" w:rsidR="00B83F5B" w:rsidRDefault="00B83F5B" w:rsidP="00B83F5B">
            <w:r>
              <w:t>equivalentClass</w:t>
            </w:r>
          </w:p>
        </w:tc>
        <w:tc>
          <w:tcPr>
            <w:tcW w:w="3450" w:type="dxa"/>
          </w:tcPr>
          <w:p w14:paraId="3069E41A" w14:textId="77777777" w:rsidR="00B83F5B" w:rsidRDefault="00B83F5B" w:rsidP="00B83F5B">
            <w:r>
              <w:t>lbcs:Structure</w:t>
            </w:r>
          </w:p>
        </w:tc>
      </w:tr>
      <w:tr w:rsidR="00B83F5B" w14:paraId="4989F00A" w14:textId="77777777" w:rsidTr="00EA6A93">
        <w:trPr>
          <w:cantSplit/>
        </w:trPr>
        <w:tc>
          <w:tcPr>
            <w:tcW w:w="3136" w:type="dxa"/>
            <w:vMerge w:val="restart"/>
          </w:tcPr>
          <w:p w14:paraId="381373CC" w14:textId="77777777" w:rsidR="00B83F5B" w:rsidRDefault="00B83F5B" w:rsidP="00B83F5B">
            <w:r>
              <w:t>SiteClassification</w:t>
            </w:r>
          </w:p>
        </w:tc>
        <w:tc>
          <w:tcPr>
            <w:tcW w:w="2764" w:type="dxa"/>
          </w:tcPr>
          <w:p w14:paraId="5D4E2B28" w14:textId="77777777" w:rsidR="00B83F5B" w:rsidRDefault="00B83F5B" w:rsidP="00B83F5B">
            <w:r>
              <w:t>subclassOf</w:t>
            </w:r>
          </w:p>
        </w:tc>
        <w:tc>
          <w:tcPr>
            <w:tcW w:w="3450" w:type="dxa"/>
          </w:tcPr>
          <w:p w14:paraId="1ADA7367" w14:textId="6E8578EA" w:rsidR="00B83F5B" w:rsidRDefault="00710A59" w:rsidP="00B83F5B">
            <w:r>
              <w:t>LBCSClassification</w:t>
            </w:r>
          </w:p>
        </w:tc>
      </w:tr>
      <w:tr w:rsidR="00B83F5B" w14:paraId="6DAC61E9" w14:textId="77777777" w:rsidTr="00EA6A93">
        <w:trPr>
          <w:cantSplit/>
        </w:trPr>
        <w:tc>
          <w:tcPr>
            <w:tcW w:w="3136" w:type="dxa"/>
            <w:vMerge/>
          </w:tcPr>
          <w:p w14:paraId="4BCA7D42" w14:textId="77777777" w:rsidR="00B83F5B" w:rsidRDefault="00B83F5B" w:rsidP="00B83F5B"/>
        </w:tc>
        <w:tc>
          <w:tcPr>
            <w:tcW w:w="2764" w:type="dxa"/>
          </w:tcPr>
          <w:p w14:paraId="32342DB6" w14:textId="77777777" w:rsidR="00B83F5B" w:rsidRDefault="00B83F5B" w:rsidP="00B83F5B">
            <w:r>
              <w:t>equivalentClass</w:t>
            </w:r>
          </w:p>
        </w:tc>
        <w:tc>
          <w:tcPr>
            <w:tcW w:w="3450" w:type="dxa"/>
          </w:tcPr>
          <w:p w14:paraId="16CA65B4" w14:textId="77777777" w:rsidR="00B83F5B" w:rsidRDefault="00B83F5B" w:rsidP="00B83F5B">
            <w:r>
              <w:t>lbcs:Site</w:t>
            </w:r>
          </w:p>
        </w:tc>
      </w:tr>
      <w:tr w:rsidR="00B83F5B" w14:paraId="647EB0DD" w14:textId="77777777" w:rsidTr="00EA6A93">
        <w:trPr>
          <w:cantSplit/>
        </w:trPr>
        <w:tc>
          <w:tcPr>
            <w:tcW w:w="3136" w:type="dxa"/>
            <w:vMerge w:val="restart"/>
          </w:tcPr>
          <w:p w14:paraId="09351857" w14:textId="77777777" w:rsidR="00B83F5B" w:rsidRDefault="00B83F5B" w:rsidP="00B83F5B">
            <w:r>
              <w:t>OwnershipClassification</w:t>
            </w:r>
          </w:p>
        </w:tc>
        <w:tc>
          <w:tcPr>
            <w:tcW w:w="2764" w:type="dxa"/>
          </w:tcPr>
          <w:p w14:paraId="54F37C46" w14:textId="77777777" w:rsidR="00B83F5B" w:rsidRDefault="00B83F5B" w:rsidP="00B83F5B">
            <w:r>
              <w:t>subclassOf</w:t>
            </w:r>
          </w:p>
        </w:tc>
        <w:tc>
          <w:tcPr>
            <w:tcW w:w="3450" w:type="dxa"/>
          </w:tcPr>
          <w:p w14:paraId="1BF36BE3" w14:textId="117CA039" w:rsidR="00B83F5B" w:rsidRDefault="00710A59" w:rsidP="00B83F5B">
            <w:r>
              <w:t>LBCSClassification</w:t>
            </w:r>
          </w:p>
        </w:tc>
      </w:tr>
      <w:tr w:rsidR="00B83F5B" w14:paraId="7E6E75FE" w14:textId="77777777" w:rsidTr="00EA6A93">
        <w:trPr>
          <w:cantSplit/>
        </w:trPr>
        <w:tc>
          <w:tcPr>
            <w:tcW w:w="3136" w:type="dxa"/>
            <w:vMerge/>
          </w:tcPr>
          <w:p w14:paraId="6B540079" w14:textId="77777777" w:rsidR="00B83F5B" w:rsidRDefault="00B83F5B" w:rsidP="00B83F5B"/>
        </w:tc>
        <w:tc>
          <w:tcPr>
            <w:tcW w:w="2764" w:type="dxa"/>
          </w:tcPr>
          <w:p w14:paraId="10A31B45" w14:textId="77777777" w:rsidR="00B83F5B" w:rsidRDefault="00B83F5B" w:rsidP="00B83F5B">
            <w:r>
              <w:t>equivalentClass</w:t>
            </w:r>
          </w:p>
        </w:tc>
        <w:tc>
          <w:tcPr>
            <w:tcW w:w="3450" w:type="dxa"/>
          </w:tcPr>
          <w:p w14:paraId="5C59DC8A" w14:textId="77777777" w:rsidR="00B83F5B" w:rsidRDefault="00B83F5B" w:rsidP="00B83F5B">
            <w:r>
              <w:t>lbcs:Ownership</w:t>
            </w:r>
          </w:p>
        </w:tc>
      </w:tr>
      <w:tr w:rsidR="00E06B62" w14:paraId="0718E785" w14:textId="77777777" w:rsidTr="00EA6A93">
        <w:trPr>
          <w:cantSplit/>
        </w:trPr>
        <w:tc>
          <w:tcPr>
            <w:tcW w:w="3136" w:type="dxa"/>
            <w:vMerge w:val="restart"/>
          </w:tcPr>
          <w:p w14:paraId="331A3A05" w14:textId="617684C6" w:rsidR="00E06B62" w:rsidRDefault="00E06B62" w:rsidP="00B83F5B">
            <w:r>
              <w:lastRenderedPageBreak/>
              <w:t>CLUMPClassification</w:t>
            </w:r>
          </w:p>
        </w:tc>
        <w:tc>
          <w:tcPr>
            <w:tcW w:w="2764" w:type="dxa"/>
          </w:tcPr>
          <w:p w14:paraId="10308DB0" w14:textId="1AD08742" w:rsidR="00E06B62" w:rsidRDefault="00E06B62" w:rsidP="00B83F5B">
            <w:r>
              <w:t>subclassOf</w:t>
            </w:r>
          </w:p>
        </w:tc>
        <w:tc>
          <w:tcPr>
            <w:tcW w:w="3450" w:type="dxa"/>
          </w:tcPr>
          <w:p w14:paraId="31B8516F" w14:textId="4CE1B4F6" w:rsidR="00E06B62" w:rsidRDefault="00E06B62" w:rsidP="00B83F5B">
            <w:r>
              <w:t>LandUseClassification</w:t>
            </w:r>
          </w:p>
        </w:tc>
      </w:tr>
      <w:tr w:rsidR="00E06B62" w14:paraId="03B704E1" w14:textId="77777777" w:rsidTr="00EA6A93">
        <w:trPr>
          <w:cantSplit/>
        </w:trPr>
        <w:tc>
          <w:tcPr>
            <w:tcW w:w="3136" w:type="dxa"/>
            <w:vMerge/>
          </w:tcPr>
          <w:p w14:paraId="7A96678A" w14:textId="77777777" w:rsidR="00E06B62" w:rsidRDefault="00E06B62" w:rsidP="00B83F5B"/>
        </w:tc>
        <w:tc>
          <w:tcPr>
            <w:tcW w:w="2764" w:type="dxa"/>
          </w:tcPr>
          <w:p w14:paraId="770F1848" w14:textId="4FBB1081" w:rsidR="00E06B62" w:rsidRDefault="00E06B62" w:rsidP="00B83F5B">
            <w:r>
              <w:t>equivalentTo</w:t>
            </w:r>
          </w:p>
        </w:tc>
        <w:tc>
          <w:tcPr>
            <w:tcW w:w="3450" w:type="dxa"/>
          </w:tcPr>
          <w:p w14:paraId="19238BCD" w14:textId="28885A3A" w:rsidR="00E06B62" w:rsidRDefault="00E06B62" w:rsidP="00B83F5B">
            <w:r>
              <w:t>hasCLUMPCode min 1 xsd:string</w:t>
            </w:r>
          </w:p>
        </w:tc>
      </w:tr>
      <w:tr w:rsidR="00E06B62" w14:paraId="712B65BC" w14:textId="77777777" w:rsidTr="00EA6A93">
        <w:trPr>
          <w:cantSplit/>
        </w:trPr>
        <w:tc>
          <w:tcPr>
            <w:tcW w:w="3136" w:type="dxa"/>
            <w:vMerge w:val="restart"/>
          </w:tcPr>
          <w:p w14:paraId="76F15E03" w14:textId="280C6D48" w:rsidR="00E06B62" w:rsidRDefault="00E06B62" w:rsidP="00B76537">
            <w:r>
              <w:t>AAFCClassification</w:t>
            </w:r>
          </w:p>
        </w:tc>
        <w:tc>
          <w:tcPr>
            <w:tcW w:w="2764" w:type="dxa"/>
          </w:tcPr>
          <w:p w14:paraId="24B09E9D" w14:textId="219C1BC9" w:rsidR="00E06B62" w:rsidRDefault="00E06B62" w:rsidP="00B76537">
            <w:r>
              <w:t>subclassOf</w:t>
            </w:r>
          </w:p>
        </w:tc>
        <w:tc>
          <w:tcPr>
            <w:tcW w:w="3450" w:type="dxa"/>
          </w:tcPr>
          <w:p w14:paraId="26C1BAE3" w14:textId="7CE2BD5D" w:rsidR="00E06B62" w:rsidRDefault="00E06B62" w:rsidP="00B76537">
            <w:r>
              <w:t>LandUseClassification</w:t>
            </w:r>
          </w:p>
        </w:tc>
      </w:tr>
      <w:tr w:rsidR="00E06B62" w14:paraId="490A0B70" w14:textId="77777777" w:rsidTr="00EA6A93">
        <w:trPr>
          <w:cantSplit/>
        </w:trPr>
        <w:tc>
          <w:tcPr>
            <w:tcW w:w="3136" w:type="dxa"/>
            <w:vMerge/>
          </w:tcPr>
          <w:p w14:paraId="19FA0995" w14:textId="77777777" w:rsidR="00E06B62" w:rsidRDefault="00E06B62" w:rsidP="00B76537"/>
        </w:tc>
        <w:tc>
          <w:tcPr>
            <w:tcW w:w="2764" w:type="dxa"/>
          </w:tcPr>
          <w:p w14:paraId="284E54EC" w14:textId="21659923" w:rsidR="00E06B62" w:rsidRDefault="00E06B62" w:rsidP="00B76537">
            <w:r>
              <w:t>equivalentTo</w:t>
            </w:r>
          </w:p>
        </w:tc>
        <w:tc>
          <w:tcPr>
            <w:tcW w:w="3450" w:type="dxa"/>
          </w:tcPr>
          <w:p w14:paraId="601CB9A0" w14:textId="64168CC0" w:rsidR="00E06B62" w:rsidRDefault="00E06B62" w:rsidP="00B76537">
            <w:r>
              <w:t>hasAAFCCode min 1 xsd:string</w:t>
            </w:r>
          </w:p>
        </w:tc>
      </w:tr>
      <w:tr w:rsidR="00E06B62" w14:paraId="34D8BEBE" w14:textId="77777777" w:rsidTr="00EA6A93">
        <w:trPr>
          <w:cantSplit/>
        </w:trPr>
        <w:tc>
          <w:tcPr>
            <w:tcW w:w="3136" w:type="dxa"/>
            <w:vMerge w:val="restart"/>
          </w:tcPr>
          <w:p w14:paraId="7581A3AF" w14:textId="1E9B64C7" w:rsidR="00E06B62" w:rsidRDefault="00E06B62" w:rsidP="00B76537">
            <w:r>
              <w:t>Unclassified</w:t>
            </w:r>
          </w:p>
        </w:tc>
        <w:tc>
          <w:tcPr>
            <w:tcW w:w="2764" w:type="dxa"/>
          </w:tcPr>
          <w:p w14:paraId="09717460" w14:textId="4A75DD5D" w:rsidR="00E06B62" w:rsidRDefault="00E06B62" w:rsidP="00B76537">
            <w:r>
              <w:t>subclassOf</w:t>
            </w:r>
          </w:p>
        </w:tc>
        <w:tc>
          <w:tcPr>
            <w:tcW w:w="3450" w:type="dxa"/>
          </w:tcPr>
          <w:p w14:paraId="608A4DD5" w14:textId="26BA2608" w:rsidR="00E06B62" w:rsidRDefault="00E06B62" w:rsidP="00B76537">
            <w:r>
              <w:t>AAFCClassification</w:t>
            </w:r>
          </w:p>
        </w:tc>
      </w:tr>
      <w:tr w:rsidR="00E06B62" w14:paraId="53D1E77C" w14:textId="77777777" w:rsidTr="00EA6A93">
        <w:trPr>
          <w:cantSplit/>
        </w:trPr>
        <w:tc>
          <w:tcPr>
            <w:tcW w:w="3136" w:type="dxa"/>
            <w:vMerge/>
          </w:tcPr>
          <w:p w14:paraId="7475C7E4" w14:textId="77777777" w:rsidR="00E06B62" w:rsidRDefault="00E06B62" w:rsidP="00B76537"/>
        </w:tc>
        <w:tc>
          <w:tcPr>
            <w:tcW w:w="2764" w:type="dxa"/>
          </w:tcPr>
          <w:p w14:paraId="658263E5" w14:textId="36AA6294" w:rsidR="00E06B62" w:rsidRDefault="00E06B62" w:rsidP="00B76537">
            <w:r>
              <w:t>equivalentTo</w:t>
            </w:r>
          </w:p>
        </w:tc>
        <w:tc>
          <w:tcPr>
            <w:tcW w:w="3450" w:type="dxa"/>
          </w:tcPr>
          <w:p w14:paraId="563F41F3" w14:textId="4A37F829" w:rsidR="00E06B62" w:rsidRDefault="0062743B" w:rsidP="00B76537">
            <w:r w:rsidRPr="0062743B">
              <w:t>hasAAFCCode value "11"</w:t>
            </w:r>
          </w:p>
        </w:tc>
      </w:tr>
      <w:tr w:rsidR="00F95B7F" w14:paraId="5207F4BC" w14:textId="77777777" w:rsidTr="00EA6A93">
        <w:trPr>
          <w:cantSplit/>
        </w:trPr>
        <w:tc>
          <w:tcPr>
            <w:tcW w:w="3136" w:type="dxa"/>
            <w:vMerge w:val="restart"/>
          </w:tcPr>
          <w:p w14:paraId="1CB4314E" w14:textId="40A8FCE0" w:rsidR="00F95B7F" w:rsidRDefault="00F95B7F" w:rsidP="00E06B62">
            <w:r>
              <w:t>Settlement</w:t>
            </w:r>
          </w:p>
        </w:tc>
        <w:tc>
          <w:tcPr>
            <w:tcW w:w="2764" w:type="dxa"/>
          </w:tcPr>
          <w:p w14:paraId="47D45155" w14:textId="2423D377" w:rsidR="00F95B7F" w:rsidRDefault="00F95B7F" w:rsidP="00E06B62">
            <w:r>
              <w:t>subclassOf</w:t>
            </w:r>
          </w:p>
        </w:tc>
        <w:tc>
          <w:tcPr>
            <w:tcW w:w="3450" w:type="dxa"/>
          </w:tcPr>
          <w:p w14:paraId="3740F51C" w14:textId="0D7446DD" w:rsidR="00F95B7F" w:rsidRDefault="00F95B7F" w:rsidP="00E06B62">
            <w:r>
              <w:t>AAFCClassification</w:t>
            </w:r>
          </w:p>
        </w:tc>
      </w:tr>
      <w:tr w:rsidR="00F95B7F" w14:paraId="409CAB7E" w14:textId="77777777" w:rsidTr="00EA6A93">
        <w:trPr>
          <w:cantSplit/>
        </w:trPr>
        <w:tc>
          <w:tcPr>
            <w:tcW w:w="3136" w:type="dxa"/>
            <w:vMerge/>
          </w:tcPr>
          <w:p w14:paraId="24A5097D" w14:textId="77777777" w:rsidR="00F95B7F" w:rsidRDefault="00F95B7F" w:rsidP="00E06B62"/>
        </w:tc>
        <w:tc>
          <w:tcPr>
            <w:tcW w:w="2764" w:type="dxa"/>
          </w:tcPr>
          <w:p w14:paraId="6A69CDA9" w14:textId="556BDCDC" w:rsidR="00F95B7F" w:rsidRDefault="00F95B7F" w:rsidP="00E06B62">
            <w:r>
              <w:t>equivalentTo</w:t>
            </w:r>
          </w:p>
        </w:tc>
        <w:tc>
          <w:tcPr>
            <w:tcW w:w="3450" w:type="dxa"/>
          </w:tcPr>
          <w:p w14:paraId="7803B0A5" w14:textId="0DA8CE5B" w:rsidR="00F95B7F" w:rsidRDefault="0062743B" w:rsidP="00E06B62">
            <w:r w:rsidRPr="0062743B">
              <w:t>hasAAFCCode value "21"</w:t>
            </w:r>
          </w:p>
        </w:tc>
      </w:tr>
      <w:tr w:rsidR="00F95B7F" w14:paraId="28E20BD3" w14:textId="77777777" w:rsidTr="00EA6A93">
        <w:trPr>
          <w:cantSplit/>
        </w:trPr>
        <w:tc>
          <w:tcPr>
            <w:tcW w:w="3136" w:type="dxa"/>
            <w:vMerge w:val="restart"/>
          </w:tcPr>
          <w:p w14:paraId="669F6A6A" w14:textId="1D552D51" w:rsidR="00F95B7F" w:rsidRDefault="00F95B7F" w:rsidP="00F95B7F">
            <w:r>
              <w:t>Roads</w:t>
            </w:r>
          </w:p>
        </w:tc>
        <w:tc>
          <w:tcPr>
            <w:tcW w:w="2764" w:type="dxa"/>
          </w:tcPr>
          <w:p w14:paraId="0CC24AA3" w14:textId="653BD3A3" w:rsidR="00F95B7F" w:rsidRDefault="00F95B7F" w:rsidP="00F95B7F">
            <w:r>
              <w:t>subclassOf</w:t>
            </w:r>
          </w:p>
        </w:tc>
        <w:tc>
          <w:tcPr>
            <w:tcW w:w="3450" w:type="dxa"/>
          </w:tcPr>
          <w:p w14:paraId="14B618CC" w14:textId="433304AF" w:rsidR="00F95B7F" w:rsidRPr="00E06B62" w:rsidRDefault="00F95B7F" w:rsidP="00F95B7F">
            <w:r>
              <w:t>AAFCClassification</w:t>
            </w:r>
          </w:p>
        </w:tc>
      </w:tr>
      <w:tr w:rsidR="00F95B7F" w14:paraId="66120554" w14:textId="77777777" w:rsidTr="00EA6A93">
        <w:trPr>
          <w:cantSplit/>
        </w:trPr>
        <w:tc>
          <w:tcPr>
            <w:tcW w:w="3136" w:type="dxa"/>
            <w:vMerge/>
          </w:tcPr>
          <w:p w14:paraId="652E5B90" w14:textId="77777777" w:rsidR="00F95B7F" w:rsidRDefault="00F95B7F" w:rsidP="00F95B7F"/>
        </w:tc>
        <w:tc>
          <w:tcPr>
            <w:tcW w:w="2764" w:type="dxa"/>
          </w:tcPr>
          <w:p w14:paraId="3E7B8DB6" w14:textId="5C63622C" w:rsidR="00F95B7F" w:rsidRDefault="00F95B7F" w:rsidP="00F95B7F">
            <w:r>
              <w:t>equivalentTo</w:t>
            </w:r>
          </w:p>
        </w:tc>
        <w:tc>
          <w:tcPr>
            <w:tcW w:w="3450" w:type="dxa"/>
          </w:tcPr>
          <w:p w14:paraId="24F85643" w14:textId="64C48307" w:rsidR="00F95B7F" w:rsidRDefault="0062743B" w:rsidP="00F95B7F">
            <w:r w:rsidRPr="0062743B">
              <w:t>hasAAFCCode value "25"</w:t>
            </w:r>
          </w:p>
        </w:tc>
      </w:tr>
      <w:tr w:rsidR="00AD6A9C" w14:paraId="3EEC6848" w14:textId="77777777" w:rsidTr="00EA6A93">
        <w:trPr>
          <w:cantSplit/>
        </w:trPr>
        <w:tc>
          <w:tcPr>
            <w:tcW w:w="3136" w:type="dxa"/>
            <w:vMerge w:val="restart"/>
          </w:tcPr>
          <w:p w14:paraId="0D2D3077" w14:textId="3D1D54DF" w:rsidR="00AD6A9C" w:rsidRDefault="00AD6A9C" w:rsidP="00F95B7F">
            <w:r>
              <w:t>Water</w:t>
            </w:r>
          </w:p>
        </w:tc>
        <w:tc>
          <w:tcPr>
            <w:tcW w:w="2764" w:type="dxa"/>
          </w:tcPr>
          <w:p w14:paraId="19A90E70" w14:textId="3E8274E9" w:rsidR="00AD6A9C" w:rsidRDefault="00AD6A9C" w:rsidP="00F95B7F">
            <w:r>
              <w:t>subclassOf</w:t>
            </w:r>
          </w:p>
        </w:tc>
        <w:tc>
          <w:tcPr>
            <w:tcW w:w="3450" w:type="dxa"/>
          </w:tcPr>
          <w:p w14:paraId="059BA3ED" w14:textId="2DCBE7A9" w:rsidR="00AD6A9C" w:rsidRPr="00E06B62" w:rsidRDefault="00AD6A9C" w:rsidP="00F95B7F">
            <w:r>
              <w:t>AAFCClassification</w:t>
            </w:r>
          </w:p>
        </w:tc>
      </w:tr>
      <w:tr w:rsidR="00AD6A9C" w14:paraId="5D4043AC" w14:textId="77777777" w:rsidTr="00EA6A93">
        <w:trPr>
          <w:cantSplit/>
        </w:trPr>
        <w:tc>
          <w:tcPr>
            <w:tcW w:w="3136" w:type="dxa"/>
            <w:vMerge/>
          </w:tcPr>
          <w:p w14:paraId="32EDD5E1" w14:textId="77777777" w:rsidR="00AD6A9C" w:rsidRDefault="00AD6A9C" w:rsidP="00F95B7F"/>
        </w:tc>
        <w:tc>
          <w:tcPr>
            <w:tcW w:w="2764" w:type="dxa"/>
          </w:tcPr>
          <w:p w14:paraId="6932D820" w14:textId="057100EB" w:rsidR="00AD6A9C" w:rsidRDefault="00AD6A9C" w:rsidP="00F95B7F">
            <w:r>
              <w:t>equivalentTo</w:t>
            </w:r>
          </w:p>
        </w:tc>
        <w:tc>
          <w:tcPr>
            <w:tcW w:w="3450" w:type="dxa"/>
          </w:tcPr>
          <w:p w14:paraId="5E9A3717" w14:textId="0271F655" w:rsidR="00AD6A9C" w:rsidRDefault="0062743B" w:rsidP="00F95B7F">
            <w:r w:rsidRPr="0062743B">
              <w:t>hasAAFCCode value "31"</w:t>
            </w:r>
          </w:p>
        </w:tc>
      </w:tr>
      <w:tr w:rsidR="00AD6A9C" w14:paraId="0B5FF89E" w14:textId="77777777" w:rsidTr="00EA6A93">
        <w:trPr>
          <w:cantSplit/>
        </w:trPr>
        <w:tc>
          <w:tcPr>
            <w:tcW w:w="3136" w:type="dxa"/>
            <w:vMerge w:val="restart"/>
          </w:tcPr>
          <w:p w14:paraId="70D79D0E" w14:textId="3B86DB2C" w:rsidR="00AD6A9C" w:rsidRDefault="00AD6A9C" w:rsidP="00AD6A9C">
            <w:r>
              <w:t>Forest</w:t>
            </w:r>
          </w:p>
        </w:tc>
        <w:tc>
          <w:tcPr>
            <w:tcW w:w="2764" w:type="dxa"/>
          </w:tcPr>
          <w:p w14:paraId="1AB105AB" w14:textId="1E4F0BCF" w:rsidR="00AD6A9C" w:rsidRDefault="00AD6A9C" w:rsidP="00AD6A9C">
            <w:r>
              <w:t>subclassOf</w:t>
            </w:r>
          </w:p>
        </w:tc>
        <w:tc>
          <w:tcPr>
            <w:tcW w:w="3450" w:type="dxa"/>
          </w:tcPr>
          <w:p w14:paraId="14333409" w14:textId="5984BB32" w:rsidR="00AD6A9C" w:rsidRPr="00E06B62" w:rsidRDefault="00AD6A9C" w:rsidP="00AD6A9C">
            <w:r>
              <w:t>AAFCClassification</w:t>
            </w:r>
          </w:p>
        </w:tc>
      </w:tr>
      <w:tr w:rsidR="00AD6A9C" w14:paraId="79E260FB" w14:textId="77777777" w:rsidTr="00EA6A93">
        <w:trPr>
          <w:cantSplit/>
        </w:trPr>
        <w:tc>
          <w:tcPr>
            <w:tcW w:w="3136" w:type="dxa"/>
            <w:vMerge/>
          </w:tcPr>
          <w:p w14:paraId="573C6847" w14:textId="77777777" w:rsidR="00AD6A9C" w:rsidRDefault="00AD6A9C" w:rsidP="00AD6A9C"/>
        </w:tc>
        <w:tc>
          <w:tcPr>
            <w:tcW w:w="2764" w:type="dxa"/>
          </w:tcPr>
          <w:p w14:paraId="437954C5" w14:textId="7CAF70B8" w:rsidR="00AD6A9C" w:rsidRDefault="00AD6A9C" w:rsidP="00AD6A9C">
            <w:r>
              <w:t>equivalentTo</w:t>
            </w:r>
          </w:p>
        </w:tc>
        <w:tc>
          <w:tcPr>
            <w:tcW w:w="3450" w:type="dxa"/>
          </w:tcPr>
          <w:p w14:paraId="20B5CF67" w14:textId="0C74CA6E" w:rsidR="00AD6A9C" w:rsidRDefault="0062743B" w:rsidP="00AD6A9C">
            <w:r w:rsidRPr="0062743B">
              <w:t>hasAAFCCode value "41"</w:t>
            </w:r>
          </w:p>
        </w:tc>
      </w:tr>
      <w:tr w:rsidR="00AD6A9C" w14:paraId="14F80D7F" w14:textId="77777777" w:rsidTr="00EA6A93">
        <w:trPr>
          <w:cantSplit/>
        </w:trPr>
        <w:tc>
          <w:tcPr>
            <w:tcW w:w="3136" w:type="dxa"/>
            <w:vMerge w:val="restart"/>
          </w:tcPr>
          <w:p w14:paraId="7E211FA7" w14:textId="20ADC7C7" w:rsidR="00AD6A9C" w:rsidRDefault="00AD6A9C" w:rsidP="00AD6A9C">
            <w:r>
              <w:t>ForestWetland</w:t>
            </w:r>
          </w:p>
        </w:tc>
        <w:tc>
          <w:tcPr>
            <w:tcW w:w="2764" w:type="dxa"/>
          </w:tcPr>
          <w:p w14:paraId="57C84E37" w14:textId="0F4168A2" w:rsidR="00AD6A9C" w:rsidRDefault="00AD6A9C" w:rsidP="00AD6A9C">
            <w:r>
              <w:t>subclassOf</w:t>
            </w:r>
          </w:p>
        </w:tc>
        <w:tc>
          <w:tcPr>
            <w:tcW w:w="3450" w:type="dxa"/>
          </w:tcPr>
          <w:p w14:paraId="3A6D7A42" w14:textId="5B57C207" w:rsidR="00AD6A9C" w:rsidRPr="00E06B62" w:rsidRDefault="00AD6A9C" w:rsidP="00AD6A9C">
            <w:r>
              <w:t>AAFCClassification</w:t>
            </w:r>
          </w:p>
        </w:tc>
      </w:tr>
      <w:tr w:rsidR="00AD6A9C" w14:paraId="5EDC569A" w14:textId="77777777" w:rsidTr="00EA6A93">
        <w:trPr>
          <w:cantSplit/>
        </w:trPr>
        <w:tc>
          <w:tcPr>
            <w:tcW w:w="3136" w:type="dxa"/>
            <w:vMerge/>
          </w:tcPr>
          <w:p w14:paraId="3C2663CD" w14:textId="77777777" w:rsidR="00AD6A9C" w:rsidRDefault="00AD6A9C" w:rsidP="00AD6A9C"/>
        </w:tc>
        <w:tc>
          <w:tcPr>
            <w:tcW w:w="2764" w:type="dxa"/>
          </w:tcPr>
          <w:p w14:paraId="27CF8125" w14:textId="45F34410" w:rsidR="00AD6A9C" w:rsidRDefault="00AD6A9C" w:rsidP="00AD6A9C">
            <w:r>
              <w:t>equivalentTo</w:t>
            </w:r>
          </w:p>
        </w:tc>
        <w:tc>
          <w:tcPr>
            <w:tcW w:w="3450" w:type="dxa"/>
          </w:tcPr>
          <w:p w14:paraId="5E9A41D4" w14:textId="701E8484" w:rsidR="00AD6A9C" w:rsidRDefault="0062743B" w:rsidP="00AD6A9C">
            <w:r w:rsidRPr="0062743B">
              <w:t>hasAAFCCode value "42"</w:t>
            </w:r>
          </w:p>
        </w:tc>
      </w:tr>
      <w:tr w:rsidR="00AD6A9C" w14:paraId="781DEFFE" w14:textId="77777777" w:rsidTr="00EA6A93">
        <w:trPr>
          <w:cantSplit/>
        </w:trPr>
        <w:tc>
          <w:tcPr>
            <w:tcW w:w="3136" w:type="dxa"/>
            <w:vMerge w:val="restart"/>
          </w:tcPr>
          <w:p w14:paraId="6302B77B" w14:textId="30B81CC0" w:rsidR="00AD6A9C" w:rsidRDefault="00AD6A9C" w:rsidP="00AD6A9C">
            <w:r>
              <w:t>Trees</w:t>
            </w:r>
          </w:p>
        </w:tc>
        <w:tc>
          <w:tcPr>
            <w:tcW w:w="2764" w:type="dxa"/>
          </w:tcPr>
          <w:p w14:paraId="7A45CF48" w14:textId="5DC928D9" w:rsidR="00AD6A9C" w:rsidRDefault="00AD6A9C" w:rsidP="00AD6A9C">
            <w:r>
              <w:t>subclassOf</w:t>
            </w:r>
          </w:p>
        </w:tc>
        <w:tc>
          <w:tcPr>
            <w:tcW w:w="3450" w:type="dxa"/>
          </w:tcPr>
          <w:p w14:paraId="632E090C" w14:textId="0930F68F" w:rsidR="00AD6A9C" w:rsidRPr="00E06B62" w:rsidRDefault="00AD6A9C" w:rsidP="00AD6A9C">
            <w:r>
              <w:t>AAFCClassification</w:t>
            </w:r>
          </w:p>
        </w:tc>
      </w:tr>
      <w:tr w:rsidR="00AD6A9C" w14:paraId="3D1D6137" w14:textId="77777777" w:rsidTr="00EA6A93">
        <w:trPr>
          <w:cantSplit/>
        </w:trPr>
        <w:tc>
          <w:tcPr>
            <w:tcW w:w="3136" w:type="dxa"/>
            <w:vMerge/>
          </w:tcPr>
          <w:p w14:paraId="16C22F5A" w14:textId="77777777" w:rsidR="00AD6A9C" w:rsidRDefault="00AD6A9C" w:rsidP="00AD6A9C"/>
        </w:tc>
        <w:tc>
          <w:tcPr>
            <w:tcW w:w="2764" w:type="dxa"/>
          </w:tcPr>
          <w:p w14:paraId="329F3A68" w14:textId="2B2743BD" w:rsidR="00AD6A9C" w:rsidRDefault="00AD6A9C" w:rsidP="00AD6A9C">
            <w:r>
              <w:t>equivalentTo</w:t>
            </w:r>
          </w:p>
        </w:tc>
        <w:tc>
          <w:tcPr>
            <w:tcW w:w="3450" w:type="dxa"/>
          </w:tcPr>
          <w:p w14:paraId="21906FCA" w14:textId="44CC665C" w:rsidR="00AD6A9C" w:rsidRDefault="0062743B" w:rsidP="00AD6A9C">
            <w:r w:rsidRPr="0062743B">
              <w:t>hasAAFCCode value "45"</w:t>
            </w:r>
          </w:p>
        </w:tc>
      </w:tr>
      <w:tr w:rsidR="00F91428" w14:paraId="28DCF21B" w14:textId="77777777" w:rsidTr="00EA6A93">
        <w:trPr>
          <w:cantSplit/>
        </w:trPr>
        <w:tc>
          <w:tcPr>
            <w:tcW w:w="3136" w:type="dxa"/>
            <w:vMerge w:val="restart"/>
          </w:tcPr>
          <w:p w14:paraId="3270B17F" w14:textId="463105F5" w:rsidR="00F91428" w:rsidRDefault="00F91428" w:rsidP="00AD6A9C">
            <w:r>
              <w:lastRenderedPageBreak/>
              <w:t>TreedWetland</w:t>
            </w:r>
          </w:p>
        </w:tc>
        <w:tc>
          <w:tcPr>
            <w:tcW w:w="2764" w:type="dxa"/>
          </w:tcPr>
          <w:p w14:paraId="285619C6" w14:textId="301936DE" w:rsidR="00F91428" w:rsidRDefault="00F91428" w:rsidP="00AD6A9C">
            <w:r>
              <w:t>subclassOf</w:t>
            </w:r>
          </w:p>
        </w:tc>
        <w:tc>
          <w:tcPr>
            <w:tcW w:w="3450" w:type="dxa"/>
          </w:tcPr>
          <w:p w14:paraId="0A278318" w14:textId="525AAA34" w:rsidR="00F91428" w:rsidRPr="00E06B62" w:rsidRDefault="00F91428" w:rsidP="00AD6A9C">
            <w:r>
              <w:t>AAFCClassification</w:t>
            </w:r>
          </w:p>
        </w:tc>
      </w:tr>
      <w:tr w:rsidR="00F91428" w14:paraId="5E088CFE" w14:textId="77777777" w:rsidTr="00EA6A93">
        <w:trPr>
          <w:cantSplit/>
        </w:trPr>
        <w:tc>
          <w:tcPr>
            <w:tcW w:w="3136" w:type="dxa"/>
            <w:vMerge/>
          </w:tcPr>
          <w:p w14:paraId="131415AA" w14:textId="77777777" w:rsidR="00F91428" w:rsidRDefault="00F91428" w:rsidP="00AD6A9C"/>
        </w:tc>
        <w:tc>
          <w:tcPr>
            <w:tcW w:w="2764" w:type="dxa"/>
          </w:tcPr>
          <w:p w14:paraId="048FC552" w14:textId="0915DAA6" w:rsidR="00F91428" w:rsidRDefault="00F91428" w:rsidP="00AD6A9C">
            <w:r>
              <w:t>equivalentTo</w:t>
            </w:r>
          </w:p>
        </w:tc>
        <w:tc>
          <w:tcPr>
            <w:tcW w:w="3450" w:type="dxa"/>
          </w:tcPr>
          <w:p w14:paraId="1A9194DC" w14:textId="03A68BAD" w:rsidR="00F91428" w:rsidRDefault="0062743B" w:rsidP="00AD6A9C">
            <w:r w:rsidRPr="0062743B">
              <w:t>hasAAFCCode value "46"</w:t>
            </w:r>
          </w:p>
        </w:tc>
      </w:tr>
      <w:tr w:rsidR="00C21459" w14:paraId="6D38F101" w14:textId="77777777" w:rsidTr="00EA6A93">
        <w:trPr>
          <w:cantSplit/>
        </w:trPr>
        <w:tc>
          <w:tcPr>
            <w:tcW w:w="3136" w:type="dxa"/>
            <w:vMerge w:val="restart"/>
          </w:tcPr>
          <w:p w14:paraId="56395388" w14:textId="71B12990" w:rsidR="00C21459" w:rsidRDefault="00C21459" w:rsidP="00F91428">
            <w:r>
              <w:t>AAFCCropland</w:t>
            </w:r>
          </w:p>
        </w:tc>
        <w:tc>
          <w:tcPr>
            <w:tcW w:w="2764" w:type="dxa"/>
          </w:tcPr>
          <w:p w14:paraId="70467B32" w14:textId="519596C8" w:rsidR="00C21459" w:rsidRDefault="00C21459" w:rsidP="00F91428">
            <w:r>
              <w:t>subclassOf</w:t>
            </w:r>
          </w:p>
        </w:tc>
        <w:tc>
          <w:tcPr>
            <w:tcW w:w="3450" w:type="dxa"/>
          </w:tcPr>
          <w:p w14:paraId="5AF1117E" w14:textId="72C655AA" w:rsidR="00C21459" w:rsidRPr="00E06B62" w:rsidRDefault="00C21459" w:rsidP="00F91428">
            <w:r>
              <w:t>AAFCClassification</w:t>
            </w:r>
          </w:p>
        </w:tc>
      </w:tr>
      <w:tr w:rsidR="00C21459" w14:paraId="112BD76D" w14:textId="77777777" w:rsidTr="00EA6A93">
        <w:trPr>
          <w:cantSplit/>
        </w:trPr>
        <w:tc>
          <w:tcPr>
            <w:tcW w:w="3136" w:type="dxa"/>
            <w:vMerge/>
          </w:tcPr>
          <w:p w14:paraId="0D9F95BC" w14:textId="77777777" w:rsidR="00C21459" w:rsidRDefault="00C21459" w:rsidP="00F91428"/>
        </w:tc>
        <w:tc>
          <w:tcPr>
            <w:tcW w:w="2764" w:type="dxa"/>
          </w:tcPr>
          <w:p w14:paraId="3E401754" w14:textId="59F43C80" w:rsidR="00C21459" w:rsidRDefault="00C21459" w:rsidP="00F91428">
            <w:r>
              <w:t>equivalentTo</w:t>
            </w:r>
          </w:p>
        </w:tc>
        <w:tc>
          <w:tcPr>
            <w:tcW w:w="3450" w:type="dxa"/>
          </w:tcPr>
          <w:p w14:paraId="3BCBB6AD" w14:textId="29E93894" w:rsidR="00C21459" w:rsidRDefault="0062743B" w:rsidP="00F91428">
            <w:r w:rsidRPr="0062743B">
              <w:t>hasAAFCCode value "51"</w:t>
            </w:r>
          </w:p>
        </w:tc>
      </w:tr>
      <w:tr w:rsidR="00F91769" w14:paraId="79652DA4" w14:textId="77777777" w:rsidTr="00EA6A93">
        <w:trPr>
          <w:cantSplit/>
        </w:trPr>
        <w:tc>
          <w:tcPr>
            <w:tcW w:w="3136" w:type="dxa"/>
            <w:vMerge w:val="restart"/>
          </w:tcPr>
          <w:p w14:paraId="636B24FF" w14:textId="78B26EAC" w:rsidR="00F91769" w:rsidRDefault="00F91769" w:rsidP="00C21459">
            <w:r>
              <w:t>GrasslandManaged</w:t>
            </w:r>
          </w:p>
        </w:tc>
        <w:tc>
          <w:tcPr>
            <w:tcW w:w="2764" w:type="dxa"/>
          </w:tcPr>
          <w:p w14:paraId="20773B1B" w14:textId="1F026AD6" w:rsidR="00F91769" w:rsidRDefault="00F91769" w:rsidP="00C21459">
            <w:r>
              <w:t>subclassOf</w:t>
            </w:r>
          </w:p>
        </w:tc>
        <w:tc>
          <w:tcPr>
            <w:tcW w:w="3450" w:type="dxa"/>
          </w:tcPr>
          <w:p w14:paraId="192346F0" w14:textId="3AC951A2" w:rsidR="00F91769" w:rsidRPr="00E06B62" w:rsidRDefault="00F91769" w:rsidP="00C21459">
            <w:r>
              <w:t>AAFCClassification</w:t>
            </w:r>
          </w:p>
        </w:tc>
      </w:tr>
      <w:tr w:rsidR="00F91769" w14:paraId="1EF3112F" w14:textId="77777777" w:rsidTr="00EA6A93">
        <w:trPr>
          <w:cantSplit/>
        </w:trPr>
        <w:tc>
          <w:tcPr>
            <w:tcW w:w="3136" w:type="dxa"/>
            <w:vMerge/>
          </w:tcPr>
          <w:p w14:paraId="76A3EBB4" w14:textId="77777777" w:rsidR="00F91769" w:rsidRDefault="00F91769" w:rsidP="00C21459"/>
        </w:tc>
        <w:tc>
          <w:tcPr>
            <w:tcW w:w="2764" w:type="dxa"/>
          </w:tcPr>
          <w:p w14:paraId="099657D9" w14:textId="6DE6FE6E" w:rsidR="00F91769" w:rsidRDefault="00F91769" w:rsidP="00C21459">
            <w:r>
              <w:t>equivalentTo</w:t>
            </w:r>
          </w:p>
        </w:tc>
        <w:tc>
          <w:tcPr>
            <w:tcW w:w="3450" w:type="dxa"/>
          </w:tcPr>
          <w:p w14:paraId="67B4D242" w14:textId="4509C01B" w:rsidR="00F91769" w:rsidRDefault="0062743B" w:rsidP="00C21459">
            <w:r w:rsidRPr="0062743B">
              <w:t>hasAAFCCode value "61"</w:t>
            </w:r>
          </w:p>
        </w:tc>
      </w:tr>
      <w:tr w:rsidR="00270463" w14:paraId="10E73099" w14:textId="77777777" w:rsidTr="00EA6A93">
        <w:trPr>
          <w:cantSplit/>
        </w:trPr>
        <w:tc>
          <w:tcPr>
            <w:tcW w:w="3136" w:type="dxa"/>
            <w:vMerge w:val="restart"/>
          </w:tcPr>
          <w:p w14:paraId="2A6F0CF1" w14:textId="1CA51A00" w:rsidR="00270463" w:rsidRDefault="00270463" w:rsidP="00F91769">
            <w:r>
              <w:t>GrasslandUnmanaged</w:t>
            </w:r>
          </w:p>
        </w:tc>
        <w:tc>
          <w:tcPr>
            <w:tcW w:w="2764" w:type="dxa"/>
          </w:tcPr>
          <w:p w14:paraId="01503679" w14:textId="3D2BB177" w:rsidR="00270463" w:rsidRDefault="00270463" w:rsidP="00F91769">
            <w:r>
              <w:t>subclassOf</w:t>
            </w:r>
          </w:p>
        </w:tc>
        <w:tc>
          <w:tcPr>
            <w:tcW w:w="3450" w:type="dxa"/>
          </w:tcPr>
          <w:p w14:paraId="7D4666EB" w14:textId="5043F374" w:rsidR="00270463" w:rsidRPr="00E06B62" w:rsidRDefault="00270463" w:rsidP="00F91769">
            <w:r>
              <w:t>AAFCClassification</w:t>
            </w:r>
          </w:p>
        </w:tc>
      </w:tr>
      <w:tr w:rsidR="00270463" w14:paraId="208F0B01" w14:textId="77777777" w:rsidTr="00EA6A93">
        <w:trPr>
          <w:cantSplit/>
        </w:trPr>
        <w:tc>
          <w:tcPr>
            <w:tcW w:w="3136" w:type="dxa"/>
            <w:vMerge/>
          </w:tcPr>
          <w:p w14:paraId="433F9809" w14:textId="77777777" w:rsidR="00270463" w:rsidRDefault="00270463" w:rsidP="00F91769"/>
        </w:tc>
        <w:tc>
          <w:tcPr>
            <w:tcW w:w="2764" w:type="dxa"/>
          </w:tcPr>
          <w:p w14:paraId="79B85B4C" w14:textId="2AA5F83C" w:rsidR="00270463" w:rsidRDefault="00270463" w:rsidP="00F91769">
            <w:r>
              <w:t>equivalentTo</w:t>
            </w:r>
          </w:p>
        </w:tc>
        <w:tc>
          <w:tcPr>
            <w:tcW w:w="3450" w:type="dxa"/>
          </w:tcPr>
          <w:p w14:paraId="30935E22" w14:textId="3567FA7A" w:rsidR="00270463" w:rsidRDefault="0062743B" w:rsidP="00F91769">
            <w:r w:rsidRPr="0062743B">
              <w:t>hasAAFCCode value "62"</w:t>
            </w:r>
          </w:p>
        </w:tc>
      </w:tr>
      <w:tr w:rsidR="00270463" w14:paraId="4FA24A00" w14:textId="77777777" w:rsidTr="00EA6A93">
        <w:trPr>
          <w:cantSplit/>
        </w:trPr>
        <w:tc>
          <w:tcPr>
            <w:tcW w:w="3136" w:type="dxa"/>
            <w:vMerge w:val="restart"/>
          </w:tcPr>
          <w:p w14:paraId="63ACF012" w14:textId="211D0F52" w:rsidR="00270463" w:rsidRDefault="00270463" w:rsidP="00270463">
            <w:r>
              <w:t>Wetland</w:t>
            </w:r>
          </w:p>
        </w:tc>
        <w:tc>
          <w:tcPr>
            <w:tcW w:w="2764" w:type="dxa"/>
          </w:tcPr>
          <w:p w14:paraId="7C82C777" w14:textId="53CC6FF7" w:rsidR="00270463" w:rsidRDefault="00270463" w:rsidP="00270463">
            <w:r>
              <w:t>subclassOf</w:t>
            </w:r>
          </w:p>
        </w:tc>
        <w:tc>
          <w:tcPr>
            <w:tcW w:w="3450" w:type="dxa"/>
          </w:tcPr>
          <w:p w14:paraId="402B13C5" w14:textId="64F037FC" w:rsidR="00270463" w:rsidRPr="00E06B62" w:rsidRDefault="00270463" w:rsidP="00270463">
            <w:r>
              <w:t>AAFCClassification</w:t>
            </w:r>
          </w:p>
        </w:tc>
      </w:tr>
      <w:tr w:rsidR="00270463" w14:paraId="72B116C4" w14:textId="77777777" w:rsidTr="00EA6A93">
        <w:trPr>
          <w:cantSplit/>
        </w:trPr>
        <w:tc>
          <w:tcPr>
            <w:tcW w:w="3136" w:type="dxa"/>
            <w:vMerge/>
          </w:tcPr>
          <w:p w14:paraId="4769FD6C" w14:textId="77777777" w:rsidR="00270463" w:rsidRDefault="00270463" w:rsidP="00270463"/>
        </w:tc>
        <w:tc>
          <w:tcPr>
            <w:tcW w:w="2764" w:type="dxa"/>
          </w:tcPr>
          <w:p w14:paraId="482C03E8" w14:textId="0EC35E3C" w:rsidR="00270463" w:rsidRDefault="00270463" w:rsidP="00270463">
            <w:r>
              <w:t>equivalentTo</w:t>
            </w:r>
          </w:p>
        </w:tc>
        <w:tc>
          <w:tcPr>
            <w:tcW w:w="3450" w:type="dxa"/>
          </w:tcPr>
          <w:p w14:paraId="5B9EB5CB" w14:textId="6F13DD16" w:rsidR="00270463" w:rsidRDefault="0062743B" w:rsidP="00270463">
            <w:r w:rsidRPr="0062743B">
              <w:t>hasAAFCCode value "71"</w:t>
            </w:r>
          </w:p>
        </w:tc>
      </w:tr>
      <w:tr w:rsidR="00270463" w14:paraId="61FF70EA" w14:textId="77777777" w:rsidTr="00EA6A93">
        <w:trPr>
          <w:cantSplit/>
        </w:trPr>
        <w:tc>
          <w:tcPr>
            <w:tcW w:w="3136" w:type="dxa"/>
            <w:vMerge w:val="restart"/>
          </w:tcPr>
          <w:p w14:paraId="459A3DFC" w14:textId="2FC0AB66" w:rsidR="00270463" w:rsidRDefault="00270463" w:rsidP="00270463">
            <w:r>
              <w:t>WetlandShrub</w:t>
            </w:r>
          </w:p>
        </w:tc>
        <w:tc>
          <w:tcPr>
            <w:tcW w:w="2764" w:type="dxa"/>
          </w:tcPr>
          <w:p w14:paraId="4948C57D" w14:textId="3D434B1D" w:rsidR="00270463" w:rsidRDefault="00270463" w:rsidP="00270463">
            <w:r>
              <w:t>subclassOf</w:t>
            </w:r>
          </w:p>
        </w:tc>
        <w:tc>
          <w:tcPr>
            <w:tcW w:w="3450" w:type="dxa"/>
          </w:tcPr>
          <w:p w14:paraId="07CD1731" w14:textId="59A5654F" w:rsidR="00270463" w:rsidRPr="00E06B62" w:rsidRDefault="00270463" w:rsidP="00270463">
            <w:r>
              <w:t>AAFCClassification</w:t>
            </w:r>
          </w:p>
        </w:tc>
      </w:tr>
      <w:tr w:rsidR="00270463" w14:paraId="20EFA9DE" w14:textId="77777777" w:rsidTr="00EA6A93">
        <w:trPr>
          <w:cantSplit/>
        </w:trPr>
        <w:tc>
          <w:tcPr>
            <w:tcW w:w="3136" w:type="dxa"/>
            <w:vMerge/>
          </w:tcPr>
          <w:p w14:paraId="11DC0BBE" w14:textId="77777777" w:rsidR="00270463" w:rsidRDefault="00270463" w:rsidP="00270463"/>
        </w:tc>
        <w:tc>
          <w:tcPr>
            <w:tcW w:w="2764" w:type="dxa"/>
          </w:tcPr>
          <w:p w14:paraId="41BB36D0" w14:textId="255463B8" w:rsidR="00270463" w:rsidRDefault="00270463" w:rsidP="00270463">
            <w:r>
              <w:t>equivalentTo</w:t>
            </w:r>
          </w:p>
        </w:tc>
        <w:tc>
          <w:tcPr>
            <w:tcW w:w="3450" w:type="dxa"/>
          </w:tcPr>
          <w:p w14:paraId="4632ABA5" w14:textId="002BB83F" w:rsidR="00270463" w:rsidRDefault="0062743B" w:rsidP="00270463">
            <w:r w:rsidRPr="0062743B">
              <w:t>hasAAFCCode value "73"</w:t>
            </w:r>
          </w:p>
        </w:tc>
      </w:tr>
      <w:tr w:rsidR="00270463" w14:paraId="4A352EBA" w14:textId="77777777" w:rsidTr="00EA6A93">
        <w:trPr>
          <w:cantSplit/>
        </w:trPr>
        <w:tc>
          <w:tcPr>
            <w:tcW w:w="3136" w:type="dxa"/>
            <w:vMerge w:val="restart"/>
          </w:tcPr>
          <w:p w14:paraId="4B891736" w14:textId="092FB1CB" w:rsidR="00270463" w:rsidRDefault="00270463" w:rsidP="00270463">
            <w:r>
              <w:t>WetlandHerb</w:t>
            </w:r>
          </w:p>
        </w:tc>
        <w:tc>
          <w:tcPr>
            <w:tcW w:w="2764" w:type="dxa"/>
          </w:tcPr>
          <w:p w14:paraId="654C555F" w14:textId="232CAC6B" w:rsidR="00270463" w:rsidRDefault="00270463" w:rsidP="00270463">
            <w:r>
              <w:t>subclassOf</w:t>
            </w:r>
          </w:p>
        </w:tc>
        <w:tc>
          <w:tcPr>
            <w:tcW w:w="3450" w:type="dxa"/>
          </w:tcPr>
          <w:p w14:paraId="3C7406C9" w14:textId="03DF5B58" w:rsidR="00270463" w:rsidRPr="00E06B62" w:rsidRDefault="00270463" w:rsidP="00270463">
            <w:r>
              <w:t>AAFCClassification</w:t>
            </w:r>
          </w:p>
        </w:tc>
      </w:tr>
      <w:tr w:rsidR="00270463" w14:paraId="45488A94" w14:textId="77777777" w:rsidTr="00EA6A93">
        <w:trPr>
          <w:cantSplit/>
        </w:trPr>
        <w:tc>
          <w:tcPr>
            <w:tcW w:w="3136" w:type="dxa"/>
            <w:vMerge/>
          </w:tcPr>
          <w:p w14:paraId="4045FFAE" w14:textId="77777777" w:rsidR="00270463" w:rsidRDefault="00270463" w:rsidP="00270463"/>
        </w:tc>
        <w:tc>
          <w:tcPr>
            <w:tcW w:w="2764" w:type="dxa"/>
          </w:tcPr>
          <w:p w14:paraId="586E88DB" w14:textId="0AF92064" w:rsidR="00270463" w:rsidRDefault="00270463" w:rsidP="00270463">
            <w:r>
              <w:t>equivalentTo</w:t>
            </w:r>
          </w:p>
        </w:tc>
        <w:tc>
          <w:tcPr>
            <w:tcW w:w="3450" w:type="dxa"/>
          </w:tcPr>
          <w:p w14:paraId="238520D0" w14:textId="68CD473E" w:rsidR="00270463" w:rsidRDefault="0062743B" w:rsidP="00270463">
            <w:r w:rsidRPr="0062743B">
              <w:t>hasAAFCCode value "74"</w:t>
            </w:r>
          </w:p>
        </w:tc>
      </w:tr>
      <w:tr w:rsidR="00011C71" w14:paraId="5D79A9FA" w14:textId="77777777" w:rsidTr="00EA6A93">
        <w:trPr>
          <w:cantSplit/>
        </w:trPr>
        <w:tc>
          <w:tcPr>
            <w:tcW w:w="3136" w:type="dxa"/>
            <w:vMerge w:val="restart"/>
          </w:tcPr>
          <w:p w14:paraId="42119921" w14:textId="471321F2" w:rsidR="00011C71" w:rsidRDefault="00011C71" w:rsidP="00011C71">
            <w:r>
              <w:t>OtherLand</w:t>
            </w:r>
          </w:p>
        </w:tc>
        <w:tc>
          <w:tcPr>
            <w:tcW w:w="2764" w:type="dxa"/>
          </w:tcPr>
          <w:p w14:paraId="382C56CA" w14:textId="7F027F24" w:rsidR="00011C71" w:rsidRDefault="00011C71" w:rsidP="00011C71">
            <w:r>
              <w:t>subclassOf</w:t>
            </w:r>
          </w:p>
        </w:tc>
        <w:tc>
          <w:tcPr>
            <w:tcW w:w="3450" w:type="dxa"/>
          </w:tcPr>
          <w:p w14:paraId="180A4805" w14:textId="1DD47B9F" w:rsidR="00011C71" w:rsidRPr="00E06B62" w:rsidRDefault="00011C71" w:rsidP="00011C71">
            <w:r>
              <w:t>AAFCClassification</w:t>
            </w:r>
          </w:p>
        </w:tc>
      </w:tr>
      <w:tr w:rsidR="00011C71" w14:paraId="07CBEA90" w14:textId="77777777" w:rsidTr="00EA6A93">
        <w:trPr>
          <w:cantSplit/>
        </w:trPr>
        <w:tc>
          <w:tcPr>
            <w:tcW w:w="3136" w:type="dxa"/>
            <w:vMerge/>
          </w:tcPr>
          <w:p w14:paraId="111CBC58" w14:textId="77777777" w:rsidR="00011C71" w:rsidRDefault="00011C71" w:rsidP="00011C71"/>
        </w:tc>
        <w:tc>
          <w:tcPr>
            <w:tcW w:w="2764" w:type="dxa"/>
          </w:tcPr>
          <w:p w14:paraId="167236DE" w14:textId="34F23CE7" w:rsidR="00011C71" w:rsidRDefault="00011C71" w:rsidP="00011C71">
            <w:r>
              <w:t>equivalentTo</w:t>
            </w:r>
          </w:p>
        </w:tc>
        <w:tc>
          <w:tcPr>
            <w:tcW w:w="3450" w:type="dxa"/>
          </w:tcPr>
          <w:p w14:paraId="36AF8D49" w14:textId="3B7404B5" w:rsidR="00011C71" w:rsidRDefault="0062743B" w:rsidP="00011C71">
            <w:r w:rsidRPr="0062743B">
              <w:t>hasAAFCCode value "91"</w:t>
            </w:r>
          </w:p>
        </w:tc>
      </w:tr>
      <w:tr w:rsidR="00451959" w14:paraId="32872486" w14:textId="77777777" w:rsidTr="00EA6A93">
        <w:trPr>
          <w:cantSplit/>
        </w:trPr>
        <w:tc>
          <w:tcPr>
            <w:tcW w:w="3136" w:type="dxa"/>
            <w:vMerge w:val="restart"/>
          </w:tcPr>
          <w:p w14:paraId="14AAD2EA" w14:textId="55C2D151" w:rsidR="00451959" w:rsidRDefault="00451959" w:rsidP="008A5489">
            <w:r>
              <w:t>UrbanBuiltUp</w:t>
            </w:r>
          </w:p>
        </w:tc>
        <w:tc>
          <w:tcPr>
            <w:tcW w:w="2764" w:type="dxa"/>
          </w:tcPr>
          <w:p w14:paraId="786A270F" w14:textId="5F426E67" w:rsidR="00451959" w:rsidRDefault="00451959" w:rsidP="008A5489">
            <w:r>
              <w:t>subclassOf</w:t>
            </w:r>
          </w:p>
        </w:tc>
        <w:tc>
          <w:tcPr>
            <w:tcW w:w="3450" w:type="dxa"/>
          </w:tcPr>
          <w:p w14:paraId="1B69524D" w14:textId="44438A1F" w:rsidR="00451959" w:rsidRPr="00E06B62" w:rsidRDefault="00451959" w:rsidP="008A5489">
            <w:r>
              <w:t>CLUMPClassification</w:t>
            </w:r>
          </w:p>
        </w:tc>
      </w:tr>
      <w:tr w:rsidR="00451959" w14:paraId="1BC3E672" w14:textId="77777777" w:rsidTr="00EA6A93">
        <w:trPr>
          <w:cantSplit/>
        </w:trPr>
        <w:tc>
          <w:tcPr>
            <w:tcW w:w="3136" w:type="dxa"/>
            <w:vMerge/>
          </w:tcPr>
          <w:p w14:paraId="21DB7F13" w14:textId="77777777" w:rsidR="00451959" w:rsidRDefault="00451959" w:rsidP="008A5489"/>
        </w:tc>
        <w:tc>
          <w:tcPr>
            <w:tcW w:w="2764" w:type="dxa"/>
          </w:tcPr>
          <w:p w14:paraId="7CA6BEF6" w14:textId="456C5A69" w:rsidR="00451959" w:rsidRDefault="00451959" w:rsidP="008A5489">
            <w:r>
              <w:t>equivalentTo</w:t>
            </w:r>
          </w:p>
        </w:tc>
        <w:tc>
          <w:tcPr>
            <w:tcW w:w="3450" w:type="dxa"/>
          </w:tcPr>
          <w:p w14:paraId="23F8D303" w14:textId="32427F8A" w:rsidR="00451959" w:rsidRDefault="00451959" w:rsidP="008A5489">
            <w:r w:rsidRPr="0062743B">
              <w:t>hasCLUMPCode value "B"</w:t>
            </w:r>
          </w:p>
        </w:tc>
      </w:tr>
      <w:tr w:rsidR="00451959" w14:paraId="1A6E8F02" w14:textId="77777777" w:rsidTr="00EA6A93">
        <w:trPr>
          <w:cantSplit/>
        </w:trPr>
        <w:tc>
          <w:tcPr>
            <w:tcW w:w="3136" w:type="dxa"/>
            <w:vMerge w:val="restart"/>
          </w:tcPr>
          <w:p w14:paraId="63F4F419" w14:textId="75C9B4B9" w:rsidR="00451959" w:rsidRDefault="00451959" w:rsidP="00451959">
            <w:r>
              <w:t>MinesQuarriesSandGravelPits</w:t>
            </w:r>
          </w:p>
        </w:tc>
        <w:tc>
          <w:tcPr>
            <w:tcW w:w="2764" w:type="dxa"/>
          </w:tcPr>
          <w:p w14:paraId="474548AF" w14:textId="4D4B6CDE" w:rsidR="00451959" w:rsidRDefault="00451959" w:rsidP="00451959">
            <w:r>
              <w:t>subclassOf</w:t>
            </w:r>
          </w:p>
        </w:tc>
        <w:tc>
          <w:tcPr>
            <w:tcW w:w="3450" w:type="dxa"/>
          </w:tcPr>
          <w:p w14:paraId="4802471A" w14:textId="619C54A4" w:rsidR="00451959" w:rsidRPr="0062743B" w:rsidRDefault="00451959" w:rsidP="00451959">
            <w:r>
              <w:t>CLUMPClassification</w:t>
            </w:r>
          </w:p>
        </w:tc>
      </w:tr>
      <w:tr w:rsidR="00451959" w14:paraId="00697CA9" w14:textId="77777777" w:rsidTr="00EA6A93">
        <w:trPr>
          <w:cantSplit/>
        </w:trPr>
        <w:tc>
          <w:tcPr>
            <w:tcW w:w="3136" w:type="dxa"/>
            <w:vMerge/>
          </w:tcPr>
          <w:p w14:paraId="7A80DAF7" w14:textId="77777777" w:rsidR="00451959" w:rsidRDefault="00451959" w:rsidP="00451959"/>
        </w:tc>
        <w:tc>
          <w:tcPr>
            <w:tcW w:w="2764" w:type="dxa"/>
          </w:tcPr>
          <w:p w14:paraId="3C5D2407" w14:textId="69E020CE" w:rsidR="00451959" w:rsidRDefault="00451959" w:rsidP="00451959">
            <w:r>
              <w:t>equivalentTo</w:t>
            </w:r>
          </w:p>
        </w:tc>
        <w:tc>
          <w:tcPr>
            <w:tcW w:w="3450" w:type="dxa"/>
          </w:tcPr>
          <w:p w14:paraId="5C3BE267" w14:textId="3258BCA8" w:rsidR="00451959" w:rsidRDefault="00451959" w:rsidP="00451959">
            <w:r>
              <w:t>hasCLUMPCode value "E</w:t>
            </w:r>
            <w:r w:rsidRPr="0062743B">
              <w:t>"</w:t>
            </w:r>
          </w:p>
        </w:tc>
      </w:tr>
      <w:tr w:rsidR="00451959" w14:paraId="1978B936" w14:textId="77777777" w:rsidTr="00EA6A93">
        <w:trPr>
          <w:cantSplit/>
        </w:trPr>
        <w:tc>
          <w:tcPr>
            <w:tcW w:w="3136" w:type="dxa"/>
            <w:vMerge w:val="restart"/>
          </w:tcPr>
          <w:p w14:paraId="26333CEF" w14:textId="18C4B6B6" w:rsidR="00451959" w:rsidRDefault="00451959" w:rsidP="00451959">
            <w:r>
              <w:t>CLUMPCropland</w:t>
            </w:r>
          </w:p>
        </w:tc>
        <w:tc>
          <w:tcPr>
            <w:tcW w:w="2764" w:type="dxa"/>
          </w:tcPr>
          <w:p w14:paraId="16B57099" w14:textId="73FF1FB6" w:rsidR="00451959" w:rsidRDefault="00451959" w:rsidP="00451959">
            <w:r>
              <w:t>subclassOf</w:t>
            </w:r>
          </w:p>
        </w:tc>
        <w:tc>
          <w:tcPr>
            <w:tcW w:w="3450" w:type="dxa"/>
          </w:tcPr>
          <w:p w14:paraId="49AD53E8" w14:textId="1D708EAD" w:rsidR="00451959" w:rsidRDefault="00451959" w:rsidP="00451959">
            <w:r>
              <w:t>CLUMPClassification</w:t>
            </w:r>
          </w:p>
        </w:tc>
      </w:tr>
      <w:tr w:rsidR="00451959" w14:paraId="79CAFAC7" w14:textId="77777777" w:rsidTr="00EA6A93">
        <w:trPr>
          <w:cantSplit/>
        </w:trPr>
        <w:tc>
          <w:tcPr>
            <w:tcW w:w="3136" w:type="dxa"/>
            <w:vMerge/>
          </w:tcPr>
          <w:p w14:paraId="298AC256" w14:textId="77777777" w:rsidR="00451959" w:rsidRDefault="00451959" w:rsidP="00451959"/>
        </w:tc>
        <w:tc>
          <w:tcPr>
            <w:tcW w:w="2764" w:type="dxa"/>
          </w:tcPr>
          <w:p w14:paraId="4B4E2C84" w14:textId="7B038A6B" w:rsidR="00451959" w:rsidRDefault="00451959" w:rsidP="00451959">
            <w:r>
              <w:t>equivalentTo</w:t>
            </w:r>
          </w:p>
        </w:tc>
        <w:tc>
          <w:tcPr>
            <w:tcW w:w="3450" w:type="dxa"/>
          </w:tcPr>
          <w:p w14:paraId="110EA48A" w14:textId="61ABCEA5" w:rsidR="00451959" w:rsidRDefault="00451959" w:rsidP="00451959">
            <w:r>
              <w:t>hasCLUMPCode value "A</w:t>
            </w:r>
            <w:r w:rsidRPr="0062743B">
              <w:t>"</w:t>
            </w:r>
          </w:p>
        </w:tc>
      </w:tr>
      <w:tr w:rsidR="00451959" w14:paraId="0E83EA03" w14:textId="77777777" w:rsidTr="00EA6A93">
        <w:trPr>
          <w:cantSplit/>
        </w:trPr>
        <w:tc>
          <w:tcPr>
            <w:tcW w:w="3136" w:type="dxa"/>
            <w:vMerge w:val="restart"/>
          </w:tcPr>
          <w:p w14:paraId="0E5288F5" w14:textId="47FF4897" w:rsidR="00451959" w:rsidRDefault="00451959" w:rsidP="00451959">
            <w:r>
              <w:t>CLUMPWater</w:t>
            </w:r>
          </w:p>
        </w:tc>
        <w:tc>
          <w:tcPr>
            <w:tcW w:w="2764" w:type="dxa"/>
          </w:tcPr>
          <w:p w14:paraId="0F5CEA16" w14:textId="7BAD4E7F" w:rsidR="00451959" w:rsidRDefault="00451959" w:rsidP="00451959">
            <w:r>
              <w:t>subclassOf</w:t>
            </w:r>
          </w:p>
        </w:tc>
        <w:tc>
          <w:tcPr>
            <w:tcW w:w="3450" w:type="dxa"/>
          </w:tcPr>
          <w:p w14:paraId="7A8D019D" w14:textId="42A96B3A" w:rsidR="00451959" w:rsidRDefault="00451959" w:rsidP="00451959">
            <w:r>
              <w:t>CLUMPClassification</w:t>
            </w:r>
          </w:p>
        </w:tc>
      </w:tr>
      <w:tr w:rsidR="00451959" w14:paraId="03DD34FE" w14:textId="77777777" w:rsidTr="00EA6A93">
        <w:trPr>
          <w:cantSplit/>
        </w:trPr>
        <w:tc>
          <w:tcPr>
            <w:tcW w:w="3136" w:type="dxa"/>
            <w:vMerge/>
          </w:tcPr>
          <w:p w14:paraId="47521823" w14:textId="77777777" w:rsidR="00451959" w:rsidRDefault="00451959" w:rsidP="00451959"/>
        </w:tc>
        <w:tc>
          <w:tcPr>
            <w:tcW w:w="2764" w:type="dxa"/>
          </w:tcPr>
          <w:p w14:paraId="3374CEC2" w14:textId="5846B982" w:rsidR="00451959" w:rsidRDefault="00451959" w:rsidP="00451959">
            <w:r>
              <w:t>equivalentTo</w:t>
            </w:r>
          </w:p>
        </w:tc>
        <w:tc>
          <w:tcPr>
            <w:tcW w:w="3450" w:type="dxa"/>
          </w:tcPr>
          <w:p w14:paraId="232CAC5D" w14:textId="741468F1" w:rsidR="00451959" w:rsidRDefault="00451959" w:rsidP="00451959">
            <w:r>
              <w:t>hasCLUMPCode value "Z</w:t>
            </w:r>
            <w:r w:rsidRPr="0062743B">
              <w:t>"</w:t>
            </w:r>
          </w:p>
        </w:tc>
      </w:tr>
      <w:tr w:rsidR="007A42D4" w14:paraId="129FD7F2" w14:textId="77777777" w:rsidTr="00EA6A93">
        <w:trPr>
          <w:cantSplit/>
        </w:trPr>
        <w:tc>
          <w:tcPr>
            <w:tcW w:w="3136" w:type="dxa"/>
            <w:vMerge w:val="restart"/>
          </w:tcPr>
          <w:p w14:paraId="22764657" w14:textId="69977B27" w:rsidR="007A42D4" w:rsidRDefault="007A42D4" w:rsidP="00451959">
            <w:r>
              <w:t>Horticulture</w:t>
            </w:r>
          </w:p>
        </w:tc>
        <w:tc>
          <w:tcPr>
            <w:tcW w:w="2764" w:type="dxa"/>
          </w:tcPr>
          <w:p w14:paraId="2E754CF3" w14:textId="07B67463" w:rsidR="007A42D4" w:rsidRDefault="007A42D4" w:rsidP="00451959">
            <w:r>
              <w:t>subclassOf</w:t>
            </w:r>
          </w:p>
        </w:tc>
        <w:tc>
          <w:tcPr>
            <w:tcW w:w="3450" w:type="dxa"/>
          </w:tcPr>
          <w:p w14:paraId="6515DBD8" w14:textId="7D9BBA53" w:rsidR="007A42D4" w:rsidRDefault="007A42D4" w:rsidP="00451959">
            <w:r>
              <w:t>CLUMPClassification</w:t>
            </w:r>
          </w:p>
        </w:tc>
      </w:tr>
      <w:tr w:rsidR="007A42D4" w14:paraId="030FFB44" w14:textId="77777777" w:rsidTr="00EA6A93">
        <w:trPr>
          <w:cantSplit/>
        </w:trPr>
        <w:tc>
          <w:tcPr>
            <w:tcW w:w="3136" w:type="dxa"/>
            <w:vMerge/>
          </w:tcPr>
          <w:p w14:paraId="1E72E634" w14:textId="77777777" w:rsidR="007A42D4" w:rsidRDefault="007A42D4" w:rsidP="00451959"/>
        </w:tc>
        <w:tc>
          <w:tcPr>
            <w:tcW w:w="2764" w:type="dxa"/>
          </w:tcPr>
          <w:p w14:paraId="38F616EF" w14:textId="17271607" w:rsidR="007A42D4" w:rsidRDefault="007A42D4" w:rsidP="00451959">
            <w:r>
              <w:t>equivalentTo</w:t>
            </w:r>
          </w:p>
        </w:tc>
        <w:tc>
          <w:tcPr>
            <w:tcW w:w="3450" w:type="dxa"/>
          </w:tcPr>
          <w:p w14:paraId="53DA9196" w14:textId="3E5229BD" w:rsidR="007A42D4" w:rsidRDefault="007A42D4" w:rsidP="00451959">
            <w:r>
              <w:t>hasCLUMPCode value "H</w:t>
            </w:r>
            <w:r w:rsidRPr="0062743B">
              <w:t>"</w:t>
            </w:r>
          </w:p>
        </w:tc>
      </w:tr>
      <w:tr w:rsidR="007A42D4" w14:paraId="01EB42CD" w14:textId="77777777" w:rsidTr="00EA6A93">
        <w:trPr>
          <w:cantSplit/>
        </w:trPr>
        <w:tc>
          <w:tcPr>
            <w:tcW w:w="3136" w:type="dxa"/>
            <w:vMerge w:val="restart"/>
          </w:tcPr>
          <w:p w14:paraId="5D8D002C" w14:textId="0F69BD8C" w:rsidR="007A42D4" w:rsidRDefault="007A42D4" w:rsidP="007A42D4">
            <w:r>
              <w:t>ImprovedPasture</w:t>
            </w:r>
          </w:p>
        </w:tc>
        <w:tc>
          <w:tcPr>
            <w:tcW w:w="2764" w:type="dxa"/>
          </w:tcPr>
          <w:p w14:paraId="054C7C9E" w14:textId="0B48D343" w:rsidR="007A42D4" w:rsidRDefault="007A42D4" w:rsidP="007A42D4">
            <w:r>
              <w:t>subclassOf</w:t>
            </w:r>
          </w:p>
        </w:tc>
        <w:tc>
          <w:tcPr>
            <w:tcW w:w="3450" w:type="dxa"/>
          </w:tcPr>
          <w:p w14:paraId="62556AB3" w14:textId="03DD7B73" w:rsidR="007A42D4" w:rsidRDefault="007A42D4" w:rsidP="007A42D4">
            <w:r>
              <w:t>CLUMPClassification</w:t>
            </w:r>
          </w:p>
        </w:tc>
      </w:tr>
      <w:tr w:rsidR="007A42D4" w14:paraId="6B33F053" w14:textId="77777777" w:rsidTr="00EA6A93">
        <w:trPr>
          <w:cantSplit/>
        </w:trPr>
        <w:tc>
          <w:tcPr>
            <w:tcW w:w="3136" w:type="dxa"/>
            <w:vMerge/>
          </w:tcPr>
          <w:p w14:paraId="4801C5C3" w14:textId="77777777" w:rsidR="007A42D4" w:rsidRDefault="007A42D4" w:rsidP="007A42D4"/>
        </w:tc>
        <w:tc>
          <w:tcPr>
            <w:tcW w:w="2764" w:type="dxa"/>
          </w:tcPr>
          <w:p w14:paraId="070CB43E" w14:textId="42979ACF" w:rsidR="007A42D4" w:rsidRDefault="007A42D4" w:rsidP="007A42D4">
            <w:r>
              <w:t>equivalentTo</w:t>
            </w:r>
          </w:p>
        </w:tc>
        <w:tc>
          <w:tcPr>
            <w:tcW w:w="3450" w:type="dxa"/>
          </w:tcPr>
          <w:p w14:paraId="0D6B5F4E" w14:textId="25A0F9EE" w:rsidR="007A42D4" w:rsidRDefault="007A42D4" w:rsidP="007A42D4">
            <w:r>
              <w:t>hasCLUMPCode value "P</w:t>
            </w:r>
            <w:r w:rsidRPr="0062743B">
              <w:t>"</w:t>
            </w:r>
          </w:p>
        </w:tc>
      </w:tr>
      <w:tr w:rsidR="007A42D4" w14:paraId="28AF82FC" w14:textId="77777777" w:rsidTr="00EA6A93">
        <w:trPr>
          <w:cantSplit/>
        </w:trPr>
        <w:tc>
          <w:tcPr>
            <w:tcW w:w="3136" w:type="dxa"/>
            <w:vMerge w:val="restart"/>
          </w:tcPr>
          <w:p w14:paraId="51998D73" w14:textId="22517BD6" w:rsidR="007A42D4" w:rsidRDefault="007A42D4" w:rsidP="007A42D4">
            <w:r>
              <w:t>NonProductiveWoodland</w:t>
            </w:r>
          </w:p>
        </w:tc>
        <w:tc>
          <w:tcPr>
            <w:tcW w:w="2764" w:type="dxa"/>
          </w:tcPr>
          <w:p w14:paraId="0AD45F07" w14:textId="369C8823" w:rsidR="007A42D4" w:rsidRDefault="007A42D4" w:rsidP="007A42D4">
            <w:r>
              <w:t>subclassOf</w:t>
            </w:r>
          </w:p>
        </w:tc>
        <w:tc>
          <w:tcPr>
            <w:tcW w:w="3450" w:type="dxa"/>
          </w:tcPr>
          <w:p w14:paraId="104E58C0" w14:textId="2E1F6C06" w:rsidR="007A42D4" w:rsidRDefault="007A42D4" w:rsidP="007A42D4">
            <w:r>
              <w:t>CLUMPClassification</w:t>
            </w:r>
          </w:p>
        </w:tc>
      </w:tr>
      <w:tr w:rsidR="007A42D4" w14:paraId="7E49806B" w14:textId="77777777" w:rsidTr="00EA6A93">
        <w:trPr>
          <w:cantSplit/>
        </w:trPr>
        <w:tc>
          <w:tcPr>
            <w:tcW w:w="3136" w:type="dxa"/>
            <w:vMerge/>
          </w:tcPr>
          <w:p w14:paraId="055EE1AD" w14:textId="77777777" w:rsidR="007A42D4" w:rsidRDefault="007A42D4" w:rsidP="007A42D4"/>
        </w:tc>
        <w:tc>
          <w:tcPr>
            <w:tcW w:w="2764" w:type="dxa"/>
          </w:tcPr>
          <w:p w14:paraId="240463EB" w14:textId="64D07810" w:rsidR="007A42D4" w:rsidRDefault="007A42D4" w:rsidP="007A42D4">
            <w:r>
              <w:t>equivalentTo</w:t>
            </w:r>
          </w:p>
        </w:tc>
        <w:tc>
          <w:tcPr>
            <w:tcW w:w="3450" w:type="dxa"/>
          </w:tcPr>
          <w:p w14:paraId="5779FF71" w14:textId="7EF1F36B" w:rsidR="007A42D4" w:rsidRDefault="007A42D4" w:rsidP="007A42D4">
            <w:r>
              <w:t>hasCLUMPCode value "U</w:t>
            </w:r>
            <w:r w:rsidRPr="0062743B">
              <w:t>"</w:t>
            </w:r>
          </w:p>
        </w:tc>
      </w:tr>
      <w:tr w:rsidR="007A42D4" w14:paraId="0053249E" w14:textId="77777777" w:rsidTr="00EA6A93">
        <w:trPr>
          <w:cantSplit/>
        </w:trPr>
        <w:tc>
          <w:tcPr>
            <w:tcW w:w="3136" w:type="dxa"/>
            <w:vMerge w:val="restart"/>
          </w:tcPr>
          <w:p w14:paraId="61E6D91E" w14:textId="797F6A97" w:rsidR="007A42D4" w:rsidRDefault="007A42D4" w:rsidP="007A42D4">
            <w:r>
              <w:t>OrchardsVineyards</w:t>
            </w:r>
          </w:p>
        </w:tc>
        <w:tc>
          <w:tcPr>
            <w:tcW w:w="2764" w:type="dxa"/>
          </w:tcPr>
          <w:p w14:paraId="70243A9F" w14:textId="5D06AB93" w:rsidR="007A42D4" w:rsidRDefault="007A42D4" w:rsidP="007A42D4">
            <w:r>
              <w:t>subclassOf</w:t>
            </w:r>
          </w:p>
        </w:tc>
        <w:tc>
          <w:tcPr>
            <w:tcW w:w="3450" w:type="dxa"/>
          </w:tcPr>
          <w:p w14:paraId="38E9E717" w14:textId="63F11094" w:rsidR="007A42D4" w:rsidRDefault="007A42D4" w:rsidP="007A42D4">
            <w:r>
              <w:t>CLUMPClassification</w:t>
            </w:r>
          </w:p>
        </w:tc>
      </w:tr>
      <w:tr w:rsidR="007A42D4" w14:paraId="7E040525" w14:textId="77777777" w:rsidTr="00EA6A93">
        <w:trPr>
          <w:cantSplit/>
        </w:trPr>
        <w:tc>
          <w:tcPr>
            <w:tcW w:w="3136" w:type="dxa"/>
            <w:vMerge/>
          </w:tcPr>
          <w:p w14:paraId="3F6A0801" w14:textId="77777777" w:rsidR="007A42D4" w:rsidRDefault="007A42D4" w:rsidP="007A42D4"/>
        </w:tc>
        <w:tc>
          <w:tcPr>
            <w:tcW w:w="2764" w:type="dxa"/>
          </w:tcPr>
          <w:p w14:paraId="61C1F649" w14:textId="7B464ABC" w:rsidR="007A42D4" w:rsidRDefault="007A42D4" w:rsidP="007A42D4">
            <w:r>
              <w:t>equivalentTo</w:t>
            </w:r>
          </w:p>
        </w:tc>
        <w:tc>
          <w:tcPr>
            <w:tcW w:w="3450" w:type="dxa"/>
          </w:tcPr>
          <w:p w14:paraId="69124C3F" w14:textId="4D72055A" w:rsidR="007A42D4" w:rsidRDefault="007A42D4" w:rsidP="007A42D4">
            <w:r>
              <w:t>hasCLUMPCode value "G</w:t>
            </w:r>
            <w:r w:rsidRPr="0062743B">
              <w:t>"</w:t>
            </w:r>
          </w:p>
        </w:tc>
      </w:tr>
      <w:tr w:rsidR="007A42D4" w14:paraId="3ED25F31" w14:textId="77777777" w:rsidTr="00EA6A93">
        <w:trPr>
          <w:cantSplit/>
        </w:trPr>
        <w:tc>
          <w:tcPr>
            <w:tcW w:w="3136" w:type="dxa"/>
            <w:vMerge w:val="restart"/>
          </w:tcPr>
          <w:p w14:paraId="088012C1" w14:textId="496F99DB" w:rsidR="007A42D4" w:rsidRDefault="007A42D4" w:rsidP="007A42D4">
            <w:r>
              <w:t>OutdoorRecreation</w:t>
            </w:r>
          </w:p>
        </w:tc>
        <w:tc>
          <w:tcPr>
            <w:tcW w:w="2764" w:type="dxa"/>
          </w:tcPr>
          <w:p w14:paraId="345C1AAE" w14:textId="5BA71CA9" w:rsidR="007A42D4" w:rsidRDefault="007A42D4" w:rsidP="007A42D4">
            <w:r>
              <w:t>subclassOf</w:t>
            </w:r>
          </w:p>
        </w:tc>
        <w:tc>
          <w:tcPr>
            <w:tcW w:w="3450" w:type="dxa"/>
          </w:tcPr>
          <w:p w14:paraId="4C785143" w14:textId="350368BF" w:rsidR="007A42D4" w:rsidRDefault="007A42D4" w:rsidP="007A42D4">
            <w:r>
              <w:t>CLUMPClassification</w:t>
            </w:r>
          </w:p>
        </w:tc>
      </w:tr>
      <w:tr w:rsidR="007A42D4" w14:paraId="276CED6A" w14:textId="77777777" w:rsidTr="00EA6A93">
        <w:trPr>
          <w:cantSplit/>
        </w:trPr>
        <w:tc>
          <w:tcPr>
            <w:tcW w:w="3136" w:type="dxa"/>
            <w:vMerge/>
          </w:tcPr>
          <w:p w14:paraId="02857212" w14:textId="77777777" w:rsidR="007A42D4" w:rsidRDefault="007A42D4" w:rsidP="007A42D4"/>
        </w:tc>
        <w:tc>
          <w:tcPr>
            <w:tcW w:w="2764" w:type="dxa"/>
          </w:tcPr>
          <w:p w14:paraId="5475BB2F" w14:textId="18DCCB9C" w:rsidR="007A42D4" w:rsidRDefault="007A42D4" w:rsidP="007A42D4">
            <w:r>
              <w:t>equivalentTo</w:t>
            </w:r>
          </w:p>
        </w:tc>
        <w:tc>
          <w:tcPr>
            <w:tcW w:w="3450" w:type="dxa"/>
          </w:tcPr>
          <w:p w14:paraId="439ADF14" w14:textId="78B457AD" w:rsidR="007A42D4" w:rsidRDefault="007A42D4" w:rsidP="007A42D4">
            <w:r>
              <w:t>hasCLUMPCode value "O</w:t>
            </w:r>
            <w:r w:rsidRPr="0062743B">
              <w:t>"</w:t>
            </w:r>
          </w:p>
        </w:tc>
      </w:tr>
      <w:tr w:rsidR="007A42D4" w14:paraId="3A8497C9" w14:textId="77777777" w:rsidTr="00EA6A93">
        <w:trPr>
          <w:cantSplit/>
        </w:trPr>
        <w:tc>
          <w:tcPr>
            <w:tcW w:w="3136" w:type="dxa"/>
            <w:vMerge w:val="restart"/>
          </w:tcPr>
          <w:p w14:paraId="6F4D4F14" w14:textId="21270E5C" w:rsidR="007A42D4" w:rsidRDefault="007A42D4" w:rsidP="007A42D4">
            <w:r>
              <w:t>ProductiveWoodland</w:t>
            </w:r>
          </w:p>
        </w:tc>
        <w:tc>
          <w:tcPr>
            <w:tcW w:w="2764" w:type="dxa"/>
          </w:tcPr>
          <w:p w14:paraId="03DF9C12" w14:textId="024A3206" w:rsidR="007A42D4" w:rsidRDefault="007A42D4" w:rsidP="007A42D4">
            <w:r>
              <w:t>subclassOf</w:t>
            </w:r>
          </w:p>
        </w:tc>
        <w:tc>
          <w:tcPr>
            <w:tcW w:w="3450" w:type="dxa"/>
          </w:tcPr>
          <w:p w14:paraId="3472FDEF" w14:textId="736DD39D" w:rsidR="007A42D4" w:rsidRDefault="007A42D4" w:rsidP="007A42D4">
            <w:r>
              <w:t>CLUMPClassification</w:t>
            </w:r>
          </w:p>
        </w:tc>
      </w:tr>
      <w:tr w:rsidR="007A42D4" w14:paraId="33FF2F16" w14:textId="77777777" w:rsidTr="00EA6A93">
        <w:trPr>
          <w:cantSplit/>
        </w:trPr>
        <w:tc>
          <w:tcPr>
            <w:tcW w:w="3136" w:type="dxa"/>
            <w:vMerge/>
          </w:tcPr>
          <w:p w14:paraId="51EDD0E2" w14:textId="77777777" w:rsidR="007A42D4" w:rsidRDefault="007A42D4" w:rsidP="007A42D4"/>
        </w:tc>
        <w:tc>
          <w:tcPr>
            <w:tcW w:w="2764" w:type="dxa"/>
          </w:tcPr>
          <w:p w14:paraId="2B7350DC" w14:textId="5FBE3370" w:rsidR="007A42D4" w:rsidRDefault="007A42D4" w:rsidP="007A42D4">
            <w:r>
              <w:t>equivalentTo</w:t>
            </w:r>
          </w:p>
        </w:tc>
        <w:tc>
          <w:tcPr>
            <w:tcW w:w="3450" w:type="dxa"/>
          </w:tcPr>
          <w:p w14:paraId="01F1CAD6" w14:textId="32DCE037" w:rsidR="007A42D4" w:rsidRDefault="007A42D4" w:rsidP="007A42D4">
            <w:r>
              <w:t>hasCLUMPCode value "T</w:t>
            </w:r>
            <w:r w:rsidRPr="0062743B">
              <w:t>"</w:t>
            </w:r>
          </w:p>
        </w:tc>
      </w:tr>
      <w:tr w:rsidR="007A42D4" w14:paraId="0BD9EB83" w14:textId="77777777" w:rsidTr="00EA6A93">
        <w:trPr>
          <w:cantSplit/>
        </w:trPr>
        <w:tc>
          <w:tcPr>
            <w:tcW w:w="3136" w:type="dxa"/>
            <w:vMerge w:val="restart"/>
          </w:tcPr>
          <w:p w14:paraId="07239763" w14:textId="2C548E4E" w:rsidR="007A42D4" w:rsidRDefault="007A42D4" w:rsidP="007A42D4">
            <w:r>
              <w:t>SwampMarshBog</w:t>
            </w:r>
          </w:p>
        </w:tc>
        <w:tc>
          <w:tcPr>
            <w:tcW w:w="2764" w:type="dxa"/>
          </w:tcPr>
          <w:p w14:paraId="7B736EC7" w14:textId="1F745264" w:rsidR="007A42D4" w:rsidRDefault="007A42D4" w:rsidP="007A42D4">
            <w:r>
              <w:t>subclassOf</w:t>
            </w:r>
          </w:p>
        </w:tc>
        <w:tc>
          <w:tcPr>
            <w:tcW w:w="3450" w:type="dxa"/>
          </w:tcPr>
          <w:p w14:paraId="166DC2E1" w14:textId="4C899920" w:rsidR="007A42D4" w:rsidRDefault="007A42D4" w:rsidP="007A42D4">
            <w:r>
              <w:t>CLUMPClassification</w:t>
            </w:r>
          </w:p>
        </w:tc>
      </w:tr>
      <w:tr w:rsidR="007A42D4" w14:paraId="0266173E" w14:textId="77777777" w:rsidTr="00EA6A93">
        <w:trPr>
          <w:cantSplit/>
        </w:trPr>
        <w:tc>
          <w:tcPr>
            <w:tcW w:w="3136" w:type="dxa"/>
            <w:vMerge/>
          </w:tcPr>
          <w:p w14:paraId="2FF24A1E" w14:textId="77777777" w:rsidR="007A42D4" w:rsidRDefault="007A42D4" w:rsidP="007A42D4"/>
        </w:tc>
        <w:tc>
          <w:tcPr>
            <w:tcW w:w="2764" w:type="dxa"/>
          </w:tcPr>
          <w:p w14:paraId="7D123F9B" w14:textId="21964658" w:rsidR="007A42D4" w:rsidRDefault="007A42D4" w:rsidP="007A42D4">
            <w:r>
              <w:t>equivalentTo</w:t>
            </w:r>
          </w:p>
        </w:tc>
        <w:tc>
          <w:tcPr>
            <w:tcW w:w="3450" w:type="dxa"/>
          </w:tcPr>
          <w:p w14:paraId="401F0DED" w14:textId="408B9FDF" w:rsidR="007A42D4" w:rsidRDefault="007A42D4" w:rsidP="007A42D4">
            <w:r>
              <w:t>hasCLUMPCode value "M</w:t>
            </w:r>
            <w:r w:rsidRPr="0062743B">
              <w:t>"</w:t>
            </w:r>
          </w:p>
        </w:tc>
      </w:tr>
      <w:tr w:rsidR="007A42D4" w14:paraId="56D91D59" w14:textId="77777777" w:rsidTr="00EA6A93">
        <w:trPr>
          <w:cantSplit/>
        </w:trPr>
        <w:tc>
          <w:tcPr>
            <w:tcW w:w="3136" w:type="dxa"/>
            <w:vMerge w:val="restart"/>
          </w:tcPr>
          <w:p w14:paraId="7282D0D5" w14:textId="7AA6CA16" w:rsidR="007A42D4" w:rsidRDefault="007A42D4" w:rsidP="007A42D4">
            <w:r>
              <w:lastRenderedPageBreak/>
              <w:t>UnimprovedPasture</w:t>
            </w:r>
          </w:p>
        </w:tc>
        <w:tc>
          <w:tcPr>
            <w:tcW w:w="2764" w:type="dxa"/>
          </w:tcPr>
          <w:p w14:paraId="1F926B66" w14:textId="0836F703" w:rsidR="007A42D4" w:rsidRDefault="007A42D4" w:rsidP="007A42D4">
            <w:r>
              <w:t>subclassOf</w:t>
            </w:r>
          </w:p>
        </w:tc>
        <w:tc>
          <w:tcPr>
            <w:tcW w:w="3450" w:type="dxa"/>
          </w:tcPr>
          <w:p w14:paraId="4F2EF0CF" w14:textId="3FAEDF3E" w:rsidR="007A42D4" w:rsidRDefault="007A42D4" w:rsidP="007A42D4">
            <w:r>
              <w:t>CLUMPClassification</w:t>
            </w:r>
          </w:p>
        </w:tc>
      </w:tr>
      <w:tr w:rsidR="007A42D4" w14:paraId="757E7CAE" w14:textId="77777777" w:rsidTr="00EA6A93">
        <w:trPr>
          <w:cantSplit/>
        </w:trPr>
        <w:tc>
          <w:tcPr>
            <w:tcW w:w="3136" w:type="dxa"/>
            <w:vMerge/>
          </w:tcPr>
          <w:p w14:paraId="4001B8A3" w14:textId="77777777" w:rsidR="007A42D4" w:rsidRDefault="007A42D4" w:rsidP="007A42D4"/>
        </w:tc>
        <w:tc>
          <w:tcPr>
            <w:tcW w:w="2764" w:type="dxa"/>
          </w:tcPr>
          <w:p w14:paraId="1D152A25" w14:textId="108224E3" w:rsidR="007A42D4" w:rsidRDefault="007A42D4" w:rsidP="007A42D4">
            <w:r>
              <w:t>equivalentTo</w:t>
            </w:r>
          </w:p>
        </w:tc>
        <w:tc>
          <w:tcPr>
            <w:tcW w:w="3450" w:type="dxa"/>
          </w:tcPr>
          <w:p w14:paraId="4FFE9A9E" w14:textId="000B552D" w:rsidR="007A42D4" w:rsidRDefault="007A42D4" w:rsidP="007A42D4">
            <w:r>
              <w:t>hasCLUMPCode value "K</w:t>
            </w:r>
            <w:r w:rsidRPr="0062743B">
              <w:t>"</w:t>
            </w:r>
          </w:p>
        </w:tc>
      </w:tr>
      <w:tr w:rsidR="007A42D4" w14:paraId="39A2C994" w14:textId="77777777" w:rsidTr="00EA6A93">
        <w:trPr>
          <w:cantSplit/>
        </w:trPr>
        <w:tc>
          <w:tcPr>
            <w:tcW w:w="3136" w:type="dxa"/>
            <w:vMerge w:val="restart"/>
          </w:tcPr>
          <w:p w14:paraId="29B03519" w14:textId="69C948D8" w:rsidR="007A42D4" w:rsidRDefault="007A42D4" w:rsidP="007A42D4">
            <w:r>
              <w:t>Unmapped</w:t>
            </w:r>
          </w:p>
        </w:tc>
        <w:tc>
          <w:tcPr>
            <w:tcW w:w="2764" w:type="dxa"/>
          </w:tcPr>
          <w:p w14:paraId="67F1D845" w14:textId="148B4B95" w:rsidR="007A42D4" w:rsidRDefault="007A42D4" w:rsidP="007A42D4">
            <w:r>
              <w:t>subclassOf</w:t>
            </w:r>
          </w:p>
        </w:tc>
        <w:tc>
          <w:tcPr>
            <w:tcW w:w="3450" w:type="dxa"/>
          </w:tcPr>
          <w:p w14:paraId="4402C740" w14:textId="3EDF488E" w:rsidR="007A42D4" w:rsidRDefault="007A42D4" w:rsidP="007A42D4">
            <w:r>
              <w:t>CLUMPClassification</w:t>
            </w:r>
          </w:p>
        </w:tc>
      </w:tr>
      <w:tr w:rsidR="007A42D4" w14:paraId="2FBAFD87" w14:textId="77777777" w:rsidTr="00EA6A93">
        <w:trPr>
          <w:cantSplit/>
        </w:trPr>
        <w:tc>
          <w:tcPr>
            <w:tcW w:w="3136" w:type="dxa"/>
            <w:vMerge/>
          </w:tcPr>
          <w:p w14:paraId="1F3B2FFD" w14:textId="77777777" w:rsidR="007A42D4" w:rsidRDefault="007A42D4" w:rsidP="007A42D4"/>
        </w:tc>
        <w:tc>
          <w:tcPr>
            <w:tcW w:w="2764" w:type="dxa"/>
          </w:tcPr>
          <w:p w14:paraId="3CACB1CF" w14:textId="339CF963" w:rsidR="007A42D4" w:rsidRDefault="007A42D4" w:rsidP="007A42D4">
            <w:r>
              <w:t>equivalentTo</w:t>
            </w:r>
          </w:p>
        </w:tc>
        <w:tc>
          <w:tcPr>
            <w:tcW w:w="3450" w:type="dxa"/>
          </w:tcPr>
          <w:p w14:paraId="482E352E" w14:textId="137D3790" w:rsidR="007A42D4" w:rsidRDefault="007A42D4" w:rsidP="007A42D4">
            <w:r>
              <w:t>hasCLUMPCode value "8</w:t>
            </w:r>
            <w:r w:rsidRPr="0062743B">
              <w:t>"</w:t>
            </w:r>
          </w:p>
        </w:tc>
      </w:tr>
      <w:tr w:rsidR="007A42D4" w14:paraId="2679F21E" w14:textId="77777777" w:rsidTr="00EA6A93">
        <w:trPr>
          <w:cantSplit/>
        </w:trPr>
        <w:tc>
          <w:tcPr>
            <w:tcW w:w="3136" w:type="dxa"/>
            <w:vMerge w:val="restart"/>
          </w:tcPr>
          <w:p w14:paraId="748CFB09" w14:textId="009DF709" w:rsidR="007A42D4" w:rsidRDefault="007A42D4" w:rsidP="007A42D4">
            <w:r>
              <w:t>UnproductiveRock</w:t>
            </w:r>
          </w:p>
        </w:tc>
        <w:tc>
          <w:tcPr>
            <w:tcW w:w="2764" w:type="dxa"/>
          </w:tcPr>
          <w:p w14:paraId="5F877716" w14:textId="25EFB13E" w:rsidR="007A42D4" w:rsidRDefault="007A42D4" w:rsidP="007A42D4">
            <w:r>
              <w:t>subclassOf</w:t>
            </w:r>
          </w:p>
        </w:tc>
        <w:tc>
          <w:tcPr>
            <w:tcW w:w="3450" w:type="dxa"/>
          </w:tcPr>
          <w:p w14:paraId="6AF079B5" w14:textId="776F55C9" w:rsidR="007A42D4" w:rsidRDefault="007A42D4" w:rsidP="007A42D4">
            <w:r>
              <w:t>CLUMPClassification</w:t>
            </w:r>
          </w:p>
        </w:tc>
      </w:tr>
      <w:tr w:rsidR="007A42D4" w14:paraId="47D41F25" w14:textId="77777777" w:rsidTr="00EA6A93">
        <w:trPr>
          <w:cantSplit/>
        </w:trPr>
        <w:tc>
          <w:tcPr>
            <w:tcW w:w="3136" w:type="dxa"/>
            <w:vMerge/>
          </w:tcPr>
          <w:p w14:paraId="6063829D" w14:textId="77777777" w:rsidR="007A42D4" w:rsidRDefault="007A42D4" w:rsidP="007A42D4"/>
        </w:tc>
        <w:tc>
          <w:tcPr>
            <w:tcW w:w="2764" w:type="dxa"/>
          </w:tcPr>
          <w:p w14:paraId="6496A6F0" w14:textId="2FBBB2A0" w:rsidR="007A42D4" w:rsidRDefault="007A42D4" w:rsidP="007A42D4">
            <w:r>
              <w:t>equivalentTo</w:t>
            </w:r>
          </w:p>
        </w:tc>
        <w:tc>
          <w:tcPr>
            <w:tcW w:w="3450" w:type="dxa"/>
          </w:tcPr>
          <w:p w14:paraId="028F203B" w14:textId="6998DA1E" w:rsidR="007A42D4" w:rsidRDefault="007A42D4" w:rsidP="007A42D4">
            <w:r>
              <w:t>hasCLUMPCode value "L</w:t>
            </w:r>
            <w:r w:rsidRPr="0062743B">
              <w:t>"</w:t>
            </w:r>
          </w:p>
        </w:tc>
      </w:tr>
      <w:tr w:rsidR="007A42D4" w14:paraId="4444406A" w14:textId="77777777" w:rsidTr="00EA6A93">
        <w:trPr>
          <w:cantSplit/>
        </w:trPr>
        <w:tc>
          <w:tcPr>
            <w:tcW w:w="3136" w:type="dxa"/>
          </w:tcPr>
          <w:p w14:paraId="3F30449D" w14:textId="300D24BF" w:rsidR="007A42D4" w:rsidRDefault="007A42D4" w:rsidP="007A42D4">
            <w:r>
              <w:t>UnproductiveSand</w:t>
            </w:r>
          </w:p>
        </w:tc>
        <w:tc>
          <w:tcPr>
            <w:tcW w:w="2764" w:type="dxa"/>
          </w:tcPr>
          <w:p w14:paraId="39C522D0" w14:textId="2D28D1BA" w:rsidR="007A42D4" w:rsidRDefault="007A42D4" w:rsidP="007A42D4">
            <w:r>
              <w:t>subclassOf</w:t>
            </w:r>
          </w:p>
        </w:tc>
        <w:tc>
          <w:tcPr>
            <w:tcW w:w="3450" w:type="dxa"/>
          </w:tcPr>
          <w:p w14:paraId="5AD54EFE" w14:textId="1202A4FD" w:rsidR="007A42D4" w:rsidRDefault="007A42D4" w:rsidP="007A42D4">
            <w:r>
              <w:t>CLUMPClassification</w:t>
            </w:r>
          </w:p>
        </w:tc>
      </w:tr>
      <w:tr w:rsidR="007A42D4" w14:paraId="1C24B5AF" w14:textId="77777777" w:rsidTr="00EA6A93">
        <w:trPr>
          <w:cantSplit/>
        </w:trPr>
        <w:tc>
          <w:tcPr>
            <w:tcW w:w="3136" w:type="dxa"/>
          </w:tcPr>
          <w:p w14:paraId="41226D7C" w14:textId="77777777" w:rsidR="007A42D4" w:rsidRDefault="007A42D4" w:rsidP="007A42D4"/>
        </w:tc>
        <w:tc>
          <w:tcPr>
            <w:tcW w:w="2764" w:type="dxa"/>
          </w:tcPr>
          <w:p w14:paraId="60CF08DC" w14:textId="475ACDAC" w:rsidR="007A42D4" w:rsidRDefault="007A42D4" w:rsidP="007A42D4">
            <w:r>
              <w:t>equivalentTo</w:t>
            </w:r>
          </w:p>
        </w:tc>
        <w:tc>
          <w:tcPr>
            <w:tcW w:w="3450" w:type="dxa"/>
          </w:tcPr>
          <w:p w14:paraId="0193BF76" w14:textId="6A6F2256" w:rsidR="007A42D4" w:rsidRDefault="007A42D4" w:rsidP="007A42D4">
            <w:r>
              <w:t>hasCLUMPCode value "S</w:t>
            </w:r>
            <w:r w:rsidRPr="0062743B">
              <w:t>"</w:t>
            </w:r>
          </w:p>
        </w:tc>
      </w:tr>
    </w:tbl>
    <w:p w14:paraId="6EB185A2" w14:textId="77777777" w:rsidR="00A73421" w:rsidRDefault="00A73421" w:rsidP="00B46D53"/>
    <w:p w14:paraId="343A5CE2" w14:textId="77777777" w:rsidR="00420EC6" w:rsidRPr="00B46D53" w:rsidRDefault="007E5C3D" w:rsidP="00EA354A">
      <w:pPr>
        <w:rPr>
          <w:b/>
        </w:rPr>
      </w:pPr>
      <w:r>
        <w:rPr>
          <w:b/>
        </w:rPr>
        <w:t>Reused</w:t>
      </w:r>
      <w:r w:rsidR="007B5361" w:rsidRPr="00B46D53">
        <w:rPr>
          <w:b/>
        </w:rPr>
        <w:t xml:space="preserve"> Ontologies:</w:t>
      </w:r>
    </w:p>
    <w:p w14:paraId="3E0A2CB5" w14:textId="7E46D9DE" w:rsidR="007B5361" w:rsidRPr="00B17E1B" w:rsidRDefault="005B2B4C" w:rsidP="009E4A69">
      <w:pPr>
        <w:pStyle w:val="ListParagraph"/>
      </w:pPr>
      <w:r>
        <w:t xml:space="preserve">lbcs: </w:t>
      </w:r>
      <w:r w:rsidR="00420EC6">
        <w:t>Land</w:t>
      </w:r>
      <w:r>
        <w:t xml:space="preserve"> Based Classification Standards (LBCS)</w:t>
      </w:r>
      <w:r w:rsidR="00BA1ACD">
        <w:t xml:space="preserve"> Ontology</w:t>
      </w:r>
      <w:r>
        <w:rPr>
          <w:rStyle w:val="FootnoteReference"/>
        </w:rPr>
        <w:footnoteReference w:id="17"/>
      </w:r>
      <w:r>
        <w:t xml:space="preserve"> presented by</w:t>
      </w:r>
      <w:r w:rsidR="0062227B">
        <w:t xml:space="preserve"> </w:t>
      </w:r>
      <w:r w:rsidR="009E5CF6">
        <w:fldChar w:fldCharType="begin"/>
      </w:r>
      <w:r w:rsidR="001608B3">
        <w:instrText xml:space="preserve"> ADDIN EN.CITE &lt;EndNote&gt;&lt;Cite&gt;&lt;Author&gt;Montenegro&lt;/Author&gt;&lt;Year&gt;2012&lt;/Year&gt;&lt;IDText&gt;A land use planning ontology: LBCS&lt;/IDText&gt;&lt;DisplayText&gt;[32]&lt;/DisplayText&gt;&lt;record&gt;&lt;titles&gt;&lt;title&gt;A land use planning ontology: LBCS&lt;/title&gt;&lt;secondary-title&gt;Future Internet&lt;/secondary-title&gt;&lt;/titles&gt;&lt;pages&gt;65-82&lt;/pages&gt;&lt;number&gt;1&lt;/number&gt;&lt;contributors&gt;&lt;authors&gt;&lt;author&gt;Montenegro, Nuno&lt;/author&gt;&lt;author&gt;Gomes, Jorge C&lt;/author&gt;&lt;author&gt;Urbano, Paulo&lt;/author&gt;&lt;author&gt;Duarte, José P&lt;/author&gt;&lt;/authors&gt;&lt;/contributors&gt;&lt;added-date format="utc"&gt;1581533674&lt;/added-date&gt;&lt;ref-type name="Journal Article"&gt;17&lt;/ref-type&gt;&lt;dates&gt;&lt;year&gt;2012&lt;/year&gt;&lt;/dates&gt;&lt;rec-number&gt;56&lt;/rec-number&gt;&lt;last-updated-date format="utc"&gt;1581533674&lt;/last-updated-date&gt;&lt;volume&gt;4&lt;/volume&gt;&lt;/record&gt;&lt;/Cite&gt;&lt;/EndNote&gt;</w:instrText>
      </w:r>
      <w:r w:rsidR="009E5CF6">
        <w:fldChar w:fldCharType="separate"/>
      </w:r>
      <w:r w:rsidR="001608B3">
        <w:rPr>
          <w:noProof/>
        </w:rPr>
        <w:t>[32]</w:t>
      </w:r>
      <w:r w:rsidR="009E5CF6">
        <w:fldChar w:fldCharType="end"/>
      </w:r>
      <w:r>
        <w:rPr>
          <w:rFonts w:ascii="Times-Roman" w:hAnsi="Times-Roman" w:cs="Times-Roman"/>
          <w:szCs w:val="20"/>
          <w:lang w:val="en-CA" w:bidi="ar-SA"/>
        </w:rPr>
        <w:t>.</w:t>
      </w:r>
    </w:p>
    <w:p w14:paraId="2761F718" w14:textId="0308C5DA" w:rsidR="00B17E1B" w:rsidRPr="00281C77" w:rsidRDefault="00543523" w:rsidP="009E4A69">
      <w:pPr>
        <w:pStyle w:val="ListParagraph"/>
      </w:pPr>
      <w:r>
        <w:rPr>
          <w:rFonts w:ascii="Times-Roman" w:hAnsi="Times-Roman" w:cs="Times-Roman"/>
          <w:szCs w:val="20"/>
          <w:lang w:val="en-CA" w:bidi="ar-SA"/>
        </w:rPr>
        <w:t>iCity-Foundat</w:t>
      </w:r>
      <w:r w:rsidR="00B17E1B">
        <w:rPr>
          <w:rFonts w:ascii="Times-Roman" w:hAnsi="Times-Roman" w:cs="Times-Roman"/>
          <w:szCs w:val="20"/>
          <w:lang w:val="en-CA" w:bidi="ar-SA"/>
        </w:rPr>
        <w:t>ion</w:t>
      </w:r>
    </w:p>
    <w:p w14:paraId="029AF3CC" w14:textId="76BC340C" w:rsidR="00281C77" w:rsidRDefault="00281C77" w:rsidP="00281C77">
      <w:pPr>
        <w:rPr>
          <w:b/>
        </w:rPr>
      </w:pPr>
      <w:r>
        <w:rPr>
          <w:b/>
        </w:rPr>
        <w:t>Future Work:</w:t>
      </w:r>
    </w:p>
    <w:p w14:paraId="0FB3E6EE" w14:textId="77777777" w:rsidR="00EA6A93" w:rsidRPr="00EA6A93" w:rsidRDefault="00281C77" w:rsidP="00281C77">
      <w:pPr>
        <w:pStyle w:val="ListParagraph"/>
        <w:numPr>
          <w:ilvl w:val="0"/>
          <w:numId w:val="7"/>
        </w:numPr>
      </w:pPr>
      <w:r>
        <w:t xml:space="preserve">In future versions of the ontology, it may be desirable to include an </w:t>
      </w:r>
      <w:r>
        <w:rPr>
          <w:lang w:val="en-CA"/>
        </w:rPr>
        <w:t>optional relationship for Parcel that identifies its associated organization (e.g. municipal / federal government, transit agency, etc.)</w:t>
      </w:r>
    </w:p>
    <w:p w14:paraId="2D25BA01" w14:textId="3DFEC17F" w:rsidR="00281C77" w:rsidRPr="00281C77" w:rsidRDefault="00EA6A93" w:rsidP="00281C77">
      <w:pPr>
        <w:pStyle w:val="ListParagraph"/>
        <w:numPr>
          <w:ilvl w:val="0"/>
          <w:numId w:val="7"/>
        </w:numPr>
      </w:pPr>
      <w:r w:rsidRPr="00E80D3C">
        <w:t>Future work</w:t>
      </w:r>
      <w:r>
        <w:t xml:space="preserve"> may extend the population representation to capture various sorts of populations (employed, students, etc)</w:t>
      </w:r>
    </w:p>
    <w:p w14:paraId="7451174D" w14:textId="77777777" w:rsidR="00D4596C" w:rsidRDefault="0070434A" w:rsidP="00EA354A">
      <w:pPr>
        <w:pStyle w:val="Heading2"/>
      </w:pPr>
      <w:bookmarkStart w:id="155" w:name="_Toc35260266"/>
      <w:r>
        <w:t>Trip</w:t>
      </w:r>
      <w:r w:rsidR="00BA1ACD">
        <w:t xml:space="preserve"> Ontology</w:t>
      </w:r>
      <w:bookmarkEnd w:id="155"/>
    </w:p>
    <w:p w14:paraId="65F7DF07" w14:textId="5DDAE997" w:rsidR="00D479C9" w:rsidRPr="00D479C9" w:rsidRDefault="0089518D" w:rsidP="00D479C9">
      <w:pPr>
        <w:rPr>
          <w:i/>
        </w:rPr>
      </w:pPr>
      <w:r>
        <w:rPr>
          <w:i/>
        </w:rPr>
        <w:t>http://ontology.eil.utoronto.ca/icity/</w:t>
      </w:r>
      <w:r w:rsidR="00D479C9">
        <w:rPr>
          <w:i/>
        </w:rPr>
        <w:t>Trip</w:t>
      </w:r>
      <w:r w:rsidR="00AC0B4C">
        <w:rPr>
          <w:i/>
        </w:rPr>
        <w:t>.owl</w:t>
      </w:r>
    </w:p>
    <w:p w14:paraId="71340BB2" w14:textId="77777777" w:rsidR="000C0D23" w:rsidRPr="000C0D23" w:rsidRDefault="000C0D23" w:rsidP="000C0D23">
      <w:pPr>
        <w:rPr>
          <w:b/>
        </w:rPr>
      </w:pPr>
      <w:r w:rsidRPr="000C0D23">
        <w:rPr>
          <w:b/>
        </w:rPr>
        <w:lastRenderedPageBreak/>
        <w:t>Namespace: trip</w:t>
      </w:r>
    </w:p>
    <w:p w14:paraId="74B1AB0A" w14:textId="0A8C6AD0" w:rsidR="00B524F8" w:rsidRDefault="00D4596C" w:rsidP="009E4A69">
      <w:pPr>
        <w:pStyle w:val="ListParagraph"/>
      </w:pPr>
      <w:r>
        <w:t xml:space="preserve">Trip: </w:t>
      </w:r>
      <w:r w:rsidR="005B0E28">
        <w:t>A Trip</w:t>
      </w:r>
      <w:r w:rsidR="00B706B5">
        <w:t xml:space="preserve"> is a kind of </w:t>
      </w:r>
      <w:r w:rsidR="00D76B82" w:rsidRPr="00D76B82">
        <w:rPr>
          <w:b/>
        </w:rPr>
        <w:t>A</w:t>
      </w:r>
      <w:r w:rsidR="00B706B5" w:rsidRPr="00D76B82">
        <w:rPr>
          <w:b/>
        </w:rPr>
        <w:t>ctivity</w:t>
      </w:r>
      <w:r w:rsidR="00B706B5">
        <w:t xml:space="preserve"> </w:t>
      </w:r>
      <w:r w:rsidR="00D76B82">
        <w:t xml:space="preserve">wherein a </w:t>
      </w:r>
      <w:r>
        <w:t>Person</w:t>
      </w:r>
      <w:r w:rsidR="005B0E28">
        <w:t>(s)</w:t>
      </w:r>
      <w:r w:rsidR="00D76B82">
        <w:t xml:space="preserve"> is transported</w:t>
      </w:r>
      <w:r>
        <w:t xml:space="preserve"> from one location to another </w:t>
      </w:r>
      <w:r w:rsidRPr="0035644F">
        <w:rPr>
          <w:b/>
        </w:rPr>
        <w:t>via some</w:t>
      </w:r>
      <w:r>
        <w:t xml:space="preserve"> </w:t>
      </w:r>
      <w:r w:rsidR="006E04AB">
        <w:t>Mode(s)</w:t>
      </w:r>
      <w:r w:rsidR="0035644F">
        <w:t>.</w:t>
      </w:r>
      <w:r w:rsidR="00DC4D49">
        <w:t xml:space="preserve"> As with activities, trips may have participants; they may also be described with specialization of the </w:t>
      </w:r>
      <w:r w:rsidR="00DC4D49" w:rsidRPr="00751605">
        <w:rPr>
          <w:b/>
        </w:rPr>
        <w:t>has</w:t>
      </w:r>
      <w:r w:rsidR="000E6398">
        <w:rPr>
          <w:b/>
        </w:rPr>
        <w:t xml:space="preserve"> p</w:t>
      </w:r>
      <w:r w:rsidR="00DC4D49" w:rsidRPr="00751605">
        <w:rPr>
          <w:b/>
        </w:rPr>
        <w:t>articipant</w:t>
      </w:r>
      <w:r w:rsidR="00DC4D49">
        <w:t xml:space="preserve"> property: </w:t>
      </w:r>
      <w:r w:rsidR="00DC4D49" w:rsidRPr="00751605">
        <w:rPr>
          <w:b/>
        </w:rPr>
        <w:t>hasDriver</w:t>
      </w:r>
      <w:r w:rsidR="00DC4D49">
        <w:t xml:space="preserve"> and/or </w:t>
      </w:r>
      <w:r w:rsidR="00DC4D49" w:rsidRPr="00751605">
        <w:rPr>
          <w:b/>
        </w:rPr>
        <w:t>hasPassenger</w:t>
      </w:r>
      <w:r w:rsidR="00DC4D49">
        <w:t>.</w:t>
      </w:r>
      <w:r w:rsidR="0035644F">
        <w:br/>
        <w:t xml:space="preserve">A Trip </w:t>
      </w:r>
      <w:r w:rsidR="0035644F" w:rsidRPr="0035644F">
        <w:rPr>
          <w:b/>
        </w:rPr>
        <w:t>starts at</w:t>
      </w:r>
      <w:r w:rsidR="0035644F">
        <w:t xml:space="preserve"> some </w:t>
      </w:r>
      <w:r w:rsidR="0035644F" w:rsidRPr="0035644F">
        <w:rPr>
          <w:b/>
        </w:rPr>
        <w:t>Location</w:t>
      </w:r>
      <w:r w:rsidR="0035644F">
        <w:t xml:space="preserve"> and </w:t>
      </w:r>
      <w:r w:rsidR="0035644F" w:rsidRPr="0035644F">
        <w:rPr>
          <w:b/>
        </w:rPr>
        <w:t>ends at</w:t>
      </w:r>
      <w:r w:rsidR="0035644F">
        <w:t xml:space="preserve"> some </w:t>
      </w:r>
      <w:r w:rsidR="0035644F" w:rsidRPr="0035644F">
        <w:rPr>
          <w:b/>
        </w:rPr>
        <w:t>Location</w:t>
      </w:r>
      <w:r w:rsidR="0035644F">
        <w:t>.</w:t>
      </w:r>
      <w:r w:rsidR="0035644F">
        <w:br/>
        <w:t xml:space="preserve">A Trip </w:t>
      </w:r>
      <w:r w:rsidR="00B524F8">
        <w:rPr>
          <w:b/>
        </w:rPr>
        <w:t>occurs during</w:t>
      </w:r>
      <w:r w:rsidR="00B524F8">
        <w:t xml:space="preserve"> some Interval</w:t>
      </w:r>
      <w:r w:rsidR="0035644F">
        <w:t>.</w:t>
      </w:r>
      <w:r w:rsidR="0035644F">
        <w:br/>
        <w:t xml:space="preserve">A Trip </w:t>
      </w:r>
      <w:r w:rsidR="0035644F" w:rsidRPr="0035644F">
        <w:rPr>
          <w:b/>
        </w:rPr>
        <w:t xml:space="preserve">occurs </w:t>
      </w:r>
      <w:r w:rsidR="008A1341">
        <w:rPr>
          <w:b/>
        </w:rPr>
        <w:t>in</w:t>
      </w:r>
      <w:r w:rsidR="0035644F">
        <w:t xml:space="preserve"> some </w:t>
      </w:r>
      <w:r w:rsidR="006A0AAC">
        <w:t>Network(s).</w:t>
      </w:r>
      <w:r w:rsidR="006A0AAC">
        <w:br/>
        <w:t xml:space="preserve">A Trip </w:t>
      </w:r>
      <w:r w:rsidR="00B524F8" w:rsidRPr="008A1341">
        <w:rPr>
          <w:b/>
        </w:rPr>
        <w:t xml:space="preserve">occurs </w:t>
      </w:r>
      <w:r w:rsidR="008A1341" w:rsidRPr="008A1341">
        <w:rPr>
          <w:b/>
        </w:rPr>
        <w:t>via</w:t>
      </w:r>
      <w:r w:rsidR="00B524F8">
        <w:t xml:space="preserve"> some Arc(s).</w:t>
      </w:r>
      <w:r w:rsidR="008A1341">
        <w:br/>
        <w:t xml:space="preserve">A Trip </w:t>
      </w:r>
      <w:r w:rsidR="008A1341" w:rsidRPr="008A1341">
        <w:rPr>
          <w:b/>
        </w:rPr>
        <w:t>occurs on</w:t>
      </w:r>
      <w:r w:rsidR="008A1341">
        <w:t xml:space="preserve"> some Transportation Complex. (e.g. a road or a rail)</w:t>
      </w:r>
      <w:r w:rsidR="00B524F8">
        <w:br/>
        <w:t>A Trip contains some Trip Segments</w:t>
      </w:r>
      <w:r w:rsidR="00333D45">
        <w:t>.</w:t>
      </w:r>
      <w:r w:rsidR="00333D45">
        <w:br/>
        <w:t>A Trip may incur some cost (monetary or otherwise).</w:t>
      </w:r>
    </w:p>
    <w:p w14:paraId="5EFB96BE" w14:textId="20A82B15" w:rsidR="00B524F8" w:rsidRDefault="00B524F8" w:rsidP="009E4A69">
      <w:pPr>
        <w:pStyle w:val="ListParagraph"/>
      </w:pPr>
      <w:r>
        <w:t>A Trip Segment describes part of a trip. It may be used, for example, to identify different parts of the Trip by Mode.</w:t>
      </w:r>
      <w:r w:rsidR="00AA6251">
        <w:br/>
        <w:t xml:space="preserve">The restrictions on the Mode and possibly Vehicle used </w:t>
      </w:r>
      <w:r w:rsidR="00EE73F6">
        <w:t>will</w:t>
      </w:r>
      <w:r w:rsidR="00AA6251">
        <w:t xml:space="preserve"> become</w:t>
      </w:r>
      <w:r w:rsidR="00EE73F6">
        <w:t xml:space="preserve"> more</w:t>
      </w:r>
      <w:r w:rsidR="00AA6251">
        <w:t xml:space="preserve"> complicated </w:t>
      </w:r>
      <w:r w:rsidR="00EE73F6">
        <w:t>as</w:t>
      </w:r>
      <w:r w:rsidR="00AA6251">
        <w:t xml:space="preserve"> we begin to incorporate restrictions based on a Persons access to a vehicle (age, household)</w:t>
      </w:r>
      <w:r w:rsidR="00AA4007">
        <w:t>.</w:t>
      </w:r>
      <w:r>
        <w:br/>
      </w:r>
      <w:r w:rsidR="00D639A9">
        <w:t>A Trip Segment is a</w:t>
      </w:r>
      <w:r w:rsidR="00B706B5">
        <w:t xml:space="preserve"> specialization of a Trip that is</w:t>
      </w:r>
      <w:r w:rsidR="00D639A9">
        <w:t xml:space="preserve"> subactivity of some Trip</w:t>
      </w:r>
      <w:r w:rsidR="00B706B5">
        <w:t>.</w:t>
      </w:r>
      <w:r w:rsidR="00D639A9">
        <w:br/>
      </w:r>
      <w:r>
        <w:t xml:space="preserve">A Trip Segment </w:t>
      </w:r>
      <w:r>
        <w:rPr>
          <w:b/>
        </w:rPr>
        <w:t>occurs during</w:t>
      </w:r>
      <w:r>
        <w:t xml:space="preserve"> some Interval.</w:t>
      </w:r>
      <w:r>
        <w:br/>
        <w:t>A Trip</w:t>
      </w:r>
      <w:r w:rsidRPr="00B524F8">
        <w:t xml:space="preserve"> </w:t>
      </w:r>
      <w:r>
        <w:t xml:space="preserve">Segment </w:t>
      </w:r>
      <w:r w:rsidR="008A1341">
        <w:rPr>
          <w:b/>
        </w:rPr>
        <w:t>occurs i</w:t>
      </w:r>
      <w:r w:rsidRPr="0035644F">
        <w:rPr>
          <w:b/>
        </w:rPr>
        <w:t>n</w:t>
      </w:r>
      <w:r>
        <w:t xml:space="preserve"> some Network(s).</w:t>
      </w:r>
      <w:r>
        <w:br/>
        <w:t>A Trip</w:t>
      </w:r>
      <w:r w:rsidRPr="00B524F8">
        <w:t xml:space="preserve"> </w:t>
      </w:r>
      <w:r w:rsidR="008A1341">
        <w:t>Segment occurs via</w:t>
      </w:r>
      <w:r>
        <w:t xml:space="preserve"> some Arc(s).</w:t>
      </w:r>
      <w:r w:rsidR="008A1341">
        <w:br/>
        <w:t>A Trip occurs on some Transportation Complex.</w:t>
      </w:r>
      <w:r w:rsidR="00333D45">
        <w:br/>
        <w:t>A Trip Segment may incur some cost (monetary or otherwise).</w:t>
      </w:r>
    </w:p>
    <w:p w14:paraId="74D2D774" w14:textId="77777777" w:rsidR="00D4596C" w:rsidRDefault="00D4596C" w:rsidP="009E4A69">
      <w:pPr>
        <w:pStyle w:val="ListParagraph"/>
      </w:pPr>
      <w:r>
        <w:t xml:space="preserve">Tour: A </w:t>
      </w:r>
      <w:r w:rsidR="0035644F">
        <w:t>sequence of Trips made by one Person.</w:t>
      </w:r>
      <w:r w:rsidR="0035644F">
        <w:br/>
        <w:t xml:space="preserve">A Tour </w:t>
      </w:r>
      <w:r w:rsidR="0035644F" w:rsidRPr="0035644F">
        <w:rPr>
          <w:b/>
        </w:rPr>
        <w:t>starts and ends at</w:t>
      </w:r>
      <w:r w:rsidR="0035644F">
        <w:t xml:space="preserve"> the same Location.</w:t>
      </w:r>
    </w:p>
    <w:p w14:paraId="5CF0015B" w14:textId="69CD50D5" w:rsidR="00F44D11" w:rsidRPr="00E80D3C" w:rsidRDefault="00F44D11" w:rsidP="00E80D3C">
      <w:pPr>
        <w:rPr>
          <w:highlight w:val="yellow"/>
        </w:rPr>
      </w:pPr>
    </w:p>
    <w:tbl>
      <w:tblPr>
        <w:tblStyle w:val="TableGrid"/>
        <w:tblpPr w:leftFromText="180" w:rightFromText="180" w:vertAnchor="text" w:horzAnchor="margin" w:tblpY="128"/>
        <w:tblW w:w="0" w:type="auto"/>
        <w:tblLook w:val="04A0" w:firstRow="1" w:lastRow="0" w:firstColumn="1" w:lastColumn="0" w:noHBand="0" w:noVBand="1"/>
      </w:tblPr>
      <w:tblGrid>
        <w:gridCol w:w="2204"/>
        <w:gridCol w:w="2484"/>
        <w:gridCol w:w="4662"/>
      </w:tblGrid>
      <w:tr w:rsidR="006E04AB" w14:paraId="38709A61" w14:textId="77777777" w:rsidTr="00DF0EF3">
        <w:trPr>
          <w:cantSplit/>
        </w:trPr>
        <w:tc>
          <w:tcPr>
            <w:tcW w:w="2204" w:type="dxa"/>
            <w:shd w:val="clear" w:color="auto" w:fill="00FFFF"/>
          </w:tcPr>
          <w:p w14:paraId="57A07493" w14:textId="77777777" w:rsidR="006E04AB" w:rsidRDefault="006E04AB" w:rsidP="00BA5A7B">
            <w:r>
              <w:t>Object</w:t>
            </w:r>
          </w:p>
        </w:tc>
        <w:tc>
          <w:tcPr>
            <w:tcW w:w="2484" w:type="dxa"/>
            <w:shd w:val="clear" w:color="auto" w:fill="00FFFF"/>
          </w:tcPr>
          <w:p w14:paraId="41A519EC" w14:textId="77777777" w:rsidR="006E04AB" w:rsidRDefault="006E04AB" w:rsidP="00BA5A7B">
            <w:r>
              <w:t>Property</w:t>
            </w:r>
          </w:p>
        </w:tc>
        <w:tc>
          <w:tcPr>
            <w:tcW w:w="4662" w:type="dxa"/>
            <w:shd w:val="clear" w:color="auto" w:fill="00FFFF"/>
          </w:tcPr>
          <w:p w14:paraId="75E04980" w14:textId="77777777" w:rsidR="006E04AB" w:rsidRDefault="006E04AB" w:rsidP="00BA5A7B">
            <w:r>
              <w:t>Value</w:t>
            </w:r>
          </w:p>
        </w:tc>
      </w:tr>
      <w:tr w:rsidR="00005C26" w14:paraId="0DBFC831" w14:textId="77777777" w:rsidTr="00DF0EF3">
        <w:trPr>
          <w:cantSplit/>
        </w:trPr>
        <w:tc>
          <w:tcPr>
            <w:tcW w:w="2204" w:type="dxa"/>
            <w:vMerge w:val="restart"/>
          </w:tcPr>
          <w:p w14:paraId="20CF4685" w14:textId="144D6DD8" w:rsidR="00005C26" w:rsidRDefault="00005C26" w:rsidP="008E6E32">
            <w:r>
              <w:t>Trip</w:t>
            </w:r>
          </w:p>
        </w:tc>
        <w:tc>
          <w:tcPr>
            <w:tcW w:w="2484" w:type="dxa"/>
          </w:tcPr>
          <w:p w14:paraId="4AD11C62" w14:textId="116FC111" w:rsidR="00005C26" w:rsidRPr="00B706B5" w:rsidRDefault="00005C26" w:rsidP="008E6E32">
            <w:r w:rsidRPr="00B706B5">
              <w:t>subclassOf</w:t>
            </w:r>
          </w:p>
        </w:tc>
        <w:tc>
          <w:tcPr>
            <w:tcW w:w="4662" w:type="dxa"/>
          </w:tcPr>
          <w:p w14:paraId="533AB1B1" w14:textId="50325699" w:rsidR="00005C26" w:rsidRPr="00B706B5" w:rsidRDefault="00005C26" w:rsidP="008E6E32">
            <w:r w:rsidRPr="00B706B5">
              <w:t>activity:Activity</w:t>
            </w:r>
          </w:p>
        </w:tc>
      </w:tr>
      <w:tr w:rsidR="00005C26" w14:paraId="6C931658" w14:textId="77777777" w:rsidTr="00DF0EF3">
        <w:trPr>
          <w:cantSplit/>
        </w:trPr>
        <w:tc>
          <w:tcPr>
            <w:tcW w:w="2204" w:type="dxa"/>
            <w:vMerge/>
          </w:tcPr>
          <w:p w14:paraId="299F03A4" w14:textId="77777777" w:rsidR="00005C26" w:rsidRDefault="00005C26" w:rsidP="008E6E32"/>
        </w:tc>
        <w:tc>
          <w:tcPr>
            <w:tcW w:w="2484" w:type="dxa"/>
          </w:tcPr>
          <w:p w14:paraId="545B6386" w14:textId="77777777" w:rsidR="00005C26" w:rsidRDefault="00005C26" w:rsidP="008E6E32">
            <w:r>
              <w:t>startLoc</w:t>
            </w:r>
          </w:p>
        </w:tc>
        <w:tc>
          <w:tcPr>
            <w:tcW w:w="4662" w:type="dxa"/>
          </w:tcPr>
          <w:p w14:paraId="5105F4F4" w14:textId="77777777" w:rsidR="00005C26" w:rsidRDefault="00005C26" w:rsidP="008E6E32">
            <w:r w:rsidRPr="00E80D3C">
              <w:rPr>
                <w:highlight w:val="yellow"/>
              </w:rPr>
              <w:t>only</w:t>
            </w:r>
            <w:r>
              <w:t xml:space="preserve"> spatial_loc:SpatialFeature</w:t>
            </w:r>
          </w:p>
        </w:tc>
      </w:tr>
      <w:tr w:rsidR="00005C26" w14:paraId="2A555DC1" w14:textId="77777777" w:rsidTr="00DF0EF3">
        <w:trPr>
          <w:cantSplit/>
        </w:trPr>
        <w:tc>
          <w:tcPr>
            <w:tcW w:w="2204" w:type="dxa"/>
            <w:vMerge/>
          </w:tcPr>
          <w:p w14:paraId="61CD28C6" w14:textId="77777777" w:rsidR="00005C26" w:rsidRDefault="00005C26" w:rsidP="008E6E32"/>
        </w:tc>
        <w:tc>
          <w:tcPr>
            <w:tcW w:w="2484" w:type="dxa"/>
          </w:tcPr>
          <w:p w14:paraId="16A2290C" w14:textId="77777777" w:rsidR="00005C26" w:rsidRDefault="00005C26" w:rsidP="008E6E32">
            <w:r>
              <w:t>endLoc</w:t>
            </w:r>
          </w:p>
        </w:tc>
        <w:tc>
          <w:tcPr>
            <w:tcW w:w="4662" w:type="dxa"/>
          </w:tcPr>
          <w:p w14:paraId="660D6129" w14:textId="77777777" w:rsidR="00005C26" w:rsidRDefault="00005C26" w:rsidP="008E6E32">
            <w:r w:rsidRPr="00E80D3C">
              <w:rPr>
                <w:highlight w:val="yellow"/>
              </w:rPr>
              <w:t>only</w:t>
            </w:r>
            <w:r>
              <w:t xml:space="preserve">  spatial_loc:SpatialFeature</w:t>
            </w:r>
          </w:p>
        </w:tc>
      </w:tr>
      <w:tr w:rsidR="00005C26" w14:paraId="31B0A8B5" w14:textId="77777777" w:rsidTr="00DF0EF3">
        <w:trPr>
          <w:cantSplit/>
        </w:trPr>
        <w:tc>
          <w:tcPr>
            <w:tcW w:w="2204" w:type="dxa"/>
            <w:vMerge/>
          </w:tcPr>
          <w:p w14:paraId="27FA7242" w14:textId="77777777" w:rsidR="00005C26" w:rsidRDefault="00005C26" w:rsidP="008E6E32"/>
        </w:tc>
        <w:tc>
          <w:tcPr>
            <w:tcW w:w="2484" w:type="dxa"/>
          </w:tcPr>
          <w:p w14:paraId="4DFE09D8" w14:textId="77777777" w:rsidR="00005C26" w:rsidRPr="00E80D3C" w:rsidRDefault="00005C26" w:rsidP="008E6E32">
            <w:pPr>
              <w:rPr>
                <w:strike/>
              </w:rPr>
            </w:pPr>
            <w:r w:rsidRPr="00E80D3C">
              <w:rPr>
                <w:strike/>
              </w:rPr>
              <w:t>during</w:t>
            </w:r>
          </w:p>
        </w:tc>
        <w:tc>
          <w:tcPr>
            <w:tcW w:w="4662" w:type="dxa"/>
          </w:tcPr>
          <w:p w14:paraId="25CC8254" w14:textId="77777777" w:rsidR="00005C26" w:rsidRPr="00E80D3C" w:rsidRDefault="00005C26" w:rsidP="008E6E32">
            <w:pPr>
              <w:rPr>
                <w:strike/>
              </w:rPr>
            </w:pPr>
            <w:r w:rsidRPr="00E80D3C">
              <w:rPr>
                <w:strike/>
              </w:rPr>
              <w:t>exactly 1 time:Interval</w:t>
            </w:r>
          </w:p>
        </w:tc>
      </w:tr>
      <w:tr w:rsidR="00005C26" w14:paraId="35277DE0" w14:textId="77777777" w:rsidTr="00DF0EF3">
        <w:trPr>
          <w:cantSplit/>
        </w:trPr>
        <w:tc>
          <w:tcPr>
            <w:tcW w:w="2204" w:type="dxa"/>
            <w:vMerge/>
          </w:tcPr>
          <w:p w14:paraId="6144F993" w14:textId="77777777" w:rsidR="00005C26" w:rsidRDefault="00005C26" w:rsidP="008E6E32"/>
        </w:tc>
        <w:tc>
          <w:tcPr>
            <w:tcW w:w="2484" w:type="dxa"/>
          </w:tcPr>
          <w:p w14:paraId="2E2763BB" w14:textId="77777777" w:rsidR="00005C26" w:rsidRDefault="00005C26" w:rsidP="008E6E32">
            <w:r>
              <w:t>accessesNetwork</w:t>
            </w:r>
          </w:p>
        </w:tc>
        <w:tc>
          <w:tcPr>
            <w:tcW w:w="4662" w:type="dxa"/>
          </w:tcPr>
          <w:p w14:paraId="3829C2EB" w14:textId="77777777" w:rsidR="00005C26" w:rsidRDefault="00005C26" w:rsidP="008E6E32">
            <w:r>
              <w:t>min 1 transportation:Network</w:t>
            </w:r>
          </w:p>
        </w:tc>
      </w:tr>
      <w:tr w:rsidR="00005C26" w14:paraId="6489F01A" w14:textId="77777777" w:rsidTr="00DF0EF3">
        <w:trPr>
          <w:cantSplit/>
        </w:trPr>
        <w:tc>
          <w:tcPr>
            <w:tcW w:w="2204" w:type="dxa"/>
            <w:vMerge/>
          </w:tcPr>
          <w:p w14:paraId="4714BF4F" w14:textId="77777777" w:rsidR="00005C26" w:rsidRDefault="00005C26" w:rsidP="008E6E32"/>
        </w:tc>
        <w:tc>
          <w:tcPr>
            <w:tcW w:w="2484" w:type="dxa"/>
          </w:tcPr>
          <w:p w14:paraId="01FC17BD" w14:textId="77777777" w:rsidR="00005C26" w:rsidRDefault="00005C26" w:rsidP="008E6E32">
            <w:r>
              <w:t>accessesArc</w:t>
            </w:r>
          </w:p>
        </w:tc>
        <w:tc>
          <w:tcPr>
            <w:tcW w:w="4662" w:type="dxa"/>
          </w:tcPr>
          <w:p w14:paraId="3F275F90" w14:textId="77777777" w:rsidR="00005C26" w:rsidRDefault="00005C26" w:rsidP="008E6E32">
            <w:r>
              <w:t>min 1  transportation:Arc</w:t>
            </w:r>
          </w:p>
        </w:tc>
      </w:tr>
      <w:tr w:rsidR="00005C26" w14:paraId="2D11479F" w14:textId="77777777" w:rsidTr="00DF0EF3">
        <w:trPr>
          <w:cantSplit/>
        </w:trPr>
        <w:tc>
          <w:tcPr>
            <w:tcW w:w="2204" w:type="dxa"/>
            <w:vMerge/>
          </w:tcPr>
          <w:p w14:paraId="1ACD0FA8" w14:textId="77777777" w:rsidR="00005C26" w:rsidRDefault="00005C26" w:rsidP="008E6E32"/>
        </w:tc>
        <w:tc>
          <w:tcPr>
            <w:tcW w:w="2484" w:type="dxa"/>
          </w:tcPr>
          <w:p w14:paraId="47DE5D53" w14:textId="77777777" w:rsidR="00005C26" w:rsidRDefault="00005C26" w:rsidP="008E6E32">
            <w:r>
              <w:t>occursOn</w:t>
            </w:r>
          </w:p>
        </w:tc>
        <w:tc>
          <w:tcPr>
            <w:tcW w:w="4662" w:type="dxa"/>
          </w:tcPr>
          <w:p w14:paraId="38AF02F5" w14:textId="77777777" w:rsidR="00005C26" w:rsidRDefault="00005C26" w:rsidP="008E6E32">
            <w:r>
              <w:t>min 1  transportation:TransportationComplex</w:t>
            </w:r>
          </w:p>
        </w:tc>
      </w:tr>
      <w:tr w:rsidR="00005C26" w14:paraId="5DE04AC3" w14:textId="77777777" w:rsidTr="00DF0EF3">
        <w:trPr>
          <w:cantSplit/>
        </w:trPr>
        <w:tc>
          <w:tcPr>
            <w:tcW w:w="2204" w:type="dxa"/>
            <w:vMerge/>
          </w:tcPr>
          <w:p w14:paraId="1C770517" w14:textId="77777777" w:rsidR="00005C26" w:rsidRDefault="00005C26" w:rsidP="008E6E32"/>
        </w:tc>
        <w:tc>
          <w:tcPr>
            <w:tcW w:w="2484" w:type="dxa"/>
          </w:tcPr>
          <w:p w14:paraId="1D0B08E4" w14:textId="36154EBA" w:rsidR="00005C26" w:rsidRPr="00E80D3C" w:rsidRDefault="00005C26" w:rsidP="008E6E32">
            <w:pPr>
              <w:rPr>
                <w:highlight w:val="yellow"/>
              </w:rPr>
            </w:pPr>
            <w:r>
              <w:rPr>
                <w:highlight w:val="yellow"/>
              </w:rPr>
              <w:t>via</w:t>
            </w:r>
            <w:r w:rsidRPr="00E80D3C">
              <w:rPr>
                <w:highlight w:val="yellow"/>
              </w:rPr>
              <w:t>Mode</w:t>
            </w:r>
          </w:p>
        </w:tc>
        <w:tc>
          <w:tcPr>
            <w:tcW w:w="4662" w:type="dxa"/>
          </w:tcPr>
          <w:p w14:paraId="4B60DBE2" w14:textId="560D8F95" w:rsidR="00005C26" w:rsidRPr="00E80D3C" w:rsidRDefault="00005C26" w:rsidP="008E6E32">
            <w:pPr>
              <w:rPr>
                <w:highlight w:val="yellow"/>
              </w:rPr>
            </w:pPr>
            <w:r w:rsidRPr="00E80D3C">
              <w:rPr>
                <w:highlight w:val="yellow"/>
              </w:rPr>
              <w:t xml:space="preserve">min 1 </w:t>
            </w:r>
            <w:r>
              <w:rPr>
                <w:highlight w:val="yellow"/>
              </w:rPr>
              <w:t>transportation</w:t>
            </w:r>
            <w:r w:rsidRPr="00E80D3C">
              <w:rPr>
                <w:highlight w:val="yellow"/>
              </w:rPr>
              <w:t>:Mode</w:t>
            </w:r>
          </w:p>
        </w:tc>
      </w:tr>
      <w:tr w:rsidR="00005C26" w14:paraId="663160AE" w14:textId="77777777" w:rsidTr="00DF0EF3">
        <w:trPr>
          <w:cantSplit/>
        </w:trPr>
        <w:tc>
          <w:tcPr>
            <w:tcW w:w="2204" w:type="dxa"/>
            <w:vMerge/>
          </w:tcPr>
          <w:p w14:paraId="389AB2AF" w14:textId="77777777" w:rsidR="00005C26" w:rsidRDefault="00005C26" w:rsidP="008E6E32"/>
        </w:tc>
        <w:tc>
          <w:tcPr>
            <w:tcW w:w="2484" w:type="dxa"/>
          </w:tcPr>
          <w:p w14:paraId="21C5C32F" w14:textId="07037286" w:rsidR="00005C26" w:rsidRDefault="00005C26" w:rsidP="008E6E32">
            <w:pPr>
              <w:rPr>
                <w:highlight w:val="yellow"/>
              </w:rPr>
            </w:pPr>
            <w:r w:rsidRPr="00547B69">
              <w:t xml:space="preserve">viaVehicle </w:t>
            </w:r>
          </w:p>
        </w:tc>
        <w:tc>
          <w:tcPr>
            <w:tcW w:w="4662" w:type="dxa"/>
          </w:tcPr>
          <w:p w14:paraId="3ADDB339" w14:textId="2A4D420B" w:rsidR="00005C26" w:rsidRPr="00E80D3C" w:rsidRDefault="00005C26" w:rsidP="008E6E32">
            <w:pPr>
              <w:rPr>
                <w:highlight w:val="yellow"/>
              </w:rPr>
            </w:pPr>
            <w:r w:rsidRPr="00547B69">
              <w:t>only Vehicle</w:t>
            </w:r>
          </w:p>
        </w:tc>
      </w:tr>
      <w:tr w:rsidR="00005C26" w14:paraId="46F7AC39" w14:textId="77777777" w:rsidTr="00DF0EF3">
        <w:trPr>
          <w:cantSplit/>
        </w:trPr>
        <w:tc>
          <w:tcPr>
            <w:tcW w:w="2204" w:type="dxa"/>
            <w:vMerge/>
          </w:tcPr>
          <w:p w14:paraId="6834F5AE" w14:textId="77777777" w:rsidR="00005C26" w:rsidRDefault="00005C26" w:rsidP="008E6E32"/>
        </w:tc>
        <w:tc>
          <w:tcPr>
            <w:tcW w:w="2484" w:type="dxa"/>
          </w:tcPr>
          <w:p w14:paraId="52C21037" w14:textId="2566DDFB" w:rsidR="00005C26" w:rsidRPr="00547B69" w:rsidRDefault="00005C26" w:rsidP="008E6E32">
            <w:r>
              <w:t>hasDriver</w:t>
            </w:r>
          </w:p>
        </w:tc>
        <w:tc>
          <w:tcPr>
            <w:tcW w:w="4662" w:type="dxa"/>
          </w:tcPr>
          <w:p w14:paraId="79F4FF6B" w14:textId="3CE0B47E" w:rsidR="00005C26" w:rsidRPr="00547B69" w:rsidRDefault="00005C26" w:rsidP="008E6E32">
            <w:r>
              <w:t>only change:Manifestation</w:t>
            </w:r>
          </w:p>
        </w:tc>
      </w:tr>
      <w:tr w:rsidR="00005C26" w14:paraId="400F41F7" w14:textId="77777777" w:rsidTr="00DF0EF3">
        <w:trPr>
          <w:cantSplit/>
        </w:trPr>
        <w:tc>
          <w:tcPr>
            <w:tcW w:w="2204" w:type="dxa"/>
            <w:vMerge/>
          </w:tcPr>
          <w:p w14:paraId="1B316E27" w14:textId="77777777" w:rsidR="00005C26" w:rsidRDefault="00005C26" w:rsidP="008E6E32"/>
        </w:tc>
        <w:tc>
          <w:tcPr>
            <w:tcW w:w="2484" w:type="dxa"/>
          </w:tcPr>
          <w:p w14:paraId="525B93C7" w14:textId="29E3DABE" w:rsidR="00005C26" w:rsidRPr="00547B69" w:rsidRDefault="00005C26" w:rsidP="008E6E32">
            <w:r>
              <w:t>hasPassenger</w:t>
            </w:r>
          </w:p>
        </w:tc>
        <w:tc>
          <w:tcPr>
            <w:tcW w:w="4662" w:type="dxa"/>
          </w:tcPr>
          <w:p w14:paraId="1E410952" w14:textId="0F773C7E" w:rsidR="00005C26" w:rsidRPr="00547B69" w:rsidRDefault="00005C26" w:rsidP="008E6E32">
            <w:r>
              <w:t>only change:Manifestation</w:t>
            </w:r>
          </w:p>
        </w:tc>
      </w:tr>
      <w:tr w:rsidR="00DF0EF3" w14:paraId="1E1ED040" w14:textId="77777777" w:rsidTr="00DF0EF3">
        <w:trPr>
          <w:cantSplit/>
        </w:trPr>
        <w:tc>
          <w:tcPr>
            <w:tcW w:w="2204" w:type="dxa"/>
            <w:vMerge w:val="restart"/>
          </w:tcPr>
          <w:p w14:paraId="7595875F" w14:textId="1CFCF38D" w:rsidR="00DF0EF3" w:rsidRDefault="00DF0EF3" w:rsidP="00DF0EF3">
            <w:r>
              <w:t>TripSegment</w:t>
            </w:r>
          </w:p>
        </w:tc>
        <w:tc>
          <w:tcPr>
            <w:tcW w:w="2484" w:type="dxa"/>
          </w:tcPr>
          <w:p w14:paraId="04772C85" w14:textId="1F27E0B9" w:rsidR="00DF0EF3" w:rsidRPr="00E80D3C" w:rsidRDefault="00DF0EF3" w:rsidP="008E6E32">
            <w:pPr>
              <w:rPr>
                <w:highlight w:val="yellow"/>
              </w:rPr>
            </w:pPr>
            <w:r w:rsidRPr="00E80D3C">
              <w:rPr>
                <w:highlight w:val="yellow"/>
              </w:rPr>
              <w:t>subclassOf</w:t>
            </w:r>
          </w:p>
        </w:tc>
        <w:tc>
          <w:tcPr>
            <w:tcW w:w="4662" w:type="dxa"/>
          </w:tcPr>
          <w:p w14:paraId="6AF39818" w14:textId="57E4D8E5" w:rsidR="00DF0EF3" w:rsidRPr="00E80D3C" w:rsidRDefault="00DF0EF3" w:rsidP="008E6E32">
            <w:pPr>
              <w:rPr>
                <w:highlight w:val="yellow"/>
              </w:rPr>
            </w:pPr>
            <w:r w:rsidRPr="00E80D3C">
              <w:rPr>
                <w:highlight w:val="yellow"/>
              </w:rPr>
              <w:t>Trip</w:t>
            </w:r>
          </w:p>
        </w:tc>
      </w:tr>
      <w:tr w:rsidR="00DF0EF3" w14:paraId="4A8B242D" w14:textId="77777777" w:rsidTr="00DF0EF3">
        <w:trPr>
          <w:cantSplit/>
        </w:trPr>
        <w:tc>
          <w:tcPr>
            <w:tcW w:w="2204" w:type="dxa"/>
            <w:vMerge/>
          </w:tcPr>
          <w:p w14:paraId="0AF577B5" w14:textId="48AFD7F7" w:rsidR="00DF0EF3" w:rsidRDefault="00DF0EF3" w:rsidP="008E6E32"/>
        </w:tc>
        <w:tc>
          <w:tcPr>
            <w:tcW w:w="2484" w:type="dxa"/>
          </w:tcPr>
          <w:p w14:paraId="05FDFF2C" w14:textId="1E35DEA4" w:rsidR="00DF0EF3" w:rsidRDefault="00D76B82" w:rsidP="008E6E32">
            <w:r>
              <w:t>inverse (hasSubactivity)</w:t>
            </w:r>
          </w:p>
        </w:tc>
        <w:tc>
          <w:tcPr>
            <w:tcW w:w="4662" w:type="dxa"/>
          </w:tcPr>
          <w:p w14:paraId="7C32F919" w14:textId="62008901" w:rsidR="00DF0EF3" w:rsidRDefault="00D76B82" w:rsidP="008E6E32">
            <w:r>
              <w:t>min 1 Trip</w:t>
            </w:r>
          </w:p>
        </w:tc>
      </w:tr>
      <w:tr w:rsidR="00DF0EF3" w14:paraId="4BBE5C89" w14:textId="77777777" w:rsidTr="00DF0EF3">
        <w:trPr>
          <w:cantSplit/>
        </w:trPr>
        <w:tc>
          <w:tcPr>
            <w:tcW w:w="2204" w:type="dxa"/>
            <w:vMerge/>
          </w:tcPr>
          <w:p w14:paraId="5EF16EEA" w14:textId="77777777" w:rsidR="00DF0EF3" w:rsidRDefault="00DF0EF3" w:rsidP="008E6E32"/>
        </w:tc>
        <w:tc>
          <w:tcPr>
            <w:tcW w:w="2484" w:type="dxa"/>
          </w:tcPr>
          <w:p w14:paraId="6F38E364" w14:textId="77777777" w:rsidR="00DF0EF3" w:rsidRPr="00E80D3C" w:rsidRDefault="00DF0EF3" w:rsidP="008E6E32">
            <w:pPr>
              <w:rPr>
                <w:highlight w:val="yellow"/>
              </w:rPr>
            </w:pPr>
            <w:r w:rsidRPr="00E80D3C">
              <w:rPr>
                <w:highlight w:val="yellow"/>
              </w:rPr>
              <w:t>viaMode</w:t>
            </w:r>
          </w:p>
        </w:tc>
        <w:tc>
          <w:tcPr>
            <w:tcW w:w="4662" w:type="dxa"/>
          </w:tcPr>
          <w:p w14:paraId="7478721B" w14:textId="7965E77B" w:rsidR="00DF0EF3" w:rsidRPr="00E80D3C" w:rsidRDefault="00DF0EF3" w:rsidP="008E6E32">
            <w:pPr>
              <w:rPr>
                <w:highlight w:val="yellow"/>
              </w:rPr>
            </w:pPr>
            <w:r w:rsidRPr="00E80D3C">
              <w:rPr>
                <w:strike/>
                <w:highlight w:val="yellow"/>
              </w:rPr>
              <w:t>min</w:t>
            </w:r>
            <w:r w:rsidRPr="00E80D3C">
              <w:rPr>
                <w:highlight w:val="yellow"/>
              </w:rPr>
              <w:t xml:space="preserve"> </w:t>
            </w:r>
            <w:r w:rsidR="007064E2" w:rsidRPr="00E80D3C">
              <w:rPr>
                <w:highlight w:val="yellow"/>
              </w:rPr>
              <w:t xml:space="preserve">exactly </w:t>
            </w:r>
            <w:r w:rsidRPr="00E80D3C">
              <w:rPr>
                <w:highlight w:val="yellow"/>
              </w:rPr>
              <w:t>1 vehicle:Mode</w:t>
            </w:r>
          </w:p>
        </w:tc>
      </w:tr>
      <w:tr w:rsidR="00DF0EF3" w14:paraId="50773E31" w14:textId="77777777" w:rsidTr="00DF0EF3">
        <w:trPr>
          <w:cantSplit/>
        </w:trPr>
        <w:tc>
          <w:tcPr>
            <w:tcW w:w="2204" w:type="dxa"/>
            <w:vMerge/>
          </w:tcPr>
          <w:p w14:paraId="31398391" w14:textId="77777777" w:rsidR="00DF0EF3" w:rsidRDefault="00DF0EF3" w:rsidP="008E6E32"/>
        </w:tc>
        <w:tc>
          <w:tcPr>
            <w:tcW w:w="2484" w:type="dxa"/>
          </w:tcPr>
          <w:p w14:paraId="0679193C" w14:textId="0999C3C8" w:rsidR="00DF0EF3" w:rsidRDefault="00DF0EF3" w:rsidP="008E6E32">
            <w:r>
              <w:t>viaVehicle</w:t>
            </w:r>
          </w:p>
        </w:tc>
        <w:tc>
          <w:tcPr>
            <w:tcW w:w="4662" w:type="dxa"/>
          </w:tcPr>
          <w:p w14:paraId="6EC9D82E" w14:textId="0334B2EA" w:rsidR="00DF0EF3" w:rsidRDefault="00DF0EF3" w:rsidP="008E6E32">
            <w:r>
              <w:t>only vehicle:Vehicle</w:t>
            </w:r>
          </w:p>
        </w:tc>
      </w:tr>
      <w:tr w:rsidR="008E6E32" w14:paraId="72F0C5A5" w14:textId="77777777" w:rsidTr="00DF0EF3">
        <w:trPr>
          <w:cantSplit/>
        </w:trPr>
        <w:tc>
          <w:tcPr>
            <w:tcW w:w="2204" w:type="dxa"/>
            <w:vMerge w:val="restart"/>
          </w:tcPr>
          <w:p w14:paraId="72B4E7C4" w14:textId="77777777" w:rsidR="008E6E32" w:rsidRDefault="008E6E32" w:rsidP="008E6E32">
            <w:r>
              <w:t>Tour</w:t>
            </w:r>
          </w:p>
        </w:tc>
        <w:tc>
          <w:tcPr>
            <w:tcW w:w="2484" w:type="dxa"/>
          </w:tcPr>
          <w:p w14:paraId="212C46D0" w14:textId="5256611B" w:rsidR="008E6E32" w:rsidRDefault="00A24F05" w:rsidP="001F1FB9">
            <w:r>
              <w:t>subClassOf</w:t>
            </w:r>
          </w:p>
        </w:tc>
        <w:tc>
          <w:tcPr>
            <w:tcW w:w="4662" w:type="dxa"/>
          </w:tcPr>
          <w:p w14:paraId="3AA54FBC" w14:textId="0975E4D6" w:rsidR="008E6E32" w:rsidRDefault="00A24F05" w:rsidP="008E6E32">
            <w:r>
              <w:t>Trip</w:t>
            </w:r>
          </w:p>
        </w:tc>
      </w:tr>
      <w:tr w:rsidR="008E6E32" w14:paraId="106B71CA" w14:textId="77777777" w:rsidTr="00DF0EF3">
        <w:trPr>
          <w:cantSplit/>
        </w:trPr>
        <w:tc>
          <w:tcPr>
            <w:tcW w:w="2204" w:type="dxa"/>
            <w:vMerge/>
          </w:tcPr>
          <w:p w14:paraId="19DB4FCB" w14:textId="77777777" w:rsidR="008E6E32" w:rsidRDefault="008E6E32" w:rsidP="008E6E32"/>
        </w:tc>
        <w:tc>
          <w:tcPr>
            <w:tcW w:w="2484" w:type="dxa"/>
          </w:tcPr>
          <w:p w14:paraId="0D90D42C" w14:textId="77777777" w:rsidR="008E6E32" w:rsidRDefault="008E6E32" w:rsidP="008E6E32">
            <w:r>
              <w:t>startLoc</w:t>
            </w:r>
          </w:p>
        </w:tc>
        <w:tc>
          <w:tcPr>
            <w:tcW w:w="4662" w:type="dxa"/>
          </w:tcPr>
          <w:p w14:paraId="08286305" w14:textId="249F78E7" w:rsidR="008E6E32" w:rsidRDefault="00A24F05" w:rsidP="008E6E32">
            <w:r w:rsidRPr="00A24F05">
              <w:t>startLoc only (inverse (endLoc) Self)</w:t>
            </w:r>
          </w:p>
        </w:tc>
      </w:tr>
    </w:tbl>
    <w:p w14:paraId="48BAD905" w14:textId="77777777" w:rsidR="006E04AB" w:rsidRDefault="006E04AB" w:rsidP="006E04AB"/>
    <w:p w14:paraId="4324630B" w14:textId="77777777" w:rsidR="0070434A" w:rsidRDefault="0070434A" w:rsidP="006E04AB">
      <w:pPr>
        <w:rPr>
          <w:b/>
        </w:rPr>
      </w:pPr>
      <w:r w:rsidRPr="0070434A">
        <w:rPr>
          <w:b/>
        </w:rPr>
        <w:t>Reused Ontologies:</w:t>
      </w:r>
    </w:p>
    <w:p w14:paraId="65F868BF" w14:textId="77777777" w:rsidR="0070434A" w:rsidRDefault="0070434A" w:rsidP="001D3F17">
      <w:pPr>
        <w:pStyle w:val="ListParagraph"/>
        <w:numPr>
          <w:ilvl w:val="0"/>
          <w:numId w:val="3"/>
        </w:numPr>
      </w:pPr>
      <w:r>
        <w:t>iCity-TransportationSystem</w:t>
      </w:r>
    </w:p>
    <w:p w14:paraId="05D759BB" w14:textId="77777777" w:rsidR="0070434A" w:rsidRDefault="0070434A" w:rsidP="001D3F17">
      <w:pPr>
        <w:pStyle w:val="ListParagraph"/>
        <w:numPr>
          <w:ilvl w:val="0"/>
          <w:numId w:val="3"/>
        </w:numPr>
      </w:pPr>
      <w:r>
        <w:lastRenderedPageBreak/>
        <w:t>iCity-Vehicle</w:t>
      </w:r>
    </w:p>
    <w:p w14:paraId="319A1574" w14:textId="77777777" w:rsidR="0070434A" w:rsidRDefault="0070434A" w:rsidP="006E04AB"/>
    <w:p w14:paraId="7F35D7A8" w14:textId="77777777" w:rsidR="00C7318B" w:rsidRDefault="00806205" w:rsidP="00806205">
      <w:pPr>
        <w:pStyle w:val="Heading3"/>
      </w:pPr>
      <w:bookmarkStart w:id="156" w:name="_Toc35260267"/>
      <w:r>
        <w:t>Trip Costs</w:t>
      </w:r>
      <w:bookmarkEnd w:id="156"/>
    </w:p>
    <w:p w14:paraId="4F9F4409" w14:textId="61C798EE" w:rsidR="00D479C9" w:rsidRPr="00D479C9" w:rsidRDefault="0089518D" w:rsidP="00D479C9">
      <w:pPr>
        <w:rPr>
          <w:i/>
        </w:rPr>
      </w:pPr>
      <w:r>
        <w:rPr>
          <w:i/>
        </w:rPr>
        <w:t>http://ontology.eil.utoronto.ca/icity/</w:t>
      </w:r>
      <w:r w:rsidR="00D479C9" w:rsidRPr="00D479C9">
        <w:rPr>
          <w:i/>
        </w:rPr>
        <w:t>TripCost</w:t>
      </w:r>
      <w:r w:rsidR="00AC0B4C">
        <w:rPr>
          <w:i/>
        </w:rPr>
        <w:t>.owl</w:t>
      </w:r>
    </w:p>
    <w:p w14:paraId="2C01FECA" w14:textId="77777777" w:rsidR="001C4E8E" w:rsidRPr="001C4E8E" w:rsidRDefault="001C4E8E" w:rsidP="001C4E8E">
      <w:pPr>
        <w:rPr>
          <w:b/>
        </w:rPr>
      </w:pPr>
      <w:r w:rsidRPr="001C4E8E">
        <w:rPr>
          <w:b/>
        </w:rPr>
        <w:t>Namespace: tripcost</w:t>
      </w:r>
    </w:p>
    <w:p w14:paraId="639845FA" w14:textId="0FA29C6D" w:rsidR="00806205" w:rsidRPr="00806205" w:rsidRDefault="00806205" w:rsidP="00806205">
      <w:r>
        <w:t xml:space="preserve">Different costs are associated with the performance of Trips. These may take the form of direct costs such as those presented in the </w:t>
      </w:r>
      <w:r w:rsidR="005B0E28">
        <w:t xml:space="preserve">Travel Cost </w:t>
      </w:r>
      <w:r>
        <w:t xml:space="preserve">Ontology, but there may be non-monetary costs associated with travel over different arcs such as pollution and </w:t>
      </w:r>
      <w:r w:rsidR="005B0E28">
        <w:t>travel time. Trip Costs</w:t>
      </w:r>
      <w:r>
        <w:t xml:space="preserve"> capture these indirect costs that may vary between individual trips; a trip cost is a property of some instance of travelling.</w:t>
      </w:r>
    </w:p>
    <w:p w14:paraId="63C1634E" w14:textId="77777777" w:rsidR="00806205" w:rsidRDefault="00806205" w:rsidP="009E4A69">
      <w:pPr>
        <w:pStyle w:val="ListParagraph"/>
      </w:pPr>
      <w:r>
        <w:t xml:space="preserve">A </w:t>
      </w:r>
      <w:r w:rsidR="00667888">
        <w:t>Duration Cost</w:t>
      </w:r>
      <w:r>
        <w:t xml:space="preserve"> is a Trip Cost.</w:t>
      </w:r>
      <w:r w:rsidR="00667888">
        <w:br/>
        <w:t>A duration cost has an associated cost in terms of duration; e.g. the length of time to perform the trip or trip segment</w:t>
      </w:r>
      <w:r w:rsidR="00667888">
        <w:br/>
        <w:t>A duration cost may have an associated monetary cost</w:t>
      </w:r>
      <w:r w:rsidR="00F5508C">
        <w:t xml:space="preserve"> (valuation)</w:t>
      </w:r>
      <w:r w:rsidR="00667888">
        <w:t>; e.g. the monetary cost applied to the length of time taken to perform the trip or trip cost.</w:t>
      </w:r>
    </w:p>
    <w:p w14:paraId="0D0B9F3A" w14:textId="77777777" w:rsidR="00806205" w:rsidRDefault="00806205" w:rsidP="009E4A69">
      <w:pPr>
        <w:pStyle w:val="ListParagraph"/>
      </w:pPr>
      <w:r>
        <w:t>A Distance is a Trip Cost</w:t>
      </w:r>
      <w:r w:rsidR="00F5508C">
        <w:br/>
        <w:t>A distance has an associated cost in terms of the distance travelled.</w:t>
      </w:r>
      <w:r w:rsidR="00F5508C">
        <w:br/>
        <w:t>It may also have an associated monetary cost (valuation)</w:t>
      </w:r>
    </w:p>
    <w:p w14:paraId="11E8192A" w14:textId="77777777" w:rsidR="00806205" w:rsidRDefault="00806205" w:rsidP="009E4A69">
      <w:pPr>
        <w:pStyle w:val="ListParagraph"/>
      </w:pPr>
      <w:r>
        <w:t>An Environmental Cost is a Trip Cost</w:t>
      </w:r>
    </w:p>
    <w:p w14:paraId="101A105D" w14:textId="77777777" w:rsidR="00806205" w:rsidRPr="00E91E39" w:rsidRDefault="00806205" w:rsidP="009E4A69">
      <w:pPr>
        <w:pStyle w:val="ListParagraph"/>
      </w:pPr>
      <w:r>
        <w:t>A Vehicle Cost is a Trip Cost</w:t>
      </w:r>
    </w:p>
    <w:tbl>
      <w:tblPr>
        <w:tblStyle w:val="TableGrid"/>
        <w:tblpPr w:leftFromText="180" w:rightFromText="180" w:vertAnchor="text" w:horzAnchor="margin" w:tblpY="128"/>
        <w:tblW w:w="0" w:type="auto"/>
        <w:tblLook w:val="04A0" w:firstRow="1" w:lastRow="0" w:firstColumn="1" w:lastColumn="0" w:noHBand="0" w:noVBand="1"/>
      </w:tblPr>
      <w:tblGrid>
        <w:gridCol w:w="2122"/>
        <w:gridCol w:w="2549"/>
        <w:gridCol w:w="4679"/>
      </w:tblGrid>
      <w:tr w:rsidR="00333D45" w14:paraId="0EC93395" w14:textId="77777777" w:rsidTr="00333D45">
        <w:trPr>
          <w:cantSplit/>
        </w:trPr>
        <w:tc>
          <w:tcPr>
            <w:tcW w:w="2126" w:type="dxa"/>
            <w:shd w:val="clear" w:color="auto" w:fill="00FFFF"/>
          </w:tcPr>
          <w:p w14:paraId="52F28ACA" w14:textId="77777777" w:rsidR="00333D45" w:rsidRDefault="00333D45" w:rsidP="00333D45">
            <w:r>
              <w:t>Object</w:t>
            </w:r>
          </w:p>
        </w:tc>
        <w:tc>
          <w:tcPr>
            <w:tcW w:w="2564" w:type="dxa"/>
            <w:shd w:val="clear" w:color="auto" w:fill="00FFFF"/>
          </w:tcPr>
          <w:p w14:paraId="3DC33A67" w14:textId="77777777" w:rsidR="00333D45" w:rsidRDefault="00333D45" w:rsidP="00333D45">
            <w:r>
              <w:t>Property</w:t>
            </w:r>
          </w:p>
        </w:tc>
        <w:tc>
          <w:tcPr>
            <w:tcW w:w="4886" w:type="dxa"/>
            <w:shd w:val="clear" w:color="auto" w:fill="00FFFF"/>
          </w:tcPr>
          <w:p w14:paraId="05A46527" w14:textId="77777777" w:rsidR="00333D45" w:rsidRDefault="00333D45" w:rsidP="00333D45">
            <w:r>
              <w:t>Value</w:t>
            </w:r>
          </w:p>
        </w:tc>
      </w:tr>
      <w:tr w:rsidR="00B85A48" w14:paraId="671F68C1" w14:textId="77777777" w:rsidTr="00333D45">
        <w:trPr>
          <w:cantSplit/>
        </w:trPr>
        <w:tc>
          <w:tcPr>
            <w:tcW w:w="2126" w:type="dxa"/>
            <w:vMerge w:val="restart"/>
          </w:tcPr>
          <w:p w14:paraId="57CC8743" w14:textId="77777777" w:rsidR="00B85A48" w:rsidRDefault="00B85A48" w:rsidP="00B3604C">
            <w:r>
              <w:t>TripCost</w:t>
            </w:r>
          </w:p>
        </w:tc>
        <w:tc>
          <w:tcPr>
            <w:tcW w:w="2564" w:type="dxa"/>
          </w:tcPr>
          <w:p w14:paraId="5C6DEEA7" w14:textId="77777777" w:rsidR="00B85A48" w:rsidRDefault="00B85A48" w:rsidP="00B3604C">
            <w:r>
              <w:t>hasMonetaryCost</w:t>
            </w:r>
          </w:p>
        </w:tc>
        <w:tc>
          <w:tcPr>
            <w:tcW w:w="4886" w:type="dxa"/>
          </w:tcPr>
          <w:p w14:paraId="00696A4B" w14:textId="6C57B333" w:rsidR="00B85A48" w:rsidRDefault="00B85A48" w:rsidP="00B3604C">
            <w:r>
              <w:t xml:space="preserve">only </w:t>
            </w:r>
            <w:r w:rsidR="00FC58CF">
              <w:t>om</w:t>
            </w:r>
            <w:r>
              <w:t>:MonetaryValue</w:t>
            </w:r>
          </w:p>
        </w:tc>
      </w:tr>
      <w:tr w:rsidR="00B85A48" w14:paraId="4708EDBD" w14:textId="77777777" w:rsidTr="00333D45">
        <w:trPr>
          <w:cantSplit/>
        </w:trPr>
        <w:tc>
          <w:tcPr>
            <w:tcW w:w="2126" w:type="dxa"/>
            <w:vMerge/>
          </w:tcPr>
          <w:p w14:paraId="3B02A615" w14:textId="77777777" w:rsidR="00B85A48" w:rsidRDefault="00B85A48" w:rsidP="00B3604C"/>
        </w:tc>
        <w:tc>
          <w:tcPr>
            <w:tcW w:w="2564" w:type="dxa"/>
          </w:tcPr>
          <w:p w14:paraId="6FAA400E" w14:textId="77777777" w:rsidR="00B85A48" w:rsidRDefault="00B85A48" w:rsidP="00B3604C">
            <w:r>
              <w:t>tripCostOf</w:t>
            </w:r>
          </w:p>
        </w:tc>
        <w:tc>
          <w:tcPr>
            <w:tcW w:w="4886" w:type="dxa"/>
          </w:tcPr>
          <w:p w14:paraId="71683D6A" w14:textId="77777777" w:rsidR="00B85A48" w:rsidRDefault="00B85A48" w:rsidP="00B3604C">
            <w:r>
              <w:t>only (trip:Tour or trip:Trip or trip:TripSegment)</w:t>
            </w:r>
          </w:p>
        </w:tc>
      </w:tr>
      <w:tr w:rsidR="00B85A48" w14:paraId="4C28E4E3" w14:textId="77777777" w:rsidTr="00333D45">
        <w:trPr>
          <w:cantSplit/>
        </w:trPr>
        <w:tc>
          <w:tcPr>
            <w:tcW w:w="2126" w:type="dxa"/>
            <w:vMerge w:val="restart"/>
          </w:tcPr>
          <w:p w14:paraId="3C954A98" w14:textId="77777777" w:rsidR="00B85A48" w:rsidRPr="00BC5636" w:rsidRDefault="00B85A48" w:rsidP="00B85A48">
            <w:r>
              <w:t>DurationCost</w:t>
            </w:r>
          </w:p>
        </w:tc>
        <w:tc>
          <w:tcPr>
            <w:tcW w:w="2564" w:type="dxa"/>
          </w:tcPr>
          <w:p w14:paraId="465B8861" w14:textId="77777777" w:rsidR="00B85A48" w:rsidRDefault="00B85A48" w:rsidP="00B85A48">
            <w:r>
              <w:t>subclassOf</w:t>
            </w:r>
          </w:p>
        </w:tc>
        <w:tc>
          <w:tcPr>
            <w:tcW w:w="4886" w:type="dxa"/>
          </w:tcPr>
          <w:p w14:paraId="408BBEF0" w14:textId="77777777" w:rsidR="00B85A48" w:rsidRDefault="00B85A48" w:rsidP="00B85A48">
            <w:r>
              <w:t>TripCost</w:t>
            </w:r>
          </w:p>
        </w:tc>
      </w:tr>
      <w:tr w:rsidR="00B85A48" w14:paraId="12CB4FAE" w14:textId="77777777" w:rsidTr="00333D45">
        <w:trPr>
          <w:cantSplit/>
        </w:trPr>
        <w:tc>
          <w:tcPr>
            <w:tcW w:w="2126" w:type="dxa"/>
            <w:vMerge/>
          </w:tcPr>
          <w:p w14:paraId="57E1C14A" w14:textId="77777777" w:rsidR="00B85A48" w:rsidRDefault="00B85A48" w:rsidP="00B85A48"/>
        </w:tc>
        <w:tc>
          <w:tcPr>
            <w:tcW w:w="2564" w:type="dxa"/>
          </w:tcPr>
          <w:p w14:paraId="0AC11225" w14:textId="77777777" w:rsidR="00B85A48" w:rsidRDefault="00B85A48" w:rsidP="00B85A48">
            <w:r>
              <w:t>hasDurationCost</w:t>
            </w:r>
          </w:p>
        </w:tc>
        <w:tc>
          <w:tcPr>
            <w:tcW w:w="4886" w:type="dxa"/>
          </w:tcPr>
          <w:p w14:paraId="2BE1DC40" w14:textId="77777777" w:rsidR="00B85A48" w:rsidRDefault="00B85A48" w:rsidP="00B85A48">
            <w:r>
              <w:t>only time:DurationDescription</w:t>
            </w:r>
          </w:p>
        </w:tc>
      </w:tr>
      <w:tr w:rsidR="00B85A48" w14:paraId="7EB8F86C" w14:textId="77777777" w:rsidTr="00333D45">
        <w:trPr>
          <w:cantSplit/>
        </w:trPr>
        <w:tc>
          <w:tcPr>
            <w:tcW w:w="2126" w:type="dxa"/>
            <w:vMerge w:val="restart"/>
          </w:tcPr>
          <w:p w14:paraId="1CBC842E" w14:textId="77777777" w:rsidR="00B85A48" w:rsidRDefault="00B85A48" w:rsidP="00B85A48">
            <w:r>
              <w:t>DistanceCost</w:t>
            </w:r>
          </w:p>
        </w:tc>
        <w:tc>
          <w:tcPr>
            <w:tcW w:w="2564" w:type="dxa"/>
          </w:tcPr>
          <w:p w14:paraId="07279482" w14:textId="77777777" w:rsidR="00B85A48" w:rsidRDefault="00B85A48" w:rsidP="00B85A48">
            <w:r>
              <w:t>subclassOf</w:t>
            </w:r>
          </w:p>
        </w:tc>
        <w:tc>
          <w:tcPr>
            <w:tcW w:w="4886" w:type="dxa"/>
          </w:tcPr>
          <w:p w14:paraId="1478F0C2" w14:textId="77777777" w:rsidR="00B85A48" w:rsidRDefault="00B85A48" w:rsidP="00B85A48">
            <w:r>
              <w:t>TripCost</w:t>
            </w:r>
          </w:p>
        </w:tc>
      </w:tr>
      <w:tr w:rsidR="00B85A48" w14:paraId="61CC73F7" w14:textId="77777777" w:rsidTr="00333D45">
        <w:trPr>
          <w:cantSplit/>
        </w:trPr>
        <w:tc>
          <w:tcPr>
            <w:tcW w:w="2126" w:type="dxa"/>
            <w:vMerge/>
          </w:tcPr>
          <w:p w14:paraId="191F3F0C" w14:textId="77777777" w:rsidR="00B85A48" w:rsidRDefault="00B85A48" w:rsidP="00B85A48"/>
        </w:tc>
        <w:tc>
          <w:tcPr>
            <w:tcW w:w="2564" w:type="dxa"/>
          </w:tcPr>
          <w:p w14:paraId="5EC273EB" w14:textId="77777777" w:rsidR="00B85A48" w:rsidRDefault="00B85A48" w:rsidP="00B85A48">
            <w:r>
              <w:t>hasDistanceCost</w:t>
            </w:r>
          </w:p>
        </w:tc>
        <w:tc>
          <w:tcPr>
            <w:tcW w:w="4886" w:type="dxa"/>
          </w:tcPr>
          <w:p w14:paraId="64E5DFED" w14:textId="7B828ECE" w:rsidR="00B85A48" w:rsidRDefault="00B85A48" w:rsidP="00B85A48">
            <w:r>
              <w:t>only om:</w:t>
            </w:r>
            <w:r w:rsidR="00FC58CF">
              <w:t>length or om:MonetaryValue</w:t>
            </w:r>
          </w:p>
        </w:tc>
      </w:tr>
      <w:tr w:rsidR="00B85A48" w14:paraId="5CC8924E" w14:textId="77777777" w:rsidTr="00333D45">
        <w:trPr>
          <w:cantSplit/>
        </w:trPr>
        <w:tc>
          <w:tcPr>
            <w:tcW w:w="2126" w:type="dxa"/>
            <w:vMerge w:val="restart"/>
          </w:tcPr>
          <w:p w14:paraId="7B89C802" w14:textId="77777777" w:rsidR="00B85A48" w:rsidRDefault="00B85A48" w:rsidP="00B85A48">
            <w:r>
              <w:t>EnvironmentalCost</w:t>
            </w:r>
          </w:p>
        </w:tc>
        <w:tc>
          <w:tcPr>
            <w:tcW w:w="2564" w:type="dxa"/>
          </w:tcPr>
          <w:p w14:paraId="6FCAE98A" w14:textId="77777777" w:rsidR="00B85A48" w:rsidRDefault="00B85A48" w:rsidP="00B85A48">
            <w:r>
              <w:t>subclassOf</w:t>
            </w:r>
          </w:p>
        </w:tc>
        <w:tc>
          <w:tcPr>
            <w:tcW w:w="4886" w:type="dxa"/>
          </w:tcPr>
          <w:p w14:paraId="566E33DD" w14:textId="77777777" w:rsidR="00B85A48" w:rsidRDefault="00B85A48" w:rsidP="00B85A48">
            <w:r>
              <w:t>TripCost</w:t>
            </w:r>
          </w:p>
        </w:tc>
      </w:tr>
      <w:tr w:rsidR="00B85A48" w14:paraId="2001564A" w14:textId="77777777" w:rsidTr="00333D45">
        <w:trPr>
          <w:cantSplit/>
        </w:trPr>
        <w:tc>
          <w:tcPr>
            <w:tcW w:w="2126" w:type="dxa"/>
            <w:vMerge/>
          </w:tcPr>
          <w:p w14:paraId="15A19F31" w14:textId="77777777" w:rsidR="00B85A48" w:rsidRDefault="00B85A48" w:rsidP="00B85A48"/>
        </w:tc>
        <w:tc>
          <w:tcPr>
            <w:tcW w:w="2564" w:type="dxa"/>
          </w:tcPr>
          <w:p w14:paraId="7464E101" w14:textId="77777777" w:rsidR="00B85A48" w:rsidRDefault="00B85A48" w:rsidP="00B85A48">
            <w:r>
              <w:t>hasEnvironmentalCost</w:t>
            </w:r>
          </w:p>
        </w:tc>
        <w:tc>
          <w:tcPr>
            <w:tcW w:w="4886" w:type="dxa"/>
          </w:tcPr>
          <w:p w14:paraId="5D18EB22" w14:textId="77777777" w:rsidR="00B85A48" w:rsidRDefault="00B85A48" w:rsidP="00B85A48">
            <w:r>
              <w:t>only CarbonEmissions</w:t>
            </w:r>
          </w:p>
        </w:tc>
      </w:tr>
      <w:tr w:rsidR="00B85A48" w14:paraId="626E63AA" w14:textId="77777777" w:rsidTr="00333D45">
        <w:trPr>
          <w:cantSplit/>
        </w:trPr>
        <w:tc>
          <w:tcPr>
            <w:tcW w:w="2126" w:type="dxa"/>
          </w:tcPr>
          <w:p w14:paraId="6E580DAD" w14:textId="77777777" w:rsidR="00B85A48" w:rsidRDefault="00B85A48" w:rsidP="00B85A48">
            <w:r>
              <w:t>VehicleCost</w:t>
            </w:r>
          </w:p>
        </w:tc>
        <w:tc>
          <w:tcPr>
            <w:tcW w:w="2564" w:type="dxa"/>
          </w:tcPr>
          <w:p w14:paraId="431199E9" w14:textId="77777777" w:rsidR="00B85A48" w:rsidRDefault="00B85A48" w:rsidP="00B85A48">
            <w:r>
              <w:t>subclassOf</w:t>
            </w:r>
          </w:p>
        </w:tc>
        <w:tc>
          <w:tcPr>
            <w:tcW w:w="4886" w:type="dxa"/>
          </w:tcPr>
          <w:p w14:paraId="154A676C" w14:textId="77777777" w:rsidR="00B85A48" w:rsidRDefault="00B85A48" w:rsidP="00B85A48">
            <w:r>
              <w:t>TripCost</w:t>
            </w:r>
          </w:p>
        </w:tc>
      </w:tr>
    </w:tbl>
    <w:p w14:paraId="3FF24AE6" w14:textId="77777777" w:rsidR="001C4E8E" w:rsidRDefault="001C4E8E" w:rsidP="00806205">
      <w:pPr>
        <w:rPr>
          <w:b/>
        </w:rPr>
      </w:pPr>
    </w:p>
    <w:p w14:paraId="4D3020BC" w14:textId="77777777" w:rsidR="00806205" w:rsidRDefault="00B3604C" w:rsidP="00806205">
      <w:pPr>
        <w:rPr>
          <w:b/>
        </w:rPr>
      </w:pPr>
      <w:r>
        <w:rPr>
          <w:b/>
        </w:rPr>
        <w:t>Reused Ontologies:</w:t>
      </w:r>
    </w:p>
    <w:p w14:paraId="4A64BB91" w14:textId="77777777" w:rsidR="00B13565" w:rsidRDefault="00B3604C" w:rsidP="001D3F17">
      <w:pPr>
        <w:pStyle w:val="ListParagraph"/>
        <w:numPr>
          <w:ilvl w:val="0"/>
          <w:numId w:val="4"/>
        </w:numPr>
      </w:pPr>
      <w:r>
        <w:t xml:space="preserve">iCity-Trip </w:t>
      </w:r>
    </w:p>
    <w:p w14:paraId="157C7967" w14:textId="77777777" w:rsidR="00B13565" w:rsidRDefault="00B13565" w:rsidP="00B13565">
      <w:pPr>
        <w:pStyle w:val="Heading2"/>
      </w:pPr>
      <w:bookmarkStart w:id="157" w:name="_Toc35260268"/>
      <w:r>
        <w:t>Urban System Ontology</w:t>
      </w:r>
      <w:bookmarkEnd w:id="157"/>
    </w:p>
    <w:p w14:paraId="634A2215" w14:textId="38474742" w:rsidR="00D479C9" w:rsidRPr="00D479C9" w:rsidRDefault="0089518D" w:rsidP="00D479C9">
      <w:pPr>
        <w:rPr>
          <w:i/>
        </w:rPr>
      </w:pPr>
      <w:r>
        <w:rPr>
          <w:i/>
        </w:rPr>
        <w:t>http://ontology.eil.utoronto.ca/icity/</w:t>
      </w:r>
      <w:r w:rsidR="00D479C9" w:rsidRPr="00D479C9">
        <w:rPr>
          <w:i/>
        </w:rPr>
        <w:t>UrbanSystem</w:t>
      </w:r>
      <w:r w:rsidR="00AC0B4C">
        <w:rPr>
          <w:i/>
        </w:rPr>
        <w:t>.owl</w:t>
      </w:r>
    </w:p>
    <w:p w14:paraId="2E0A6C47" w14:textId="77777777" w:rsidR="009D085B" w:rsidRPr="009D085B" w:rsidRDefault="009D085B" w:rsidP="009D085B">
      <w:pPr>
        <w:rPr>
          <w:b/>
        </w:rPr>
      </w:pPr>
      <w:r>
        <w:rPr>
          <w:b/>
        </w:rPr>
        <w:t>Namespace: urbansys</w:t>
      </w:r>
    </w:p>
    <w:p w14:paraId="60E8A1CE" w14:textId="3E33B657" w:rsidR="00FD13F5" w:rsidRDefault="00FD13F5" w:rsidP="00FD13F5">
      <w:bookmarkStart w:id="158" w:name="_Ref468171950"/>
      <w:r>
        <w:t>Earlier in this report, we recognized that the urban system covers many different concepts, thus motivating the design of the preceding, so-called generic ontologies. However, it must be recognized that in isolation, these concepts do not effectively capture the urban system. The urban system not only includes these concepts, but relationships between them. The Urban System Ontology extends all of the previously defined ontologies in order to capture the relationships between them, in the context of the urban system.</w:t>
      </w:r>
    </w:p>
    <w:p w14:paraId="579436A6" w14:textId="62398AD2" w:rsidR="00FD13F5" w:rsidRDefault="00FD13F5" w:rsidP="001D3F17">
      <w:pPr>
        <w:pStyle w:val="ListParagraph"/>
        <w:numPr>
          <w:ilvl w:val="0"/>
          <w:numId w:val="5"/>
        </w:numPr>
      </w:pPr>
      <w:r>
        <w:t xml:space="preserve">A Person may be a </w:t>
      </w:r>
      <w:r w:rsidRPr="00985FB1">
        <w:rPr>
          <w:b/>
        </w:rPr>
        <w:t>member of</w:t>
      </w:r>
      <w:r>
        <w:t xml:space="preserve"> a Family and/or a Household.</w:t>
      </w:r>
      <w:r>
        <w:br/>
        <w:t>A Person may work for another Person, or some Organization</w:t>
      </w:r>
      <w:r w:rsidR="007026A8">
        <w:t>, or be enrolled at some Educational Institution</w:t>
      </w:r>
      <w:r>
        <w:t>.</w:t>
      </w:r>
      <w:r>
        <w:br/>
        <w:t xml:space="preserve">A Person may </w:t>
      </w:r>
      <w:r w:rsidRPr="008F1630">
        <w:rPr>
          <w:b/>
        </w:rPr>
        <w:t>have access to</w:t>
      </w:r>
      <w:r>
        <w:t xml:space="preserve"> some </w:t>
      </w:r>
      <w:r w:rsidRPr="005565E5">
        <w:rPr>
          <w:b/>
        </w:rPr>
        <w:t>Vehicle</w:t>
      </w:r>
      <w:r>
        <w:t>.</w:t>
      </w:r>
      <w:r>
        <w:br/>
        <w:t xml:space="preserve">A Person may </w:t>
      </w:r>
      <w:r>
        <w:rPr>
          <w:b/>
        </w:rPr>
        <w:t>have access to</w:t>
      </w:r>
      <w:r>
        <w:t xml:space="preserve"> some </w:t>
      </w:r>
      <w:r>
        <w:rPr>
          <w:b/>
        </w:rPr>
        <w:t>Bicycle</w:t>
      </w:r>
      <w:r>
        <w:t>.</w:t>
      </w:r>
      <w:r>
        <w:br/>
        <w:t xml:space="preserve">A Person has a </w:t>
      </w:r>
      <w:r w:rsidRPr="00131B2A">
        <w:rPr>
          <w:b/>
        </w:rPr>
        <w:t>Schedule</w:t>
      </w:r>
      <w:r>
        <w:t xml:space="preserve"> for a given point (period) in time.</w:t>
      </w:r>
    </w:p>
    <w:p w14:paraId="6C015DD6" w14:textId="77777777" w:rsidR="00FD13F5" w:rsidRPr="00386539" w:rsidRDefault="00FD13F5" w:rsidP="001D3F17">
      <w:pPr>
        <w:pStyle w:val="ListParagraph"/>
        <w:numPr>
          <w:ilvl w:val="0"/>
          <w:numId w:val="5"/>
        </w:numPr>
      </w:pPr>
      <w:r>
        <w:lastRenderedPageBreak/>
        <w:t>A Schedule is a plan for some Activity to occur at/over some point in time.</w:t>
      </w:r>
    </w:p>
    <w:p w14:paraId="0B79CB4A" w14:textId="77777777" w:rsidR="00FD13F5" w:rsidRDefault="00FD13F5" w:rsidP="001D3F17">
      <w:pPr>
        <w:pStyle w:val="ListParagraph"/>
        <w:numPr>
          <w:ilvl w:val="0"/>
          <w:numId w:val="5"/>
        </w:numPr>
      </w:pPr>
      <w:r>
        <w:t xml:space="preserve">A Family </w:t>
      </w:r>
      <w:r w:rsidRPr="00DB4DAA">
        <w:rPr>
          <w:b/>
        </w:rPr>
        <w:t>has members</w:t>
      </w:r>
      <w:r>
        <w:t xml:space="preserve"> who are Persons, and who are related via the has-spouse or has-child properties.</w:t>
      </w:r>
    </w:p>
    <w:p w14:paraId="5A7882C3" w14:textId="77777777" w:rsidR="00FD13F5" w:rsidRDefault="00FD13F5" w:rsidP="001D3F17">
      <w:pPr>
        <w:pStyle w:val="ListParagraph"/>
        <w:numPr>
          <w:ilvl w:val="0"/>
          <w:numId w:val="5"/>
        </w:numPr>
      </w:pPr>
      <w:r>
        <w:t xml:space="preserve">A Household has one or more Persons as </w:t>
      </w:r>
      <w:r w:rsidRPr="006B3727">
        <w:rPr>
          <w:b/>
        </w:rPr>
        <w:t>members</w:t>
      </w:r>
      <w:r>
        <w:t>.</w:t>
      </w:r>
      <w:r w:rsidR="007F6AE3">
        <w:t xml:space="preserve"> We do not make any commitment regarding the identity of the Persons, and in fact a Person may belong to more than one Household.</w:t>
      </w:r>
    </w:p>
    <w:p w14:paraId="5C3D6B79" w14:textId="77777777" w:rsidR="00FD13F5" w:rsidRDefault="00FD13F5" w:rsidP="001D3F17">
      <w:pPr>
        <w:pStyle w:val="ListParagraph"/>
        <w:numPr>
          <w:ilvl w:val="0"/>
          <w:numId w:val="5"/>
        </w:numPr>
      </w:pPr>
      <w:r>
        <w:t xml:space="preserve">A Dwelling Unit is </w:t>
      </w:r>
      <w:r>
        <w:rPr>
          <w:b/>
        </w:rPr>
        <w:t xml:space="preserve">located in some </w:t>
      </w:r>
      <w:r w:rsidRPr="00D00910">
        <w:rPr>
          <w:b/>
        </w:rPr>
        <w:t>Building</w:t>
      </w:r>
      <w:r>
        <w:rPr>
          <w:b/>
        </w:rPr>
        <w:t xml:space="preserve"> </w:t>
      </w:r>
      <w:r>
        <w:t>(e.g. House, Apartment,...)</w:t>
      </w:r>
    </w:p>
    <w:p w14:paraId="3B50EBBB" w14:textId="77777777" w:rsidR="00FD13F5" w:rsidRDefault="00FD13F5" w:rsidP="001D3F17">
      <w:pPr>
        <w:pStyle w:val="ListParagraph"/>
        <w:numPr>
          <w:ilvl w:val="0"/>
          <w:numId w:val="5"/>
        </w:numPr>
      </w:pPr>
      <w:r>
        <w:t>An Organization must have at least 2 Person(s) as members(s).</w:t>
      </w:r>
    </w:p>
    <w:p w14:paraId="2A70388E" w14:textId="77777777" w:rsidR="00FD13F5" w:rsidRDefault="00FD13F5" w:rsidP="001D3F17">
      <w:pPr>
        <w:pStyle w:val="ListParagraph"/>
        <w:numPr>
          <w:ilvl w:val="0"/>
          <w:numId w:val="5"/>
        </w:numPr>
      </w:pPr>
      <w:r>
        <w:t>A Firm or a Business Establishment may have a Person as an employee</w:t>
      </w:r>
    </w:p>
    <w:p w14:paraId="2E366E56" w14:textId="77777777" w:rsidR="00FD13F5" w:rsidRDefault="00FD13F5" w:rsidP="001D3F17">
      <w:pPr>
        <w:pStyle w:val="ListParagraph"/>
        <w:numPr>
          <w:ilvl w:val="0"/>
          <w:numId w:val="5"/>
        </w:numPr>
      </w:pPr>
      <w:r>
        <w:t>An Employee is a type of Person(s).</w:t>
      </w:r>
    </w:p>
    <w:p w14:paraId="7933AF68" w14:textId="77777777" w:rsidR="00FD13F5" w:rsidRDefault="00FD13F5" w:rsidP="001D3F17">
      <w:pPr>
        <w:pStyle w:val="ListParagraph"/>
        <w:numPr>
          <w:ilvl w:val="0"/>
          <w:numId w:val="5"/>
        </w:numPr>
      </w:pPr>
      <w:r>
        <w:t>Occupation: An Occupation</w:t>
      </w:r>
      <w:r w:rsidRPr="00AA0C85">
        <w:rPr>
          <w:b/>
        </w:rPr>
        <w:t xml:space="preserve"> is performed by </w:t>
      </w:r>
      <w:r>
        <w:t>some Person.</w:t>
      </w:r>
      <w:r>
        <w:br/>
        <w:t>An Occupation has a type (e.g. sales, skilled trades)</w:t>
      </w:r>
    </w:p>
    <w:p w14:paraId="4EDD24A3" w14:textId="77777777" w:rsidR="00FD13F5" w:rsidRDefault="00FD13F5" w:rsidP="001D3F17">
      <w:pPr>
        <w:pStyle w:val="ListParagraph"/>
        <w:numPr>
          <w:ilvl w:val="0"/>
          <w:numId w:val="5"/>
        </w:numPr>
      </w:pPr>
      <w:r>
        <w:t>A Building may be located on some Parcel of land (this is an invariant property of any building).</w:t>
      </w:r>
      <w:r>
        <w:br/>
        <w:t xml:space="preserve">A Building </w:t>
      </w:r>
      <w:r w:rsidRPr="00F46BD1">
        <w:rPr>
          <w:b/>
        </w:rPr>
        <w:t>has an owner</w:t>
      </w:r>
      <w:r>
        <w:t>, which may be a Persons or some Organization.</w:t>
      </w:r>
      <w:r>
        <w:br/>
        <w:t xml:space="preserve">A Building </w:t>
      </w:r>
      <w:r w:rsidRPr="002010DA">
        <w:rPr>
          <w:b/>
        </w:rPr>
        <w:t>has occupants</w:t>
      </w:r>
      <w:r>
        <w:t>, which may or may not be the same Persons or Firm who own it.</w:t>
      </w:r>
      <w:r>
        <w:br/>
        <w:t xml:space="preserve">A Building may </w:t>
      </w:r>
      <w:r w:rsidRPr="00B2298F">
        <w:rPr>
          <w:b/>
        </w:rPr>
        <w:t>provide</w:t>
      </w:r>
      <w:r>
        <w:t xml:space="preserve"> some </w:t>
      </w:r>
      <w:r w:rsidRPr="00B2298F">
        <w:rPr>
          <w:b/>
        </w:rPr>
        <w:t>Parking</w:t>
      </w:r>
      <w:r>
        <w:t>.</w:t>
      </w:r>
    </w:p>
    <w:p w14:paraId="14D364CC" w14:textId="77777777" w:rsidR="00FD13F5" w:rsidRDefault="00FD13F5" w:rsidP="001D3F17">
      <w:pPr>
        <w:pStyle w:val="ListParagraph"/>
        <w:numPr>
          <w:ilvl w:val="0"/>
          <w:numId w:val="5"/>
        </w:numPr>
      </w:pPr>
      <w:r>
        <w:t xml:space="preserve">A Building Unit may be </w:t>
      </w:r>
      <w:r w:rsidRPr="00841272">
        <w:rPr>
          <w:b/>
        </w:rPr>
        <w:t>occupied by</w:t>
      </w:r>
      <w:r>
        <w:t xml:space="preserve"> some Persons or Organization.</w:t>
      </w:r>
      <w:r>
        <w:br/>
        <w:t xml:space="preserve">A Building Unit may be </w:t>
      </w:r>
      <w:r w:rsidRPr="00841272">
        <w:rPr>
          <w:b/>
        </w:rPr>
        <w:t>provide some Parking</w:t>
      </w:r>
      <w:r>
        <w:t>.</w:t>
      </w:r>
    </w:p>
    <w:p w14:paraId="0CCEA8F3" w14:textId="5C328539" w:rsidR="00FD13F5" w:rsidRDefault="00FD13F5" w:rsidP="001D3F17">
      <w:pPr>
        <w:pStyle w:val="ListParagraph"/>
        <w:numPr>
          <w:ilvl w:val="0"/>
          <w:numId w:val="5"/>
        </w:numPr>
      </w:pPr>
      <w:r>
        <w:t xml:space="preserve">A Vehicle may be </w:t>
      </w:r>
      <w:r w:rsidRPr="002A2C7E">
        <w:rPr>
          <w:b/>
        </w:rPr>
        <w:t>occupied by</w:t>
      </w:r>
      <w:r>
        <w:t xml:space="preserve"> at least one </w:t>
      </w:r>
      <w:r w:rsidR="009E1DC8">
        <w:t>Person</w:t>
      </w:r>
      <w:r>
        <w:t>, and some cargo.</w:t>
      </w:r>
      <w:r>
        <w:br/>
        <w:t xml:space="preserve">A Vehicle is </w:t>
      </w:r>
      <w:r w:rsidRPr="002A2C7E">
        <w:rPr>
          <w:b/>
        </w:rPr>
        <w:t xml:space="preserve">owned by </w:t>
      </w:r>
      <w:r>
        <w:t>some Person(s) or Firm.</w:t>
      </w:r>
      <w:r w:rsidR="00FE4987">
        <w:br/>
        <w:t xml:space="preserve">A Vehicle has some associated </w:t>
      </w:r>
      <w:r w:rsidR="00FE4987" w:rsidRPr="00FE4987">
        <w:rPr>
          <w:b/>
        </w:rPr>
        <w:t>Mode</w:t>
      </w:r>
      <w:r w:rsidR="00FE4987">
        <w:t>.</w:t>
      </w:r>
    </w:p>
    <w:p w14:paraId="6F3426A6" w14:textId="77777777" w:rsidR="00FD13F5" w:rsidRDefault="00FD13F5" w:rsidP="001D3F17">
      <w:pPr>
        <w:pStyle w:val="ListParagraph"/>
        <w:numPr>
          <w:ilvl w:val="0"/>
          <w:numId w:val="5"/>
        </w:numPr>
      </w:pPr>
      <w:r>
        <w:t>Occupant: An occupant is a Person who is occupying a Vehicle during transit.</w:t>
      </w:r>
      <w:r>
        <w:br/>
        <w:t>An Occupant may be a Driver or a Passenger</w:t>
      </w:r>
    </w:p>
    <w:p w14:paraId="3EBBAD3C" w14:textId="77777777" w:rsidR="00FD13F5" w:rsidRDefault="00FD13F5" w:rsidP="001D3F17">
      <w:pPr>
        <w:pStyle w:val="ListParagraph"/>
        <w:numPr>
          <w:ilvl w:val="0"/>
          <w:numId w:val="5"/>
        </w:numPr>
      </w:pPr>
      <w:r>
        <w:t>Cargo: A Cargo is some Thing that is not a Person and is occupying a Vehicle during transit.</w:t>
      </w:r>
    </w:p>
    <w:p w14:paraId="40F1A53F" w14:textId="77777777" w:rsidR="00FD13F5" w:rsidRDefault="00FD13F5" w:rsidP="001D3F17">
      <w:pPr>
        <w:pStyle w:val="ListParagraph"/>
        <w:numPr>
          <w:ilvl w:val="0"/>
          <w:numId w:val="5"/>
        </w:numPr>
      </w:pPr>
      <w:r>
        <w:t>An</w:t>
      </w:r>
      <w:r w:rsidRPr="001859D3">
        <w:t xml:space="preserve"> </w:t>
      </w:r>
      <w:r w:rsidRPr="001859D3">
        <w:rPr>
          <w:i/>
          <w:iCs/>
        </w:rPr>
        <w:t xml:space="preserve">entire </w:t>
      </w:r>
      <w:r w:rsidRPr="001859D3">
        <w:t>Arc is accessible by a single set of Mode(s).</w:t>
      </w:r>
    </w:p>
    <w:p w14:paraId="115D428C" w14:textId="77777777" w:rsidR="00FD13F5" w:rsidRDefault="00FD13F5" w:rsidP="001D3F17">
      <w:pPr>
        <w:pStyle w:val="ListParagraph"/>
        <w:numPr>
          <w:ilvl w:val="0"/>
          <w:numId w:val="5"/>
        </w:numPr>
      </w:pPr>
      <w:r>
        <w:t>A Road Segment is accessed by</w:t>
      </w:r>
      <w:r w:rsidRPr="001859D3">
        <w:t xml:space="preserve"> so</w:t>
      </w:r>
      <w:r>
        <w:t>me Arc(s) with modes that are not water, air, or rail.</w:t>
      </w:r>
    </w:p>
    <w:p w14:paraId="41CEB479" w14:textId="77777777" w:rsidR="00FD13F5" w:rsidRDefault="00FD13F5" w:rsidP="001D3F17">
      <w:pPr>
        <w:pStyle w:val="ListParagraph"/>
        <w:numPr>
          <w:ilvl w:val="0"/>
          <w:numId w:val="5"/>
        </w:numPr>
      </w:pPr>
      <w:r>
        <w:lastRenderedPageBreak/>
        <w:t xml:space="preserve">A Parking Area has some </w:t>
      </w:r>
      <w:r w:rsidRPr="001529B8">
        <w:rPr>
          <w:b/>
        </w:rPr>
        <w:t>owner</w:t>
      </w:r>
      <w:r>
        <w:t>.</w:t>
      </w:r>
      <w:r>
        <w:br/>
        <w:t xml:space="preserve">A Parking Area may be </w:t>
      </w:r>
      <w:r w:rsidRPr="007F76CA">
        <w:rPr>
          <w:b/>
        </w:rPr>
        <w:t>occupied by</w:t>
      </w:r>
      <w:r>
        <w:t xml:space="preserve"> some Vehicle (however, it might also be occupied by some debris or activities such as construction).</w:t>
      </w:r>
    </w:p>
    <w:p w14:paraId="31EE67F7" w14:textId="77777777" w:rsidR="00FD13F5" w:rsidRPr="001227F5" w:rsidRDefault="00FD13F5" w:rsidP="001D3F17">
      <w:pPr>
        <w:pStyle w:val="ListParagraph"/>
        <w:numPr>
          <w:ilvl w:val="0"/>
          <w:numId w:val="5"/>
        </w:numPr>
      </w:pPr>
      <w:r>
        <w:t xml:space="preserve">A Parking Policy may </w:t>
      </w:r>
      <w:r w:rsidRPr="006522C8">
        <w:rPr>
          <w:b/>
        </w:rPr>
        <w:t>apply to</w:t>
      </w:r>
      <w:r>
        <w:t xml:space="preserve"> a specific group of Persons or Organizations.</w:t>
      </w:r>
      <w:r>
        <w:br/>
        <w:t xml:space="preserve">A Parking Policy may have a </w:t>
      </w:r>
      <w:r w:rsidRPr="006522C8">
        <w:rPr>
          <w:b/>
        </w:rPr>
        <w:t>vehicle type</w:t>
      </w:r>
      <w:r>
        <w:rPr>
          <w:b/>
        </w:rPr>
        <w:t xml:space="preserve"> </w:t>
      </w:r>
      <w:r w:rsidRPr="006522C8">
        <w:rPr>
          <w:b/>
        </w:rPr>
        <w:t>restriction.</w:t>
      </w:r>
    </w:p>
    <w:p w14:paraId="221738B0" w14:textId="77777777" w:rsidR="00FD13F5" w:rsidRDefault="00FD13F5" w:rsidP="001D3F17">
      <w:pPr>
        <w:pStyle w:val="ListParagraph"/>
        <w:numPr>
          <w:ilvl w:val="0"/>
          <w:numId w:val="5"/>
        </w:numPr>
      </w:pPr>
      <w:r>
        <w:t xml:space="preserve">A TransitSystem may be </w:t>
      </w:r>
      <w:r w:rsidRPr="0049134E">
        <w:rPr>
          <w:b/>
        </w:rPr>
        <w:t>owned by</w:t>
      </w:r>
      <w:r>
        <w:t xml:space="preserve"> some Organization.</w:t>
      </w:r>
    </w:p>
    <w:p w14:paraId="6FE67620" w14:textId="77777777" w:rsidR="00FD13F5" w:rsidRDefault="00FD13F5" w:rsidP="001D3F17">
      <w:pPr>
        <w:pStyle w:val="ListParagraph"/>
        <w:numPr>
          <w:ilvl w:val="0"/>
          <w:numId w:val="5"/>
        </w:numPr>
      </w:pPr>
      <w:r>
        <w:t xml:space="preserve">A Route is </w:t>
      </w:r>
      <w:r w:rsidRPr="009E4A69">
        <w:rPr>
          <w:b/>
        </w:rPr>
        <w:t>executed by</w:t>
      </w:r>
      <w:r>
        <w:t xml:space="preserve"> various Vehicles at different points in time.</w:t>
      </w:r>
    </w:p>
    <w:p w14:paraId="1E774B8B" w14:textId="77777777" w:rsidR="00FD13F5" w:rsidRDefault="00FD13F5" w:rsidP="001D3F17">
      <w:pPr>
        <w:pStyle w:val="ListParagraph"/>
        <w:numPr>
          <w:ilvl w:val="0"/>
          <w:numId w:val="5"/>
        </w:numPr>
      </w:pPr>
      <w:r>
        <w:t xml:space="preserve">A Trip is </w:t>
      </w:r>
      <w:r w:rsidRPr="0035644F">
        <w:rPr>
          <w:b/>
        </w:rPr>
        <w:t>made by</w:t>
      </w:r>
      <w:r>
        <w:t xml:space="preserve"> a Person to </w:t>
      </w:r>
      <w:r w:rsidRPr="0035644F">
        <w:rPr>
          <w:b/>
        </w:rPr>
        <w:t>facilitate participation in some Activity</w:t>
      </w:r>
      <w:r>
        <w:t>.</w:t>
      </w:r>
      <w:r>
        <w:br/>
      </w:r>
    </w:p>
    <w:tbl>
      <w:tblPr>
        <w:tblStyle w:val="TableGrid"/>
        <w:tblpPr w:leftFromText="180" w:rightFromText="180" w:vertAnchor="text" w:horzAnchor="margin" w:tblpY="128"/>
        <w:tblW w:w="0" w:type="auto"/>
        <w:tblLook w:val="04A0" w:firstRow="1" w:lastRow="0" w:firstColumn="1" w:lastColumn="0" w:noHBand="0" w:noVBand="1"/>
      </w:tblPr>
      <w:tblGrid>
        <w:gridCol w:w="2896"/>
        <w:gridCol w:w="2374"/>
        <w:gridCol w:w="4080"/>
      </w:tblGrid>
      <w:tr w:rsidR="00FD13F5" w14:paraId="61302341" w14:textId="77777777" w:rsidTr="00B65D5F">
        <w:trPr>
          <w:cantSplit/>
        </w:trPr>
        <w:tc>
          <w:tcPr>
            <w:tcW w:w="2896" w:type="dxa"/>
            <w:shd w:val="clear" w:color="auto" w:fill="00FFFF"/>
          </w:tcPr>
          <w:p w14:paraId="6199D19C" w14:textId="77777777" w:rsidR="00FD13F5" w:rsidRDefault="00FD13F5" w:rsidP="00FD13F5">
            <w:r>
              <w:t>Object</w:t>
            </w:r>
          </w:p>
        </w:tc>
        <w:tc>
          <w:tcPr>
            <w:tcW w:w="2374" w:type="dxa"/>
            <w:shd w:val="clear" w:color="auto" w:fill="00FFFF"/>
          </w:tcPr>
          <w:p w14:paraId="650B3DC3" w14:textId="77777777" w:rsidR="00FD13F5" w:rsidRDefault="00FD13F5" w:rsidP="00FD13F5">
            <w:r>
              <w:t>Property</w:t>
            </w:r>
          </w:p>
        </w:tc>
        <w:tc>
          <w:tcPr>
            <w:tcW w:w="4080" w:type="dxa"/>
            <w:shd w:val="clear" w:color="auto" w:fill="00FFFF"/>
          </w:tcPr>
          <w:p w14:paraId="7B4D57D9" w14:textId="77777777" w:rsidR="00FD13F5" w:rsidRDefault="00FD13F5" w:rsidP="00FD13F5">
            <w:r>
              <w:t>Value</w:t>
            </w:r>
          </w:p>
        </w:tc>
      </w:tr>
      <w:tr w:rsidR="00FD13F5" w:rsidRPr="00DB60DF" w14:paraId="56BEE251" w14:textId="77777777" w:rsidTr="00B65D5F">
        <w:tc>
          <w:tcPr>
            <w:tcW w:w="2896" w:type="dxa"/>
            <w:vMerge w:val="restart"/>
          </w:tcPr>
          <w:p w14:paraId="0EC56589" w14:textId="77777777" w:rsidR="00FD13F5" w:rsidRDefault="00FD13F5" w:rsidP="00FD13F5">
            <w:r>
              <w:t>person:Person</w:t>
            </w:r>
          </w:p>
        </w:tc>
        <w:tc>
          <w:tcPr>
            <w:tcW w:w="2374" w:type="dxa"/>
          </w:tcPr>
          <w:p w14:paraId="45D4E1FB" w14:textId="77777777" w:rsidR="00FD13F5" w:rsidRPr="00A852ED" w:rsidRDefault="00FD13F5" w:rsidP="00FD13F5">
            <w:r w:rsidRPr="00A852ED">
              <w:t>memberOf</w:t>
            </w:r>
          </w:p>
        </w:tc>
        <w:tc>
          <w:tcPr>
            <w:tcW w:w="4080" w:type="dxa"/>
          </w:tcPr>
          <w:p w14:paraId="12EE3047" w14:textId="77777777" w:rsidR="00FD13F5" w:rsidRPr="00A852ED" w:rsidRDefault="00FD13F5" w:rsidP="00FD13F5">
            <w:r w:rsidRPr="00A852ED">
              <w:t>min 1 household:Family</w:t>
            </w:r>
          </w:p>
        </w:tc>
      </w:tr>
      <w:tr w:rsidR="00FD13F5" w:rsidRPr="00DB60DF" w14:paraId="103734FB" w14:textId="77777777" w:rsidTr="00B65D5F">
        <w:tc>
          <w:tcPr>
            <w:tcW w:w="2896" w:type="dxa"/>
            <w:vMerge/>
          </w:tcPr>
          <w:p w14:paraId="73FD250C" w14:textId="77777777" w:rsidR="00FD13F5" w:rsidRDefault="00FD13F5" w:rsidP="00FD13F5"/>
        </w:tc>
        <w:tc>
          <w:tcPr>
            <w:tcW w:w="2374" w:type="dxa"/>
          </w:tcPr>
          <w:p w14:paraId="51834594" w14:textId="77777777" w:rsidR="00FD13F5" w:rsidRPr="00A852ED" w:rsidRDefault="00FD13F5" w:rsidP="00FD13F5">
            <w:r w:rsidRPr="00A852ED">
              <w:t>memberOf</w:t>
            </w:r>
          </w:p>
        </w:tc>
        <w:tc>
          <w:tcPr>
            <w:tcW w:w="4080" w:type="dxa"/>
          </w:tcPr>
          <w:p w14:paraId="3411214C" w14:textId="77777777" w:rsidR="00FD13F5" w:rsidRPr="00A852ED" w:rsidRDefault="00FD13F5" w:rsidP="00FD13F5">
            <w:r w:rsidRPr="00A852ED">
              <w:t>min 0 household:Household</w:t>
            </w:r>
          </w:p>
        </w:tc>
      </w:tr>
      <w:tr w:rsidR="00FD13F5" w:rsidRPr="00DB60DF" w14:paraId="01F1E1A7" w14:textId="77777777" w:rsidTr="00B65D5F">
        <w:tc>
          <w:tcPr>
            <w:tcW w:w="2896" w:type="dxa"/>
            <w:vMerge/>
          </w:tcPr>
          <w:p w14:paraId="30F848E4" w14:textId="77777777" w:rsidR="00FD13F5" w:rsidRDefault="00FD13F5" w:rsidP="00FD13F5"/>
        </w:tc>
        <w:tc>
          <w:tcPr>
            <w:tcW w:w="2374" w:type="dxa"/>
          </w:tcPr>
          <w:p w14:paraId="40112626" w14:textId="77777777" w:rsidR="00FD13F5" w:rsidRPr="00A852ED" w:rsidRDefault="00FD13F5" w:rsidP="00FD13F5">
            <w:r w:rsidRPr="00A852ED">
              <w:t>schema:worksFor</w:t>
            </w:r>
          </w:p>
        </w:tc>
        <w:tc>
          <w:tcPr>
            <w:tcW w:w="4080" w:type="dxa"/>
          </w:tcPr>
          <w:p w14:paraId="6CF1590B" w14:textId="77777777" w:rsidR="00FD13F5" w:rsidRPr="00A852ED" w:rsidRDefault="00FD13F5" w:rsidP="00FD13F5">
            <w:r w:rsidRPr="00A852ED">
              <w:t>some (person:Person or org:Organization)</w:t>
            </w:r>
          </w:p>
        </w:tc>
      </w:tr>
      <w:tr w:rsidR="00FD13F5" w14:paraId="10A02036" w14:textId="77777777" w:rsidTr="00B65D5F">
        <w:trPr>
          <w:cantSplit/>
        </w:trPr>
        <w:tc>
          <w:tcPr>
            <w:tcW w:w="2896" w:type="dxa"/>
            <w:vMerge/>
          </w:tcPr>
          <w:p w14:paraId="376A7173" w14:textId="77777777" w:rsidR="00FD13F5" w:rsidRDefault="00FD13F5" w:rsidP="00FD13F5"/>
        </w:tc>
        <w:tc>
          <w:tcPr>
            <w:tcW w:w="2374" w:type="dxa"/>
          </w:tcPr>
          <w:p w14:paraId="098F21F3" w14:textId="77777777" w:rsidR="00FD13F5" w:rsidRPr="00157C17" w:rsidRDefault="00FD13F5" w:rsidP="00FD13F5">
            <w:r w:rsidRPr="00A852ED">
              <w:t>hasAccess</w:t>
            </w:r>
          </w:p>
        </w:tc>
        <w:tc>
          <w:tcPr>
            <w:tcW w:w="4080" w:type="dxa"/>
          </w:tcPr>
          <w:p w14:paraId="5316113D" w14:textId="77777777" w:rsidR="00FD13F5" w:rsidRPr="00A852ED" w:rsidRDefault="00FD13F5" w:rsidP="00FD13F5">
            <w:r w:rsidRPr="00A852ED">
              <w:t>some (vehicle:Vehicle or Bicycle)</w:t>
            </w:r>
          </w:p>
        </w:tc>
      </w:tr>
      <w:tr w:rsidR="00FD13F5" w14:paraId="45CC8C89" w14:textId="77777777" w:rsidTr="00B65D5F">
        <w:trPr>
          <w:cantSplit/>
        </w:trPr>
        <w:tc>
          <w:tcPr>
            <w:tcW w:w="2896" w:type="dxa"/>
            <w:vMerge/>
          </w:tcPr>
          <w:p w14:paraId="61B2217A" w14:textId="77777777" w:rsidR="00FD13F5" w:rsidRPr="00BC5636" w:rsidRDefault="00FD13F5" w:rsidP="00FD13F5"/>
        </w:tc>
        <w:tc>
          <w:tcPr>
            <w:tcW w:w="2374" w:type="dxa"/>
          </w:tcPr>
          <w:p w14:paraId="09BB2502" w14:textId="77777777" w:rsidR="00FD13F5" w:rsidRPr="00A852ED" w:rsidRDefault="00FD13F5" w:rsidP="00FD13F5">
            <w:r w:rsidRPr="00A852ED">
              <w:t>hasSchedule</w:t>
            </w:r>
          </w:p>
        </w:tc>
        <w:tc>
          <w:tcPr>
            <w:tcW w:w="4080" w:type="dxa"/>
          </w:tcPr>
          <w:p w14:paraId="6B876F7A" w14:textId="77777777" w:rsidR="00FD13F5" w:rsidRPr="00A852ED" w:rsidRDefault="00FD13F5" w:rsidP="00FD13F5">
            <w:r w:rsidRPr="00A852ED">
              <w:t>some Schedule</w:t>
            </w:r>
          </w:p>
        </w:tc>
      </w:tr>
      <w:tr w:rsidR="00FD13F5" w14:paraId="08563F81" w14:textId="77777777" w:rsidTr="00B65D5F">
        <w:trPr>
          <w:cantSplit/>
        </w:trPr>
        <w:tc>
          <w:tcPr>
            <w:tcW w:w="2896" w:type="dxa"/>
            <w:vMerge w:val="restart"/>
          </w:tcPr>
          <w:p w14:paraId="53384F4A" w14:textId="77777777" w:rsidR="00FD13F5" w:rsidRDefault="00FD13F5" w:rsidP="00FD13F5">
            <w:r>
              <w:t>Schedule</w:t>
            </w:r>
          </w:p>
        </w:tc>
        <w:tc>
          <w:tcPr>
            <w:tcW w:w="2374" w:type="dxa"/>
          </w:tcPr>
          <w:p w14:paraId="3246BCD3" w14:textId="77777777" w:rsidR="00FD13F5" w:rsidRDefault="00FD13F5" w:rsidP="00FD13F5">
            <w:r>
              <w:t>hasActivity</w:t>
            </w:r>
          </w:p>
        </w:tc>
        <w:tc>
          <w:tcPr>
            <w:tcW w:w="4080" w:type="dxa"/>
          </w:tcPr>
          <w:p w14:paraId="5EC6B68E" w14:textId="77777777" w:rsidR="00FD13F5" w:rsidRDefault="00FD13F5" w:rsidP="00FD13F5">
            <w:r>
              <w:t>only activity:Activity</w:t>
            </w:r>
          </w:p>
        </w:tc>
      </w:tr>
      <w:tr w:rsidR="00FD13F5" w14:paraId="050988E0" w14:textId="77777777" w:rsidTr="00B65D5F">
        <w:trPr>
          <w:cantSplit/>
        </w:trPr>
        <w:tc>
          <w:tcPr>
            <w:tcW w:w="2896" w:type="dxa"/>
            <w:vMerge/>
          </w:tcPr>
          <w:p w14:paraId="6FCEEA23" w14:textId="77777777" w:rsidR="00FD13F5" w:rsidRDefault="00FD13F5" w:rsidP="00FD13F5"/>
        </w:tc>
        <w:tc>
          <w:tcPr>
            <w:tcW w:w="2374" w:type="dxa"/>
          </w:tcPr>
          <w:p w14:paraId="6FF93C58" w14:textId="77777777" w:rsidR="00FD13F5" w:rsidRDefault="00FD13F5" w:rsidP="00FD13F5">
            <w:r>
              <w:t>scheduledFor</w:t>
            </w:r>
          </w:p>
        </w:tc>
        <w:tc>
          <w:tcPr>
            <w:tcW w:w="4080" w:type="dxa"/>
          </w:tcPr>
          <w:p w14:paraId="478CF115" w14:textId="77777777" w:rsidR="00FD13F5" w:rsidRDefault="00FD13F5" w:rsidP="00FD13F5">
            <w:r>
              <w:t>exactly 1 time:Interval</w:t>
            </w:r>
          </w:p>
        </w:tc>
      </w:tr>
      <w:tr w:rsidR="00FD13F5" w14:paraId="617BE2F4" w14:textId="77777777" w:rsidTr="00B65D5F">
        <w:trPr>
          <w:cantSplit/>
        </w:trPr>
        <w:tc>
          <w:tcPr>
            <w:tcW w:w="2896" w:type="dxa"/>
          </w:tcPr>
          <w:p w14:paraId="59D4AF79" w14:textId="77777777" w:rsidR="00FD13F5" w:rsidRDefault="00FD13F5" w:rsidP="00FD13F5">
            <w:r>
              <w:t>household:Family</w:t>
            </w:r>
          </w:p>
        </w:tc>
        <w:tc>
          <w:tcPr>
            <w:tcW w:w="2374" w:type="dxa"/>
          </w:tcPr>
          <w:p w14:paraId="4F5C9457" w14:textId="77777777" w:rsidR="00FD13F5" w:rsidRDefault="00FD13F5" w:rsidP="00FD13F5">
            <w:r>
              <w:t>hasMember</w:t>
            </w:r>
          </w:p>
        </w:tc>
        <w:tc>
          <w:tcPr>
            <w:tcW w:w="4080" w:type="dxa"/>
          </w:tcPr>
          <w:p w14:paraId="2DB3B036" w14:textId="77777777" w:rsidR="00FD13F5" w:rsidRDefault="00FD13F5" w:rsidP="00FD13F5">
            <w:r>
              <w:t>only person:Person</w:t>
            </w:r>
          </w:p>
        </w:tc>
      </w:tr>
      <w:tr w:rsidR="00FD13F5" w14:paraId="73DE4598" w14:textId="77777777" w:rsidTr="00B65D5F">
        <w:trPr>
          <w:cantSplit/>
        </w:trPr>
        <w:tc>
          <w:tcPr>
            <w:tcW w:w="2896" w:type="dxa"/>
          </w:tcPr>
          <w:p w14:paraId="68BE9496" w14:textId="77777777" w:rsidR="00FD13F5" w:rsidRDefault="00FD13F5" w:rsidP="00FD13F5">
            <w:r>
              <w:t>household:Household</w:t>
            </w:r>
          </w:p>
        </w:tc>
        <w:tc>
          <w:tcPr>
            <w:tcW w:w="2374" w:type="dxa"/>
          </w:tcPr>
          <w:p w14:paraId="7257388C" w14:textId="77777777" w:rsidR="00FD13F5" w:rsidRDefault="00FD13F5" w:rsidP="00FD13F5">
            <w:r>
              <w:t>hasMember</w:t>
            </w:r>
          </w:p>
        </w:tc>
        <w:tc>
          <w:tcPr>
            <w:tcW w:w="4080" w:type="dxa"/>
          </w:tcPr>
          <w:p w14:paraId="17214EF2" w14:textId="77777777" w:rsidR="00FD13F5" w:rsidRDefault="00FD13F5" w:rsidP="00FD13F5">
            <w:r>
              <w:t>min 1 (household:Family or  person:Person)</w:t>
            </w:r>
          </w:p>
        </w:tc>
      </w:tr>
      <w:tr w:rsidR="00FD13F5" w14:paraId="13AA0EBF" w14:textId="77777777" w:rsidTr="00B65D5F">
        <w:trPr>
          <w:cantSplit/>
        </w:trPr>
        <w:tc>
          <w:tcPr>
            <w:tcW w:w="2896" w:type="dxa"/>
          </w:tcPr>
          <w:p w14:paraId="3120D473" w14:textId="77777777" w:rsidR="00FD13F5" w:rsidRDefault="00FD13F5" w:rsidP="00FD13F5">
            <w:r>
              <w:t>household:DwellingUnitPD</w:t>
            </w:r>
          </w:p>
        </w:tc>
        <w:tc>
          <w:tcPr>
            <w:tcW w:w="2374" w:type="dxa"/>
          </w:tcPr>
          <w:p w14:paraId="53831FE9" w14:textId="77777777" w:rsidR="00FD13F5" w:rsidRPr="008C5F56" w:rsidRDefault="00FD13F5" w:rsidP="00FD13F5">
            <w:r w:rsidRPr="008C5F56">
              <w:t>locatedIn</w:t>
            </w:r>
          </w:p>
        </w:tc>
        <w:tc>
          <w:tcPr>
            <w:tcW w:w="4080" w:type="dxa"/>
          </w:tcPr>
          <w:p w14:paraId="686C0934" w14:textId="77777777" w:rsidR="00FD13F5" w:rsidRPr="005C1AFC" w:rsidRDefault="00FD13F5" w:rsidP="00FD13F5">
            <w:pPr>
              <w:rPr>
                <w:highlight w:val="yellow"/>
              </w:rPr>
            </w:pPr>
            <w:r w:rsidRPr="008C5F56">
              <w:t xml:space="preserve">some </w:t>
            </w:r>
            <w:r>
              <w:t>building:</w:t>
            </w:r>
            <w:r w:rsidRPr="008C5F56">
              <w:t>Building</w:t>
            </w:r>
          </w:p>
        </w:tc>
      </w:tr>
      <w:tr w:rsidR="00FD13F5" w14:paraId="7258D584" w14:textId="77777777" w:rsidTr="00B65D5F">
        <w:trPr>
          <w:cantSplit/>
        </w:trPr>
        <w:tc>
          <w:tcPr>
            <w:tcW w:w="2896" w:type="dxa"/>
          </w:tcPr>
          <w:p w14:paraId="7E047CB7" w14:textId="77777777" w:rsidR="00FD13F5" w:rsidRDefault="00FD13F5" w:rsidP="00FD13F5">
            <w:r>
              <w:lastRenderedPageBreak/>
              <w:t>org:Organization</w:t>
            </w:r>
          </w:p>
        </w:tc>
        <w:tc>
          <w:tcPr>
            <w:tcW w:w="2374" w:type="dxa"/>
          </w:tcPr>
          <w:p w14:paraId="0D3175B0" w14:textId="77777777" w:rsidR="00FD13F5" w:rsidRDefault="00FD13F5" w:rsidP="00FD13F5">
            <w:r>
              <w:t>org:hasOrgMember</w:t>
            </w:r>
          </w:p>
        </w:tc>
        <w:tc>
          <w:tcPr>
            <w:tcW w:w="4080" w:type="dxa"/>
          </w:tcPr>
          <w:p w14:paraId="3D7CA87F" w14:textId="77777777" w:rsidR="00FD13F5" w:rsidRDefault="00FD13F5" w:rsidP="00FD13F5">
            <w:r>
              <w:t>min 2 person:Person</w:t>
            </w:r>
          </w:p>
        </w:tc>
      </w:tr>
      <w:tr w:rsidR="00FD13F5" w14:paraId="4A0FA7F4" w14:textId="77777777" w:rsidTr="00B65D5F">
        <w:trPr>
          <w:cantSplit/>
        </w:trPr>
        <w:tc>
          <w:tcPr>
            <w:tcW w:w="2896" w:type="dxa"/>
          </w:tcPr>
          <w:p w14:paraId="550430CC" w14:textId="77777777" w:rsidR="00FD13F5" w:rsidRDefault="00FD13F5" w:rsidP="00FD13F5">
            <w:r>
              <w:t>org:Firm</w:t>
            </w:r>
          </w:p>
        </w:tc>
        <w:tc>
          <w:tcPr>
            <w:tcW w:w="2374" w:type="dxa"/>
          </w:tcPr>
          <w:p w14:paraId="1CD0E817" w14:textId="77777777" w:rsidR="00FD13F5" w:rsidRDefault="00FD13F5" w:rsidP="00FD13F5">
            <w:r>
              <w:t>hasEmployee</w:t>
            </w:r>
          </w:p>
        </w:tc>
        <w:tc>
          <w:tcPr>
            <w:tcW w:w="4080" w:type="dxa"/>
          </w:tcPr>
          <w:p w14:paraId="15647600" w14:textId="77777777" w:rsidR="00FD13F5" w:rsidRDefault="00FD13F5" w:rsidP="00FD13F5">
            <w:r>
              <w:t>only  person:Person</w:t>
            </w:r>
          </w:p>
        </w:tc>
      </w:tr>
      <w:tr w:rsidR="00FD13F5" w14:paraId="7B4E8BFF" w14:textId="77777777" w:rsidTr="00B65D5F">
        <w:trPr>
          <w:cantSplit/>
        </w:trPr>
        <w:tc>
          <w:tcPr>
            <w:tcW w:w="2896" w:type="dxa"/>
          </w:tcPr>
          <w:p w14:paraId="55AB2032" w14:textId="77777777" w:rsidR="00FD13F5" w:rsidRDefault="00FD13F5" w:rsidP="00FD13F5">
            <w:r>
              <w:t>org:BusinessEstablishment</w:t>
            </w:r>
          </w:p>
        </w:tc>
        <w:tc>
          <w:tcPr>
            <w:tcW w:w="2374" w:type="dxa"/>
          </w:tcPr>
          <w:p w14:paraId="20FEEEDD" w14:textId="77777777" w:rsidR="00FD13F5" w:rsidRDefault="00FD13F5" w:rsidP="00FD13F5">
            <w:r>
              <w:t>hasEmployee</w:t>
            </w:r>
          </w:p>
        </w:tc>
        <w:tc>
          <w:tcPr>
            <w:tcW w:w="4080" w:type="dxa"/>
          </w:tcPr>
          <w:p w14:paraId="6F1E5FCF" w14:textId="77777777" w:rsidR="00FD13F5" w:rsidRDefault="00FD13F5" w:rsidP="00FD13F5">
            <w:r>
              <w:t>only  person:Person</w:t>
            </w:r>
          </w:p>
        </w:tc>
      </w:tr>
      <w:tr w:rsidR="00FD13F5" w14:paraId="7C6E3797" w14:textId="77777777" w:rsidTr="00B65D5F">
        <w:trPr>
          <w:cantSplit/>
        </w:trPr>
        <w:tc>
          <w:tcPr>
            <w:tcW w:w="2896" w:type="dxa"/>
          </w:tcPr>
          <w:p w14:paraId="0F5DA2F6" w14:textId="77777777" w:rsidR="00FD13F5" w:rsidRPr="00841272" w:rsidRDefault="00FD13F5" w:rsidP="00FD13F5">
            <w:r w:rsidRPr="00841272">
              <w:t>org:Employee</w:t>
            </w:r>
          </w:p>
        </w:tc>
        <w:tc>
          <w:tcPr>
            <w:tcW w:w="2374" w:type="dxa"/>
          </w:tcPr>
          <w:p w14:paraId="16416B72" w14:textId="77777777" w:rsidR="00FD13F5" w:rsidRPr="00841272" w:rsidRDefault="00FD13F5" w:rsidP="00FD13F5">
            <w:r w:rsidRPr="00841272">
              <w:t>equivalentClass</w:t>
            </w:r>
          </w:p>
        </w:tc>
        <w:tc>
          <w:tcPr>
            <w:tcW w:w="4080" w:type="dxa"/>
          </w:tcPr>
          <w:p w14:paraId="66C3B11B" w14:textId="77777777" w:rsidR="00FD13F5" w:rsidRPr="00841272" w:rsidRDefault="00FD13F5" w:rsidP="00FD13F5">
            <w:r w:rsidRPr="00841272">
              <w:t>person:Person and employedBy some ( tove:Organization or person:Person)</w:t>
            </w:r>
          </w:p>
        </w:tc>
      </w:tr>
      <w:tr w:rsidR="00FD13F5" w14:paraId="79E3F892" w14:textId="77777777" w:rsidTr="00B65D5F">
        <w:trPr>
          <w:cantSplit/>
        </w:trPr>
        <w:tc>
          <w:tcPr>
            <w:tcW w:w="2896" w:type="dxa"/>
            <w:vMerge w:val="restart"/>
          </w:tcPr>
          <w:p w14:paraId="2B579371" w14:textId="77777777" w:rsidR="00FD13F5" w:rsidRPr="00841272" w:rsidRDefault="00FD13F5" w:rsidP="00FD13F5">
            <w:r w:rsidRPr="00841272">
              <w:t>Occupation</w:t>
            </w:r>
          </w:p>
        </w:tc>
        <w:tc>
          <w:tcPr>
            <w:tcW w:w="2374" w:type="dxa"/>
          </w:tcPr>
          <w:p w14:paraId="59C02BFE" w14:textId="77777777" w:rsidR="00FD13F5" w:rsidRPr="00841272" w:rsidRDefault="00FD13F5" w:rsidP="00FD13F5">
            <w:r w:rsidRPr="00841272">
              <w:t>performedBy</w:t>
            </w:r>
          </w:p>
        </w:tc>
        <w:tc>
          <w:tcPr>
            <w:tcW w:w="4080" w:type="dxa"/>
          </w:tcPr>
          <w:p w14:paraId="3C64963A" w14:textId="77777777" w:rsidR="00FD13F5" w:rsidRPr="00841272" w:rsidRDefault="00FD13F5" w:rsidP="00FD13F5">
            <w:r w:rsidRPr="00841272">
              <w:t>some person:Person</w:t>
            </w:r>
          </w:p>
        </w:tc>
      </w:tr>
      <w:tr w:rsidR="00FD13F5" w14:paraId="27BDED7B" w14:textId="77777777" w:rsidTr="00B65D5F">
        <w:trPr>
          <w:cantSplit/>
        </w:trPr>
        <w:tc>
          <w:tcPr>
            <w:tcW w:w="2896" w:type="dxa"/>
            <w:vMerge/>
          </w:tcPr>
          <w:p w14:paraId="39C40083" w14:textId="77777777" w:rsidR="00FD13F5" w:rsidRPr="00841272" w:rsidRDefault="00FD13F5" w:rsidP="00FD13F5"/>
        </w:tc>
        <w:tc>
          <w:tcPr>
            <w:tcW w:w="2374" w:type="dxa"/>
          </w:tcPr>
          <w:p w14:paraId="2F5464A7" w14:textId="77777777" w:rsidR="00FD13F5" w:rsidRPr="00841272" w:rsidRDefault="00FD13F5" w:rsidP="00FD13F5">
            <w:r w:rsidRPr="00841272">
              <w:t>hasOccupationType</w:t>
            </w:r>
          </w:p>
        </w:tc>
        <w:tc>
          <w:tcPr>
            <w:tcW w:w="4080" w:type="dxa"/>
          </w:tcPr>
          <w:p w14:paraId="53A623F2" w14:textId="77777777" w:rsidR="00FD13F5" w:rsidRPr="00841272" w:rsidRDefault="00FD13F5" w:rsidP="00FD13F5">
            <w:r w:rsidRPr="00841272">
              <w:t>only OccupationType</w:t>
            </w:r>
          </w:p>
        </w:tc>
      </w:tr>
      <w:tr w:rsidR="00FD13F5" w14:paraId="0EDE4709" w14:textId="77777777" w:rsidTr="00B65D5F">
        <w:trPr>
          <w:cantSplit/>
        </w:trPr>
        <w:tc>
          <w:tcPr>
            <w:tcW w:w="2896" w:type="dxa"/>
          </w:tcPr>
          <w:p w14:paraId="3C4C571C" w14:textId="77777777" w:rsidR="00FD13F5" w:rsidRPr="00841272" w:rsidRDefault="00FD13F5" w:rsidP="00FD13F5">
            <w:r>
              <w:t>building:BuildingPD</w:t>
            </w:r>
          </w:p>
        </w:tc>
        <w:tc>
          <w:tcPr>
            <w:tcW w:w="2374" w:type="dxa"/>
          </w:tcPr>
          <w:p w14:paraId="57B69554" w14:textId="77777777" w:rsidR="00FD13F5" w:rsidRPr="00841272" w:rsidRDefault="00FD13F5" w:rsidP="00FD13F5">
            <w:r w:rsidRPr="00841272">
              <w:t>locatedOn</w:t>
            </w:r>
          </w:p>
        </w:tc>
        <w:tc>
          <w:tcPr>
            <w:tcW w:w="4080" w:type="dxa"/>
          </w:tcPr>
          <w:p w14:paraId="128B8E49" w14:textId="77777777" w:rsidR="00FD13F5" w:rsidRPr="00841272" w:rsidRDefault="00FD13F5" w:rsidP="00FD13F5">
            <w:r w:rsidRPr="00841272">
              <w:t>only landuse:Parcel</w:t>
            </w:r>
          </w:p>
        </w:tc>
      </w:tr>
      <w:tr w:rsidR="00FD13F5" w14:paraId="55C9B179" w14:textId="77777777" w:rsidTr="00B65D5F">
        <w:trPr>
          <w:cantSplit/>
        </w:trPr>
        <w:tc>
          <w:tcPr>
            <w:tcW w:w="2896" w:type="dxa"/>
            <w:vMerge w:val="restart"/>
          </w:tcPr>
          <w:p w14:paraId="0057E6CF" w14:textId="77777777" w:rsidR="00FD13F5" w:rsidRPr="00841272" w:rsidRDefault="00FD13F5" w:rsidP="00FD13F5">
            <w:r>
              <w:t>building:Building</w:t>
            </w:r>
          </w:p>
        </w:tc>
        <w:tc>
          <w:tcPr>
            <w:tcW w:w="2374" w:type="dxa"/>
          </w:tcPr>
          <w:p w14:paraId="473E5210" w14:textId="77777777" w:rsidR="00FD13F5" w:rsidRPr="00841272" w:rsidRDefault="00FD13F5" w:rsidP="00FD13F5">
            <w:r w:rsidRPr="00841272">
              <w:t>hasOwner</w:t>
            </w:r>
          </w:p>
        </w:tc>
        <w:tc>
          <w:tcPr>
            <w:tcW w:w="4080" w:type="dxa"/>
          </w:tcPr>
          <w:p w14:paraId="3CDF18DD" w14:textId="77777777" w:rsidR="00FD13F5" w:rsidRPr="00841272" w:rsidRDefault="00FD13F5" w:rsidP="00FD13F5">
            <w:r w:rsidRPr="00841272">
              <w:t>min 1 (person:Person or org:Organization)</w:t>
            </w:r>
          </w:p>
        </w:tc>
      </w:tr>
      <w:tr w:rsidR="00FD13F5" w14:paraId="5B291D77" w14:textId="77777777" w:rsidTr="00B65D5F">
        <w:trPr>
          <w:cantSplit/>
        </w:trPr>
        <w:tc>
          <w:tcPr>
            <w:tcW w:w="2896" w:type="dxa"/>
            <w:vMerge/>
          </w:tcPr>
          <w:p w14:paraId="35AA4AF8" w14:textId="77777777" w:rsidR="00FD13F5" w:rsidRDefault="00FD13F5" w:rsidP="00FD13F5"/>
        </w:tc>
        <w:tc>
          <w:tcPr>
            <w:tcW w:w="2374" w:type="dxa"/>
          </w:tcPr>
          <w:p w14:paraId="610AE807" w14:textId="77777777" w:rsidR="00FD13F5" w:rsidRPr="00841272" w:rsidRDefault="00FD13F5" w:rsidP="00FD13F5">
            <w:r w:rsidRPr="00841272">
              <w:t>hasOccupant</w:t>
            </w:r>
          </w:p>
        </w:tc>
        <w:tc>
          <w:tcPr>
            <w:tcW w:w="4080" w:type="dxa"/>
          </w:tcPr>
          <w:p w14:paraId="7A744FDF" w14:textId="77777777" w:rsidR="00FD13F5" w:rsidRPr="00841272" w:rsidRDefault="00FD13F5" w:rsidP="00FD13F5">
            <w:r w:rsidRPr="00841272">
              <w:t>some person:Person or org:Organization or org:BusinessEstablishment</w:t>
            </w:r>
          </w:p>
        </w:tc>
      </w:tr>
      <w:tr w:rsidR="00FD13F5" w14:paraId="6372011C" w14:textId="77777777" w:rsidTr="00B65D5F">
        <w:trPr>
          <w:cantSplit/>
        </w:trPr>
        <w:tc>
          <w:tcPr>
            <w:tcW w:w="2896" w:type="dxa"/>
            <w:vMerge/>
          </w:tcPr>
          <w:p w14:paraId="535C3705" w14:textId="77777777" w:rsidR="00FD13F5" w:rsidRDefault="00FD13F5" w:rsidP="00FD13F5"/>
        </w:tc>
        <w:tc>
          <w:tcPr>
            <w:tcW w:w="2374" w:type="dxa"/>
          </w:tcPr>
          <w:p w14:paraId="13B79E06" w14:textId="77777777" w:rsidR="00FD13F5" w:rsidRPr="00841272" w:rsidRDefault="00FD13F5" w:rsidP="00FD13F5">
            <w:r w:rsidRPr="00841272">
              <w:t>hasParking</w:t>
            </w:r>
          </w:p>
        </w:tc>
        <w:tc>
          <w:tcPr>
            <w:tcW w:w="4080" w:type="dxa"/>
          </w:tcPr>
          <w:p w14:paraId="0636128B" w14:textId="77777777" w:rsidR="00FD13F5" w:rsidRPr="00841272" w:rsidRDefault="00FD13F5" w:rsidP="00FD13F5">
            <w:r w:rsidRPr="00841272">
              <w:t>only parking:Parking</w:t>
            </w:r>
            <w:r w:rsidR="00EE1D2F">
              <w:t>Area</w:t>
            </w:r>
          </w:p>
        </w:tc>
      </w:tr>
      <w:tr w:rsidR="00FE4987" w14:paraId="75F2E008" w14:textId="77777777" w:rsidTr="00B65D5F">
        <w:trPr>
          <w:cantSplit/>
        </w:trPr>
        <w:tc>
          <w:tcPr>
            <w:tcW w:w="2896" w:type="dxa"/>
            <w:vMerge w:val="restart"/>
          </w:tcPr>
          <w:p w14:paraId="27A18C3B" w14:textId="77777777" w:rsidR="00FE4987" w:rsidRPr="00623BD2" w:rsidRDefault="00FE4987" w:rsidP="00FD13F5">
            <w:r w:rsidRPr="00623BD2">
              <w:t>vehicle:Vehicle</w:t>
            </w:r>
          </w:p>
        </w:tc>
        <w:tc>
          <w:tcPr>
            <w:tcW w:w="2374" w:type="dxa"/>
          </w:tcPr>
          <w:p w14:paraId="7B8D6CFA" w14:textId="77777777" w:rsidR="00FE4987" w:rsidRPr="00623BD2" w:rsidRDefault="00FE4987" w:rsidP="00FD13F5">
            <w:r w:rsidRPr="00623BD2">
              <w:t>occupiedBy</w:t>
            </w:r>
          </w:p>
        </w:tc>
        <w:tc>
          <w:tcPr>
            <w:tcW w:w="4080" w:type="dxa"/>
          </w:tcPr>
          <w:p w14:paraId="7B9A9FD6" w14:textId="77777777" w:rsidR="00FE4987" w:rsidRPr="00623BD2" w:rsidRDefault="00FE4987" w:rsidP="00FD13F5">
            <w:r w:rsidRPr="00623BD2">
              <w:t>only (Occupant or  Cargo)</w:t>
            </w:r>
          </w:p>
        </w:tc>
      </w:tr>
      <w:tr w:rsidR="00FE4987" w14:paraId="2D10CE7A" w14:textId="77777777" w:rsidTr="00B65D5F">
        <w:trPr>
          <w:cantSplit/>
        </w:trPr>
        <w:tc>
          <w:tcPr>
            <w:tcW w:w="2896" w:type="dxa"/>
            <w:vMerge/>
          </w:tcPr>
          <w:p w14:paraId="01898686" w14:textId="77777777" w:rsidR="00FE4987" w:rsidRPr="00623BD2" w:rsidRDefault="00FE4987" w:rsidP="00FD13F5"/>
        </w:tc>
        <w:tc>
          <w:tcPr>
            <w:tcW w:w="2374" w:type="dxa"/>
          </w:tcPr>
          <w:p w14:paraId="13FA80A6" w14:textId="77777777" w:rsidR="00FE4987" w:rsidRPr="00623BD2" w:rsidRDefault="00FE4987" w:rsidP="00FD13F5">
            <w:r w:rsidRPr="00623BD2">
              <w:t>hasOwner</w:t>
            </w:r>
          </w:p>
        </w:tc>
        <w:tc>
          <w:tcPr>
            <w:tcW w:w="4080" w:type="dxa"/>
          </w:tcPr>
          <w:p w14:paraId="0C261C1A" w14:textId="77777777" w:rsidR="00FE4987" w:rsidRPr="00623BD2" w:rsidRDefault="00FE4987" w:rsidP="00FD13F5">
            <w:r w:rsidRPr="00623BD2">
              <w:t>only (person:Person or org:Organization)</w:t>
            </w:r>
          </w:p>
        </w:tc>
      </w:tr>
      <w:tr w:rsidR="00FE4987" w14:paraId="5828F14E" w14:textId="77777777" w:rsidTr="00B65D5F">
        <w:trPr>
          <w:cantSplit/>
        </w:trPr>
        <w:tc>
          <w:tcPr>
            <w:tcW w:w="2896" w:type="dxa"/>
            <w:vMerge/>
          </w:tcPr>
          <w:p w14:paraId="72509A64" w14:textId="77777777" w:rsidR="00FE4987" w:rsidRPr="00623BD2" w:rsidRDefault="00FE4987" w:rsidP="00FE4987"/>
        </w:tc>
        <w:tc>
          <w:tcPr>
            <w:tcW w:w="2374" w:type="dxa"/>
          </w:tcPr>
          <w:p w14:paraId="193FEEAF" w14:textId="43FED090" w:rsidR="00FE4987" w:rsidRPr="00623BD2" w:rsidRDefault="00FE4987" w:rsidP="00FE4987">
            <w:r>
              <w:t>hasMode</w:t>
            </w:r>
          </w:p>
        </w:tc>
        <w:tc>
          <w:tcPr>
            <w:tcW w:w="4080" w:type="dxa"/>
          </w:tcPr>
          <w:p w14:paraId="44B468E5" w14:textId="2194007A" w:rsidR="00FE4987" w:rsidRPr="00623BD2" w:rsidRDefault="00FE4987" w:rsidP="00FE4987">
            <w:r>
              <w:t>only transportation:Mode</w:t>
            </w:r>
          </w:p>
        </w:tc>
      </w:tr>
      <w:tr w:rsidR="00FE4987" w14:paraId="2ADF9AB9" w14:textId="77777777" w:rsidTr="00B65D5F">
        <w:trPr>
          <w:cantSplit/>
        </w:trPr>
        <w:tc>
          <w:tcPr>
            <w:tcW w:w="2896" w:type="dxa"/>
          </w:tcPr>
          <w:p w14:paraId="78CDE2EA" w14:textId="77777777" w:rsidR="00FE4987" w:rsidRPr="00623BD2" w:rsidRDefault="00FE4987" w:rsidP="00FE4987">
            <w:r w:rsidRPr="00623BD2">
              <w:t>Occupant</w:t>
            </w:r>
          </w:p>
        </w:tc>
        <w:tc>
          <w:tcPr>
            <w:tcW w:w="2374" w:type="dxa"/>
          </w:tcPr>
          <w:p w14:paraId="0D87233C" w14:textId="77777777" w:rsidR="00FE4987" w:rsidRPr="00623BD2" w:rsidRDefault="00FE4987" w:rsidP="00FE4987">
            <w:r w:rsidRPr="00623BD2">
              <w:t>equivalentClass</w:t>
            </w:r>
          </w:p>
        </w:tc>
        <w:tc>
          <w:tcPr>
            <w:tcW w:w="4080" w:type="dxa"/>
          </w:tcPr>
          <w:p w14:paraId="145F662D" w14:textId="77777777" w:rsidR="00FE4987" w:rsidRPr="00623BD2" w:rsidRDefault="00FE4987" w:rsidP="00FE4987">
            <w:r w:rsidRPr="00623BD2">
              <w:t>person:Person and occupies some vehicle:Vehicle</w:t>
            </w:r>
          </w:p>
        </w:tc>
      </w:tr>
      <w:tr w:rsidR="00FE4987" w14:paraId="04A7946F" w14:textId="77777777" w:rsidTr="00B65D5F">
        <w:trPr>
          <w:cantSplit/>
        </w:trPr>
        <w:tc>
          <w:tcPr>
            <w:tcW w:w="2896" w:type="dxa"/>
          </w:tcPr>
          <w:p w14:paraId="5F3F84E5" w14:textId="77777777" w:rsidR="00FE4987" w:rsidRPr="00623BD2" w:rsidRDefault="00FE4987" w:rsidP="00FE4987">
            <w:r w:rsidRPr="00623BD2">
              <w:lastRenderedPageBreak/>
              <w:t>Cargo</w:t>
            </w:r>
          </w:p>
        </w:tc>
        <w:tc>
          <w:tcPr>
            <w:tcW w:w="2374" w:type="dxa"/>
          </w:tcPr>
          <w:p w14:paraId="22DA2F4B" w14:textId="77777777" w:rsidR="00FE4987" w:rsidRPr="00623BD2" w:rsidRDefault="00FE4987" w:rsidP="00FE4987">
            <w:r w:rsidRPr="00623BD2">
              <w:t>equivalentClass</w:t>
            </w:r>
          </w:p>
        </w:tc>
        <w:tc>
          <w:tcPr>
            <w:tcW w:w="4080" w:type="dxa"/>
          </w:tcPr>
          <w:p w14:paraId="27550B84" w14:textId="77777777" w:rsidR="00FE4987" w:rsidRPr="00623BD2" w:rsidRDefault="00FE4987" w:rsidP="00FE4987">
            <w:r w:rsidRPr="00623BD2">
              <w:t>not(person:Person) and occupies some vehicle:Vehicle</w:t>
            </w:r>
          </w:p>
        </w:tc>
      </w:tr>
      <w:tr w:rsidR="00FE4987" w14:paraId="03A8825B" w14:textId="77777777" w:rsidTr="00B65D5F">
        <w:trPr>
          <w:cantSplit/>
        </w:trPr>
        <w:tc>
          <w:tcPr>
            <w:tcW w:w="2896" w:type="dxa"/>
          </w:tcPr>
          <w:p w14:paraId="21C6DFF4" w14:textId="77777777" w:rsidR="00FE4987" w:rsidRPr="001227F5" w:rsidRDefault="00FE4987" w:rsidP="00FE4987">
            <w:r w:rsidRPr="001227F5">
              <w:t>transit:TransitSystem</w:t>
            </w:r>
          </w:p>
        </w:tc>
        <w:tc>
          <w:tcPr>
            <w:tcW w:w="2374" w:type="dxa"/>
          </w:tcPr>
          <w:p w14:paraId="658A64A3" w14:textId="77777777" w:rsidR="00FE4987" w:rsidRPr="001227F5" w:rsidRDefault="00FE4987" w:rsidP="00FE4987">
            <w:r>
              <w:t>hasOwner</w:t>
            </w:r>
          </w:p>
        </w:tc>
        <w:tc>
          <w:tcPr>
            <w:tcW w:w="4080" w:type="dxa"/>
          </w:tcPr>
          <w:p w14:paraId="0943A89F" w14:textId="77777777" w:rsidR="00FE4987" w:rsidRPr="001227F5" w:rsidRDefault="00FE4987" w:rsidP="00FE4987">
            <w:r w:rsidRPr="001227F5">
              <w:t>only org:Organization</w:t>
            </w:r>
          </w:p>
        </w:tc>
      </w:tr>
      <w:tr w:rsidR="00FE4987" w14:paraId="38A4F6E7" w14:textId="77777777" w:rsidTr="00B65D5F">
        <w:trPr>
          <w:cantSplit/>
        </w:trPr>
        <w:tc>
          <w:tcPr>
            <w:tcW w:w="2896" w:type="dxa"/>
          </w:tcPr>
          <w:p w14:paraId="729D7F13" w14:textId="77777777" w:rsidR="00FE4987" w:rsidRPr="001227F5" w:rsidRDefault="00FE4987" w:rsidP="00FE4987">
            <w:r w:rsidRPr="001227F5">
              <w:t>transit:Route</w:t>
            </w:r>
          </w:p>
        </w:tc>
        <w:tc>
          <w:tcPr>
            <w:tcW w:w="2374" w:type="dxa"/>
          </w:tcPr>
          <w:p w14:paraId="1F20E794" w14:textId="77777777" w:rsidR="00FE4987" w:rsidRPr="001227F5" w:rsidRDefault="00FE4987" w:rsidP="00FE4987">
            <w:r w:rsidRPr="001227F5">
              <w:t>executedBy</w:t>
            </w:r>
          </w:p>
        </w:tc>
        <w:tc>
          <w:tcPr>
            <w:tcW w:w="4080" w:type="dxa"/>
          </w:tcPr>
          <w:p w14:paraId="4C60CCFD" w14:textId="77777777" w:rsidR="00FE4987" w:rsidRPr="001227F5" w:rsidRDefault="00FE4987" w:rsidP="00FE4987">
            <w:r w:rsidRPr="001227F5">
              <w:t>only vehicle:Vehicle</w:t>
            </w:r>
          </w:p>
        </w:tc>
      </w:tr>
      <w:tr w:rsidR="00FE4987" w14:paraId="12B0EFA2" w14:textId="77777777" w:rsidTr="00B65D5F">
        <w:trPr>
          <w:cantSplit/>
        </w:trPr>
        <w:tc>
          <w:tcPr>
            <w:tcW w:w="2896" w:type="dxa"/>
            <w:vMerge w:val="restart"/>
          </w:tcPr>
          <w:p w14:paraId="0EC4CED9" w14:textId="77777777" w:rsidR="00FE4987" w:rsidRDefault="00FE4987" w:rsidP="00FE4987">
            <w:r>
              <w:t>trip:Trip</w:t>
            </w:r>
          </w:p>
        </w:tc>
        <w:tc>
          <w:tcPr>
            <w:tcW w:w="2374" w:type="dxa"/>
          </w:tcPr>
          <w:p w14:paraId="2F401EF1" w14:textId="77777777" w:rsidR="00FE4987" w:rsidRPr="004842BE" w:rsidRDefault="00FE4987" w:rsidP="00FE4987">
            <w:r>
              <w:t>subClassOf</w:t>
            </w:r>
          </w:p>
        </w:tc>
        <w:tc>
          <w:tcPr>
            <w:tcW w:w="4080" w:type="dxa"/>
          </w:tcPr>
          <w:p w14:paraId="49EFE1A9" w14:textId="51DFB501" w:rsidR="00FE4987" w:rsidRPr="004842BE" w:rsidRDefault="00FE4987" w:rsidP="00FE4987">
            <w:r>
              <w:t>activity:Activity</w:t>
            </w:r>
          </w:p>
        </w:tc>
      </w:tr>
      <w:tr w:rsidR="00FE4987" w14:paraId="73BE403F" w14:textId="77777777" w:rsidTr="00B65D5F">
        <w:trPr>
          <w:cantSplit/>
        </w:trPr>
        <w:tc>
          <w:tcPr>
            <w:tcW w:w="2896" w:type="dxa"/>
            <w:vMerge/>
          </w:tcPr>
          <w:p w14:paraId="28E5C829" w14:textId="77777777" w:rsidR="00FE4987" w:rsidRDefault="00FE4987" w:rsidP="00FE4987"/>
        </w:tc>
        <w:tc>
          <w:tcPr>
            <w:tcW w:w="2374" w:type="dxa"/>
          </w:tcPr>
          <w:p w14:paraId="123C8A1D" w14:textId="77777777" w:rsidR="00FE4987" w:rsidRPr="004842BE" w:rsidRDefault="00FE4987" w:rsidP="00FE4987">
            <w:r w:rsidRPr="004842BE">
              <w:t>performedBy</w:t>
            </w:r>
          </w:p>
        </w:tc>
        <w:tc>
          <w:tcPr>
            <w:tcW w:w="4080" w:type="dxa"/>
          </w:tcPr>
          <w:p w14:paraId="378B3D5F" w14:textId="77777777" w:rsidR="00FE4987" w:rsidRPr="004842BE" w:rsidRDefault="00FE4987" w:rsidP="00FE4987">
            <w:r w:rsidRPr="004842BE">
              <w:t>some person:Person</w:t>
            </w:r>
          </w:p>
        </w:tc>
      </w:tr>
      <w:tr w:rsidR="00FE4987" w14:paraId="5E7A2962" w14:textId="77777777" w:rsidTr="00B65D5F">
        <w:trPr>
          <w:cantSplit/>
        </w:trPr>
        <w:tc>
          <w:tcPr>
            <w:tcW w:w="2896" w:type="dxa"/>
            <w:vMerge/>
          </w:tcPr>
          <w:p w14:paraId="64B3AFD0" w14:textId="77777777" w:rsidR="00FE4987" w:rsidRDefault="00FE4987" w:rsidP="00FE4987"/>
        </w:tc>
        <w:tc>
          <w:tcPr>
            <w:tcW w:w="2374" w:type="dxa"/>
          </w:tcPr>
          <w:p w14:paraId="5C6CB360" w14:textId="77777777" w:rsidR="00FE4987" w:rsidRPr="004842BE" w:rsidRDefault="00FE4987" w:rsidP="00FE4987">
            <w:r w:rsidRPr="004842BE">
              <w:t>associatedWith</w:t>
            </w:r>
          </w:p>
        </w:tc>
        <w:tc>
          <w:tcPr>
            <w:tcW w:w="4080" w:type="dxa"/>
          </w:tcPr>
          <w:p w14:paraId="512A4A88" w14:textId="77777777" w:rsidR="00FE4987" w:rsidRPr="004842BE" w:rsidRDefault="00FE4987" w:rsidP="00FE4987">
            <w:r w:rsidRPr="004842BE">
              <w:t>only activity:Activity</w:t>
            </w:r>
          </w:p>
        </w:tc>
      </w:tr>
    </w:tbl>
    <w:p w14:paraId="3A4F2E22" w14:textId="248B10ED" w:rsidR="00311611" w:rsidRDefault="00311611" w:rsidP="00311611">
      <w:pPr>
        <w:rPr>
          <w:b/>
        </w:rPr>
      </w:pPr>
      <w:bookmarkStart w:id="159" w:name="_Ref520703666"/>
      <w:r w:rsidRPr="00311611">
        <w:rPr>
          <w:b/>
        </w:rPr>
        <w:t>Future work</w:t>
      </w:r>
      <w:r>
        <w:rPr>
          <w:b/>
        </w:rPr>
        <w:t>:</w:t>
      </w:r>
    </w:p>
    <w:p w14:paraId="061528C5" w14:textId="6B679AEB" w:rsidR="00311611" w:rsidRDefault="00311611" w:rsidP="00331CB6">
      <w:pPr>
        <w:pStyle w:val="ListParagraph"/>
        <w:numPr>
          <w:ilvl w:val="0"/>
          <w:numId w:val="14"/>
        </w:numPr>
      </w:pPr>
      <w:r>
        <w:t>May be useful to add a generalized ‘hasPass’ relationship to capture various possible passes a person may have (transit and otherwise)</w:t>
      </w:r>
    </w:p>
    <w:p w14:paraId="00AF22D6" w14:textId="01874807" w:rsidR="00492B81" w:rsidRPr="00311611" w:rsidRDefault="00492B81" w:rsidP="00331CB6">
      <w:pPr>
        <w:pStyle w:val="ListParagraph"/>
        <w:numPr>
          <w:ilvl w:val="0"/>
          <w:numId w:val="14"/>
        </w:numPr>
      </w:pPr>
      <w:r>
        <w:t>Many extensions of this ontology are possible. Additional axioms and properties may be added in future work as new use cases are identified.</w:t>
      </w:r>
    </w:p>
    <w:p w14:paraId="4CC5D477" w14:textId="3DE2EB9E" w:rsidR="007A2834" w:rsidRDefault="007A2834" w:rsidP="002016ED">
      <w:pPr>
        <w:pStyle w:val="Heading1"/>
      </w:pPr>
      <w:bookmarkStart w:id="160" w:name="_Toc35260270"/>
      <w:r>
        <w:t>Evaluation</w:t>
      </w:r>
      <w:bookmarkEnd w:id="160"/>
      <w:r>
        <w:t xml:space="preserve"> </w:t>
      </w:r>
    </w:p>
    <w:p w14:paraId="22F7ADC0" w14:textId="0F702FC3" w:rsidR="008A6CB6" w:rsidRDefault="00FC5026" w:rsidP="00492B81">
      <w:r>
        <w:t xml:space="preserve">Throughout development, the </w:t>
      </w:r>
      <w:r w:rsidR="00C049AD">
        <w:t>iCity TPSO</w:t>
      </w:r>
      <w:r>
        <w:t xml:space="preserve"> </w:t>
      </w:r>
      <w:r w:rsidR="00577A41">
        <w:t>were</w:t>
      </w:r>
      <w:r>
        <w:t xml:space="preserve"> presented to the iCity-ORF researchers and other stakeholders for review and feedback. These activities</w:t>
      </w:r>
      <w:r w:rsidR="0003795F">
        <w:t xml:space="preserve"> served as a kind of informal evaluation</w:t>
      </w:r>
      <w:r>
        <w:t xml:space="preserve"> </w:t>
      </w:r>
      <w:r w:rsidR="0003795F">
        <w:t xml:space="preserve">that </w:t>
      </w:r>
      <w:r>
        <w:t>helped to inform</w:t>
      </w:r>
      <w:r w:rsidR="005B6867">
        <w:t>, improve, and validate</w:t>
      </w:r>
      <w:r w:rsidR="008A6CB6">
        <w:t xml:space="preserve"> the design of the ontology.</w:t>
      </w:r>
      <w:r w:rsidR="0003795F">
        <w:t xml:space="preserve"> In addition, the ontology has been formally evaluated against the requirements described in Section </w:t>
      </w:r>
      <w:r w:rsidR="0003795F">
        <w:fldChar w:fldCharType="begin"/>
      </w:r>
      <w:r w:rsidR="0003795F">
        <w:instrText xml:space="preserve"> REF _Ref22799845 \r \h </w:instrText>
      </w:r>
      <w:r w:rsidR="0003795F">
        <w:fldChar w:fldCharType="separate"/>
      </w:r>
      <w:r w:rsidR="005702D6">
        <w:t>4</w:t>
      </w:r>
      <w:r w:rsidR="0003795F">
        <w:fldChar w:fldCharType="end"/>
      </w:r>
      <w:r w:rsidR="0003795F">
        <w:t xml:space="preserve">. In this section, we review the results of the ontology evaluation </w:t>
      </w:r>
      <w:r w:rsidR="000D2843">
        <w:t>with respect to</w:t>
      </w:r>
      <w:r w:rsidR="0003795F">
        <w:t xml:space="preserve"> consi</w:t>
      </w:r>
      <w:r w:rsidR="006009F8">
        <w:t xml:space="preserve">stency </w:t>
      </w:r>
      <w:r w:rsidR="001731A0">
        <w:t xml:space="preserve">and </w:t>
      </w:r>
      <w:r w:rsidR="006009F8">
        <w:t>competency.</w:t>
      </w:r>
    </w:p>
    <w:p w14:paraId="27993A6D" w14:textId="77777777" w:rsidR="00FC5026" w:rsidRDefault="00FC5026" w:rsidP="00FC5026">
      <w:pPr>
        <w:pStyle w:val="Heading2"/>
      </w:pPr>
      <w:bookmarkStart w:id="161" w:name="_Toc35260271"/>
      <w:r>
        <w:t>Consistency</w:t>
      </w:r>
      <w:bookmarkEnd w:id="161"/>
    </w:p>
    <w:p w14:paraId="4575D348" w14:textId="3709623E" w:rsidR="00492B81" w:rsidRDefault="00492B81" w:rsidP="00492B81">
      <w:pPr>
        <w:rPr>
          <w:lang w:val="en-US" w:bidi="en-US"/>
        </w:rPr>
      </w:pPr>
      <w:r>
        <w:rPr>
          <w:lang w:val="en-US" w:bidi="en-US"/>
        </w:rPr>
        <w:t xml:space="preserve">A fundamental requirement for any ontology is consistency. If the axioms in the ontology are inconsistent, then the classes are unsatisfiable and any data that is mapped into the ontology will be inconsistent. This inhibits the application of the ontology for data verification. In addition, any sentence may be deduced from an inconsistent set of axioms, so this is also problematic for any reasoning applications. From a basic ontology design perspective, if the axioms are </w:t>
      </w:r>
      <w:r>
        <w:rPr>
          <w:lang w:val="en-US" w:bidi="en-US"/>
        </w:rPr>
        <w:lastRenderedPageBreak/>
        <w:t>inconsistent then there is something wrong with the way the domain has been formalized; the ontology contains some set of statements that in some way contradict each other.</w:t>
      </w:r>
      <w:r w:rsidR="00EC7102">
        <w:rPr>
          <w:lang w:val="en-US" w:bidi="en-US"/>
        </w:rPr>
        <w:t xml:space="preserve"> Similarly, it is important to check for (and avoid) any unsatisfiable classes. In a consistent ontology it is still possible that select classes may not be satisfiable. In such cases it is impossible to instantiate the class with any data and maintain consistency.</w:t>
      </w:r>
      <w:r w:rsidR="00EF74D8">
        <w:rPr>
          <w:lang w:val="en-US" w:bidi="en-US"/>
        </w:rPr>
        <w:t xml:space="preserve"> The ontology has been evaluated for both consistency and (absence of) unsatisfiable classes</w:t>
      </w:r>
      <w:r w:rsidR="00155060">
        <w:rPr>
          <w:lang w:val="en-US" w:bidi="en-US"/>
        </w:rPr>
        <w:t xml:space="preserve"> using the Pellet OWL reasoner</w:t>
      </w:r>
      <w:r w:rsidR="00EF74D8">
        <w:rPr>
          <w:lang w:val="en-US" w:bidi="en-US"/>
        </w:rPr>
        <w:t>.</w:t>
      </w:r>
      <w:r w:rsidR="00155060">
        <w:rPr>
          <w:lang w:val="en-US" w:bidi="en-US"/>
        </w:rPr>
        <w:t xml:space="preserve"> One unsatisfiable class was identified</w:t>
      </w:r>
      <w:r w:rsidR="00692B1E">
        <w:rPr>
          <w:lang w:val="en-US" w:bidi="en-US"/>
        </w:rPr>
        <w:t xml:space="preserve">, </w:t>
      </w:r>
      <w:r w:rsidR="00155060">
        <w:rPr>
          <w:lang w:val="en-US" w:bidi="en-US"/>
        </w:rPr>
        <w:t>however th</w:t>
      </w:r>
      <w:r w:rsidR="00F703A5">
        <w:rPr>
          <w:lang w:val="en-US" w:bidi="en-US"/>
        </w:rPr>
        <w:t>e</w:t>
      </w:r>
      <w:r w:rsidR="00155060">
        <w:rPr>
          <w:lang w:val="en-US" w:bidi="en-US"/>
        </w:rPr>
        <w:t xml:space="preserve"> </w:t>
      </w:r>
      <w:r w:rsidR="00692B1E">
        <w:rPr>
          <w:lang w:val="en-US" w:bidi="en-US"/>
        </w:rPr>
        <w:t>class (</w:t>
      </w:r>
      <w:r w:rsidR="007933E5">
        <w:rPr>
          <w:lang w:val="en-US" w:bidi="en-US"/>
        </w:rPr>
        <w:t>time:January</w:t>
      </w:r>
      <w:r w:rsidR="00461993">
        <w:rPr>
          <w:rStyle w:val="FootnoteReference"/>
          <w:lang w:val="en-US" w:bidi="en-US"/>
        </w:rPr>
        <w:footnoteReference w:id="18"/>
      </w:r>
      <w:r w:rsidR="007933E5">
        <w:rPr>
          <w:lang w:val="en-US" w:bidi="en-US"/>
        </w:rPr>
        <w:t>)</w:t>
      </w:r>
      <w:r w:rsidR="00155060">
        <w:rPr>
          <w:lang w:val="en-US" w:bidi="en-US"/>
        </w:rPr>
        <w:t xml:space="preserve"> is not reused in the extensions </w:t>
      </w:r>
      <w:r w:rsidR="00692B1E">
        <w:rPr>
          <w:lang w:val="en-US" w:bidi="en-US"/>
        </w:rPr>
        <w:t xml:space="preserve">and </w:t>
      </w:r>
      <w:r w:rsidR="00155060">
        <w:rPr>
          <w:lang w:val="en-US" w:bidi="en-US"/>
        </w:rPr>
        <w:t xml:space="preserve">is deprecated in the version of the </w:t>
      </w:r>
      <w:r w:rsidR="00F703A5">
        <w:rPr>
          <w:lang w:val="en-US" w:bidi="en-US"/>
        </w:rPr>
        <w:t xml:space="preserve">W3C </w:t>
      </w:r>
      <w:r w:rsidR="00155060">
        <w:rPr>
          <w:lang w:val="en-US" w:bidi="en-US"/>
        </w:rPr>
        <w:t xml:space="preserve">Time </w:t>
      </w:r>
      <w:r w:rsidR="00F703A5">
        <w:rPr>
          <w:lang w:val="en-US" w:bidi="en-US"/>
        </w:rPr>
        <w:t>O</w:t>
      </w:r>
      <w:r w:rsidR="00155060">
        <w:rPr>
          <w:lang w:val="en-US" w:bidi="en-US"/>
        </w:rPr>
        <w:t>ntology</w:t>
      </w:r>
      <w:r w:rsidR="00F703A5">
        <w:rPr>
          <w:lang w:val="en-US" w:bidi="en-US"/>
        </w:rPr>
        <w:t xml:space="preserve"> that is imported by the </w:t>
      </w:r>
      <w:r w:rsidR="00C049AD">
        <w:rPr>
          <w:lang w:val="en-US" w:bidi="en-US"/>
        </w:rPr>
        <w:t>iCity TPSO</w:t>
      </w:r>
      <w:r w:rsidR="00155060">
        <w:rPr>
          <w:lang w:val="en-US" w:bidi="en-US"/>
        </w:rPr>
        <w:t>.</w:t>
      </w:r>
    </w:p>
    <w:p w14:paraId="0AB59B0B" w14:textId="4D60B697" w:rsidR="00FC5026" w:rsidRDefault="0003795F" w:rsidP="00FC5026">
      <w:pPr>
        <w:pStyle w:val="Heading2"/>
      </w:pPr>
      <w:bookmarkStart w:id="162" w:name="_Toc35260272"/>
      <w:r>
        <w:t>Competency</w:t>
      </w:r>
      <w:bookmarkEnd w:id="162"/>
    </w:p>
    <w:p w14:paraId="5006B956" w14:textId="5AB7F3FB" w:rsidR="00286604" w:rsidRDefault="00286604" w:rsidP="00286604">
      <w:pPr>
        <w:rPr>
          <w:lang w:val="en-US" w:bidi="en-US"/>
        </w:rPr>
      </w:pPr>
      <w:r>
        <w:rPr>
          <w:lang w:val="en-US" w:bidi="en-US"/>
        </w:rPr>
        <w:t xml:space="preserve">The Requirements stage of ontology development resulted in the identification of </w:t>
      </w:r>
      <w:r w:rsidR="006B5EBC">
        <w:rPr>
          <w:lang w:val="en-US" w:bidi="en-US"/>
        </w:rPr>
        <w:t>five</w:t>
      </w:r>
      <w:r>
        <w:rPr>
          <w:lang w:val="en-US" w:bidi="en-US"/>
        </w:rPr>
        <w:t xml:space="preserve"> motivating scenarios and </w:t>
      </w:r>
      <w:r w:rsidRPr="00FE1FC4">
        <w:rPr>
          <w:highlight w:val="yellow"/>
          <w:lang w:val="en-US" w:bidi="en-US"/>
        </w:rPr>
        <w:t>##</w:t>
      </w:r>
      <w:r>
        <w:rPr>
          <w:lang w:val="en-US" w:bidi="en-US"/>
        </w:rPr>
        <w:t xml:space="preserve"> associated competency questions. Competency questions provide guidance for ontology design, as well as a clear set of criteria against which the ontology may be evaluated. The evaluation focuses on determining whether the ontology is sufficient to formalize the identified competency questions. It is straightforward to demonstrate that the requirements </w:t>
      </w:r>
      <w:r w:rsidR="002B3CFA">
        <w:rPr>
          <w:lang w:val="en-US" w:bidi="en-US"/>
        </w:rPr>
        <w:t>are satisfied by formalizing each of the competency questions using the ontology. Since the ontology has been formalized in OWL</w:t>
      </w:r>
      <w:r w:rsidR="00AD3E0D">
        <w:rPr>
          <w:lang w:val="en-US" w:bidi="en-US"/>
        </w:rPr>
        <w:t xml:space="preserve"> 2,</w:t>
      </w:r>
      <w:r w:rsidR="002B3CFA">
        <w:rPr>
          <w:lang w:val="en-US" w:bidi="en-US"/>
        </w:rPr>
        <w:t xml:space="preserve"> </w:t>
      </w:r>
      <w:r w:rsidR="00A84A0A">
        <w:rPr>
          <w:lang w:val="en-US" w:bidi="en-US"/>
        </w:rPr>
        <w:t xml:space="preserve">the usual </w:t>
      </w:r>
      <w:r w:rsidR="00AD3E0D">
        <w:rPr>
          <w:lang w:val="en-US" w:bidi="en-US"/>
        </w:rPr>
        <w:t>mechanism of accessing</w:t>
      </w:r>
      <w:r w:rsidR="002B3CFA">
        <w:rPr>
          <w:lang w:val="en-US" w:bidi="en-US"/>
        </w:rPr>
        <w:t xml:space="preserve"> the data it encodes</w:t>
      </w:r>
      <w:r w:rsidR="00A84A0A">
        <w:rPr>
          <w:lang w:val="en-US" w:bidi="en-US"/>
        </w:rPr>
        <w:t xml:space="preserve"> with be with the SPARQL query language</w:t>
      </w:r>
      <w:r w:rsidR="00A84A0A">
        <w:rPr>
          <w:rStyle w:val="FootnoteReference"/>
          <w:lang w:val="en-US" w:bidi="en-US"/>
        </w:rPr>
        <w:footnoteReference w:id="19"/>
      </w:r>
      <w:r w:rsidR="00A84A0A">
        <w:rPr>
          <w:lang w:val="en-US" w:bidi="en-US"/>
        </w:rPr>
        <w:t xml:space="preserve">. </w:t>
      </w:r>
      <w:r w:rsidR="00131A71">
        <w:rPr>
          <w:lang w:val="en-US" w:bidi="en-US"/>
        </w:rPr>
        <w:t>T</w:t>
      </w:r>
      <w:r w:rsidR="00A84A0A">
        <w:rPr>
          <w:lang w:val="en-US" w:bidi="en-US"/>
        </w:rPr>
        <w:t>herefore</w:t>
      </w:r>
      <w:r w:rsidR="00131A71">
        <w:rPr>
          <w:lang w:val="en-US" w:bidi="en-US"/>
        </w:rPr>
        <w:t xml:space="preserve">, the ontology </w:t>
      </w:r>
      <w:r w:rsidR="00F3106F">
        <w:rPr>
          <w:lang w:val="en-US" w:bidi="en-US"/>
        </w:rPr>
        <w:t>has been</w:t>
      </w:r>
      <w:r w:rsidR="00131A71">
        <w:rPr>
          <w:lang w:val="en-US" w:bidi="en-US"/>
        </w:rPr>
        <w:t xml:space="preserve"> evaluated</w:t>
      </w:r>
      <w:r w:rsidR="00A84A0A">
        <w:rPr>
          <w:lang w:val="en-US" w:bidi="en-US"/>
        </w:rPr>
        <w:t xml:space="preserve"> </w:t>
      </w:r>
      <w:r w:rsidR="00131A71">
        <w:rPr>
          <w:lang w:val="en-US" w:bidi="en-US"/>
        </w:rPr>
        <w:t xml:space="preserve">with the </w:t>
      </w:r>
      <w:r w:rsidR="00A84A0A">
        <w:rPr>
          <w:lang w:val="en-US" w:bidi="en-US"/>
        </w:rPr>
        <w:t xml:space="preserve">use SPARQL </w:t>
      </w:r>
      <w:r w:rsidR="002B3CFA">
        <w:rPr>
          <w:lang w:val="en-US" w:bidi="en-US"/>
        </w:rPr>
        <w:t>to formalize each of the identified competency questions. Implicit in each formalism is a mapping between the natural language used in the requirement and the terms defined in the ontology. This mapping will be made explicit in the application of the ontology, which addresses the mapping models required to encode information in datasets as instances in the ontology.</w:t>
      </w:r>
    </w:p>
    <w:p w14:paraId="31806F0D" w14:textId="77777777" w:rsidR="006C7A40" w:rsidRDefault="006C7A40" w:rsidP="00286604">
      <w:pPr>
        <w:rPr>
          <w:lang w:val="en-US" w:bidi="en-US"/>
        </w:rPr>
      </w:pPr>
    </w:p>
    <w:p w14:paraId="5E17D45A" w14:textId="6570B805" w:rsidR="00F3106F" w:rsidRDefault="00F3106F" w:rsidP="00286604">
      <w:pPr>
        <w:rPr>
          <w:lang w:val="en-US" w:bidi="en-US"/>
        </w:rPr>
      </w:pPr>
      <w:r>
        <w:rPr>
          <w:lang w:val="en-US" w:bidi="en-US"/>
        </w:rPr>
        <w:lastRenderedPageBreak/>
        <w:t xml:space="preserve">In the following, we </w:t>
      </w:r>
      <w:r w:rsidR="00315993">
        <w:rPr>
          <w:lang w:val="en-US" w:bidi="en-US"/>
        </w:rPr>
        <w:t xml:space="preserve">demonstrate the results of evaluation by formalizing each of the identified competency questions in SPARQL. The following namespaces will be used in addition to the namespaces defined in the previous </w:t>
      </w:r>
      <w:commentRangeStart w:id="163"/>
      <w:r w:rsidR="00315993">
        <w:rPr>
          <w:lang w:val="en-US" w:bidi="en-US"/>
        </w:rPr>
        <w:t>section</w:t>
      </w:r>
      <w:commentRangeEnd w:id="163"/>
      <w:r w:rsidR="00535EDF">
        <w:rPr>
          <w:rStyle w:val="CommentReference"/>
          <w:rFonts w:asciiTheme="minorHAnsi" w:eastAsiaTheme="minorEastAsia" w:hAnsiTheme="minorHAnsi"/>
          <w:lang w:val="en-US" w:bidi="en-US"/>
        </w:rPr>
        <w:commentReference w:id="163"/>
      </w:r>
      <w:r w:rsidR="00315993">
        <w:rPr>
          <w:lang w:val="en-US" w:bidi="en-US"/>
        </w:rPr>
        <w:t>:</w:t>
      </w:r>
    </w:p>
    <w:p w14:paraId="30508B0F" w14:textId="48B9BA4C" w:rsidR="00315993" w:rsidRDefault="00315993" w:rsidP="008C7F3C">
      <w:pPr>
        <w:pStyle w:val="ListParagraph"/>
        <w:numPr>
          <w:ilvl w:val="0"/>
          <w:numId w:val="34"/>
        </w:numPr>
      </w:pPr>
      <w:r>
        <w:t>rdf:</w:t>
      </w:r>
    </w:p>
    <w:p w14:paraId="2A470F5B" w14:textId="62B80725" w:rsidR="00315993" w:rsidRDefault="00315993" w:rsidP="008C7F3C">
      <w:pPr>
        <w:pStyle w:val="ListParagraph"/>
        <w:numPr>
          <w:ilvl w:val="0"/>
          <w:numId w:val="34"/>
        </w:numPr>
      </w:pPr>
      <w:r>
        <w:t>rdfs:</w:t>
      </w:r>
    </w:p>
    <w:p w14:paraId="3E41BAED" w14:textId="074C01C2" w:rsidR="00315993" w:rsidRDefault="00315993" w:rsidP="008C7F3C">
      <w:pPr>
        <w:pStyle w:val="ListParagraph"/>
        <w:numPr>
          <w:ilvl w:val="0"/>
          <w:numId w:val="34"/>
        </w:numPr>
      </w:pPr>
      <w:r>
        <w:t>owl:</w:t>
      </w:r>
    </w:p>
    <w:p w14:paraId="7324B17C"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eastAsia="Times New Roman" w:hAnsi="Consolas" w:cs="Consolas"/>
          <w:color w:val="D73A49"/>
          <w:sz w:val="18"/>
          <w:szCs w:val="18"/>
        </w:rPr>
        <w:t>PREFIX</w:t>
      </w:r>
      <w:r w:rsidRPr="003A44A6">
        <w:rPr>
          <w:rFonts w:ascii="Consolas" w:hAnsi="Consolas" w:cs="Consolas"/>
          <w:color w:val="24292E"/>
          <w:sz w:val="18"/>
          <w:szCs w:val="18"/>
        </w:rPr>
        <w:t xml:space="preserve"> xsd: </w:t>
      </w:r>
      <w:r w:rsidRPr="003A44A6">
        <w:rPr>
          <w:rFonts w:ascii="Consolas" w:eastAsia="Times New Roman" w:hAnsi="Consolas" w:cs="Consolas"/>
          <w:color w:val="6F42C1"/>
          <w:sz w:val="18"/>
          <w:szCs w:val="18"/>
        </w:rPr>
        <w:t>&lt;http://www.w3.org/2001/XMLSchema#&gt;</w:t>
      </w:r>
    </w:p>
    <w:p w14:paraId="61B9E5FE"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time: </w:t>
      </w:r>
      <w:r w:rsidRPr="003A44A6">
        <w:rPr>
          <w:rFonts w:ascii="Consolas" w:eastAsia="Times New Roman" w:hAnsi="Consolas" w:cs="Consolas"/>
          <w:color w:val="6F42C1"/>
          <w:sz w:val="18"/>
          <w:szCs w:val="18"/>
        </w:rPr>
        <w:t>&lt;http://www.w3.org/2006/time#&gt;</w:t>
      </w:r>
    </w:p>
    <w:p w14:paraId="33B93C88"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transit: </w:t>
      </w:r>
      <w:r w:rsidRPr="003A44A6">
        <w:rPr>
          <w:rFonts w:ascii="Consolas" w:eastAsia="Times New Roman" w:hAnsi="Consolas" w:cs="Consolas"/>
          <w:color w:val="6F42C1"/>
          <w:sz w:val="18"/>
          <w:szCs w:val="18"/>
        </w:rPr>
        <w:t>&lt;http://ontology.eil.utoronto.ca/icity/PublicTransit/&gt;</w:t>
      </w:r>
    </w:p>
    <w:p w14:paraId="6453FF87"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change: </w:t>
      </w:r>
      <w:r w:rsidRPr="003A44A6">
        <w:rPr>
          <w:rFonts w:ascii="Consolas" w:eastAsia="Times New Roman" w:hAnsi="Consolas" w:cs="Consolas"/>
          <w:color w:val="6F42C1"/>
          <w:sz w:val="18"/>
          <w:szCs w:val="18"/>
        </w:rPr>
        <w:t>&lt;http://ontology.eil.utoronto.ca/icity/Change/&gt;</w:t>
      </w:r>
    </w:p>
    <w:p w14:paraId="057EBAE2"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spatial: </w:t>
      </w:r>
      <w:r w:rsidRPr="003A44A6">
        <w:rPr>
          <w:rFonts w:ascii="Consolas" w:eastAsia="Times New Roman" w:hAnsi="Consolas" w:cs="Consolas"/>
          <w:color w:val="6F42C1"/>
          <w:sz w:val="18"/>
          <w:szCs w:val="18"/>
        </w:rPr>
        <w:t>&lt;http://ontology.eil.utoronto.ca/icity/SpatialLoc/&gt;</w:t>
      </w:r>
    </w:p>
    <w:p w14:paraId="69D42599"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trip: </w:t>
      </w:r>
      <w:r w:rsidRPr="003A44A6">
        <w:rPr>
          <w:rFonts w:ascii="Consolas" w:eastAsia="Times New Roman" w:hAnsi="Consolas" w:cs="Consolas"/>
          <w:color w:val="6F42C1"/>
          <w:sz w:val="18"/>
          <w:szCs w:val="18"/>
        </w:rPr>
        <w:t>&lt;http://ontology.eil.utoronto.ca/icity/Trip/&gt;</w:t>
      </w:r>
    </w:p>
    <w:p w14:paraId="0AB352F3"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re: </w:t>
      </w:r>
      <w:r w:rsidRPr="003A44A6">
        <w:rPr>
          <w:rFonts w:ascii="Consolas" w:eastAsia="Times New Roman" w:hAnsi="Consolas" w:cs="Consolas"/>
          <w:color w:val="6F42C1"/>
          <w:sz w:val="18"/>
          <w:szCs w:val="18"/>
        </w:rPr>
        <w:t>&lt;http://ontology.eil.utoronto.ca/icity/RecurringEvent/&gt;</w:t>
      </w:r>
    </w:p>
    <w:p w14:paraId="1C81EB21"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geo: </w:t>
      </w:r>
      <w:r w:rsidRPr="003A44A6">
        <w:rPr>
          <w:rFonts w:ascii="Consolas" w:eastAsia="Times New Roman" w:hAnsi="Consolas" w:cs="Consolas"/>
          <w:color w:val="6F42C1"/>
          <w:sz w:val="18"/>
          <w:szCs w:val="18"/>
        </w:rPr>
        <w:t>&lt;http://www.opengis.net/ont/geosparql#&gt;</w:t>
      </w:r>
    </w:p>
    <w:p w14:paraId="3F2602F7"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icontact: </w:t>
      </w:r>
      <w:r w:rsidRPr="003A44A6">
        <w:rPr>
          <w:rFonts w:ascii="Consolas" w:eastAsia="Times New Roman" w:hAnsi="Consolas" w:cs="Consolas"/>
          <w:color w:val="6F42C1"/>
          <w:sz w:val="18"/>
          <w:szCs w:val="18"/>
        </w:rPr>
        <w:t>&lt;http://ontology.eil.utoronto.ca/icontact.owl#&gt;</w:t>
      </w:r>
    </w:p>
    <w:p w14:paraId="304C9D7D"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bif: </w:t>
      </w:r>
      <w:r w:rsidRPr="003A44A6">
        <w:rPr>
          <w:rFonts w:ascii="Consolas" w:eastAsia="Times New Roman" w:hAnsi="Consolas" w:cs="Consolas"/>
          <w:color w:val="6F42C1"/>
          <w:sz w:val="18"/>
          <w:szCs w:val="18"/>
        </w:rPr>
        <w:t>&lt;http://www.openlinksw.com/schemas/bif#&gt;</w:t>
      </w:r>
    </w:p>
    <w:p w14:paraId="09EC25BA" w14:textId="77777777" w:rsidR="003A44A6" w:rsidRPr="00315993" w:rsidRDefault="003A44A6" w:rsidP="008C7F3C">
      <w:pPr>
        <w:pStyle w:val="ListParagraph"/>
        <w:numPr>
          <w:ilvl w:val="0"/>
          <w:numId w:val="34"/>
        </w:numPr>
      </w:pPr>
    </w:p>
    <w:p w14:paraId="00510207" w14:textId="56CF0F1A" w:rsidR="00315993" w:rsidRDefault="00315993" w:rsidP="00286604">
      <w:pPr>
        <w:rPr>
          <w:lang w:val="en-US" w:bidi="en-US"/>
        </w:rPr>
      </w:pPr>
      <w:r>
        <w:rPr>
          <w:lang w:val="en-US" w:bidi="en-US"/>
        </w:rPr>
        <w:t xml:space="preserve">Many of the competency questions pertain to some given individual of interest (e.g. a particular household or traffic zone). We capture such cases with a placeholder denoted in curly brackets (e.g. {household-1}) to illustrate where the individual or individuals of interest would be substituted.  </w:t>
      </w:r>
    </w:p>
    <w:p w14:paraId="7F5C81E9" w14:textId="77777777" w:rsidR="00703EE3" w:rsidRDefault="00703EE3" w:rsidP="00286604">
      <w:pPr>
        <w:rPr>
          <w:lang w:val="en-US" w:bidi="en-US"/>
        </w:rPr>
      </w:pPr>
    </w:p>
    <w:p w14:paraId="1AF0B5DE" w14:textId="03C572D7" w:rsidR="00703EE3" w:rsidRPr="00703EE3" w:rsidRDefault="00703EE3" w:rsidP="00286604">
      <w:pPr>
        <w:rPr>
          <w:lang w:val="en-US" w:bidi="en-US"/>
        </w:rPr>
      </w:pPr>
      <w:r>
        <w:rPr>
          <w:b/>
          <w:lang w:val="en-US" w:bidi="en-US"/>
        </w:rPr>
        <w:t>On the role of GeoSPARQL Functions:</w:t>
      </w:r>
      <w:r>
        <w:rPr>
          <w:lang w:val="en-US" w:bidi="en-US"/>
        </w:rPr>
        <w:t xml:space="preserve"> In practice, the spatial relationships </w:t>
      </w:r>
      <w:r w:rsidR="008010B8">
        <w:rPr>
          <w:lang w:val="en-US" w:bidi="en-US"/>
        </w:rPr>
        <w:t>between objects may not be encoded in the knowledge base. In such cases, GeoSPARQL functions may be employed</w:t>
      </w:r>
      <w:r w:rsidR="001E661C">
        <w:rPr>
          <w:lang w:val="en-US" w:bidi="en-US"/>
        </w:rPr>
        <w:t xml:space="preserve"> in the query</w:t>
      </w:r>
      <w:r w:rsidR="008010B8">
        <w:rPr>
          <w:lang w:val="en-US" w:bidi="en-US"/>
        </w:rPr>
        <w:t xml:space="preserve"> to compute these relationships using the coordinate data defined for the geo:Geometry objects.</w:t>
      </w:r>
      <w:r w:rsidR="001E661C">
        <w:rPr>
          <w:lang w:val="en-US" w:bidi="en-US"/>
        </w:rPr>
        <w:t xml:space="preserve"> </w:t>
      </w:r>
      <w:r w:rsidR="00986002">
        <w:rPr>
          <w:lang w:val="en-US" w:bidi="en-US"/>
        </w:rPr>
        <w:t>As the implementation of these functions is subject to some variation between triple stores, for the purposes of evaluation we design the queries under the assumption that the spatial relationships between geo:Feature objects are given. This allows us to maintain a consistent, triple store-independent formalization.</w:t>
      </w:r>
    </w:p>
    <w:p w14:paraId="27311F6A" w14:textId="6719AD10" w:rsidR="006C7A40" w:rsidRDefault="00FE1FC4" w:rsidP="006C7A40">
      <w:pPr>
        <w:pStyle w:val="Heading3"/>
      </w:pPr>
      <w:bookmarkStart w:id="164" w:name="_Toc35260273"/>
      <w:r>
        <w:lastRenderedPageBreak/>
        <w:t>CQs for Land Use and Transportation Simulation</w:t>
      </w:r>
      <w:bookmarkEnd w:id="164"/>
    </w:p>
    <w:p w14:paraId="261EE2BC" w14:textId="77F2B821" w:rsidR="00FE1FC4" w:rsidRDefault="00FE1FC4" w:rsidP="00FE1FC4">
      <w:pPr>
        <w:ind w:left="720" w:hanging="360"/>
      </w:pPr>
      <w:r>
        <w:t>CQ</w:t>
      </w:r>
      <w:r w:rsidR="00EB013E">
        <w:t>1-1: What trips originated</w:t>
      </w:r>
      <w:r w:rsidR="00FE42D1">
        <w:t>/ended</w:t>
      </w:r>
      <w:r w:rsidR="00FE42D1">
        <w:rPr>
          <w:rStyle w:val="FootnoteReference"/>
        </w:rPr>
        <w:footnoteReference w:id="20"/>
      </w:r>
      <w:r>
        <w:t xml:space="preserve"> in a given zone? </w:t>
      </w:r>
    </w:p>
    <w:p w14:paraId="196FED38" w14:textId="02E5A546" w:rsidR="00070532" w:rsidRPr="00986002" w:rsidRDefault="00070532" w:rsidP="00986002">
      <w:pPr>
        <w:ind w:left="1080" w:hanging="360"/>
        <w:rPr>
          <w:rFonts w:ascii="Courier" w:hAnsi="Courier"/>
        </w:rPr>
      </w:pPr>
      <w:r w:rsidRPr="00986002">
        <w:rPr>
          <w:rFonts w:ascii="Courier" w:hAnsi="Courier"/>
        </w:rPr>
        <w:t>SELECT ?trip WHERE {</w:t>
      </w:r>
    </w:p>
    <w:p w14:paraId="75EC3CCE" w14:textId="22202DF8" w:rsidR="00070532" w:rsidRPr="00986002" w:rsidRDefault="00070532" w:rsidP="00986002">
      <w:pPr>
        <w:ind w:left="1080" w:hanging="360"/>
        <w:rPr>
          <w:rFonts w:ascii="Courier" w:hAnsi="Courier"/>
        </w:rPr>
      </w:pPr>
      <w:r w:rsidRPr="00986002">
        <w:rPr>
          <w:rFonts w:ascii="Courier" w:hAnsi="Courier"/>
        </w:rPr>
        <w:t>?trip rdf:type trip:Trip.</w:t>
      </w:r>
    </w:p>
    <w:p w14:paraId="7D489993" w14:textId="77777777" w:rsidR="00703EE3" w:rsidRPr="00986002" w:rsidRDefault="00070532" w:rsidP="00986002">
      <w:pPr>
        <w:ind w:left="1080" w:hanging="360"/>
        <w:rPr>
          <w:rFonts w:ascii="Courier" w:hAnsi="Courier"/>
        </w:rPr>
      </w:pPr>
      <w:r w:rsidRPr="00986002">
        <w:rPr>
          <w:rFonts w:ascii="Courier" w:hAnsi="Courier"/>
        </w:rPr>
        <w:t>?trip trip:startLoc</w:t>
      </w:r>
      <w:r w:rsidR="00703EE3" w:rsidRPr="00986002">
        <w:rPr>
          <w:rFonts w:ascii="Courier" w:hAnsi="Courier"/>
        </w:rPr>
        <w:t xml:space="preserve"> ?sloc.</w:t>
      </w:r>
    </w:p>
    <w:p w14:paraId="52630EB4" w14:textId="539326E7" w:rsidR="00EB013E" w:rsidRPr="00986002" w:rsidRDefault="00CE4479" w:rsidP="00986002">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6E26111E" w14:textId="456BA62E" w:rsidR="00CD145A" w:rsidRPr="00986002" w:rsidRDefault="00EB013E" w:rsidP="00CD145A">
      <w:pPr>
        <w:ind w:left="1080" w:hanging="360"/>
        <w:rPr>
          <w:rFonts w:ascii="Courier" w:hAnsi="Courier"/>
        </w:rPr>
      </w:pPr>
      <w:r w:rsidRPr="00986002">
        <w:rPr>
          <w:rFonts w:ascii="Courier" w:hAnsi="Courier"/>
        </w:rPr>
        <w:t>loc:hasLocation</w:t>
      </w:r>
      <w:r w:rsidR="00703EE3" w:rsidRPr="00986002">
        <w:rPr>
          <w:rFonts w:ascii="Courier" w:hAnsi="Courier"/>
        </w:rPr>
        <w:t xml:space="preserve"> ?zloc.</w:t>
      </w:r>
    </w:p>
    <w:p w14:paraId="7CA1E528" w14:textId="12945E12" w:rsidR="00EB013E" w:rsidRPr="00986002" w:rsidRDefault="00986002" w:rsidP="00986002">
      <w:pPr>
        <w:ind w:left="1080" w:hanging="360"/>
        <w:rPr>
          <w:rFonts w:ascii="Courier" w:hAnsi="Courier"/>
        </w:rPr>
      </w:pPr>
      <w:r w:rsidRPr="00986002">
        <w:rPr>
          <w:rFonts w:ascii="Courier" w:hAnsi="Courier"/>
        </w:rPr>
        <w:t>?zloc geo:contains ?sloc</w:t>
      </w:r>
      <w:r w:rsidR="00EB013E" w:rsidRPr="00986002">
        <w:rPr>
          <w:rFonts w:ascii="Courier" w:hAnsi="Courier"/>
        </w:rPr>
        <w:t>.</w:t>
      </w:r>
    </w:p>
    <w:p w14:paraId="071E1179" w14:textId="2790F6E5" w:rsidR="00703EE3" w:rsidRPr="00986002" w:rsidRDefault="00703EE3" w:rsidP="00986002">
      <w:pPr>
        <w:ind w:left="1080" w:hanging="360"/>
        <w:rPr>
          <w:rFonts w:ascii="Courier" w:hAnsi="Courier"/>
        </w:rPr>
      </w:pPr>
      <w:r w:rsidRPr="00986002">
        <w:rPr>
          <w:rFonts w:ascii="Courier" w:hAnsi="Courier"/>
        </w:rPr>
        <w:t>}</w:t>
      </w:r>
    </w:p>
    <w:p w14:paraId="378AA4A1" w14:textId="77777777" w:rsidR="00BA4B3A" w:rsidRDefault="00BA4B3A" w:rsidP="00EB013E">
      <w:pPr>
        <w:ind w:left="720" w:hanging="360"/>
      </w:pPr>
    </w:p>
    <w:p w14:paraId="09ED0C49" w14:textId="77777777" w:rsidR="00FE1FC4" w:rsidRDefault="00FE1FC4" w:rsidP="00FE1FC4">
      <w:pPr>
        <w:ind w:left="720" w:hanging="360"/>
      </w:pPr>
      <w:r>
        <w:t>CQ1-2: What is the occupation breakdown of the travelers whose trips originated/ended in a given zone?</w:t>
      </w:r>
    </w:p>
    <w:p w14:paraId="59C5D3FA" w14:textId="590D4BE9" w:rsidR="00CD145A" w:rsidRPr="00986002" w:rsidRDefault="00CD145A" w:rsidP="00CD145A">
      <w:pPr>
        <w:ind w:left="1080" w:hanging="360"/>
        <w:rPr>
          <w:rFonts w:ascii="Courier" w:hAnsi="Courier"/>
        </w:rPr>
      </w:pPr>
      <w:r w:rsidRPr="00986002">
        <w:rPr>
          <w:rFonts w:ascii="Courier" w:hAnsi="Courier"/>
        </w:rPr>
        <w:t>SELECT ?</w:t>
      </w:r>
      <w:r>
        <w:rPr>
          <w:rFonts w:ascii="Courier" w:hAnsi="Courier"/>
        </w:rPr>
        <w:t>occupation</w:t>
      </w:r>
      <w:r w:rsidRPr="00986002">
        <w:rPr>
          <w:rFonts w:ascii="Courier" w:hAnsi="Courier"/>
        </w:rPr>
        <w:t xml:space="preserve"> </w:t>
      </w:r>
      <w:r>
        <w:rPr>
          <w:rFonts w:ascii="Courier" w:hAnsi="Courier"/>
        </w:rPr>
        <w:t xml:space="preserve">(COUNT ?trip as ?trips) </w:t>
      </w:r>
      <w:r w:rsidRPr="00986002">
        <w:rPr>
          <w:rFonts w:ascii="Courier" w:hAnsi="Courier"/>
        </w:rPr>
        <w:t>WHERE {</w:t>
      </w:r>
    </w:p>
    <w:p w14:paraId="156214F6" w14:textId="77777777" w:rsidR="00CD145A" w:rsidRPr="00986002" w:rsidRDefault="00CD145A" w:rsidP="00CD145A">
      <w:pPr>
        <w:ind w:left="1080" w:hanging="360"/>
        <w:rPr>
          <w:rFonts w:ascii="Courier" w:hAnsi="Courier"/>
        </w:rPr>
      </w:pPr>
      <w:r w:rsidRPr="00986002">
        <w:rPr>
          <w:rFonts w:ascii="Courier" w:hAnsi="Courier"/>
        </w:rPr>
        <w:t>?trip rdf:type trip:Trip.</w:t>
      </w:r>
    </w:p>
    <w:p w14:paraId="6ECACD7F" w14:textId="77777777" w:rsidR="00CD145A" w:rsidRPr="00986002" w:rsidRDefault="00CD145A" w:rsidP="00CD145A">
      <w:pPr>
        <w:ind w:left="1080" w:hanging="360"/>
        <w:rPr>
          <w:rFonts w:ascii="Courier" w:hAnsi="Courier"/>
        </w:rPr>
      </w:pPr>
      <w:r w:rsidRPr="00986002">
        <w:rPr>
          <w:rFonts w:ascii="Courier" w:hAnsi="Courier"/>
        </w:rPr>
        <w:t>?trip trip:startLoc ?sloc.</w:t>
      </w:r>
    </w:p>
    <w:p w14:paraId="753A80D0" w14:textId="754B42AC" w:rsidR="00CD145A" w:rsidRPr="00986002" w:rsidRDefault="00CE4479" w:rsidP="00CD145A">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606C992E" w14:textId="77777777" w:rsidR="00CD145A" w:rsidRDefault="00CD145A" w:rsidP="00CD145A">
      <w:pPr>
        <w:ind w:left="1080" w:hanging="360"/>
        <w:rPr>
          <w:rFonts w:ascii="Courier" w:hAnsi="Courier"/>
        </w:rPr>
      </w:pPr>
      <w:r w:rsidRPr="00986002">
        <w:rPr>
          <w:rFonts w:ascii="Courier" w:hAnsi="Courier"/>
        </w:rPr>
        <w:t>loc:hasLocation ?zloc.</w:t>
      </w:r>
    </w:p>
    <w:p w14:paraId="122625F6" w14:textId="5CD261A1" w:rsidR="00763A55" w:rsidRDefault="00763A55" w:rsidP="00CD145A">
      <w:pPr>
        <w:ind w:left="1080" w:hanging="360"/>
        <w:rPr>
          <w:rFonts w:ascii="Courier" w:hAnsi="Courier"/>
        </w:rPr>
      </w:pPr>
      <w:r>
        <w:rPr>
          <w:rFonts w:ascii="Courier" w:hAnsi="Courier"/>
        </w:rPr>
        <w:t>?zloc geo:contains ?sloc.</w:t>
      </w:r>
    </w:p>
    <w:p w14:paraId="5C8B0883" w14:textId="08E4E6DE" w:rsidR="00763A55" w:rsidRDefault="00763A55" w:rsidP="00CD145A">
      <w:pPr>
        <w:ind w:left="1080" w:hanging="360"/>
        <w:rPr>
          <w:rFonts w:ascii="Courier" w:hAnsi="Courier"/>
        </w:rPr>
      </w:pPr>
      <w:r>
        <w:rPr>
          <w:rFonts w:ascii="Courier" w:hAnsi="Courier"/>
        </w:rPr>
        <w:t>?trip urban:tripPerformedBy ?p.</w:t>
      </w:r>
    </w:p>
    <w:p w14:paraId="507997E2" w14:textId="73B0E7BD" w:rsidR="00763A55" w:rsidRDefault="00763A55" w:rsidP="00CD145A">
      <w:pPr>
        <w:ind w:left="1080" w:hanging="360"/>
        <w:rPr>
          <w:rFonts w:ascii="Courier" w:hAnsi="Courier"/>
        </w:rPr>
      </w:pPr>
      <w:r>
        <w:rPr>
          <w:rFonts w:ascii="Courier" w:hAnsi="Courier"/>
        </w:rPr>
        <w:t xml:space="preserve">?o </w:t>
      </w:r>
      <w:r w:rsidR="002777E9">
        <w:rPr>
          <w:rFonts w:ascii="Courier" w:hAnsi="Courier"/>
        </w:rPr>
        <w:t>org:performedBy ?p.</w:t>
      </w:r>
    </w:p>
    <w:p w14:paraId="0DF847BD" w14:textId="63154CE4" w:rsidR="00763A55" w:rsidRDefault="002777E9" w:rsidP="00CD145A">
      <w:pPr>
        <w:ind w:left="1080" w:hanging="360"/>
        <w:rPr>
          <w:rFonts w:ascii="Courier" w:hAnsi="Courier"/>
        </w:rPr>
      </w:pPr>
      <w:r>
        <w:rPr>
          <w:rFonts w:ascii="Courier" w:hAnsi="Courier"/>
        </w:rPr>
        <w:t>?o org:hasOccupationType ?occupation.</w:t>
      </w:r>
    </w:p>
    <w:p w14:paraId="4DD31D55" w14:textId="5C9D2817" w:rsidR="00CD145A" w:rsidRPr="00986002" w:rsidRDefault="00CD145A" w:rsidP="00CD145A">
      <w:pPr>
        <w:ind w:left="1080" w:hanging="360"/>
        <w:rPr>
          <w:rFonts w:ascii="Courier" w:hAnsi="Courier"/>
        </w:rPr>
      </w:pPr>
      <w:r>
        <w:rPr>
          <w:rFonts w:ascii="Courier" w:hAnsi="Courier"/>
        </w:rPr>
        <w:lastRenderedPageBreak/>
        <w:t>} GROUP BY ?occupation</w:t>
      </w:r>
    </w:p>
    <w:p w14:paraId="7DF36117" w14:textId="77777777" w:rsidR="00FE42D1" w:rsidRDefault="00FE42D1" w:rsidP="00FE1FC4">
      <w:pPr>
        <w:ind w:left="720" w:hanging="360"/>
      </w:pPr>
    </w:p>
    <w:p w14:paraId="65FCF2A8" w14:textId="77777777" w:rsidR="00FE1FC4" w:rsidRDefault="00FE1FC4" w:rsidP="00FE1FC4">
      <w:pPr>
        <w:ind w:left="720" w:hanging="360"/>
      </w:pPr>
      <w:r>
        <w:t>CQ1-3: What were the purposes of the trips that originated/ended in a given zone?</w:t>
      </w:r>
    </w:p>
    <w:p w14:paraId="4C366E2D" w14:textId="1C29BD84" w:rsidR="00CE4479" w:rsidRPr="00986002" w:rsidRDefault="00CE4479" w:rsidP="00CE4479">
      <w:pPr>
        <w:ind w:left="1080" w:hanging="360"/>
        <w:rPr>
          <w:rFonts w:ascii="Courier" w:hAnsi="Courier"/>
        </w:rPr>
      </w:pPr>
      <w:r w:rsidRPr="00986002">
        <w:rPr>
          <w:rFonts w:ascii="Courier" w:hAnsi="Courier"/>
        </w:rPr>
        <w:t xml:space="preserve">SELECT </w:t>
      </w:r>
      <w:r>
        <w:rPr>
          <w:rFonts w:ascii="Courier" w:hAnsi="Courier"/>
        </w:rPr>
        <w:t>?trip ?</w:t>
      </w:r>
      <w:r w:rsidR="00E6765C">
        <w:rPr>
          <w:rFonts w:ascii="Courier" w:hAnsi="Courier"/>
        </w:rPr>
        <w:t>activitytype</w:t>
      </w:r>
      <w:r w:rsidRPr="00986002">
        <w:rPr>
          <w:rFonts w:ascii="Courier" w:hAnsi="Courier"/>
        </w:rPr>
        <w:t xml:space="preserve"> WHERE {</w:t>
      </w:r>
    </w:p>
    <w:p w14:paraId="5F2D86B1" w14:textId="77777777" w:rsidR="00CE4479" w:rsidRPr="00986002" w:rsidRDefault="00CE4479" w:rsidP="00CE4479">
      <w:pPr>
        <w:ind w:left="1080" w:hanging="360"/>
        <w:rPr>
          <w:rFonts w:ascii="Courier" w:hAnsi="Courier"/>
        </w:rPr>
      </w:pPr>
      <w:r w:rsidRPr="00986002">
        <w:rPr>
          <w:rFonts w:ascii="Courier" w:hAnsi="Courier"/>
        </w:rPr>
        <w:t>?trip rdf:type trip:Trip.</w:t>
      </w:r>
    </w:p>
    <w:p w14:paraId="7095260A" w14:textId="77777777" w:rsidR="00CE4479" w:rsidRPr="00986002" w:rsidRDefault="00CE4479" w:rsidP="00CE4479">
      <w:pPr>
        <w:ind w:left="1080" w:hanging="360"/>
        <w:rPr>
          <w:rFonts w:ascii="Courier" w:hAnsi="Courier"/>
        </w:rPr>
      </w:pPr>
      <w:r w:rsidRPr="00986002">
        <w:rPr>
          <w:rFonts w:ascii="Courier" w:hAnsi="Courier"/>
        </w:rPr>
        <w:t>?trip trip:startLoc ?sloc.</w:t>
      </w:r>
    </w:p>
    <w:p w14:paraId="24E1437F" w14:textId="77777777" w:rsidR="00CE4479" w:rsidRPr="00986002" w:rsidRDefault="00CE4479" w:rsidP="00CE4479">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70E72E55" w14:textId="77777777" w:rsidR="00CE4479" w:rsidRPr="00986002" w:rsidRDefault="00CE4479" w:rsidP="00CE4479">
      <w:pPr>
        <w:ind w:left="1080" w:hanging="360"/>
        <w:rPr>
          <w:rFonts w:ascii="Courier" w:hAnsi="Courier"/>
        </w:rPr>
      </w:pPr>
      <w:r w:rsidRPr="00986002">
        <w:rPr>
          <w:rFonts w:ascii="Courier" w:hAnsi="Courier"/>
        </w:rPr>
        <w:t>loc:hasLocation ?zloc.</w:t>
      </w:r>
    </w:p>
    <w:p w14:paraId="6FE972DB" w14:textId="77777777" w:rsidR="00CE4479" w:rsidRDefault="00CE4479" w:rsidP="00CE4479">
      <w:pPr>
        <w:ind w:left="1080" w:hanging="360"/>
        <w:rPr>
          <w:rFonts w:ascii="Courier" w:hAnsi="Courier"/>
        </w:rPr>
      </w:pPr>
      <w:r w:rsidRPr="00986002">
        <w:rPr>
          <w:rFonts w:ascii="Courier" w:hAnsi="Courier"/>
        </w:rPr>
        <w:t>?zloc geo:contains ?sloc.</w:t>
      </w:r>
    </w:p>
    <w:p w14:paraId="2ABC99A1" w14:textId="5F4DA746" w:rsidR="00CE4479" w:rsidRDefault="00CE4479" w:rsidP="00CE4479">
      <w:pPr>
        <w:ind w:left="1080" w:hanging="360"/>
        <w:rPr>
          <w:rFonts w:ascii="Courier" w:hAnsi="Courier"/>
        </w:rPr>
      </w:pPr>
      <w:r>
        <w:rPr>
          <w:rFonts w:ascii="Courier" w:hAnsi="Courier"/>
        </w:rPr>
        <w:t>?trip trip:associatedwith ?activity.</w:t>
      </w:r>
    </w:p>
    <w:p w14:paraId="09AD7AD3" w14:textId="6F2891D8" w:rsidR="00CE4479" w:rsidRPr="00986002" w:rsidRDefault="00CE4479" w:rsidP="00CE4479">
      <w:pPr>
        <w:ind w:left="1080" w:hanging="360"/>
        <w:rPr>
          <w:rFonts w:ascii="Courier" w:hAnsi="Courier"/>
        </w:rPr>
      </w:pPr>
      <w:r>
        <w:rPr>
          <w:rFonts w:ascii="Courier" w:hAnsi="Courier"/>
        </w:rPr>
        <w:t>?activity rdf:type ?</w:t>
      </w:r>
      <w:r w:rsidR="00E6765C">
        <w:rPr>
          <w:rFonts w:ascii="Courier" w:hAnsi="Courier"/>
        </w:rPr>
        <w:t>activitytype</w:t>
      </w:r>
      <w:r>
        <w:rPr>
          <w:rFonts w:ascii="Courier" w:hAnsi="Courier"/>
        </w:rPr>
        <w:t>.</w:t>
      </w:r>
    </w:p>
    <w:p w14:paraId="69E81EB0" w14:textId="77777777" w:rsidR="00CE4479" w:rsidRPr="00986002" w:rsidRDefault="00CE4479" w:rsidP="00CE4479">
      <w:pPr>
        <w:ind w:left="1080" w:hanging="360"/>
        <w:rPr>
          <w:rFonts w:ascii="Courier" w:hAnsi="Courier"/>
        </w:rPr>
      </w:pPr>
      <w:r w:rsidRPr="00986002">
        <w:rPr>
          <w:rFonts w:ascii="Courier" w:hAnsi="Courier"/>
        </w:rPr>
        <w:t>}</w:t>
      </w:r>
    </w:p>
    <w:p w14:paraId="1F7B7DC3" w14:textId="77777777" w:rsidR="00CE4479" w:rsidRDefault="00CE4479" w:rsidP="00FE1FC4">
      <w:pPr>
        <w:ind w:left="720" w:hanging="360"/>
      </w:pPr>
    </w:p>
    <w:p w14:paraId="33F60254" w14:textId="77777777" w:rsidR="00FE1FC4" w:rsidRDefault="00FE1FC4" w:rsidP="00FE1FC4">
      <w:pPr>
        <w:ind w:left="720" w:hanging="360"/>
      </w:pPr>
      <w:r>
        <w:t>CQ1-4: In a particular time period, how many trips originated/ended in a given zone?</w:t>
      </w:r>
    </w:p>
    <w:p w14:paraId="778DDDF6" w14:textId="30FAC632" w:rsidR="003A54C7" w:rsidRPr="00986002" w:rsidRDefault="002A1719" w:rsidP="003A54C7">
      <w:pPr>
        <w:ind w:left="1080" w:hanging="360"/>
        <w:rPr>
          <w:rFonts w:ascii="Courier" w:hAnsi="Courier"/>
        </w:rPr>
      </w:pPr>
      <w:r>
        <w:rPr>
          <w:rFonts w:ascii="Courier" w:hAnsi="Courier"/>
        </w:rPr>
        <w:t>SELECT</w:t>
      </w:r>
      <w:r w:rsidR="003A54C7" w:rsidRPr="00986002">
        <w:rPr>
          <w:rFonts w:ascii="Courier" w:hAnsi="Courier"/>
        </w:rPr>
        <w:t xml:space="preserve"> </w:t>
      </w:r>
      <w:r w:rsidR="003A54C7">
        <w:rPr>
          <w:rFonts w:ascii="Courier" w:hAnsi="Courier"/>
        </w:rPr>
        <w:t xml:space="preserve">(COUNT ?trip as ?trips) </w:t>
      </w:r>
      <w:r w:rsidR="003A54C7" w:rsidRPr="00986002">
        <w:rPr>
          <w:rFonts w:ascii="Courier" w:hAnsi="Courier"/>
        </w:rPr>
        <w:t>WHERE {</w:t>
      </w:r>
    </w:p>
    <w:p w14:paraId="18890C33" w14:textId="77777777" w:rsidR="003A54C7" w:rsidRPr="00986002" w:rsidRDefault="003A54C7" w:rsidP="003A54C7">
      <w:pPr>
        <w:ind w:left="1080" w:hanging="360"/>
        <w:rPr>
          <w:rFonts w:ascii="Courier" w:hAnsi="Courier"/>
        </w:rPr>
      </w:pPr>
      <w:r w:rsidRPr="00986002">
        <w:rPr>
          <w:rFonts w:ascii="Courier" w:hAnsi="Courier"/>
        </w:rPr>
        <w:t>?trip rdf:type trip:Trip.</w:t>
      </w:r>
    </w:p>
    <w:p w14:paraId="5CA5AE4F" w14:textId="77777777" w:rsidR="003A54C7" w:rsidRPr="00986002" w:rsidRDefault="003A54C7" w:rsidP="003A54C7">
      <w:pPr>
        <w:ind w:left="1080" w:hanging="360"/>
        <w:rPr>
          <w:rFonts w:ascii="Courier" w:hAnsi="Courier"/>
        </w:rPr>
      </w:pPr>
      <w:r w:rsidRPr="00986002">
        <w:rPr>
          <w:rFonts w:ascii="Courier" w:hAnsi="Courier"/>
        </w:rPr>
        <w:t>?trip trip:startLoc ?sloc.</w:t>
      </w:r>
    </w:p>
    <w:p w14:paraId="5B1CE5DD" w14:textId="77777777" w:rsidR="003A54C7" w:rsidRPr="00986002" w:rsidRDefault="003A54C7" w:rsidP="003A54C7">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7EAB2EF7" w14:textId="77777777" w:rsidR="003A54C7" w:rsidRDefault="003A54C7" w:rsidP="003A54C7">
      <w:pPr>
        <w:ind w:left="1080" w:hanging="360"/>
        <w:rPr>
          <w:rFonts w:ascii="Courier" w:hAnsi="Courier"/>
        </w:rPr>
      </w:pPr>
      <w:r w:rsidRPr="00986002">
        <w:rPr>
          <w:rFonts w:ascii="Courier" w:hAnsi="Courier"/>
        </w:rPr>
        <w:t>loc:hasLocation ?zloc.</w:t>
      </w:r>
    </w:p>
    <w:p w14:paraId="0835B837" w14:textId="77777777" w:rsidR="003A54C7" w:rsidRDefault="003A54C7" w:rsidP="003A54C7">
      <w:pPr>
        <w:ind w:left="1080" w:hanging="360"/>
        <w:rPr>
          <w:rFonts w:ascii="Courier" w:hAnsi="Courier"/>
        </w:rPr>
      </w:pPr>
      <w:r>
        <w:rPr>
          <w:rFonts w:ascii="Courier" w:hAnsi="Courier"/>
        </w:rPr>
        <w:t>?zloc geo:contains ?sloc.</w:t>
      </w:r>
    </w:p>
    <w:p w14:paraId="76ECEA67" w14:textId="4935E628" w:rsidR="003A54C7" w:rsidRPr="00986002" w:rsidRDefault="002A1719" w:rsidP="003A54C7">
      <w:pPr>
        <w:ind w:left="1080" w:hanging="360"/>
        <w:rPr>
          <w:rFonts w:ascii="Courier" w:hAnsi="Courier"/>
        </w:rPr>
      </w:pPr>
      <w:r>
        <w:rPr>
          <w:rFonts w:ascii="Courier" w:hAnsi="Courier"/>
        </w:rPr>
        <w:t>} GROUP BY ?zloc</w:t>
      </w:r>
    </w:p>
    <w:p w14:paraId="24616B8A" w14:textId="77777777" w:rsidR="003A54C7" w:rsidRDefault="003A54C7" w:rsidP="00FE1FC4">
      <w:pPr>
        <w:ind w:left="720" w:hanging="360"/>
      </w:pPr>
    </w:p>
    <w:p w14:paraId="7FC42E8C" w14:textId="77777777" w:rsidR="00FE1FC4" w:rsidRDefault="00FE1FC4" w:rsidP="00FE1FC4">
      <w:pPr>
        <w:ind w:left="720" w:hanging="360"/>
      </w:pPr>
      <w:r>
        <w:t>CQ1-5: What were the transportation mode(s) taken by trips that originated/ended in a given zone?</w:t>
      </w:r>
    </w:p>
    <w:p w14:paraId="11E5D565" w14:textId="4165290C" w:rsidR="002A1719" w:rsidRPr="00986002" w:rsidRDefault="002A1719" w:rsidP="002A1719">
      <w:pPr>
        <w:ind w:left="1080" w:hanging="360"/>
        <w:rPr>
          <w:rFonts w:ascii="Courier" w:hAnsi="Courier"/>
        </w:rPr>
      </w:pPr>
      <w:r w:rsidRPr="00986002">
        <w:rPr>
          <w:rFonts w:ascii="Courier" w:hAnsi="Courier"/>
        </w:rPr>
        <w:lastRenderedPageBreak/>
        <w:t xml:space="preserve">SELECT </w:t>
      </w:r>
      <w:r>
        <w:rPr>
          <w:rFonts w:ascii="Courier" w:hAnsi="Courier"/>
        </w:rPr>
        <w:t xml:space="preserve">DISTINCT ?mode </w:t>
      </w:r>
      <w:r w:rsidRPr="00986002">
        <w:rPr>
          <w:rFonts w:ascii="Courier" w:hAnsi="Courier"/>
        </w:rPr>
        <w:t>WHERE {</w:t>
      </w:r>
    </w:p>
    <w:p w14:paraId="39383A8A" w14:textId="77777777" w:rsidR="002A1719" w:rsidRPr="00986002" w:rsidRDefault="002A1719" w:rsidP="002A1719">
      <w:pPr>
        <w:ind w:left="1080" w:hanging="360"/>
        <w:rPr>
          <w:rFonts w:ascii="Courier" w:hAnsi="Courier"/>
        </w:rPr>
      </w:pPr>
      <w:r w:rsidRPr="00986002">
        <w:rPr>
          <w:rFonts w:ascii="Courier" w:hAnsi="Courier"/>
        </w:rPr>
        <w:t>?trip rdf:type trip:Trip.</w:t>
      </w:r>
    </w:p>
    <w:p w14:paraId="3D2A9879" w14:textId="77777777" w:rsidR="002A1719" w:rsidRPr="00986002" w:rsidRDefault="002A1719" w:rsidP="002A1719">
      <w:pPr>
        <w:ind w:left="1080" w:hanging="360"/>
        <w:rPr>
          <w:rFonts w:ascii="Courier" w:hAnsi="Courier"/>
        </w:rPr>
      </w:pPr>
      <w:r w:rsidRPr="00986002">
        <w:rPr>
          <w:rFonts w:ascii="Courier" w:hAnsi="Courier"/>
        </w:rPr>
        <w:t>?trip trip:startLoc ?sloc.</w:t>
      </w:r>
    </w:p>
    <w:p w14:paraId="262839B8" w14:textId="77777777" w:rsidR="002A1719" w:rsidRPr="00986002" w:rsidRDefault="002A1719" w:rsidP="002A1719">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703B0090" w14:textId="77777777" w:rsidR="002A1719" w:rsidRPr="00986002" w:rsidRDefault="002A1719" w:rsidP="002A1719">
      <w:pPr>
        <w:ind w:left="1080" w:hanging="360"/>
        <w:rPr>
          <w:rFonts w:ascii="Courier" w:hAnsi="Courier"/>
        </w:rPr>
      </w:pPr>
      <w:r w:rsidRPr="00986002">
        <w:rPr>
          <w:rFonts w:ascii="Courier" w:hAnsi="Courier"/>
        </w:rPr>
        <w:t>loc:hasLocation ?zloc.</w:t>
      </w:r>
    </w:p>
    <w:p w14:paraId="22918169" w14:textId="77777777" w:rsidR="002A1719" w:rsidRDefault="002A1719" w:rsidP="002A1719">
      <w:pPr>
        <w:ind w:left="1080" w:hanging="360"/>
        <w:rPr>
          <w:rFonts w:ascii="Courier" w:hAnsi="Courier"/>
        </w:rPr>
      </w:pPr>
      <w:r w:rsidRPr="00986002">
        <w:rPr>
          <w:rFonts w:ascii="Courier" w:hAnsi="Courier"/>
        </w:rPr>
        <w:t>?zloc geo:contains ?sloc.</w:t>
      </w:r>
    </w:p>
    <w:p w14:paraId="7F202264" w14:textId="371410DD" w:rsidR="002A1719" w:rsidRPr="00986002" w:rsidRDefault="002A1719" w:rsidP="002A1719">
      <w:pPr>
        <w:ind w:left="1080" w:hanging="360"/>
        <w:rPr>
          <w:rFonts w:ascii="Courier" w:hAnsi="Courier"/>
        </w:rPr>
      </w:pPr>
      <w:r>
        <w:rPr>
          <w:rFonts w:ascii="Courier" w:hAnsi="Courier"/>
        </w:rPr>
        <w:t>?trip trip:viaMode ?mode.</w:t>
      </w:r>
    </w:p>
    <w:p w14:paraId="0ED45E7A" w14:textId="77777777" w:rsidR="002A1719" w:rsidRPr="00986002" w:rsidRDefault="002A1719" w:rsidP="002A1719">
      <w:pPr>
        <w:ind w:left="1080" w:hanging="360"/>
        <w:rPr>
          <w:rFonts w:ascii="Courier" w:hAnsi="Courier"/>
        </w:rPr>
      </w:pPr>
      <w:r w:rsidRPr="00986002">
        <w:rPr>
          <w:rFonts w:ascii="Courier" w:hAnsi="Courier"/>
        </w:rPr>
        <w:t>}</w:t>
      </w:r>
    </w:p>
    <w:p w14:paraId="33CB6D91" w14:textId="77777777" w:rsidR="002A1719" w:rsidRDefault="002A1719" w:rsidP="00FE1FC4">
      <w:pPr>
        <w:ind w:left="720" w:hanging="360"/>
      </w:pPr>
    </w:p>
    <w:p w14:paraId="243AAF7D" w14:textId="77777777" w:rsidR="00FE1FC4" w:rsidRDefault="00FE1FC4" w:rsidP="00FE1FC4">
      <w:pPr>
        <w:ind w:left="720" w:hanging="360"/>
      </w:pPr>
      <w:r>
        <w:t>CQ1-6: Who are the members of a particular household?</w:t>
      </w:r>
    </w:p>
    <w:p w14:paraId="114BFDF7" w14:textId="79246744" w:rsidR="007E667D" w:rsidRDefault="007E667D" w:rsidP="00FE1FC4">
      <w:pPr>
        <w:ind w:left="720" w:hanging="360"/>
      </w:pPr>
      <w:r>
        <w:t>The following query returns all persons who are or have been members of a household</w:t>
      </w:r>
      <w:r w:rsidR="000854F1">
        <w:t>, the change:existsAt property would need to be used to constrain the results to household members at a particular point in time</w:t>
      </w:r>
      <w:r>
        <w:t xml:space="preserve">. </w:t>
      </w:r>
    </w:p>
    <w:p w14:paraId="1A513976" w14:textId="4477B337" w:rsidR="00E025C3" w:rsidRPr="00986002" w:rsidRDefault="00E025C3" w:rsidP="00E025C3">
      <w:pPr>
        <w:ind w:left="1080" w:hanging="360"/>
        <w:rPr>
          <w:rFonts w:ascii="Courier" w:hAnsi="Courier"/>
        </w:rPr>
      </w:pPr>
      <w:r w:rsidRPr="00986002">
        <w:rPr>
          <w:rFonts w:ascii="Courier" w:hAnsi="Courier"/>
        </w:rPr>
        <w:t xml:space="preserve">SELECT </w:t>
      </w:r>
      <w:r>
        <w:rPr>
          <w:rFonts w:ascii="Courier" w:hAnsi="Courier"/>
        </w:rPr>
        <w:t>?person</w:t>
      </w:r>
      <w:r w:rsidRPr="00986002">
        <w:rPr>
          <w:rFonts w:ascii="Courier" w:hAnsi="Courier"/>
        </w:rPr>
        <w:t xml:space="preserve"> WHERE {</w:t>
      </w:r>
    </w:p>
    <w:p w14:paraId="39162EB9" w14:textId="1689E8B8" w:rsidR="00E025C3" w:rsidRDefault="00E025C3" w:rsidP="00E025C3">
      <w:pPr>
        <w:ind w:left="1080" w:hanging="360"/>
        <w:rPr>
          <w:rFonts w:ascii="Courier" w:hAnsi="Courier"/>
        </w:rPr>
      </w:pPr>
      <w:r w:rsidRPr="005E5F3C">
        <w:rPr>
          <w:rFonts w:ascii="Courier" w:hAnsi="Courier"/>
          <w:highlight w:val="lightGray"/>
        </w:rPr>
        <w:t>{household}</w:t>
      </w:r>
      <w:r w:rsidRPr="00986002">
        <w:rPr>
          <w:rFonts w:ascii="Courier" w:hAnsi="Courier"/>
        </w:rPr>
        <w:t xml:space="preserve"> rdf:type </w:t>
      </w:r>
      <w:r>
        <w:rPr>
          <w:rFonts w:ascii="Courier" w:hAnsi="Courier"/>
        </w:rPr>
        <w:t>household</w:t>
      </w:r>
      <w:r w:rsidRPr="00986002">
        <w:rPr>
          <w:rFonts w:ascii="Courier" w:hAnsi="Courier"/>
        </w:rPr>
        <w:t>:</w:t>
      </w:r>
      <w:r>
        <w:rPr>
          <w:rFonts w:ascii="Courier" w:hAnsi="Courier"/>
        </w:rPr>
        <w:t>Household</w:t>
      </w:r>
      <w:r w:rsidR="007E667D">
        <w:rPr>
          <w:rFonts w:ascii="Courier" w:hAnsi="Courier"/>
        </w:rPr>
        <w:t>PD</w:t>
      </w:r>
      <w:r w:rsidRPr="00986002">
        <w:rPr>
          <w:rFonts w:ascii="Courier" w:hAnsi="Courier"/>
        </w:rPr>
        <w:t>.</w:t>
      </w:r>
    </w:p>
    <w:p w14:paraId="43B1A28D" w14:textId="56D77FBB" w:rsidR="007E667D" w:rsidRPr="00986002" w:rsidRDefault="007E667D" w:rsidP="00E025C3">
      <w:pPr>
        <w:ind w:left="1080" w:hanging="360"/>
        <w:rPr>
          <w:rFonts w:ascii="Courier" w:hAnsi="Courier"/>
        </w:rPr>
      </w:pPr>
      <w:r w:rsidRPr="005E5F3C">
        <w:rPr>
          <w:rFonts w:ascii="Courier" w:hAnsi="Courier"/>
          <w:highlight w:val="lightGray"/>
        </w:rPr>
        <w:t>{household}</w:t>
      </w:r>
      <w:r>
        <w:rPr>
          <w:rFonts w:ascii="Courier" w:hAnsi="Courier"/>
        </w:rPr>
        <w:t xml:space="preserve"> change:hasManifestation ?hhld.</w:t>
      </w:r>
    </w:p>
    <w:p w14:paraId="244C17E8" w14:textId="706D7A67" w:rsidR="007E667D" w:rsidRDefault="007E667D" w:rsidP="00E025C3">
      <w:pPr>
        <w:ind w:left="1080" w:hanging="360"/>
        <w:rPr>
          <w:rFonts w:ascii="Courier" w:hAnsi="Courier"/>
        </w:rPr>
      </w:pPr>
      <w:r>
        <w:rPr>
          <w:rFonts w:ascii="Courier" w:hAnsi="Courier"/>
        </w:rPr>
        <w:t>?hhld household:hasHouseholdMember ?person_at_t.</w:t>
      </w:r>
    </w:p>
    <w:p w14:paraId="73F50007" w14:textId="4739D923" w:rsidR="00E025C3" w:rsidRPr="00986002" w:rsidRDefault="007E667D" w:rsidP="007E667D">
      <w:pPr>
        <w:ind w:left="1080" w:hanging="360"/>
        <w:rPr>
          <w:rFonts w:ascii="Courier" w:hAnsi="Courier"/>
        </w:rPr>
      </w:pPr>
      <w:r>
        <w:rPr>
          <w:rFonts w:ascii="Courier" w:hAnsi="Courier"/>
        </w:rPr>
        <w:t>?person_at_t change:manifestationOf ?person.</w:t>
      </w:r>
    </w:p>
    <w:p w14:paraId="190EFFA3" w14:textId="77777777" w:rsidR="00E025C3" w:rsidRPr="00986002" w:rsidRDefault="00E025C3" w:rsidP="00E025C3">
      <w:pPr>
        <w:ind w:left="1080" w:hanging="360"/>
        <w:rPr>
          <w:rFonts w:ascii="Courier" w:hAnsi="Courier"/>
        </w:rPr>
      </w:pPr>
      <w:r w:rsidRPr="00986002">
        <w:rPr>
          <w:rFonts w:ascii="Courier" w:hAnsi="Courier"/>
        </w:rPr>
        <w:t>}</w:t>
      </w:r>
    </w:p>
    <w:p w14:paraId="572B7D03" w14:textId="77777777" w:rsidR="007E667D" w:rsidRDefault="007E667D" w:rsidP="000854F1"/>
    <w:p w14:paraId="7A6B2759" w14:textId="77777777" w:rsidR="00FE1FC4" w:rsidRDefault="00FE1FC4" w:rsidP="00FE1FC4">
      <w:pPr>
        <w:ind w:left="720" w:hanging="360"/>
      </w:pPr>
      <w:r>
        <w:t>CQ1-7: What trips were performed, by which members of a particular household?</w:t>
      </w:r>
    </w:p>
    <w:p w14:paraId="422E29EB" w14:textId="0EBEE1B5" w:rsidR="00E13F85" w:rsidRPr="00986002" w:rsidRDefault="00E13F85" w:rsidP="00E13F85">
      <w:pPr>
        <w:ind w:left="1080" w:hanging="360"/>
        <w:rPr>
          <w:rFonts w:ascii="Courier" w:hAnsi="Courier"/>
        </w:rPr>
      </w:pPr>
      <w:r w:rsidRPr="00986002">
        <w:rPr>
          <w:rFonts w:ascii="Courier" w:hAnsi="Courier"/>
        </w:rPr>
        <w:t xml:space="preserve">SELECT </w:t>
      </w:r>
      <w:r>
        <w:rPr>
          <w:rFonts w:ascii="Courier" w:hAnsi="Courier"/>
        </w:rPr>
        <w:t>?person</w:t>
      </w:r>
      <w:r w:rsidRPr="00986002">
        <w:rPr>
          <w:rFonts w:ascii="Courier" w:hAnsi="Courier"/>
        </w:rPr>
        <w:t xml:space="preserve"> </w:t>
      </w:r>
      <w:r w:rsidR="009B6351">
        <w:rPr>
          <w:rFonts w:ascii="Courier" w:hAnsi="Courier"/>
        </w:rPr>
        <w:t xml:space="preserve">?trip </w:t>
      </w:r>
      <w:r w:rsidRPr="00986002">
        <w:rPr>
          <w:rFonts w:ascii="Courier" w:hAnsi="Courier"/>
        </w:rPr>
        <w:t>WHERE {</w:t>
      </w:r>
    </w:p>
    <w:p w14:paraId="000B0367" w14:textId="77777777" w:rsidR="00E13F85" w:rsidRDefault="00E13F85" w:rsidP="00E13F85">
      <w:pPr>
        <w:ind w:left="1080" w:hanging="360"/>
        <w:rPr>
          <w:rFonts w:ascii="Courier" w:hAnsi="Courier"/>
        </w:rPr>
      </w:pPr>
      <w:r w:rsidRPr="005E5F3C">
        <w:rPr>
          <w:rFonts w:ascii="Courier" w:hAnsi="Courier"/>
          <w:highlight w:val="lightGray"/>
        </w:rPr>
        <w:t>{household}</w:t>
      </w:r>
      <w:r w:rsidRPr="00986002">
        <w:rPr>
          <w:rFonts w:ascii="Courier" w:hAnsi="Courier"/>
        </w:rPr>
        <w:t xml:space="preserve"> rdf:type </w:t>
      </w:r>
      <w:r>
        <w:rPr>
          <w:rFonts w:ascii="Courier" w:hAnsi="Courier"/>
        </w:rPr>
        <w:t>household</w:t>
      </w:r>
      <w:r w:rsidRPr="00986002">
        <w:rPr>
          <w:rFonts w:ascii="Courier" w:hAnsi="Courier"/>
        </w:rPr>
        <w:t>:</w:t>
      </w:r>
      <w:r>
        <w:rPr>
          <w:rFonts w:ascii="Courier" w:hAnsi="Courier"/>
        </w:rPr>
        <w:t>HouseholdPD</w:t>
      </w:r>
      <w:r w:rsidRPr="00986002">
        <w:rPr>
          <w:rFonts w:ascii="Courier" w:hAnsi="Courier"/>
        </w:rPr>
        <w:t>.</w:t>
      </w:r>
    </w:p>
    <w:p w14:paraId="418E3087" w14:textId="77777777" w:rsidR="00E13F85" w:rsidRPr="00986002" w:rsidRDefault="00E13F85" w:rsidP="00E13F85">
      <w:pPr>
        <w:ind w:left="1080" w:hanging="360"/>
        <w:rPr>
          <w:rFonts w:ascii="Courier" w:hAnsi="Courier"/>
        </w:rPr>
      </w:pPr>
      <w:r w:rsidRPr="005E5F3C">
        <w:rPr>
          <w:rFonts w:ascii="Courier" w:hAnsi="Courier"/>
          <w:highlight w:val="lightGray"/>
        </w:rPr>
        <w:t>{household}</w:t>
      </w:r>
      <w:r>
        <w:rPr>
          <w:rFonts w:ascii="Courier" w:hAnsi="Courier"/>
        </w:rPr>
        <w:t xml:space="preserve"> change:hasManifestation ?hhld.</w:t>
      </w:r>
    </w:p>
    <w:p w14:paraId="06E88809" w14:textId="77777777" w:rsidR="00E13F85" w:rsidRDefault="00E13F85" w:rsidP="00E13F85">
      <w:pPr>
        <w:ind w:left="1080" w:hanging="360"/>
        <w:rPr>
          <w:rFonts w:ascii="Courier" w:hAnsi="Courier"/>
        </w:rPr>
      </w:pPr>
      <w:r>
        <w:rPr>
          <w:rFonts w:ascii="Courier" w:hAnsi="Courier"/>
        </w:rPr>
        <w:t>?hhld household:hasHouseholdMember ?person_at_t.</w:t>
      </w:r>
    </w:p>
    <w:p w14:paraId="21B76BFB" w14:textId="77777777" w:rsidR="00E13F85" w:rsidRDefault="00E13F85" w:rsidP="00E13F85">
      <w:pPr>
        <w:ind w:left="1080" w:hanging="360"/>
        <w:rPr>
          <w:rFonts w:ascii="Courier" w:hAnsi="Courier"/>
        </w:rPr>
      </w:pPr>
      <w:r>
        <w:rPr>
          <w:rFonts w:ascii="Courier" w:hAnsi="Courier"/>
        </w:rPr>
        <w:lastRenderedPageBreak/>
        <w:t>?person_at_t change:manifestationOf ?person.</w:t>
      </w:r>
    </w:p>
    <w:p w14:paraId="48A7A97E" w14:textId="5318F6B2" w:rsidR="009B6351" w:rsidRPr="00986002" w:rsidRDefault="009B6351" w:rsidP="00E13F85">
      <w:pPr>
        <w:ind w:left="1080" w:hanging="360"/>
        <w:rPr>
          <w:rFonts w:ascii="Courier" w:hAnsi="Courier"/>
        </w:rPr>
      </w:pPr>
      <w:r>
        <w:rPr>
          <w:rFonts w:ascii="Courier" w:hAnsi="Courier"/>
        </w:rPr>
        <w:t>?trip urbansys:tripPerformedBy ?person_at_t.</w:t>
      </w:r>
    </w:p>
    <w:p w14:paraId="14B64431" w14:textId="77777777" w:rsidR="00E13F85" w:rsidRPr="00986002" w:rsidRDefault="00E13F85" w:rsidP="00E13F85">
      <w:pPr>
        <w:ind w:left="1080" w:hanging="360"/>
        <w:rPr>
          <w:rFonts w:ascii="Courier" w:hAnsi="Courier"/>
        </w:rPr>
      </w:pPr>
      <w:r w:rsidRPr="00986002">
        <w:rPr>
          <w:rFonts w:ascii="Courier" w:hAnsi="Courier"/>
        </w:rPr>
        <w:t>}</w:t>
      </w:r>
    </w:p>
    <w:p w14:paraId="38482131" w14:textId="77777777" w:rsidR="00E13F85" w:rsidRDefault="00E13F85" w:rsidP="00FE1FC4">
      <w:pPr>
        <w:ind w:left="720" w:hanging="360"/>
      </w:pPr>
    </w:p>
    <w:p w14:paraId="7BD17278" w14:textId="77777777" w:rsidR="00FE1FC4" w:rsidRDefault="00FE1FC4" w:rsidP="00FE1FC4">
      <w:pPr>
        <w:ind w:left="720" w:hanging="360"/>
      </w:pPr>
      <w:r>
        <w:t>CQ1-8: What were the purposes of the trips performed by members of a particular household?</w:t>
      </w:r>
    </w:p>
    <w:p w14:paraId="037A2954" w14:textId="76BDFC72" w:rsidR="003C2701" w:rsidRPr="00986002" w:rsidRDefault="003C2701" w:rsidP="003C2701">
      <w:pPr>
        <w:ind w:left="1080" w:hanging="360"/>
        <w:rPr>
          <w:rFonts w:ascii="Courier" w:hAnsi="Courier"/>
        </w:rPr>
      </w:pPr>
      <w:r w:rsidRPr="00986002">
        <w:rPr>
          <w:rFonts w:ascii="Courier" w:hAnsi="Courier"/>
        </w:rPr>
        <w:t xml:space="preserve">SELECT </w:t>
      </w:r>
      <w:r>
        <w:rPr>
          <w:rFonts w:ascii="Courier" w:hAnsi="Courier"/>
        </w:rPr>
        <w:t>?person</w:t>
      </w:r>
      <w:r w:rsidRPr="00986002">
        <w:rPr>
          <w:rFonts w:ascii="Courier" w:hAnsi="Courier"/>
        </w:rPr>
        <w:t xml:space="preserve"> </w:t>
      </w:r>
      <w:r>
        <w:rPr>
          <w:rFonts w:ascii="Courier" w:hAnsi="Courier"/>
        </w:rPr>
        <w:t xml:space="preserve">?trip ?activity </w:t>
      </w:r>
      <w:r w:rsidRPr="00986002">
        <w:rPr>
          <w:rFonts w:ascii="Courier" w:hAnsi="Courier"/>
        </w:rPr>
        <w:t>WHERE {</w:t>
      </w:r>
    </w:p>
    <w:p w14:paraId="009027E1" w14:textId="77777777" w:rsidR="003C2701" w:rsidRDefault="003C2701" w:rsidP="003C2701">
      <w:pPr>
        <w:ind w:left="1080" w:hanging="360"/>
        <w:rPr>
          <w:rFonts w:ascii="Courier" w:hAnsi="Courier"/>
        </w:rPr>
      </w:pPr>
      <w:r w:rsidRPr="005E5F3C">
        <w:rPr>
          <w:rFonts w:ascii="Courier" w:hAnsi="Courier"/>
          <w:highlight w:val="lightGray"/>
        </w:rPr>
        <w:t>{household}</w:t>
      </w:r>
      <w:r w:rsidRPr="00986002">
        <w:rPr>
          <w:rFonts w:ascii="Courier" w:hAnsi="Courier"/>
        </w:rPr>
        <w:t xml:space="preserve"> rdf:type </w:t>
      </w:r>
      <w:r>
        <w:rPr>
          <w:rFonts w:ascii="Courier" w:hAnsi="Courier"/>
        </w:rPr>
        <w:t>household</w:t>
      </w:r>
      <w:r w:rsidRPr="00986002">
        <w:rPr>
          <w:rFonts w:ascii="Courier" w:hAnsi="Courier"/>
        </w:rPr>
        <w:t>:</w:t>
      </w:r>
      <w:r>
        <w:rPr>
          <w:rFonts w:ascii="Courier" w:hAnsi="Courier"/>
        </w:rPr>
        <w:t>HouseholdPD</w:t>
      </w:r>
      <w:r w:rsidRPr="00986002">
        <w:rPr>
          <w:rFonts w:ascii="Courier" w:hAnsi="Courier"/>
        </w:rPr>
        <w:t>.</w:t>
      </w:r>
    </w:p>
    <w:p w14:paraId="3556843B" w14:textId="77777777" w:rsidR="003C2701" w:rsidRPr="00986002" w:rsidRDefault="003C2701" w:rsidP="003C2701">
      <w:pPr>
        <w:ind w:left="1080" w:hanging="360"/>
        <w:rPr>
          <w:rFonts w:ascii="Courier" w:hAnsi="Courier"/>
        </w:rPr>
      </w:pPr>
      <w:r w:rsidRPr="005E5F3C">
        <w:rPr>
          <w:rFonts w:ascii="Courier" w:hAnsi="Courier"/>
          <w:highlight w:val="lightGray"/>
        </w:rPr>
        <w:t>{household}</w:t>
      </w:r>
      <w:r>
        <w:rPr>
          <w:rFonts w:ascii="Courier" w:hAnsi="Courier"/>
        </w:rPr>
        <w:t xml:space="preserve"> change:hasManifestation ?hhld.</w:t>
      </w:r>
    </w:p>
    <w:p w14:paraId="531BACB1" w14:textId="77777777" w:rsidR="003C2701" w:rsidRDefault="003C2701" w:rsidP="003C2701">
      <w:pPr>
        <w:ind w:left="1080" w:hanging="360"/>
        <w:rPr>
          <w:rFonts w:ascii="Courier" w:hAnsi="Courier"/>
        </w:rPr>
      </w:pPr>
      <w:r>
        <w:rPr>
          <w:rFonts w:ascii="Courier" w:hAnsi="Courier"/>
        </w:rPr>
        <w:t>?hhld household:hasHouseholdMember ?person_at_t.</w:t>
      </w:r>
    </w:p>
    <w:p w14:paraId="67BCDECC" w14:textId="77777777" w:rsidR="003C2701" w:rsidRDefault="003C2701" w:rsidP="003C2701">
      <w:pPr>
        <w:ind w:left="1080" w:hanging="360"/>
        <w:rPr>
          <w:rFonts w:ascii="Courier" w:hAnsi="Courier"/>
        </w:rPr>
      </w:pPr>
      <w:r>
        <w:rPr>
          <w:rFonts w:ascii="Courier" w:hAnsi="Courier"/>
        </w:rPr>
        <w:t>?person_at_t change:manifestationOf ?person.</w:t>
      </w:r>
    </w:p>
    <w:p w14:paraId="53BC2E32" w14:textId="77777777" w:rsidR="003C2701" w:rsidRDefault="003C2701" w:rsidP="003C2701">
      <w:pPr>
        <w:ind w:left="1080" w:hanging="360"/>
        <w:rPr>
          <w:rFonts w:ascii="Courier" w:hAnsi="Courier"/>
        </w:rPr>
      </w:pPr>
      <w:r>
        <w:rPr>
          <w:rFonts w:ascii="Courier" w:hAnsi="Courier"/>
        </w:rPr>
        <w:t>?trip urbansys:tripPerformedBy ?person_at_t.</w:t>
      </w:r>
    </w:p>
    <w:p w14:paraId="718A89F0" w14:textId="55761D72" w:rsidR="003C2701" w:rsidRDefault="003C2701" w:rsidP="003C2701">
      <w:pPr>
        <w:ind w:left="1080" w:hanging="360"/>
        <w:rPr>
          <w:rFonts w:ascii="Courier" w:hAnsi="Courier"/>
        </w:rPr>
      </w:pPr>
      <w:r>
        <w:rPr>
          <w:rFonts w:ascii="Courier" w:hAnsi="Courier"/>
        </w:rPr>
        <w:t>?trip urbansys:associatedWith ?occ.</w:t>
      </w:r>
    </w:p>
    <w:p w14:paraId="60F9426C" w14:textId="2F54940E" w:rsidR="003C2701" w:rsidRPr="00986002" w:rsidRDefault="003C2701" w:rsidP="003C2701">
      <w:pPr>
        <w:ind w:left="1080" w:hanging="360"/>
        <w:rPr>
          <w:rFonts w:ascii="Courier" w:hAnsi="Courier"/>
        </w:rPr>
      </w:pPr>
      <w:r>
        <w:rPr>
          <w:rFonts w:ascii="Courier" w:hAnsi="Courier"/>
        </w:rPr>
        <w:t>?occ rdf:type ?activity.</w:t>
      </w:r>
    </w:p>
    <w:p w14:paraId="75451831" w14:textId="77777777" w:rsidR="003C2701" w:rsidRPr="00986002" w:rsidRDefault="003C2701" w:rsidP="003C2701">
      <w:pPr>
        <w:ind w:left="1080" w:hanging="360"/>
        <w:rPr>
          <w:rFonts w:ascii="Courier" w:hAnsi="Courier"/>
        </w:rPr>
      </w:pPr>
      <w:r w:rsidRPr="00986002">
        <w:rPr>
          <w:rFonts w:ascii="Courier" w:hAnsi="Courier"/>
        </w:rPr>
        <w:t>}</w:t>
      </w:r>
    </w:p>
    <w:p w14:paraId="1196ACFF" w14:textId="77777777" w:rsidR="003C2701" w:rsidRDefault="003C2701" w:rsidP="00FE1FC4">
      <w:pPr>
        <w:ind w:left="720" w:hanging="360"/>
      </w:pPr>
    </w:p>
    <w:p w14:paraId="2D217096" w14:textId="77777777" w:rsidR="00FE1FC4" w:rsidRDefault="00FE1FC4" w:rsidP="00FE1FC4">
      <w:pPr>
        <w:ind w:left="720" w:hanging="360"/>
      </w:pPr>
      <w:r>
        <w:t>CQ1-9: What is the age, sex, and occupation of the traveler who performed a particular trip?</w:t>
      </w:r>
    </w:p>
    <w:p w14:paraId="6648FB1B" w14:textId="4BF325F3" w:rsidR="000909CE" w:rsidRPr="00986002" w:rsidRDefault="000909CE" w:rsidP="000909CE">
      <w:pPr>
        <w:ind w:left="1080" w:hanging="360"/>
        <w:rPr>
          <w:rFonts w:ascii="Courier" w:hAnsi="Courier"/>
        </w:rPr>
      </w:pPr>
      <w:r w:rsidRPr="00986002">
        <w:rPr>
          <w:rFonts w:ascii="Courier" w:hAnsi="Courier"/>
        </w:rPr>
        <w:t xml:space="preserve">SELECT </w:t>
      </w:r>
      <w:r>
        <w:rPr>
          <w:rFonts w:ascii="Courier" w:hAnsi="Courier"/>
        </w:rPr>
        <w:t>?age</w:t>
      </w:r>
      <w:r w:rsidRPr="00986002">
        <w:rPr>
          <w:rFonts w:ascii="Courier" w:hAnsi="Courier"/>
        </w:rPr>
        <w:t xml:space="preserve"> </w:t>
      </w:r>
      <w:r>
        <w:rPr>
          <w:rFonts w:ascii="Courier" w:hAnsi="Courier"/>
        </w:rPr>
        <w:t xml:space="preserve">?sex ?occ </w:t>
      </w:r>
      <w:r w:rsidRPr="00986002">
        <w:rPr>
          <w:rFonts w:ascii="Courier" w:hAnsi="Courier"/>
        </w:rPr>
        <w:t>WHERE {</w:t>
      </w:r>
    </w:p>
    <w:p w14:paraId="6C89CC54" w14:textId="37CBC9CF" w:rsidR="000909CE" w:rsidRDefault="000909CE" w:rsidP="000909CE">
      <w:pPr>
        <w:ind w:left="1080" w:hanging="360"/>
        <w:rPr>
          <w:rFonts w:ascii="Courier" w:hAnsi="Courier"/>
        </w:rPr>
      </w:pPr>
      <w:r w:rsidRPr="005E5F3C">
        <w:rPr>
          <w:rFonts w:ascii="Courier" w:hAnsi="Courier"/>
          <w:highlight w:val="lightGray"/>
        </w:rPr>
        <w:t>{trip}</w:t>
      </w:r>
      <w:r>
        <w:rPr>
          <w:rFonts w:ascii="Courier" w:hAnsi="Courier"/>
        </w:rPr>
        <w:t xml:space="preserve"> urbansys:tripPerformedBy ?person_at_t.</w:t>
      </w:r>
    </w:p>
    <w:p w14:paraId="29D05AA2" w14:textId="77777777" w:rsidR="000909CE" w:rsidRDefault="000909CE" w:rsidP="000909CE">
      <w:pPr>
        <w:ind w:left="1080" w:hanging="360"/>
        <w:rPr>
          <w:rFonts w:ascii="Courier" w:hAnsi="Courier"/>
        </w:rPr>
      </w:pPr>
      <w:r>
        <w:rPr>
          <w:rFonts w:ascii="Courier" w:hAnsi="Courier"/>
        </w:rPr>
        <w:t>?person_at_t change:manifestationOf ?person.</w:t>
      </w:r>
    </w:p>
    <w:p w14:paraId="0B2872FF" w14:textId="1C842140" w:rsidR="000909CE" w:rsidRDefault="000909CE" w:rsidP="000909CE">
      <w:pPr>
        <w:ind w:left="1080" w:hanging="360"/>
        <w:rPr>
          <w:rFonts w:ascii="Courier" w:hAnsi="Courier"/>
        </w:rPr>
      </w:pPr>
      <w:r>
        <w:rPr>
          <w:rFonts w:ascii="Courier" w:hAnsi="Courier"/>
        </w:rPr>
        <w:t>?person_at_t person:hasAge</w:t>
      </w:r>
      <w:r w:rsidR="00167AE3">
        <w:rPr>
          <w:rFonts w:ascii="Courier" w:hAnsi="Courier"/>
        </w:rPr>
        <w:t xml:space="preserve"> ?d.</w:t>
      </w:r>
    </w:p>
    <w:p w14:paraId="55C5B380" w14:textId="78D9E6E9" w:rsidR="00167AE3" w:rsidRDefault="00167AE3" w:rsidP="000909CE">
      <w:pPr>
        <w:ind w:left="1080" w:hanging="360"/>
        <w:rPr>
          <w:rFonts w:ascii="Courier" w:hAnsi="Courier"/>
        </w:rPr>
      </w:pPr>
      <w:r>
        <w:rPr>
          <w:rFonts w:ascii="Courier" w:hAnsi="Courier"/>
        </w:rPr>
        <w:t>?d om:hasValue ?m.</w:t>
      </w:r>
    </w:p>
    <w:p w14:paraId="5DB160C2" w14:textId="1FA6990A" w:rsidR="00167AE3" w:rsidRDefault="00167AE3" w:rsidP="000909CE">
      <w:pPr>
        <w:ind w:left="1080" w:hanging="360"/>
        <w:rPr>
          <w:rFonts w:ascii="Courier" w:hAnsi="Courier"/>
        </w:rPr>
      </w:pPr>
      <w:r>
        <w:rPr>
          <w:rFonts w:ascii="Courier" w:hAnsi="Courier"/>
        </w:rPr>
        <w:t>?m om:has_numerical_value ?age.</w:t>
      </w:r>
    </w:p>
    <w:p w14:paraId="38C962D4" w14:textId="2C5BB89A" w:rsidR="000909CE" w:rsidRDefault="000909CE" w:rsidP="000909CE">
      <w:pPr>
        <w:ind w:left="1080" w:hanging="360"/>
        <w:rPr>
          <w:rFonts w:ascii="Courier" w:hAnsi="Courier"/>
        </w:rPr>
      </w:pPr>
      <w:r>
        <w:rPr>
          <w:rFonts w:ascii="Courier" w:hAnsi="Courier"/>
        </w:rPr>
        <w:t>?occ org:performedBy ?person_at_t</w:t>
      </w:r>
      <w:r w:rsidR="00167AE3">
        <w:rPr>
          <w:rFonts w:ascii="Courier" w:hAnsi="Courier"/>
        </w:rPr>
        <w:t>.</w:t>
      </w:r>
    </w:p>
    <w:p w14:paraId="5549C5B6" w14:textId="7A7DFDA8" w:rsidR="00167AE3" w:rsidRPr="00986002" w:rsidRDefault="00167AE3" w:rsidP="000909CE">
      <w:pPr>
        <w:ind w:left="1080" w:hanging="360"/>
        <w:rPr>
          <w:rFonts w:ascii="Courier" w:hAnsi="Courier"/>
        </w:rPr>
      </w:pPr>
      <w:r>
        <w:rPr>
          <w:rFonts w:ascii="Courier" w:hAnsi="Courier"/>
        </w:rPr>
        <w:lastRenderedPageBreak/>
        <w:t>?person person:hasSex ?sex.</w:t>
      </w:r>
    </w:p>
    <w:p w14:paraId="7D70A2E8" w14:textId="77777777" w:rsidR="000909CE" w:rsidRPr="00986002" w:rsidRDefault="000909CE" w:rsidP="000909CE">
      <w:pPr>
        <w:ind w:left="1080" w:hanging="360"/>
        <w:rPr>
          <w:rFonts w:ascii="Courier" w:hAnsi="Courier"/>
        </w:rPr>
      </w:pPr>
      <w:r w:rsidRPr="00986002">
        <w:rPr>
          <w:rFonts w:ascii="Courier" w:hAnsi="Courier"/>
        </w:rPr>
        <w:t>}</w:t>
      </w:r>
    </w:p>
    <w:p w14:paraId="4403F133" w14:textId="77777777" w:rsidR="000909CE" w:rsidRDefault="000909CE" w:rsidP="00FE1FC4">
      <w:pPr>
        <w:ind w:left="720" w:hanging="360"/>
      </w:pPr>
    </w:p>
    <w:p w14:paraId="76E9023B" w14:textId="77777777" w:rsidR="00FE1FC4" w:rsidRPr="00896F7F" w:rsidRDefault="00FE1FC4" w:rsidP="00FE1FC4">
      <w:pPr>
        <w:ind w:left="720" w:hanging="360"/>
      </w:pPr>
      <w:r>
        <w:t>CQ1-10: What land use classification is associated with a particular parcel?</w:t>
      </w:r>
    </w:p>
    <w:p w14:paraId="3E9917D5" w14:textId="63AD4120" w:rsidR="00601167" w:rsidRDefault="00601167" w:rsidP="00601167">
      <w:pPr>
        <w:ind w:left="1080" w:hanging="360"/>
        <w:rPr>
          <w:rFonts w:ascii="Courier" w:hAnsi="Courier"/>
        </w:rPr>
      </w:pPr>
      <w:r>
        <w:rPr>
          <w:rFonts w:ascii="Courier" w:hAnsi="Courier"/>
        </w:rPr>
        <w:t>SELECT ?class WHERE {</w:t>
      </w:r>
    </w:p>
    <w:p w14:paraId="7526919E" w14:textId="0AF7E7E9" w:rsidR="00601167" w:rsidRDefault="00FD2DC5" w:rsidP="00601167">
      <w:pPr>
        <w:ind w:left="1080" w:hanging="360"/>
        <w:rPr>
          <w:rFonts w:ascii="Courier" w:hAnsi="Courier"/>
        </w:rPr>
      </w:pPr>
      <w:r w:rsidRPr="005E5F3C">
        <w:rPr>
          <w:rFonts w:ascii="Courier" w:hAnsi="Courier"/>
          <w:highlight w:val="lightGray"/>
        </w:rPr>
        <w:t>{parcel}</w:t>
      </w:r>
      <w:r>
        <w:rPr>
          <w:rFonts w:ascii="Courier" w:hAnsi="Courier"/>
        </w:rPr>
        <w:t xml:space="preserve"> change:hasManifestation ?parcel_at_t.</w:t>
      </w:r>
    </w:p>
    <w:p w14:paraId="2906F529" w14:textId="5DC769CE" w:rsidR="00FD2DC5" w:rsidRDefault="00FD2DC5" w:rsidP="00601167">
      <w:pPr>
        <w:ind w:left="1080" w:hanging="360"/>
        <w:rPr>
          <w:rFonts w:ascii="Courier" w:hAnsi="Courier"/>
        </w:rPr>
      </w:pPr>
      <w:r>
        <w:rPr>
          <w:rFonts w:ascii="Courier" w:hAnsi="Courier"/>
        </w:rPr>
        <w:t>?parcel_at_t landuse:hasLandUse ?landuse.</w:t>
      </w:r>
    </w:p>
    <w:p w14:paraId="78011D21" w14:textId="4632F68D" w:rsidR="00FD2DC5" w:rsidRDefault="00FD2DC5" w:rsidP="00601167">
      <w:pPr>
        <w:ind w:left="1080" w:hanging="360"/>
        <w:rPr>
          <w:rFonts w:ascii="Courier" w:hAnsi="Courier"/>
        </w:rPr>
      </w:pPr>
      <w:r>
        <w:rPr>
          <w:rFonts w:ascii="Courier" w:hAnsi="Courier"/>
        </w:rPr>
        <w:t>?landuse rdf:type ?class.</w:t>
      </w:r>
    </w:p>
    <w:p w14:paraId="08A843AB" w14:textId="3A389ED5" w:rsidR="00601167" w:rsidRDefault="00601167" w:rsidP="00601167">
      <w:pPr>
        <w:ind w:left="1080" w:hanging="360"/>
        <w:rPr>
          <w:rFonts w:ascii="Courier" w:hAnsi="Courier"/>
        </w:rPr>
      </w:pPr>
      <w:r>
        <w:rPr>
          <w:rFonts w:ascii="Courier" w:hAnsi="Courier"/>
        </w:rPr>
        <w:t>}</w:t>
      </w:r>
    </w:p>
    <w:p w14:paraId="4CA66288" w14:textId="77777777" w:rsidR="00FE1FC4" w:rsidRPr="00FE1FC4" w:rsidRDefault="00FE1FC4" w:rsidP="00FE1FC4">
      <w:pPr>
        <w:rPr>
          <w:lang w:val="en-US" w:bidi="en-US"/>
        </w:rPr>
      </w:pPr>
    </w:p>
    <w:p w14:paraId="6FDB1AC1" w14:textId="65D8B352" w:rsidR="006C7A40" w:rsidRPr="00286604" w:rsidRDefault="006C7A40" w:rsidP="006C7A40">
      <w:pPr>
        <w:pStyle w:val="Heading3"/>
      </w:pPr>
      <w:bookmarkStart w:id="165" w:name="_Toc35260274"/>
      <w:r>
        <w:t xml:space="preserve">CQs for </w:t>
      </w:r>
      <w:r w:rsidR="00FE1FC4">
        <w:t>Transit Research</w:t>
      </w:r>
      <w:bookmarkEnd w:id="165"/>
    </w:p>
    <w:p w14:paraId="6ACB93D9" w14:textId="7809BAD3" w:rsidR="00FE1FC4" w:rsidRDefault="00FE1FC4" w:rsidP="00FE1FC4">
      <w:pPr>
        <w:ind w:left="720" w:hanging="360"/>
      </w:pPr>
      <w:r w:rsidRPr="007F75FD">
        <w:t>CQ2-1: What date and time has a subway incident occurred?</w:t>
      </w:r>
      <w:r w:rsidR="00270A44">
        <w:tab/>
      </w:r>
    </w:p>
    <w:p w14:paraId="170A035C" w14:textId="656A790B" w:rsidR="00502983" w:rsidRPr="00706830" w:rsidRDefault="00502983" w:rsidP="00FE1FC4">
      <w:pPr>
        <w:ind w:left="720" w:hanging="360"/>
        <w:rPr>
          <w:rFonts w:ascii="Courier" w:hAnsi="Courier"/>
        </w:rPr>
      </w:pPr>
      <w:r w:rsidRPr="00706830">
        <w:rPr>
          <w:rFonts w:ascii="Courier" w:hAnsi="Courier"/>
        </w:rPr>
        <w:t>SELECT ?</w:t>
      </w:r>
      <w:r w:rsidR="005A5BC5" w:rsidRPr="00706830">
        <w:rPr>
          <w:rFonts w:ascii="Courier" w:hAnsi="Courier"/>
        </w:rPr>
        <w:t>datetime WHERE{</w:t>
      </w:r>
    </w:p>
    <w:p w14:paraId="627CB64C" w14:textId="292F595C" w:rsidR="005A5BC5" w:rsidRDefault="005A5BC5" w:rsidP="00FE1FC4">
      <w:pPr>
        <w:ind w:left="720" w:hanging="360"/>
        <w:rPr>
          <w:rFonts w:ascii="Courier" w:hAnsi="Courier"/>
        </w:rPr>
      </w:pPr>
      <w:r w:rsidRPr="005E5F3C">
        <w:rPr>
          <w:rFonts w:ascii="Courier" w:hAnsi="Courier"/>
          <w:highlight w:val="lightGray"/>
        </w:rPr>
        <w:t>{incident}</w:t>
      </w:r>
      <w:r w:rsidRPr="00706830">
        <w:rPr>
          <w:rFonts w:ascii="Courier" w:hAnsi="Courier"/>
        </w:rPr>
        <w:t xml:space="preserve"> rdf:type </w:t>
      </w:r>
      <w:r w:rsidR="00706830">
        <w:rPr>
          <w:rFonts w:ascii="Courier" w:hAnsi="Courier"/>
        </w:rPr>
        <w:t>transit:TransitIncident.</w:t>
      </w:r>
    </w:p>
    <w:p w14:paraId="45E2CF16" w14:textId="69DFC5F1" w:rsidR="00706830" w:rsidRDefault="00706830" w:rsidP="00FE1FC4">
      <w:pPr>
        <w:ind w:left="720" w:hanging="360"/>
        <w:rPr>
          <w:rFonts w:ascii="Courier" w:hAnsi="Courier"/>
        </w:rPr>
      </w:pPr>
      <w:r w:rsidRPr="005E5F3C">
        <w:rPr>
          <w:rFonts w:ascii="Courier" w:hAnsi="Courier"/>
          <w:highlight w:val="lightGray"/>
        </w:rPr>
        <w:t>{incident}</w:t>
      </w:r>
      <w:r>
        <w:rPr>
          <w:rFonts w:ascii="Courier" w:hAnsi="Courier"/>
        </w:rPr>
        <w:t xml:space="preserve"> activity:beginOf ?t.</w:t>
      </w:r>
    </w:p>
    <w:p w14:paraId="33FF72B1" w14:textId="1F14FD1D" w:rsidR="00706830" w:rsidRDefault="00706830" w:rsidP="00FE1FC4">
      <w:pPr>
        <w:ind w:left="720" w:hanging="360"/>
        <w:rPr>
          <w:rFonts w:ascii="Courier" w:hAnsi="Courier"/>
        </w:rPr>
      </w:pPr>
      <w:r>
        <w:rPr>
          <w:rFonts w:ascii="Courier" w:hAnsi="Courier"/>
        </w:rPr>
        <w:t xml:space="preserve">?t </w:t>
      </w:r>
      <w:r w:rsidRPr="00706830">
        <w:rPr>
          <w:rFonts w:ascii="Courier" w:hAnsi="Courier"/>
        </w:rPr>
        <w:t>time:inXSDDateTimeStamp</w:t>
      </w:r>
      <w:r>
        <w:rPr>
          <w:rFonts w:ascii="Courier" w:hAnsi="Courier"/>
        </w:rPr>
        <w:t xml:space="preserve"> ?datetime.</w:t>
      </w:r>
    </w:p>
    <w:p w14:paraId="6C15E592" w14:textId="033F0ABE" w:rsidR="00706830" w:rsidRPr="00706830" w:rsidRDefault="00706830" w:rsidP="00FE1FC4">
      <w:pPr>
        <w:ind w:left="720" w:hanging="360"/>
        <w:rPr>
          <w:rFonts w:ascii="Courier" w:hAnsi="Courier"/>
        </w:rPr>
      </w:pPr>
      <w:r>
        <w:rPr>
          <w:rFonts w:ascii="Courier" w:hAnsi="Courier"/>
        </w:rPr>
        <w:t>}</w:t>
      </w:r>
    </w:p>
    <w:p w14:paraId="1EF3E6B7" w14:textId="137B8E4C" w:rsidR="00FE1FC4" w:rsidRDefault="00FE1FC4" w:rsidP="00FE1FC4">
      <w:pPr>
        <w:ind w:left="720" w:hanging="360"/>
      </w:pPr>
      <w:r w:rsidRPr="007F75FD">
        <w:t xml:space="preserve">CQ2-2: What are the locations of </w:t>
      </w:r>
      <w:r w:rsidR="005E5F3C">
        <w:t>vehicles</w:t>
      </w:r>
      <w:r w:rsidRPr="007F75FD">
        <w:t xml:space="preserve"> </w:t>
      </w:r>
      <w:r w:rsidR="008B182D">
        <w:t>on a particular route</w:t>
      </w:r>
      <w:r w:rsidRPr="007F75FD">
        <w:t xml:space="preserve"> after the occurrence of a subway incident?</w:t>
      </w:r>
    </w:p>
    <w:p w14:paraId="03889806" w14:textId="3751991A" w:rsidR="005E5F3C" w:rsidRPr="005E5F3C" w:rsidRDefault="005E5F3C" w:rsidP="005E5F3C">
      <w:pPr>
        <w:ind w:left="720" w:hanging="360"/>
        <w:rPr>
          <w:rFonts w:ascii="Courier" w:hAnsi="Courier"/>
        </w:rPr>
      </w:pPr>
      <w:r w:rsidRPr="005E5F3C">
        <w:rPr>
          <w:rFonts w:ascii="Courier" w:hAnsi="Courier"/>
        </w:rPr>
        <w:t>SELECT ?x ?t ?td1</w:t>
      </w:r>
    </w:p>
    <w:p w14:paraId="2A3CC359" w14:textId="77777777" w:rsidR="005E5F3C" w:rsidRPr="005E5F3C" w:rsidRDefault="005E5F3C" w:rsidP="005E5F3C">
      <w:pPr>
        <w:ind w:left="720" w:hanging="360"/>
        <w:rPr>
          <w:rFonts w:ascii="Courier" w:hAnsi="Courier"/>
        </w:rPr>
      </w:pPr>
      <w:r w:rsidRPr="005E5F3C">
        <w:rPr>
          <w:rFonts w:ascii="Courier" w:hAnsi="Courier"/>
        </w:rPr>
        <w:t>WHERE {</w:t>
      </w:r>
    </w:p>
    <w:p w14:paraId="781EE467" w14:textId="77777777" w:rsidR="005E5F3C" w:rsidRPr="005E5F3C" w:rsidRDefault="005E5F3C" w:rsidP="005E5F3C">
      <w:pPr>
        <w:ind w:left="720" w:hanging="360"/>
        <w:rPr>
          <w:rFonts w:ascii="Courier" w:hAnsi="Courier"/>
        </w:rPr>
      </w:pPr>
      <w:r w:rsidRPr="005E5F3C">
        <w:rPr>
          <w:rFonts w:ascii="Courier" w:hAnsi="Courier"/>
        </w:rPr>
        <w:t xml:space="preserve">  ?x a transit:TransitVehicle.</w:t>
      </w:r>
    </w:p>
    <w:p w14:paraId="542D30AA" w14:textId="77777777" w:rsidR="005E5F3C" w:rsidRPr="005E5F3C" w:rsidRDefault="005E5F3C" w:rsidP="005E5F3C">
      <w:pPr>
        <w:ind w:left="720" w:hanging="360"/>
        <w:rPr>
          <w:rFonts w:ascii="Courier" w:hAnsi="Courier"/>
        </w:rPr>
      </w:pPr>
      <w:r w:rsidRPr="005E5F3C">
        <w:rPr>
          <w:rFonts w:ascii="Courier" w:hAnsi="Courier"/>
        </w:rPr>
        <w:t xml:space="preserve">  ?x transit:onRoute ?route.</w:t>
      </w:r>
    </w:p>
    <w:p w14:paraId="64B0BD4D" w14:textId="77777777" w:rsidR="005E5F3C" w:rsidRPr="005E5F3C" w:rsidRDefault="005E5F3C" w:rsidP="005E5F3C">
      <w:pPr>
        <w:ind w:left="720" w:hanging="360"/>
        <w:rPr>
          <w:rFonts w:ascii="Courier" w:hAnsi="Courier"/>
        </w:rPr>
      </w:pPr>
      <w:r w:rsidRPr="005E5F3C">
        <w:rPr>
          <w:rFonts w:ascii="Courier" w:hAnsi="Courier"/>
        </w:rPr>
        <w:t xml:space="preserve">  ?x change:existsAt ?t.</w:t>
      </w:r>
    </w:p>
    <w:p w14:paraId="22125630" w14:textId="77777777" w:rsidR="005E5F3C" w:rsidRPr="005E5F3C" w:rsidRDefault="005E5F3C" w:rsidP="005E5F3C">
      <w:pPr>
        <w:ind w:left="720" w:hanging="360"/>
        <w:rPr>
          <w:rFonts w:ascii="Courier" w:hAnsi="Courier"/>
        </w:rPr>
      </w:pPr>
      <w:r w:rsidRPr="005E5F3C">
        <w:rPr>
          <w:rFonts w:ascii="Courier" w:hAnsi="Courier"/>
        </w:rPr>
        <w:lastRenderedPageBreak/>
        <w:t xml:space="preserve">  ?t time:inside ?t1.</w:t>
      </w:r>
    </w:p>
    <w:p w14:paraId="348144A2" w14:textId="77777777" w:rsidR="005E5F3C" w:rsidRPr="005E5F3C" w:rsidRDefault="005E5F3C" w:rsidP="005E5F3C">
      <w:pPr>
        <w:ind w:left="720" w:hanging="360"/>
        <w:rPr>
          <w:rFonts w:ascii="Courier" w:hAnsi="Courier"/>
        </w:rPr>
      </w:pPr>
      <w:r w:rsidRPr="005E5F3C">
        <w:rPr>
          <w:rFonts w:ascii="Courier" w:hAnsi="Courier"/>
        </w:rPr>
        <w:t xml:space="preserve">  ?t1 time:inXSDDateTimeStamp ?td1.</w:t>
      </w:r>
    </w:p>
    <w:p w14:paraId="5E32C27B" w14:textId="77777777" w:rsidR="005E5F3C" w:rsidRPr="005E5F3C" w:rsidRDefault="005E5F3C" w:rsidP="005E5F3C">
      <w:pPr>
        <w:ind w:left="720" w:hanging="360"/>
        <w:rPr>
          <w:rFonts w:ascii="Courier" w:hAnsi="Courier"/>
        </w:rPr>
      </w:pPr>
      <w:r w:rsidRPr="005E5F3C">
        <w:rPr>
          <w:rFonts w:ascii="Courier" w:hAnsi="Courier"/>
        </w:rPr>
        <w:t xml:space="preserve">  ?x spatial:hasLocation ?f.</w:t>
      </w:r>
    </w:p>
    <w:p w14:paraId="5C5BDB66" w14:textId="77777777" w:rsidR="005E5F3C" w:rsidRPr="005E5F3C" w:rsidRDefault="005E5F3C" w:rsidP="005E5F3C">
      <w:pPr>
        <w:ind w:left="720" w:hanging="360"/>
        <w:rPr>
          <w:rFonts w:ascii="Courier" w:hAnsi="Courier"/>
        </w:rPr>
      </w:pPr>
      <w:r w:rsidRPr="005E5F3C">
        <w:rPr>
          <w:rFonts w:ascii="Courier" w:hAnsi="Courier"/>
        </w:rPr>
        <w:t xml:space="preserve">  ?f geo:hasGeometry ?g.</w:t>
      </w:r>
    </w:p>
    <w:p w14:paraId="4AFCB56A" w14:textId="77777777" w:rsidR="005E5F3C" w:rsidRPr="005E5F3C" w:rsidRDefault="005E5F3C" w:rsidP="005E5F3C">
      <w:pPr>
        <w:ind w:left="720" w:hanging="360"/>
        <w:rPr>
          <w:rFonts w:ascii="Courier" w:hAnsi="Courier"/>
        </w:rPr>
      </w:pPr>
      <w:r w:rsidRPr="005E5F3C">
        <w:rPr>
          <w:rFonts w:ascii="Courier" w:hAnsi="Courier"/>
        </w:rPr>
        <w:t xml:space="preserve">  ?g geo:asWKT ?gwkt.</w:t>
      </w:r>
    </w:p>
    <w:p w14:paraId="5BC889C9" w14:textId="0601D7E4" w:rsidR="005E5F3C" w:rsidRDefault="005D7766" w:rsidP="005E5F3C">
      <w:pPr>
        <w:ind w:left="720" w:hanging="360"/>
        <w:rPr>
          <w:rFonts w:ascii="Courier" w:hAnsi="Courier"/>
        </w:rPr>
      </w:pPr>
      <w:r>
        <w:rPr>
          <w:rFonts w:ascii="Courier" w:hAnsi="Courier"/>
        </w:rPr>
        <w:t xml:space="preserve">  </w:t>
      </w:r>
    </w:p>
    <w:p w14:paraId="1BECCE25" w14:textId="07FFABF9" w:rsidR="005D7766" w:rsidRDefault="005D7766" w:rsidP="005D7766">
      <w:pPr>
        <w:ind w:left="720" w:hanging="360"/>
        <w:rPr>
          <w:rFonts w:ascii="Courier" w:hAnsi="Courier"/>
        </w:rPr>
      </w:pPr>
      <w:r>
        <w:rPr>
          <w:rFonts w:ascii="Courier" w:hAnsi="Courier"/>
        </w:rPr>
        <w:t xml:space="preserve"> </w:t>
      </w:r>
      <w:r>
        <w:rPr>
          <w:rFonts w:ascii="Courier" w:hAnsi="Courier"/>
        </w:rPr>
        <w:tab/>
      </w:r>
      <w:r w:rsidRPr="005E5F3C">
        <w:rPr>
          <w:rFonts w:ascii="Courier" w:hAnsi="Courier"/>
          <w:highlight w:val="lightGray"/>
        </w:rPr>
        <w:t>{incident}</w:t>
      </w:r>
      <w:r w:rsidRPr="00706830">
        <w:rPr>
          <w:rFonts w:ascii="Courier" w:hAnsi="Courier"/>
        </w:rPr>
        <w:t xml:space="preserve"> rdf:type </w:t>
      </w:r>
      <w:r>
        <w:rPr>
          <w:rFonts w:ascii="Courier" w:hAnsi="Courier"/>
        </w:rPr>
        <w:t>transit:TransitIncident.</w:t>
      </w:r>
    </w:p>
    <w:p w14:paraId="66AD209B" w14:textId="282E7947" w:rsidR="005D7766" w:rsidRDefault="005D7766" w:rsidP="005D7766">
      <w:pPr>
        <w:ind w:left="720"/>
        <w:rPr>
          <w:rFonts w:ascii="Courier" w:hAnsi="Courier"/>
        </w:rPr>
      </w:pPr>
      <w:r w:rsidRPr="005E5F3C">
        <w:rPr>
          <w:rFonts w:ascii="Courier" w:hAnsi="Courier"/>
          <w:highlight w:val="lightGray"/>
        </w:rPr>
        <w:t>{incident}</w:t>
      </w:r>
      <w:r>
        <w:rPr>
          <w:rFonts w:ascii="Courier" w:hAnsi="Courier"/>
        </w:rPr>
        <w:t xml:space="preserve"> activity:beginOf ?t</w:t>
      </w:r>
      <w:r w:rsidR="001E4C58">
        <w:rPr>
          <w:rFonts w:ascii="Courier" w:hAnsi="Courier"/>
        </w:rPr>
        <w:t>_incident</w:t>
      </w:r>
      <w:r>
        <w:rPr>
          <w:rFonts w:ascii="Courier" w:hAnsi="Courier"/>
        </w:rPr>
        <w:t>.</w:t>
      </w:r>
    </w:p>
    <w:p w14:paraId="1AC8B8DF" w14:textId="6E61DF13" w:rsidR="005D7766" w:rsidRDefault="005D7766" w:rsidP="005D7766">
      <w:pPr>
        <w:ind w:left="720"/>
        <w:rPr>
          <w:rFonts w:ascii="Courier" w:hAnsi="Courier"/>
        </w:rPr>
      </w:pPr>
      <w:r>
        <w:rPr>
          <w:rFonts w:ascii="Courier" w:hAnsi="Courier"/>
        </w:rPr>
        <w:t>?t</w:t>
      </w:r>
      <w:r w:rsidR="001E4C58">
        <w:rPr>
          <w:rFonts w:ascii="Courier" w:hAnsi="Courier"/>
        </w:rPr>
        <w:t>_incident</w:t>
      </w:r>
      <w:r>
        <w:rPr>
          <w:rFonts w:ascii="Courier" w:hAnsi="Courier"/>
        </w:rPr>
        <w:t xml:space="preserve"> </w:t>
      </w:r>
      <w:r w:rsidRPr="00706830">
        <w:rPr>
          <w:rFonts w:ascii="Courier" w:hAnsi="Courier"/>
        </w:rPr>
        <w:t>time:inXSDDateTimeStamp</w:t>
      </w:r>
      <w:r>
        <w:rPr>
          <w:rFonts w:ascii="Courier" w:hAnsi="Courier"/>
        </w:rPr>
        <w:t xml:space="preserve"> ?</w:t>
      </w:r>
      <w:r w:rsidR="001E4C58">
        <w:rPr>
          <w:rFonts w:ascii="Courier" w:hAnsi="Courier"/>
        </w:rPr>
        <w:t>dt_i</w:t>
      </w:r>
      <w:r>
        <w:rPr>
          <w:rFonts w:ascii="Courier" w:hAnsi="Courier"/>
        </w:rPr>
        <w:t>.</w:t>
      </w:r>
    </w:p>
    <w:p w14:paraId="0FC3EEF8" w14:textId="7AFECC34" w:rsidR="005D7766" w:rsidRPr="005E5F3C" w:rsidRDefault="005D7766" w:rsidP="005E5F3C">
      <w:pPr>
        <w:ind w:left="720" w:hanging="360"/>
        <w:rPr>
          <w:rFonts w:ascii="Courier" w:hAnsi="Courier"/>
        </w:rPr>
      </w:pPr>
    </w:p>
    <w:p w14:paraId="375ABB89" w14:textId="76751B49" w:rsidR="005E5F3C" w:rsidRDefault="005E5F3C" w:rsidP="005E5F3C">
      <w:pPr>
        <w:ind w:left="720" w:hanging="360"/>
        <w:rPr>
          <w:rFonts w:ascii="Courier" w:hAnsi="Courier"/>
        </w:rPr>
      </w:pPr>
      <w:r w:rsidRPr="005E5F3C">
        <w:rPr>
          <w:rFonts w:ascii="Courier" w:hAnsi="Courier"/>
        </w:rPr>
        <w:t xml:space="preserve">  FILTER(?route =</w:t>
      </w:r>
      <w:r>
        <w:rPr>
          <w:rFonts w:ascii="Courier" w:hAnsi="Courier"/>
        </w:rPr>
        <w:t xml:space="preserve"> </w:t>
      </w:r>
      <w:r w:rsidRPr="005E5F3C">
        <w:rPr>
          <w:rFonts w:ascii="Courier" w:hAnsi="Courier"/>
          <w:highlight w:val="lightGray"/>
        </w:rPr>
        <w:t>{route}</w:t>
      </w:r>
      <w:r w:rsidRPr="005E5F3C">
        <w:rPr>
          <w:rFonts w:ascii="Courier" w:hAnsi="Courier"/>
        </w:rPr>
        <w:t>)</w:t>
      </w:r>
    </w:p>
    <w:p w14:paraId="05A4C9B1" w14:textId="66CC749E" w:rsidR="005D7766" w:rsidRPr="005E5F3C" w:rsidRDefault="005D7766" w:rsidP="005E5F3C">
      <w:pPr>
        <w:ind w:left="720" w:hanging="360"/>
        <w:rPr>
          <w:rFonts w:ascii="Courier" w:hAnsi="Courier"/>
        </w:rPr>
      </w:pPr>
      <w:r>
        <w:rPr>
          <w:rFonts w:ascii="Courier" w:hAnsi="Courier"/>
        </w:rPr>
        <w:t xml:space="preserve">  FILTER(?</w:t>
      </w:r>
      <w:r w:rsidR="001E4C58">
        <w:rPr>
          <w:rFonts w:ascii="Courier" w:hAnsi="Courier"/>
        </w:rPr>
        <w:t>td1 &gt; dt_i)</w:t>
      </w:r>
    </w:p>
    <w:p w14:paraId="5761EE10" w14:textId="2ED9569B" w:rsidR="005E5F3C" w:rsidRPr="005E5F3C" w:rsidRDefault="005E5F3C" w:rsidP="005E5F3C">
      <w:pPr>
        <w:ind w:left="720" w:hanging="360"/>
        <w:rPr>
          <w:rFonts w:ascii="Courier" w:hAnsi="Courier"/>
        </w:rPr>
      </w:pPr>
      <w:r w:rsidRPr="005E5F3C">
        <w:rPr>
          <w:rFonts w:ascii="Courier" w:hAnsi="Courier"/>
        </w:rPr>
        <w:t>}</w:t>
      </w:r>
    </w:p>
    <w:p w14:paraId="0DE6D020" w14:textId="357F47CB" w:rsidR="00FE1FC4" w:rsidRDefault="00FE1FC4" w:rsidP="00FE1FC4">
      <w:pPr>
        <w:ind w:left="720" w:hanging="360"/>
        <w:rPr>
          <w:lang w:val="en-US" w:bidi="en-US"/>
        </w:rPr>
      </w:pPr>
      <w:r w:rsidRPr="007F75FD">
        <w:t>CQ2-3: Are any buses located more than a certain distance from their assigned route at a given</w:t>
      </w:r>
      <w:r>
        <w:rPr>
          <w:lang w:val="en-US" w:bidi="en-US"/>
        </w:rPr>
        <w:t xml:space="preserve"> point in time?</w:t>
      </w:r>
      <w:r w:rsidR="005A5BC5">
        <w:rPr>
          <w:rStyle w:val="FootnoteReference"/>
          <w:lang w:val="en-US" w:bidi="en-US"/>
        </w:rPr>
        <w:footnoteReference w:id="21"/>
      </w:r>
    </w:p>
    <w:p w14:paraId="2CD5ED14" w14:textId="77777777" w:rsidR="00B57FF3" w:rsidRDefault="003A44A6" w:rsidP="00C70D21">
      <w:pPr>
        <w:ind w:left="720"/>
        <w:rPr>
          <w:rFonts w:ascii="Courier" w:hAnsi="Courier"/>
        </w:rPr>
      </w:pPr>
      <w:r w:rsidRPr="00C70D21">
        <w:rPr>
          <w:rFonts w:ascii="Courier" w:hAnsi="Courier"/>
        </w:rPr>
        <w:t xml:space="preserve">SELECT ?x ?g ?route_pd ?g_trip ?d </w:t>
      </w:r>
    </w:p>
    <w:p w14:paraId="2D929FE1" w14:textId="0CA4E445" w:rsidR="003A44A6" w:rsidRPr="00C70D21" w:rsidRDefault="003A44A6" w:rsidP="00C70D21">
      <w:pPr>
        <w:ind w:left="720"/>
        <w:rPr>
          <w:rFonts w:ascii="Courier" w:hAnsi="Courier"/>
        </w:rPr>
      </w:pPr>
      <w:r w:rsidRPr="00C70D21">
        <w:rPr>
          <w:rFonts w:ascii="Courier" w:hAnsi="Courier"/>
        </w:rPr>
        <w:t>WHERE</w:t>
      </w:r>
    </w:p>
    <w:p w14:paraId="6D0C3F85" w14:textId="77777777" w:rsidR="003A44A6" w:rsidRPr="00C70D21" w:rsidRDefault="003A44A6" w:rsidP="00C70D21">
      <w:pPr>
        <w:ind w:left="720"/>
        <w:rPr>
          <w:rFonts w:ascii="Courier" w:hAnsi="Courier"/>
        </w:rPr>
      </w:pPr>
      <w:r w:rsidRPr="00C70D21">
        <w:rPr>
          <w:rFonts w:ascii="Courier" w:hAnsi="Courier"/>
        </w:rPr>
        <w:t>{</w:t>
      </w:r>
    </w:p>
    <w:p w14:paraId="09EDC7C8" w14:textId="77777777" w:rsidR="003A44A6" w:rsidRPr="00C70D21" w:rsidRDefault="003A44A6" w:rsidP="00C70D21">
      <w:pPr>
        <w:ind w:left="720"/>
        <w:rPr>
          <w:rFonts w:ascii="Courier" w:hAnsi="Courier"/>
        </w:rPr>
      </w:pPr>
      <w:r w:rsidRPr="00C70D21">
        <w:rPr>
          <w:rFonts w:ascii="Courier" w:hAnsi="Courier"/>
        </w:rPr>
        <w:t xml:space="preserve">  ?x a transit:TransitVehicle.</w:t>
      </w:r>
    </w:p>
    <w:p w14:paraId="0215FDE1" w14:textId="725ED286" w:rsidR="003A44A6" w:rsidRPr="00C70D21" w:rsidRDefault="003A44A6" w:rsidP="00C70D21">
      <w:pPr>
        <w:ind w:left="720"/>
        <w:rPr>
          <w:rFonts w:ascii="Courier" w:hAnsi="Courier"/>
        </w:rPr>
      </w:pPr>
      <w:r w:rsidRPr="00C70D21">
        <w:rPr>
          <w:rFonts w:ascii="Courier" w:hAnsi="Courier"/>
        </w:rPr>
        <w:t xml:space="preserve">  ?x transit:onRoute </w:t>
      </w:r>
      <w:r w:rsidR="004E17B1">
        <w:rPr>
          <w:rFonts w:ascii="Courier" w:hAnsi="Courier"/>
        </w:rPr>
        <w:t>?route</w:t>
      </w:r>
      <w:r w:rsidRPr="00C70D21">
        <w:rPr>
          <w:rFonts w:ascii="Courier" w:hAnsi="Courier"/>
        </w:rPr>
        <w:t>.</w:t>
      </w:r>
    </w:p>
    <w:p w14:paraId="20B95963" w14:textId="77777777" w:rsidR="003A44A6" w:rsidRPr="00C70D21" w:rsidRDefault="003A44A6" w:rsidP="00C70D21">
      <w:pPr>
        <w:ind w:left="720"/>
        <w:rPr>
          <w:rFonts w:ascii="Courier" w:hAnsi="Courier"/>
        </w:rPr>
      </w:pPr>
      <w:r w:rsidRPr="00C70D21">
        <w:rPr>
          <w:rFonts w:ascii="Courier" w:hAnsi="Courier"/>
        </w:rPr>
        <w:lastRenderedPageBreak/>
        <w:t xml:space="preserve">  ?x spatial:hasLocation ?f.</w:t>
      </w:r>
    </w:p>
    <w:p w14:paraId="01A6EABC" w14:textId="77777777" w:rsidR="003A44A6" w:rsidRPr="00C70D21" w:rsidRDefault="003A44A6" w:rsidP="00C70D21">
      <w:pPr>
        <w:ind w:left="720"/>
        <w:rPr>
          <w:rFonts w:ascii="Courier" w:hAnsi="Courier"/>
        </w:rPr>
      </w:pPr>
      <w:r w:rsidRPr="00C70D21">
        <w:rPr>
          <w:rFonts w:ascii="Courier" w:hAnsi="Courier"/>
        </w:rPr>
        <w:t xml:space="preserve">  ?f geo:hasGeometry ?g.</w:t>
      </w:r>
    </w:p>
    <w:p w14:paraId="7B87E883" w14:textId="77777777" w:rsidR="003A44A6" w:rsidRPr="00C70D21" w:rsidRDefault="003A44A6" w:rsidP="00C70D21">
      <w:pPr>
        <w:ind w:left="720"/>
        <w:rPr>
          <w:rFonts w:ascii="Courier" w:hAnsi="Courier"/>
        </w:rPr>
      </w:pPr>
      <w:r w:rsidRPr="00C70D21">
        <w:rPr>
          <w:rFonts w:ascii="Courier" w:hAnsi="Courier"/>
        </w:rPr>
        <w:t xml:space="preserve">  ?g geo:asWKT ?g_wkt.</w:t>
      </w:r>
    </w:p>
    <w:p w14:paraId="27EFEEF7" w14:textId="162053AB" w:rsidR="003A44A6" w:rsidRDefault="003A44A6" w:rsidP="00C70D21">
      <w:pPr>
        <w:ind w:left="720"/>
        <w:rPr>
          <w:rFonts w:ascii="Courier" w:hAnsi="Courier"/>
        </w:rPr>
      </w:pPr>
    </w:p>
    <w:p w14:paraId="4884AEB4" w14:textId="3ABF42F9" w:rsidR="004E17B1" w:rsidRPr="004E17B1" w:rsidRDefault="004E17B1" w:rsidP="004E17B1">
      <w:pPr>
        <w:ind w:left="720"/>
        <w:rPr>
          <w:rFonts w:ascii="Courier" w:hAnsi="Courier"/>
        </w:rPr>
      </w:pPr>
      <w:r>
        <w:rPr>
          <w:rFonts w:ascii="Courier" w:hAnsi="Courier"/>
        </w:rPr>
        <w:t xml:space="preserve">  </w:t>
      </w:r>
      <w:r w:rsidRPr="004E17B1">
        <w:rPr>
          <w:rFonts w:ascii="Courier" w:hAnsi="Courier"/>
        </w:rPr>
        <w:t>?route icontact:hasOperatingHours ?ho.</w:t>
      </w:r>
    </w:p>
    <w:p w14:paraId="252F0D6D" w14:textId="77777777" w:rsidR="004E17B1" w:rsidRPr="004E17B1" w:rsidRDefault="004E17B1" w:rsidP="004E17B1">
      <w:pPr>
        <w:ind w:left="720"/>
        <w:rPr>
          <w:rFonts w:ascii="Courier" w:hAnsi="Courier"/>
        </w:rPr>
      </w:pPr>
      <w:r w:rsidRPr="004E17B1">
        <w:rPr>
          <w:rFonts w:ascii="Courier" w:hAnsi="Courier"/>
        </w:rPr>
        <w:t xml:space="preserve">  ?ho re:hasSubRecurringEvent ?trip.</w:t>
      </w:r>
    </w:p>
    <w:p w14:paraId="1922E6DE" w14:textId="77777777" w:rsidR="004E17B1" w:rsidRPr="004E17B1" w:rsidRDefault="004E17B1" w:rsidP="004E17B1">
      <w:pPr>
        <w:ind w:left="720"/>
        <w:rPr>
          <w:rFonts w:ascii="Courier" w:hAnsi="Courier"/>
        </w:rPr>
      </w:pPr>
      <w:r w:rsidRPr="004E17B1">
        <w:rPr>
          <w:rFonts w:ascii="Courier" w:hAnsi="Courier"/>
        </w:rPr>
        <w:t xml:space="preserve">  ?trip spatial:hasLocation ?f_trip.</w:t>
      </w:r>
    </w:p>
    <w:p w14:paraId="6AFF8513" w14:textId="77777777" w:rsidR="004E17B1" w:rsidRPr="004E17B1" w:rsidRDefault="004E17B1" w:rsidP="004E17B1">
      <w:pPr>
        <w:ind w:left="720"/>
        <w:rPr>
          <w:rFonts w:ascii="Courier" w:hAnsi="Courier"/>
        </w:rPr>
      </w:pPr>
      <w:r w:rsidRPr="004E17B1">
        <w:rPr>
          <w:rFonts w:ascii="Courier" w:hAnsi="Courier"/>
        </w:rPr>
        <w:t xml:space="preserve">  ?f_trip geo:hasGeometry ?g_trip.</w:t>
      </w:r>
    </w:p>
    <w:p w14:paraId="71368E86" w14:textId="77121B9E" w:rsidR="004E17B1" w:rsidRDefault="004E17B1" w:rsidP="004E17B1">
      <w:pPr>
        <w:ind w:left="720"/>
        <w:rPr>
          <w:rFonts w:ascii="Courier" w:hAnsi="Courier"/>
        </w:rPr>
      </w:pPr>
      <w:r w:rsidRPr="004E17B1">
        <w:rPr>
          <w:rFonts w:ascii="Courier" w:hAnsi="Courier"/>
        </w:rPr>
        <w:t xml:space="preserve">  ?g_trip geo:asWKT ?g_trip_wkt.</w:t>
      </w:r>
    </w:p>
    <w:p w14:paraId="0CBA6D8B" w14:textId="77777777" w:rsidR="004E17B1" w:rsidRPr="00C70D21" w:rsidRDefault="004E17B1" w:rsidP="004E17B1">
      <w:pPr>
        <w:ind w:left="720"/>
        <w:rPr>
          <w:rFonts w:ascii="Courier" w:hAnsi="Courier"/>
        </w:rPr>
      </w:pPr>
    </w:p>
    <w:p w14:paraId="70F832CC" w14:textId="1A318EFB" w:rsidR="003A44A6" w:rsidRPr="00C70D21" w:rsidRDefault="003A44A6" w:rsidP="00C70D21">
      <w:pPr>
        <w:ind w:left="720"/>
        <w:rPr>
          <w:rFonts w:ascii="Courier" w:hAnsi="Courier"/>
        </w:rPr>
      </w:pPr>
      <w:r w:rsidRPr="00C70D21">
        <w:rPr>
          <w:rFonts w:ascii="Courier" w:hAnsi="Courier"/>
        </w:rPr>
        <w:t xml:space="preserve">  </w:t>
      </w:r>
      <w:r w:rsidR="008B182D" w:rsidRPr="00C70D21">
        <w:rPr>
          <w:rFonts w:ascii="Courier" w:hAnsi="Courier"/>
        </w:rPr>
        <w:t>FIL</w:t>
      </w:r>
      <w:r w:rsidR="00C70D21">
        <w:rPr>
          <w:rFonts w:ascii="Courier" w:hAnsi="Courier"/>
        </w:rPr>
        <w:t>T</w:t>
      </w:r>
      <w:r w:rsidR="008B182D" w:rsidRPr="00C70D21">
        <w:rPr>
          <w:rFonts w:ascii="Courier" w:hAnsi="Courier"/>
        </w:rPr>
        <w:t>ER</w:t>
      </w:r>
      <w:r w:rsidRPr="00C70D21">
        <w:rPr>
          <w:rFonts w:ascii="Courier" w:hAnsi="Courier"/>
        </w:rPr>
        <w:t>(bif:st_distance(?g_wkt,</w:t>
      </w:r>
      <w:r w:rsidR="00C70D21">
        <w:rPr>
          <w:rFonts w:ascii="Courier" w:hAnsi="Courier"/>
        </w:rPr>
        <w:t>?</w:t>
      </w:r>
      <w:r w:rsidR="004E17B1" w:rsidRPr="004E17B1">
        <w:rPr>
          <w:rFonts w:ascii="Courier" w:hAnsi="Courier"/>
        </w:rPr>
        <w:t>g_trip_wkt</w:t>
      </w:r>
      <w:r w:rsidRPr="00C70D21">
        <w:rPr>
          <w:rFonts w:ascii="Courier" w:hAnsi="Courier"/>
        </w:rPr>
        <w:t xml:space="preserve">) </w:t>
      </w:r>
      <w:r w:rsidR="00C70D21">
        <w:rPr>
          <w:rFonts w:ascii="Courier" w:hAnsi="Courier"/>
        </w:rPr>
        <w:t xml:space="preserve">&lt;= </w:t>
      </w:r>
      <w:r w:rsidR="00C70D21" w:rsidRPr="00C70D21">
        <w:rPr>
          <w:rFonts w:ascii="Courier" w:hAnsi="Courier"/>
          <w:highlight w:val="lightGray"/>
        </w:rPr>
        <w:t>{distance}</w:t>
      </w:r>
      <w:r w:rsidRPr="00C70D21">
        <w:rPr>
          <w:rFonts w:ascii="Courier" w:hAnsi="Courier"/>
        </w:rPr>
        <w:t>)</w:t>
      </w:r>
    </w:p>
    <w:p w14:paraId="6EF208DD" w14:textId="428B3367" w:rsidR="003A44A6" w:rsidRPr="00C70D21" w:rsidRDefault="003A44A6" w:rsidP="00C70D21">
      <w:pPr>
        <w:ind w:left="720"/>
        <w:rPr>
          <w:rFonts w:ascii="Courier" w:hAnsi="Courier"/>
        </w:rPr>
      </w:pPr>
      <w:r w:rsidRPr="00C70D21">
        <w:rPr>
          <w:rFonts w:ascii="Courier" w:hAnsi="Courier"/>
        </w:rPr>
        <w:t>}</w:t>
      </w:r>
    </w:p>
    <w:p w14:paraId="4B50A51D" w14:textId="77777777" w:rsidR="006C7A40" w:rsidRDefault="006C7A40" w:rsidP="006C7A40">
      <w:pPr>
        <w:rPr>
          <w:lang w:val="en-US" w:bidi="en-US"/>
        </w:rPr>
      </w:pPr>
    </w:p>
    <w:p w14:paraId="2D7D7A88" w14:textId="204F3DB8" w:rsidR="006C7A40" w:rsidRDefault="006C7A40" w:rsidP="006C7A40">
      <w:pPr>
        <w:pStyle w:val="Heading3"/>
      </w:pPr>
      <w:bookmarkStart w:id="166" w:name="_Toc35260275"/>
      <w:r>
        <w:t xml:space="preserve">CQs for </w:t>
      </w:r>
      <w:r w:rsidR="00FE1FC4">
        <w:t>Smart Parking Applications</w:t>
      </w:r>
      <w:bookmarkEnd w:id="166"/>
    </w:p>
    <w:p w14:paraId="1AFF8C52" w14:textId="37F50C2A" w:rsidR="00DB1351" w:rsidRPr="00DB1351" w:rsidRDefault="00DB1351" w:rsidP="00DB1351">
      <w:pPr>
        <w:rPr>
          <w:lang w:val="en-US" w:bidi="en-US"/>
        </w:rPr>
      </w:pPr>
      <w:r>
        <w:rPr>
          <w:lang w:val="en-US" w:bidi="en-US"/>
        </w:rPr>
        <w:t xml:space="preserve">Note that parking information is one example of a scenario where </w:t>
      </w:r>
      <w:r w:rsidR="00794A0A">
        <w:rPr>
          <w:lang w:val="en-US" w:bidi="en-US"/>
        </w:rPr>
        <w:t xml:space="preserve">the majority of the </w:t>
      </w:r>
      <w:r w:rsidR="00043D02">
        <w:rPr>
          <w:lang w:val="en-US" w:bidi="en-US"/>
        </w:rPr>
        <w:t>data</w:t>
      </w:r>
      <w:r>
        <w:rPr>
          <w:lang w:val="en-US" w:bidi="en-US"/>
        </w:rPr>
        <w:t xml:space="preserve"> </w:t>
      </w:r>
      <w:r w:rsidR="00794A0A">
        <w:rPr>
          <w:lang w:val="en-US" w:bidi="en-US"/>
        </w:rPr>
        <w:t xml:space="preserve">of interest </w:t>
      </w:r>
      <w:r>
        <w:rPr>
          <w:lang w:val="en-US" w:bidi="en-US"/>
        </w:rPr>
        <w:t>is</w:t>
      </w:r>
      <w:r w:rsidR="001B7F62">
        <w:rPr>
          <w:lang w:val="en-US" w:bidi="en-US"/>
        </w:rPr>
        <w:t xml:space="preserve"> </w:t>
      </w:r>
      <w:r>
        <w:rPr>
          <w:lang w:val="en-US" w:bidi="en-US"/>
        </w:rPr>
        <w:t>subject to change</w:t>
      </w:r>
      <w:r w:rsidR="002C06BA">
        <w:rPr>
          <w:lang w:val="en-US" w:bidi="en-US"/>
        </w:rPr>
        <w:t xml:space="preserve">, (currently) </w:t>
      </w:r>
      <w:r w:rsidR="00043D02">
        <w:rPr>
          <w:lang w:val="en-US" w:bidi="en-US"/>
        </w:rPr>
        <w:t xml:space="preserve">at a low frequency. In such cases, rather than formulate queries for specific points in time, it is sufficient to organize the results </w:t>
      </w:r>
      <w:r w:rsidR="002C06BA">
        <w:rPr>
          <w:lang w:val="en-US" w:bidi="en-US"/>
        </w:rPr>
        <w:t xml:space="preserve">for time-variant properties </w:t>
      </w:r>
      <w:r w:rsidR="00043D02">
        <w:rPr>
          <w:lang w:val="en-US" w:bidi="en-US"/>
        </w:rPr>
        <w:t>by their associated timepoint or interval. In the future as more real-time data becomes available, the nature of this may change and there will be more queries oriented toward data associated with specific timepoints (i.e. “now”).</w:t>
      </w:r>
    </w:p>
    <w:p w14:paraId="0A4CCD4C" w14:textId="5CA11EB2" w:rsidR="00FE1FC4" w:rsidRDefault="00FE1FC4" w:rsidP="00FE1FC4">
      <w:pPr>
        <w:ind w:left="720" w:hanging="360"/>
      </w:pPr>
      <w:r>
        <w:rPr>
          <w:lang w:val="en-US" w:bidi="en-US"/>
        </w:rPr>
        <w:t xml:space="preserve">CQ3-1 </w:t>
      </w:r>
      <w:r>
        <w:t>What is the address of the parking lot P?</w:t>
      </w:r>
    </w:p>
    <w:p w14:paraId="2C236B15" w14:textId="0312C2EC" w:rsidR="002278F3" w:rsidRDefault="002278F3" w:rsidP="00FE1FC4">
      <w:pPr>
        <w:ind w:left="720" w:hanging="360"/>
      </w:pPr>
      <w:r>
        <w:t>The following query returns the street number and name for a particular parking lot. Other attributes of address exist and may be referenced as required.</w:t>
      </w:r>
      <w:r w:rsidR="00011CCB">
        <w:t xml:space="preserve"> As it is possible for the address to change over time, the query returns </w:t>
      </w:r>
      <w:r w:rsidR="00432001">
        <w:t>all distinct values for the lot’s address.</w:t>
      </w:r>
    </w:p>
    <w:p w14:paraId="7454B6A2" w14:textId="488EA074" w:rsidR="002E01DF" w:rsidRDefault="002E01DF" w:rsidP="002E01DF">
      <w:pPr>
        <w:ind w:left="1080" w:hanging="360"/>
        <w:rPr>
          <w:rFonts w:ascii="Courier" w:hAnsi="Courier"/>
        </w:rPr>
      </w:pPr>
      <w:r>
        <w:rPr>
          <w:rFonts w:ascii="Courier" w:hAnsi="Courier"/>
        </w:rPr>
        <w:t xml:space="preserve">SELECT </w:t>
      </w:r>
      <w:r w:rsidR="00011CCB">
        <w:rPr>
          <w:rFonts w:ascii="Courier" w:hAnsi="Courier"/>
        </w:rPr>
        <w:t xml:space="preserve">DISTINCT </w:t>
      </w:r>
      <w:r>
        <w:rPr>
          <w:rFonts w:ascii="Courier" w:hAnsi="Courier"/>
        </w:rPr>
        <w:t>?</w:t>
      </w:r>
      <w:r w:rsidR="002278F3">
        <w:rPr>
          <w:rFonts w:ascii="Courier" w:hAnsi="Courier"/>
        </w:rPr>
        <w:t>num ?street</w:t>
      </w:r>
      <w:r w:rsidR="00011CCB">
        <w:rPr>
          <w:rFonts w:ascii="Courier" w:hAnsi="Courier"/>
        </w:rPr>
        <w:t xml:space="preserve"> </w:t>
      </w:r>
      <w:r w:rsidR="00DB1351">
        <w:rPr>
          <w:rFonts w:ascii="Courier" w:hAnsi="Courier"/>
        </w:rPr>
        <w:t>MAX</w:t>
      </w:r>
      <w:r w:rsidR="00011CCB">
        <w:rPr>
          <w:rFonts w:ascii="Courier" w:hAnsi="Courier"/>
        </w:rPr>
        <w:t>(?t)</w:t>
      </w:r>
      <w:r>
        <w:rPr>
          <w:rFonts w:ascii="Courier" w:hAnsi="Courier"/>
        </w:rPr>
        <w:t xml:space="preserve"> WHERE {</w:t>
      </w:r>
    </w:p>
    <w:p w14:paraId="5BDB4685" w14:textId="7AAACEC5" w:rsidR="00804CF9" w:rsidRDefault="002E01DF" w:rsidP="002278F3">
      <w:pPr>
        <w:ind w:left="1080" w:hanging="360"/>
        <w:rPr>
          <w:rFonts w:ascii="Courier" w:hAnsi="Courier"/>
        </w:rPr>
      </w:pPr>
      <w:r w:rsidRPr="005E5F3C">
        <w:rPr>
          <w:rFonts w:ascii="Courier" w:hAnsi="Courier"/>
          <w:highlight w:val="lightGray"/>
        </w:rPr>
        <w:t>{</w:t>
      </w:r>
      <w:r w:rsidR="002278F3">
        <w:rPr>
          <w:rFonts w:ascii="Courier" w:hAnsi="Courier"/>
          <w:highlight w:val="lightGray"/>
        </w:rPr>
        <w:t>lot</w:t>
      </w:r>
      <w:r w:rsidR="00804CF9">
        <w:rPr>
          <w:rFonts w:ascii="Courier" w:hAnsi="Courier"/>
          <w:highlight w:val="lightGray"/>
        </w:rPr>
        <w:t>pd</w:t>
      </w:r>
      <w:r w:rsidRPr="005E5F3C">
        <w:rPr>
          <w:rFonts w:ascii="Courier" w:hAnsi="Courier"/>
          <w:highlight w:val="lightGray"/>
        </w:rPr>
        <w:t>}</w:t>
      </w:r>
      <w:r>
        <w:rPr>
          <w:rFonts w:ascii="Courier" w:hAnsi="Courier"/>
        </w:rPr>
        <w:t xml:space="preserve"> </w:t>
      </w:r>
      <w:r w:rsidR="002278F3">
        <w:rPr>
          <w:rFonts w:ascii="Courier" w:hAnsi="Courier"/>
        </w:rPr>
        <w:t xml:space="preserve">rdf:type </w:t>
      </w:r>
      <w:r w:rsidR="00804CF9">
        <w:rPr>
          <w:rFonts w:ascii="Courier" w:hAnsi="Courier"/>
        </w:rPr>
        <w:t>parking:ParkingAreaPD;</w:t>
      </w:r>
    </w:p>
    <w:p w14:paraId="346F7BBA" w14:textId="67C0CB10" w:rsidR="00804CF9" w:rsidRDefault="00804CF9" w:rsidP="002278F3">
      <w:pPr>
        <w:ind w:left="1080" w:hanging="360"/>
        <w:rPr>
          <w:rFonts w:ascii="Courier" w:hAnsi="Courier"/>
        </w:rPr>
      </w:pPr>
      <w:r>
        <w:rPr>
          <w:rFonts w:ascii="Courier" w:hAnsi="Courier"/>
        </w:rPr>
        <w:lastRenderedPageBreak/>
        <w:t>change:hasManifestation ?lot.</w:t>
      </w:r>
    </w:p>
    <w:p w14:paraId="42FE9762" w14:textId="5CA01E21" w:rsidR="002278F3" w:rsidRDefault="00804CF9" w:rsidP="002278F3">
      <w:pPr>
        <w:ind w:left="1080" w:hanging="360"/>
        <w:rPr>
          <w:rFonts w:ascii="Courier" w:hAnsi="Courier"/>
        </w:rPr>
      </w:pPr>
      <w:r>
        <w:rPr>
          <w:rFonts w:ascii="Courier" w:hAnsi="Courier"/>
        </w:rPr>
        <w:t xml:space="preserve">?lot rdf:type </w:t>
      </w:r>
      <w:r w:rsidR="002278F3">
        <w:rPr>
          <w:rFonts w:ascii="Courier" w:hAnsi="Courier"/>
        </w:rPr>
        <w:t>parking:ParkingFacility;</w:t>
      </w:r>
    </w:p>
    <w:p w14:paraId="16B4FFDC" w14:textId="0B7807D6" w:rsidR="00011CCB" w:rsidRDefault="00011CCB" w:rsidP="002278F3">
      <w:pPr>
        <w:ind w:left="1080" w:hanging="360"/>
        <w:rPr>
          <w:rFonts w:ascii="Courier" w:hAnsi="Courier"/>
        </w:rPr>
      </w:pPr>
      <w:r>
        <w:rPr>
          <w:rFonts w:ascii="Courier" w:hAnsi="Courier"/>
        </w:rPr>
        <w:t>change:existsAt ?t</w:t>
      </w:r>
    </w:p>
    <w:p w14:paraId="70EF6A85" w14:textId="4706FF3D" w:rsidR="002278F3" w:rsidRDefault="002278F3" w:rsidP="002278F3">
      <w:pPr>
        <w:ind w:left="1080" w:hanging="360"/>
        <w:rPr>
          <w:rFonts w:ascii="Courier" w:hAnsi="Courier"/>
        </w:rPr>
      </w:pPr>
      <w:r>
        <w:rPr>
          <w:rFonts w:ascii="Courier" w:hAnsi="Courier"/>
        </w:rPr>
        <w:t>icontact:hasAddress ?a.</w:t>
      </w:r>
    </w:p>
    <w:p w14:paraId="5CEC6CF5" w14:textId="4F3149EA" w:rsidR="002E01DF" w:rsidRDefault="002278F3" w:rsidP="002E01DF">
      <w:pPr>
        <w:ind w:left="1080" w:hanging="360"/>
        <w:rPr>
          <w:rFonts w:ascii="Courier" w:hAnsi="Courier"/>
        </w:rPr>
      </w:pPr>
      <w:r>
        <w:rPr>
          <w:rFonts w:ascii="Courier" w:hAnsi="Courier"/>
        </w:rPr>
        <w:t>?a icontact:hasStreetNumber ?num</w:t>
      </w:r>
      <w:r w:rsidR="002E01DF">
        <w:rPr>
          <w:rFonts w:ascii="Courier" w:hAnsi="Courier"/>
        </w:rPr>
        <w:t>.</w:t>
      </w:r>
    </w:p>
    <w:p w14:paraId="30ED62E3" w14:textId="2490A89C" w:rsidR="002278F3" w:rsidRDefault="002278F3" w:rsidP="002E01DF">
      <w:pPr>
        <w:ind w:left="1080" w:hanging="360"/>
        <w:rPr>
          <w:rFonts w:ascii="Courier" w:hAnsi="Courier"/>
        </w:rPr>
      </w:pPr>
      <w:r>
        <w:rPr>
          <w:rFonts w:ascii="Courier" w:hAnsi="Courier"/>
        </w:rPr>
        <w:t>?a icontact:hasStreet ?street.</w:t>
      </w:r>
    </w:p>
    <w:p w14:paraId="751CE38B" w14:textId="77777777" w:rsidR="002E01DF" w:rsidRDefault="002E01DF" w:rsidP="002E01DF">
      <w:pPr>
        <w:ind w:left="1080" w:hanging="360"/>
        <w:rPr>
          <w:rFonts w:ascii="Courier" w:hAnsi="Courier"/>
        </w:rPr>
      </w:pPr>
      <w:r>
        <w:rPr>
          <w:rFonts w:ascii="Courier" w:hAnsi="Courier"/>
        </w:rPr>
        <w:t>}</w:t>
      </w:r>
    </w:p>
    <w:p w14:paraId="2E7FB522" w14:textId="77777777" w:rsidR="002E01DF" w:rsidRDefault="002E01DF" w:rsidP="00FE1FC4">
      <w:pPr>
        <w:ind w:left="720" w:hanging="360"/>
      </w:pPr>
    </w:p>
    <w:p w14:paraId="3F6C87D8" w14:textId="49DD423B" w:rsidR="00FE1FC4" w:rsidRDefault="00FE1FC4" w:rsidP="00FE1FC4">
      <w:pPr>
        <w:ind w:left="720" w:hanging="360"/>
      </w:pPr>
      <w:r>
        <w:t>CQ3-2 What is the capacity of parking lot P</w:t>
      </w:r>
      <w:r w:rsidR="006F3DA6">
        <w:t>?</w:t>
      </w:r>
    </w:p>
    <w:p w14:paraId="4842BB3B" w14:textId="16D6BD71" w:rsidR="006F3DA6" w:rsidRDefault="006F3DA6" w:rsidP="00FE1FC4">
      <w:pPr>
        <w:ind w:left="720" w:hanging="360"/>
      </w:pPr>
      <w:r>
        <w:t xml:space="preserve">The capacity of a parking lot may change over time (e.g. as a result of layout changes), thus this query returns all </w:t>
      </w:r>
      <w:r w:rsidR="00432001">
        <w:t xml:space="preserve">distinct </w:t>
      </w:r>
      <w:r>
        <w:t>capacities of the parking lot.</w:t>
      </w:r>
    </w:p>
    <w:p w14:paraId="7F9C5568" w14:textId="6E439FB8" w:rsidR="009E2E00" w:rsidRDefault="009E2E00" w:rsidP="009E2E00">
      <w:pPr>
        <w:ind w:left="1080" w:hanging="360"/>
        <w:rPr>
          <w:rFonts w:ascii="Courier" w:hAnsi="Courier"/>
        </w:rPr>
      </w:pPr>
      <w:r>
        <w:rPr>
          <w:rFonts w:ascii="Courier" w:hAnsi="Courier"/>
        </w:rPr>
        <w:t xml:space="preserve">SELECT </w:t>
      </w:r>
      <w:r w:rsidR="006F3DA6">
        <w:rPr>
          <w:rFonts w:ascii="Courier" w:hAnsi="Courier"/>
        </w:rPr>
        <w:t xml:space="preserve">DISTINCT </w:t>
      </w:r>
      <w:r>
        <w:rPr>
          <w:rFonts w:ascii="Courier" w:hAnsi="Courier"/>
        </w:rPr>
        <w:t xml:space="preserve">?capacity </w:t>
      </w:r>
      <w:r w:rsidR="00DB1351">
        <w:rPr>
          <w:rFonts w:ascii="Courier" w:hAnsi="Courier"/>
        </w:rPr>
        <w:t>MAX</w:t>
      </w:r>
      <w:r w:rsidR="00432001">
        <w:rPr>
          <w:rFonts w:ascii="Courier" w:hAnsi="Courier"/>
        </w:rPr>
        <w:t>(</w:t>
      </w:r>
      <w:r w:rsidR="006F3DA6">
        <w:rPr>
          <w:rFonts w:ascii="Courier" w:hAnsi="Courier"/>
        </w:rPr>
        <w:t>?t</w:t>
      </w:r>
      <w:r w:rsidR="00432001">
        <w:rPr>
          <w:rFonts w:ascii="Courier" w:hAnsi="Courier"/>
        </w:rPr>
        <w:t>)</w:t>
      </w:r>
      <w:r w:rsidR="006F3DA6">
        <w:rPr>
          <w:rFonts w:ascii="Courier" w:hAnsi="Courier"/>
        </w:rPr>
        <w:t xml:space="preserve"> </w:t>
      </w:r>
      <w:r>
        <w:rPr>
          <w:rFonts w:ascii="Courier" w:hAnsi="Courier"/>
        </w:rPr>
        <w:t>WHERE {</w:t>
      </w:r>
    </w:p>
    <w:p w14:paraId="5E1E48A7" w14:textId="77777777" w:rsidR="00804CF9" w:rsidRDefault="00804CF9" w:rsidP="00804CF9">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4AD604AF" w14:textId="77777777" w:rsidR="00804CF9" w:rsidRDefault="00804CF9" w:rsidP="00804CF9">
      <w:pPr>
        <w:ind w:left="1080" w:hanging="360"/>
        <w:rPr>
          <w:rFonts w:ascii="Courier" w:hAnsi="Courier"/>
        </w:rPr>
      </w:pPr>
      <w:r>
        <w:rPr>
          <w:rFonts w:ascii="Courier" w:hAnsi="Courier"/>
        </w:rPr>
        <w:t>change:hasManifestation ?lot.</w:t>
      </w:r>
    </w:p>
    <w:p w14:paraId="2B856561" w14:textId="0F7E9B7F" w:rsidR="009E2E00" w:rsidRDefault="00804CF9" w:rsidP="00804CF9">
      <w:pPr>
        <w:ind w:left="1080" w:hanging="360"/>
        <w:rPr>
          <w:rFonts w:ascii="Courier" w:hAnsi="Courier"/>
        </w:rPr>
      </w:pPr>
      <w:r>
        <w:rPr>
          <w:rFonts w:ascii="Courier" w:hAnsi="Courier"/>
        </w:rPr>
        <w:t xml:space="preserve">?lot </w:t>
      </w:r>
      <w:r w:rsidR="009E2E00">
        <w:rPr>
          <w:rFonts w:ascii="Courier" w:hAnsi="Courier"/>
        </w:rPr>
        <w:t>rdf:type parking:ParkingArea;</w:t>
      </w:r>
    </w:p>
    <w:p w14:paraId="287BD936" w14:textId="1E37484C" w:rsidR="006F3DA6" w:rsidRDefault="006F3DA6" w:rsidP="009E2E00">
      <w:pPr>
        <w:ind w:left="1080" w:hanging="360"/>
        <w:rPr>
          <w:rFonts w:ascii="Courier" w:hAnsi="Courier"/>
        </w:rPr>
      </w:pPr>
      <w:r>
        <w:rPr>
          <w:rFonts w:ascii="Courier" w:hAnsi="Courier"/>
        </w:rPr>
        <w:t>change:existsAt ?t</w:t>
      </w:r>
    </w:p>
    <w:p w14:paraId="378EF19C" w14:textId="27D5AB60" w:rsidR="009E2E00" w:rsidRDefault="009E2E00" w:rsidP="009E2E00">
      <w:pPr>
        <w:ind w:left="1080" w:hanging="360"/>
        <w:rPr>
          <w:rFonts w:ascii="Courier" w:hAnsi="Courier"/>
        </w:rPr>
      </w:pPr>
      <w:r>
        <w:rPr>
          <w:rFonts w:ascii="Courier" w:hAnsi="Courier"/>
        </w:rPr>
        <w:t>parking:hasVehicleCapacity ?c.</w:t>
      </w:r>
    </w:p>
    <w:p w14:paraId="01D7D06E" w14:textId="1458FA30" w:rsidR="009E2E00" w:rsidRDefault="009E2E00" w:rsidP="009E2E00">
      <w:pPr>
        <w:ind w:left="1080" w:hanging="360"/>
        <w:rPr>
          <w:rFonts w:ascii="Courier" w:hAnsi="Courier"/>
        </w:rPr>
      </w:pPr>
      <w:r>
        <w:rPr>
          <w:rFonts w:ascii="Courier" w:hAnsi="Courier"/>
        </w:rPr>
        <w:t>?</w:t>
      </w:r>
      <w:r w:rsidR="006F3DA6">
        <w:rPr>
          <w:rFonts w:ascii="Courier" w:hAnsi="Courier"/>
        </w:rPr>
        <w:t>c</w:t>
      </w:r>
      <w:r>
        <w:rPr>
          <w:rFonts w:ascii="Courier" w:hAnsi="Courier"/>
        </w:rPr>
        <w:t xml:space="preserve"> </w:t>
      </w:r>
      <w:r w:rsidR="006F3DA6">
        <w:rPr>
          <w:rFonts w:ascii="Courier" w:hAnsi="Courier"/>
        </w:rPr>
        <w:t>om</w:t>
      </w:r>
      <w:r>
        <w:rPr>
          <w:rFonts w:ascii="Courier" w:hAnsi="Courier"/>
        </w:rPr>
        <w:t>:</w:t>
      </w:r>
      <w:r w:rsidR="006F3DA6">
        <w:rPr>
          <w:rFonts w:ascii="Courier" w:hAnsi="Courier"/>
        </w:rPr>
        <w:t>has_value</w:t>
      </w:r>
      <w:r>
        <w:rPr>
          <w:rFonts w:ascii="Courier" w:hAnsi="Courier"/>
        </w:rPr>
        <w:t xml:space="preserve"> ?</w:t>
      </w:r>
      <w:r w:rsidR="006F3DA6">
        <w:rPr>
          <w:rFonts w:ascii="Courier" w:hAnsi="Courier"/>
        </w:rPr>
        <w:t>c_measure</w:t>
      </w:r>
      <w:r>
        <w:rPr>
          <w:rFonts w:ascii="Courier" w:hAnsi="Courier"/>
        </w:rPr>
        <w:t>.</w:t>
      </w:r>
    </w:p>
    <w:p w14:paraId="4F63CEDF" w14:textId="21D40DD7" w:rsidR="009E2E00" w:rsidRDefault="009E2E00" w:rsidP="009E2E00">
      <w:pPr>
        <w:ind w:left="1080" w:hanging="360"/>
        <w:rPr>
          <w:rFonts w:ascii="Courier" w:hAnsi="Courier"/>
        </w:rPr>
      </w:pPr>
      <w:r>
        <w:rPr>
          <w:rFonts w:ascii="Courier" w:hAnsi="Courier"/>
        </w:rPr>
        <w:t>?</w:t>
      </w:r>
      <w:r w:rsidR="006F3DA6">
        <w:rPr>
          <w:rFonts w:ascii="Courier" w:hAnsi="Courier"/>
        </w:rPr>
        <w:t>c_measure</w:t>
      </w:r>
      <w:r>
        <w:rPr>
          <w:rFonts w:ascii="Courier" w:hAnsi="Courier"/>
        </w:rPr>
        <w:t xml:space="preserve"> </w:t>
      </w:r>
      <w:r w:rsidR="006F3DA6">
        <w:rPr>
          <w:rFonts w:ascii="Courier" w:hAnsi="Courier"/>
        </w:rPr>
        <w:t>om</w:t>
      </w:r>
      <w:r>
        <w:rPr>
          <w:rFonts w:ascii="Courier" w:hAnsi="Courier"/>
        </w:rPr>
        <w:t>:</w:t>
      </w:r>
      <w:r w:rsidR="006F3DA6">
        <w:rPr>
          <w:rFonts w:ascii="Courier" w:hAnsi="Courier"/>
        </w:rPr>
        <w:t>has_numerical_value</w:t>
      </w:r>
      <w:r>
        <w:rPr>
          <w:rFonts w:ascii="Courier" w:hAnsi="Courier"/>
        </w:rPr>
        <w:t xml:space="preserve"> ?</w:t>
      </w:r>
      <w:r w:rsidR="006F3DA6">
        <w:rPr>
          <w:rFonts w:ascii="Courier" w:hAnsi="Courier"/>
        </w:rPr>
        <w:t>capacity</w:t>
      </w:r>
      <w:r>
        <w:rPr>
          <w:rFonts w:ascii="Courier" w:hAnsi="Courier"/>
        </w:rPr>
        <w:t>.</w:t>
      </w:r>
    </w:p>
    <w:p w14:paraId="430422B8" w14:textId="77777777" w:rsidR="009E2E00" w:rsidRDefault="009E2E00" w:rsidP="009E2E00">
      <w:pPr>
        <w:ind w:left="1080" w:hanging="360"/>
        <w:rPr>
          <w:rFonts w:ascii="Courier" w:hAnsi="Courier"/>
        </w:rPr>
      </w:pPr>
      <w:r>
        <w:rPr>
          <w:rFonts w:ascii="Courier" w:hAnsi="Courier"/>
        </w:rPr>
        <w:t>}</w:t>
      </w:r>
    </w:p>
    <w:p w14:paraId="56E98623" w14:textId="77777777" w:rsidR="009E2E00" w:rsidRDefault="009E2E00" w:rsidP="00FE1FC4">
      <w:pPr>
        <w:ind w:left="720" w:hanging="360"/>
      </w:pPr>
    </w:p>
    <w:p w14:paraId="41A43BE4" w14:textId="1110AF8A" w:rsidR="00FE1FC4" w:rsidRDefault="00FE1FC4" w:rsidP="00FE1FC4">
      <w:pPr>
        <w:ind w:left="720" w:hanging="360"/>
      </w:pPr>
      <w:r>
        <w:t xml:space="preserve">CQ3-3 Is it accessible by disabled people, and if so how many parking </w:t>
      </w:r>
      <w:r w:rsidR="00CE5C46">
        <w:t>spots</w:t>
      </w:r>
      <w:r>
        <w:t xml:space="preserve"> are for disabled vehicles?</w:t>
      </w:r>
    </w:p>
    <w:p w14:paraId="482AFEF3" w14:textId="61E4C465" w:rsidR="00DB1351" w:rsidRDefault="00DB1351" w:rsidP="00FE1FC4">
      <w:pPr>
        <w:ind w:left="720" w:hanging="360"/>
      </w:pPr>
      <w:r>
        <w:t xml:space="preserve">The allocation of accessible parking spaces may change over time thus a temporal dimension is also included in the query. The result will return the number of accessible parking </w:t>
      </w:r>
      <w:r>
        <w:lastRenderedPageBreak/>
        <w:t>spaces (if any) on record for a parking lot, including changes made to this figure over time.</w:t>
      </w:r>
    </w:p>
    <w:p w14:paraId="6D5E1077" w14:textId="793E672A" w:rsidR="00CE5C46" w:rsidRDefault="00CE5C46" w:rsidP="00CE5C46">
      <w:pPr>
        <w:ind w:left="1080" w:hanging="360"/>
        <w:rPr>
          <w:rFonts w:ascii="Courier" w:hAnsi="Courier"/>
        </w:rPr>
      </w:pPr>
      <w:r>
        <w:rPr>
          <w:rFonts w:ascii="Courier" w:hAnsi="Courier"/>
        </w:rPr>
        <w:t xml:space="preserve">SELECT </w:t>
      </w:r>
      <w:r w:rsidR="00370824">
        <w:rPr>
          <w:rFonts w:ascii="Courier" w:hAnsi="Courier"/>
        </w:rPr>
        <w:t xml:space="preserve">?t </w:t>
      </w:r>
      <w:r w:rsidR="00DB1351">
        <w:rPr>
          <w:rFonts w:ascii="Courier" w:hAnsi="Courier"/>
        </w:rPr>
        <w:t>(</w:t>
      </w:r>
      <w:r>
        <w:rPr>
          <w:rFonts w:ascii="Courier" w:hAnsi="Courier"/>
        </w:rPr>
        <w:t>COUNT(?p AS ?accessible_spot)</w:t>
      </w:r>
      <w:r w:rsidR="00DB1351">
        <w:rPr>
          <w:rFonts w:ascii="Courier" w:hAnsi="Courier"/>
        </w:rPr>
        <w:t>)</w:t>
      </w:r>
      <w:r>
        <w:rPr>
          <w:rFonts w:ascii="Courier" w:hAnsi="Courier"/>
        </w:rPr>
        <w:t xml:space="preserve"> WHERE {</w:t>
      </w:r>
    </w:p>
    <w:p w14:paraId="05B2A704" w14:textId="77777777" w:rsidR="00804CF9" w:rsidRDefault="00804CF9" w:rsidP="00804CF9">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31BDF921" w14:textId="77777777" w:rsidR="00804CF9" w:rsidRDefault="00804CF9" w:rsidP="00804CF9">
      <w:pPr>
        <w:ind w:left="1080" w:hanging="360"/>
        <w:rPr>
          <w:rFonts w:ascii="Courier" w:hAnsi="Courier"/>
        </w:rPr>
      </w:pPr>
      <w:r>
        <w:rPr>
          <w:rFonts w:ascii="Courier" w:hAnsi="Courier"/>
        </w:rPr>
        <w:t>change:hasManifestation ?lot.</w:t>
      </w:r>
    </w:p>
    <w:p w14:paraId="4CAA86C9" w14:textId="600B3510" w:rsidR="00CE5C46" w:rsidRDefault="00804CF9" w:rsidP="00804CF9">
      <w:pPr>
        <w:ind w:left="1080" w:hanging="360"/>
        <w:rPr>
          <w:rFonts w:ascii="Courier" w:hAnsi="Courier"/>
        </w:rPr>
      </w:pPr>
      <w:r>
        <w:rPr>
          <w:rFonts w:ascii="Courier" w:hAnsi="Courier"/>
        </w:rPr>
        <w:t xml:space="preserve">?lot </w:t>
      </w:r>
      <w:r w:rsidR="00CE5C46">
        <w:rPr>
          <w:rFonts w:ascii="Courier" w:hAnsi="Courier"/>
        </w:rPr>
        <w:t>rdf:type parking:ParkingArea;</w:t>
      </w:r>
    </w:p>
    <w:p w14:paraId="4501BA0A" w14:textId="77777777" w:rsidR="00CE5C46" w:rsidRDefault="00CE5C46" w:rsidP="00CE5C46">
      <w:pPr>
        <w:ind w:left="1080" w:hanging="360"/>
        <w:rPr>
          <w:rFonts w:ascii="Courier" w:hAnsi="Courier"/>
        </w:rPr>
      </w:pPr>
      <w:r>
        <w:rPr>
          <w:rFonts w:ascii="Courier" w:hAnsi="Courier"/>
        </w:rPr>
        <w:t>change:existsAt ?t</w:t>
      </w:r>
    </w:p>
    <w:p w14:paraId="6E4AF67C" w14:textId="3684C8B7" w:rsidR="00CE5C46" w:rsidRDefault="00CE5C46" w:rsidP="00CE5C46">
      <w:pPr>
        <w:ind w:left="1080" w:hanging="360"/>
        <w:rPr>
          <w:rFonts w:ascii="Courier" w:hAnsi="Courier"/>
        </w:rPr>
      </w:pPr>
      <w:r>
        <w:rPr>
          <w:rFonts w:ascii="Courier" w:hAnsi="Courier"/>
        </w:rPr>
        <w:t>parking:</w:t>
      </w:r>
      <w:r w:rsidR="00176592">
        <w:rPr>
          <w:rFonts w:ascii="Courier" w:hAnsi="Courier"/>
        </w:rPr>
        <w:t>hasSubParkingArea</w:t>
      </w:r>
      <w:r>
        <w:rPr>
          <w:rFonts w:ascii="Courier" w:hAnsi="Courier"/>
        </w:rPr>
        <w:t xml:space="preserve"> ?</w:t>
      </w:r>
      <w:r w:rsidR="00176592">
        <w:rPr>
          <w:rFonts w:ascii="Courier" w:hAnsi="Courier"/>
        </w:rPr>
        <w:t>p</w:t>
      </w:r>
      <w:r>
        <w:rPr>
          <w:rFonts w:ascii="Courier" w:hAnsi="Courier"/>
        </w:rPr>
        <w:t>.</w:t>
      </w:r>
    </w:p>
    <w:p w14:paraId="1D3591E2" w14:textId="32ABD44A" w:rsidR="00CE5C46" w:rsidRDefault="00CE5C46" w:rsidP="00176592">
      <w:pPr>
        <w:ind w:left="1080" w:hanging="360"/>
        <w:rPr>
          <w:rFonts w:ascii="Courier" w:hAnsi="Courier"/>
        </w:rPr>
      </w:pPr>
      <w:r>
        <w:rPr>
          <w:rFonts w:ascii="Courier" w:hAnsi="Courier"/>
        </w:rPr>
        <w:t>?</w:t>
      </w:r>
      <w:r w:rsidR="00176592">
        <w:rPr>
          <w:rFonts w:ascii="Courier" w:hAnsi="Courier"/>
        </w:rPr>
        <w:t>p rdf:type parking:AccessibilityParkingSpace.</w:t>
      </w:r>
    </w:p>
    <w:p w14:paraId="2B2A4AA4" w14:textId="360FA3EE" w:rsidR="00CE5C46" w:rsidRDefault="00CE5C46" w:rsidP="00CE5C46">
      <w:pPr>
        <w:ind w:left="1080" w:hanging="360"/>
        <w:rPr>
          <w:rFonts w:ascii="Courier" w:hAnsi="Courier"/>
        </w:rPr>
      </w:pPr>
      <w:r>
        <w:rPr>
          <w:rFonts w:ascii="Courier" w:hAnsi="Courier"/>
        </w:rPr>
        <w:t>}</w:t>
      </w:r>
      <w:r w:rsidR="00DB1351">
        <w:rPr>
          <w:rFonts w:ascii="Courier" w:hAnsi="Courier"/>
        </w:rPr>
        <w:t xml:space="preserve"> GROUP BY ?t</w:t>
      </w:r>
    </w:p>
    <w:p w14:paraId="01D54D67" w14:textId="77777777" w:rsidR="00CE5C46" w:rsidRDefault="00CE5C46" w:rsidP="00FE1FC4">
      <w:pPr>
        <w:ind w:left="720" w:hanging="360"/>
      </w:pPr>
    </w:p>
    <w:p w14:paraId="549A6C2C" w14:textId="6E84067E" w:rsidR="00FE1FC4" w:rsidRDefault="00FE1FC4" w:rsidP="00FE1FC4">
      <w:pPr>
        <w:ind w:left="720" w:hanging="360"/>
      </w:pPr>
      <w:r>
        <w:t>CQ3-4 Is there a height limit for vehicles for a parking lot P?</w:t>
      </w:r>
    </w:p>
    <w:p w14:paraId="1B1B2986" w14:textId="1E961734" w:rsidR="00804CF9" w:rsidRDefault="00804CF9" w:rsidP="00804CF9">
      <w:pPr>
        <w:ind w:left="1080" w:hanging="360"/>
        <w:rPr>
          <w:rFonts w:ascii="Courier" w:hAnsi="Courier"/>
        </w:rPr>
      </w:pPr>
      <w:r>
        <w:rPr>
          <w:rFonts w:ascii="Courier" w:hAnsi="Courier"/>
        </w:rPr>
        <w:t>SELECT ?hlimit WHERE {</w:t>
      </w:r>
    </w:p>
    <w:p w14:paraId="7C14B6D1" w14:textId="7F04E9FF" w:rsidR="00804CF9" w:rsidRDefault="00804CF9" w:rsidP="00804CF9">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7A91E01B" w14:textId="45505C7E" w:rsidR="00804CF9" w:rsidRDefault="00804CF9" w:rsidP="00804CF9">
      <w:pPr>
        <w:ind w:left="1080" w:hanging="360"/>
        <w:rPr>
          <w:rFonts w:ascii="Courier" w:hAnsi="Courier"/>
        </w:rPr>
      </w:pPr>
      <w:r>
        <w:rPr>
          <w:rFonts w:ascii="Courier" w:hAnsi="Courier"/>
        </w:rPr>
        <w:t>parking:maxAdmittableHeight ?hquantity.</w:t>
      </w:r>
    </w:p>
    <w:p w14:paraId="36F91807" w14:textId="51485978" w:rsidR="00804CF9" w:rsidRDefault="00804CF9" w:rsidP="00804CF9">
      <w:pPr>
        <w:ind w:left="1080" w:hanging="360"/>
        <w:rPr>
          <w:rFonts w:ascii="Courier" w:hAnsi="Courier"/>
        </w:rPr>
      </w:pPr>
      <w:r>
        <w:rPr>
          <w:rFonts w:ascii="Courier" w:hAnsi="Courier"/>
        </w:rPr>
        <w:t>?hquantity om:has_value ?hmeasure.</w:t>
      </w:r>
    </w:p>
    <w:p w14:paraId="5F9D2795" w14:textId="0F1029FC" w:rsidR="00804CF9" w:rsidRDefault="00804CF9" w:rsidP="00804CF9">
      <w:pPr>
        <w:ind w:left="1080" w:hanging="360"/>
        <w:rPr>
          <w:rFonts w:ascii="Courier" w:hAnsi="Courier"/>
        </w:rPr>
      </w:pPr>
      <w:r>
        <w:rPr>
          <w:rFonts w:ascii="Courier" w:hAnsi="Courier"/>
        </w:rPr>
        <w:t>?hmeasure om:has_numerical_value ?hlimit.</w:t>
      </w:r>
    </w:p>
    <w:p w14:paraId="59F9EFE8" w14:textId="3B66F186" w:rsidR="00804CF9" w:rsidRDefault="00804CF9" w:rsidP="00804CF9">
      <w:pPr>
        <w:ind w:left="1080" w:hanging="360"/>
        <w:rPr>
          <w:rFonts w:ascii="Courier" w:hAnsi="Courier"/>
        </w:rPr>
      </w:pPr>
      <w:r>
        <w:rPr>
          <w:rFonts w:ascii="Courier" w:hAnsi="Courier"/>
        </w:rPr>
        <w:t>}</w:t>
      </w:r>
    </w:p>
    <w:p w14:paraId="774C7C91" w14:textId="77777777" w:rsidR="00804CF9" w:rsidRDefault="00804CF9" w:rsidP="00804CF9">
      <w:pPr>
        <w:ind w:left="1080" w:hanging="360"/>
      </w:pPr>
    </w:p>
    <w:p w14:paraId="4334C5BA" w14:textId="27F37757" w:rsidR="00FE1FC4" w:rsidRDefault="00FE1FC4" w:rsidP="00FE1FC4">
      <w:pPr>
        <w:ind w:left="720" w:hanging="360"/>
      </w:pPr>
      <w:r>
        <w:t>CQ3-5 What are the geographic coordinates for parking lot P?</w:t>
      </w:r>
    </w:p>
    <w:p w14:paraId="42361EF8" w14:textId="2B0C942C" w:rsidR="00D74B2C" w:rsidRDefault="00CD1521" w:rsidP="00FE1FC4">
      <w:pPr>
        <w:ind w:left="720" w:hanging="360"/>
      </w:pPr>
      <w:r>
        <w:t>In this query we return the geocoordinates associated with the parking lot’s address. An alternative approach might query for the associated spatial feature (i.e. the region occupied in space) instead.</w:t>
      </w:r>
    </w:p>
    <w:p w14:paraId="4AC83C35" w14:textId="5DA88084" w:rsidR="00CD1521" w:rsidRDefault="00CD1521" w:rsidP="00CD1521">
      <w:pPr>
        <w:ind w:left="1080" w:hanging="360"/>
        <w:rPr>
          <w:rFonts w:ascii="Courier" w:hAnsi="Courier"/>
        </w:rPr>
      </w:pPr>
      <w:r>
        <w:rPr>
          <w:rFonts w:ascii="Courier" w:hAnsi="Courier"/>
        </w:rPr>
        <w:t>SELECT DISTINCT ?coord MAX(?t) WHERE {</w:t>
      </w:r>
    </w:p>
    <w:p w14:paraId="7EBA8E9F" w14:textId="77777777" w:rsidR="00CD1521" w:rsidRDefault="00CD1521" w:rsidP="00CD1521">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55FE7401" w14:textId="77777777" w:rsidR="00CD1521" w:rsidRDefault="00CD1521" w:rsidP="00CD1521">
      <w:pPr>
        <w:ind w:left="1080" w:hanging="360"/>
        <w:rPr>
          <w:rFonts w:ascii="Courier" w:hAnsi="Courier"/>
        </w:rPr>
      </w:pPr>
      <w:r>
        <w:rPr>
          <w:rFonts w:ascii="Courier" w:hAnsi="Courier"/>
        </w:rPr>
        <w:lastRenderedPageBreak/>
        <w:t>change:hasManifestation ?lot.</w:t>
      </w:r>
    </w:p>
    <w:p w14:paraId="1DB52926" w14:textId="77777777" w:rsidR="00CD1521" w:rsidRDefault="00CD1521" w:rsidP="00CD1521">
      <w:pPr>
        <w:ind w:left="1080" w:hanging="360"/>
        <w:rPr>
          <w:rFonts w:ascii="Courier" w:hAnsi="Courier"/>
        </w:rPr>
      </w:pPr>
      <w:r>
        <w:rPr>
          <w:rFonts w:ascii="Courier" w:hAnsi="Courier"/>
        </w:rPr>
        <w:t>?lot rdf:type parking:ParkingFacility;</w:t>
      </w:r>
    </w:p>
    <w:p w14:paraId="49F86807" w14:textId="77777777" w:rsidR="00CD1521" w:rsidRDefault="00CD1521" w:rsidP="00CD1521">
      <w:pPr>
        <w:ind w:left="1080" w:hanging="360"/>
        <w:rPr>
          <w:rFonts w:ascii="Courier" w:hAnsi="Courier"/>
        </w:rPr>
      </w:pPr>
      <w:r>
        <w:rPr>
          <w:rFonts w:ascii="Courier" w:hAnsi="Courier"/>
        </w:rPr>
        <w:t>change:existsAt ?t</w:t>
      </w:r>
    </w:p>
    <w:p w14:paraId="59BBAA7C" w14:textId="77777777" w:rsidR="00CD1521" w:rsidRDefault="00CD1521" w:rsidP="00CD1521">
      <w:pPr>
        <w:ind w:left="1080" w:hanging="360"/>
        <w:rPr>
          <w:rFonts w:ascii="Courier" w:hAnsi="Courier"/>
        </w:rPr>
      </w:pPr>
      <w:r>
        <w:rPr>
          <w:rFonts w:ascii="Courier" w:hAnsi="Courier"/>
        </w:rPr>
        <w:t>icontact:hasAddress ?a.</w:t>
      </w:r>
    </w:p>
    <w:p w14:paraId="78BF4F80" w14:textId="5EA7CC47" w:rsidR="00CD1521" w:rsidRDefault="00CD1521" w:rsidP="00CD1521">
      <w:pPr>
        <w:ind w:left="1080" w:hanging="360"/>
        <w:rPr>
          <w:rFonts w:ascii="Courier" w:hAnsi="Courier"/>
        </w:rPr>
      </w:pPr>
      <w:r>
        <w:rPr>
          <w:rFonts w:ascii="Courier" w:hAnsi="Courier"/>
        </w:rPr>
        <w:t>?a icontact:hasGeoCoordinates ?coord.</w:t>
      </w:r>
    </w:p>
    <w:p w14:paraId="5E59E8F8" w14:textId="77777777" w:rsidR="00CD1521" w:rsidRDefault="00CD1521" w:rsidP="00CD1521">
      <w:pPr>
        <w:ind w:left="1080" w:hanging="360"/>
        <w:rPr>
          <w:rFonts w:ascii="Courier" w:hAnsi="Courier"/>
        </w:rPr>
      </w:pPr>
      <w:r>
        <w:rPr>
          <w:rFonts w:ascii="Courier" w:hAnsi="Courier"/>
        </w:rPr>
        <w:t>}</w:t>
      </w:r>
    </w:p>
    <w:p w14:paraId="1C9D2411" w14:textId="77777777" w:rsidR="00CD1521" w:rsidRDefault="00CD1521" w:rsidP="00FE1FC4">
      <w:pPr>
        <w:ind w:left="720" w:hanging="360"/>
      </w:pPr>
    </w:p>
    <w:p w14:paraId="5A924011" w14:textId="7149D807" w:rsidR="00FE1FC4" w:rsidRDefault="00FE1FC4" w:rsidP="00FE1FC4">
      <w:pPr>
        <w:ind w:left="720" w:hanging="360"/>
      </w:pPr>
      <w:r>
        <w:t>CQ3-6 What building is a particular parking lot located in?</w:t>
      </w:r>
    </w:p>
    <w:p w14:paraId="40C8A6B0" w14:textId="6C4637E3" w:rsidR="009E3163" w:rsidRDefault="009E3163" w:rsidP="009E3163">
      <w:pPr>
        <w:ind w:left="1080" w:hanging="360"/>
        <w:rPr>
          <w:rFonts w:ascii="Courier" w:hAnsi="Courier"/>
        </w:rPr>
      </w:pPr>
      <w:r>
        <w:rPr>
          <w:rFonts w:ascii="Courier" w:hAnsi="Courier"/>
        </w:rPr>
        <w:t>SELECT ?building WHERE {</w:t>
      </w:r>
    </w:p>
    <w:p w14:paraId="6CAF775D" w14:textId="77777777" w:rsidR="009E3163" w:rsidRDefault="009E3163" w:rsidP="009E3163">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026D9DF5" w14:textId="0B8F569A" w:rsidR="009E3163" w:rsidRDefault="009E3163" w:rsidP="009E3163">
      <w:pPr>
        <w:ind w:left="1080" w:hanging="360"/>
        <w:rPr>
          <w:rFonts w:ascii="Courier" w:hAnsi="Courier"/>
        </w:rPr>
      </w:pPr>
      <w:r>
        <w:rPr>
          <w:rFonts w:ascii="Courier" w:hAnsi="Courier"/>
        </w:rPr>
        <w:t>parking:parkingPartOfBuilding ?building.</w:t>
      </w:r>
    </w:p>
    <w:p w14:paraId="4251653E" w14:textId="77777777" w:rsidR="009E3163" w:rsidRDefault="009E3163" w:rsidP="009E3163">
      <w:pPr>
        <w:ind w:left="1080" w:hanging="360"/>
        <w:rPr>
          <w:rFonts w:ascii="Courier" w:hAnsi="Courier"/>
        </w:rPr>
      </w:pPr>
      <w:r>
        <w:rPr>
          <w:rFonts w:ascii="Courier" w:hAnsi="Courier"/>
        </w:rPr>
        <w:t>}</w:t>
      </w:r>
    </w:p>
    <w:p w14:paraId="38F177C9" w14:textId="77777777" w:rsidR="009E3163" w:rsidRDefault="009E3163" w:rsidP="00FE1FC4">
      <w:pPr>
        <w:ind w:left="720" w:hanging="360"/>
      </w:pPr>
    </w:p>
    <w:p w14:paraId="37B0C1AA" w14:textId="2D308678" w:rsidR="00FE1FC4" w:rsidRDefault="00FE1FC4" w:rsidP="00FE1FC4">
      <w:pPr>
        <w:ind w:left="720" w:hanging="360"/>
      </w:pPr>
      <w:r>
        <w:t>CQ3-7 Is a particular parking lot open to the public at a given time?</w:t>
      </w:r>
    </w:p>
    <w:p w14:paraId="4F495BEE" w14:textId="2B9B8B58" w:rsidR="00FB0DA5" w:rsidRDefault="00FB0DA5" w:rsidP="00FB0DA5">
      <w:pPr>
        <w:ind w:left="1080" w:hanging="360"/>
        <w:rPr>
          <w:rFonts w:ascii="Courier" w:hAnsi="Courier"/>
        </w:rPr>
      </w:pPr>
      <w:r>
        <w:rPr>
          <w:rFonts w:ascii="Courier" w:hAnsi="Courier"/>
        </w:rPr>
        <w:t>ASK {</w:t>
      </w:r>
    </w:p>
    <w:p w14:paraId="3F6C8996" w14:textId="77777777" w:rsidR="00FB0DA5" w:rsidRDefault="00FB0DA5" w:rsidP="00FB0DA5">
      <w:pPr>
        <w:ind w:left="1080" w:hanging="360"/>
        <w:rPr>
          <w:rFonts w:ascii="Courier" w:hAnsi="Courier"/>
        </w:rPr>
      </w:pPr>
      <w:r>
        <w:rPr>
          <w:rFonts w:ascii="Courier" w:hAnsi="Courier"/>
        </w:rPr>
        <w:t>SELECT DISTINCT ?coord MAX(?t) WHERE {</w:t>
      </w:r>
    </w:p>
    <w:p w14:paraId="41E72672" w14:textId="77777777" w:rsidR="00FB0DA5" w:rsidRDefault="00FB0DA5" w:rsidP="00FB0DA5">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5BBAACEB" w14:textId="77777777" w:rsidR="00FB0DA5" w:rsidRDefault="00FB0DA5" w:rsidP="00FB0DA5">
      <w:pPr>
        <w:ind w:left="1080" w:hanging="360"/>
        <w:rPr>
          <w:rFonts w:ascii="Courier" w:hAnsi="Courier"/>
        </w:rPr>
      </w:pPr>
      <w:r>
        <w:rPr>
          <w:rFonts w:ascii="Courier" w:hAnsi="Courier"/>
        </w:rPr>
        <w:t>change:hasManifestation ?lot.</w:t>
      </w:r>
    </w:p>
    <w:p w14:paraId="2388947B" w14:textId="77777777" w:rsidR="00FB0DA5" w:rsidRDefault="00FB0DA5" w:rsidP="00FB0DA5">
      <w:pPr>
        <w:ind w:left="1080" w:hanging="360"/>
        <w:rPr>
          <w:rFonts w:ascii="Courier" w:hAnsi="Courier"/>
        </w:rPr>
      </w:pPr>
      <w:r>
        <w:rPr>
          <w:rFonts w:ascii="Courier" w:hAnsi="Courier"/>
        </w:rPr>
        <w:t>?lot rdf:type parking:ParkingFacility;</w:t>
      </w:r>
    </w:p>
    <w:p w14:paraId="13698A77" w14:textId="77777777" w:rsidR="00FB0DA5" w:rsidRDefault="00FB0DA5" w:rsidP="00FB0DA5">
      <w:pPr>
        <w:ind w:left="1080" w:hanging="360"/>
        <w:rPr>
          <w:rFonts w:ascii="Courier" w:hAnsi="Courier"/>
        </w:rPr>
      </w:pPr>
      <w:r>
        <w:rPr>
          <w:rFonts w:ascii="Courier" w:hAnsi="Courier"/>
        </w:rPr>
        <w:t>icontact:hasOperatingHours ?hours.</w:t>
      </w:r>
    </w:p>
    <w:p w14:paraId="1BDE512D" w14:textId="77777777" w:rsidR="00FB0DA5" w:rsidRDefault="00FB0DA5" w:rsidP="00FB0DA5">
      <w:pPr>
        <w:ind w:left="1080" w:hanging="360"/>
        <w:rPr>
          <w:rFonts w:ascii="Courier" w:hAnsi="Courier"/>
        </w:rPr>
      </w:pPr>
      <w:r>
        <w:rPr>
          <w:rFonts w:ascii="Courier" w:hAnsi="Courier"/>
        </w:rPr>
        <w:t>?hours recurring:startTime ?open;</w:t>
      </w:r>
    </w:p>
    <w:p w14:paraId="4AC3DFDB" w14:textId="576FBC42" w:rsidR="00FB0DA5" w:rsidRDefault="00FB0DA5" w:rsidP="00FB0DA5">
      <w:pPr>
        <w:ind w:left="1080" w:hanging="360"/>
        <w:rPr>
          <w:rFonts w:ascii="Courier" w:hAnsi="Courier"/>
        </w:rPr>
      </w:pPr>
      <w:r>
        <w:rPr>
          <w:rFonts w:ascii="Courier" w:hAnsi="Courier"/>
        </w:rPr>
        <w:t>recurring:endTime ?close.</w:t>
      </w:r>
    </w:p>
    <w:p w14:paraId="749618CC" w14:textId="0C8CE2AA" w:rsidR="00FB0DA5" w:rsidRDefault="00FB0DA5" w:rsidP="00FB0DA5">
      <w:pPr>
        <w:ind w:left="1080" w:hanging="360"/>
        <w:rPr>
          <w:rFonts w:ascii="Courier" w:hAnsi="Courier"/>
        </w:rPr>
      </w:pPr>
      <w:r>
        <w:rPr>
          <w:rFonts w:ascii="Courier" w:hAnsi="Courier"/>
        </w:rPr>
        <w:t>FILTER(</w:t>
      </w:r>
      <w:r w:rsidRPr="00FB0DA5">
        <w:rPr>
          <w:rFonts w:ascii="Courier" w:hAnsi="Courier"/>
          <w:highlight w:val="lightGray"/>
        </w:rPr>
        <w:t>{time}</w:t>
      </w:r>
      <w:r>
        <w:rPr>
          <w:rFonts w:ascii="Courier" w:hAnsi="Courier"/>
        </w:rPr>
        <w:t xml:space="preserve"> &gt;= ?open &amp;&amp; {time} &lt;= ?close)</w:t>
      </w:r>
    </w:p>
    <w:p w14:paraId="366AA804" w14:textId="2208E848" w:rsidR="00FB0DA5" w:rsidRDefault="00FB0DA5" w:rsidP="00FB0DA5">
      <w:pPr>
        <w:ind w:left="1080" w:hanging="360"/>
        <w:rPr>
          <w:rFonts w:ascii="Courier" w:hAnsi="Courier"/>
        </w:rPr>
      </w:pPr>
      <w:r>
        <w:rPr>
          <w:rFonts w:ascii="Courier" w:hAnsi="Courier"/>
        </w:rPr>
        <w:t>}</w:t>
      </w:r>
    </w:p>
    <w:p w14:paraId="39A37AF7" w14:textId="77777777" w:rsidR="00560804" w:rsidRDefault="00560804" w:rsidP="00FE1FC4">
      <w:pPr>
        <w:ind w:left="720" w:hanging="360"/>
      </w:pPr>
    </w:p>
    <w:p w14:paraId="13026968" w14:textId="21B121C3" w:rsidR="00FE1FC4" w:rsidRDefault="00FE1FC4" w:rsidP="00FE1FC4">
      <w:pPr>
        <w:ind w:left="720" w:hanging="360"/>
      </w:pPr>
      <w:r>
        <w:t>CQ3-8 How much does it cost to park in a particular parking lot?</w:t>
      </w:r>
    </w:p>
    <w:p w14:paraId="2368EF16" w14:textId="6319C230" w:rsidR="009E6B11" w:rsidRPr="009E6B11" w:rsidRDefault="009E6B11" w:rsidP="00FE1FC4">
      <w:pPr>
        <w:ind w:left="720" w:hanging="360"/>
      </w:pPr>
      <w:r>
        <w:t xml:space="preserve">In this query we return the cost and the duration at which it is applied; for example, </w:t>
      </w:r>
      <w:r>
        <w:rPr>
          <w:b/>
        </w:rPr>
        <w:t>5</w:t>
      </w:r>
      <w:r>
        <w:t xml:space="preserve"> dollars per </w:t>
      </w:r>
      <w:r>
        <w:rPr>
          <w:b/>
        </w:rPr>
        <w:t>1</w:t>
      </w:r>
      <w:r>
        <w:t xml:space="preserve"> hour. It is also possible to retrieve more detail on the cost such as the currency.</w:t>
      </w:r>
    </w:p>
    <w:p w14:paraId="7253938E" w14:textId="797DAF4E" w:rsidR="002C06BA" w:rsidRDefault="002C06BA" w:rsidP="002C06BA">
      <w:pPr>
        <w:ind w:left="1080" w:hanging="360"/>
        <w:rPr>
          <w:rFonts w:ascii="Courier" w:hAnsi="Courier"/>
        </w:rPr>
      </w:pPr>
      <w:r>
        <w:rPr>
          <w:rFonts w:ascii="Courier" w:hAnsi="Courier"/>
        </w:rPr>
        <w:t>SELECT DISTINCT ?</w:t>
      </w:r>
      <w:r w:rsidR="009E6B11">
        <w:rPr>
          <w:rFonts w:ascii="Courier" w:hAnsi="Courier"/>
        </w:rPr>
        <w:t>cost ?perhour</w:t>
      </w:r>
      <w:r>
        <w:rPr>
          <w:rFonts w:ascii="Courier" w:hAnsi="Courier"/>
        </w:rPr>
        <w:t xml:space="preserve"> MAX(?t) WHERE {</w:t>
      </w:r>
    </w:p>
    <w:p w14:paraId="0B50A9B2" w14:textId="77777777" w:rsidR="002C06BA" w:rsidRDefault="002C06BA" w:rsidP="002C06BA">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308AD5ED" w14:textId="2F6F5A1D" w:rsidR="002C06BA" w:rsidRDefault="002C06BA" w:rsidP="002C06BA">
      <w:pPr>
        <w:ind w:left="1080" w:hanging="360"/>
        <w:rPr>
          <w:rFonts w:ascii="Courier" w:hAnsi="Courier"/>
        </w:rPr>
      </w:pPr>
      <w:r>
        <w:rPr>
          <w:rFonts w:ascii="Courier" w:hAnsi="Courier"/>
        </w:rPr>
        <w:t>change:hasManifestation ?lot.</w:t>
      </w:r>
    </w:p>
    <w:p w14:paraId="5DE0DB15" w14:textId="03CF5192" w:rsidR="009E6B11" w:rsidRDefault="009E6B11" w:rsidP="002C06BA">
      <w:pPr>
        <w:ind w:left="1080" w:hanging="360"/>
        <w:rPr>
          <w:rFonts w:ascii="Courier" w:hAnsi="Courier"/>
        </w:rPr>
      </w:pPr>
      <w:r>
        <w:rPr>
          <w:rFonts w:ascii="Courier" w:hAnsi="Courier"/>
        </w:rPr>
        <w:t>?lot change:existsAt ?t;</w:t>
      </w:r>
    </w:p>
    <w:p w14:paraId="43790E54" w14:textId="55C42383" w:rsidR="009E6B11" w:rsidRDefault="009E6B11" w:rsidP="002C06BA">
      <w:pPr>
        <w:ind w:left="1080" w:hanging="360"/>
        <w:rPr>
          <w:rFonts w:ascii="Courier" w:hAnsi="Courier"/>
        </w:rPr>
      </w:pPr>
      <w:r>
        <w:rPr>
          <w:rFonts w:ascii="Courier" w:hAnsi="Courier"/>
        </w:rPr>
        <w:t>parking:hasParkingPolicy ?policy.</w:t>
      </w:r>
    </w:p>
    <w:p w14:paraId="609336D9" w14:textId="499120D5" w:rsidR="009E6B11" w:rsidRDefault="009E6B11" w:rsidP="002C06BA">
      <w:pPr>
        <w:ind w:left="1080" w:hanging="360"/>
        <w:rPr>
          <w:rFonts w:ascii="Courier" w:hAnsi="Courier"/>
        </w:rPr>
      </w:pPr>
      <w:r>
        <w:rPr>
          <w:rFonts w:ascii="Courier" w:hAnsi="Courier"/>
        </w:rPr>
        <w:t>?policy parking:hasParkingRate ?rate.</w:t>
      </w:r>
    </w:p>
    <w:p w14:paraId="5FA57015" w14:textId="5B993319" w:rsidR="009E6B11" w:rsidRDefault="009E6B11" w:rsidP="002C06BA">
      <w:pPr>
        <w:ind w:left="1080" w:hanging="360"/>
        <w:rPr>
          <w:rFonts w:ascii="Courier" w:hAnsi="Courier"/>
        </w:rPr>
      </w:pPr>
      <w:r>
        <w:rPr>
          <w:rFonts w:ascii="Courier" w:hAnsi="Courier"/>
        </w:rPr>
        <w:t>?rate parking:hasMonetaryCost ?mval.</w:t>
      </w:r>
    </w:p>
    <w:p w14:paraId="1F4A3A73" w14:textId="34FFE2C4" w:rsidR="009E6B11" w:rsidRDefault="009E6B11" w:rsidP="002C06BA">
      <w:pPr>
        <w:ind w:left="1080" w:hanging="360"/>
        <w:rPr>
          <w:rFonts w:ascii="Courier" w:hAnsi="Courier"/>
        </w:rPr>
      </w:pPr>
      <w:r>
        <w:rPr>
          <w:rFonts w:ascii="Courier" w:hAnsi="Courier"/>
        </w:rPr>
        <w:t>?mval om:has_value ?mmeasure.</w:t>
      </w:r>
    </w:p>
    <w:p w14:paraId="57AB3C30" w14:textId="21DCBF80" w:rsidR="009E6B11" w:rsidRDefault="009E6B11" w:rsidP="002C06BA">
      <w:pPr>
        <w:ind w:left="1080" w:hanging="360"/>
        <w:rPr>
          <w:rFonts w:ascii="Courier" w:hAnsi="Courier"/>
        </w:rPr>
      </w:pPr>
      <w:r>
        <w:rPr>
          <w:rFonts w:ascii="Courier" w:hAnsi="Courier"/>
        </w:rPr>
        <w:t>?mmeasure om:has_numerical_value ?cost.</w:t>
      </w:r>
    </w:p>
    <w:p w14:paraId="2CAB44E7" w14:textId="307E05F3" w:rsidR="009E6B11" w:rsidRDefault="009E6B11" w:rsidP="002C06BA">
      <w:pPr>
        <w:ind w:left="1080" w:hanging="360"/>
        <w:rPr>
          <w:rFonts w:ascii="Courier" w:hAnsi="Courier"/>
        </w:rPr>
      </w:pPr>
      <w:r>
        <w:rPr>
          <w:rFonts w:ascii="Courier" w:hAnsi="Courier"/>
        </w:rPr>
        <w:t>?rate parking:forDuration ?d.</w:t>
      </w:r>
    </w:p>
    <w:p w14:paraId="3884268C" w14:textId="7C430B69" w:rsidR="009E6B11" w:rsidRDefault="009E6B11" w:rsidP="002C06BA">
      <w:pPr>
        <w:ind w:left="1080" w:hanging="360"/>
        <w:rPr>
          <w:rFonts w:ascii="Courier" w:hAnsi="Courier"/>
        </w:rPr>
      </w:pPr>
      <w:r>
        <w:rPr>
          <w:rFonts w:ascii="Courier" w:hAnsi="Courier"/>
        </w:rPr>
        <w:t>?d time:hours ?perhour</w:t>
      </w:r>
    </w:p>
    <w:p w14:paraId="5259013B" w14:textId="3B911DA2" w:rsidR="009E6B11" w:rsidRDefault="009E6B11" w:rsidP="002C06BA">
      <w:pPr>
        <w:ind w:left="1080" w:hanging="360"/>
        <w:rPr>
          <w:rFonts w:ascii="Courier" w:hAnsi="Courier"/>
        </w:rPr>
      </w:pPr>
      <w:r>
        <w:rPr>
          <w:rFonts w:ascii="Courier" w:hAnsi="Courier"/>
        </w:rPr>
        <w:t>}</w:t>
      </w:r>
    </w:p>
    <w:p w14:paraId="160BD452" w14:textId="77777777" w:rsidR="00304AAE" w:rsidRDefault="00304AAE" w:rsidP="00FE1FC4">
      <w:pPr>
        <w:ind w:left="720" w:hanging="360"/>
      </w:pPr>
    </w:p>
    <w:p w14:paraId="5E927BAB" w14:textId="5C89ED4C" w:rsidR="00FE1FC4" w:rsidRDefault="00FE1FC4" w:rsidP="00FE1FC4">
      <w:pPr>
        <w:ind w:left="720" w:hanging="360"/>
      </w:pPr>
      <w:r>
        <w:t>CQ3-9 What types of payment are accepted at a particular parking lot?</w:t>
      </w:r>
    </w:p>
    <w:p w14:paraId="29DA6645" w14:textId="205D525D" w:rsidR="00BE7ACD" w:rsidRDefault="00BE7ACD" w:rsidP="00BE7ACD">
      <w:pPr>
        <w:ind w:left="1080" w:hanging="360"/>
        <w:rPr>
          <w:rFonts w:ascii="Courier" w:hAnsi="Courier"/>
        </w:rPr>
      </w:pPr>
      <w:r>
        <w:rPr>
          <w:rFonts w:ascii="Courier" w:hAnsi="Courier"/>
        </w:rPr>
        <w:t>SELECT DISTINCT ?paymethod MAX(?t) WHERE {</w:t>
      </w:r>
    </w:p>
    <w:p w14:paraId="3A9239A9" w14:textId="77777777" w:rsidR="00BE7ACD" w:rsidRDefault="00BE7ACD" w:rsidP="00BE7ACD">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16BAE502" w14:textId="77777777" w:rsidR="00BE7ACD" w:rsidRDefault="00BE7ACD" w:rsidP="00BE7ACD">
      <w:pPr>
        <w:ind w:left="1080" w:hanging="360"/>
        <w:rPr>
          <w:rFonts w:ascii="Courier" w:hAnsi="Courier"/>
        </w:rPr>
      </w:pPr>
      <w:r>
        <w:rPr>
          <w:rFonts w:ascii="Courier" w:hAnsi="Courier"/>
        </w:rPr>
        <w:t>change:hasManifestation ?lot.</w:t>
      </w:r>
    </w:p>
    <w:p w14:paraId="1AF044B0" w14:textId="77777777" w:rsidR="00BE7ACD" w:rsidRDefault="00BE7ACD" w:rsidP="00BE7ACD">
      <w:pPr>
        <w:ind w:left="1080" w:hanging="360"/>
        <w:rPr>
          <w:rFonts w:ascii="Courier" w:hAnsi="Courier"/>
        </w:rPr>
      </w:pPr>
      <w:r>
        <w:rPr>
          <w:rFonts w:ascii="Courier" w:hAnsi="Courier"/>
        </w:rPr>
        <w:t>?lot change:existsAt ?t;</w:t>
      </w:r>
    </w:p>
    <w:p w14:paraId="0E87C7F1" w14:textId="77777777" w:rsidR="00BE7ACD" w:rsidRDefault="00BE7ACD" w:rsidP="00BE7ACD">
      <w:pPr>
        <w:ind w:left="1080" w:hanging="360"/>
        <w:rPr>
          <w:rFonts w:ascii="Courier" w:hAnsi="Courier"/>
        </w:rPr>
      </w:pPr>
      <w:r>
        <w:rPr>
          <w:rFonts w:ascii="Courier" w:hAnsi="Courier"/>
        </w:rPr>
        <w:t>parking:hasParkingPolicy ?policy.</w:t>
      </w:r>
    </w:p>
    <w:p w14:paraId="58BEE2AD" w14:textId="0F8C9C85" w:rsidR="00BE7ACD" w:rsidRDefault="00BE7ACD" w:rsidP="00BE7ACD">
      <w:pPr>
        <w:ind w:left="1080" w:hanging="360"/>
        <w:rPr>
          <w:rFonts w:ascii="Courier" w:hAnsi="Courier"/>
        </w:rPr>
      </w:pPr>
      <w:r>
        <w:rPr>
          <w:rFonts w:ascii="Courier" w:hAnsi="Courier"/>
        </w:rPr>
        <w:t>?policy parking:hasPaymentMethod ?paymenthod.</w:t>
      </w:r>
    </w:p>
    <w:p w14:paraId="2E0AF990" w14:textId="77777777" w:rsidR="00BE7ACD" w:rsidRDefault="00BE7ACD" w:rsidP="00BE7ACD">
      <w:pPr>
        <w:ind w:left="1080" w:hanging="360"/>
        <w:rPr>
          <w:rFonts w:ascii="Courier" w:hAnsi="Courier"/>
        </w:rPr>
      </w:pPr>
      <w:r>
        <w:rPr>
          <w:rFonts w:ascii="Courier" w:hAnsi="Courier"/>
        </w:rPr>
        <w:lastRenderedPageBreak/>
        <w:t>}</w:t>
      </w:r>
    </w:p>
    <w:p w14:paraId="32617253" w14:textId="77777777" w:rsidR="00BE7ACD" w:rsidRDefault="00BE7ACD" w:rsidP="00FE1FC4">
      <w:pPr>
        <w:ind w:left="720" w:hanging="360"/>
      </w:pPr>
    </w:p>
    <w:p w14:paraId="349F3480" w14:textId="4D62F78E" w:rsidR="00FE1FC4" w:rsidRDefault="00FE1FC4" w:rsidP="00FE1FC4">
      <w:pPr>
        <w:ind w:left="720" w:hanging="360"/>
      </w:pPr>
      <w:r>
        <w:t>CQ3-10 How many parking spots are designated for electric vehicles in a particular parking lot?</w:t>
      </w:r>
    </w:p>
    <w:p w14:paraId="0C71549E" w14:textId="4D30467D" w:rsidR="008C57FD" w:rsidRDefault="008C57FD" w:rsidP="008C57FD">
      <w:pPr>
        <w:ind w:left="1080" w:hanging="360"/>
        <w:rPr>
          <w:rFonts w:ascii="Courier" w:hAnsi="Courier"/>
        </w:rPr>
      </w:pPr>
      <w:r>
        <w:rPr>
          <w:rFonts w:ascii="Courier" w:hAnsi="Courier"/>
        </w:rPr>
        <w:t>SELECT ?t (COUNT(?p AS ?ev_spot)) WHERE {</w:t>
      </w:r>
    </w:p>
    <w:p w14:paraId="72C7E70B" w14:textId="77777777" w:rsidR="008C57FD" w:rsidRDefault="008C57FD" w:rsidP="008C57FD">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79F7934B" w14:textId="77777777" w:rsidR="008C57FD" w:rsidRDefault="008C57FD" w:rsidP="008C57FD">
      <w:pPr>
        <w:ind w:left="1080" w:hanging="360"/>
        <w:rPr>
          <w:rFonts w:ascii="Courier" w:hAnsi="Courier"/>
        </w:rPr>
      </w:pPr>
      <w:r>
        <w:rPr>
          <w:rFonts w:ascii="Courier" w:hAnsi="Courier"/>
        </w:rPr>
        <w:t>change:hasManifestation ?lot.</w:t>
      </w:r>
    </w:p>
    <w:p w14:paraId="29DA9FA8" w14:textId="77777777" w:rsidR="008C57FD" w:rsidRDefault="008C57FD" w:rsidP="008C57FD">
      <w:pPr>
        <w:ind w:left="1080" w:hanging="360"/>
        <w:rPr>
          <w:rFonts w:ascii="Courier" w:hAnsi="Courier"/>
        </w:rPr>
      </w:pPr>
      <w:r>
        <w:rPr>
          <w:rFonts w:ascii="Courier" w:hAnsi="Courier"/>
        </w:rPr>
        <w:t>?lot rdf:type parking:ParkingArea;</w:t>
      </w:r>
    </w:p>
    <w:p w14:paraId="432BA9CD" w14:textId="77777777" w:rsidR="008C57FD" w:rsidRDefault="008C57FD" w:rsidP="008C57FD">
      <w:pPr>
        <w:ind w:left="1080" w:hanging="360"/>
        <w:rPr>
          <w:rFonts w:ascii="Courier" w:hAnsi="Courier"/>
        </w:rPr>
      </w:pPr>
      <w:r>
        <w:rPr>
          <w:rFonts w:ascii="Courier" w:hAnsi="Courier"/>
        </w:rPr>
        <w:t>change:existsAt ?t</w:t>
      </w:r>
    </w:p>
    <w:p w14:paraId="7D1DF908" w14:textId="77777777" w:rsidR="008C57FD" w:rsidRDefault="008C57FD" w:rsidP="008C57FD">
      <w:pPr>
        <w:ind w:left="1080" w:hanging="360"/>
        <w:rPr>
          <w:rFonts w:ascii="Courier" w:hAnsi="Courier"/>
        </w:rPr>
      </w:pPr>
      <w:r>
        <w:rPr>
          <w:rFonts w:ascii="Courier" w:hAnsi="Courier"/>
        </w:rPr>
        <w:t>parking:hasSubParkingArea ?p.</w:t>
      </w:r>
    </w:p>
    <w:p w14:paraId="01E7A6C4" w14:textId="7993EEFF" w:rsidR="008C57FD" w:rsidRDefault="008C57FD" w:rsidP="008C57FD">
      <w:pPr>
        <w:ind w:left="1080" w:hanging="360"/>
        <w:rPr>
          <w:rFonts w:ascii="Courier" w:hAnsi="Courier"/>
        </w:rPr>
      </w:pPr>
      <w:r>
        <w:rPr>
          <w:rFonts w:ascii="Courier" w:hAnsi="Courier"/>
        </w:rPr>
        <w:t>?p rdf:type parking:</w:t>
      </w:r>
      <w:r w:rsidR="00E240C5">
        <w:rPr>
          <w:rFonts w:ascii="Courier" w:hAnsi="Courier"/>
        </w:rPr>
        <w:t>EVParkingSpace</w:t>
      </w:r>
      <w:r>
        <w:rPr>
          <w:rFonts w:ascii="Courier" w:hAnsi="Courier"/>
        </w:rPr>
        <w:t>.</w:t>
      </w:r>
    </w:p>
    <w:p w14:paraId="2EF54E3F" w14:textId="77777777" w:rsidR="008C57FD" w:rsidRDefault="008C57FD" w:rsidP="008C57FD">
      <w:pPr>
        <w:ind w:left="1080" w:hanging="360"/>
        <w:rPr>
          <w:rFonts w:ascii="Courier" w:hAnsi="Courier"/>
        </w:rPr>
      </w:pPr>
      <w:r>
        <w:rPr>
          <w:rFonts w:ascii="Courier" w:hAnsi="Courier"/>
        </w:rPr>
        <w:t>} GROUP BY ?t</w:t>
      </w:r>
    </w:p>
    <w:p w14:paraId="68BFD202" w14:textId="77777777" w:rsidR="008C57FD" w:rsidRDefault="008C57FD" w:rsidP="00FE1FC4">
      <w:pPr>
        <w:ind w:left="720" w:hanging="360"/>
      </w:pPr>
    </w:p>
    <w:p w14:paraId="494866DA" w14:textId="5BEF072F" w:rsidR="00FE1FC4" w:rsidRPr="00FE1FC4" w:rsidRDefault="00FE1FC4" w:rsidP="00FE1FC4">
      <w:pPr>
        <w:ind w:left="720" w:hanging="360"/>
      </w:pPr>
      <w:r>
        <w:t>CQ3-11 What types of electric vehicle chargers are available in a particular parking lot?</w:t>
      </w:r>
    </w:p>
    <w:p w14:paraId="726899F8" w14:textId="597E1095" w:rsidR="00F020F9" w:rsidRDefault="00F020F9" w:rsidP="00F020F9">
      <w:pPr>
        <w:ind w:left="1080" w:hanging="360"/>
        <w:rPr>
          <w:rFonts w:ascii="Courier" w:hAnsi="Courier"/>
        </w:rPr>
      </w:pPr>
      <w:r>
        <w:rPr>
          <w:rFonts w:ascii="Courier" w:hAnsi="Courier"/>
        </w:rPr>
        <w:t>SELECT DISTINCT ?chargetype MAX(?t) WHERE {</w:t>
      </w:r>
    </w:p>
    <w:p w14:paraId="31E7B5EF" w14:textId="77777777" w:rsidR="00F020F9" w:rsidRDefault="00F020F9" w:rsidP="00F020F9">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213B53FD" w14:textId="77777777" w:rsidR="00F020F9" w:rsidRDefault="00F020F9" w:rsidP="00F020F9">
      <w:pPr>
        <w:ind w:left="1080" w:hanging="360"/>
        <w:rPr>
          <w:rFonts w:ascii="Courier" w:hAnsi="Courier"/>
        </w:rPr>
      </w:pPr>
      <w:r>
        <w:rPr>
          <w:rFonts w:ascii="Courier" w:hAnsi="Courier"/>
        </w:rPr>
        <w:t>change:hasManifestation ?lot.</w:t>
      </w:r>
    </w:p>
    <w:p w14:paraId="52E3E1E6" w14:textId="54F02801" w:rsidR="00F020F9" w:rsidRDefault="00F020F9" w:rsidP="00F020F9">
      <w:pPr>
        <w:ind w:left="1080" w:hanging="360"/>
        <w:rPr>
          <w:rFonts w:ascii="Courier" w:hAnsi="Courier"/>
        </w:rPr>
      </w:pPr>
      <w:r>
        <w:rPr>
          <w:rFonts w:ascii="Courier" w:hAnsi="Courier"/>
        </w:rPr>
        <w:t>?lot change:existsAt ?t;</w:t>
      </w:r>
    </w:p>
    <w:p w14:paraId="1C3B7F23" w14:textId="2FF203DE" w:rsidR="00F020F9" w:rsidRDefault="00F020F9" w:rsidP="00F020F9">
      <w:pPr>
        <w:ind w:left="1080" w:hanging="360"/>
        <w:rPr>
          <w:rFonts w:ascii="Courier" w:hAnsi="Courier"/>
        </w:rPr>
      </w:pPr>
      <w:r>
        <w:rPr>
          <w:rFonts w:ascii="Courier" w:hAnsi="Courier"/>
        </w:rPr>
        <w:t>parking:hasEvCharger ?charge.</w:t>
      </w:r>
    </w:p>
    <w:p w14:paraId="379CC6B0" w14:textId="77777777" w:rsidR="001223BA" w:rsidRDefault="00F020F9" w:rsidP="001223BA">
      <w:pPr>
        <w:ind w:left="1080" w:hanging="360"/>
        <w:rPr>
          <w:rFonts w:ascii="Courier" w:hAnsi="Courier"/>
        </w:rPr>
      </w:pPr>
      <w:r>
        <w:rPr>
          <w:rFonts w:ascii="Courier" w:hAnsi="Courier"/>
        </w:rPr>
        <w:t>?charge rdf:type ?chargetype.</w:t>
      </w:r>
    </w:p>
    <w:p w14:paraId="439E5A6B" w14:textId="3CEBA81A" w:rsidR="006C7A40" w:rsidRPr="001223BA" w:rsidRDefault="00F020F9" w:rsidP="001223BA">
      <w:pPr>
        <w:ind w:left="1080" w:hanging="360"/>
        <w:rPr>
          <w:rFonts w:ascii="Courier" w:hAnsi="Courier"/>
        </w:rPr>
      </w:pPr>
      <w:r>
        <w:rPr>
          <w:rFonts w:ascii="Courier" w:hAnsi="Courier"/>
        </w:rPr>
        <w:t>}</w:t>
      </w:r>
    </w:p>
    <w:p w14:paraId="226E8935" w14:textId="7D025E95" w:rsidR="006C7A40" w:rsidRDefault="006C7A40" w:rsidP="006C7A40">
      <w:pPr>
        <w:pStyle w:val="Heading3"/>
      </w:pPr>
      <w:bookmarkStart w:id="167" w:name="_Toc35260276"/>
      <w:r>
        <w:t xml:space="preserve">CQs for </w:t>
      </w:r>
      <w:r w:rsidR="00FE1FC4">
        <w:t xml:space="preserve">ATIS via </w:t>
      </w:r>
      <w:r w:rsidR="000D2B4D">
        <w:t>ITSoS</w:t>
      </w:r>
      <w:bookmarkEnd w:id="167"/>
    </w:p>
    <w:p w14:paraId="6ECBDBBE" w14:textId="77777777" w:rsidR="001D51E2" w:rsidRPr="001216A3" w:rsidRDefault="001D51E2" w:rsidP="001D51E2">
      <w:pPr>
        <w:ind w:left="720" w:hanging="360"/>
      </w:pPr>
      <w:r w:rsidRPr="001216A3">
        <w:t>CQ</w:t>
      </w:r>
      <w:r>
        <w:t>4</w:t>
      </w:r>
      <w:r w:rsidRPr="001216A3">
        <w:t xml:space="preserve">-1: What </w:t>
      </w:r>
      <w:r>
        <w:t xml:space="preserve">are the averages of the </w:t>
      </w:r>
      <w:r w:rsidRPr="001216A3">
        <w:t>TTI_Max value</w:t>
      </w:r>
      <w:r>
        <w:t>s that</w:t>
      </w:r>
      <w:r w:rsidRPr="001216A3">
        <w:t xml:space="preserve"> have been observed </w:t>
      </w:r>
      <w:r>
        <w:t>over some period of time</w:t>
      </w:r>
      <w:r w:rsidRPr="001216A3">
        <w:t>?</w:t>
      </w:r>
    </w:p>
    <w:p w14:paraId="052A5039" w14:textId="7E17BD15" w:rsidR="00451828" w:rsidRPr="002102D5" w:rsidRDefault="00451828" w:rsidP="002102D5">
      <w:pPr>
        <w:ind w:left="1080" w:hanging="360"/>
        <w:rPr>
          <w:rFonts w:ascii="Courier" w:hAnsi="Courier"/>
        </w:rPr>
      </w:pPr>
      <w:r w:rsidRPr="002102D5">
        <w:rPr>
          <w:rFonts w:ascii="Courier" w:hAnsi="Courier"/>
        </w:rPr>
        <w:t>SELECT  ?x</w:t>
      </w:r>
      <w:r w:rsidR="002102D5" w:rsidRPr="002102D5">
        <w:rPr>
          <w:rFonts w:ascii="Courier" w:hAnsi="Courier"/>
        </w:rPr>
        <w:t xml:space="preserve"> </w:t>
      </w:r>
      <w:r w:rsidRPr="002102D5">
        <w:rPr>
          <w:rFonts w:ascii="Courier" w:hAnsi="Courier"/>
        </w:rPr>
        <w:t>?wayID</w:t>
      </w:r>
    </w:p>
    <w:p w14:paraId="43545EF8" w14:textId="77777777" w:rsidR="00451828" w:rsidRPr="002102D5" w:rsidRDefault="00451828" w:rsidP="002102D5">
      <w:pPr>
        <w:ind w:left="1080" w:hanging="360"/>
        <w:rPr>
          <w:rFonts w:ascii="Courier" w:hAnsi="Courier"/>
        </w:rPr>
      </w:pPr>
      <w:r w:rsidRPr="002102D5">
        <w:rPr>
          <w:rFonts w:ascii="Courier" w:hAnsi="Courier"/>
        </w:rPr>
        <w:lastRenderedPageBreak/>
        <w:t>WHERE {</w:t>
      </w:r>
    </w:p>
    <w:p w14:paraId="16CC15C8" w14:textId="10672DFF" w:rsidR="00451828" w:rsidRPr="002102D5" w:rsidRDefault="00451828" w:rsidP="002102D5">
      <w:pPr>
        <w:ind w:left="1080" w:hanging="360"/>
        <w:rPr>
          <w:rFonts w:ascii="Courier" w:hAnsi="Courier"/>
        </w:rPr>
      </w:pPr>
      <w:r w:rsidRPr="002102D5">
        <w:rPr>
          <w:rFonts w:ascii="Courier" w:hAnsi="Courier"/>
        </w:rPr>
        <w:t xml:space="preserve">?y a </w:t>
      </w:r>
      <w:r w:rsidR="002102D5">
        <w:rPr>
          <w:rFonts w:ascii="Courier" w:hAnsi="Courier"/>
        </w:rPr>
        <w:t>transport:</w:t>
      </w:r>
      <w:r w:rsidRPr="002102D5">
        <w:rPr>
          <w:rFonts w:ascii="Courier" w:hAnsi="Courier"/>
        </w:rPr>
        <w:t>MeanTTI_Max.</w:t>
      </w:r>
    </w:p>
    <w:p w14:paraId="2E6C4A49" w14:textId="271377C9" w:rsidR="00451828" w:rsidRPr="002102D5" w:rsidRDefault="00451828" w:rsidP="002102D5">
      <w:pPr>
        <w:ind w:left="1080" w:hanging="360"/>
        <w:rPr>
          <w:rFonts w:ascii="Courier" w:hAnsi="Courier"/>
        </w:rPr>
      </w:pPr>
      <w:r w:rsidRPr="002102D5">
        <w:rPr>
          <w:rFonts w:ascii="Courier" w:hAnsi="Courier"/>
        </w:rPr>
        <w:t xml:space="preserve">?y </w:t>
      </w:r>
      <w:r w:rsidR="002102D5">
        <w:rPr>
          <w:rFonts w:ascii="Courier" w:hAnsi="Courier"/>
        </w:rPr>
        <w:t>om:</w:t>
      </w:r>
      <w:r w:rsidRPr="002102D5">
        <w:rPr>
          <w:rFonts w:ascii="Courier" w:hAnsi="Courier"/>
        </w:rPr>
        <w:t>hasValue ?measure.</w:t>
      </w:r>
    </w:p>
    <w:p w14:paraId="0B6AA7F1" w14:textId="7B2AFF70" w:rsidR="00451828" w:rsidRPr="002102D5" w:rsidRDefault="00451828" w:rsidP="002102D5">
      <w:pPr>
        <w:ind w:left="1080" w:hanging="360"/>
        <w:rPr>
          <w:rFonts w:ascii="Courier" w:hAnsi="Courier"/>
        </w:rPr>
      </w:pPr>
      <w:r w:rsidRPr="002102D5">
        <w:rPr>
          <w:rFonts w:ascii="Courier" w:hAnsi="Courier"/>
        </w:rPr>
        <w:t xml:space="preserve">?measure </w:t>
      </w:r>
      <w:r w:rsidR="002102D5">
        <w:rPr>
          <w:rFonts w:ascii="Courier" w:hAnsi="Courier"/>
        </w:rPr>
        <w:t>om:</w:t>
      </w:r>
      <w:r w:rsidRPr="002102D5">
        <w:rPr>
          <w:rFonts w:ascii="Courier" w:hAnsi="Courier"/>
        </w:rPr>
        <w:t>numerical_value ?x.</w:t>
      </w:r>
    </w:p>
    <w:p w14:paraId="15B97EBA" w14:textId="59356B67" w:rsidR="00451828" w:rsidRPr="002102D5" w:rsidRDefault="00451828" w:rsidP="002102D5">
      <w:pPr>
        <w:ind w:left="1080" w:hanging="360"/>
        <w:rPr>
          <w:rFonts w:ascii="Courier" w:hAnsi="Courier"/>
        </w:rPr>
      </w:pPr>
      <w:r w:rsidRPr="002102D5">
        <w:rPr>
          <w:rFonts w:ascii="Courier" w:hAnsi="Courier"/>
        </w:rPr>
        <w:t>?</w:t>
      </w:r>
      <w:r w:rsidR="002102D5">
        <w:rPr>
          <w:rFonts w:ascii="Courier" w:hAnsi="Courier"/>
        </w:rPr>
        <w:t>y om:</w:t>
      </w:r>
      <w:r w:rsidRPr="002102D5">
        <w:rPr>
          <w:rFonts w:ascii="Courier" w:hAnsi="Courier"/>
        </w:rPr>
        <w:t>aggregateOver ?t_interval.</w:t>
      </w:r>
    </w:p>
    <w:p w14:paraId="083F6590" w14:textId="01F100A9" w:rsidR="00451828" w:rsidRPr="002102D5" w:rsidRDefault="00451828" w:rsidP="002102D5">
      <w:pPr>
        <w:ind w:left="1080" w:hanging="360"/>
        <w:rPr>
          <w:rFonts w:ascii="Courier" w:hAnsi="Courier"/>
        </w:rPr>
      </w:pPr>
      <w:r w:rsidRPr="002102D5">
        <w:rPr>
          <w:rFonts w:ascii="Courier" w:hAnsi="Courier"/>
        </w:rPr>
        <w:t xml:space="preserve">?t_interval </w:t>
      </w:r>
      <w:r w:rsidR="002102D5">
        <w:rPr>
          <w:rFonts w:ascii="Courier" w:hAnsi="Courier"/>
        </w:rPr>
        <w:t>time:</w:t>
      </w:r>
      <w:r w:rsidRPr="002102D5">
        <w:rPr>
          <w:rFonts w:ascii="Courier" w:hAnsi="Courier"/>
        </w:rPr>
        <w:t>hasBeginning ?t1.</w:t>
      </w:r>
    </w:p>
    <w:p w14:paraId="0327FD70" w14:textId="77777777" w:rsidR="00451828" w:rsidRPr="002102D5" w:rsidRDefault="00451828" w:rsidP="002102D5">
      <w:pPr>
        <w:ind w:left="1080" w:hanging="360"/>
        <w:rPr>
          <w:rFonts w:ascii="Courier" w:hAnsi="Courier"/>
        </w:rPr>
      </w:pPr>
      <w:r w:rsidRPr="002102D5">
        <w:rPr>
          <w:rFonts w:ascii="Courier" w:hAnsi="Courier"/>
        </w:rPr>
        <w:t>?t1 time:inXSDDateTime ?dt1.</w:t>
      </w:r>
    </w:p>
    <w:p w14:paraId="3032670A" w14:textId="6E52F861" w:rsidR="00451828" w:rsidRPr="002102D5" w:rsidRDefault="00451828" w:rsidP="002102D5">
      <w:pPr>
        <w:ind w:left="1080" w:hanging="360"/>
        <w:rPr>
          <w:rFonts w:ascii="Courier" w:hAnsi="Courier"/>
        </w:rPr>
      </w:pPr>
      <w:r w:rsidRPr="002102D5">
        <w:rPr>
          <w:rFonts w:ascii="Courier" w:hAnsi="Courier"/>
        </w:rPr>
        <w:t xml:space="preserve">?t_interval </w:t>
      </w:r>
      <w:r w:rsidR="002102D5">
        <w:rPr>
          <w:rFonts w:ascii="Courier" w:hAnsi="Courier"/>
        </w:rPr>
        <w:t>time:</w:t>
      </w:r>
      <w:r w:rsidRPr="002102D5">
        <w:rPr>
          <w:rFonts w:ascii="Courier" w:hAnsi="Courier"/>
        </w:rPr>
        <w:t>hasEnd ?t2.</w:t>
      </w:r>
    </w:p>
    <w:p w14:paraId="18A7AAB4" w14:textId="77777777" w:rsidR="00451828" w:rsidRPr="002102D5" w:rsidRDefault="00451828" w:rsidP="002102D5">
      <w:pPr>
        <w:ind w:left="1080" w:hanging="360"/>
        <w:rPr>
          <w:rFonts w:ascii="Courier" w:hAnsi="Courier"/>
        </w:rPr>
      </w:pPr>
      <w:r w:rsidRPr="002102D5">
        <w:rPr>
          <w:rFonts w:ascii="Courier" w:hAnsi="Courier"/>
        </w:rPr>
        <w:t>?t2 time:inXSDDateTime ?dt2.</w:t>
      </w:r>
    </w:p>
    <w:p w14:paraId="734C6B1E" w14:textId="67E3E709" w:rsidR="00451828" w:rsidRPr="002102D5" w:rsidRDefault="00451828" w:rsidP="002102D5">
      <w:pPr>
        <w:ind w:left="1080" w:hanging="360"/>
        <w:rPr>
          <w:rFonts w:ascii="Courier" w:hAnsi="Courier"/>
        </w:rPr>
      </w:pPr>
      <w:r w:rsidRPr="002102D5">
        <w:rPr>
          <w:rFonts w:ascii="Courier" w:hAnsi="Courier"/>
        </w:rPr>
        <w:t xml:space="preserve">?y </w:t>
      </w:r>
      <w:r w:rsidR="002102D5">
        <w:rPr>
          <w:rFonts w:ascii="Courier" w:hAnsi="Courier"/>
        </w:rPr>
        <w:t>om:</w:t>
      </w:r>
      <w:r w:rsidRPr="002102D5">
        <w:rPr>
          <w:rFonts w:ascii="Courier" w:hAnsi="Courier"/>
        </w:rPr>
        <w:t>aggregateOf ?y_2.</w:t>
      </w:r>
    </w:p>
    <w:p w14:paraId="4E92D0A5" w14:textId="6F32B64E" w:rsidR="00451828" w:rsidRPr="002102D5" w:rsidRDefault="00451828" w:rsidP="002102D5">
      <w:pPr>
        <w:ind w:left="1080" w:hanging="360"/>
        <w:rPr>
          <w:rFonts w:ascii="Courier" w:hAnsi="Courier"/>
        </w:rPr>
      </w:pPr>
      <w:r w:rsidRPr="002102D5">
        <w:rPr>
          <w:rFonts w:ascii="Courier" w:hAnsi="Courier"/>
        </w:rPr>
        <w:t xml:space="preserve">?y_2 </w:t>
      </w:r>
      <w:r w:rsidR="002102D5">
        <w:rPr>
          <w:rFonts w:ascii="Courier" w:hAnsi="Courier"/>
        </w:rPr>
        <w:t>om:</w:t>
      </w:r>
      <w:r w:rsidRPr="002102D5">
        <w:rPr>
          <w:rFonts w:ascii="Courier" w:hAnsi="Courier"/>
        </w:rPr>
        <w:t>aggregateOver ?wayID.</w:t>
      </w:r>
    </w:p>
    <w:p w14:paraId="715B2BCC" w14:textId="6C50C970" w:rsidR="00451828" w:rsidRPr="002102D5" w:rsidRDefault="00451828" w:rsidP="002102D5">
      <w:pPr>
        <w:ind w:left="1080" w:hanging="360"/>
        <w:rPr>
          <w:rFonts w:ascii="Courier" w:hAnsi="Courier"/>
        </w:rPr>
      </w:pPr>
      <w:r w:rsidRPr="002102D5">
        <w:rPr>
          <w:rFonts w:ascii="Courier" w:hAnsi="Courier"/>
        </w:rPr>
        <w:t xml:space="preserve">FILTER(?dt </w:t>
      </w:r>
      <w:r w:rsidR="002102D5" w:rsidRPr="002102D5">
        <w:rPr>
          <w:rFonts w:ascii="Courier" w:hAnsi="Courier"/>
        </w:rPr>
        <w:t xml:space="preserve">&lt;= </w:t>
      </w:r>
      <w:r w:rsidR="00F2323D" w:rsidRPr="001D51E2">
        <w:rPr>
          <w:rFonts w:ascii="Courier" w:hAnsi="Courier"/>
          <w:highlight w:val="lightGray"/>
        </w:rPr>
        <w:t>{time}</w:t>
      </w:r>
      <w:r w:rsidR="00F2323D" w:rsidRPr="00762E0A">
        <w:rPr>
          <w:rFonts w:ascii="Courier" w:hAnsi="Courier"/>
        </w:rPr>
        <w:t>^</w:t>
      </w:r>
      <w:r w:rsidR="00F2323D">
        <w:rPr>
          <w:rFonts w:ascii="Courier" w:hAnsi="Courier"/>
        </w:rPr>
        <w:t>^</w:t>
      </w:r>
      <w:r w:rsidR="00F2323D" w:rsidRPr="00762E0A">
        <w:rPr>
          <w:rFonts w:ascii="Courier" w:hAnsi="Courier"/>
        </w:rPr>
        <w:t>xsd:dateTime</w:t>
      </w:r>
      <w:r w:rsidR="00F2323D" w:rsidRPr="002102D5">
        <w:rPr>
          <w:rFonts w:ascii="Courier" w:hAnsi="Courier"/>
        </w:rPr>
        <w:t xml:space="preserve"> </w:t>
      </w:r>
      <w:r w:rsidRPr="002102D5">
        <w:rPr>
          <w:rFonts w:ascii="Courier" w:hAnsi="Courier"/>
        </w:rPr>
        <w:t xml:space="preserve">&amp;&amp; ?dt2 &gt;= </w:t>
      </w:r>
      <w:r w:rsidR="00F2323D" w:rsidRPr="001D51E2">
        <w:rPr>
          <w:rFonts w:ascii="Courier" w:hAnsi="Courier"/>
          <w:highlight w:val="lightGray"/>
        </w:rPr>
        <w:t>{time}</w:t>
      </w:r>
      <w:r w:rsidR="00F2323D" w:rsidRPr="00762E0A">
        <w:rPr>
          <w:rFonts w:ascii="Courier" w:hAnsi="Courier"/>
        </w:rPr>
        <w:t>^</w:t>
      </w:r>
      <w:r w:rsidR="00F2323D">
        <w:rPr>
          <w:rFonts w:ascii="Courier" w:hAnsi="Courier"/>
        </w:rPr>
        <w:t>^</w:t>
      </w:r>
      <w:r w:rsidR="00F2323D" w:rsidRPr="00762E0A">
        <w:rPr>
          <w:rFonts w:ascii="Courier" w:hAnsi="Courier"/>
        </w:rPr>
        <w:t>xsd:dateTime</w:t>
      </w:r>
      <w:r w:rsidRPr="002102D5">
        <w:rPr>
          <w:rFonts w:ascii="Courier" w:hAnsi="Courier"/>
        </w:rPr>
        <w:t>)</w:t>
      </w:r>
    </w:p>
    <w:p w14:paraId="6EC49D46" w14:textId="51AC137D" w:rsidR="00451828" w:rsidRPr="002102D5" w:rsidRDefault="00451828" w:rsidP="002102D5">
      <w:pPr>
        <w:ind w:left="1080" w:hanging="360"/>
        <w:rPr>
          <w:rFonts w:ascii="Courier" w:hAnsi="Courier"/>
        </w:rPr>
      </w:pPr>
      <w:r w:rsidRPr="002102D5">
        <w:rPr>
          <w:rFonts w:ascii="Courier" w:hAnsi="Courier"/>
        </w:rPr>
        <w:t>}</w:t>
      </w:r>
    </w:p>
    <w:p w14:paraId="3CCE7ADC" w14:textId="71F1E083" w:rsidR="001D51E2" w:rsidRDefault="001D51E2" w:rsidP="001D51E2">
      <w:pPr>
        <w:ind w:left="720" w:hanging="360"/>
      </w:pPr>
      <w:r w:rsidRPr="001216A3">
        <w:t>CQ</w:t>
      </w:r>
      <w:r>
        <w:t>4</w:t>
      </w:r>
      <w:r w:rsidRPr="001216A3">
        <w:t xml:space="preserve">-2: What </w:t>
      </w:r>
      <w:r>
        <w:t xml:space="preserve">are the averages of the </w:t>
      </w:r>
      <w:r w:rsidRPr="001216A3">
        <w:t>TTI_Max value</w:t>
      </w:r>
      <w:r>
        <w:t>s that have been observed</w:t>
      </w:r>
      <w:r w:rsidRPr="001216A3">
        <w:t xml:space="preserve"> at some location?</w:t>
      </w:r>
    </w:p>
    <w:p w14:paraId="4F374D40" w14:textId="77777777" w:rsidR="00762E0A" w:rsidRPr="00762E0A" w:rsidRDefault="00762E0A" w:rsidP="00762E0A">
      <w:pPr>
        <w:ind w:left="720" w:hanging="360"/>
        <w:rPr>
          <w:rFonts w:ascii="Courier" w:hAnsi="Courier"/>
        </w:rPr>
      </w:pPr>
      <w:r w:rsidRPr="00762E0A">
        <w:rPr>
          <w:rFonts w:ascii="Courier" w:hAnsi="Courier"/>
        </w:rPr>
        <w:t>SELECT DISTINCT ?x ?t_interval ?dt1 ?dt2</w:t>
      </w:r>
    </w:p>
    <w:p w14:paraId="179B6B84" w14:textId="77777777" w:rsidR="00762E0A" w:rsidRPr="00762E0A" w:rsidRDefault="00762E0A" w:rsidP="00762E0A">
      <w:pPr>
        <w:ind w:left="720" w:hanging="360"/>
        <w:rPr>
          <w:rFonts w:ascii="Courier" w:hAnsi="Courier"/>
        </w:rPr>
      </w:pPr>
      <w:r w:rsidRPr="00762E0A">
        <w:rPr>
          <w:rFonts w:ascii="Courier" w:hAnsi="Courier"/>
        </w:rPr>
        <w:t>WHERE {</w:t>
      </w:r>
    </w:p>
    <w:p w14:paraId="40786392" w14:textId="45545164" w:rsidR="00762E0A" w:rsidRPr="00762E0A" w:rsidRDefault="00762E0A" w:rsidP="00762E0A">
      <w:pPr>
        <w:ind w:left="720" w:hanging="360"/>
        <w:rPr>
          <w:rFonts w:ascii="Courier" w:hAnsi="Courier"/>
        </w:rPr>
      </w:pPr>
      <w:r w:rsidRPr="00762E0A">
        <w:rPr>
          <w:rFonts w:ascii="Courier" w:hAnsi="Courier"/>
        </w:rPr>
        <w:t xml:space="preserve">?y a </w:t>
      </w:r>
      <w:r w:rsidR="00E64A18">
        <w:rPr>
          <w:rFonts w:ascii="Courier" w:hAnsi="Courier"/>
        </w:rPr>
        <w:t>transport:</w:t>
      </w:r>
      <w:r w:rsidRPr="00762E0A">
        <w:rPr>
          <w:rFonts w:ascii="Courier" w:hAnsi="Courier"/>
        </w:rPr>
        <w:t>MeanTTI_Max.</w:t>
      </w:r>
    </w:p>
    <w:p w14:paraId="6590AFDA" w14:textId="2C898600" w:rsidR="00762E0A" w:rsidRPr="00762E0A" w:rsidRDefault="00762E0A" w:rsidP="00762E0A">
      <w:pPr>
        <w:ind w:left="720" w:hanging="360"/>
        <w:rPr>
          <w:rFonts w:ascii="Courier" w:hAnsi="Courier"/>
        </w:rPr>
      </w:pPr>
      <w:r w:rsidRPr="00762E0A">
        <w:rPr>
          <w:rFonts w:ascii="Courier" w:hAnsi="Courier"/>
        </w:rPr>
        <w:t xml:space="preserve">?y </w:t>
      </w:r>
      <w:r w:rsidR="00E64A18">
        <w:rPr>
          <w:rFonts w:ascii="Courier" w:hAnsi="Courier"/>
        </w:rPr>
        <w:t>om:</w:t>
      </w:r>
      <w:r w:rsidRPr="00762E0A">
        <w:rPr>
          <w:rFonts w:ascii="Courier" w:hAnsi="Courier"/>
        </w:rPr>
        <w:t>hasValue ?measure.</w:t>
      </w:r>
    </w:p>
    <w:p w14:paraId="7AB739E6" w14:textId="6417D0EA" w:rsidR="00762E0A" w:rsidRPr="00762E0A" w:rsidRDefault="00762E0A" w:rsidP="00762E0A">
      <w:pPr>
        <w:ind w:left="720" w:hanging="360"/>
        <w:rPr>
          <w:rFonts w:ascii="Courier" w:hAnsi="Courier"/>
        </w:rPr>
      </w:pPr>
      <w:r w:rsidRPr="00762E0A">
        <w:rPr>
          <w:rFonts w:ascii="Courier" w:hAnsi="Courier"/>
        </w:rPr>
        <w:t xml:space="preserve">?measure </w:t>
      </w:r>
      <w:r w:rsidR="00E64A18">
        <w:rPr>
          <w:rFonts w:ascii="Courier" w:hAnsi="Courier"/>
        </w:rPr>
        <w:t>om:</w:t>
      </w:r>
      <w:r w:rsidRPr="00762E0A">
        <w:rPr>
          <w:rFonts w:ascii="Courier" w:hAnsi="Courier"/>
        </w:rPr>
        <w:t>numerical_value ?x.</w:t>
      </w:r>
    </w:p>
    <w:p w14:paraId="6235287C" w14:textId="40E827C2" w:rsidR="00762E0A" w:rsidRPr="00762E0A" w:rsidRDefault="00762E0A" w:rsidP="00762E0A">
      <w:pPr>
        <w:ind w:left="720" w:hanging="360"/>
        <w:rPr>
          <w:rFonts w:ascii="Courier" w:hAnsi="Courier"/>
        </w:rPr>
      </w:pPr>
      <w:r w:rsidRPr="00762E0A">
        <w:rPr>
          <w:rFonts w:ascii="Courier" w:hAnsi="Courier"/>
        </w:rPr>
        <w:t xml:space="preserve">?y </w:t>
      </w:r>
      <w:r w:rsidR="00E64A18">
        <w:rPr>
          <w:rFonts w:ascii="Courier" w:hAnsi="Courier"/>
        </w:rPr>
        <w:t>om:</w:t>
      </w:r>
      <w:r w:rsidRPr="00762E0A">
        <w:rPr>
          <w:rFonts w:ascii="Courier" w:hAnsi="Courier"/>
        </w:rPr>
        <w:t>aggregateOver ?t_interval.</w:t>
      </w:r>
    </w:p>
    <w:p w14:paraId="2C5F07AC" w14:textId="3EE6FE69" w:rsidR="00762E0A" w:rsidRPr="00762E0A" w:rsidRDefault="00762E0A" w:rsidP="00762E0A">
      <w:pPr>
        <w:ind w:left="720" w:hanging="360"/>
        <w:rPr>
          <w:rFonts w:ascii="Courier" w:hAnsi="Courier"/>
        </w:rPr>
      </w:pPr>
      <w:r w:rsidRPr="00762E0A">
        <w:rPr>
          <w:rFonts w:ascii="Courier" w:hAnsi="Courier"/>
        </w:rPr>
        <w:t xml:space="preserve">?t_interval </w:t>
      </w:r>
      <w:r w:rsidR="00E64A18">
        <w:rPr>
          <w:rFonts w:ascii="Courier" w:hAnsi="Courier"/>
        </w:rPr>
        <w:t>time:</w:t>
      </w:r>
      <w:r w:rsidRPr="00762E0A">
        <w:rPr>
          <w:rFonts w:ascii="Courier" w:hAnsi="Courier"/>
        </w:rPr>
        <w:t>hasBeginning ?t1.</w:t>
      </w:r>
    </w:p>
    <w:p w14:paraId="54B6172B" w14:textId="77777777" w:rsidR="00762E0A" w:rsidRPr="00762E0A" w:rsidRDefault="00762E0A" w:rsidP="00762E0A">
      <w:pPr>
        <w:ind w:left="720" w:hanging="360"/>
        <w:rPr>
          <w:rFonts w:ascii="Courier" w:hAnsi="Courier"/>
        </w:rPr>
      </w:pPr>
      <w:r w:rsidRPr="00762E0A">
        <w:rPr>
          <w:rFonts w:ascii="Courier" w:hAnsi="Courier"/>
        </w:rPr>
        <w:t>?t1 time:inXSDDateTime ?dt1.</w:t>
      </w:r>
    </w:p>
    <w:p w14:paraId="68A3A39C" w14:textId="3F456B77" w:rsidR="00762E0A" w:rsidRPr="00762E0A" w:rsidRDefault="00762E0A" w:rsidP="00762E0A">
      <w:pPr>
        <w:ind w:left="720" w:hanging="360"/>
        <w:rPr>
          <w:rFonts w:ascii="Courier" w:hAnsi="Courier"/>
        </w:rPr>
      </w:pPr>
      <w:r w:rsidRPr="00762E0A">
        <w:rPr>
          <w:rFonts w:ascii="Courier" w:hAnsi="Courier"/>
        </w:rPr>
        <w:t xml:space="preserve">?t_interval </w:t>
      </w:r>
      <w:r w:rsidR="00F2323D">
        <w:rPr>
          <w:rFonts w:ascii="Courier" w:hAnsi="Courier"/>
        </w:rPr>
        <w:t>time:</w:t>
      </w:r>
      <w:r w:rsidRPr="00762E0A">
        <w:rPr>
          <w:rFonts w:ascii="Courier" w:hAnsi="Courier"/>
        </w:rPr>
        <w:t>hasEnd ?t2.</w:t>
      </w:r>
    </w:p>
    <w:p w14:paraId="68C89374" w14:textId="77777777" w:rsidR="00762E0A" w:rsidRPr="00762E0A" w:rsidRDefault="00762E0A" w:rsidP="00762E0A">
      <w:pPr>
        <w:ind w:left="720" w:hanging="360"/>
        <w:rPr>
          <w:rFonts w:ascii="Courier" w:hAnsi="Courier"/>
        </w:rPr>
      </w:pPr>
      <w:r w:rsidRPr="00762E0A">
        <w:rPr>
          <w:rFonts w:ascii="Courier" w:hAnsi="Courier"/>
        </w:rPr>
        <w:lastRenderedPageBreak/>
        <w:t>?t2 time:inXSDDateTime ?dt2.</w:t>
      </w:r>
    </w:p>
    <w:p w14:paraId="71CDA5AD" w14:textId="56147931" w:rsidR="00762E0A" w:rsidRPr="00762E0A" w:rsidRDefault="00762E0A" w:rsidP="00762E0A">
      <w:pPr>
        <w:ind w:left="720" w:hanging="360"/>
        <w:rPr>
          <w:rFonts w:ascii="Courier" w:hAnsi="Courier"/>
        </w:rPr>
      </w:pPr>
      <w:r w:rsidRPr="00762E0A">
        <w:rPr>
          <w:rFonts w:ascii="Courier" w:hAnsi="Courier"/>
        </w:rPr>
        <w:t xml:space="preserve">?y </w:t>
      </w:r>
      <w:r w:rsidR="00F2323D">
        <w:rPr>
          <w:rFonts w:ascii="Courier" w:hAnsi="Courier"/>
        </w:rPr>
        <w:t>om:</w:t>
      </w:r>
      <w:r w:rsidRPr="00762E0A">
        <w:rPr>
          <w:rFonts w:ascii="Courier" w:hAnsi="Courier"/>
        </w:rPr>
        <w:t>aggregateOf ?y_2.</w:t>
      </w:r>
    </w:p>
    <w:p w14:paraId="03C8B72A" w14:textId="1E680BEE" w:rsidR="00762E0A" w:rsidRPr="00762E0A" w:rsidRDefault="00762E0A" w:rsidP="00762E0A">
      <w:pPr>
        <w:ind w:left="720" w:hanging="360"/>
        <w:rPr>
          <w:rFonts w:ascii="Courier" w:hAnsi="Courier"/>
        </w:rPr>
      </w:pPr>
      <w:r w:rsidRPr="00762E0A">
        <w:rPr>
          <w:rFonts w:ascii="Courier" w:hAnsi="Courier"/>
        </w:rPr>
        <w:t xml:space="preserve">?y_2 </w:t>
      </w:r>
      <w:r w:rsidR="00F2323D">
        <w:rPr>
          <w:rFonts w:ascii="Courier" w:hAnsi="Courier"/>
        </w:rPr>
        <w:t>om:</w:t>
      </w:r>
      <w:r w:rsidRPr="00762E0A">
        <w:rPr>
          <w:rFonts w:ascii="Courier" w:hAnsi="Courier"/>
        </w:rPr>
        <w:t xml:space="preserve">aggregateOver </w:t>
      </w:r>
      <w:r w:rsidR="00285CFF" w:rsidRPr="00285CFF">
        <w:rPr>
          <w:rFonts w:ascii="Courier" w:hAnsi="Courier"/>
          <w:highlight w:val="lightGray"/>
        </w:rPr>
        <w:t>{location id}</w:t>
      </w:r>
      <w:r w:rsidR="00285CFF">
        <w:rPr>
          <w:rFonts w:ascii="Courier" w:hAnsi="Courier"/>
        </w:rPr>
        <w:t>.</w:t>
      </w:r>
    </w:p>
    <w:p w14:paraId="673EE521" w14:textId="4627899E" w:rsidR="00762E0A" w:rsidRPr="00762E0A" w:rsidRDefault="00762E0A" w:rsidP="00762E0A">
      <w:pPr>
        <w:ind w:left="720" w:hanging="360"/>
        <w:rPr>
          <w:rFonts w:ascii="Courier" w:hAnsi="Courier"/>
        </w:rPr>
      </w:pPr>
      <w:r w:rsidRPr="00762E0A">
        <w:rPr>
          <w:rFonts w:ascii="Courier" w:hAnsi="Courier"/>
        </w:rPr>
        <w:t>}</w:t>
      </w:r>
    </w:p>
    <w:p w14:paraId="73E3ECE3" w14:textId="77777777" w:rsidR="00762E0A" w:rsidRDefault="00762E0A" w:rsidP="001D51E2">
      <w:pPr>
        <w:ind w:left="720" w:hanging="360"/>
      </w:pPr>
    </w:p>
    <w:p w14:paraId="584C1ED1" w14:textId="77777777" w:rsidR="001D51E2" w:rsidRPr="001216A3" w:rsidRDefault="001D51E2" w:rsidP="001D51E2">
      <w:pPr>
        <w:ind w:left="720" w:hanging="360"/>
      </w:pPr>
      <w:r w:rsidRPr="001216A3">
        <w:t>CQ</w:t>
      </w:r>
      <w:r>
        <w:t>4</w:t>
      </w:r>
      <w:r w:rsidRPr="001216A3">
        <w:t xml:space="preserve">-3: What </w:t>
      </w:r>
      <w:r>
        <w:t>are the averages of</w:t>
      </w:r>
      <w:r w:rsidRPr="001216A3">
        <w:t xml:space="preserve"> the TTI_Max value</w:t>
      </w:r>
      <w:r>
        <w:t>s that have been observed</w:t>
      </w:r>
      <w:r w:rsidRPr="001216A3">
        <w:t xml:space="preserve"> at some location, </w:t>
      </w:r>
      <w:r>
        <w:t>over</w:t>
      </w:r>
      <w:r w:rsidRPr="001216A3">
        <w:t xml:space="preserve"> some </w:t>
      </w:r>
      <w:r>
        <w:t>period of time</w:t>
      </w:r>
      <w:r w:rsidRPr="001216A3">
        <w:t>?</w:t>
      </w:r>
    </w:p>
    <w:p w14:paraId="4E3A67C3" w14:textId="77777777" w:rsidR="00AA76F2" w:rsidRPr="00762E0A" w:rsidRDefault="00AA76F2" w:rsidP="00AA76F2">
      <w:pPr>
        <w:ind w:left="720" w:hanging="360"/>
        <w:rPr>
          <w:rFonts w:ascii="Courier" w:hAnsi="Courier"/>
        </w:rPr>
      </w:pPr>
      <w:r w:rsidRPr="00762E0A">
        <w:rPr>
          <w:rFonts w:ascii="Courier" w:hAnsi="Courier"/>
        </w:rPr>
        <w:t>SELECT DISTINCT ?x ?dt1 ?dt2</w:t>
      </w:r>
    </w:p>
    <w:p w14:paraId="31AB852C" w14:textId="77777777" w:rsidR="00AA76F2" w:rsidRPr="00762E0A" w:rsidRDefault="00AA76F2" w:rsidP="00AA76F2">
      <w:pPr>
        <w:ind w:left="720" w:hanging="360"/>
        <w:rPr>
          <w:rFonts w:ascii="Courier" w:hAnsi="Courier"/>
        </w:rPr>
      </w:pPr>
      <w:r w:rsidRPr="00762E0A">
        <w:rPr>
          <w:rFonts w:ascii="Courier" w:hAnsi="Courier"/>
        </w:rPr>
        <w:t>WHERE {</w:t>
      </w:r>
    </w:p>
    <w:p w14:paraId="1C20C0F4" w14:textId="2B6C298B" w:rsidR="00AA76F2" w:rsidRPr="00762E0A" w:rsidRDefault="00AA76F2" w:rsidP="00AA76F2">
      <w:pPr>
        <w:ind w:left="720" w:hanging="360"/>
        <w:rPr>
          <w:rFonts w:ascii="Courier" w:hAnsi="Courier"/>
        </w:rPr>
      </w:pPr>
      <w:r w:rsidRPr="00762E0A">
        <w:rPr>
          <w:rFonts w:ascii="Courier" w:hAnsi="Courier"/>
        </w:rPr>
        <w:t xml:space="preserve">?y a </w:t>
      </w:r>
      <w:r w:rsidR="00F2323D">
        <w:rPr>
          <w:rFonts w:ascii="Courier" w:hAnsi="Courier"/>
        </w:rPr>
        <w:t>transport:</w:t>
      </w:r>
      <w:r w:rsidRPr="00762E0A">
        <w:rPr>
          <w:rFonts w:ascii="Courier" w:hAnsi="Courier"/>
        </w:rPr>
        <w:t>MeanTTI_Max.</w:t>
      </w:r>
    </w:p>
    <w:p w14:paraId="2F970D8F" w14:textId="4B3B8EB4" w:rsidR="00AA76F2" w:rsidRPr="00762E0A" w:rsidRDefault="00AA76F2" w:rsidP="00AA76F2">
      <w:pPr>
        <w:ind w:left="720" w:hanging="360"/>
        <w:rPr>
          <w:rFonts w:ascii="Courier" w:hAnsi="Courier"/>
        </w:rPr>
      </w:pPr>
      <w:r w:rsidRPr="00762E0A">
        <w:rPr>
          <w:rFonts w:ascii="Courier" w:hAnsi="Courier"/>
        </w:rPr>
        <w:t xml:space="preserve">?y </w:t>
      </w:r>
      <w:r w:rsidR="00F2323D">
        <w:rPr>
          <w:rFonts w:ascii="Courier" w:hAnsi="Courier"/>
        </w:rPr>
        <w:t>om:</w:t>
      </w:r>
      <w:r w:rsidRPr="00762E0A">
        <w:rPr>
          <w:rFonts w:ascii="Courier" w:hAnsi="Courier"/>
        </w:rPr>
        <w:t>aggregateOf ?y_2.</w:t>
      </w:r>
    </w:p>
    <w:p w14:paraId="207B0CA8" w14:textId="3DB98239" w:rsidR="00AA76F2" w:rsidRPr="00762E0A" w:rsidRDefault="00AA76F2" w:rsidP="00AA76F2">
      <w:pPr>
        <w:ind w:left="720" w:hanging="360"/>
        <w:rPr>
          <w:rFonts w:ascii="Courier" w:hAnsi="Courier"/>
        </w:rPr>
      </w:pPr>
      <w:r w:rsidRPr="00762E0A">
        <w:rPr>
          <w:rFonts w:ascii="Courier" w:hAnsi="Courier"/>
        </w:rPr>
        <w:t xml:space="preserve">?y_2 </w:t>
      </w:r>
      <w:r w:rsidR="00F2323D">
        <w:rPr>
          <w:rFonts w:ascii="Courier" w:hAnsi="Courier"/>
        </w:rPr>
        <w:t>om:a</w:t>
      </w:r>
      <w:r w:rsidRPr="00762E0A">
        <w:rPr>
          <w:rFonts w:ascii="Courier" w:hAnsi="Courier"/>
        </w:rPr>
        <w:t xml:space="preserve">ggregateOver </w:t>
      </w:r>
      <w:r w:rsidR="00F2323D" w:rsidRPr="00285CFF">
        <w:rPr>
          <w:rFonts w:ascii="Courier" w:hAnsi="Courier"/>
          <w:highlight w:val="lightGray"/>
        </w:rPr>
        <w:t>{location id}</w:t>
      </w:r>
      <w:r w:rsidR="00F2323D">
        <w:rPr>
          <w:rFonts w:ascii="Courier" w:hAnsi="Courier"/>
        </w:rPr>
        <w:t>.</w:t>
      </w:r>
      <w:r w:rsidRPr="00762E0A">
        <w:rPr>
          <w:rFonts w:ascii="Courier" w:hAnsi="Courier"/>
        </w:rPr>
        <w:t xml:space="preserve">  </w:t>
      </w:r>
    </w:p>
    <w:p w14:paraId="2BA139BC" w14:textId="17D0E982" w:rsidR="00AA76F2" w:rsidRPr="00762E0A" w:rsidRDefault="00AA76F2" w:rsidP="00AA76F2">
      <w:pPr>
        <w:ind w:left="720" w:hanging="360"/>
        <w:rPr>
          <w:rFonts w:ascii="Courier" w:hAnsi="Courier"/>
        </w:rPr>
      </w:pPr>
      <w:r w:rsidRPr="00762E0A">
        <w:rPr>
          <w:rFonts w:ascii="Courier" w:hAnsi="Courier"/>
        </w:rPr>
        <w:t xml:space="preserve">?y </w:t>
      </w:r>
      <w:r w:rsidR="00F2323D">
        <w:rPr>
          <w:rFonts w:ascii="Courier" w:hAnsi="Courier"/>
        </w:rPr>
        <w:t>om:</w:t>
      </w:r>
      <w:r w:rsidRPr="00762E0A">
        <w:rPr>
          <w:rFonts w:ascii="Courier" w:hAnsi="Courier"/>
        </w:rPr>
        <w:t>hasValue ?measure.</w:t>
      </w:r>
    </w:p>
    <w:p w14:paraId="6330BDAE" w14:textId="477FFF13" w:rsidR="00AA76F2" w:rsidRPr="00762E0A" w:rsidRDefault="00AA76F2" w:rsidP="00AA76F2">
      <w:pPr>
        <w:ind w:left="720" w:hanging="360"/>
        <w:rPr>
          <w:rFonts w:ascii="Courier" w:hAnsi="Courier"/>
        </w:rPr>
      </w:pPr>
      <w:r w:rsidRPr="00762E0A">
        <w:rPr>
          <w:rFonts w:ascii="Courier" w:hAnsi="Courier"/>
        </w:rPr>
        <w:t xml:space="preserve">?measure </w:t>
      </w:r>
      <w:r w:rsidR="00F2323D">
        <w:rPr>
          <w:rFonts w:ascii="Courier" w:hAnsi="Courier"/>
        </w:rPr>
        <w:t>om:</w:t>
      </w:r>
      <w:r w:rsidRPr="00762E0A">
        <w:rPr>
          <w:rFonts w:ascii="Courier" w:hAnsi="Courier"/>
        </w:rPr>
        <w:t>numerical_value ?x.</w:t>
      </w:r>
    </w:p>
    <w:p w14:paraId="5FE9BAFD" w14:textId="38949F93" w:rsidR="00AA76F2" w:rsidRPr="00762E0A" w:rsidRDefault="00AA76F2" w:rsidP="00AA76F2">
      <w:pPr>
        <w:ind w:left="720" w:hanging="360"/>
        <w:rPr>
          <w:rFonts w:ascii="Courier" w:hAnsi="Courier"/>
        </w:rPr>
      </w:pPr>
      <w:r w:rsidRPr="00762E0A">
        <w:rPr>
          <w:rFonts w:ascii="Courier" w:hAnsi="Courier"/>
        </w:rPr>
        <w:t xml:space="preserve">?y </w:t>
      </w:r>
      <w:r w:rsidR="00F2323D">
        <w:rPr>
          <w:rFonts w:ascii="Courier" w:hAnsi="Courier"/>
        </w:rPr>
        <w:t>om:</w:t>
      </w:r>
      <w:r w:rsidRPr="00762E0A">
        <w:rPr>
          <w:rFonts w:ascii="Courier" w:hAnsi="Courier"/>
        </w:rPr>
        <w:t>aggregateOver ?t_interval.</w:t>
      </w:r>
    </w:p>
    <w:p w14:paraId="24B762A4" w14:textId="1B568D6C" w:rsidR="00AA76F2" w:rsidRPr="00762E0A" w:rsidRDefault="00AA76F2" w:rsidP="00AA76F2">
      <w:pPr>
        <w:ind w:left="720" w:hanging="360"/>
        <w:rPr>
          <w:rFonts w:ascii="Courier" w:hAnsi="Courier"/>
        </w:rPr>
      </w:pPr>
      <w:r w:rsidRPr="00762E0A">
        <w:rPr>
          <w:rFonts w:ascii="Courier" w:hAnsi="Courier"/>
        </w:rPr>
        <w:t xml:space="preserve">?t_interval </w:t>
      </w:r>
      <w:r w:rsidR="00F2323D">
        <w:rPr>
          <w:rFonts w:ascii="Courier" w:hAnsi="Courier"/>
        </w:rPr>
        <w:t>time:</w:t>
      </w:r>
      <w:r w:rsidRPr="00762E0A">
        <w:rPr>
          <w:rFonts w:ascii="Courier" w:hAnsi="Courier"/>
        </w:rPr>
        <w:t>hasBeginning ?t1.</w:t>
      </w:r>
    </w:p>
    <w:p w14:paraId="2A4FE22E" w14:textId="77777777" w:rsidR="00AA76F2" w:rsidRPr="00762E0A" w:rsidRDefault="00AA76F2" w:rsidP="00AA76F2">
      <w:pPr>
        <w:ind w:left="720" w:hanging="360"/>
        <w:rPr>
          <w:rFonts w:ascii="Courier" w:hAnsi="Courier"/>
        </w:rPr>
      </w:pPr>
      <w:r w:rsidRPr="00762E0A">
        <w:rPr>
          <w:rFonts w:ascii="Courier" w:hAnsi="Courier"/>
        </w:rPr>
        <w:t>?t1 time:inXSDDateTime ?dt1.</w:t>
      </w:r>
    </w:p>
    <w:p w14:paraId="55A4C5D1" w14:textId="761075E2" w:rsidR="00AA76F2" w:rsidRPr="00762E0A" w:rsidRDefault="00AA76F2" w:rsidP="00AA76F2">
      <w:pPr>
        <w:ind w:left="720" w:hanging="360"/>
        <w:rPr>
          <w:rFonts w:ascii="Courier" w:hAnsi="Courier"/>
        </w:rPr>
      </w:pPr>
      <w:r w:rsidRPr="00762E0A">
        <w:rPr>
          <w:rFonts w:ascii="Courier" w:hAnsi="Courier"/>
        </w:rPr>
        <w:t xml:space="preserve">?t_interval </w:t>
      </w:r>
      <w:r w:rsidR="00F2323D">
        <w:rPr>
          <w:rFonts w:ascii="Courier" w:hAnsi="Courier"/>
        </w:rPr>
        <w:t>time:</w:t>
      </w:r>
      <w:r w:rsidRPr="00762E0A">
        <w:rPr>
          <w:rFonts w:ascii="Courier" w:hAnsi="Courier"/>
        </w:rPr>
        <w:t>hasEnd ?t2.</w:t>
      </w:r>
    </w:p>
    <w:p w14:paraId="699243EA" w14:textId="390C60A1" w:rsidR="00AA76F2" w:rsidRPr="00762E0A" w:rsidRDefault="00AA76F2" w:rsidP="004E359B">
      <w:pPr>
        <w:ind w:left="720" w:hanging="360"/>
        <w:rPr>
          <w:rFonts w:ascii="Courier" w:hAnsi="Courier"/>
        </w:rPr>
      </w:pPr>
      <w:r w:rsidRPr="00762E0A">
        <w:rPr>
          <w:rFonts w:ascii="Courier" w:hAnsi="Courier"/>
        </w:rPr>
        <w:t>?t2 time:inXSDDateTime ?dt2.</w:t>
      </w:r>
    </w:p>
    <w:p w14:paraId="2B444BAA" w14:textId="7E7F840F" w:rsidR="00AA76F2" w:rsidRPr="00762E0A" w:rsidRDefault="00AA76F2" w:rsidP="00AA76F2">
      <w:pPr>
        <w:ind w:left="720" w:hanging="360"/>
        <w:rPr>
          <w:rFonts w:ascii="Courier" w:hAnsi="Courier"/>
        </w:rPr>
      </w:pPr>
      <w:r w:rsidRPr="00762E0A">
        <w:rPr>
          <w:rFonts w:ascii="Courier" w:hAnsi="Courier"/>
        </w:rPr>
        <w:t xml:space="preserve">FILTER(?dt1 &lt;= </w:t>
      </w:r>
      <w:r w:rsidR="00F2323D" w:rsidRPr="001D51E2">
        <w:rPr>
          <w:rFonts w:ascii="Courier" w:hAnsi="Courier"/>
          <w:highlight w:val="lightGray"/>
        </w:rPr>
        <w:t>{time}</w:t>
      </w:r>
      <w:r w:rsidRPr="00762E0A">
        <w:rPr>
          <w:rFonts w:ascii="Courier" w:hAnsi="Courier"/>
        </w:rPr>
        <w:t xml:space="preserve">^^xsd:dateTime &amp;&amp; ?dt2 &gt;= </w:t>
      </w:r>
      <w:r w:rsidR="00F2323D" w:rsidRPr="001D51E2">
        <w:rPr>
          <w:rFonts w:ascii="Courier" w:hAnsi="Courier"/>
          <w:highlight w:val="lightGray"/>
        </w:rPr>
        <w:t>{time}</w:t>
      </w:r>
      <w:r w:rsidRPr="00762E0A">
        <w:rPr>
          <w:rFonts w:ascii="Courier" w:hAnsi="Courier"/>
        </w:rPr>
        <w:t>^</w:t>
      </w:r>
      <w:r w:rsidR="00F2323D">
        <w:rPr>
          <w:rFonts w:ascii="Courier" w:hAnsi="Courier"/>
        </w:rPr>
        <w:t>^</w:t>
      </w:r>
      <w:r w:rsidRPr="00762E0A">
        <w:rPr>
          <w:rFonts w:ascii="Courier" w:hAnsi="Courier"/>
        </w:rPr>
        <w:t>xsd:dateTime)</w:t>
      </w:r>
    </w:p>
    <w:p w14:paraId="7617828F" w14:textId="77777777" w:rsidR="00AA76F2" w:rsidRPr="00762E0A" w:rsidRDefault="00AA76F2" w:rsidP="00AA76F2">
      <w:pPr>
        <w:ind w:left="720" w:hanging="360"/>
        <w:rPr>
          <w:rFonts w:ascii="Courier" w:hAnsi="Courier"/>
        </w:rPr>
      </w:pPr>
      <w:r w:rsidRPr="00762E0A">
        <w:rPr>
          <w:rFonts w:ascii="Courier" w:hAnsi="Courier"/>
        </w:rPr>
        <w:t>}</w:t>
      </w:r>
    </w:p>
    <w:p w14:paraId="41D276D8" w14:textId="77777777" w:rsidR="006C7A40" w:rsidRDefault="006C7A40" w:rsidP="006C7A40">
      <w:pPr>
        <w:rPr>
          <w:lang w:val="en-US" w:bidi="en-US"/>
        </w:rPr>
      </w:pPr>
    </w:p>
    <w:p w14:paraId="44FD3C91" w14:textId="0D08B903" w:rsidR="006C7A40" w:rsidRDefault="006C7A40" w:rsidP="006C7A40">
      <w:pPr>
        <w:pStyle w:val="Heading3"/>
      </w:pPr>
      <w:bookmarkStart w:id="168" w:name="_Toc35260277"/>
      <w:r>
        <w:t xml:space="preserve">CQs for </w:t>
      </w:r>
      <w:r w:rsidR="00FE1FC4">
        <w:t>ArcGIS Query Support</w:t>
      </w:r>
      <w:bookmarkEnd w:id="168"/>
    </w:p>
    <w:p w14:paraId="10611A6A" w14:textId="77777777" w:rsidR="00CD6741" w:rsidRDefault="00CD6741" w:rsidP="00CD6741">
      <w:pPr>
        <w:ind w:firstLine="432"/>
        <w:rPr>
          <w:lang w:val="en-US" w:bidi="en-US"/>
        </w:rPr>
      </w:pPr>
      <w:r>
        <w:rPr>
          <w:lang w:val="en-US" w:bidi="en-US"/>
        </w:rPr>
        <w:t>CQ5-1: What neighbourhood(s) does a particular route go through?</w:t>
      </w:r>
    </w:p>
    <w:p w14:paraId="783F0522" w14:textId="77777777" w:rsidR="00CD6741" w:rsidRDefault="00CD6741" w:rsidP="00CD6741">
      <w:pPr>
        <w:ind w:firstLine="432"/>
        <w:rPr>
          <w:lang w:val="en-US" w:bidi="en-US"/>
        </w:rPr>
      </w:pPr>
      <w:r>
        <w:rPr>
          <w:lang w:val="en-US" w:bidi="en-US"/>
        </w:rPr>
        <w:lastRenderedPageBreak/>
        <w:t>CQ5-2: What types of land use does a particular route go through?</w:t>
      </w:r>
    </w:p>
    <w:p w14:paraId="24B4E523" w14:textId="77777777" w:rsidR="00CD6741" w:rsidRDefault="00CD6741" w:rsidP="00CD6741">
      <w:pPr>
        <w:ind w:firstLine="432"/>
        <w:rPr>
          <w:lang w:val="en-US" w:bidi="en-US"/>
        </w:rPr>
      </w:pPr>
      <w:r>
        <w:rPr>
          <w:lang w:val="en-US" w:bidi="en-US"/>
        </w:rPr>
        <w:t>CQ5-3: What types of land cover does a particular route go through?</w:t>
      </w:r>
    </w:p>
    <w:p w14:paraId="4AC725E3" w14:textId="77777777" w:rsidR="00CD6741" w:rsidRDefault="00CD6741" w:rsidP="00CD6741">
      <w:pPr>
        <w:ind w:firstLine="432"/>
        <w:rPr>
          <w:lang w:val="en-US" w:bidi="en-US"/>
        </w:rPr>
      </w:pPr>
      <w:r>
        <w:rPr>
          <w:lang w:val="en-US" w:bidi="en-US"/>
        </w:rPr>
        <w:t>CQ5-4: What points of interest does a particular route pass by?</w:t>
      </w:r>
    </w:p>
    <w:p w14:paraId="55055BD1" w14:textId="77777777" w:rsidR="00CD6741" w:rsidRDefault="00CD6741" w:rsidP="00CD6741">
      <w:pPr>
        <w:ind w:firstLine="432"/>
        <w:rPr>
          <w:lang w:val="en-US" w:bidi="en-US"/>
        </w:rPr>
      </w:pPr>
      <w:r>
        <w:rPr>
          <w:lang w:val="en-US" w:bidi="en-US"/>
        </w:rPr>
        <w:t>CQ5-5: What types of road does a particular route travel on?</w:t>
      </w:r>
    </w:p>
    <w:p w14:paraId="49A03F69" w14:textId="77777777" w:rsidR="00CD6741" w:rsidRDefault="00CD6741" w:rsidP="00CD6741">
      <w:pPr>
        <w:ind w:firstLine="432"/>
        <w:rPr>
          <w:lang w:val="en-US" w:bidi="en-US"/>
        </w:rPr>
      </w:pPr>
      <w:r>
        <w:rPr>
          <w:lang w:val="en-US" w:bidi="en-US"/>
        </w:rPr>
        <w:t>CQ5-6: What (if any) parts of a route travel on a road segment that is above grade?</w:t>
      </w:r>
    </w:p>
    <w:p w14:paraId="23AD7ADC" w14:textId="77777777" w:rsidR="00CD6741" w:rsidRPr="00852D36" w:rsidRDefault="00CD6741" w:rsidP="00CD6741">
      <w:pPr>
        <w:ind w:firstLine="432"/>
        <w:rPr>
          <w:lang w:val="en-US" w:bidi="en-US"/>
        </w:rPr>
      </w:pPr>
      <w:r>
        <w:rPr>
          <w:lang w:val="en-US" w:bidi="en-US"/>
        </w:rPr>
        <w:t>CQ5-7: What (if any) parts of a route travel on a road segment that is below grade?</w:t>
      </w:r>
    </w:p>
    <w:p w14:paraId="12499C85" w14:textId="77777777" w:rsidR="0003795F" w:rsidRDefault="0003795F" w:rsidP="00EF74D8"/>
    <w:p w14:paraId="585F1AD1" w14:textId="343E76D6" w:rsidR="00044769" w:rsidRDefault="00044769" w:rsidP="006009F8">
      <w:pPr>
        <w:pStyle w:val="Heading1"/>
        <w:spacing w:line="276" w:lineRule="auto"/>
      </w:pPr>
      <w:bookmarkStart w:id="169" w:name="_Ref20730202"/>
      <w:bookmarkStart w:id="170" w:name="_Toc35260278"/>
      <w:r>
        <w:t>Application</w:t>
      </w:r>
      <w:bookmarkEnd w:id="159"/>
      <w:bookmarkEnd w:id="169"/>
      <w:bookmarkEnd w:id="170"/>
    </w:p>
    <w:p w14:paraId="5568279E" w14:textId="4FC04C6E" w:rsidR="001731A0" w:rsidRDefault="001731A0" w:rsidP="001731A0">
      <w:pPr>
        <w:rPr>
          <w:highlight w:val="yellow"/>
        </w:rPr>
      </w:pPr>
      <w:r>
        <w:t>Application of the ontolog</w:t>
      </w:r>
      <w:r w:rsidR="00613F6A">
        <w:t>y</w:t>
      </w:r>
      <w:r>
        <w:t xml:space="preserve"> serves to ground </w:t>
      </w:r>
      <w:r w:rsidR="00613F6A">
        <w:t>its</w:t>
      </w:r>
      <w:r>
        <w:t xml:space="preserve"> evaluation</w:t>
      </w:r>
      <w:r w:rsidR="0035479B">
        <w:t xml:space="preserve"> by</w:t>
      </w:r>
      <w:r>
        <w:t xml:space="preserve"> demonstrat</w:t>
      </w:r>
      <w:r w:rsidR="0035479B">
        <w:t>ing</w:t>
      </w:r>
      <w:r>
        <w:t xml:space="preserve"> how </w:t>
      </w:r>
      <w:r w:rsidR="00613F6A">
        <w:t>it</w:t>
      </w:r>
      <w:r w:rsidR="0035479B">
        <w:t xml:space="preserve"> </w:t>
      </w:r>
      <w:r>
        <w:t xml:space="preserve">may be used </w:t>
      </w:r>
      <w:r w:rsidR="00613F6A">
        <w:t xml:space="preserve">in practice -- in particular, how its capacity to represent the domain may be used </w:t>
      </w:r>
      <w:r>
        <w:t>to address some motivating scenario</w:t>
      </w:r>
      <w:r w:rsidR="0035479B">
        <w:t>s</w:t>
      </w:r>
      <w:r>
        <w:t xml:space="preserve">. </w:t>
      </w:r>
      <w:r w:rsidR="0035479B">
        <w:t xml:space="preserve">Applying the ontology for a </w:t>
      </w:r>
      <w:r>
        <w:t>demonstrate</w:t>
      </w:r>
      <w:r w:rsidR="0035479B">
        <w:t>s</w:t>
      </w:r>
      <w:r>
        <w:t xml:space="preserve"> how the ontology can be used to represent the data of interest and produce </w:t>
      </w:r>
      <w:r w:rsidR="00613F6A">
        <w:t>answers</w:t>
      </w:r>
      <w:r>
        <w:t xml:space="preserve"> for the competency questions. </w:t>
      </w:r>
      <w:r w:rsidR="0035479B">
        <w:t>It</w:t>
      </w:r>
      <w:r w:rsidRPr="0035479B">
        <w:t xml:space="preserve"> also provides insight into the required architectures </w:t>
      </w:r>
      <w:r w:rsidR="00613F6A">
        <w:t>for</w:t>
      </w:r>
      <w:r w:rsidRPr="0035479B">
        <w:t xml:space="preserve"> ontology-based solutions </w:t>
      </w:r>
      <w:r w:rsidR="00613F6A">
        <w:t>to</w:t>
      </w:r>
      <w:r w:rsidRPr="0035479B">
        <w:t xml:space="preserve"> the motivating scenarios.</w:t>
      </w:r>
    </w:p>
    <w:p w14:paraId="68806C06" w14:textId="1F4106B5" w:rsidR="00311313" w:rsidRDefault="00796315" w:rsidP="0035479B">
      <w:pPr>
        <w:rPr>
          <w:lang w:val="en-US" w:bidi="en-US"/>
        </w:rPr>
      </w:pPr>
      <w:r>
        <w:rPr>
          <w:lang w:val="en-US" w:bidi="en-US"/>
        </w:rPr>
        <w:t>Application</w:t>
      </w:r>
      <w:r w:rsidR="0035479B">
        <w:rPr>
          <w:lang w:val="en-US" w:bidi="en-US"/>
        </w:rPr>
        <w:t>s</w:t>
      </w:r>
      <w:r>
        <w:rPr>
          <w:lang w:val="en-US" w:bidi="en-US"/>
        </w:rPr>
        <w:t xml:space="preserve"> of the iCity ontology </w:t>
      </w:r>
      <w:r w:rsidR="0035479B">
        <w:rPr>
          <w:lang w:val="en-US" w:bidi="en-US"/>
        </w:rPr>
        <w:t xml:space="preserve">were </w:t>
      </w:r>
      <w:r>
        <w:rPr>
          <w:lang w:val="en-US" w:bidi="en-US"/>
        </w:rPr>
        <w:t xml:space="preserve">explored </w:t>
      </w:r>
      <w:r w:rsidR="00A32A45">
        <w:rPr>
          <w:lang w:val="en-US" w:bidi="en-US"/>
        </w:rPr>
        <w:t>as case studies</w:t>
      </w:r>
      <w:r w:rsidR="00A178EE">
        <w:rPr>
          <w:lang w:val="en-US" w:bidi="en-US"/>
        </w:rPr>
        <w:t xml:space="preserve"> derived from </w:t>
      </w:r>
      <w:r w:rsidR="00CB3CB7">
        <w:rPr>
          <w:lang w:val="en-US" w:bidi="en-US"/>
        </w:rPr>
        <w:t>the motivating scenarios identified</w:t>
      </w:r>
      <w:r>
        <w:rPr>
          <w:lang w:val="en-US" w:bidi="en-US"/>
        </w:rPr>
        <w:t xml:space="preserve"> during the iCity-ORF project</w:t>
      </w:r>
      <w:r w:rsidR="00CB3CB7">
        <w:rPr>
          <w:lang w:val="en-US" w:bidi="en-US"/>
        </w:rPr>
        <w:t xml:space="preserve">. </w:t>
      </w:r>
      <w:r w:rsidR="00311313">
        <w:rPr>
          <w:lang w:val="en-US" w:bidi="en-US"/>
        </w:rPr>
        <w:t xml:space="preserve">These </w:t>
      </w:r>
      <w:r w:rsidR="00A32A45">
        <w:rPr>
          <w:lang w:val="en-US" w:bidi="en-US"/>
        </w:rPr>
        <w:t xml:space="preserve">case studies </w:t>
      </w:r>
      <w:r w:rsidR="00311313">
        <w:rPr>
          <w:lang w:val="en-US" w:bidi="en-US"/>
        </w:rPr>
        <w:t>represent a small subset of possible applications of ontologies for urban informatics. Beyond serving as concrete examples for how the ontology may be used, these projects serve to demonstrate the sufficiency of the ontology to integrate, capture, and retrieve</w:t>
      </w:r>
      <w:r w:rsidR="00CB3CB7">
        <w:rPr>
          <w:lang w:val="en-US" w:bidi="en-US"/>
        </w:rPr>
        <w:t xml:space="preserve"> the</w:t>
      </w:r>
      <w:r w:rsidR="00311313">
        <w:rPr>
          <w:lang w:val="en-US" w:bidi="en-US"/>
        </w:rPr>
        <w:t xml:space="preserve"> data of interest.</w:t>
      </w:r>
    </w:p>
    <w:p w14:paraId="0E30B342" w14:textId="3E9177AA" w:rsidR="00311313" w:rsidRPr="002E4715" w:rsidRDefault="00311313" w:rsidP="000D4063">
      <w:pPr>
        <w:rPr>
          <w:lang w:val="en-US" w:bidi="en-US"/>
        </w:rPr>
      </w:pPr>
      <w:r>
        <w:rPr>
          <w:lang w:val="en-US" w:bidi="en-US"/>
        </w:rPr>
        <w:t xml:space="preserve">In the sections below, we provide an overview of each of the </w:t>
      </w:r>
      <w:r w:rsidR="00A32A45">
        <w:rPr>
          <w:lang w:val="en-US" w:bidi="en-US"/>
        </w:rPr>
        <w:t>case study applications of</w:t>
      </w:r>
      <w:r>
        <w:rPr>
          <w:lang w:val="en-US" w:bidi="en-US"/>
        </w:rPr>
        <w:t xml:space="preserve"> the iCity Ontology. Mappings from the data sources into the ontology are described in detail in the appendices, and the </w:t>
      </w:r>
      <w:r w:rsidR="006E4AF6">
        <w:rPr>
          <w:lang w:val="en-US" w:bidi="en-US"/>
        </w:rPr>
        <w:t>R2RML files are available in the project’s GitHub repository.</w:t>
      </w:r>
    </w:p>
    <w:p w14:paraId="5FFE1867" w14:textId="77777777" w:rsidR="000D4063" w:rsidRPr="00270A44" w:rsidRDefault="000D4063" w:rsidP="006009F8">
      <w:pPr>
        <w:spacing w:line="276" w:lineRule="auto"/>
        <w:rPr>
          <w:strike/>
          <w:lang w:val="en-US" w:bidi="en-US"/>
        </w:rPr>
      </w:pPr>
    </w:p>
    <w:p w14:paraId="5C23C0DD" w14:textId="67A8022C" w:rsidR="00270A44" w:rsidRDefault="00270A44" w:rsidP="00270A44">
      <w:pPr>
        <w:pStyle w:val="Heading2"/>
      </w:pPr>
      <w:bookmarkStart w:id="171" w:name="_Toc35260279"/>
      <w:r>
        <w:t>Exploration of Travel Model Data</w:t>
      </w:r>
      <w:bookmarkEnd w:id="171"/>
    </w:p>
    <w:p w14:paraId="35432770" w14:textId="6BFBB8ED" w:rsidR="00613F6A" w:rsidRPr="00613F6A" w:rsidRDefault="00345CD2" w:rsidP="00613F6A">
      <w:pPr>
        <w:rPr>
          <w:lang w:val="en-US" w:bidi="en-US"/>
        </w:rPr>
      </w:pPr>
      <w:r>
        <w:rPr>
          <w:lang w:val="en-US" w:bidi="en-US"/>
        </w:rPr>
        <w:t xml:space="preserve">Based on the motivating scenario described in Section </w:t>
      </w:r>
      <w:r>
        <w:rPr>
          <w:lang w:val="en-US" w:bidi="en-US"/>
        </w:rPr>
        <w:fldChar w:fldCharType="begin"/>
      </w:r>
      <w:r>
        <w:rPr>
          <w:lang w:val="en-US" w:bidi="en-US"/>
        </w:rPr>
        <w:instrText xml:space="preserve"> REF _Ref31179364 \r \h </w:instrText>
      </w:r>
      <w:r>
        <w:rPr>
          <w:lang w:val="en-US" w:bidi="en-US"/>
        </w:rPr>
      </w:r>
      <w:r>
        <w:rPr>
          <w:lang w:val="en-US" w:bidi="en-US"/>
        </w:rPr>
        <w:fldChar w:fldCharType="separate"/>
      </w:r>
      <w:r w:rsidR="005702D6">
        <w:rPr>
          <w:lang w:val="en-US" w:bidi="en-US"/>
        </w:rPr>
        <w:t>5.1</w:t>
      </w:r>
      <w:r>
        <w:rPr>
          <w:lang w:val="en-US" w:bidi="en-US"/>
        </w:rPr>
        <w:fldChar w:fldCharType="end"/>
      </w:r>
      <w:r>
        <w:rPr>
          <w:lang w:val="en-US" w:bidi="en-US"/>
        </w:rPr>
        <w:t xml:space="preserve">, one possible application for the ontology would be to support the exploration of simulation results. In this case study, we focus on data generated by the TASHA travel model. We leverage the ontology as a means of understanding and exploring its output. </w:t>
      </w:r>
    </w:p>
    <w:p w14:paraId="655A41E0" w14:textId="3C1B604D" w:rsidR="00110A4D" w:rsidRDefault="00A5276C" w:rsidP="0071145B">
      <w:r>
        <w:rPr>
          <w:lang w:val="en-US" w:bidi="en-US"/>
        </w:rPr>
        <w:lastRenderedPageBreak/>
        <w:t>Rather than simply provide access to a SPARQL endpoint to evaluate the CQs of interest, in this application a data access tool, the Linked Data Reactor</w:t>
      </w:r>
      <w:r w:rsidR="00020C6E">
        <w:rPr>
          <w:rStyle w:val="FootnoteReference"/>
          <w:lang w:val="en-US" w:bidi="en-US"/>
        </w:rPr>
        <w:footnoteReference w:id="22"/>
      </w:r>
      <w:r w:rsidR="007B4B5D">
        <w:rPr>
          <w:lang w:val="en-US" w:bidi="en-US"/>
        </w:rPr>
        <w:t xml:space="preserve"> (LD-R)</w:t>
      </w:r>
      <w:r>
        <w:rPr>
          <w:lang w:val="en-US" w:bidi="en-US"/>
        </w:rPr>
        <w:t>, was i</w:t>
      </w:r>
      <w:r w:rsidR="00DE663F">
        <w:rPr>
          <w:lang w:val="en-US" w:bidi="en-US"/>
        </w:rPr>
        <w:t xml:space="preserve">mplemented as an additional </w:t>
      </w:r>
      <w:r>
        <w:rPr>
          <w:lang w:val="en-US" w:bidi="en-US"/>
        </w:rPr>
        <w:t xml:space="preserve">layer to support easy exploration of the model output. </w:t>
      </w:r>
      <w:r w:rsidR="0071145B">
        <w:rPr>
          <w:lang w:val="en-US" w:bidi="en-US"/>
        </w:rPr>
        <w:t xml:space="preserve">The resulting architecture is depicted in </w:t>
      </w:r>
      <w:r w:rsidR="0071145B">
        <w:rPr>
          <w:lang w:val="en-US" w:bidi="en-US"/>
        </w:rPr>
        <w:fldChar w:fldCharType="begin"/>
      </w:r>
      <w:r w:rsidR="0071145B">
        <w:rPr>
          <w:lang w:val="en-US" w:bidi="en-US"/>
        </w:rPr>
        <w:instrText xml:space="preserve"> REF _Ref23927063 \h </w:instrText>
      </w:r>
      <w:r w:rsidR="0071145B">
        <w:rPr>
          <w:lang w:val="en-US" w:bidi="en-US"/>
        </w:rPr>
      </w:r>
      <w:r w:rsidR="0071145B">
        <w:rPr>
          <w:lang w:val="en-US" w:bidi="en-US"/>
        </w:rPr>
        <w:fldChar w:fldCharType="separate"/>
      </w:r>
      <w:r w:rsidR="005702D6">
        <w:t xml:space="preserve">Figure </w:t>
      </w:r>
      <w:r w:rsidR="005702D6">
        <w:rPr>
          <w:noProof/>
        </w:rPr>
        <w:t>18</w:t>
      </w:r>
      <w:r w:rsidR="0071145B">
        <w:rPr>
          <w:lang w:val="en-US" w:bidi="en-US"/>
        </w:rPr>
        <w:fldChar w:fldCharType="end"/>
      </w:r>
      <w:r w:rsidR="0071145B">
        <w:rPr>
          <w:lang w:val="en-US" w:bidi="en-US"/>
        </w:rPr>
        <w:t xml:space="preserve">. </w:t>
      </w:r>
      <w:r w:rsidR="007B4B5D">
        <w:t>The LD-R tool provides a layer between the user and the triple store; rather than design and implement queries directly, a user is able to explore the data by browsing through a pre-designed selection of “facets”.</w:t>
      </w:r>
      <w:r w:rsidR="0071145B">
        <w:t xml:space="preserve"> A screens</w:t>
      </w:r>
      <w:r w:rsidR="00E640E5">
        <w:t xml:space="preserve">hot of the implementation in </w:t>
      </w:r>
      <w:r w:rsidR="00E640E5">
        <w:fldChar w:fldCharType="begin"/>
      </w:r>
      <w:r w:rsidR="00E640E5">
        <w:instrText xml:space="preserve"> REF _Ref23932608 \h </w:instrText>
      </w:r>
      <w:r w:rsidR="00E640E5">
        <w:fldChar w:fldCharType="separate"/>
      </w:r>
      <w:r w:rsidR="005702D6">
        <w:t xml:space="preserve">Figure </w:t>
      </w:r>
      <w:r w:rsidR="005702D6">
        <w:rPr>
          <w:noProof/>
        </w:rPr>
        <w:t>17</w:t>
      </w:r>
      <w:r w:rsidR="00E640E5">
        <w:fldChar w:fldCharType="end"/>
      </w:r>
      <w:r w:rsidR="0071145B">
        <w:t xml:space="preserve"> illustrates some of the configured facets and the display that results from interacting with them. The facets defined for this application are described in more detail below, and the configuration files are available in GitHub at: </w:t>
      </w:r>
      <w:hyperlink r:id="rId36" w:history="1">
        <w:r w:rsidR="002129B1" w:rsidRPr="00E66D3F">
          <w:rPr>
            <w:rStyle w:val="Hyperlink"/>
          </w:rPr>
          <w:t>https://github.com/EnterpriseIntegrationLab/icity/tree/master/applications/TASHA/configs</w:t>
        </w:r>
      </w:hyperlink>
      <w:r w:rsidR="002129B1">
        <w:t xml:space="preserve"> </w:t>
      </w:r>
      <w:r w:rsidR="0071145B">
        <w:t>.</w:t>
      </w:r>
    </w:p>
    <w:p w14:paraId="7ED8F538" w14:textId="77777777" w:rsidR="00E640E5" w:rsidRDefault="00E640E5" w:rsidP="00E640E5">
      <w:pPr>
        <w:keepNext/>
      </w:pPr>
      <w:r w:rsidRPr="00E640E5">
        <w:rPr>
          <w:noProof/>
          <w:lang w:val="en-US" w:bidi="en-US"/>
        </w:rPr>
        <w:drawing>
          <wp:inline distT="0" distB="0" distL="0" distR="0" wp14:anchorId="5E98B6F2" wp14:editId="6E895078">
            <wp:extent cx="5943600" cy="30740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74035"/>
                    </a:xfrm>
                    <a:prstGeom prst="rect">
                      <a:avLst/>
                    </a:prstGeom>
                  </pic:spPr>
                </pic:pic>
              </a:graphicData>
            </a:graphic>
          </wp:inline>
        </w:drawing>
      </w:r>
    </w:p>
    <w:p w14:paraId="5B889506" w14:textId="014AD7B0" w:rsidR="00E640E5" w:rsidRDefault="00E640E5" w:rsidP="00E640E5">
      <w:pPr>
        <w:pStyle w:val="Caption"/>
      </w:pPr>
      <w:bookmarkStart w:id="172" w:name="_Ref23932608"/>
      <w:r>
        <w:t xml:space="preserve">Figure </w:t>
      </w:r>
      <w:r w:rsidR="0043363D">
        <w:fldChar w:fldCharType="begin"/>
      </w:r>
      <w:r w:rsidR="0043363D">
        <w:instrText xml:space="preserve"> SEQ Figure \* ARABIC </w:instrText>
      </w:r>
      <w:r w:rsidR="0043363D">
        <w:fldChar w:fldCharType="separate"/>
      </w:r>
      <w:r w:rsidR="000501AD">
        <w:rPr>
          <w:noProof/>
        </w:rPr>
        <w:t>17</w:t>
      </w:r>
      <w:r w:rsidR="0043363D">
        <w:rPr>
          <w:noProof/>
        </w:rPr>
        <w:fldChar w:fldCharType="end"/>
      </w:r>
      <w:bookmarkEnd w:id="172"/>
      <w:r>
        <w:t>: Screenshot of the LD-R interface implemented to explore the TASHA output data.</w:t>
      </w:r>
    </w:p>
    <w:p w14:paraId="0C18F3F0" w14:textId="77777777" w:rsidR="00CD0594" w:rsidRDefault="005A2984" w:rsidP="00CD0594">
      <w:pPr>
        <w:keepNext/>
      </w:pPr>
      <w:r w:rsidRPr="005A2984">
        <w:rPr>
          <w:noProof/>
          <w:lang w:val="en-US" w:bidi="en-US"/>
        </w:rPr>
        <w:lastRenderedPageBreak/>
        <w:drawing>
          <wp:inline distT="0" distB="0" distL="0" distR="0" wp14:anchorId="6B5235C5" wp14:editId="147EE6F7">
            <wp:extent cx="5943600" cy="27089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08910"/>
                    </a:xfrm>
                    <a:prstGeom prst="rect">
                      <a:avLst/>
                    </a:prstGeom>
                  </pic:spPr>
                </pic:pic>
              </a:graphicData>
            </a:graphic>
          </wp:inline>
        </w:drawing>
      </w:r>
    </w:p>
    <w:p w14:paraId="746E453B" w14:textId="747D911C" w:rsidR="00270A44" w:rsidRDefault="00CD0594" w:rsidP="00992672">
      <w:pPr>
        <w:pStyle w:val="Caption"/>
      </w:pPr>
      <w:bookmarkStart w:id="173" w:name="_Ref23927063"/>
      <w:r>
        <w:t xml:space="preserve">Figure </w:t>
      </w:r>
      <w:r w:rsidR="0043363D">
        <w:fldChar w:fldCharType="begin"/>
      </w:r>
      <w:r w:rsidR="0043363D">
        <w:instrText xml:space="preserve"> SEQ Figure \* ARABIC </w:instrText>
      </w:r>
      <w:r w:rsidR="0043363D">
        <w:fldChar w:fldCharType="separate"/>
      </w:r>
      <w:r w:rsidR="000501AD">
        <w:rPr>
          <w:noProof/>
        </w:rPr>
        <w:t>18</w:t>
      </w:r>
      <w:r w:rsidR="0043363D">
        <w:rPr>
          <w:noProof/>
        </w:rPr>
        <w:fldChar w:fldCharType="end"/>
      </w:r>
      <w:bookmarkEnd w:id="173"/>
      <w:r>
        <w:t>: Architecture with LD-R supported data access.</w:t>
      </w:r>
    </w:p>
    <w:p w14:paraId="7B289DFD" w14:textId="77777777" w:rsidR="007B4B5D" w:rsidRDefault="007B4B5D" w:rsidP="007B4B5D">
      <w:pPr>
        <w:pStyle w:val="Heading3"/>
      </w:pPr>
      <w:bookmarkStart w:id="174" w:name="_Toc35260280"/>
      <w:r>
        <w:t>Summary of Facets</w:t>
      </w:r>
      <w:bookmarkEnd w:id="174"/>
    </w:p>
    <w:p w14:paraId="6041F236" w14:textId="77777777" w:rsidR="007B4B5D" w:rsidRDefault="007B4B5D" w:rsidP="007B4B5D">
      <w:r>
        <w:t xml:space="preserve">Facets of the data are displayed based on the properties of the objects in the triple store. Selecting the values displayed for a particular facet enables the user to constrain the results displayed in order to further explore other facets of the data. </w:t>
      </w:r>
    </w:p>
    <w:p w14:paraId="5CF5F2D5" w14:textId="77777777" w:rsidR="007B4B5D" w:rsidRPr="00DF2580" w:rsidRDefault="007B4B5D" w:rsidP="007B4B5D">
      <w:r>
        <w:t xml:space="preserve">For example, if a user selects the “Start zone ID” property then the LD-R will display a facet showing the distribution of trips starting at different zones. The user may select additional properties, </w:t>
      </w:r>
      <w:r>
        <w:rPr>
          <w:i/>
        </w:rPr>
        <w:t>or</w:t>
      </w:r>
      <w:r>
        <w:t xml:space="preserve"> they can select one or more zone ids to narrow the scope of the analysis. If Zone X is selected, then any other facets that are displayed will only display properties for trips that started at Zone X. This allows the user to explore answers to questions such as: “what is the distribution of modes for trips going from zone X to zone Y”? or “What is the most common activity at origin for trips that are taken with transit?” </w:t>
      </w:r>
    </w:p>
    <w:p w14:paraId="6271C0D3" w14:textId="77777777" w:rsidR="007B4B5D" w:rsidRDefault="007B4B5D" w:rsidP="007B4B5D">
      <w:r>
        <w:t>In order to support the sort of analysis required, it is useful to group the properties into the particular object types for which they apply; in this case, we have created “Trip-focused” and “Person-focused” categories.</w:t>
      </w:r>
    </w:p>
    <w:p w14:paraId="40FF4AA0" w14:textId="77777777" w:rsidR="007B4B5D" w:rsidRDefault="007B4B5D" w:rsidP="007B4B5D"/>
    <w:p w14:paraId="1CDEAC27" w14:textId="77777777" w:rsidR="007B4B5D" w:rsidRDefault="007B4B5D" w:rsidP="007B4B5D">
      <w:pPr>
        <w:rPr>
          <w:b/>
        </w:rPr>
      </w:pPr>
      <w:r w:rsidRPr="00C64766">
        <w:rPr>
          <w:b/>
        </w:rPr>
        <w:t>Trip-focused:</w:t>
      </w:r>
    </w:p>
    <w:p w14:paraId="257F0759" w14:textId="77777777" w:rsidR="007B4B5D" w:rsidRPr="002C4107" w:rsidRDefault="007B4B5D" w:rsidP="008C7F3C">
      <w:pPr>
        <w:pStyle w:val="ListParagraph"/>
        <w:numPr>
          <w:ilvl w:val="0"/>
          <w:numId w:val="48"/>
        </w:numPr>
      </w:pPr>
      <w:r w:rsidRPr="002C4107">
        <w:lastRenderedPageBreak/>
        <w:t xml:space="preserve">Start </w:t>
      </w:r>
      <w:r>
        <w:t>z</w:t>
      </w:r>
      <w:r w:rsidRPr="002C4107">
        <w:t xml:space="preserve">one </w:t>
      </w:r>
      <w:r>
        <w:t>map, E</w:t>
      </w:r>
      <w:r w:rsidRPr="002C4107">
        <w:t xml:space="preserve">nd </w:t>
      </w:r>
      <w:r>
        <w:t>z</w:t>
      </w:r>
      <w:r w:rsidRPr="002C4107">
        <w:t xml:space="preserve">one </w:t>
      </w:r>
      <w:r>
        <w:t>map: displays the start and end zone of trips on a map. Start and end zones may be selected to narrow the scope of trips of interest.</w:t>
      </w:r>
    </w:p>
    <w:p w14:paraId="15499722" w14:textId="77777777" w:rsidR="007B4B5D" w:rsidRDefault="007B4B5D" w:rsidP="008C7F3C">
      <w:pPr>
        <w:pStyle w:val="ListParagraph"/>
        <w:numPr>
          <w:ilvl w:val="0"/>
          <w:numId w:val="48"/>
        </w:numPr>
      </w:pPr>
      <w:r>
        <w:t>Start zone ID, End zone ID: display the zone IDs of the trips’ origins and destinations.</w:t>
      </w:r>
    </w:p>
    <w:p w14:paraId="4337B6DD" w14:textId="77777777" w:rsidR="007B4B5D" w:rsidRDefault="007B4B5D" w:rsidP="008C7F3C">
      <w:pPr>
        <w:pStyle w:val="ListParagraph"/>
        <w:numPr>
          <w:ilvl w:val="0"/>
          <w:numId w:val="48"/>
        </w:numPr>
      </w:pPr>
      <w:r>
        <w:t>Start time, End time: displays the start and end times of a trip, encoded in xsd:dateTimeStamp format. The times are assigned a default date of 01-01-2019.</w:t>
      </w:r>
    </w:p>
    <w:p w14:paraId="4B6F0903" w14:textId="77777777" w:rsidR="007B4B5D" w:rsidRDefault="007B4B5D" w:rsidP="008C7F3C">
      <w:pPr>
        <w:pStyle w:val="ListParagraph"/>
        <w:numPr>
          <w:ilvl w:val="0"/>
          <w:numId w:val="48"/>
        </w:numPr>
      </w:pPr>
      <w:r>
        <w:t>Trip Mode: displays the mode type used for the trip.</w:t>
      </w:r>
    </w:p>
    <w:p w14:paraId="7DB991ED" w14:textId="77777777" w:rsidR="007B4B5D" w:rsidRDefault="007B4B5D" w:rsidP="008C7F3C">
      <w:pPr>
        <w:pStyle w:val="ListParagraph"/>
        <w:numPr>
          <w:ilvl w:val="0"/>
          <w:numId w:val="48"/>
        </w:numPr>
      </w:pPr>
      <w:r>
        <w:t>Activity at origin, Activity at destination: displays the activity types performed at start and end of the trip (i.e. the activities directly preceding and following the trip).</w:t>
      </w:r>
    </w:p>
    <w:p w14:paraId="53202922" w14:textId="77777777" w:rsidR="007B4B5D" w:rsidRDefault="007B4B5D" w:rsidP="008C7F3C">
      <w:pPr>
        <w:pStyle w:val="ListParagraph"/>
        <w:numPr>
          <w:ilvl w:val="0"/>
          <w:numId w:val="48"/>
        </w:numPr>
      </w:pPr>
      <w:r>
        <w:t>Traveler Type: displays the type (class) of person who performed the trip.</w:t>
      </w:r>
    </w:p>
    <w:p w14:paraId="13D6D6E5" w14:textId="77777777" w:rsidR="007B4B5D" w:rsidRDefault="007B4B5D" w:rsidP="008C7F3C">
      <w:pPr>
        <w:pStyle w:val="ListParagraph"/>
        <w:numPr>
          <w:ilvl w:val="0"/>
          <w:numId w:val="48"/>
        </w:numPr>
      </w:pPr>
      <w:r>
        <w:t>Traveler Age: displays the age of the person who performed the trip.</w:t>
      </w:r>
    </w:p>
    <w:p w14:paraId="33FEC4FE" w14:textId="77777777" w:rsidR="007B4B5D" w:rsidRDefault="007B4B5D" w:rsidP="008C7F3C">
      <w:pPr>
        <w:pStyle w:val="ListParagraph"/>
        <w:numPr>
          <w:ilvl w:val="0"/>
          <w:numId w:val="48"/>
        </w:numPr>
      </w:pPr>
      <w:r>
        <w:t>Traveler has transit pass: a boolean value indicating whether the person who performed the trip has a transit pass.</w:t>
      </w:r>
    </w:p>
    <w:p w14:paraId="4FD807C8" w14:textId="77777777" w:rsidR="007B4B5D" w:rsidRDefault="007B4B5D" w:rsidP="008C7F3C">
      <w:pPr>
        <w:pStyle w:val="ListParagraph"/>
        <w:numPr>
          <w:ilvl w:val="0"/>
          <w:numId w:val="48"/>
        </w:numPr>
      </w:pPr>
      <w:r>
        <w:t>Traveler’s school zone: displays the zone id of the school where the person performing the trip is enrolled (if applicable).</w:t>
      </w:r>
    </w:p>
    <w:p w14:paraId="2DAF76BF" w14:textId="77777777" w:rsidR="007B4B5D" w:rsidRDefault="007B4B5D" w:rsidP="008C7F3C">
      <w:pPr>
        <w:pStyle w:val="ListParagraph"/>
        <w:numPr>
          <w:ilvl w:val="0"/>
          <w:numId w:val="48"/>
        </w:numPr>
      </w:pPr>
      <w:r>
        <w:t>Traveler’s work zone: displays the zone id of the location where the person performing the trip is employed (if applicable).</w:t>
      </w:r>
    </w:p>
    <w:p w14:paraId="3F6B573A" w14:textId="77777777" w:rsidR="007B4B5D" w:rsidRPr="002C4107" w:rsidRDefault="007B4B5D" w:rsidP="008C7F3C">
      <w:pPr>
        <w:pStyle w:val="ListParagraph"/>
        <w:numPr>
          <w:ilvl w:val="0"/>
          <w:numId w:val="48"/>
        </w:numPr>
      </w:pPr>
      <w:r>
        <w:t>Traveler’s occupation: displays the class of occupation of the traveler (if employed).</w:t>
      </w:r>
    </w:p>
    <w:p w14:paraId="13FE1DBF" w14:textId="77777777" w:rsidR="007B4B5D" w:rsidRDefault="007B4B5D" w:rsidP="007B4B5D"/>
    <w:p w14:paraId="16C7DB6A" w14:textId="77777777" w:rsidR="007B4B5D" w:rsidRPr="00C64766" w:rsidRDefault="007B4B5D" w:rsidP="007B4B5D">
      <w:pPr>
        <w:rPr>
          <w:b/>
        </w:rPr>
      </w:pPr>
      <w:r w:rsidRPr="00C64766">
        <w:rPr>
          <w:b/>
        </w:rPr>
        <w:t>Person-focused:</w:t>
      </w:r>
    </w:p>
    <w:p w14:paraId="0C393FBD" w14:textId="77777777" w:rsidR="007B4B5D" w:rsidRDefault="007B4B5D" w:rsidP="008C7F3C">
      <w:pPr>
        <w:pStyle w:val="ListParagraph"/>
        <w:numPr>
          <w:ilvl w:val="0"/>
          <w:numId w:val="49"/>
        </w:numPr>
      </w:pPr>
      <w:r>
        <w:t>Age: displays the age range of persons in the TASHA output.</w:t>
      </w:r>
    </w:p>
    <w:p w14:paraId="0B4EDB0E" w14:textId="77777777" w:rsidR="007B4B5D" w:rsidRDefault="007B4B5D" w:rsidP="008C7F3C">
      <w:pPr>
        <w:pStyle w:val="ListParagraph"/>
        <w:numPr>
          <w:ilvl w:val="0"/>
          <w:numId w:val="49"/>
        </w:numPr>
      </w:pPr>
      <w:r>
        <w:t>Transit pass: displays a Boolean value indicating the number of persons with (true) and without (false) transit passes.</w:t>
      </w:r>
    </w:p>
    <w:p w14:paraId="6B364DB3" w14:textId="77777777" w:rsidR="007B4B5D" w:rsidRDefault="007B4B5D" w:rsidP="008C7F3C">
      <w:pPr>
        <w:pStyle w:val="ListParagraph"/>
        <w:numPr>
          <w:ilvl w:val="0"/>
          <w:numId w:val="49"/>
        </w:numPr>
      </w:pPr>
      <w:r>
        <w:t>School zone ID: displays the distribution of the zone ids of the schools where people are enrolled.</w:t>
      </w:r>
    </w:p>
    <w:p w14:paraId="1D4FACE9" w14:textId="77777777" w:rsidR="007B4B5D" w:rsidRDefault="007B4B5D" w:rsidP="008C7F3C">
      <w:pPr>
        <w:pStyle w:val="ListParagraph"/>
        <w:numPr>
          <w:ilvl w:val="0"/>
          <w:numId w:val="49"/>
        </w:numPr>
      </w:pPr>
      <w:r>
        <w:t>Work zone ID: displays the distribution of zone id of the locations where people are employed.</w:t>
      </w:r>
    </w:p>
    <w:p w14:paraId="14A93B3E" w14:textId="77777777" w:rsidR="007B4B5D" w:rsidRDefault="007B4B5D" w:rsidP="008C7F3C">
      <w:pPr>
        <w:pStyle w:val="ListParagraph"/>
        <w:numPr>
          <w:ilvl w:val="0"/>
          <w:numId w:val="49"/>
        </w:numPr>
      </w:pPr>
      <w:r>
        <w:t>Occupation: displays the distribution of occupation types for people in the simulation.</w:t>
      </w:r>
    </w:p>
    <w:p w14:paraId="3B526FC6" w14:textId="77777777" w:rsidR="007B4B5D" w:rsidRDefault="007B4B5D" w:rsidP="008C7F3C">
      <w:pPr>
        <w:pStyle w:val="ListParagraph"/>
        <w:numPr>
          <w:ilvl w:val="0"/>
          <w:numId w:val="49"/>
        </w:numPr>
      </w:pPr>
      <w:r>
        <w:t>Travels from zone, Travels to zone (map view): displays a map view of the zones where the selected persons travel from and to.</w:t>
      </w:r>
    </w:p>
    <w:p w14:paraId="6496C5E3" w14:textId="77777777" w:rsidR="007B4B5D" w:rsidRDefault="007B4B5D" w:rsidP="008C7F3C">
      <w:pPr>
        <w:pStyle w:val="ListParagraph"/>
        <w:numPr>
          <w:ilvl w:val="0"/>
          <w:numId w:val="49"/>
        </w:numPr>
      </w:pPr>
      <w:r>
        <w:lastRenderedPageBreak/>
        <w:t>Travels from zone ID, Travels to zone ID: displays the distribution of zone IDs of the locations where the selected persons travel to and from.</w:t>
      </w:r>
    </w:p>
    <w:p w14:paraId="07326FD5" w14:textId="77777777" w:rsidR="007B4B5D" w:rsidRDefault="007B4B5D" w:rsidP="008C7F3C">
      <w:pPr>
        <w:pStyle w:val="ListParagraph"/>
        <w:numPr>
          <w:ilvl w:val="0"/>
          <w:numId w:val="49"/>
        </w:numPr>
      </w:pPr>
      <w:r>
        <w:t>Trip start times, Trip end times: displays the distribution of trip start times and end times for trips performed by the selected persons.</w:t>
      </w:r>
    </w:p>
    <w:p w14:paraId="34F8F41A" w14:textId="570DEA03" w:rsidR="007B4B5D" w:rsidRDefault="007B4B5D" w:rsidP="008C7F3C">
      <w:pPr>
        <w:pStyle w:val="ListParagraph"/>
        <w:numPr>
          <w:ilvl w:val="0"/>
          <w:numId w:val="49"/>
        </w:numPr>
      </w:pPr>
      <w:r>
        <w:t>Travels via mode: displays the mode of travel for trips performed by the selected persons</w:t>
      </w:r>
    </w:p>
    <w:p w14:paraId="4BD746B0" w14:textId="64C7947B" w:rsidR="00613F6A" w:rsidRDefault="00613F6A" w:rsidP="00613F6A"/>
    <w:p w14:paraId="2826D4C4" w14:textId="498A9BA5" w:rsidR="00345CD2" w:rsidRDefault="00345CD2" w:rsidP="00345CD2">
      <w:pPr>
        <w:pStyle w:val="Heading3"/>
      </w:pPr>
      <w:bookmarkStart w:id="175" w:name="_Toc35260281"/>
      <w:r>
        <w:t>Data Mappings</w:t>
      </w:r>
      <w:bookmarkEnd w:id="175"/>
    </w:p>
    <w:p w14:paraId="38F7F41A" w14:textId="4074B529" w:rsidR="0052055B" w:rsidRDefault="0052055B" w:rsidP="00613F6A">
      <w:pPr>
        <w:rPr>
          <w:lang w:val="en-US" w:bidi="en-US"/>
        </w:rPr>
      </w:pPr>
      <w:r>
        <w:rPr>
          <w:lang w:val="en-US" w:bidi="en-US"/>
        </w:rPr>
        <w:t>In addition to providing a mechanism to query the simulation output, defining mappings to the ontology serves to formalize the data such that its semantics is clear. This provides a level of documentation not previously available for TASHA output.</w:t>
      </w:r>
    </w:p>
    <w:p w14:paraId="08B6CB75" w14:textId="1EC3F596" w:rsidR="00613F6A" w:rsidRDefault="00613F6A" w:rsidP="00613F6A">
      <w:pPr>
        <w:rPr>
          <w:lang w:val="en-US" w:bidi="en-US"/>
        </w:rPr>
      </w:pPr>
      <w:r>
        <w:rPr>
          <w:lang w:val="en-US" w:bidi="en-US"/>
        </w:rPr>
        <w:t xml:space="preserve">The mappings that were designed to define the </w:t>
      </w:r>
      <w:r w:rsidR="0052055B">
        <w:rPr>
          <w:lang w:val="en-US" w:bidi="en-US"/>
        </w:rPr>
        <w:t>simulation</w:t>
      </w:r>
      <w:r>
        <w:rPr>
          <w:lang w:val="en-US" w:bidi="en-US"/>
        </w:rPr>
        <w:t xml:space="preserve"> output </w:t>
      </w:r>
      <w:r w:rsidR="0052055B">
        <w:rPr>
          <w:lang w:val="en-US" w:bidi="en-US"/>
        </w:rPr>
        <w:t xml:space="preserve">data </w:t>
      </w:r>
      <w:r>
        <w:rPr>
          <w:lang w:val="en-US" w:bidi="en-US"/>
        </w:rPr>
        <w:t xml:space="preserve">in terms of the iCity Ontology are described in detail in </w:t>
      </w:r>
      <w:r w:rsidR="005C57A3">
        <w:rPr>
          <w:lang w:val="en-US" w:bidi="en-US"/>
        </w:rPr>
        <w:fldChar w:fldCharType="begin"/>
      </w:r>
      <w:r w:rsidR="005C57A3">
        <w:rPr>
          <w:lang w:val="en-US" w:bidi="en-US"/>
        </w:rPr>
        <w:instrText xml:space="preserve"> REF _Ref32405146 \r \h </w:instrText>
      </w:r>
      <w:r w:rsidR="005C57A3">
        <w:rPr>
          <w:lang w:val="en-US" w:bidi="en-US"/>
        </w:rPr>
      </w:r>
      <w:r w:rsidR="005C57A3">
        <w:rPr>
          <w:lang w:val="en-US" w:bidi="en-US"/>
        </w:rPr>
        <w:fldChar w:fldCharType="separate"/>
      </w:r>
      <w:r w:rsidR="005702D6">
        <w:rPr>
          <w:lang w:val="en-US" w:bidi="en-US"/>
        </w:rPr>
        <w:t>Appendix A</w:t>
      </w:r>
      <w:r w:rsidR="005C57A3">
        <w:rPr>
          <w:lang w:val="en-US" w:bidi="en-US"/>
        </w:rPr>
        <w:fldChar w:fldCharType="end"/>
      </w:r>
      <w:r w:rsidR="005C57A3">
        <w:rPr>
          <w:lang w:val="en-US" w:bidi="en-US"/>
        </w:rPr>
        <w:t>.</w:t>
      </w:r>
      <w:r>
        <w:rPr>
          <w:lang w:val="en-US" w:bidi="en-US"/>
        </w:rPr>
        <w:t xml:space="preserve">The Karma mapping files are available online in the GitHub project repository at: </w:t>
      </w:r>
      <w:hyperlink r:id="rId39" w:history="1">
        <w:r w:rsidR="0052055B">
          <w:rPr>
            <w:rStyle w:val="Hyperlink"/>
            <w:lang w:val="en-US" w:bidi="en-US"/>
          </w:rPr>
          <w:t>https://github.com/EnterpriseIntegrationLab/icity/tree/master/mappings/TASHA</w:t>
        </w:r>
      </w:hyperlink>
      <w:r>
        <w:rPr>
          <w:lang w:val="en-US" w:bidi="en-US"/>
        </w:rPr>
        <w:t>. The mappings were formalized in the W3C standard R2RML</w:t>
      </w:r>
      <w:r w:rsidR="005C57A3">
        <w:rPr>
          <w:lang w:val="en-US" w:bidi="en-US"/>
        </w:rPr>
        <w:t xml:space="preserve"> </w:t>
      </w:r>
      <w:r w:rsidR="009E5CF6">
        <w:rPr>
          <w:lang w:val="en-US" w:bidi="en-US"/>
        </w:rPr>
        <w:fldChar w:fldCharType="begin"/>
      </w:r>
      <w:r w:rsidR="001608B3">
        <w:rPr>
          <w:lang w:val="en-US" w:bidi="en-US"/>
        </w:rPr>
        <w:instrText xml:space="preserve"> ADDIN EN.CITE &lt;EndNote&gt;&lt;Cite&gt;&lt;Author&gt;Das&lt;/Author&gt;&lt;Year&gt;2016&lt;/Year&gt;&lt;IDText&gt;R2RML: RDB to RDF Mapping Language. W3C Recommendation (2012)&lt;/IDText&gt;&lt;DisplayText&gt;[33]&lt;/DisplayText&gt;&lt;record&gt;&lt;titles&gt;&lt;title&gt;R2RML: RDB to RDF Mapping Language. W3C Recommendation (2012)&lt;/title&gt;&lt;/titles&gt;&lt;contributors&gt;&lt;authors&gt;&lt;author&gt;Das, Souripriya&lt;/author&gt;&lt;author&gt;Sundara, Seema&lt;/author&gt;&lt;author&gt;Cyganiak, Richard&lt;/author&gt;&lt;/authors&gt;&lt;/contributors&gt;&lt;added-date format="utc"&gt;1581530815&lt;/added-date&gt;&lt;ref-type name="Generic"&gt;13&lt;/ref-type&gt;&lt;dates&gt;&lt;year&gt;2016&lt;/year&gt;&lt;/dates&gt;&lt;rec-number&gt;50&lt;/rec-number&gt;&lt;last-updated-date format="utc"&gt;1581530815&lt;/last-updated-date&gt;&lt;/record&gt;&lt;/Cite&gt;&lt;/EndNote&gt;</w:instrText>
      </w:r>
      <w:r w:rsidR="009E5CF6">
        <w:rPr>
          <w:lang w:val="en-US" w:bidi="en-US"/>
        </w:rPr>
        <w:fldChar w:fldCharType="separate"/>
      </w:r>
      <w:r w:rsidR="001608B3">
        <w:rPr>
          <w:noProof/>
          <w:lang w:val="en-US" w:bidi="en-US"/>
        </w:rPr>
        <w:t>[33]</w:t>
      </w:r>
      <w:r w:rsidR="009E5CF6">
        <w:rPr>
          <w:lang w:val="en-US" w:bidi="en-US"/>
        </w:rPr>
        <w:fldChar w:fldCharType="end"/>
      </w:r>
      <w:r>
        <w:rPr>
          <w:lang w:val="en-US" w:bidi="en-US"/>
        </w:rPr>
        <w:t xml:space="preserve"> and designed and implemented using the Karma </w:t>
      </w:r>
      <w:r w:rsidR="009E5CF6">
        <w:rPr>
          <w:lang w:val="en-US" w:bidi="en-US"/>
        </w:rPr>
        <w:fldChar w:fldCharType="begin"/>
      </w:r>
      <w:r w:rsidR="001608B3">
        <w:rPr>
          <w:lang w:val="en-US" w:bidi="en-US"/>
        </w:rPr>
        <w:instrText xml:space="preserve"> ADDIN EN.CITE &lt;EndNote&gt;&lt;Cite&gt;&lt;Author&gt;Knoblock&lt;/Author&gt;&lt;Year&gt;2015&lt;/Year&gt;&lt;IDText&gt;Exploiting Semantics for Big Data Integration&lt;/IDText&gt;&lt;DisplayText&gt;[34]&lt;/DisplayText&gt;&lt;record&gt;&lt;isbn&gt;0738-4602&lt;/isbn&gt;&lt;titles&gt;&lt;title&gt;Exploiting Semantics for Big Data Integration&lt;/title&gt;&lt;secondary-title&gt;AI Magazine&lt;/secondary-title&gt;&lt;/titles&gt;&lt;number&gt;1&lt;/number&gt;&lt;contributors&gt;&lt;authors&gt;&lt;author&gt;Knoblock, Craig A&lt;/author&gt;&lt;author&gt;Szekely, Pedro&lt;/author&gt;&lt;/authors&gt;&lt;/contributors&gt;&lt;added-date format="utc"&gt;1564431182&lt;/added-date&gt;&lt;ref-type name="Journal Article"&gt;17&lt;/ref-type&gt;&lt;dates&gt;&lt;year&gt;2015&lt;/year&gt;&lt;/dates&gt;&lt;rec-number&gt;31&lt;/rec-number&gt;&lt;last-updated-date format="utc"&gt;1564431182&lt;/last-updated-date&gt;&lt;volume&gt;36&lt;/volume&gt;&lt;/record&gt;&lt;/Cite&gt;&lt;/EndNote&gt;</w:instrText>
      </w:r>
      <w:r w:rsidR="009E5CF6">
        <w:rPr>
          <w:lang w:val="en-US" w:bidi="en-US"/>
        </w:rPr>
        <w:fldChar w:fldCharType="separate"/>
      </w:r>
      <w:r w:rsidR="001608B3">
        <w:rPr>
          <w:noProof/>
          <w:lang w:val="en-US" w:bidi="en-US"/>
        </w:rPr>
        <w:t>[34]</w:t>
      </w:r>
      <w:r w:rsidR="009E5CF6">
        <w:rPr>
          <w:lang w:val="en-US" w:bidi="en-US"/>
        </w:rPr>
        <w:fldChar w:fldCharType="end"/>
      </w:r>
      <w:r w:rsidR="00BC5B02">
        <w:rPr>
          <w:lang w:val="en-US" w:bidi="en-US"/>
        </w:rPr>
        <w:t xml:space="preserve"> </w:t>
      </w:r>
      <w:r>
        <w:rPr>
          <w:lang w:val="en-US" w:bidi="en-US"/>
        </w:rPr>
        <w:t xml:space="preserve">data transformation tool. The data was transformed into RDF (i.e., through OBDA </w:t>
      </w:r>
      <w:r>
        <w:rPr>
          <w:i/>
          <w:lang w:val="en-US" w:bidi="en-US"/>
        </w:rPr>
        <w:t>materialization</w:t>
      </w:r>
      <w:r>
        <w:rPr>
          <w:lang w:val="en-US" w:bidi="en-US"/>
        </w:rPr>
        <w:t xml:space="preserve">) and then uploaded to a Virtuoso triple store. </w:t>
      </w:r>
    </w:p>
    <w:p w14:paraId="579812E4" w14:textId="77777777" w:rsidR="00613F6A" w:rsidRDefault="00613F6A" w:rsidP="00613F6A"/>
    <w:p w14:paraId="5D7E898B" w14:textId="3C56FB8F" w:rsidR="007B4B5D" w:rsidRDefault="007B4B5D" w:rsidP="007B4B5D">
      <w:pPr>
        <w:pStyle w:val="Heading3"/>
      </w:pPr>
      <w:bookmarkStart w:id="176" w:name="_Toc35260282"/>
      <w:r>
        <w:t>Future Work</w:t>
      </w:r>
      <w:bookmarkEnd w:id="176"/>
    </w:p>
    <w:p w14:paraId="009A1C91" w14:textId="6342B915" w:rsidR="007B4B5D" w:rsidRDefault="007B4B5D" w:rsidP="007B4B5D">
      <w:r>
        <w:t>LD-R provides the ability to explore the results of a particular facet by enabling data pivots.</w:t>
      </w:r>
      <w:r>
        <w:rPr>
          <w:rStyle w:val="FootnoteReference"/>
          <w:rFonts w:eastAsiaTheme="majorEastAsia"/>
        </w:rPr>
        <w:footnoteReference w:id="23"/>
      </w:r>
      <w:r>
        <w:t xml:space="preserve"> While this is a potentially useful tool, initial performance was rather poor so we have not included this capability at this time. It may be a tool to consider at a later date should the tool be upgraded beyond the EC2 t2 micro instance. Similarly, the “</w:t>
      </w:r>
      <w:r w:rsidRPr="007B63C9">
        <w:t>restrictAnalysisToSelected</w:t>
      </w:r>
      <w:r>
        <w:t xml:space="preserve">” tag may be useful in filtering results, however documentation notes that this option may result in slowed </w:t>
      </w:r>
      <w:r>
        <w:lastRenderedPageBreak/>
        <w:t>performance so we have opted to exclude this for the time being.</w:t>
      </w:r>
      <w:r w:rsidRPr="00A57BBF">
        <w:t xml:space="preserve"> </w:t>
      </w:r>
      <w:r>
        <w:t>These features may be explored in the future</w:t>
      </w:r>
      <w:r w:rsidR="000356F4">
        <w:t>,</w:t>
      </w:r>
      <w:r>
        <w:t xml:space="preserve"> </w:t>
      </w:r>
      <w:r w:rsidR="000356F4">
        <w:t xml:space="preserve">taking </w:t>
      </w:r>
      <w:r>
        <w:t>performance requirements into account.</w:t>
      </w:r>
    </w:p>
    <w:p w14:paraId="5480615B" w14:textId="11C356F0" w:rsidR="00270A44" w:rsidRDefault="007B4B5D" w:rsidP="005E14FD">
      <w:r>
        <w:t>LD-R documentation also notes a timeline view as a desired future enhancement. In the meantime, it might be useful to consider manipulating the data in order to view the associated timestamps at a higher level of granularity (e.g. hourly).</w:t>
      </w:r>
    </w:p>
    <w:p w14:paraId="6B512B55" w14:textId="751F54B2" w:rsidR="00345CD2" w:rsidRDefault="00345CD2" w:rsidP="005E14FD">
      <w:r>
        <w:t>Finally, as a follow-up to this work it would be interesting to consider the capture and integration of results from other travel model simulations and tools. This would provide useful insights into the potential value of semantic integration in the context of simulation results.</w:t>
      </w:r>
    </w:p>
    <w:p w14:paraId="21CA4FA2" w14:textId="168178A4" w:rsidR="008E4D96" w:rsidRDefault="008E4D96" w:rsidP="008E4D96">
      <w:pPr>
        <w:pStyle w:val="Heading2"/>
      </w:pPr>
      <w:bookmarkStart w:id="177" w:name="_Toc35260283"/>
      <w:r>
        <w:t>Analysis of TTC Data for Bus Bridging Study</w:t>
      </w:r>
      <w:bookmarkEnd w:id="177"/>
    </w:p>
    <w:p w14:paraId="413250D1" w14:textId="1688AB2E" w:rsidR="008E4D96" w:rsidRDefault="00687B20" w:rsidP="008E4D96">
      <w:pPr>
        <w:rPr>
          <w:lang w:val="en-US" w:bidi="en-US"/>
        </w:rPr>
      </w:pPr>
      <w:r>
        <w:rPr>
          <w:lang w:val="en-US" w:bidi="en-US"/>
        </w:rPr>
        <w:t xml:space="preserve">This case study was derived from the motivating scenario described in Section </w:t>
      </w:r>
      <w:r>
        <w:rPr>
          <w:lang w:val="en-US" w:bidi="en-US"/>
        </w:rPr>
        <w:fldChar w:fldCharType="begin"/>
      </w:r>
      <w:r>
        <w:rPr>
          <w:lang w:val="en-US" w:bidi="en-US"/>
        </w:rPr>
        <w:instrText xml:space="preserve"> REF _Ref31180594 \r \h </w:instrText>
      </w:r>
      <w:r>
        <w:rPr>
          <w:lang w:val="en-US" w:bidi="en-US"/>
        </w:rPr>
      </w:r>
      <w:r>
        <w:rPr>
          <w:lang w:val="en-US" w:bidi="en-US"/>
        </w:rPr>
        <w:fldChar w:fldCharType="separate"/>
      </w:r>
      <w:r w:rsidR="005702D6">
        <w:rPr>
          <w:lang w:val="en-US" w:bidi="en-US"/>
        </w:rPr>
        <w:t>5.2</w:t>
      </w:r>
      <w:r>
        <w:rPr>
          <w:lang w:val="en-US" w:bidi="en-US"/>
        </w:rPr>
        <w:fldChar w:fldCharType="end"/>
      </w:r>
      <w:r>
        <w:rPr>
          <w:lang w:val="en-US" w:bidi="en-US"/>
        </w:rPr>
        <w:t xml:space="preserve">. </w:t>
      </w:r>
      <w:r w:rsidR="00AC522F">
        <w:rPr>
          <w:lang w:val="en-US" w:bidi="en-US"/>
        </w:rPr>
        <w:t>Similar to the previous</w:t>
      </w:r>
      <w:r w:rsidR="008E4D96">
        <w:rPr>
          <w:lang w:val="en-US" w:bidi="en-US"/>
        </w:rPr>
        <w:t xml:space="preserve"> </w:t>
      </w:r>
      <w:r w:rsidR="00AC522F">
        <w:rPr>
          <w:lang w:val="en-US" w:bidi="en-US"/>
        </w:rPr>
        <w:t xml:space="preserve">case, the main goal of this application is to support researchers in navigating and exploring data of interest. In this case, the relevant datasets are those provided by the local transit authority. No specialized architecture was designed; rather, standard Semantic Web tools of an RDF triple store and a data mapper were implemented in order to formalize, integrate, and provide a mechanism to access this data. </w:t>
      </w:r>
    </w:p>
    <w:p w14:paraId="4815E530" w14:textId="74CB15CA" w:rsidR="00AC522F" w:rsidRPr="008E4D96" w:rsidRDefault="00AC522F" w:rsidP="00AC522F">
      <w:pPr>
        <w:pStyle w:val="Heading3"/>
      </w:pPr>
      <w:bookmarkStart w:id="178" w:name="_Toc35260284"/>
      <w:r>
        <w:t>Data mapping</w:t>
      </w:r>
      <w:bookmarkEnd w:id="178"/>
    </w:p>
    <w:p w14:paraId="695DC2E8" w14:textId="09859920" w:rsidR="008E4D96" w:rsidRDefault="008E4D96" w:rsidP="008E4D96">
      <w:pPr>
        <w:rPr>
          <w:lang w:val="en-US" w:bidi="en-US"/>
        </w:rPr>
      </w:pPr>
      <w:r>
        <w:rPr>
          <w:lang w:val="en-US" w:bidi="en-US"/>
        </w:rPr>
        <w:t xml:space="preserve">The transit research CQs were motivated by a work on bus bridging that was being conducted as part of the iCity-ORF Project 2.3. The CQs required data from several sources: (1) the gtfs specification of vehicle routes, (2) reports on subway incidents, and (3) data on the real-time locations of transit vehicles. The mappings that were designed to define this data, in terms of the iCity Ontology are described in detail in </w:t>
      </w:r>
      <w:r w:rsidR="00D379A5">
        <w:rPr>
          <w:lang w:val="en-US" w:bidi="en-US"/>
        </w:rPr>
        <w:fldChar w:fldCharType="begin"/>
      </w:r>
      <w:r w:rsidR="00D379A5">
        <w:rPr>
          <w:lang w:val="en-US" w:bidi="en-US"/>
        </w:rPr>
        <w:instrText xml:space="preserve"> REF _Ref31182931 \r \h </w:instrText>
      </w:r>
      <w:r w:rsidR="00D379A5">
        <w:rPr>
          <w:lang w:val="en-US" w:bidi="en-US"/>
        </w:rPr>
      </w:r>
      <w:r w:rsidR="00D379A5">
        <w:rPr>
          <w:lang w:val="en-US" w:bidi="en-US"/>
        </w:rPr>
        <w:fldChar w:fldCharType="separate"/>
      </w:r>
      <w:r w:rsidR="005702D6">
        <w:rPr>
          <w:lang w:val="en-US" w:bidi="en-US"/>
        </w:rPr>
        <w:t>Appendix B</w:t>
      </w:r>
      <w:r w:rsidR="00D379A5">
        <w:rPr>
          <w:lang w:val="en-US" w:bidi="en-US"/>
        </w:rPr>
        <w:fldChar w:fldCharType="end"/>
      </w:r>
      <w:r>
        <w:rPr>
          <w:lang w:val="en-US" w:bidi="en-US"/>
        </w:rPr>
        <w:t xml:space="preserve">. The Karma mapping files are available online in the GitHub project repository at: </w:t>
      </w:r>
      <w:hyperlink r:id="rId40" w:history="1">
        <w:r w:rsidRPr="00D47DDD">
          <w:rPr>
            <w:rStyle w:val="Hyperlink"/>
            <w:lang w:val="en-US" w:bidi="en-US"/>
          </w:rPr>
          <w:t>https://github.com/EnterpriseIntegrationLab/icity/upload/master/mappings/TTC</w:t>
        </w:r>
      </w:hyperlink>
      <w:r>
        <w:rPr>
          <w:lang w:val="en-US" w:bidi="en-US"/>
        </w:rPr>
        <w:t xml:space="preserve">. The mappings were formalized in the W3C standard R2RML and designed and implemented using the Karma </w:t>
      </w:r>
      <w:r>
        <w:rPr>
          <w:lang w:val="en-US" w:bidi="en-US"/>
        </w:rPr>
        <w:lastRenderedPageBreak/>
        <w:t xml:space="preserve">data transformation tool. The data was transformed into RDF (i.e., through OBDA </w:t>
      </w:r>
      <w:r>
        <w:rPr>
          <w:i/>
          <w:lang w:val="en-US" w:bidi="en-US"/>
        </w:rPr>
        <w:t>materialization</w:t>
      </w:r>
      <w:r>
        <w:rPr>
          <w:lang w:val="en-US" w:bidi="en-US"/>
        </w:rPr>
        <w:t xml:space="preserve">) and then uploaded to </w:t>
      </w:r>
      <w:r w:rsidR="00D379A5">
        <w:rPr>
          <w:lang w:val="en-US" w:bidi="en-US"/>
        </w:rPr>
        <w:t>the</w:t>
      </w:r>
      <w:r>
        <w:rPr>
          <w:lang w:val="en-US" w:bidi="en-US"/>
        </w:rPr>
        <w:t xml:space="preserve"> Virtuoso</w:t>
      </w:r>
      <w:r w:rsidR="00D379A5">
        <w:rPr>
          <w:rStyle w:val="FootnoteReference"/>
          <w:lang w:val="en-US" w:bidi="en-US"/>
        </w:rPr>
        <w:footnoteReference w:id="24"/>
      </w:r>
      <w:r>
        <w:rPr>
          <w:lang w:val="en-US" w:bidi="en-US"/>
        </w:rPr>
        <w:t xml:space="preserve"> triple store. </w:t>
      </w:r>
    </w:p>
    <w:p w14:paraId="4D0B1BF1" w14:textId="5EB8A843" w:rsidR="008E4D96" w:rsidRDefault="00240635" w:rsidP="00240635">
      <w:pPr>
        <w:pStyle w:val="Heading3"/>
      </w:pPr>
      <w:bookmarkStart w:id="179" w:name="_Toc35260285"/>
      <w:r>
        <w:t>Queries</w:t>
      </w:r>
      <w:bookmarkEnd w:id="179"/>
    </w:p>
    <w:p w14:paraId="6D1BEF2C" w14:textId="591340BD" w:rsidR="00F27CF4" w:rsidRPr="00F27CF4" w:rsidRDefault="00F27CF4" w:rsidP="00F27CF4">
      <w:pPr>
        <w:rPr>
          <w:lang w:val="en-US" w:bidi="en-US"/>
        </w:rPr>
      </w:pPr>
      <w:r>
        <w:rPr>
          <w:lang w:val="en-US" w:bidi="en-US"/>
        </w:rPr>
        <w:t xml:space="preserve">The result of the data mapping process was an RDF triple store, containing all of the data of interest, formalized in the language of the iCity Ontology. This triple store provides a point of access (SPARQL endpoint) for the queries – including, but not limited to, those identified by the motivating scenario – to be </w:t>
      </w:r>
      <w:r w:rsidR="00E4104A">
        <w:rPr>
          <w:lang w:val="en-US" w:bidi="en-US"/>
        </w:rPr>
        <w:t>put forward and answered.</w:t>
      </w:r>
    </w:p>
    <w:p w14:paraId="6F8545A2" w14:textId="4BC96104" w:rsidR="00240635" w:rsidRPr="00240635" w:rsidRDefault="00240635" w:rsidP="00240635">
      <w:r w:rsidRPr="00E4104A">
        <w:rPr>
          <w:i/>
        </w:rPr>
        <w:t>A note on the use of GeoSPARQL functions:</w:t>
      </w:r>
      <w:r>
        <w:rPr>
          <w:b/>
        </w:rPr>
        <w:t xml:space="preserve"> </w:t>
      </w:r>
      <w:r>
        <w:t xml:space="preserve">The CQs identified for this application involve spatial relationships, defined by GeoSPARQL, between various spatial regions. Two approaches are possible to obtain the desired result: (1) the spatial relationships might be pre-computed by some external service given the specified geometries, and transformed into RDF and uploaded along with the other data to the triple store; or (2) the spatial relationships might be determined as part of the SPARQL query, by employing the GeoSPARQL functions supported by the triple store. The latter approach was adopted in the design of the CQs </w:t>
      </w:r>
      <w:r w:rsidR="00E4104A">
        <w:t>used for this application,</w:t>
      </w:r>
      <w:r>
        <w:t xml:space="preserve"> however it is important to note that this approach will be highly dependent on the triple store used. Currently, triple stores provide varying degrees of support for GeoSPARQL functions. Those that do provide support employ their own specialized vocabulary to call the GeoSPARQL functions in a SPARQL query. The application and CQs described in this report are specific to the Virtuoso triple store, and would require revision for implementation with other triple stores.</w:t>
      </w:r>
    </w:p>
    <w:p w14:paraId="0E0DFA33" w14:textId="319CD32B" w:rsidR="00240635" w:rsidRDefault="00240635" w:rsidP="00240635">
      <w:pPr>
        <w:pStyle w:val="Heading3"/>
      </w:pPr>
      <w:bookmarkStart w:id="180" w:name="_Toc35260286"/>
      <w:r>
        <w:t>Future Work</w:t>
      </w:r>
      <w:bookmarkEnd w:id="180"/>
    </w:p>
    <w:p w14:paraId="4E011BF6" w14:textId="248B5E35" w:rsidR="008E4D96" w:rsidRPr="00E80D3C" w:rsidRDefault="00E740E4" w:rsidP="005E14FD">
      <w:r>
        <w:rPr>
          <w:lang w:val="en-US" w:bidi="en-US"/>
        </w:rPr>
        <w:t xml:space="preserve">This use case </w:t>
      </w:r>
      <w:r w:rsidR="0042767C">
        <w:rPr>
          <w:lang w:val="en-US" w:bidi="en-US"/>
        </w:rPr>
        <w:t>demonstrated</w:t>
      </w:r>
      <w:r>
        <w:rPr>
          <w:lang w:val="en-US" w:bidi="en-US"/>
        </w:rPr>
        <w:t xml:space="preserve"> a very basic application of the ontology. There are many opportunities for future work to improve its functionality to support the motivating scenario. In particular, the architecture could be developed to streamline the data mapping process, for example to automate the addition of data to the triple store when new/updated data becomes available. Further, </w:t>
      </w:r>
      <w:r w:rsidR="000E65F7">
        <w:rPr>
          <w:lang w:val="en-US" w:bidi="en-US"/>
        </w:rPr>
        <w:t>usability should be considered. A</w:t>
      </w:r>
      <w:r>
        <w:rPr>
          <w:lang w:val="en-US" w:bidi="en-US"/>
        </w:rPr>
        <w:t xml:space="preserve">s was explored in the previous application, </w:t>
      </w:r>
      <w:r w:rsidR="000E65F7">
        <w:rPr>
          <w:lang w:val="en-US" w:bidi="en-US"/>
        </w:rPr>
        <w:t xml:space="preserve">an interface to support both access to and presentation of the data should be considered in the </w:t>
      </w:r>
      <w:r w:rsidR="000E65F7">
        <w:rPr>
          <w:lang w:val="en-US" w:bidi="en-US"/>
        </w:rPr>
        <w:lastRenderedPageBreak/>
        <w:t xml:space="preserve">future. A simple next step might be the </w:t>
      </w:r>
      <w:r w:rsidR="00240635">
        <w:rPr>
          <w:lang w:val="en-US" w:bidi="en-US"/>
        </w:rPr>
        <w:t>creat</w:t>
      </w:r>
      <w:r w:rsidR="000E65F7">
        <w:rPr>
          <w:lang w:val="en-US" w:bidi="en-US"/>
        </w:rPr>
        <w:t>ion</w:t>
      </w:r>
      <w:r w:rsidR="00240635">
        <w:rPr>
          <w:lang w:val="en-US" w:bidi="en-US"/>
        </w:rPr>
        <w:t xml:space="preserve"> </w:t>
      </w:r>
      <w:r w:rsidR="000E65F7">
        <w:rPr>
          <w:lang w:val="en-US" w:bidi="en-US"/>
        </w:rPr>
        <w:t xml:space="preserve">of query </w:t>
      </w:r>
      <w:r w:rsidR="00240635">
        <w:rPr>
          <w:lang w:val="en-US" w:bidi="en-US"/>
        </w:rPr>
        <w:t>template</w:t>
      </w:r>
      <w:r w:rsidR="000E65F7">
        <w:rPr>
          <w:lang w:val="en-US" w:bidi="en-US"/>
        </w:rPr>
        <w:t>s to avoid the need for transportation researchers to interact directly with the SPARQL endpoint.</w:t>
      </w:r>
    </w:p>
    <w:p w14:paraId="724D1017" w14:textId="3C21F237" w:rsidR="00B65D5F" w:rsidRPr="007D25F0" w:rsidRDefault="00B65D5F" w:rsidP="007D25F0">
      <w:pPr>
        <w:pStyle w:val="Heading2"/>
      </w:pPr>
      <w:bookmarkStart w:id="181" w:name="_Toc35260287"/>
      <w:r w:rsidRPr="007D25F0">
        <w:t>Ontology for</w:t>
      </w:r>
      <w:r w:rsidR="00763A5C" w:rsidRPr="007D25F0">
        <w:t xml:space="preserve"> ATIS in</w:t>
      </w:r>
      <w:r w:rsidRPr="007D25F0">
        <w:t xml:space="preserve"> the </w:t>
      </w:r>
      <w:r w:rsidR="000D2B4D">
        <w:t>ITSoS</w:t>
      </w:r>
      <w:r w:rsidRPr="007D25F0">
        <w:t xml:space="preserve"> </w:t>
      </w:r>
      <w:r w:rsidR="00220D83">
        <w:t>Architecture</w:t>
      </w:r>
      <w:bookmarkEnd w:id="181"/>
    </w:p>
    <w:p w14:paraId="1F9F4CF0" w14:textId="5DB0CDA9" w:rsidR="000D40DB" w:rsidRDefault="00506070" w:rsidP="009961A8">
      <w:pPr>
        <w:rPr>
          <w:rFonts w:asciiTheme="majorBidi" w:hAnsiTheme="majorBidi" w:cstheme="majorBidi"/>
        </w:rPr>
      </w:pPr>
      <w:r>
        <w:rPr>
          <w:rFonts w:asciiTheme="majorBidi" w:hAnsiTheme="majorBidi" w:cstheme="majorBidi"/>
        </w:rPr>
        <w:t>The purpose of the</w:t>
      </w:r>
      <w:r w:rsidR="00FB09ED">
        <w:rPr>
          <w:rFonts w:asciiTheme="majorBidi" w:hAnsiTheme="majorBidi" w:cstheme="majorBidi"/>
        </w:rPr>
        <w:t xml:space="preserve"> </w:t>
      </w:r>
      <w:r w:rsidR="000D2B4D">
        <w:rPr>
          <w:rFonts w:asciiTheme="majorBidi" w:hAnsiTheme="majorBidi" w:cstheme="majorBidi"/>
        </w:rPr>
        <w:t>ITSoS</w:t>
      </w:r>
      <w:r>
        <w:rPr>
          <w:rFonts w:asciiTheme="majorBidi" w:hAnsiTheme="majorBidi" w:cstheme="majorBidi"/>
        </w:rPr>
        <w:t xml:space="preserve"> architecture is to support the creation of</w:t>
      </w:r>
      <w:r w:rsidRPr="009A7486">
        <w:rPr>
          <w:rFonts w:asciiTheme="majorBidi" w:hAnsiTheme="majorBidi" w:cstheme="majorBidi"/>
        </w:rPr>
        <w:t xml:space="preserve"> tool</w:t>
      </w:r>
      <w:r>
        <w:rPr>
          <w:rFonts w:asciiTheme="majorBidi" w:hAnsiTheme="majorBidi" w:cstheme="majorBidi"/>
        </w:rPr>
        <w:t>s</w:t>
      </w:r>
      <w:r w:rsidRPr="009A7486">
        <w:rPr>
          <w:rFonts w:asciiTheme="majorBidi" w:hAnsiTheme="majorBidi" w:cstheme="majorBidi"/>
        </w:rPr>
        <w:t xml:space="preserve"> </w:t>
      </w:r>
      <w:r>
        <w:rPr>
          <w:rFonts w:asciiTheme="majorBidi" w:hAnsiTheme="majorBidi" w:cstheme="majorBidi"/>
        </w:rPr>
        <w:t>capable of</w:t>
      </w:r>
      <w:r w:rsidRPr="009A7486">
        <w:rPr>
          <w:rFonts w:asciiTheme="majorBidi" w:hAnsiTheme="majorBidi" w:cstheme="majorBidi"/>
        </w:rPr>
        <w:t xml:space="preserve"> dynamic data discovery, information management, and interoperability between </w:t>
      </w:r>
      <w:r>
        <w:rPr>
          <w:rFonts w:asciiTheme="majorBidi" w:hAnsiTheme="majorBidi" w:cstheme="majorBidi"/>
        </w:rPr>
        <w:t xml:space="preserve">data sources </w:t>
      </w:r>
      <w:r w:rsidRPr="009A7486">
        <w:rPr>
          <w:rFonts w:asciiTheme="majorBidi" w:hAnsiTheme="majorBidi" w:cstheme="majorBidi"/>
        </w:rPr>
        <w:t>and services</w:t>
      </w:r>
      <w:r>
        <w:rPr>
          <w:rFonts w:asciiTheme="majorBidi" w:hAnsiTheme="majorBidi" w:cstheme="majorBidi"/>
        </w:rPr>
        <w:t>.</w:t>
      </w:r>
      <w:r w:rsidRPr="009A7486">
        <w:rPr>
          <w:rFonts w:asciiTheme="majorBidi" w:hAnsiTheme="majorBidi" w:cstheme="majorBidi"/>
        </w:rPr>
        <w:t xml:space="preserve"> </w:t>
      </w:r>
      <w:r>
        <w:rPr>
          <w:rFonts w:asciiTheme="majorBidi" w:hAnsiTheme="majorBidi" w:cstheme="majorBidi"/>
        </w:rPr>
        <w:t xml:space="preserve">The architecture </w:t>
      </w:r>
      <w:r w:rsidRPr="009A7486">
        <w:rPr>
          <w:rFonts w:asciiTheme="majorBidi" w:hAnsiTheme="majorBidi" w:cstheme="majorBidi"/>
        </w:rPr>
        <w:t>focuse</w:t>
      </w:r>
      <w:r>
        <w:rPr>
          <w:rFonts w:asciiTheme="majorBidi" w:hAnsiTheme="majorBidi" w:cstheme="majorBidi"/>
        </w:rPr>
        <w:t>s</w:t>
      </w:r>
      <w:r w:rsidRPr="009A7486">
        <w:rPr>
          <w:rFonts w:asciiTheme="majorBidi" w:hAnsiTheme="majorBidi" w:cstheme="majorBidi"/>
        </w:rPr>
        <w:t xml:space="preserve"> on three areas: the storage of the data in a data lake, the semantic representation of the data, and the services layer. </w:t>
      </w:r>
      <w:r w:rsidR="008617A6">
        <w:rPr>
          <w:rFonts w:asciiTheme="majorBidi" w:hAnsiTheme="majorBidi" w:cstheme="majorBidi"/>
        </w:rPr>
        <w:t xml:space="preserve">As described in Section </w:t>
      </w:r>
      <w:r w:rsidR="008617A6">
        <w:rPr>
          <w:rFonts w:asciiTheme="majorBidi" w:hAnsiTheme="majorBidi" w:cstheme="majorBidi"/>
        </w:rPr>
        <w:fldChar w:fldCharType="begin"/>
      </w:r>
      <w:r w:rsidR="008617A6">
        <w:rPr>
          <w:rFonts w:asciiTheme="majorBidi" w:hAnsiTheme="majorBidi" w:cstheme="majorBidi"/>
        </w:rPr>
        <w:instrText xml:space="preserve"> REF _Ref31185680 \r \h </w:instrText>
      </w:r>
      <w:r w:rsidR="008617A6">
        <w:rPr>
          <w:rFonts w:asciiTheme="majorBidi" w:hAnsiTheme="majorBidi" w:cstheme="majorBidi"/>
        </w:rPr>
      </w:r>
      <w:r w:rsidR="008617A6">
        <w:rPr>
          <w:rFonts w:asciiTheme="majorBidi" w:hAnsiTheme="majorBidi" w:cstheme="majorBidi"/>
        </w:rPr>
        <w:fldChar w:fldCharType="separate"/>
      </w:r>
      <w:r w:rsidR="005702D6">
        <w:rPr>
          <w:rFonts w:asciiTheme="majorBidi" w:hAnsiTheme="majorBidi" w:cstheme="majorBidi"/>
        </w:rPr>
        <w:t>5.4</w:t>
      </w:r>
      <w:r w:rsidR="008617A6">
        <w:rPr>
          <w:rFonts w:asciiTheme="majorBidi" w:hAnsiTheme="majorBidi" w:cstheme="majorBidi"/>
        </w:rPr>
        <w:fldChar w:fldCharType="end"/>
      </w:r>
      <w:r w:rsidR="005D20D1">
        <w:rPr>
          <w:rFonts w:asciiTheme="majorBidi" w:hAnsiTheme="majorBidi" w:cstheme="majorBidi"/>
        </w:rPr>
        <w:t>, t</w:t>
      </w:r>
      <w:r w:rsidR="005C054E">
        <w:rPr>
          <w:rFonts w:asciiTheme="majorBidi" w:hAnsiTheme="majorBidi" w:cstheme="majorBidi"/>
        </w:rPr>
        <w:t xml:space="preserve">he iCity Ontology plays a key role in the </w:t>
      </w:r>
      <w:r w:rsidR="000D2B4D">
        <w:rPr>
          <w:rFonts w:asciiTheme="majorBidi" w:hAnsiTheme="majorBidi" w:cstheme="majorBidi"/>
        </w:rPr>
        <w:t>ITSoS</w:t>
      </w:r>
      <w:r w:rsidR="005C054E">
        <w:rPr>
          <w:rFonts w:asciiTheme="majorBidi" w:hAnsiTheme="majorBidi" w:cstheme="majorBidi"/>
        </w:rPr>
        <w:t xml:space="preserve"> architecture, enabling an integrated representation of </w:t>
      </w:r>
      <w:r w:rsidR="005C054E" w:rsidRPr="009A7486">
        <w:rPr>
          <w:rFonts w:asciiTheme="majorBidi" w:hAnsiTheme="majorBidi" w:cstheme="majorBidi"/>
        </w:rPr>
        <w:t xml:space="preserve">domain knowledge </w:t>
      </w:r>
      <w:r w:rsidR="005C054E">
        <w:rPr>
          <w:rFonts w:asciiTheme="majorBidi" w:hAnsiTheme="majorBidi" w:cstheme="majorBidi"/>
        </w:rPr>
        <w:t>and supporting semantic interoperability</w:t>
      </w:r>
      <w:r w:rsidR="005C054E" w:rsidRPr="009A7486">
        <w:rPr>
          <w:rFonts w:asciiTheme="majorBidi" w:hAnsiTheme="majorBidi" w:cstheme="majorBidi"/>
        </w:rPr>
        <w:t xml:space="preserve"> through different tools and across systems.</w:t>
      </w:r>
      <w:r w:rsidR="005C054E">
        <w:rPr>
          <w:rFonts w:asciiTheme="majorBidi" w:hAnsiTheme="majorBidi" w:cstheme="majorBidi"/>
        </w:rPr>
        <w:t xml:space="preserve"> In the iCity project, this architecture was demonstrated </w:t>
      </w:r>
      <w:r w:rsidR="000D40DB">
        <w:rPr>
          <w:rFonts w:asciiTheme="majorBidi" w:hAnsiTheme="majorBidi" w:cstheme="majorBidi"/>
        </w:rPr>
        <w:t>through</w:t>
      </w:r>
      <w:r w:rsidR="005C054E">
        <w:rPr>
          <w:rFonts w:asciiTheme="majorBidi" w:hAnsiTheme="majorBidi" w:cstheme="majorBidi"/>
        </w:rPr>
        <w:t xml:space="preserve"> </w:t>
      </w:r>
      <w:r w:rsidR="005C054E" w:rsidRPr="00892E93">
        <w:rPr>
          <w:rFonts w:asciiTheme="majorBidi" w:hAnsiTheme="majorBidi" w:cstheme="majorBidi"/>
        </w:rPr>
        <w:t>an example implementation of an Advanced Traveler Information System (ATIS) application that incorporates data from loop detectors.</w:t>
      </w:r>
      <w:r w:rsidR="005C054E">
        <w:rPr>
          <w:rFonts w:asciiTheme="majorBidi" w:hAnsiTheme="majorBidi" w:cstheme="majorBidi"/>
        </w:rPr>
        <w:t xml:space="preserve"> </w:t>
      </w:r>
    </w:p>
    <w:p w14:paraId="6C5654F7" w14:textId="2C36A432" w:rsidR="001A6211" w:rsidRDefault="001A6211" w:rsidP="006009F8">
      <w:pPr>
        <w:pStyle w:val="Heading3"/>
        <w:spacing w:line="276" w:lineRule="auto"/>
      </w:pPr>
      <w:bookmarkStart w:id="182" w:name="_Toc35260288"/>
      <w:r>
        <w:t xml:space="preserve">Project 1.2: </w:t>
      </w:r>
      <w:r w:rsidR="000D2B4D">
        <w:t>ITSoS</w:t>
      </w:r>
      <w:r>
        <w:t xml:space="preserve"> Architecture</w:t>
      </w:r>
      <w:bookmarkEnd w:id="182"/>
    </w:p>
    <w:p w14:paraId="0F39DEC6" w14:textId="5E09103A" w:rsidR="001A6211" w:rsidRPr="00094B9E" w:rsidRDefault="001A6211" w:rsidP="009961A8">
      <w:r w:rsidRPr="00094B9E">
        <w:t xml:space="preserve">The </w:t>
      </w:r>
      <w:r w:rsidR="000D2B4D">
        <w:t>ITSoS</w:t>
      </w:r>
      <w:r w:rsidRPr="00094B9E">
        <w:t xml:space="preserve"> </w:t>
      </w:r>
      <w:r>
        <w:t xml:space="preserve">architecture proposed in iCity Project 1.2 is </w:t>
      </w:r>
      <w:r w:rsidRPr="00094B9E">
        <w:t>combined of</w:t>
      </w:r>
      <w:r>
        <w:t xml:space="preserve"> the following major components, as illustrated in </w:t>
      </w:r>
      <w:r>
        <w:fldChar w:fldCharType="begin"/>
      </w:r>
      <w:r>
        <w:instrText xml:space="preserve"> REF _Ref20547299 \h </w:instrText>
      </w:r>
      <w:r w:rsidR="006009F8">
        <w:instrText xml:space="preserve"> \* MERGEFORMAT </w:instrText>
      </w:r>
      <w:r>
        <w:fldChar w:fldCharType="separate"/>
      </w:r>
      <w:r w:rsidR="005702D6">
        <w:t xml:space="preserve">Figure </w:t>
      </w:r>
      <w:r w:rsidR="005702D6">
        <w:rPr>
          <w:noProof/>
        </w:rPr>
        <w:t>19</w:t>
      </w:r>
      <w:r>
        <w:fldChar w:fldCharType="end"/>
      </w:r>
      <w:r w:rsidR="00354D64">
        <w:t>:</w:t>
      </w:r>
    </w:p>
    <w:p w14:paraId="3A23FD3D" w14:textId="45293A2F" w:rsidR="001A6211" w:rsidRPr="00094B9E" w:rsidRDefault="001A6211" w:rsidP="009961A8">
      <w:pPr>
        <w:pStyle w:val="ListParagraph"/>
        <w:numPr>
          <w:ilvl w:val="0"/>
          <w:numId w:val="28"/>
        </w:numPr>
      </w:pPr>
      <w:r w:rsidRPr="000637C9">
        <w:rPr>
          <w:b/>
          <w:bCs/>
        </w:rPr>
        <w:t>Infrastructure</w:t>
      </w:r>
      <w:r>
        <w:t xml:space="preserve">: </w:t>
      </w:r>
      <w:r w:rsidR="00DE7031">
        <w:t xml:space="preserve">a </w:t>
      </w:r>
      <w:r>
        <w:t xml:space="preserve">multi-cloud strategy has been adopted to host the above layers (data, Servicers and Applications). The right selection of the appropriate cloud resources and hosting is based on the data and services requirements. The cloud infrastructure provides dynamic recourse allocation and better cost management. </w:t>
      </w:r>
    </w:p>
    <w:p w14:paraId="11B6E68E" w14:textId="67FC65FB" w:rsidR="001A6211" w:rsidRPr="00094B9E" w:rsidRDefault="001A6211" w:rsidP="009961A8">
      <w:pPr>
        <w:pStyle w:val="ListParagraph"/>
        <w:numPr>
          <w:ilvl w:val="0"/>
          <w:numId w:val="28"/>
        </w:numPr>
      </w:pPr>
      <w:r w:rsidRPr="000637C9">
        <w:rPr>
          <w:b/>
          <w:bCs/>
        </w:rPr>
        <w:t>Data Lake</w:t>
      </w:r>
      <w:r>
        <w:t>: provide</w:t>
      </w:r>
      <w:r w:rsidR="00DE7031">
        <w:t>s</w:t>
      </w:r>
      <w:r>
        <w:t xml:space="preserve"> </w:t>
      </w:r>
      <w:r w:rsidRPr="000637C9">
        <w:t xml:space="preserve">a storage repository that </w:t>
      </w:r>
      <w:r>
        <w:t xml:space="preserve">host </w:t>
      </w:r>
      <w:r w:rsidRPr="000637C9">
        <w:t xml:space="preserve">a vast amount of data </w:t>
      </w:r>
      <w:r>
        <w:t>(structured and unstructured).</w:t>
      </w:r>
      <w:r w:rsidRPr="000637C9">
        <w:t xml:space="preserve"> </w:t>
      </w:r>
    </w:p>
    <w:p w14:paraId="30B77D73" w14:textId="1518567D" w:rsidR="001A6211" w:rsidRPr="000637C9" w:rsidRDefault="001A6211" w:rsidP="009961A8">
      <w:pPr>
        <w:pStyle w:val="ListParagraph"/>
        <w:numPr>
          <w:ilvl w:val="0"/>
          <w:numId w:val="28"/>
        </w:numPr>
      </w:pPr>
      <w:r w:rsidRPr="000637C9">
        <w:rPr>
          <w:b/>
          <w:bCs/>
        </w:rPr>
        <w:t>Ontology Engine</w:t>
      </w:r>
      <w:r>
        <w:rPr>
          <w:b/>
          <w:bCs/>
        </w:rPr>
        <w:t xml:space="preserve">: </w:t>
      </w:r>
      <w:r w:rsidR="00DE7031" w:rsidRPr="00DE7031">
        <w:rPr>
          <w:bCs/>
        </w:rPr>
        <w:t>provides access to a</w:t>
      </w:r>
      <w:r w:rsidR="00DE7031">
        <w:rPr>
          <w:b/>
          <w:bCs/>
        </w:rPr>
        <w:t xml:space="preserve"> </w:t>
      </w:r>
      <w:r w:rsidRPr="000637C9">
        <w:t>semantic representation for the data</w:t>
      </w:r>
      <w:r>
        <w:t xml:space="preserve">. </w:t>
      </w:r>
    </w:p>
    <w:p w14:paraId="0A547089" w14:textId="1349D954" w:rsidR="001A6211" w:rsidRPr="000637C9" w:rsidRDefault="001A6211" w:rsidP="009961A8">
      <w:pPr>
        <w:pStyle w:val="ListParagraph"/>
        <w:numPr>
          <w:ilvl w:val="0"/>
          <w:numId w:val="28"/>
        </w:numPr>
      </w:pPr>
      <w:r w:rsidRPr="000637C9">
        <w:rPr>
          <w:b/>
          <w:bCs/>
        </w:rPr>
        <w:t>Services Layer</w:t>
      </w:r>
      <w:r>
        <w:rPr>
          <w:b/>
          <w:bCs/>
        </w:rPr>
        <w:t xml:space="preserve">: </w:t>
      </w:r>
      <w:r w:rsidRPr="000637C9">
        <w:t>provide</w:t>
      </w:r>
      <w:r w:rsidR="00DE7031">
        <w:t>s</w:t>
      </w:r>
      <w:r w:rsidRPr="000637C9">
        <w:t xml:space="preserve"> a platform to develop the services. </w:t>
      </w:r>
      <w:r>
        <w:t>The services consume the data which is provided by</w:t>
      </w:r>
      <w:r w:rsidR="00DE7031">
        <w:t xml:space="preserve"> the</w:t>
      </w:r>
      <w:r>
        <w:t xml:space="preserve"> Data Lake layer or through integration with </w:t>
      </w:r>
      <w:r w:rsidR="00DE7031">
        <w:t xml:space="preserve">the </w:t>
      </w:r>
      <w:r>
        <w:t xml:space="preserve">Ontology Engine. </w:t>
      </w:r>
    </w:p>
    <w:p w14:paraId="646DDD62" w14:textId="540EAAAB" w:rsidR="001A6211" w:rsidRPr="00C72162" w:rsidRDefault="001A6211" w:rsidP="009961A8">
      <w:pPr>
        <w:pStyle w:val="ListParagraph"/>
        <w:numPr>
          <w:ilvl w:val="0"/>
          <w:numId w:val="28"/>
        </w:numPr>
      </w:pPr>
      <w:r w:rsidRPr="000637C9">
        <w:rPr>
          <w:b/>
          <w:bCs/>
        </w:rPr>
        <w:t>Application Layer</w:t>
      </w:r>
      <w:r>
        <w:rPr>
          <w:b/>
          <w:bCs/>
        </w:rPr>
        <w:t xml:space="preserve">: </w:t>
      </w:r>
      <w:r>
        <w:t>use</w:t>
      </w:r>
      <w:r w:rsidR="00DE7031">
        <w:t>s</w:t>
      </w:r>
      <w:r>
        <w:t xml:space="preserve"> </w:t>
      </w:r>
      <w:r w:rsidRPr="000637C9">
        <w:t>one or more service</w:t>
      </w:r>
      <w:r w:rsidR="00DE7031">
        <w:t>s</w:t>
      </w:r>
      <w:r>
        <w:rPr>
          <w:b/>
          <w:bCs/>
        </w:rPr>
        <w:t xml:space="preserve"> </w:t>
      </w:r>
      <w:r w:rsidR="00DE7031">
        <w:t xml:space="preserve">to create a </w:t>
      </w:r>
      <w:r w:rsidRPr="00C72162">
        <w:t xml:space="preserve">specific application, </w:t>
      </w:r>
      <w:r>
        <w:t>e.</w:t>
      </w:r>
      <w:r w:rsidR="00DE7031">
        <w:t>g., the</w:t>
      </w:r>
      <w:r w:rsidRPr="00C72162">
        <w:t xml:space="preserve"> Advanced Traveler information system (ATIS)</w:t>
      </w:r>
      <w:r w:rsidR="00DE7031">
        <w:t>.</w:t>
      </w:r>
    </w:p>
    <w:p w14:paraId="766F1C29" w14:textId="77777777" w:rsidR="001A6211" w:rsidRDefault="001A6211" w:rsidP="006009F8">
      <w:pPr>
        <w:keepNext/>
        <w:spacing w:line="276" w:lineRule="auto"/>
        <w:ind w:firstLine="720"/>
      </w:pPr>
      <w:r>
        <w:rPr>
          <w:rFonts w:asciiTheme="majorBidi" w:hAnsiTheme="majorBidi" w:cstheme="majorBidi"/>
          <w:noProof/>
        </w:rPr>
        <w:lastRenderedPageBreak/>
        <w:drawing>
          <wp:inline distT="0" distB="0" distL="0" distR="0" wp14:anchorId="16C982EE" wp14:editId="4BB0935E">
            <wp:extent cx="5133975" cy="3592835"/>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47594" cy="3602366"/>
                    </a:xfrm>
                    <a:prstGeom prst="rect">
                      <a:avLst/>
                    </a:prstGeom>
                    <a:noFill/>
                  </pic:spPr>
                </pic:pic>
              </a:graphicData>
            </a:graphic>
          </wp:inline>
        </w:drawing>
      </w:r>
    </w:p>
    <w:p w14:paraId="22E31652" w14:textId="1CC2536B" w:rsidR="001A6211" w:rsidRPr="005C054E" w:rsidRDefault="001A6211" w:rsidP="005C054E">
      <w:pPr>
        <w:pStyle w:val="Caption"/>
        <w:spacing w:line="276" w:lineRule="auto"/>
        <w:rPr>
          <w:rFonts w:asciiTheme="majorBidi" w:hAnsiTheme="majorBidi" w:cstheme="majorBidi"/>
          <w:sz w:val="24"/>
          <w:szCs w:val="24"/>
        </w:rPr>
      </w:pPr>
      <w:bookmarkStart w:id="183" w:name="_Ref20547299"/>
      <w:r>
        <w:t xml:space="preserve">Figure </w:t>
      </w:r>
      <w:r w:rsidR="0043363D">
        <w:fldChar w:fldCharType="begin"/>
      </w:r>
      <w:r w:rsidR="0043363D">
        <w:instrText xml:space="preserve"> SEQ Figure \* ARABIC </w:instrText>
      </w:r>
      <w:r w:rsidR="0043363D">
        <w:fldChar w:fldCharType="separate"/>
      </w:r>
      <w:r w:rsidR="000501AD">
        <w:rPr>
          <w:noProof/>
        </w:rPr>
        <w:t>19</w:t>
      </w:r>
      <w:r w:rsidR="0043363D">
        <w:rPr>
          <w:noProof/>
        </w:rPr>
        <w:fldChar w:fldCharType="end"/>
      </w:r>
      <w:bookmarkEnd w:id="183"/>
      <w:r>
        <w:t xml:space="preserve">: </w:t>
      </w:r>
      <w:r w:rsidR="000D2B4D">
        <w:t>ITSoS</w:t>
      </w:r>
      <w:r>
        <w:t xml:space="preserve"> Architecture</w:t>
      </w:r>
    </w:p>
    <w:p w14:paraId="12B43857" w14:textId="35013454" w:rsidR="001A6211" w:rsidRPr="001E707F" w:rsidRDefault="001A6211" w:rsidP="009961A8">
      <w:pPr>
        <w:rPr>
          <w:rFonts w:asciiTheme="majorBidi" w:hAnsiTheme="majorBidi" w:cstheme="majorBidi"/>
        </w:rPr>
      </w:pPr>
      <w:r>
        <w:rPr>
          <w:rFonts w:asciiTheme="majorBidi" w:hAnsiTheme="majorBidi" w:cstheme="majorBidi"/>
        </w:rPr>
        <w:t>The iCity Ontology Engine</w:t>
      </w:r>
      <w:r w:rsidRPr="001E707F">
        <w:rPr>
          <w:rFonts w:asciiTheme="majorBidi" w:hAnsiTheme="majorBidi" w:cstheme="majorBidi"/>
        </w:rPr>
        <w:t xml:space="preserve"> supports the </w:t>
      </w:r>
      <w:r w:rsidR="000D2B4D">
        <w:rPr>
          <w:rFonts w:asciiTheme="majorBidi" w:hAnsiTheme="majorBidi" w:cstheme="majorBidi"/>
        </w:rPr>
        <w:t>ITSoS</w:t>
      </w:r>
      <w:r w:rsidRPr="001E707F">
        <w:rPr>
          <w:rFonts w:asciiTheme="majorBidi" w:hAnsiTheme="majorBidi" w:cstheme="majorBidi"/>
        </w:rPr>
        <w:t xml:space="preserve"> by </w:t>
      </w:r>
      <w:r w:rsidR="006373E0">
        <w:rPr>
          <w:rFonts w:asciiTheme="majorBidi" w:hAnsiTheme="majorBidi" w:cstheme="majorBidi"/>
        </w:rPr>
        <w:t>providing</w:t>
      </w:r>
      <w:r w:rsidRPr="001E707F">
        <w:rPr>
          <w:rFonts w:asciiTheme="majorBidi" w:hAnsiTheme="majorBidi" w:cstheme="majorBidi"/>
        </w:rPr>
        <w:t xml:space="preserve"> access to semantically</w:t>
      </w:r>
      <w:r w:rsidR="00ED22C9">
        <w:rPr>
          <w:rFonts w:asciiTheme="majorBidi" w:hAnsiTheme="majorBidi" w:cstheme="majorBidi"/>
        </w:rPr>
        <w:t>-annotated,</w:t>
      </w:r>
      <w:r w:rsidRPr="001E707F">
        <w:rPr>
          <w:rFonts w:asciiTheme="majorBidi" w:hAnsiTheme="majorBidi" w:cstheme="majorBidi"/>
        </w:rPr>
        <w:t xml:space="preserve"> integrated data. </w:t>
      </w:r>
      <w:r w:rsidR="00ED22C9">
        <w:rPr>
          <w:rFonts w:asciiTheme="majorBidi" w:hAnsiTheme="majorBidi" w:cstheme="majorBidi"/>
        </w:rPr>
        <w:t>This requires that</w:t>
      </w:r>
      <w:r w:rsidRPr="001E707F">
        <w:rPr>
          <w:rFonts w:asciiTheme="majorBidi" w:hAnsiTheme="majorBidi" w:cstheme="majorBidi"/>
        </w:rPr>
        <w:t xml:space="preserve"> the data sources </w:t>
      </w:r>
      <w:r w:rsidR="00F71AF9">
        <w:rPr>
          <w:rFonts w:asciiTheme="majorBidi" w:hAnsiTheme="majorBidi" w:cstheme="majorBidi"/>
        </w:rPr>
        <w:t xml:space="preserve">to be integrated </w:t>
      </w:r>
      <w:r w:rsidRPr="001E707F">
        <w:rPr>
          <w:rFonts w:asciiTheme="majorBidi" w:hAnsiTheme="majorBidi" w:cstheme="majorBidi"/>
        </w:rPr>
        <w:t>be interpretable in the language of the ontology(s)</w:t>
      </w:r>
      <w:r w:rsidR="00F71AF9">
        <w:rPr>
          <w:rFonts w:asciiTheme="majorBidi" w:hAnsiTheme="majorBidi" w:cstheme="majorBidi"/>
        </w:rPr>
        <w:t xml:space="preserve">, such that the </w:t>
      </w:r>
      <w:r w:rsidRPr="001E707F">
        <w:rPr>
          <w:rFonts w:asciiTheme="majorBidi" w:hAnsiTheme="majorBidi" w:cstheme="majorBidi"/>
        </w:rPr>
        <w:t xml:space="preserve">ontology </w:t>
      </w:r>
      <w:r w:rsidR="00F71AF9">
        <w:rPr>
          <w:rFonts w:asciiTheme="majorBidi" w:hAnsiTheme="majorBidi" w:cstheme="majorBidi"/>
        </w:rPr>
        <w:t xml:space="preserve">may be </w:t>
      </w:r>
      <w:r w:rsidRPr="001E707F">
        <w:rPr>
          <w:rFonts w:asciiTheme="majorBidi" w:hAnsiTheme="majorBidi" w:cstheme="majorBidi"/>
        </w:rPr>
        <w:t xml:space="preserve">used to explicitly describe the semantics of each entry in the data sources. </w:t>
      </w:r>
    </w:p>
    <w:p w14:paraId="4CF5F9C8" w14:textId="1A4401A8" w:rsidR="001A6211" w:rsidRPr="001E707F" w:rsidRDefault="001A6211" w:rsidP="009961A8">
      <w:pPr>
        <w:rPr>
          <w:rFonts w:asciiTheme="majorBidi" w:hAnsiTheme="majorBidi" w:cstheme="majorBidi"/>
        </w:rPr>
      </w:pPr>
      <w:r w:rsidRPr="001E707F">
        <w:rPr>
          <w:rFonts w:asciiTheme="majorBidi" w:hAnsiTheme="majorBidi" w:cstheme="majorBidi"/>
        </w:rPr>
        <w:t>Using the appropriate ontologies, these mappings will be defined for each data source. The inclusion of new data source</w:t>
      </w:r>
      <w:r w:rsidR="0008153F">
        <w:rPr>
          <w:rFonts w:asciiTheme="majorBidi" w:hAnsiTheme="majorBidi" w:cstheme="majorBidi"/>
        </w:rPr>
        <w:t xml:space="preserve"> types</w:t>
      </w:r>
      <w:r w:rsidRPr="001E707F">
        <w:rPr>
          <w:rFonts w:asciiTheme="majorBidi" w:hAnsiTheme="majorBidi" w:cstheme="majorBidi"/>
        </w:rPr>
        <w:t xml:space="preserve"> will require the definition of new mapping definitions, but will not impact any of the existing data sources or mappings.</w:t>
      </w:r>
      <w:r w:rsidR="00EC4F81">
        <w:rPr>
          <w:rFonts w:asciiTheme="majorBidi" w:hAnsiTheme="majorBidi" w:cstheme="majorBidi"/>
        </w:rPr>
        <w:t xml:space="preserve"> </w:t>
      </w:r>
      <w:r w:rsidRPr="001E707F">
        <w:rPr>
          <w:rFonts w:asciiTheme="majorBidi" w:hAnsiTheme="majorBidi" w:cstheme="majorBidi"/>
        </w:rPr>
        <w:t xml:space="preserve">The mappings and the data serve as input to a tool which converts the data into information represented using the terminology of the ontology. This data is formatted according to Semantic Web Standards (i.e. it is serialized in RDF) such that it may then be loaded into a </w:t>
      </w:r>
      <w:r w:rsidR="00220D83">
        <w:rPr>
          <w:rFonts w:asciiTheme="majorBidi" w:hAnsiTheme="majorBidi" w:cstheme="majorBidi"/>
        </w:rPr>
        <w:t>knowledge graph, (i.e., a triple</w:t>
      </w:r>
      <w:r w:rsidRPr="001E707F">
        <w:rPr>
          <w:rFonts w:asciiTheme="majorBidi" w:hAnsiTheme="majorBidi" w:cstheme="majorBidi"/>
        </w:rPr>
        <w:t xml:space="preserve"> store</w:t>
      </w:r>
      <w:r w:rsidR="00220D83">
        <w:rPr>
          <w:rFonts w:asciiTheme="majorBidi" w:hAnsiTheme="majorBidi" w:cstheme="majorBidi"/>
        </w:rPr>
        <w:t>)</w:t>
      </w:r>
      <w:r w:rsidRPr="001E707F">
        <w:rPr>
          <w:rFonts w:asciiTheme="majorBidi" w:hAnsiTheme="majorBidi" w:cstheme="majorBidi"/>
        </w:rPr>
        <w:t xml:space="preserve">. </w:t>
      </w:r>
      <w:r w:rsidR="00EC4F81">
        <w:rPr>
          <w:rFonts w:asciiTheme="majorBidi" w:hAnsiTheme="majorBidi" w:cstheme="majorBidi"/>
        </w:rPr>
        <w:t>The</w:t>
      </w:r>
      <w:r w:rsidR="00EC4F81" w:rsidRPr="001E707F">
        <w:rPr>
          <w:rFonts w:asciiTheme="majorBidi" w:hAnsiTheme="majorBidi" w:cstheme="majorBidi"/>
        </w:rPr>
        <w:t xml:space="preserve"> R2RML (RDB to RDF Mapping Language)</w:t>
      </w:r>
      <w:r w:rsidR="00EC4F81">
        <w:rPr>
          <w:rStyle w:val="FootnoteReference"/>
          <w:rFonts w:asciiTheme="majorBidi" w:hAnsiTheme="majorBidi" w:cstheme="majorBidi"/>
        </w:rPr>
        <w:footnoteReference w:id="25"/>
      </w:r>
      <w:r w:rsidR="00EC4F81" w:rsidRPr="001E707F">
        <w:rPr>
          <w:rFonts w:asciiTheme="majorBidi" w:hAnsiTheme="majorBidi" w:cstheme="majorBidi"/>
        </w:rPr>
        <w:t xml:space="preserve"> </w:t>
      </w:r>
      <w:r w:rsidR="00EC4F81">
        <w:rPr>
          <w:rFonts w:asciiTheme="majorBidi" w:hAnsiTheme="majorBidi" w:cstheme="majorBidi"/>
        </w:rPr>
        <w:t>is the language recommended for the specification of</w:t>
      </w:r>
      <w:r w:rsidR="00EC4F81" w:rsidRPr="001E707F">
        <w:rPr>
          <w:rFonts w:asciiTheme="majorBidi" w:hAnsiTheme="majorBidi" w:cstheme="majorBidi"/>
        </w:rPr>
        <w:t xml:space="preserve"> these </w:t>
      </w:r>
      <w:r w:rsidR="00EC4F81" w:rsidRPr="001E707F">
        <w:rPr>
          <w:rFonts w:asciiTheme="majorBidi" w:hAnsiTheme="majorBidi" w:cstheme="majorBidi"/>
        </w:rPr>
        <w:lastRenderedPageBreak/>
        <w:t>mappings. R2RML is a W3C Recommendation that has been developed specifically for this purpose.</w:t>
      </w:r>
    </w:p>
    <w:p w14:paraId="137C3990" w14:textId="13450287" w:rsidR="001A6211" w:rsidRDefault="001A6211" w:rsidP="009961A8">
      <w:pPr>
        <w:rPr>
          <w:rFonts w:asciiTheme="majorBidi" w:hAnsiTheme="majorBidi" w:cstheme="majorBidi"/>
        </w:rPr>
      </w:pPr>
      <w:r w:rsidRPr="001E707F">
        <w:rPr>
          <w:rFonts w:asciiTheme="majorBidi" w:hAnsiTheme="majorBidi" w:cstheme="majorBidi"/>
        </w:rPr>
        <w:t xml:space="preserve">The resulting </w:t>
      </w:r>
      <w:r w:rsidR="00EC4F81">
        <w:rPr>
          <w:rFonts w:asciiTheme="majorBidi" w:hAnsiTheme="majorBidi" w:cstheme="majorBidi"/>
        </w:rPr>
        <w:t>triple store</w:t>
      </w:r>
      <w:r w:rsidRPr="001E707F">
        <w:rPr>
          <w:rFonts w:asciiTheme="majorBidi" w:hAnsiTheme="majorBidi" w:cstheme="majorBidi"/>
        </w:rPr>
        <w:t xml:space="preserve"> houses all of the data. As a result of the mapping process, this data is now semantically annotated and integrated. In other words, the relationships between the various data stores are now explicit according to the concept definitions in the ontology. This data may be accessed via SPARQL queries: these are queries that are specified using the terminology defined by the ontology. In particular, the </w:t>
      </w:r>
      <w:r w:rsidR="00EC4F81">
        <w:rPr>
          <w:rFonts w:asciiTheme="majorBidi" w:hAnsiTheme="majorBidi" w:cstheme="majorBidi"/>
        </w:rPr>
        <w:t>triple</w:t>
      </w:r>
      <w:r w:rsidRPr="001E707F">
        <w:rPr>
          <w:rFonts w:asciiTheme="majorBidi" w:hAnsiTheme="majorBidi" w:cstheme="majorBidi"/>
        </w:rPr>
        <w:t xml:space="preserve"> store provides APIs that may be called by a variety of applications to access the data of interest via these queries. </w:t>
      </w:r>
      <w:r w:rsidR="00992672">
        <w:rPr>
          <w:rFonts w:asciiTheme="majorBidi" w:hAnsiTheme="majorBidi" w:cstheme="majorBidi"/>
        </w:rPr>
        <w:t xml:space="preserve">This perspective of the architecture is illustrated in </w:t>
      </w:r>
      <w:r w:rsidR="00992672">
        <w:rPr>
          <w:rFonts w:asciiTheme="majorBidi" w:hAnsiTheme="majorBidi" w:cstheme="majorBidi"/>
        </w:rPr>
        <w:fldChar w:fldCharType="begin"/>
      </w:r>
      <w:r w:rsidR="00992672">
        <w:rPr>
          <w:rFonts w:asciiTheme="majorBidi" w:hAnsiTheme="majorBidi" w:cstheme="majorBidi"/>
        </w:rPr>
        <w:instrText xml:space="preserve"> REF _Ref31010994 \h </w:instrText>
      </w:r>
      <w:r w:rsidR="00992672">
        <w:rPr>
          <w:rFonts w:asciiTheme="majorBidi" w:hAnsiTheme="majorBidi" w:cstheme="majorBidi"/>
        </w:rPr>
      </w:r>
      <w:r w:rsidR="00992672">
        <w:rPr>
          <w:rFonts w:asciiTheme="majorBidi" w:hAnsiTheme="majorBidi" w:cstheme="majorBidi"/>
        </w:rPr>
        <w:fldChar w:fldCharType="separate"/>
      </w:r>
      <w:r w:rsidR="005702D6">
        <w:t xml:space="preserve">Figure </w:t>
      </w:r>
      <w:r w:rsidR="005702D6">
        <w:rPr>
          <w:noProof/>
        </w:rPr>
        <w:t>20</w:t>
      </w:r>
      <w:r w:rsidR="00992672">
        <w:rPr>
          <w:rFonts w:asciiTheme="majorBidi" w:hAnsiTheme="majorBidi" w:cstheme="majorBidi"/>
        </w:rPr>
        <w:fldChar w:fldCharType="end"/>
      </w:r>
      <w:r w:rsidR="00992672">
        <w:rPr>
          <w:rFonts w:asciiTheme="majorBidi" w:hAnsiTheme="majorBidi" w:cstheme="majorBidi"/>
        </w:rPr>
        <w:t>.</w:t>
      </w:r>
    </w:p>
    <w:p w14:paraId="1DF5C910" w14:textId="77777777" w:rsidR="00992672" w:rsidRDefault="009961A8" w:rsidP="00992672">
      <w:pPr>
        <w:keepNext/>
        <w:spacing w:line="276" w:lineRule="auto"/>
      </w:pPr>
      <w:r w:rsidRPr="00967099">
        <w:rPr>
          <w:noProof/>
        </w:rPr>
        <w:drawing>
          <wp:inline distT="0" distB="0" distL="0" distR="0" wp14:anchorId="5CB30227" wp14:editId="1089646F">
            <wp:extent cx="5943600" cy="27171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17165"/>
                    </a:xfrm>
                    <a:prstGeom prst="rect">
                      <a:avLst/>
                    </a:prstGeom>
                  </pic:spPr>
                </pic:pic>
              </a:graphicData>
            </a:graphic>
          </wp:inline>
        </w:drawing>
      </w:r>
    </w:p>
    <w:p w14:paraId="3EE929E6" w14:textId="5DBA4252" w:rsidR="009961A8" w:rsidRPr="001E707F" w:rsidRDefault="00992672" w:rsidP="00992672">
      <w:pPr>
        <w:pStyle w:val="Caption"/>
        <w:rPr>
          <w:rFonts w:asciiTheme="majorBidi" w:hAnsiTheme="majorBidi" w:cstheme="majorBidi"/>
        </w:rPr>
      </w:pPr>
      <w:bookmarkStart w:id="184" w:name="_Ref31010994"/>
      <w:r>
        <w:t xml:space="preserve">Figure </w:t>
      </w:r>
      <w:r w:rsidR="0043363D">
        <w:fldChar w:fldCharType="begin"/>
      </w:r>
      <w:r w:rsidR="0043363D">
        <w:instrText xml:space="preserve"> SEQ Figure \* ARABIC </w:instrText>
      </w:r>
      <w:r w:rsidR="0043363D">
        <w:fldChar w:fldCharType="separate"/>
      </w:r>
      <w:r w:rsidR="000501AD">
        <w:rPr>
          <w:noProof/>
        </w:rPr>
        <w:t>20</w:t>
      </w:r>
      <w:r w:rsidR="0043363D">
        <w:rPr>
          <w:noProof/>
        </w:rPr>
        <w:fldChar w:fldCharType="end"/>
      </w:r>
      <w:bookmarkEnd w:id="184"/>
      <w:r>
        <w:t>: Ontology Engine - interface between Project 1.1 and Project 1.2</w:t>
      </w:r>
    </w:p>
    <w:p w14:paraId="1FB8FCDE" w14:textId="69EB072B" w:rsidR="001A6211" w:rsidRDefault="001A6211" w:rsidP="009961A8">
      <w:r w:rsidRPr="001E707F">
        <w:t>An alternative architecture is possible in which the data is maintained solely in its original databases and is retrieved on-demand via Ontology-Based Data Access (OBDA) tools. This approach employs the same R2RML mappings, the main difference being that the data is not stored centrally, but assumed to be distributed in pre-existing relational databases. Th</w:t>
      </w:r>
      <w:r w:rsidR="00EC4F81">
        <w:t>e inclusion of this approach is a consideration for future work.</w:t>
      </w:r>
    </w:p>
    <w:p w14:paraId="3AB9AE98" w14:textId="2A0ED342" w:rsidR="001A6211" w:rsidRDefault="001A6211" w:rsidP="006009F8">
      <w:pPr>
        <w:pStyle w:val="Heading3"/>
        <w:spacing w:line="276" w:lineRule="auto"/>
      </w:pPr>
      <w:bookmarkStart w:id="185" w:name="_Toc35260289"/>
      <w:r>
        <w:t xml:space="preserve">ATIS </w:t>
      </w:r>
      <w:r w:rsidR="00220D83">
        <w:t>Application</w:t>
      </w:r>
      <w:bookmarkEnd w:id="185"/>
    </w:p>
    <w:p w14:paraId="31D1522F" w14:textId="085E3356" w:rsidR="00EC4F81" w:rsidRDefault="00EC4F81" w:rsidP="00EC4F81">
      <w:pPr>
        <w:rPr>
          <w:rFonts w:asciiTheme="majorBidi" w:hAnsiTheme="majorBidi" w:cstheme="majorBidi"/>
        </w:rPr>
      </w:pPr>
      <w:r w:rsidRPr="009A7486">
        <w:rPr>
          <w:rFonts w:asciiTheme="majorBidi" w:hAnsiTheme="majorBidi" w:cstheme="majorBidi"/>
        </w:rPr>
        <w:t xml:space="preserve">The objective </w:t>
      </w:r>
      <w:r>
        <w:rPr>
          <w:rFonts w:asciiTheme="majorBidi" w:hAnsiTheme="majorBidi" w:cstheme="majorBidi"/>
        </w:rPr>
        <w:t xml:space="preserve">of the ATIS application </w:t>
      </w:r>
      <w:r w:rsidRPr="009A7486">
        <w:rPr>
          <w:rFonts w:asciiTheme="majorBidi" w:hAnsiTheme="majorBidi" w:cstheme="majorBidi"/>
        </w:rPr>
        <w:t xml:space="preserve">is to </w:t>
      </w:r>
      <w:r>
        <w:rPr>
          <w:rFonts w:asciiTheme="majorBidi" w:hAnsiTheme="majorBidi" w:cstheme="majorBidi"/>
        </w:rPr>
        <w:t xml:space="preserve">integrate real-time data with the Online Trip Planner (OTP) tool. Researchers completed two case study implementations of the ATIS application. The </w:t>
      </w:r>
      <w:r>
        <w:rPr>
          <w:rFonts w:asciiTheme="majorBidi" w:hAnsiTheme="majorBidi" w:cstheme="majorBidi"/>
        </w:rPr>
        <w:lastRenderedPageBreak/>
        <w:t xml:space="preserve">first utilized a database to capture processed loop detector data sets, while the second designed the application according to the </w:t>
      </w:r>
      <w:r w:rsidR="000D2B4D">
        <w:rPr>
          <w:rFonts w:asciiTheme="majorBidi" w:hAnsiTheme="majorBidi" w:cstheme="majorBidi"/>
        </w:rPr>
        <w:t>ITSoS</w:t>
      </w:r>
      <w:r>
        <w:rPr>
          <w:rFonts w:asciiTheme="majorBidi" w:hAnsiTheme="majorBidi" w:cstheme="majorBidi"/>
        </w:rPr>
        <w:t xml:space="preserve"> architecture and thus leveraged the ontology to process the data. The purpose of this work was to showcase the differences between a “status quo” application and one developed according to the </w:t>
      </w:r>
      <w:r w:rsidR="000D2B4D">
        <w:rPr>
          <w:rFonts w:asciiTheme="majorBidi" w:hAnsiTheme="majorBidi" w:cstheme="majorBidi"/>
        </w:rPr>
        <w:t>ITSoS</w:t>
      </w:r>
      <w:r>
        <w:rPr>
          <w:rFonts w:asciiTheme="majorBidi" w:hAnsiTheme="majorBidi" w:cstheme="majorBidi"/>
        </w:rPr>
        <w:t xml:space="preserve"> architecture. This work is presented in </w:t>
      </w:r>
      <w:r>
        <w:rPr>
          <w:rFonts w:asciiTheme="majorBidi" w:hAnsiTheme="majorBidi" w:cstheme="majorBidi"/>
        </w:rPr>
        <w:fldChar w:fldCharType="begin"/>
      </w:r>
      <w:r w:rsidR="001608B3">
        <w:rPr>
          <w:rFonts w:asciiTheme="majorBidi" w:hAnsiTheme="majorBidi" w:cstheme="majorBidi"/>
        </w:rPr>
        <w:instrText xml:space="preserve"> ADDIN EN.CITE &lt;EndNote&gt;&lt;Cite&gt;&lt;Author&gt;Bayanouni&lt;/Author&gt;&lt;Year&gt;2020&lt;/Year&gt;&lt;IDText&gt;Semantically-enabled data integration for Transportation Systems&lt;/IDText&gt;&lt;DisplayText&gt;[35]&lt;/DisplayText&gt;&lt;record&gt;&lt;titles&gt;&lt;title&gt;Semantically-enabled data integration for Transportation Systems&lt;/title&gt;&lt;secondary-title&gt;To appear in: 55th Canadian Transportation Research Forum (CTRF) Annual Conference&lt;/secondary-title&gt;&lt;/titles&gt;&lt;contributors&gt;&lt;authors&gt;&lt;author&gt;Bayanouni,   Hasan  Katsumi,   Megan  El-Darieby,   Mohamed  Abdulhai,   Baher  Fox, Mark S.&lt;/author&gt;&lt;/authors&gt;&lt;/contributors&gt;&lt;added-date format="utc"&gt;1583776775&lt;/added-date&gt;&lt;pub-location&gt;Montreal, Canada&lt;/pub-location&gt;&lt;ref-type name="Conference Proceeding"&gt;10&lt;/ref-type&gt;&lt;dates&gt;&lt;year&gt;2020&lt;/year&gt;&lt;/dates&gt;&lt;rec-number&gt;62&lt;/rec-number&gt;&lt;last-updated-date format="utc"&gt;1583777052&lt;/last-updated-date&gt;&lt;/record&gt;&lt;/Cite&gt;&lt;/EndNote&gt;</w:instrText>
      </w:r>
      <w:r>
        <w:rPr>
          <w:rFonts w:asciiTheme="majorBidi" w:hAnsiTheme="majorBidi" w:cstheme="majorBidi"/>
        </w:rPr>
        <w:fldChar w:fldCharType="separate"/>
      </w:r>
      <w:r w:rsidR="001608B3">
        <w:rPr>
          <w:rFonts w:asciiTheme="majorBidi" w:hAnsiTheme="majorBidi" w:cstheme="majorBidi"/>
          <w:noProof/>
        </w:rPr>
        <w:t>[35]</w:t>
      </w:r>
      <w:r>
        <w:rPr>
          <w:rFonts w:asciiTheme="majorBidi" w:hAnsiTheme="majorBidi" w:cstheme="majorBidi"/>
        </w:rPr>
        <w:fldChar w:fldCharType="end"/>
      </w:r>
      <w:r w:rsidRPr="00973EE7">
        <w:rPr>
          <w:rFonts w:asciiTheme="majorBidi" w:hAnsiTheme="majorBidi" w:cstheme="majorBidi"/>
        </w:rPr>
        <w:t xml:space="preserve"> </w:t>
      </w:r>
      <w:r>
        <w:rPr>
          <w:rFonts w:asciiTheme="majorBidi" w:hAnsiTheme="majorBidi" w:cstheme="majorBidi"/>
        </w:rPr>
        <w:t xml:space="preserve">and relevant code is available on a Github repository here: </w:t>
      </w:r>
      <w:hyperlink r:id="rId43" w:history="1">
        <w:r w:rsidRPr="00A56C04">
          <w:rPr>
            <w:rStyle w:val="Hyperlink"/>
            <w:rFonts w:asciiTheme="majorBidi" w:hAnsiTheme="majorBidi" w:cstheme="majorBidi"/>
            <w:lang w:val="en-US"/>
          </w:rPr>
          <w:t>https://github.com/OneITS/OTP</w:t>
        </w:r>
      </w:hyperlink>
      <w:r>
        <w:rPr>
          <w:rFonts w:asciiTheme="majorBidi" w:hAnsiTheme="majorBidi" w:cstheme="majorBidi"/>
        </w:rPr>
        <w:t>.</w:t>
      </w:r>
      <w:r w:rsidRPr="00A56C04">
        <w:rPr>
          <w:rFonts w:asciiTheme="majorBidi" w:hAnsiTheme="majorBidi" w:cstheme="majorBidi"/>
          <w:lang w:val="en-US"/>
        </w:rPr>
        <w:t xml:space="preserve"> </w:t>
      </w:r>
      <w:r>
        <w:rPr>
          <w:rFonts w:asciiTheme="majorBidi" w:hAnsiTheme="majorBidi" w:cstheme="majorBidi"/>
        </w:rPr>
        <w:t xml:space="preserve">Here, we focus on the use of the iCity ontology in the context of the ATIS application developed according to the </w:t>
      </w:r>
      <w:r w:rsidR="000D2B4D">
        <w:rPr>
          <w:rFonts w:asciiTheme="majorBidi" w:hAnsiTheme="majorBidi" w:cstheme="majorBidi"/>
        </w:rPr>
        <w:t>ITSoS</w:t>
      </w:r>
      <w:r>
        <w:rPr>
          <w:rFonts w:asciiTheme="majorBidi" w:hAnsiTheme="majorBidi" w:cstheme="majorBidi"/>
        </w:rPr>
        <w:t xml:space="preserve"> Architecture. </w:t>
      </w:r>
    </w:p>
    <w:p w14:paraId="384B2F72" w14:textId="25312EE3" w:rsidR="00F70C1A" w:rsidRPr="00A92D48" w:rsidRDefault="00F70C1A" w:rsidP="00992672">
      <w:pPr>
        <w:rPr>
          <w:rFonts w:asciiTheme="majorBidi" w:hAnsiTheme="majorBidi" w:cstheme="majorBidi"/>
        </w:rPr>
      </w:pPr>
      <w:r w:rsidRPr="009961A8">
        <w:rPr>
          <w:rFonts w:asciiTheme="majorBidi" w:hAnsiTheme="majorBidi" w:cstheme="majorBidi"/>
        </w:rPr>
        <w:t>The</w:t>
      </w:r>
      <w:r w:rsidR="00EC4F81">
        <w:rPr>
          <w:rFonts w:asciiTheme="majorBidi" w:hAnsiTheme="majorBidi" w:cstheme="majorBidi"/>
        </w:rPr>
        <w:t xml:space="preserve"> loop detector data is</w:t>
      </w:r>
      <w:r w:rsidRPr="009961A8">
        <w:rPr>
          <w:rFonts w:asciiTheme="majorBidi" w:hAnsiTheme="majorBidi" w:cstheme="majorBidi"/>
        </w:rPr>
        <w:t xml:space="preserve"> transformed </w:t>
      </w:r>
      <w:r w:rsidR="00EC4F81">
        <w:rPr>
          <w:rFonts w:asciiTheme="majorBidi" w:hAnsiTheme="majorBidi" w:cstheme="majorBidi"/>
        </w:rPr>
        <w:t xml:space="preserve">using the Ontology Engine and </w:t>
      </w:r>
      <w:r w:rsidRPr="009961A8">
        <w:rPr>
          <w:rFonts w:asciiTheme="majorBidi" w:hAnsiTheme="majorBidi" w:cstheme="majorBidi"/>
        </w:rPr>
        <w:t xml:space="preserve">is stored an implementation of the AllegroGraph semantic graph database </w:t>
      </w:r>
      <w:r w:rsidR="00A92D48">
        <w:rPr>
          <w:rFonts w:asciiTheme="majorBidi" w:hAnsiTheme="majorBidi" w:cstheme="majorBidi"/>
        </w:rPr>
        <w:t>running</w:t>
      </w:r>
      <w:r w:rsidRPr="009961A8">
        <w:rPr>
          <w:rFonts w:asciiTheme="majorBidi" w:hAnsiTheme="majorBidi" w:cstheme="majorBidi"/>
        </w:rPr>
        <w:t xml:space="preserve"> on </w:t>
      </w:r>
      <w:r w:rsidR="00A92D48">
        <w:rPr>
          <w:rFonts w:asciiTheme="majorBidi" w:hAnsiTheme="majorBidi" w:cstheme="majorBidi"/>
        </w:rPr>
        <w:t xml:space="preserve">a </w:t>
      </w:r>
      <w:r w:rsidRPr="009961A8">
        <w:rPr>
          <w:rFonts w:asciiTheme="majorBidi" w:hAnsiTheme="majorBidi" w:cstheme="majorBidi"/>
        </w:rPr>
        <w:t>remove server. There exist a number of other data stores that might have been used and would provide similar API functionality. AllegroGraph was chosen due to its popularity and its unique implementation of a quintuple representation that includes an identifier for each statement in the data store, as opposed to typical approaches which only provide identifiers at the dataset level. This functionality is required for future extensions to this work that address issues such as provenance and confidence in the facts in the data store.</w:t>
      </w:r>
    </w:p>
    <w:p w14:paraId="35BE3F2A" w14:textId="5EEDF6DF" w:rsidR="00EB3CDC" w:rsidRPr="00A92D48" w:rsidRDefault="00992672" w:rsidP="00992672">
      <w:pPr>
        <w:rPr>
          <w:lang w:val="en-US" w:bidi="en-US"/>
        </w:rPr>
      </w:pPr>
      <w:r>
        <w:rPr>
          <w:lang w:val="en-US" w:bidi="en-US"/>
        </w:rPr>
        <w:t>In the context of the ATIS application, t</w:t>
      </w:r>
      <w:r w:rsidR="009961A8">
        <w:rPr>
          <w:lang w:val="en-US" w:bidi="en-US"/>
        </w:rPr>
        <w:t>he mapped data, stored in Allegro</w:t>
      </w:r>
      <w:r w:rsidR="00A92D48">
        <w:rPr>
          <w:lang w:val="en-US" w:bidi="en-US"/>
        </w:rPr>
        <w:t>G</w:t>
      </w:r>
      <w:r w:rsidR="009961A8">
        <w:rPr>
          <w:lang w:val="en-US" w:bidi="en-US"/>
        </w:rPr>
        <w:t>raph</w:t>
      </w:r>
      <w:r>
        <w:rPr>
          <w:lang w:val="en-US" w:bidi="en-US"/>
        </w:rPr>
        <w:t>,</w:t>
      </w:r>
      <w:r w:rsidR="009961A8">
        <w:rPr>
          <w:lang w:val="en-US" w:bidi="en-US"/>
        </w:rPr>
        <w:t xml:space="preserve"> shall serve as input for the trip planning tool</w:t>
      </w:r>
      <w:r>
        <w:rPr>
          <w:lang w:val="en-US" w:bidi="en-US"/>
        </w:rPr>
        <w:t xml:space="preserve">. </w:t>
      </w:r>
      <w:r w:rsidR="00EB3CDC">
        <w:rPr>
          <w:lang w:val="en-US" w:bidi="en-US"/>
        </w:rPr>
        <w:t xml:space="preserve">Based on the road segments used in a trip from one location to another, the ATIS will </w:t>
      </w:r>
      <w:r w:rsidR="00C83FAE">
        <w:rPr>
          <w:lang w:val="en-US" w:bidi="en-US"/>
        </w:rPr>
        <w:t xml:space="preserve">use the AllegroGraph API to </w:t>
      </w:r>
      <w:r w:rsidR="00EB3CDC">
        <w:rPr>
          <w:lang w:val="en-US" w:bidi="en-US"/>
        </w:rPr>
        <w:t>query the ontology to retrieve TTI data for the route</w:t>
      </w:r>
      <w:r w:rsidR="00C83FAE">
        <w:rPr>
          <w:lang w:val="en-US" w:bidi="en-US"/>
        </w:rPr>
        <w:t xml:space="preserve">. This data can then be used as input to the OTP in order to </w:t>
      </w:r>
      <w:r w:rsidR="00EB3CDC">
        <w:rPr>
          <w:lang w:val="en-US" w:bidi="en-US"/>
        </w:rPr>
        <w:t xml:space="preserve">advise the user of potential delays. </w:t>
      </w:r>
    </w:p>
    <w:p w14:paraId="5CA7F275" w14:textId="3AB05CFF" w:rsidR="009961A8" w:rsidRPr="009961A8" w:rsidRDefault="009961A8" w:rsidP="00EB3CDC">
      <w:pPr>
        <w:pStyle w:val="Heading3"/>
        <w:rPr>
          <w:rFonts w:ascii="Times New Roman" w:hAnsi="Times New Roman"/>
        </w:rPr>
      </w:pPr>
      <w:bookmarkStart w:id="186" w:name="_Ref31188977"/>
      <w:bookmarkStart w:id="187" w:name="_Toc35260290"/>
      <w:r>
        <w:t>Data Mapping</w:t>
      </w:r>
      <w:bookmarkEnd w:id="186"/>
      <w:bookmarkEnd w:id="187"/>
    </w:p>
    <w:p w14:paraId="059348A5" w14:textId="77777777" w:rsidR="00C8158E" w:rsidRPr="00C8158E" w:rsidRDefault="00C8158E" w:rsidP="00C8158E">
      <w:pPr>
        <w:rPr>
          <w:rFonts w:asciiTheme="majorBidi" w:hAnsiTheme="majorBidi" w:cstheme="majorBidi"/>
        </w:rPr>
      </w:pPr>
      <w:r w:rsidRPr="00C8158E">
        <w:rPr>
          <w:rFonts w:asciiTheme="majorBidi" w:hAnsiTheme="majorBidi" w:cstheme="majorBidi"/>
        </w:rPr>
        <w:t>The loop detector data was received in a simple, tabular format with the following column headings: WayID, Mean_Value_Max, Time, and Date. This data set was an excellent example of the challenges for semantic interoperability: communication with the persons responsible for generating the data set was required in order to understand the meaning of each of the attributes. This revealed the following, informal semantics for each attribute:</w:t>
      </w:r>
    </w:p>
    <w:p w14:paraId="7E56853B" w14:textId="77777777" w:rsidR="00C8158E" w:rsidRPr="00C8158E" w:rsidRDefault="00C8158E" w:rsidP="00C8158E">
      <w:pPr>
        <w:numPr>
          <w:ilvl w:val="0"/>
          <w:numId w:val="29"/>
        </w:numPr>
        <w:rPr>
          <w:rFonts w:asciiTheme="majorBidi" w:hAnsiTheme="majorBidi" w:cstheme="majorBidi"/>
          <w:lang w:val="en-US"/>
        </w:rPr>
      </w:pPr>
      <w:r w:rsidRPr="00C8158E">
        <w:rPr>
          <w:rFonts w:asciiTheme="majorBidi" w:hAnsiTheme="majorBidi" w:cstheme="majorBidi"/>
          <w:lang w:val="en-US"/>
        </w:rPr>
        <w:t>WayID: this value is the identifier of the road segment over which the loop detector reading is aggregated.</w:t>
      </w:r>
    </w:p>
    <w:p w14:paraId="5842177A" w14:textId="77777777" w:rsidR="00C8158E" w:rsidRPr="00C8158E" w:rsidRDefault="00C8158E" w:rsidP="00C8158E">
      <w:pPr>
        <w:numPr>
          <w:ilvl w:val="0"/>
          <w:numId w:val="29"/>
        </w:numPr>
        <w:rPr>
          <w:rFonts w:asciiTheme="majorBidi" w:hAnsiTheme="majorBidi" w:cstheme="majorBidi"/>
          <w:lang w:val="en-US"/>
        </w:rPr>
      </w:pPr>
      <w:r w:rsidRPr="00C8158E">
        <w:rPr>
          <w:rFonts w:asciiTheme="majorBidi" w:hAnsiTheme="majorBidi" w:cstheme="majorBidi"/>
          <w:lang w:val="en-US"/>
        </w:rPr>
        <w:lastRenderedPageBreak/>
        <w:t>Mean_Value_Max: this value is the average Max TTI (Maximum Travel Time Index), aggregated over the wayID readings, at one-hour intervals.</w:t>
      </w:r>
    </w:p>
    <w:p w14:paraId="7A8B84A6" w14:textId="77777777" w:rsidR="00C8158E" w:rsidRPr="00C8158E" w:rsidRDefault="00C8158E" w:rsidP="00C8158E">
      <w:pPr>
        <w:numPr>
          <w:ilvl w:val="0"/>
          <w:numId w:val="29"/>
        </w:numPr>
        <w:rPr>
          <w:rFonts w:asciiTheme="majorBidi" w:hAnsiTheme="majorBidi" w:cstheme="majorBidi"/>
          <w:lang w:val="en-US"/>
        </w:rPr>
      </w:pPr>
      <w:r w:rsidRPr="00C8158E">
        <w:rPr>
          <w:rFonts w:asciiTheme="majorBidi" w:hAnsiTheme="majorBidi" w:cstheme="majorBidi"/>
          <w:lang w:val="en-US"/>
        </w:rPr>
        <w:t>Time: this value indicates the time of day of the start of the one-hour interval, represented using an integer value that indicates hours past midnight. For example, “0” indicates 12:00 AM, “1” indicates “1:00 AM”, and so on.</w:t>
      </w:r>
    </w:p>
    <w:p w14:paraId="556CD2A2" w14:textId="77777777" w:rsidR="00C8158E" w:rsidRPr="00C8158E" w:rsidRDefault="00C8158E" w:rsidP="00C8158E">
      <w:pPr>
        <w:numPr>
          <w:ilvl w:val="0"/>
          <w:numId w:val="29"/>
        </w:numPr>
        <w:rPr>
          <w:rFonts w:asciiTheme="majorBidi" w:hAnsiTheme="majorBidi" w:cstheme="majorBidi"/>
          <w:lang w:val="en-US"/>
        </w:rPr>
      </w:pPr>
      <w:r w:rsidRPr="00C8158E">
        <w:rPr>
          <w:rFonts w:asciiTheme="majorBidi" w:hAnsiTheme="majorBidi" w:cstheme="majorBidi"/>
          <w:lang w:val="en-US"/>
        </w:rPr>
        <w:t>Date: this value represents the date during which the readings were taken, formatted as: year_month_day. For example, the value “017_07_01” indicates the date July 1, 2017.</w:t>
      </w:r>
    </w:p>
    <w:p w14:paraId="063FBDB9" w14:textId="4AD97448" w:rsidR="00C8158E" w:rsidRDefault="00C8158E" w:rsidP="00C8158E">
      <w:pPr>
        <w:rPr>
          <w:rFonts w:asciiTheme="majorBidi" w:hAnsiTheme="majorBidi" w:cstheme="majorBidi"/>
        </w:rPr>
      </w:pPr>
      <w:r w:rsidRPr="00C8158E">
        <w:rPr>
          <w:rFonts w:asciiTheme="majorBidi" w:hAnsiTheme="majorBidi" w:cstheme="majorBidi"/>
        </w:rPr>
        <w:t>Much of the information that is embedded in these values is not clear from the attribute labels alone. In order to enable interoperability, the semantics of these values must be made explicit.</w:t>
      </w:r>
    </w:p>
    <w:p w14:paraId="16784437" w14:textId="7BF1CC83" w:rsidR="0024077A" w:rsidRPr="009961A8" w:rsidRDefault="0024077A" w:rsidP="009961A8">
      <w:pPr>
        <w:rPr>
          <w:rFonts w:asciiTheme="majorBidi" w:hAnsiTheme="majorBidi" w:cstheme="majorBidi"/>
        </w:rPr>
      </w:pPr>
      <w:r w:rsidRPr="009961A8">
        <w:rPr>
          <w:rFonts w:asciiTheme="majorBidi" w:hAnsiTheme="majorBidi" w:cstheme="majorBidi"/>
        </w:rPr>
        <w:t xml:space="preserve">The application of the ontology engine architecture for the semantic </w:t>
      </w:r>
      <w:r w:rsidR="009961A8">
        <w:rPr>
          <w:rFonts w:asciiTheme="majorBidi" w:hAnsiTheme="majorBidi" w:cstheme="majorBidi"/>
        </w:rPr>
        <w:t>augmentation</w:t>
      </w:r>
      <w:r w:rsidRPr="009961A8">
        <w:rPr>
          <w:rFonts w:asciiTheme="majorBidi" w:hAnsiTheme="majorBidi" w:cstheme="majorBidi"/>
        </w:rPr>
        <w:t xml:space="preserve"> of sensor data was straightforward. Some minor cleaning of the datasets was required: primarily this involved some reformatting of data values in order to comply with standard datatypes (e.g. for date-time encodings). This cleaning was done using additional functionality provided by the mapping tool, but could </w:t>
      </w:r>
      <w:r w:rsidR="009138D4">
        <w:rPr>
          <w:rFonts w:asciiTheme="majorBidi" w:hAnsiTheme="majorBidi" w:cstheme="majorBidi"/>
        </w:rPr>
        <w:t>also</w:t>
      </w:r>
      <w:r w:rsidR="009138D4" w:rsidRPr="009961A8">
        <w:rPr>
          <w:rFonts w:asciiTheme="majorBidi" w:hAnsiTheme="majorBidi" w:cstheme="majorBidi"/>
        </w:rPr>
        <w:t xml:space="preserve"> </w:t>
      </w:r>
      <w:r w:rsidRPr="009961A8">
        <w:rPr>
          <w:rFonts w:asciiTheme="majorBidi" w:hAnsiTheme="majorBidi" w:cstheme="majorBidi"/>
        </w:rPr>
        <w:t xml:space="preserve">have been accomplished with some </w:t>
      </w:r>
      <w:r w:rsidR="009138D4">
        <w:rPr>
          <w:rFonts w:asciiTheme="majorBidi" w:hAnsiTheme="majorBidi" w:cstheme="majorBidi"/>
        </w:rPr>
        <w:t xml:space="preserve">other </w:t>
      </w:r>
      <w:r w:rsidRPr="009961A8">
        <w:rPr>
          <w:rFonts w:asciiTheme="majorBidi" w:hAnsiTheme="majorBidi" w:cstheme="majorBidi"/>
        </w:rPr>
        <w:t>preprocessing</w:t>
      </w:r>
      <w:r w:rsidR="009138D4">
        <w:rPr>
          <w:rFonts w:asciiTheme="majorBidi" w:hAnsiTheme="majorBidi" w:cstheme="majorBidi"/>
        </w:rPr>
        <w:t xml:space="preserve"> mechanism</w:t>
      </w:r>
      <w:r w:rsidRPr="009961A8">
        <w:rPr>
          <w:rFonts w:asciiTheme="majorBidi" w:hAnsiTheme="majorBidi" w:cstheme="majorBidi"/>
        </w:rPr>
        <w:t>.</w:t>
      </w:r>
    </w:p>
    <w:p w14:paraId="649E3584" w14:textId="1A6AC196" w:rsidR="00A92D48" w:rsidRPr="009961A8" w:rsidRDefault="00A92D48" w:rsidP="009961A8">
      <w:pPr>
        <w:rPr>
          <w:rFonts w:asciiTheme="majorBidi" w:hAnsiTheme="majorBidi" w:cstheme="majorBidi"/>
        </w:rPr>
      </w:pPr>
      <w:r>
        <w:rPr>
          <w:lang w:val="en-US" w:bidi="en-US"/>
        </w:rPr>
        <w:t xml:space="preserve">The mappings that were designed to define this data, in terms of the iCity Ontology are described in detail in </w:t>
      </w:r>
      <w:r>
        <w:rPr>
          <w:lang w:val="en-US" w:bidi="en-US"/>
        </w:rPr>
        <w:fldChar w:fldCharType="begin"/>
      </w:r>
      <w:r>
        <w:rPr>
          <w:lang w:val="en-US" w:bidi="en-US"/>
        </w:rPr>
        <w:instrText xml:space="preserve"> REF _Ref31189297 \r \h </w:instrText>
      </w:r>
      <w:r>
        <w:rPr>
          <w:lang w:val="en-US" w:bidi="en-US"/>
        </w:rPr>
      </w:r>
      <w:r>
        <w:rPr>
          <w:lang w:val="en-US" w:bidi="en-US"/>
        </w:rPr>
        <w:fldChar w:fldCharType="separate"/>
      </w:r>
      <w:r w:rsidR="005702D6">
        <w:rPr>
          <w:lang w:val="en-US" w:bidi="en-US"/>
        </w:rPr>
        <w:t>Appendix C</w:t>
      </w:r>
      <w:r>
        <w:rPr>
          <w:lang w:val="en-US" w:bidi="en-US"/>
        </w:rPr>
        <w:fldChar w:fldCharType="end"/>
      </w:r>
      <w:r>
        <w:rPr>
          <w:lang w:val="en-US" w:bidi="en-US"/>
        </w:rPr>
        <w:t xml:space="preserve">. The Karma mapping files are available online in the GitHub project repository at: </w:t>
      </w:r>
      <w:hyperlink r:id="rId44" w:history="1">
        <w:r>
          <w:rPr>
            <w:rStyle w:val="Hyperlink"/>
            <w:lang w:val="en-US" w:bidi="en-US"/>
          </w:rPr>
          <w:t>https://github.com/EnterpriseIntegrationLab/icity/upload/master/mappings/ITSoS</w:t>
        </w:r>
      </w:hyperlink>
      <w:r>
        <w:rPr>
          <w:lang w:val="en-US" w:bidi="en-US"/>
        </w:rPr>
        <w:t>.</w:t>
      </w:r>
    </w:p>
    <w:p w14:paraId="33C3DB0C" w14:textId="77777777" w:rsidR="00A92D48" w:rsidRDefault="00A92D48" w:rsidP="00A92D48">
      <w:pPr>
        <w:pStyle w:val="Heading3"/>
      </w:pPr>
      <w:bookmarkStart w:id="188" w:name="_Toc35260291"/>
      <w:r>
        <w:t>Future Work</w:t>
      </w:r>
      <w:bookmarkEnd w:id="188"/>
    </w:p>
    <w:p w14:paraId="7BB7186C" w14:textId="77777777" w:rsidR="00A92D48" w:rsidRPr="009961A8" w:rsidRDefault="00A92D48" w:rsidP="00A92D48">
      <w:pPr>
        <w:rPr>
          <w:color w:val="000000" w:themeColor="text1"/>
          <w:szCs w:val="22"/>
        </w:rPr>
      </w:pPr>
      <w:r w:rsidRPr="009961A8">
        <w:rPr>
          <w:color w:val="000000" w:themeColor="text1"/>
          <w:szCs w:val="22"/>
        </w:rPr>
        <w:t xml:space="preserve">To-date, the ontology engine has been used to facilitate the semantic </w:t>
      </w:r>
      <w:r>
        <w:rPr>
          <w:color w:val="000000" w:themeColor="text1"/>
          <w:szCs w:val="22"/>
        </w:rPr>
        <w:t>formalization</w:t>
      </w:r>
      <w:r w:rsidRPr="009961A8">
        <w:rPr>
          <w:color w:val="000000" w:themeColor="text1"/>
          <w:szCs w:val="22"/>
        </w:rPr>
        <w:t xml:space="preserve"> of loop detector data for the ATIS application. Future work will be pursued in two different directions: </w:t>
      </w:r>
    </w:p>
    <w:p w14:paraId="3A30E8DC" w14:textId="77777777" w:rsidR="00A92D48" w:rsidRPr="009961A8" w:rsidRDefault="00A92D48" w:rsidP="008C7F3C">
      <w:pPr>
        <w:pStyle w:val="ListParagraph"/>
        <w:numPr>
          <w:ilvl w:val="0"/>
          <w:numId w:val="67"/>
        </w:numPr>
        <w:rPr>
          <w:color w:val="000000" w:themeColor="text1"/>
          <w:szCs w:val="22"/>
        </w:rPr>
      </w:pPr>
      <w:r w:rsidRPr="009961A8">
        <w:rPr>
          <w:color w:val="000000" w:themeColor="text1"/>
          <w:szCs w:val="22"/>
        </w:rPr>
        <w:t>Additional data sources may be added to extend the scope of the ATIS application to cover other locations. This will be straightforward as the existing semantic mappings may be reused for other datasets of the same type.</w:t>
      </w:r>
    </w:p>
    <w:p w14:paraId="0162230E" w14:textId="77777777" w:rsidR="00A92D48" w:rsidRPr="009961A8" w:rsidRDefault="00A92D48" w:rsidP="008C7F3C">
      <w:pPr>
        <w:pStyle w:val="ListParagraph"/>
        <w:numPr>
          <w:ilvl w:val="0"/>
          <w:numId w:val="67"/>
        </w:numPr>
        <w:rPr>
          <w:color w:val="000000" w:themeColor="text1"/>
          <w:szCs w:val="22"/>
        </w:rPr>
      </w:pPr>
      <w:r w:rsidRPr="009961A8">
        <w:rPr>
          <w:color w:val="000000" w:themeColor="text1"/>
          <w:szCs w:val="22"/>
        </w:rPr>
        <w:t>The ATIS application may be extended, or a new application may be explored altogether, to incorporate a broader range of dataset types. This might include data on the weather, road closures, concerts and sporting events, safety indices, and so on.</w:t>
      </w:r>
    </w:p>
    <w:p w14:paraId="5B5ACC07" w14:textId="686683C2" w:rsidR="00220D83" w:rsidRPr="00A92D48" w:rsidRDefault="00A92D48" w:rsidP="00A92D48">
      <w:pPr>
        <w:rPr>
          <w:color w:val="000000" w:themeColor="text1"/>
          <w:szCs w:val="22"/>
        </w:rPr>
      </w:pPr>
      <w:r w:rsidRPr="009961A8">
        <w:rPr>
          <w:color w:val="000000" w:themeColor="text1"/>
          <w:szCs w:val="22"/>
        </w:rPr>
        <w:lastRenderedPageBreak/>
        <w:t xml:space="preserve">These extensions will provide new opportunities to improve the traveler’s experience, and serve to demonstrate the utility of the </w:t>
      </w:r>
      <w:r w:rsidR="000D2B4D">
        <w:rPr>
          <w:color w:val="000000" w:themeColor="text1"/>
          <w:szCs w:val="22"/>
        </w:rPr>
        <w:t>ITSoS</w:t>
      </w:r>
      <w:r w:rsidRPr="009961A8">
        <w:rPr>
          <w:color w:val="000000" w:themeColor="text1"/>
          <w:szCs w:val="22"/>
        </w:rPr>
        <w:t xml:space="preserve"> framework and the value of the ontology engine as an easily extensible tool to support semantic integration.</w:t>
      </w:r>
    </w:p>
    <w:p w14:paraId="3FFD7359" w14:textId="09CFCB8D" w:rsidR="00382AA3" w:rsidRDefault="00382AA3" w:rsidP="00B36292">
      <w:pPr>
        <w:pStyle w:val="Heading2"/>
      </w:pPr>
      <w:bookmarkStart w:id="189" w:name="_Toc35260292"/>
      <w:r>
        <w:t>Integration with ArcGIS</w:t>
      </w:r>
      <w:bookmarkEnd w:id="189"/>
    </w:p>
    <w:p w14:paraId="1E3CCE6D" w14:textId="054ABB6D" w:rsidR="000B4A16" w:rsidRDefault="002439B1" w:rsidP="00382AA3">
      <w:pPr>
        <w:rPr>
          <w:lang w:val="en-US" w:bidi="en-US"/>
        </w:rPr>
      </w:pPr>
      <w:r>
        <w:rPr>
          <w:lang w:val="en-US" w:bidi="en-US"/>
        </w:rPr>
        <w:t>Based on the motivating scenario describe</w:t>
      </w:r>
      <w:r w:rsidR="004B1F12">
        <w:rPr>
          <w:lang w:val="en-US" w:bidi="en-US"/>
        </w:rPr>
        <w:t>d</w:t>
      </w:r>
      <w:r>
        <w:rPr>
          <w:lang w:val="en-US" w:bidi="en-US"/>
        </w:rPr>
        <w:t xml:space="preserve"> in Section </w:t>
      </w:r>
      <w:r>
        <w:rPr>
          <w:lang w:val="en-US" w:bidi="en-US"/>
        </w:rPr>
        <w:fldChar w:fldCharType="begin"/>
      </w:r>
      <w:r>
        <w:rPr>
          <w:lang w:val="en-US" w:bidi="en-US"/>
        </w:rPr>
        <w:instrText xml:space="preserve"> REF _Ref31271825 \r \h </w:instrText>
      </w:r>
      <w:r>
        <w:rPr>
          <w:lang w:val="en-US" w:bidi="en-US"/>
        </w:rPr>
      </w:r>
      <w:r>
        <w:rPr>
          <w:lang w:val="en-US" w:bidi="en-US"/>
        </w:rPr>
        <w:fldChar w:fldCharType="separate"/>
      </w:r>
      <w:r w:rsidR="005702D6">
        <w:rPr>
          <w:lang w:val="en-US" w:bidi="en-US"/>
        </w:rPr>
        <w:t>5.5</w:t>
      </w:r>
      <w:r>
        <w:rPr>
          <w:lang w:val="en-US" w:bidi="en-US"/>
        </w:rPr>
        <w:fldChar w:fldCharType="end"/>
      </w:r>
      <w:r>
        <w:rPr>
          <w:lang w:val="en-US" w:bidi="en-US"/>
        </w:rPr>
        <w:t>, a</w:t>
      </w:r>
      <w:r w:rsidR="00201527">
        <w:rPr>
          <w:lang w:val="en-US" w:bidi="en-US"/>
        </w:rPr>
        <w:t xml:space="preserve"> prototype application was developed t</w:t>
      </w:r>
      <w:r w:rsidR="00FD5AE0">
        <w:rPr>
          <w:lang w:val="en-US" w:bidi="en-US"/>
        </w:rPr>
        <w:t>o investigate the potential use of ontologies to support semantic integration of</w:t>
      </w:r>
      <w:r w:rsidR="00201527">
        <w:rPr>
          <w:lang w:val="en-US" w:bidi="en-US"/>
        </w:rPr>
        <w:t xml:space="preserve"> data in ArcGIS. The application functions as a simple shortest path finder that is augmented with contextual information about the resulting route. A subset of GFX data is mapped into RDF using </w:t>
      </w:r>
      <w:r>
        <w:rPr>
          <w:lang w:val="en-US" w:bidi="en-US"/>
        </w:rPr>
        <w:t xml:space="preserve">the </w:t>
      </w:r>
      <w:r w:rsidR="00201527">
        <w:rPr>
          <w:lang w:val="en-US" w:bidi="en-US"/>
        </w:rPr>
        <w:t xml:space="preserve">vocabulary defined by the </w:t>
      </w:r>
      <w:r w:rsidR="005D138F">
        <w:rPr>
          <w:lang w:val="en-US" w:bidi="en-US"/>
        </w:rPr>
        <w:t>TPSO</w:t>
      </w:r>
      <w:r w:rsidR="001F1E55">
        <w:rPr>
          <w:lang w:val="en-US" w:bidi="en-US"/>
        </w:rPr>
        <w:t xml:space="preserve"> to create an integrated, semantically annotated dataset</w:t>
      </w:r>
      <w:r w:rsidR="005D138F">
        <w:rPr>
          <w:lang w:val="en-US" w:bidi="en-US"/>
        </w:rPr>
        <w:t xml:space="preserve">. This supports a </w:t>
      </w:r>
      <w:r w:rsidR="001F1E55">
        <w:rPr>
          <w:lang w:val="en-US" w:bidi="en-US"/>
        </w:rPr>
        <w:t>streamlined</w:t>
      </w:r>
      <w:r w:rsidR="005D138F">
        <w:rPr>
          <w:lang w:val="en-US" w:bidi="en-US"/>
        </w:rPr>
        <w:t xml:space="preserve"> query process</w:t>
      </w:r>
      <w:r w:rsidR="001F1E55">
        <w:rPr>
          <w:lang w:val="en-US" w:bidi="en-US"/>
        </w:rPr>
        <w:t xml:space="preserve">: the data is stored in a triple store that is accessed by SPARQL queries </w:t>
      </w:r>
      <w:r w:rsidR="005D138F">
        <w:rPr>
          <w:lang w:val="en-US" w:bidi="en-US"/>
        </w:rPr>
        <w:t>to obtain information about a route from multiple data sources</w:t>
      </w:r>
      <w:r w:rsidR="001F1E55">
        <w:rPr>
          <w:lang w:val="en-US" w:bidi="en-US"/>
        </w:rPr>
        <w:t>, a process that</w:t>
      </w:r>
      <w:r w:rsidR="005D138F">
        <w:rPr>
          <w:lang w:val="en-US" w:bidi="en-US"/>
        </w:rPr>
        <w:t xml:space="preserve"> would otherwise have required a number of complex </w:t>
      </w:r>
      <w:r w:rsidR="000B4A16">
        <w:rPr>
          <w:lang w:val="en-US" w:bidi="en-US"/>
        </w:rPr>
        <w:t>queries in ArcGIS.</w:t>
      </w:r>
      <w:r>
        <w:rPr>
          <w:lang w:val="en-US" w:bidi="en-US"/>
        </w:rPr>
        <w:t xml:space="preserve"> </w:t>
      </w:r>
    </w:p>
    <w:p w14:paraId="2C3E9AEC" w14:textId="77777777" w:rsidR="007255D2" w:rsidRDefault="007255D2" w:rsidP="007255D2">
      <w:pPr>
        <w:pStyle w:val="Heading3"/>
      </w:pPr>
      <w:bookmarkStart w:id="190" w:name="_Toc35260293"/>
      <w:r>
        <w:t>Initial Implementation</w:t>
      </w:r>
      <w:bookmarkEnd w:id="190"/>
    </w:p>
    <w:p w14:paraId="5B237BFD" w14:textId="18D76DF9" w:rsidR="00E47020" w:rsidRDefault="007255D2" w:rsidP="00E47020">
      <w:pPr>
        <w:rPr>
          <w:lang w:val="en-US" w:bidi="en-US"/>
        </w:rPr>
      </w:pPr>
      <w:r>
        <w:rPr>
          <w:lang w:val="en-US" w:bidi="en-US"/>
        </w:rPr>
        <w:t xml:space="preserve">At the time of this report, </w:t>
      </w:r>
      <w:r w:rsidR="004B1F12">
        <w:rPr>
          <w:lang w:val="en-US" w:bidi="en-US"/>
        </w:rPr>
        <w:t>an initial</w:t>
      </w:r>
      <w:r>
        <w:rPr>
          <w:lang w:val="en-US" w:bidi="en-US"/>
        </w:rPr>
        <w:t xml:space="preserve"> prototype </w:t>
      </w:r>
      <w:r w:rsidR="004B1F12">
        <w:rPr>
          <w:lang w:val="en-US" w:bidi="en-US"/>
        </w:rPr>
        <w:t xml:space="preserve">has been </w:t>
      </w:r>
      <w:r>
        <w:rPr>
          <w:lang w:val="en-US" w:bidi="en-US"/>
        </w:rPr>
        <w:t>implement</w:t>
      </w:r>
      <w:r w:rsidR="004B1F12">
        <w:rPr>
          <w:lang w:val="en-US" w:bidi="en-US"/>
        </w:rPr>
        <w:t xml:space="preserve">ed </w:t>
      </w:r>
      <w:r>
        <w:rPr>
          <w:lang w:val="en-US" w:bidi="en-US"/>
        </w:rPr>
        <w:t xml:space="preserve">and </w:t>
      </w:r>
      <w:r w:rsidR="004B1F12">
        <w:rPr>
          <w:lang w:val="en-US" w:bidi="en-US"/>
        </w:rPr>
        <w:t xml:space="preserve">the </w:t>
      </w:r>
      <w:r>
        <w:rPr>
          <w:lang w:val="en-US" w:bidi="en-US"/>
        </w:rPr>
        <w:t xml:space="preserve">development </w:t>
      </w:r>
      <w:r w:rsidR="004B1F12">
        <w:rPr>
          <w:lang w:val="en-US" w:bidi="en-US"/>
        </w:rPr>
        <w:t xml:space="preserve">of a second version </w:t>
      </w:r>
      <w:r>
        <w:rPr>
          <w:lang w:val="en-US" w:bidi="en-US"/>
        </w:rPr>
        <w:t>is ongoing.</w:t>
      </w:r>
      <w:r w:rsidR="004B1F12">
        <w:rPr>
          <w:lang w:val="en-US" w:bidi="en-US"/>
        </w:rPr>
        <w:t xml:space="preserve"> </w:t>
      </w:r>
      <w:r w:rsidR="00E47020">
        <w:rPr>
          <w:lang w:val="en-US" w:bidi="en-US"/>
        </w:rPr>
        <w:t xml:space="preserve">The design adopted for the initial prototype is illustrated in </w:t>
      </w:r>
      <w:r w:rsidR="00E47020">
        <w:rPr>
          <w:lang w:val="en-US" w:bidi="en-US"/>
        </w:rPr>
        <w:fldChar w:fldCharType="begin"/>
      </w:r>
      <w:r w:rsidR="00E47020">
        <w:rPr>
          <w:lang w:val="en-US" w:bidi="en-US"/>
        </w:rPr>
        <w:instrText xml:space="preserve"> REF _Ref31279945 \h </w:instrText>
      </w:r>
      <w:r w:rsidR="00E47020">
        <w:rPr>
          <w:lang w:val="en-US" w:bidi="en-US"/>
        </w:rPr>
      </w:r>
      <w:r w:rsidR="00E47020">
        <w:rPr>
          <w:lang w:val="en-US" w:bidi="en-US"/>
        </w:rPr>
        <w:fldChar w:fldCharType="separate"/>
      </w:r>
      <w:r w:rsidR="00E47020">
        <w:t xml:space="preserve">Figure </w:t>
      </w:r>
      <w:r w:rsidR="00E47020">
        <w:rPr>
          <w:noProof/>
        </w:rPr>
        <w:t>21</w:t>
      </w:r>
      <w:r w:rsidR="00E47020">
        <w:rPr>
          <w:lang w:val="en-US" w:bidi="en-US"/>
        </w:rPr>
        <w:fldChar w:fldCharType="end"/>
      </w:r>
      <w:r w:rsidR="00E47020">
        <w:rPr>
          <w:lang w:val="en-US" w:bidi="en-US"/>
        </w:rPr>
        <w:t xml:space="preserve">. </w:t>
      </w:r>
      <w:r w:rsidR="001F1E55">
        <w:rPr>
          <w:lang w:val="en-US" w:bidi="en-US"/>
        </w:rPr>
        <w:t>The relevant datasets are extracted from the GFX into a PostgreSQL database in ArcGIS Enterprise. This database is accessed by the ontop ontology mapping tool. Using a predefined set of mappings, RDF data is generated from the database by ontop</w:t>
      </w:r>
      <w:r w:rsidR="00A46F47">
        <w:rPr>
          <w:lang w:val="en-US" w:bidi="en-US"/>
        </w:rPr>
        <w:t xml:space="preserve"> and stored in an SQLite database – the knowledge graph.</w:t>
      </w:r>
      <w:r w:rsidR="001F1E55">
        <w:rPr>
          <w:lang w:val="en-US" w:bidi="en-US"/>
        </w:rPr>
        <w:t xml:space="preserve"> </w:t>
      </w:r>
      <w:r w:rsidR="00E47020">
        <w:rPr>
          <w:lang w:val="en-US" w:bidi="en-US"/>
        </w:rPr>
        <w:t xml:space="preserve">This data </w:t>
      </w:r>
      <w:r w:rsidR="00A46F47">
        <w:rPr>
          <w:lang w:val="en-US" w:bidi="en-US"/>
        </w:rPr>
        <w:t>may</w:t>
      </w:r>
      <w:r w:rsidR="00E47020">
        <w:rPr>
          <w:lang w:val="en-US" w:bidi="en-US"/>
        </w:rPr>
        <w:t xml:space="preserve"> then </w:t>
      </w:r>
      <w:r w:rsidR="00A46F47">
        <w:rPr>
          <w:lang w:val="en-US" w:bidi="en-US"/>
        </w:rPr>
        <w:t xml:space="preserve">be </w:t>
      </w:r>
      <w:r w:rsidR="00E47020">
        <w:rPr>
          <w:lang w:val="en-US" w:bidi="en-US"/>
        </w:rPr>
        <w:t>accessed as required using Python, in particular the Owlready2</w:t>
      </w:r>
      <w:r w:rsidR="00E47020">
        <w:rPr>
          <w:rStyle w:val="FootnoteReference"/>
          <w:lang w:val="en-US" w:bidi="en-US"/>
        </w:rPr>
        <w:footnoteReference w:id="26"/>
      </w:r>
      <w:r w:rsidR="00E47020">
        <w:rPr>
          <w:lang w:val="en-US" w:bidi="en-US"/>
        </w:rPr>
        <w:t xml:space="preserve"> and rdflib</w:t>
      </w:r>
      <w:r w:rsidR="00E47020">
        <w:rPr>
          <w:rStyle w:val="FootnoteReference"/>
          <w:lang w:val="en-US" w:bidi="en-US"/>
        </w:rPr>
        <w:footnoteReference w:id="27"/>
      </w:r>
      <w:r w:rsidR="00E47020">
        <w:rPr>
          <w:lang w:val="en-US" w:bidi="en-US"/>
        </w:rPr>
        <w:t xml:space="preserve"> libraries.</w:t>
      </w:r>
    </w:p>
    <w:p w14:paraId="5D8BB187" w14:textId="17667B17" w:rsidR="00A46F47" w:rsidRDefault="00A46F47" w:rsidP="00E47020">
      <w:pPr>
        <w:rPr>
          <w:lang w:val="en-US" w:bidi="en-US"/>
        </w:rPr>
      </w:pPr>
      <w:r>
        <w:rPr>
          <w:lang w:val="en-US" w:bidi="en-US"/>
        </w:rPr>
        <w:t xml:space="preserve">When a user accesses the system, they specify an origin and destination. The system then leverages ArcGIS functionality to calculate the shortest path from the origin to the destination, according to the road segments defined in the network. The then system queries the knowledge </w:t>
      </w:r>
      <w:r>
        <w:rPr>
          <w:lang w:val="en-US" w:bidi="en-US"/>
        </w:rPr>
        <w:lastRenderedPageBreak/>
        <w:t>graph for contextual information about the road segments in the shortest route. These results are collected and aggregated for presentation to the user.</w:t>
      </w:r>
    </w:p>
    <w:p w14:paraId="7B58743F" w14:textId="77777777" w:rsidR="00E47020" w:rsidRDefault="00E47020" w:rsidP="00E47020">
      <w:pPr>
        <w:keepNext/>
      </w:pPr>
      <w:r w:rsidRPr="002439B1">
        <w:rPr>
          <w:noProof/>
          <w:lang w:val="en-US" w:bidi="en-US"/>
        </w:rPr>
        <w:drawing>
          <wp:inline distT="0" distB="0" distL="0" distR="0" wp14:anchorId="75BEAB96" wp14:editId="2EC97D26">
            <wp:extent cx="6580522" cy="2768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83207" cy="2769730"/>
                    </a:xfrm>
                    <a:prstGeom prst="rect">
                      <a:avLst/>
                    </a:prstGeom>
                  </pic:spPr>
                </pic:pic>
              </a:graphicData>
            </a:graphic>
          </wp:inline>
        </w:drawing>
      </w:r>
    </w:p>
    <w:p w14:paraId="0B707ED7" w14:textId="25FE8FAC" w:rsidR="00E47020" w:rsidRPr="002439B1" w:rsidRDefault="00E47020" w:rsidP="00E47020">
      <w:pPr>
        <w:pStyle w:val="Caption"/>
      </w:pPr>
      <w:bookmarkStart w:id="191" w:name="_Ref31279945"/>
      <w:r>
        <w:t xml:space="preserve">Figure </w:t>
      </w:r>
      <w:r w:rsidR="0043363D">
        <w:fldChar w:fldCharType="begin"/>
      </w:r>
      <w:r w:rsidR="0043363D">
        <w:instrText xml:space="preserve"> SEQ Figure \* ARABIC </w:instrText>
      </w:r>
      <w:r w:rsidR="0043363D">
        <w:fldChar w:fldCharType="separate"/>
      </w:r>
      <w:r w:rsidR="000501AD">
        <w:rPr>
          <w:noProof/>
        </w:rPr>
        <w:t>21</w:t>
      </w:r>
      <w:r w:rsidR="0043363D">
        <w:rPr>
          <w:noProof/>
        </w:rPr>
        <w:fldChar w:fldCharType="end"/>
      </w:r>
      <w:bookmarkEnd w:id="191"/>
      <w:r>
        <w:t>: Esri prototype design</w:t>
      </w:r>
    </w:p>
    <w:p w14:paraId="09BA856D" w14:textId="7169ABCC" w:rsidR="007255D2" w:rsidRDefault="00E47020" w:rsidP="007255D2">
      <w:pPr>
        <w:rPr>
          <w:lang w:val="en-US" w:bidi="en-US"/>
        </w:rPr>
      </w:pPr>
      <w:r>
        <w:rPr>
          <w:lang w:val="en-US" w:bidi="en-US"/>
        </w:rPr>
        <w:t xml:space="preserve">Currently, the queries and the results display are hard-coded. However, with the query flexibility </w:t>
      </w:r>
      <w:r w:rsidR="00A46F47">
        <w:rPr>
          <w:lang w:val="en-US" w:bidi="en-US"/>
        </w:rPr>
        <w:t>supported</w:t>
      </w:r>
      <w:r>
        <w:rPr>
          <w:lang w:val="en-US" w:bidi="en-US"/>
        </w:rPr>
        <w:t xml:space="preserve"> by the ontology it will be a straightforward extension to enable a more interactive interface in </w:t>
      </w:r>
      <w:r w:rsidR="004425FB">
        <w:rPr>
          <w:lang w:val="en-US" w:bidi="en-US"/>
        </w:rPr>
        <w:t xml:space="preserve">future </w:t>
      </w:r>
      <w:r>
        <w:rPr>
          <w:lang w:val="en-US" w:bidi="en-US"/>
        </w:rPr>
        <w:t>iteration</w:t>
      </w:r>
      <w:r w:rsidR="004425FB">
        <w:rPr>
          <w:lang w:val="en-US" w:bidi="en-US"/>
        </w:rPr>
        <w:t>s</w:t>
      </w:r>
      <w:r>
        <w:rPr>
          <w:lang w:val="en-US" w:bidi="en-US"/>
        </w:rPr>
        <w:t>.</w:t>
      </w:r>
    </w:p>
    <w:p w14:paraId="0FFDAF52" w14:textId="77777777" w:rsidR="007255D2" w:rsidRDefault="007255D2" w:rsidP="007255D2">
      <w:pPr>
        <w:pStyle w:val="Heading3"/>
      </w:pPr>
      <w:bookmarkStart w:id="192" w:name="_Toc35260294"/>
      <w:r>
        <w:t>Data Mapping</w:t>
      </w:r>
      <w:bookmarkEnd w:id="192"/>
    </w:p>
    <w:p w14:paraId="123B918B" w14:textId="77777777" w:rsidR="007255D2" w:rsidRDefault="007255D2" w:rsidP="007255D2">
      <w:r>
        <w:t>The scope of the initial prototype was restricted to five key GFX datasets, and focused only on a subset of the fields in each:</w:t>
      </w:r>
    </w:p>
    <w:p w14:paraId="124B302E" w14:textId="77777777" w:rsidR="007255D2" w:rsidRDefault="007255D2" w:rsidP="008C7F3C">
      <w:pPr>
        <w:pStyle w:val="ListParagraph"/>
        <w:numPr>
          <w:ilvl w:val="0"/>
          <w:numId w:val="64"/>
        </w:numPr>
        <w:rPr>
          <w:lang w:val="en-CA"/>
        </w:rPr>
      </w:pPr>
      <w:r>
        <w:rPr>
          <w:lang w:val="en-CA"/>
        </w:rPr>
        <w:t>Neighbourhood</w:t>
      </w:r>
    </w:p>
    <w:p w14:paraId="69840E67" w14:textId="77777777" w:rsidR="007255D2" w:rsidRDefault="007255D2" w:rsidP="008C7F3C">
      <w:pPr>
        <w:pStyle w:val="ListParagraph"/>
        <w:numPr>
          <w:ilvl w:val="0"/>
          <w:numId w:val="64"/>
        </w:numPr>
        <w:rPr>
          <w:lang w:val="en-CA"/>
        </w:rPr>
      </w:pPr>
      <w:r>
        <w:rPr>
          <w:lang w:val="en-CA"/>
        </w:rPr>
        <w:t>Land Use</w:t>
      </w:r>
    </w:p>
    <w:p w14:paraId="0A298061" w14:textId="77777777" w:rsidR="007255D2" w:rsidRDefault="007255D2" w:rsidP="008C7F3C">
      <w:pPr>
        <w:pStyle w:val="ListParagraph"/>
        <w:numPr>
          <w:ilvl w:val="0"/>
          <w:numId w:val="64"/>
        </w:numPr>
        <w:rPr>
          <w:lang w:val="en-CA"/>
        </w:rPr>
      </w:pPr>
      <w:r>
        <w:rPr>
          <w:lang w:val="en-CA"/>
        </w:rPr>
        <w:t>Land Cover</w:t>
      </w:r>
    </w:p>
    <w:p w14:paraId="752EBF7C" w14:textId="77777777" w:rsidR="007255D2" w:rsidRDefault="007255D2" w:rsidP="008C7F3C">
      <w:pPr>
        <w:pStyle w:val="ListParagraph"/>
        <w:numPr>
          <w:ilvl w:val="0"/>
          <w:numId w:val="64"/>
        </w:numPr>
        <w:rPr>
          <w:lang w:val="en-CA"/>
        </w:rPr>
      </w:pPr>
      <w:r>
        <w:rPr>
          <w:lang w:val="en-CA"/>
        </w:rPr>
        <w:t>Point of Interest</w:t>
      </w:r>
    </w:p>
    <w:p w14:paraId="1D74E55F" w14:textId="77777777" w:rsidR="007255D2" w:rsidRDefault="007255D2" w:rsidP="008C7F3C">
      <w:pPr>
        <w:pStyle w:val="ListParagraph"/>
        <w:numPr>
          <w:ilvl w:val="0"/>
          <w:numId w:val="64"/>
        </w:numPr>
        <w:rPr>
          <w:lang w:val="en-CA"/>
        </w:rPr>
      </w:pPr>
      <w:r>
        <w:rPr>
          <w:lang w:val="en-CA"/>
        </w:rPr>
        <w:t>Road Segment</w:t>
      </w:r>
    </w:p>
    <w:p w14:paraId="28902197" w14:textId="77777777" w:rsidR="007255D2" w:rsidRDefault="007255D2" w:rsidP="007255D2">
      <w:r>
        <w:t xml:space="preserve">In addition, new tables were generated by ArcGIS processes to capture the spatial relationships between the features defined in the Neighbourhood, Land Use, Land Cover, and Point of Interest </w:t>
      </w:r>
      <w:r>
        <w:lastRenderedPageBreak/>
        <w:t>datasets, and those in the Road Segment dataset. This was done in advance for efficiency as the ArcGIS processes are highly performant and specialized for such tasks.</w:t>
      </w:r>
    </w:p>
    <w:p w14:paraId="49488D61" w14:textId="29C70584" w:rsidR="007255D2" w:rsidRDefault="007255D2" w:rsidP="00053538">
      <w:r>
        <w:t>The resulting datasets were mapped into RDF using the Ontop OBDA tool. The mappings are described in</w:t>
      </w:r>
      <w:r w:rsidR="00B65792">
        <w:t xml:space="preserve"> </w:t>
      </w:r>
      <w:r w:rsidR="00B2311C">
        <w:fldChar w:fldCharType="begin"/>
      </w:r>
      <w:r w:rsidR="00B2311C">
        <w:instrText xml:space="preserve"> REF _Ref31283921 \r \h </w:instrText>
      </w:r>
      <w:r w:rsidR="00B2311C">
        <w:fldChar w:fldCharType="separate"/>
      </w:r>
      <w:r w:rsidR="005702D6">
        <w:t>Appendix D</w:t>
      </w:r>
      <w:r w:rsidR="00B2311C">
        <w:fldChar w:fldCharType="end"/>
      </w:r>
      <w:r>
        <w:t xml:space="preserve">; the Ontop files are available online at </w:t>
      </w:r>
      <w:hyperlink r:id="rId46" w:history="1">
        <w:r w:rsidR="00B2311C" w:rsidRPr="006F527E">
          <w:rPr>
            <w:rStyle w:val="Hyperlink"/>
          </w:rPr>
          <w:t>https://github.com/EnterpriseIntegrationLab/icity/tree/master/mappings/Esri_GSX</w:t>
        </w:r>
      </w:hyperlink>
      <w:r w:rsidR="00B2311C">
        <w:t>.</w:t>
      </w:r>
    </w:p>
    <w:p w14:paraId="054D14FD" w14:textId="53A8F61B" w:rsidR="00063B5D" w:rsidRPr="00B2311C" w:rsidRDefault="00E47020" w:rsidP="00053538">
      <w:r>
        <w:t xml:space="preserve">This application serves as a good example of a scenario where application-specific extensions to the ontology are required. The GFX defines its own set of concepts for its datasets. Instead of defining data mappings according to the generic iCity concepts, it is more precise to use the definitions adopted by the GFX. Therefore, we extend the generic iCity terms such as Road Segment and Land Use with specializations according to the GFX standard. </w:t>
      </w:r>
      <w:r w:rsidRPr="00637F93">
        <w:t>This</w:t>
      </w:r>
      <w:r w:rsidR="00D05CED" w:rsidRPr="00637F93">
        <w:t xml:space="preserve"> enables a clear specification of the relationship between GFX-specific terms, general concepts, as well as</w:t>
      </w:r>
      <w:r w:rsidR="00063B5D" w:rsidRPr="00637F93">
        <w:t xml:space="preserve"> overlapping concepts from other data sources.  For example, a Road Segment defined in the GFX will have some associated Road Class code that indicates the type of road, e.g. a Freeway segment. This still inherits properties of a generic road segment, and a subset of the generic icity road segments will in fact be freeway segments, however a road segment – in general – need not have a </w:t>
      </w:r>
      <w:r w:rsidR="00637F93" w:rsidRPr="00637F93">
        <w:t>GFX</w:t>
      </w:r>
      <w:r w:rsidR="00063B5D" w:rsidRPr="00637F93">
        <w:t xml:space="preserve"> road class code</w:t>
      </w:r>
      <w:r w:rsidR="00637F93" w:rsidRPr="00637F93">
        <w:t xml:space="preserve">. These GFX specific extensions are described along with the mappings in </w:t>
      </w:r>
      <w:r w:rsidR="00637F93" w:rsidRPr="00637F93">
        <w:fldChar w:fldCharType="begin"/>
      </w:r>
      <w:r w:rsidR="00637F93" w:rsidRPr="00637F93">
        <w:instrText xml:space="preserve"> REF _Ref31283921 \r \h </w:instrText>
      </w:r>
      <w:r w:rsidR="00637F93">
        <w:instrText xml:space="preserve"> \* MERGEFORMAT </w:instrText>
      </w:r>
      <w:r w:rsidR="00637F93" w:rsidRPr="00637F93">
        <w:fldChar w:fldCharType="separate"/>
      </w:r>
      <w:r w:rsidR="00637F93" w:rsidRPr="00637F93">
        <w:t>Appendix D</w:t>
      </w:r>
      <w:r w:rsidR="00637F93" w:rsidRPr="00637F93">
        <w:fldChar w:fldCharType="end"/>
      </w:r>
      <w:r w:rsidR="00637F93" w:rsidRPr="00637F93">
        <w:t>.</w:t>
      </w:r>
    </w:p>
    <w:p w14:paraId="07229BD0" w14:textId="7058AE91" w:rsidR="00CD6741" w:rsidRDefault="002439B1" w:rsidP="002439B1">
      <w:pPr>
        <w:pStyle w:val="Heading3"/>
      </w:pPr>
      <w:bookmarkStart w:id="193" w:name="_Toc35260295"/>
      <w:r>
        <w:t>Future Work</w:t>
      </w:r>
      <w:bookmarkEnd w:id="193"/>
    </w:p>
    <w:p w14:paraId="7ECE1A5B" w14:textId="74B75D1B" w:rsidR="000F48DC" w:rsidRDefault="002439B1" w:rsidP="002439B1">
      <w:pPr>
        <w:rPr>
          <w:lang w:val="en-US" w:bidi="en-US"/>
        </w:rPr>
      </w:pPr>
      <w:r>
        <w:t xml:space="preserve">Future work on this project </w:t>
      </w:r>
      <w:r w:rsidR="00096310">
        <w:t xml:space="preserve">will </w:t>
      </w:r>
      <w:r w:rsidR="00096310">
        <w:rPr>
          <w:lang w:val="en-US" w:bidi="en-US"/>
        </w:rPr>
        <w:t xml:space="preserve">incorporate the ability to automatically update the knowledge base to incorporate updates to the GFX. </w:t>
      </w:r>
      <w:r w:rsidR="00096310">
        <w:t xml:space="preserve">It will also </w:t>
      </w:r>
      <w:r>
        <w:t xml:space="preserve">explore the inclusion of additional fields as well as datasets that are external to the GFX. </w:t>
      </w:r>
      <w:r>
        <w:rPr>
          <w:lang w:val="en-US" w:bidi="en-US"/>
        </w:rPr>
        <w:t xml:space="preserve">Beyond this, there will also be a focus on improving the user interface, both </w:t>
      </w:r>
      <w:r w:rsidR="00A63CA1">
        <w:rPr>
          <w:lang w:val="en-US" w:bidi="en-US"/>
        </w:rPr>
        <w:t>in terms of the</w:t>
      </w:r>
      <w:r>
        <w:rPr>
          <w:lang w:val="en-US" w:bidi="en-US"/>
        </w:rPr>
        <w:t xml:space="preserve"> visualization of information as well support</w:t>
      </w:r>
      <w:r w:rsidR="00A63CA1">
        <w:rPr>
          <w:lang w:val="en-US" w:bidi="en-US"/>
        </w:rPr>
        <w:t>ing</w:t>
      </w:r>
      <w:r>
        <w:rPr>
          <w:lang w:val="en-US" w:bidi="en-US"/>
        </w:rPr>
        <w:t xml:space="preserve"> user interaction for decision-making.</w:t>
      </w:r>
      <w:r w:rsidR="00A63CA1">
        <w:rPr>
          <w:lang w:val="en-US" w:bidi="en-US"/>
        </w:rPr>
        <w:t xml:space="preserve"> These extensions will be driven by investigations into more detailed requirements for the NextGen-911 use case.</w:t>
      </w:r>
      <w:r w:rsidR="00A13010">
        <w:rPr>
          <w:lang w:val="en-US" w:bidi="en-US"/>
        </w:rPr>
        <w:t xml:space="preserve"> </w:t>
      </w:r>
      <w:r w:rsidR="000F48DC">
        <w:rPr>
          <w:lang w:val="en-US" w:bidi="en-US"/>
        </w:rPr>
        <w:t xml:space="preserve">Another application of this prototype that should be explored in future work is the use of the ontology to verify data according to the GFX standard. </w:t>
      </w:r>
      <w:r w:rsidR="00F13BFD">
        <w:rPr>
          <w:lang w:val="en-US" w:bidi="en-US"/>
        </w:rPr>
        <w:t>The ontology could be extended with the elicitation of more precise, intended semantics from the owners of the GFX standard. Based on these extensions, incoming datasets could then be assessed automatically against the definitions in the ontology. Such an application could contribute to improved efficiencies and data quality.</w:t>
      </w:r>
    </w:p>
    <w:p w14:paraId="6BB70767" w14:textId="6107D1D4" w:rsidR="00C73696" w:rsidRPr="00F13BFD" w:rsidRDefault="00F13BFD" w:rsidP="00F13BFD">
      <w:r>
        <w:rPr>
          <w:lang w:val="en-US" w:bidi="en-US"/>
        </w:rPr>
        <w:lastRenderedPageBreak/>
        <w:t>There are other opportunities for future development of the GFX Ontology extension as well. More meaningful taxonomies could be imposed on the existing land use, land cover, and road classes that are currently defined. In addition, an implicit relationship exists between land use and POI classes that should be explored.</w:t>
      </w:r>
    </w:p>
    <w:p w14:paraId="1A75D19B" w14:textId="0C7D0F1A" w:rsidR="005F1351" w:rsidRDefault="00A33FE2" w:rsidP="00DE6D67">
      <w:pPr>
        <w:pStyle w:val="Heading1"/>
      </w:pPr>
      <w:bookmarkStart w:id="194" w:name="_Toc35260296"/>
      <w:r>
        <w:t>Workflows</w:t>
      </w:r>
      <w:bookmarkEnd w:id="194"/>
    </w:p>
    <w:p w14:paraId="2A1FCCAE" w14:textId="08856A45" w:rsidR="000050A4" w:rsidRDefault="00BA0C40" w:rsidP="000050A4">
      <w:pPr>
        <w:rPr>
          <w:lang w:val="en-US" w:bidi="en-US"/>
        </w:rPr>
      </w:pPr>
      <w:r>
        <w:t xml:space="preserve">The activities required in the design and application of an ontology may vary greatly from case to case, however there are also likely to be commonalities. Recognizing and designing workflows around these common tasks improves efficiency and enables repeatability of past work as well as consistency of future work. </w:t>
      </w:r>
      <w:r w:rsidR="00414E85">
        <w:rPr>
          <w:lang w:val="en-US" w:bidi="en-US"/>
        </w:rPr>
        <w:t xml:space="preserve">In this section we provide an overview of </w:t>
      </w:r>
      <w:r>
        <w:rPr>
          <w:lang w:val="en-US" w:bidi="en-US"/>
        </w:rPr>
        <w:t xml:space="preserve">the </w:t>
      </w:r>
      <w:r w:rsidR="0015597C">
        <w:rPr>
          <w:lang w:val="en-US" w:bidi="en-US"/>
        </w:rPr>
        <w:t xml:space="preserve">workflows </w:t>
      </w:r>
      <w:r w:rsidR="002E361B">
        <w:rPr>
          <w:lang w:val="en-US" w:bidi="en-US"/>
        </w:rPr>
        <w:t>that have been employed</w:t>
      </w:r>
      <w:r w:rsidR="0015597C">
        <w:rPr>
          <w:lang w:val="en-US" w:bidi="en-US"/>
        </w:rPr>
        <w:t xml:space="preserve"> for the </w:t>
      </w:r>
      <w:r>
        <w:rPr>
          <w:lang w:val="en-US" w:bidi="en-US"/>
        </w:rPr>
        <w:t>following key tasks</w:t>
      </w:r>
      <w:r w:rsidR="002D2251">
        <w:rPr>
          <w:lang w:val="en-US" w:bidi="en-US"/>
        </w:rPr>
        <w:t xml:space="preserve"> that were</w:t>
      </w:r>
      <w:r>
        <w:rPr>
          <w:lang w:val="en-US" w:bidi="en-US"/>
        </w:rPr>
        <w:t xml:space="preserve"> involved in the design, maintenance, and application of the </w:t>
      </w:r>
      <w:r w:rsidR="0015597C">
        <w:rPr>
          <w:lang w:val="en-US" w:bidi="en-US"/>
        </w:rPr>
        <w:t xml:space="preserve">iCity </w:t>
      </w:r>
      <w:r>
        <w:rPr>
          <w:lang w:val="en-US" w:bidi="en-US"/>
        </w:rPr>
        <w:t>TPSO</w:t>
      </w:r>
      <w:r w:rsidR="00414E85">
        <w:rPr>
          <w:lang w:val="en-US" w:bidi="en-US"/>
        </w:rPr>
        <w:t>:</w:t>
      </w:r>
    </w:p>
    <w:p w14:paraId="40C95BBD" w14:textId="06ED9BF8" w:rsidR="00414E85" w:rsidRDefault="00414E85" w:rsidP="00331CB6">
      <w:pPr>
        <w:pStyle w:val="ListParagraph"/>
        <w:numPr>
          <w:ilvl w:val="0"/>
          <w:numId w:val="18"/>
        </w:numPr>
      </w:pPr>
      <w:r>
        <w:t>Data Mapping</w:t>
      </w:r>
      <w:r w:rsidR="00161133">
        <w:t xml:space="preserve"> and Materialization</w:t>
      </w:r>
    </w:p>
    <w:p w14:paraId="06DCB2E6" w14:textId="43EA8731" w:rsidR="00BC5E3C" w:rsidRDefault="00161133" w:rsidP="00331CB6">
      <w:pPr>
        <w:pStyle w:val="ListParagraph"/>
        <w:numPr>
          <w:ilvl w:val="0"/>
          <w:numId w:val="18"/>
        </w:numPr>
      </w:pPr>
      <w:r>
        <w:t>Data Storage and Access</w:t>
      </w:r>
    </w:p>
    <w:p w14:paraId="28563496" w14:textId="70C57EF1" w:rsidR="00414E85" w:rsidRDefault="00414E85" w:rsidP="00331CB6">
      <w:pPr>
        <w:pStyle w:val="ListParagraph"/>
        <w:numPr>
          <w:ilvl w:val="0"/>
          <w:numId w:val="18"/>
        </w:numPr>
      </w:pPr>
      <w:r>
        <w:t>Versioning</w:t>
      </w:r>
    </w:p>
    <w:p w14:paraId="05B2CA9A" w14:textId="02B5B688" w:rsidR="00414E85" w:rsidRDefault="00414E85" w:rsidP="00331CB6">
      <w:pPr>
        <w:pStyle w:val="ListParagraph"/>
        <w:numPr>
          <w:ilvl w:val="0"/>
          <w:numId w:val="18"/>
        </w:numPr>
      </w:pPr>
      <w:r>
        <w:t>Documentation generation</w:t>
      </w:r>
    </w:p>
    <w:p w14:paraId="1028405F" w14:textId="50441AFC" w:rsidR="00476DD3" w:rsidRDefault="00476DD3" w:rsidP="00476DD3">
      <w:pPr>
        <w:pStyle w:val="Heading2"/>
      </w:pPr>
      <w:bookmarkStart w:id="195" w:name="_Toc35260297"/>
      <w:r>
        <w:t>Data Mapping</w:t>
      </w:r>
      <w:bookmarkEnd w:id="195"/>
    </w:p>
    <w:p w14:paraId="5FCC2710" w14:textId="2919095B" w:rsidR="00476DD3" w:rsidRDefault="005D138F" w:rsidP="005D138F">
      <w:r>
        <w:t xml:space="preserve">Data mapping refers to the process by which existing data sets are defined according the vocabulary of the ontology. </w:t>
      </w:r>
      <w:r w:rsidR="00D62A38">
        <w:t xml:space="preserve">These definitions serve to disambiguate data sets and make their semantics explicit. They are specified </w:t>
      </w:r>
      <w:r>
        <w:t xml:space="preserve">in such a way that the data sets may be automatically transformed </w:t>
      </w:r>
      <w:r w:rsidR="00053538">
        <w:t xml:space="preserve">into, or accessed with Semantic Web technologies through an approach referred to as Ontology Based Data Access (OBDA) </w:t>
      </w:r>
      <w:r w:rsidR="009E5CF6">
        <w:fldChar w:fldCharType="begin"/>
      </w:r>
      <w:r w:rsidR="001608B3">
        <w:instrText xml:space="preserve"> ADDIN EN.CITE &lt;EndNote&gt;&lt;Cite&gt;&lt;Author&gt;Xiao&lt;/Author&gt;&lt;Year&gt;2018&lt;/Year&gt;&lt;IDText&gt;Ontology-based data access: A survey&lt;/IDText&gt;&lt;DisplayText&gt;[36]&lt;/DisplayText&gt;&lt;record&gt;&lt;isbn&gt;0999241125&lt;/isbn&gt;&lt;titles&gt;&lt;title&gt;Ontology-based data access: A survey&lt;/title&gt;&lt;/titles&gt;&lt;contributors&gt;&lt;authors&gt;&lt;author&gt;Xiao, Guohui&lt;/author&gt;&lt;author&gt;Calvanese, Diego&lt;/author&gt;&lt;author&gt;Kontchakov, Roman&lt;/author&gt;&lt;author&gt;Lembo, Domenico&lt;/author&gt;&lt;author&gt;Poggi, Antonella&lt;/author&gt;&lt;author&gt;Rosati, Riccardo&lt;/author&gt;&lt;author&gt;Zakharyaschev, Michael&lt;/author&gt;&lt;/authors&gt;&lt;/contributors&gt;&lt;added-date format="utc"&gt;1581531780&lt;/added-date&gt;&lt;ref-type name="Book Section"&gt;5&lt;/ref-type&gt;&lt;dates&gt;&lt;year&gt;2018&lt;/year&gt;&lt;/dates&gt;&lt;rec-number&gt;52&lt;/rec-number&gt;&lt;publisher&gt;IJCAI Organization&lt;/publisher&gt;&lt;last-updated-date format="utc"&gt;1581531780&lt;/last-updated-date&gt;&lt;/record&gt;&lt;/Cite&gt;&lt;/EndNote&gt;</w:instrText>
      </w:r>
      <w:r w:rsidR="009E5CF6">
        <w:fldChar w:fldCharType="separate"/>
      </w:r>
      <w:r w:rsidR="001608B3">
        <w:rPr>
          <w:noProof/>
        </w:rPr>
        <w:t>[36]</w:t>
      </w:r>
      <w:r w:rsidR="009E5CF6">
        <w:fldChar w:fldCharType="end"/>
      </w:r>
      <w:r w:rsidR="00053538">
        <w:t>. While other approaches are possible, the de facto standard for defining such mappings on the Semantic Web is</w:t>
      </w:r>
      <w:r w:rsidR="006F203A">
        <w:t xml:space="preserve"> the RDF to RDF Mapping Language</w:t>
      </w:r>
      <w:r w:rsidR="00053538">
        <w:t xml:space="preserve"> </w:t>
      </w:r>
      <w:r w:rsidR="006F203A">
        <w:t>(</w:t>
      </w:r>
      <w:r w:rsidR="00053538">
        <w:t>R2RML</w:t>
      </w:r>
      <w:r w:rsidR="006F203A">
        <w:t>)</w:t>
      </w:r>
      <w:r w:rsidR="00053538">
        <w:rPr>
          <w:rStyle w:val="FootnoteReference"/>
        </w:rPr>
        <w:footnoteReference w:id="28"/>
      </w:r>
      <w:r w:rsidR="00053538">
        <w:t xml:space="preserve">. </w:t>
      </w:r>
      <w:r w:rsidR="00D62A38">
        <w:t xml:space="preserve"> </w:t>
      </w:r>
    </w:p>
    <w:p w14:paraId="2AEF121D" w14:textId="77777777" w:rsidR="0015597C" w:rsidRDefault="0015597C" w:rsidP="0015597C">
      <w:pPr>
        <w:pStyle w:val="Heading3"/>
      </w:pPr>
      <w:bookmarkStart w:id="196" w:name="_Toc35260298"/>
      <w:r>
        <w:lastRenderedPageBreak/>
        <w:t>Alternative approaches</w:t>
      </w:r>
      <w:bookmarkEnd w:id="196"/>
    </w:p>
    <w:p w14:paraId="200514B9" w14:textId="57ED4DD6" w:rsidR="0015597C" w:rsidRPr="00846739" w:rsidRDefault="00177339" w:rsidP="0015597C">
      <w:r>
        <w:t>Here,</w:t>
      </w:r>
      <w:r w:rsidR="0015597C">
        <w:t xml:space="preserve"> we focus on the triple</w:t>
      </w:r>
      <w:r w:rsidR="005D138F">
        <w:t xml:space="preserve"> </w:t>
      </w:r>
      <w:r w:rsidR="0015597C">
        <w:t xml:space="preserve">store architecture, wherein the data sources are transformed </w:t>
      </w:r>
      <w:r w:rsidR="00053538">
        <w:t xml:space="preserve">(materialized) </w:t>
      </w:r>
      <w:r w:rsidR="0015597C">
        <w:t>into triples and uploaded to a triple</w:t>
      </w:r>
      <w:r w:rsidR="005D138F">
        <w:t xml:space="preserve"> </w:t>
      </w:r>
      <w:r w:rsidR="0015597C">
        <w:t>store(s). This triple</w:t>
      </w:r>
      <w:r w:rsidR="005D138F">
        <w:t xml:space="preserve"> </w:t>
      </w:r>
      <w:r w:rsidR="0015597C">
        <w:t xml:space="preserve">store may then be accessed via SPARQL queries (including applications using the Apache Jena framework). It should be noted that another possible architecture involves applying the semantic augmentation to access the data in a database, this is referred to as </w:t>
      </w:r>
      <w:r w:rsidR="00053538">
        <w:t>virtual access.</w:t>
      </w:r>
    </w:p>
    <w:p w14:paraId="2CE1E147" w14:textId="34C3B1AD" w:rsidR="0015597C" w:rsidRDefault="0015597C" w:rsidP="005A2D07">
      <w:r>
        <w:t>This guide focuses on the use of the Karma Data Integration Tool</w:t>
      </w:r>
      <w:r>
        <w:rPr>
          <w:rStyle w:val="FootnoteReference"/>
        </w:rPr>
        <w:footnoteReference w:id="29"/>
      </w:r>
      <w:r>
        <w:t xml:space="preserve"> for semantic augmentation and data transformation, however it should be noted that several similar tools exist, with varying capabilities and limitations. These tools are often referred to as R2RML processors or OBDA tools</w:t>
      </w:r>
      <w:r w:rsidR="00177339">
        <w:t>;</w:t>
      </w:r>
      <w:r>
        <w:t xml:space="preserve"> examples are Mastro</w:t>
      </w:r>
      <w:r w:rsidR="002F5FC7">
        <w:rPr>
          <w:rStyle w:val="FootnoteReference"/>
        </w:rPr>
        <w:footnoteReference w:id="30"/>
      </w:r>
      <w:r>
        <w:t xml:space="preserve"> and Ontop</w:t>
      </w:r>
      <w:r w:rsidR="002F5FC7">
        <w:rPr>
          <w:rStyle w:val="FootnoteReference"/>
        </w:rPr>
        <w:footnoteReference w:id="31"/>
      </w:r>
      <w:r>
        <w:t>, among others.</w:t>
      </w:r>
    </w:p>
    <w:p w14:paraId="52840F44" w14:textId="1C5F9988" w:rsidR="005565E1" w:rsidRPr="005A2D07" w:rsidRDefault="005565E1" w:rsidP="005A2D07">
      <w:r w:rsidRPr="009961A8">
        <w:rPr>
          <w:rFonts w:asciiTheme="majorBidi" w:hAnsiTheme="majorBidi" w:cstheme="majorBidi"/>
        </w:rPr>
        <w:t>The KARMA</w:t>
      </w:r>
      <w:r w:rsidRPr="009961A8">
        <w:rPr>
          <w:rStyle w:val="FootnoteReference"/>
          <w:rFonts w:asciiTheme="majorBidi" w:hAnsiTheme="majorBidi" w:cstheme="majorBidi"/>
        </w:rPr>
        <w:footnoteReference w:id="32"/>
      </w:r>
      <w:r w:rsidRPr="009961A8">
        <w:rPr>
          <w:rFonts w:asciiTheme="majorBidi" w:hAnsiTheme="majorBidi" w:cstheme="majorBidi"/>
        </w:rPr>
        <w:t xml:space="preserve"> </w:t>
      </w:r>
      <w:r w:rsidRPr="009961A8">
        <w:rPr>
          <w:rFonts w:asciiTheme="majorBidi" w:hAnsiTheme="majorBidi" w:cstheme="majorBidi"/>
        </w:rPr>
        <w:fldChar w:fldCharType="begin"/>
      </w:r>
      <w:r w:rsidR="001608B3">
        <w:rPr>
          <w:rFonts w:asciiTheme="majorBidi" w:hAnsiTheme="majorBidi" w:cstheme="majorBidi"/>
        </w:rPr>
        <w:instrText xml:space="preserve"> ADDIN EN.CITE &lt;EndNote&gt;&lt;Cite&gt;&lt;Author&gt;Knoblock&lt;/Author&gt;&lt;Year&gt;2015&lt;/Year&gt;&lt;IDText&gt;Exploiting Semantics for Big Data Integration&lt;/IDText&gt;&lt;DisplayText&gt;[34]&lt;/DisplayText&gt;&lt;record&gt;&lt;isbn&gt;0738-4602&lt;/isbn&gt;&lt;titles&gt;&lt;title&gt;Exploiting Semantics for Big Data Integration&lt;/title&gt;&lt;secondary-title&gt;AI Magazine&lt;/secondary-title&gt;&lt;/titles&gt;&lt;number&gt;1&lt;/number&gt;&lt;contributors&gt;&lt;authors&gt;&lt;author&gt;Knoblock, Craig A&lt;/author&gt;&lt;author&gt;Szekely, Pedro&lt;/author&gt;&lt;/authors&gt;&lt;/contributors&gt;&lt;added-date format="utc"&gt;1564431182&lt;/added-date&gt;&lt;ref-type name="Journal Article"&gt;17&lt;/ref-type&gt;&lt;dates&gt;&lt;year&gt;2015&lt;/year&gt;&lt;/dates&gt;&lt;rec-number&gt;31&lt;/rec-number&gt;&lt;last-updated-date format="utc"&gt;1564431182&lt;/last-updated-date&gt;&lt;volume&gt;36&lt;/volume&gt;&lt;/record&gt;&lt;/Cite&gt;&lt;/EndNote&gt;</w:instrText>
      </w:r>
      <w:r w:rsidRPr="009961A8">
        <w:rPr>
          <w:rFonts w:asciiTheme="majorBidi" w:hAnsiTheme="majorBidi" w:cstheme="majorBidi"/>
        </w:rPr>
        <w:fldChar w:fldCharType="separate"/>
      </w:r>
      <w:r w:rsidR="001608B3">
        <w:rPr>
          <w:rFonts w:asciiTheme="majorBidi" w:hAnsiTheme="majorBidi" w:cstheme="majorBidi"/>
          <w:noProof/>
        </w:rPr>
        <w:t>[34]</w:t>
      </w:r>
      <w:r w:rsidRPr="009961A8">
        <w:rPr>
          <w:rFonts w:asciiTheme="majorBidi" w:hAnsiTheme="majorBidi" w:cstheme="majorBidi"/>
        </w:rPr>
        <w:fldChar w:fldCharType="end"/>
      </w:r>
      <w:r w:rsidRPr="009961A8">
        <w:rPr>
          <w:rFonts w:asciiTheme="majorBidi" w:hAnsiTheme="majorBidi" w:cstheme="majorBidi"/>
        </w:rPr>
        <w:t xml:space="preserve"> tool was </w:t>
      </w:r>
      <w:r>
        <w:rPr>
          <w:rFonts w:asciiTheme="majorBidi" w:hAnsiTheme="majorBidi" w:cstheme="majorBidi"/>
        </w:rPr>
        <w:t>used</w:t>
      </w:r>
      <w:r w:rsidRPr="009961A8">
        <w:rPr>
          <w:rFonts w:asciiTheme="majorBidi" w:hAnsiTheme="majorBidi" w:cstheme="majorBidi"/>
        </w:rPr>
        <w:t xml:space="preserve"> </w:t>
      </w:r>
      <w:r>
        <w:rPr>
          <w:rFonts w:asciiTheme="majorBidi" w:hAnsiTheme="majorBidi" w:cstheme="majorBidi"/>
        </w:rPr>
        <w:t>to transform the datasets for most of the applications</w:t>
      </w:r>
      <w:r w:rsidRPr="009961A8">
        <w:rPr>
          <w:rFonts w:asciiTheme="majorBidi" w:hAnsiTheme="majorBidi" w:cstheme="majorBidi"/>
        </w:rPr>
        <w:t xml:space="preserve">. This choice was motivated by several factors including: ease of use – the tool is straightforward to use and includes a GUI to support the R2RML specification process; range of acceptable data formats – the tool supports the transformation of not only data in relational databases, but also data in .csv and .json formats, among others; batch transformation – the tool easily enables the transformation of batches of files given the R2RML mappings and thus should easily scale to larger use cases. </w:t>
      </w:r>
    </w:p>
    <w:p w14:paraId="4DC0B563" w14:textId="25B61DDC" w:rsidR="0015597C" w:rsidRDefault="0015597C" w:rsidP="0015597C">
      <w:pPr>
        <w:pStyle w:val="Heading3"/>
      </w:pPr>
      <w:bookmarkStart w:id="197" w:name="_Toc35260299"/>
      <w:r>
        <w:t>Basic data mapping/import workflow with Karma and Virtuoso</w:t>
      </w:r>
      <w:bookmarkEnd w:id="197"/>
    </w:p>
    <w:p w14:paraId="74FB7166" w14:textId="77777777" w:rsidR="0015597C" w:rsidRDefault="0015597C" w:rsidP="00331CB6">
      <w:pPr>
        <w:pStyle w:val="ListParagraph"/>
        <w:numPr>
          <w:ilvl w:val="0"/>
          <w:numId w:val="19"/>
        </w:numPr>
        <w:rPr>
          <w:lang w:val="en-CA"/>
        </w:rPr>
      </w:pPr>
      <w:r>
        <w:rPr>
          <w:lang w:val="en-CA"/>
        </w:rPr>
        <w:t>Design mappings to capture the data using ontology. This step is performed offline and shall be done only once for a particular data source (i.e. all data of like format may be accessed/transformed with the same mapping). Karma provides a GUI to support this process. Note that some cleaning may be required in order to transform the data into an appropriate form.</w:t>
      </w:r>
    </w:p>
    <w:p w14:paraId="6D3A5F79" w14:textId="77777777" w:rsidR="0015597C" w:rsidRDefault="0015597C" w:rsidP="00331CB6">
      <w:pPr>
        <w:pStyle w:val="ListParagraph"/>
        <w:numPr>
          <w:ilvl w:val="1"/>
          <w:numId w:val="19"/>
        </w:numPr>
        <w:rPr>
          <w:lang w:val="en-CA"/>
        </w:rPr>
      </w:pPr>
      <w:r>
        <w:rPr>
          <w:lang w:val="en-CA"/>
        </w:rPr>
        <w:lastRenderedPageBreak/>
        <w:t>Open Karma, load dataset and relevant ontology files (in current Karma implementation, imports are not directly applied so uploading only the main ontology file may not capture all of the necessary terms).</w:t>
      </w:r>
    </w:p>
    <w:p w14:paraId="736D83E3" w14:textId="77777777" w:rsidR="0015597C" w:rsidRDefault="0015597C" w:rsidP="00331CB6">
      <w:pPr>
        <w:pStyle w:val="ListParagraph"/>
        <w:numPr>
          <w:ilvl w:val="1"/>
          <w:numId w:val="19"/>
        </w:numPr>
        <w:rPr>
          <w:lang w:val="en-CA"/>
        </w:rPr>
      </w:pPr>
      <w:r>
        <w:rPr>
          <w:lang w:val="en-CA"/>
        </w:rPr>
        <w:t>Data cleaning: transform the data as required (reformatting, separation of cell contents, etc).</w:t>
      </w:r>
      <w:r>
        <w:rPr>
          <w:lang w:val="en-CA"/>
        </w:rPr>
        <w:br/>
        <w:t>This may require some use of Python. For example, in the TTS data we want to transform 3d coordinates to 2d coordinates, and format them according to the WKT format.</w:t>
      </w:r>
      <w:r>
        <w:rPr>
          <w:lang w:val="en-CA"/>
        </w:rPr>
        <w:br/>
        <w:t>Simple reformat as WKT:</w:t>
      </w:r>
    </w:p>
    <w:p w14:paraId="4B69A110" w14:textId="77777777" w:rsidR="0015597C" w:rsidRDefault="0015597C" w:rsidP="0015597C">
      <w:pPr>
        <w:ind w:left="1440"/>
      </w:pPr>
      <w:r w:rsidRPr="008B3A1C">
        <w:t xml:space="preserve">return "POLYGON(" + getValue("coordinates") + ")" </w:t>
      </w:r>
    </w:p>
    <w:p w14:paraId="2E54B78F" w14:textId="77777777" w:rsidR="0015597C" w:rsidRDefault="0015597C" w:rsidP="0015597C">
      <w:pPr>
        <w:ind w:left="720" w:firstLine="720"/>
      </w:pPr>
      <w:r>
        <w:t>Reformat to remove 0-valued 3</w:t>
      </w:r>
      <w:r w:rsidRPr="008B3A1C">
        <w:rPr>
          <w:vertAlign w:val="superscript"/>
        </w:rPr>
        <w:t>rd</w:t>
      </w:r>
      <w:r>
        <w:t xml:space="preserve"> dimension from coordinates:</w:t>
      </w:r>
    </w:p>
    <w:p w14:paraId="0312AD23" w14:textId="77777777" w:rsidR="0015597C" w:rsidRPr="008B3A1C" w:rsidRDefault="0015597C" w:rsidP="0015597C">
      <w:pPr>
        <w:ind w:left="720" w:firstLine="720"/>
      </w:pPr>
      <w:r w:rsidRPr="008B3A1C">
        <w:t>import re</w:t>
      </w:r>
    </w:p>
    <w:p w14:paraId="7E88D66D" w14:textId="77777777" w:rsidR="0015597C" w:rsidRPr="008B3A1C" w:rsidRDefault="0015597C" w:rsidP="0015597C">
      <w:pPr>
        <w:ind w:left="1440"/>
      </w:pPr>
      <w:r w:rsidRPr="008B3A1C">
        <w:t>line = getValue("coordinates")</w:t>
      </w:r>
    </w:p>
    <w:p w14:paraId="62971513" w14:textId="77777777" w:rsidR="0015597C" w:rsidRPr="008B3A1C" w:rsidRDefault="0015597C" w:rsidP="0015597C">
      <w:pPr>
        <w:ind w:left="1440"/>
      </w:pPr>
      <w:r w:rsidRPr="008B3A1C">
        <w:t>line = re.sub(',',' ',line)</w:t>
      </w:r>
    </w:p>
    <w:p w14:paraId="59106606" w14:textId="77777777" w:rsidR="0015597C" w:rsidRPr="008B3A1C" w:rsidRDefault="0015597C" w:rsidP="0015597C">
      <w:pPr>
        <w:ind w:left="1440"/>
      </w:pPr>
      <w:r w:rsidRPr="008B3A1C">
        <w:t>line = re.sub(' 0 ',',',line)</w:t>
      </w:r>
    </w:p>
    <w:p w14:paraId="6526D223" w14:textId="77777777" w:rsidR="0015597C" w:rsidRDefault="0015597C" w:rsidP="0015597C">
      <w:pPr>
        <w:ind w:left="1440"/>
      </w:pPr>
      <w:r w:rsidRPr="008B3A1C">
        <w:t>return line</w:t>
      </w:r>
    </w:p>
    <w:p w14:paraId="1D588061" w14:textId="77777777" w:rsidR="0015597C" w:rsidRPr="008B3A1C" w:rsidRDefault="0015597C" w:rsidP="0015597C">
      <w:pPr>
        <w:ind w:left="720"/>
      </w:pPr>
      <w:r>
        <w:t>The specification of IRIs is also a good step to take here. In some cases, this may require reformatting of some of the data. It will also likely require the introduction of some base namespace, e.g. “</w:t>
      </w:r>
      <w:r w:rsidRPr="00787F22">
        <w:t>https://w3id.org/icity/TTC_srt_delays</w:t>
      </w:r>
      <w:r>
        <w:t>/...”</w:t>
      </w:r>
    </w:p>
    <w:p w14:paraId="6741BFC9" w14:textId="77777777" w:rsidR="0015597C" w:rsidRDefault="0015597C" w:rsidP="00331CB6">
      <w:pPr>
        <w:pStyle w:val="ListParagraph"/>
        <w:numPr>
          <w:ilvl w:val="1"/>
          <w:numId w:val="19"/>
        </w:numPr>
        <w:rPr>
          <w:lang w:val="en-CA"/>
        </w:rPr>
      </w:pPr>
      <w:r>
        <w:rPr>
          <w:lang w:val="en-CA"/>
        </w:rPr>
        <w:t>Specify ontology mappings in Karma.</w:t>
      </w:r>
    </w:p>
    <w:p w14:paraId="606764D9" w14:textId="77777777" w:rsidR="0015597C" w:rsidRDefault="0015597C" w:rsidP="00331CB6">
      <w:pPr>
        <w:pStyle w:val="ListParagraph"/>
        <w:numPr>
          <w:ilvl w:val="1"/>
          <w:numId w:val="19"/>
        </w:numPr>
        <w:rPr>
          <w:lang w:val="en-CA"/>
        </w:rPr>
      </w:pPr>
      <w:r>
        <w:rPr>
          <w:lang w:val="en-CA"/>
        </w:rPr>
        <w:t>Export R2RML model (ttl or rdf) file. This model is a representation of the mapping of the data into the ontology.</w:t>
      </w:r>
    </w:p>
    <w:p w14:paraId="7994C912" w14:textId="32F2D614" w:rsidR="0015597C" w:rsidRDefault="0015597C" w:rsidP="00331CB6">
      <w:pPr>
        <w:pStyle w:val="ListParagraph"/>
        <w:numPr>
          <w:ilvl w:val="1"/>
          <w:numId w:val="19"/>
        </w:numPr>
        <w:rPr>
          <w:lang w:val="en-CA"/>
        </w:rPr>
      </w:pPr>
      <w:r>
        <w:rPr>
          <w:lang w:val="en-CA"/>
        </w:rPr>
        <w:t xml:space="preserve">At this point, for a one-off transformation the transformed data may also be exported and saved for upload into the desired </w:t>
      </w:r>
      <w:r w:rsidR="004C15FC">
        <w:rPr>
          <w:lang w:val="en-CA"/>
        </w:rPr>
        <w:t>triple store</w:t>
      </w:r>
      <w:r>
        <w:rPr>
          <w:lang w:val="en-CA"/>
        </w:rPr>
        <w:t>. However, if the mappings are to be generated and uploaded at a later date, only the R2RML model is required.</w:t>
      </w:r>
    </w:p>
    <w:p w14:paraId="5BF2BB7D" w14:textId="65E7278F" w:rsidR="0015597C" w:rsidRDefault="0015597C" w:rsidP="0015597C">
      <w:pPr>
        <w:pStyle w:val="Heading3"/>
      </w:pPr>
      <w:bookmarkStart w:id="198" w:name="_Toc35260300"/>
      <w:r>
        <w:lastRenderedPageBreak/>
        <w:t>Repeat</w:t>
      </w:r>
      <w:r w:rsidR="00177339">
        <w:t>ed</w:t>
      </w:r>
      <w:r>
        <w:t xml:space="preserve"> Data Mappings</w:t>
      </w:r>
      <w:bookmarkEnd w:id="198"/>
    </w:p>
    <w:p w14:paraId="0A0F7F4F" w14:textId="77777777" w:rsidR="0015597C" w:rsidRDefault="0015597C" w:rsidP="0015597C">
      <w:r>
        <w:t>For multiple datasets with the same mapping, we can automate the above process once an initial mapping has been defined. This is possible using the batch mode in Karma</w:t>
      </w:r>
      <w:r>
        <w:rPr>
          <w:rStyle w:val="FootnoteReference"/>
        </w:rPr>
        <w:footnoteReference w:id="33"/>
      </w:r>
      <w:r>
        <w:t>.</w:t>
      </w:r>
    </w:p>
    <w:p w14:paraId="0F93A576" w14:textId="77777777" w:rsidR="0015597C" w:rsidRDefault="0015597C" w:rsidP="0015597C"/>
    <w:p w14:paraId="2E3F5657" w14:textId="77777777" w:rsidR="0015597C" w:rsidRDefault="0015597C" w:rsidP="0015597C">
      <w:r>
        <w:t>Example: let’s download a bunch of TTC incident files and try to map them with a single command, using the R2RML mapping that we defined for the first dataset.</w:t>
      </w:r>
    </w:p>
    <w:p w14:paraId="4EE02378" w14:textId="77777777" w:rsidR="0015597C" w:rsidRDefault="0015597C" w:rsidP="0015597C">
      <w:r>
        <w:t>Beginning with data files:</w:t>
      </w:r>
    </w:p>
    <w:p w14:paraId="07BD8099" w14:textId="77777777" w:rsidR="0015597C" w:rsidRDefault="0015597C" w:rsidP="00331CB6">
      <w:pPr>
        <w:pStyle w:val="ListParagraph"/>
        <w:numPr>
          <w:ilvl w:val="0"/>
          <w:numId w:val="20"/>
        </w:numPr>
        <w:rPr>
          <w:lang w:val="en-CA"/>
        </w:rPr>
      </w:pPr>
      <w:r w:rsidRPr="00091669">
        <w:rPr>
          <w:lang w:val="en-CA"/>
        </w:rPr>
        <w:t>SubwayDelay201706</w:t>
      </w:r>
      <w:r>
        <w:rPr>
          <w:lang w:val="en-CA"/>
        </w:rPr>
        <w:t>.csv</w:t>
      </w:r>
    </w:p>
    <w:p w14:paraId="0BFB246F" w14:textId="77777777" w:rsidR="0015597C" w:rsidRDefault="0015597C" w:rsidP="00331CB6">
      <w:pPr>
        <w:pStyle w:val="ListParagraph"/>
        <w:numPr>
          <w:ilvl w:val="0"/>
          <w:numId w:val="20"/>
        </w:numPr>
        <w:rPr>
          <w:lang w:val="en-CA"/>
        </w:rPr>
      </w:pPr>
      <w:r w:rsidRPr="00091669">
        <w:rPr>
          <w:lang w:val="en-CA"/>
        </w:rPr>
        <w:t>SubwaySRTLogs201707</w:t>
      </w:r>
      <w:r>
        <w:rPr>
          <w:lang w:val="en-CA"/>
        </w:rPr>
        <w:t>.csv</w:t>
      </w:r>
    </w:p>
    <w:p w14:paraId="3CB1684D" w14:textId="77777777" w:rsidR="0015597C" w:rsidRDefault="0015597C" w:rsidP="00331CB6">
      <w:pPr>
        <w:pStyle w:val="ListParagraph"/>
        <w:numPr>
          <w:ilvl w:val="0"/>
          <w:numId w:val="20"/>
        </w:numPr>
        <w:rPr>
          <w:lang w:val="en-CA"/>
        </w:rPr>
      </w:pPr>
      <w:r w:rsidRPr="00091669">
        <w:rPr>
          <w:lang w:val="en-CA"/>
        </w:rPr>
        <w:t>SubwaySRTLogs201708</w:t>
      </w:r>
      <w:r>
        <w:rPr>
          <w:lang w:val="en-CA"/>
        </w:rPr>
        <w:t>.csv</w:t>
      </w:r>
    </w:p>
    <w:p w14:paraId="7CFB31BA" w14:textId="77777777" w:rsidR="0015597C" w:rsidRPr="00E9694B" w:rsidRDefault="0015597C" w:rsidP="0015597C">
      <w:r>
        <w:t>And a pre-defined mapping file</w:t>
      </w:r>
    </w:p>
    <w:p w14:paraId="4BAFB204" w14:textId="77777777" w:rsidR="0015597C" w:rsidRDefault="0015597C" w:rsidP="00331CB6">
      <w:pPr>
        <w:pStyle w:val="ListParagraph"/>
        <w:numPr>
          <w:ilvl w:val="0"/>
          <w:numId w:val="20"/>
        </w:numPr>
        <w:rPr>
          <w:lang w:val="en-CA"/>
        </w:rPr>
      </w:pPr>
      <w:r w:rsidRPr="00091669">
        <w:rPr>
          <w:lang w:val="en-CA"/>
        </w:rPr>
        <w:t>SubwaySRT_Mapping</w:t>
      </w:r>
    </w:p>
    <w:p w14:paraId="2E4D30A0" w14:textId="77777777" w:rsidR="0015597C" w:rsidRDefault="0015597C" w:rsidP="0015597C"/>
    <w:p w14:paraId="624F368D" w14:textId="48C4B024" w:rsidR="0015597C" w:rsidRDefault="0015597C" w:rsidP="0015597C">
      <w:r>
        <w:t>There are 2 ways to do this: offline or online through the API. The API may eventually be useful should the mappings be incorporated into part of some larger process (e.g. a reaction to something: a file being uploaded or stream data being received). Note that a different process would need to be implemented for each file type in order to account for the different mapping files. For now, we</w:t>
      </w:r>
      <w:r w:rsidR="00177339">
        <w:t xml:space="preserve"> have employed</w:t>
      </w:r>
      <w:r>
        <w:t xml:space="preserve"> the offline implementation.</w:t>
      </w:r>
    </w:p>
    <w:p w14:paraId="13ECA38E" w14:textId="77777777" w:rsidR="0015597C" w:rsidRPr="008036B8" w:rsidRDefault="0015597C" w:rsidP="0015597C">
      <w:pPr>
        <w:pStyle w:val="Heading3"/>
        <w:rPr>
          <w:rFonts w:eastAsia="Times New Roman"/>
          <w:bdr w:val="none" w:sz="0" w:space="0" w:color="auto" w:frame="1"/>
          <w:lang w:eastAsia="en-CA"/>
        </w:rPr>
      </w:pPr>
      <w:bookmarkStart w:id="199" w:name="_Toc35260301"/>
      <w:r>
        <w:rPr>
          <w:rFonts w:eastAsia="Times New Roman"/>
          <w:bdr w:val="none" w:sz="0" w:space="0" w:color="auto" w:frame="1"/>
          <w:lang w:eastAsia="en-CA"/>
        </w:rPr>
        <w:t>Offline Batch Mapping</w:t>
      </w:r>
      <w:bookmarkEnd w:id="199"/>
    </w:p>
    <w:p w14:paraId="784B3A60" w14:textId="77777777" w:rsidR="0015597C" w:rsidRDefault="0015597C" w:rsidP="0015597C">
      <w:pPr>
        <w:rPr>
          <w:lang w:eastAsia="en-CA"/>
        </w:rPr>
      </w:pPr>
      <w:r>
        <w:rPr>
          <w:lang w:eastAsia="en-CA"/>
        </w:rPr>
        <w:t>Batch mapping is useful for large quantities of files, or large file sizes. Note that for large mappings, the JVM memory may need to be increased when the commands are run.</w:t>
      </w:r>
    </w:p>
    <w:p w14:paraId="790B7320" w14:textId="77777777" w:rsidR="0015597C" w:rsidRPr="005E44FC" w:rsidRDefault="0015597C" w:rsidP="0015597C">
      <w:pPr>
        <w:rPr>
          <w:lang w:eastAsia="en-CA"/>
        </w:rPr>
      </w:pPr>
    </w:p>
    <w:p w14:paraId="474C9560" w14:textId="77777777" w:rsidR="0015597C" w:rsidRPr="005E6717" w:rsidRDefault="0015597C" w:rsidP="0015597C">
      <w:pPr>
        <w:spacing w:after="240"/>
        <w:rPr>
          <w:rFonts w:ascii="Helvetica" w:hAnsi="Helvetica"/>
          <w:color w:val="24292E"/>
          <w:lang w:eastAsia="en-CA"/>
        </w:rPr>
      </w:pPr>
      <w:r w:rsidRPr="00F876B1">
        <w:rPr>
          <w:b/>
        </w:rPr>
        <w:lastRenderedPageBreak/>
        <w:t xml:space="preserve">First-time setup: </w:t>
      </w:r>
      <w:r w:rsidRPr="00F876B1">
        <w:t>To build the offline jar, go to the karma-offline subdirectory and execute the following:</w:t>
      </w:r>
    </w:p>
    <w:p w14:paraId="600B5C5D" w14:textId="77777777" w:rsidR="0015597C" w:rsidRPr="005E6717" w:rsidRDefault="0015597C" w:rsidP="0015597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lang w:eastAsia="en-CA"/>
        </w:rPr>
      </w:pPr>
      <w:r w:rsidRPr="005E6717">
        <w:rPr>
          <w:rFonts w:ascii="Consolas" w:hAnsi="Consolas" w:cs="Consolas"/>
          <w:color w:val="24292E"/>
          <w:sz w:val="20"/>
          <w:szCs w:val="20"/>
          <w:bdr w:val="none" w:sz="0" w:space="0" w:color="auto" w:frame="1"/>
          <w:lang w:eastAsia="en-CA"/>
        </w:rPr>
        <w:t>cd karma-offline</w:t>
      </w:r>
    </w:p>
    <w:p w14:paraId="2EE3497B" w14:textId="77777777" w:rsidR="0015597C" w:rsidRPr="005E6717" w:rsidRDefault="0015597C" w:rsidP="0015597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lang w:eastAsia="en-CA"/>
        </w:rPr>
      </w:pPr>
      <w:r w:rsidRPr="005E6717">
        <w:rPr>
          <w:rFonts w:ascii="Consolas" w:hAnsi="Consolas" w:cs="Consolas"/>
          <w:color w:val="24292E"/>
          <w:sz w:val="20"/>
          <w:szCs w:val="20"/>
          <w:bdr w:val="none" w:sz="0" w:space="0" w:color="auto" w:frame="1"/>
          <w:lang w:eastAsia="en-CA"/>
        </w:rPr>
        <w:t>mvn install -P shaded</w:t>
      </w:r>
    </w:p>
    <w:p w14:paraId="6086CA86" w14:textId="77777777" w:rsidR="0015597C" w:rsidRPr="00091669" w:rsidRDefault="0015597C" w:rsidP="0015597C"/>
    <w:p w14:paraId="2E146487" w14:textId="77777777" w:rsidR="0015597C" w:rsidRDefault="0015597C" w:rsidP="0015597C">
      <w:pPr>
        <w:rPr>
          <w:rFonts w:ascii="Consolas" w:hAnsi="Consolas" w:cs="Consolas"/>
          <w:color w:val="24292E"/>
          <w:sz w:val="20"/>
          <w:szCs w:val="20"/>
          <w:bdr w:val="none" w:sz="0" w:space="0" w:color="auto" w:frame="1"/>
          <w:lang w:eastAsia="en-CA"/>
        </w:rPr>
      </w:pPr>
      <w:r w:rsidRPr="00E535FF">
        <w:rPr>
          <w:rFonts w:ascii="Consolas" w:hAnsi="Consolas" w:cs="Consolas"/>
          <w:color w:val="24292E"/>
          <w:sz w:val="20"/>
          <w:szCs w:val="20"/>
          <w:bdr w:val="none" w:sz="0" w:space="0" w:color="auto" w:frame="1"/>
          <w:lang w:eastAsia="en-CA"/>
        </w:rPr>
        <w:t>java -cp karma-offline-0.0.1-SNAPSHOT-shaded.jar edu.isi.karma.rdf.OfflineRdfGenerator --sourcetype CSV --filepath "./files/SubwayDelay201706.csv" --modelfilepath "./files/SubwaySRT_Mapping.ttl" --outputfile "./files/ttc-subway-delay-201706.n3" --sourcename "ttc"</w:t>
      </w:r>
    </w:p>
    <w:p w14:paraId="5F614D75" w14:textId="77777777" w:rsidR="0015597C" w:rsidRDefault="0015597C" w:rsidP="0015597C">
      <w:pPr>
        <w:rPr>
          <w:rFonts w:ascii="Consolas" w:hAnsi="Consolas" w:cs="Consolas"/>
          <w:color w:val="24292E"/>
          <w:sz w:val="20"/>
          <w:szCs w:val="20"/>
          <w:bdr w:val="none" w:sz="0" w:space="0" w:color="auto" w:frame="1"/>
          <w:lang w:eastAsia="en-CA"/>
        </w:rPr>
      </w:pPr>
    </w:p>
    <w:p w14:paraId="32E5671C" w14:textId="77777777" w:rsidR="0015597C" w:rsidRDefault="0015597C" w:rsidP="0015597C">
      <w:pPr>
        <w:pStyle w:val="Heading4"/>
        <w:rPr>
          <w:rFonts w:eastAsia="Times New Roman"/>
          <w:bdr w:val="none" w:sz="0" w:space="0" w:color="auto" w:frame="1"/>
          <w:lang w:eastAsia="en-CA"/>
        </w:rPr>
      </w:pPr>
      <w:r>
        <w:rPr>
          <w:rFonts w:eastAsia="Times New Roman"/>
          <w:bdr w:val="none" w:sz="0" w:space="0" w:color="auto" w:frame="1"/>
          <w:lang w:eastAsia="en-CA"/>
        </w:rPr>
        <w:t>A basic</w:t>
      </w:r>
      <w:r w:rsidRPr="00BE6EFC">
        <w:rPr>
          <w:rFonts w:eastAsia="Times New Roman"/>
          <w:bdr w:val="none" w:sz="0" w:space="0" w:color="auto" w:frame="1"/>
          <w:lang w:eastAsia="en-CA"/>
        </w:rPr>
        <w:t xml:space="preserve"> script</w:t>
      </w:r>
      <w:r>
        <w:rPr>
          <w:rFonts w:eastAsia="Times New Roman"/>
          <w:bdr w:val="none" w:sz="0" w:space="0" w:color="auto" w:frame="1"/>
          <w:lang w:eastAsia="en-CA"/>
        </w:rPr>
        <w:t xml:space="preserve"> to map a directory of files of the same type</w:t>
      </w:r>
    </w:p>
    <w:p w14:paraId="25B15C57" w14:textId="77777777" w:rsidR="0015597C" w:rsidRDefault="0015597C" w:rsidP="0015597C">
      <w:pPr>
        <w:rPr>
          <w:rFonts w:cstheme="minorHAnsi"/>
          <w:color w:val="24292E"/>
          <w:szCs w:val="20"/>
          <w:bdr w:val="none" w:sz="0" w:space="0" w:color="auto" w:frame="1"/>
          <w:lang w:eastAsia="en-CA"/>
        </w:rPr>
      </w:pPr>
      <w:r w:rsidRPr="00A40CEB">
        <w:rPr>
          <w:rFonts w:cstheme="minorHAnsi"/>
          <w:color w:val="24292E"/>
          <w:szCs w:val="20"/>
          <w:u w:val="single"/>
          <w:bdr w:val="none" w:sz="0" w:space="0" w:color="auto" w:frame="1"/>
          <w:lang w:eastAsia="en-CA"/>
        </w:rPr>
        <w:t>Given</w:t>
      </w:r>
      <w:r>
        <w:rPr>
          <w:rFonts w:cstheme="minorHAnsi"/>
          <w:color w:val="24292E"/>
          <w:szCs w:val="20"/>
          <w:bdr w:val="none" w:sz="0" w:space="0" w:color="auto" w:frame="1"/>
          <w:lang w:eastAsia="en-CA"/>
        </w:rPr>
        <w:t xml:space="preserve">: </w:t>
      </w:r>
    </w:p>
    <w:p w14:paraId="20302DCE" w14:textId="6308F8B1" w:rsidR="0015597C" w:rsidRDefault="00161133" w:rsidP="00331CB6">
      <w:pPr>
        <w:pStyle w:val="ListParagraph"/>
        <w:numPr>
          <w:ilvl w:val="0"/>
          <w:numId w:val="20"/>
        </w:numPr>
        <w:rPr>
          <w:rFonts w:eastAsia="Times New Roman" w:cstheme="minorHAnsi"/>
          <w:color w:val="24292E"/>
          <w:szCs w:val="20"/>
          <w:bdr w:val="none" w:sz="0" w:space="0" w:color="auto" w:frame="1"/>
          <w:lang w:val="en-CA" w:eastAsia="en-CA"/>
        </w:rPr>
      </w:pPr>
      <w:r>
        <w:rPr>
          <w:rFonts w:eastAsia="Times New Roman" w:cstheme="minorHAnsi"/>
          <w:color w:val="24292E"/>
          <w:szCs w:val="20"/>
          <w:bdr w:val="none" w:sz="0" w:space="0" w:color="auto" w:frame="1"/>
          <w:lang w:val="en-CA" w:eastAsia="en-CA"/>
        </w:rPr>
        <w:t>O</w:t>
      </w:r>
      <w:r w:rsidR="0015597C" w:rsidRPr="007F54DB">
        <w:rPr>
          <w:rFonts w:eastAsia="Times New Roman" w:cstheme="minorHAnsi"/>
          <w:color w:val="24292E"/>
          <w:szCs w:val="20"/>
          <w:bdr w:val="none" w:sz="0" w:space="0" w:color="auto" w:frame="1"/>
          <w:lang w:val="en-CA" w:eastAsia="en-CA"/>
        </w:rPr>
        <w:t xml:space="preserve">ne or more files of the same type (i.e. with the same </w:t>
      </w:r>
      <w:r>
        <w:rPr>
          <w:rFonts w:eastAsia="Times New Roman" w:cstheme="minorHAnsi"/>
          <w:color w:val="24292E"/>
          <w:szCs w:val="20"/>
          <w:bdr w:val="none" w:sz="0" w:space="0" w:color="auto" w:frame="1"/>
          <w:lang w:val="en-CA" w:eastAsia="en-CA"/>
        </w:rPr>
        <w:t>ontology</w:t>
      </w:r>
      <w:r w:rsidR="0015597C" w:rsidRPr="007F54DB">
        <w:rPr>
          <w:rFonts w:eastAsia="Times New Roman" w:cstheme="minorHAnsi"/>
          <w:color w:val="24292E"/>
          <w:szCs w:val="20"/>
          <w:bdr w:val="none" w:sz="0" w:space="0" w:color="auto" w:frame="1"/>
          <w:lang w:val="en-CA" w:eastAsia="en-CA"/>
        </w:rPr>
        <w:t xml:space="preserve"> mapping), in the directory “</w:t>
      </w:r>
      <w:r w:rsidR="0015597C" w:rsidRPr="007F54DB">
        <w:rPr>
          <w:rFonts w:ascii="Courier" w:eastAsia="Times New Roman" w:hAnsi="Courier" w:cstheme="minorHAnsi"/>
          <w:color w:val="24292E"/>
          <w:szCs w:val="20"/>
          <w:bdr w:val="none" w:sz="0" w:space="0" w:color="auto" w:frame="1"/>
          <w:lang w:val="en-CA" w:eastAsia="en-CA"/>
        </w:rPr>
        <w:t>./karma-offline/target/files</w:t>
      </w:r>
      <w:r w:rsidR="0015597C" w:rsidRPr="007F54DB">
        <w:rPr>
          <w:rFonts w:eastAsia="Times New Roman" w:cstheme="minorHAnsi"/>
          <w:color w:val="24292E"/>
          <w:szCs w:val="20"/>
          <w:bdr w:val="none" w:sz="0" w:space="0" w:color="auto" w:frame="1"/>
          <w:lang w:val="en-CA" w:eastAsia="en-CA"/>
        </w:rPr>
        <w:t>”.</w:t>
      </w:r>
    </w:p>
    <w:p w14:paraId="7359F427" w14:textId="1A9A5226" w:rsidR="0015597C" w:rsidRPr="007F54DB" w:rsidRDefault="0015597C" w:rsidP="00331CB6">
      <w:pPr>
        <w:pStyle w:val="ListParagraph"/>
        <w:numPr>
          <w:ilvl w:val="0"/>
          <w:numId w:val="20"/>
        </w:numPr>
        <w:rPr>
          <w:rFonts w:eastAsia="Times New Roman" w:cstheme="minorHAnsi"/>
          <w:color w:val="24292E"/>
          <w:szCs w:val="20"/>
          <w:bdr w:val="none" w:sz="0" w:space="0" w:color="auto" w:frame="1"/>
          <w:lang w:val="en-CA" w:eastAsia="en-CA"/>
        </w:rPr>
      </w:pPr>
      <w:r>
        <w:rPr>
          <w:rFonts w:eastAsia="Times New Roman" w:cstheme="minorHAnsi"/>
          <w:color w:val="24292E"/>
          <w:szCs w:val="20"/>
          <w:bdr w:val="none" w:sz="0" w:space="0" w:color="auto" w:frame="1"/>
          <w:lang w:val="en-CA" w:eastAsia="en-CA"/>
        </w:rPr>
        <w:t>A predefined mapping file (</w:t>
      </w:r>
      <w:r w:rsidRPr="007F54DB">
        <w:rPr>
          <w:rFonts w:ascii="Courier" w:eastAsia="Times New Roman" w:hAnsi="Courier" w:cstheme="minorHAnsi"/>
          <w:color w:val="24292E"/>
          <w:szCs w:val="20"/>
          <w:bdr w:val="none" w:sz="0" w:space="0" w:color="auto" w:frame="1"/>
          <w:lang w:val="en-CA" w:eastAsia="en-CA"/>
        </w:rPr>
        <w:t>SubwaySRT_Mapping.ttl</w:t>
      </w:r>
      <w:r>
        <w:rPr>
          <w:rFonts w:eastAsia="Times New Roman" w:cstheme="minorHAnsi"/>
          <w:color w:val="24292E"/>
          <w:szCs w:val="20"/>
          <w:bdr w:val="none" w:sz="0" w:space="0" w:color="auto" w:frame="1"/>
          <w:lang w:val="en-CA" w:eastAsia="en-CA"/>
        </w:rPr>
        <w:t>)</w:t>
      </w:r>
      <w:r w:rsidR="00161133">
        <w:rPr>
          <w:rFonts w:eastAsia="Times New Roman" w:cstheme="minorHAnsi"/>
          <w:color w:val="24292E"/>
          <w:szCs w:val="20"/>
          <w:bdr w:val="none" w:sz="0" w:space="0" w:color="auto" w:frame="1"/>
          <w:lang w:val="en-CA" w:eastAsia="en-CA"/>
        </w:rPr>
        <w:t>, stored in the same directory.</w:t>
      </w:r>
    </w:p>
    <w:p w14:paraId="5CF85E79" w14:textId="77777777" w:rsidR="0015597C" w:rsidRPr="00A674AB" w:rsidRDefault="0015597C" w:rsidP="0015597C">
      <w:pPr>
        <w:rPr>
          <w:rFonts w:cstheme="minorHAnsi"/>
          <w:color w:val="24292E"/>
          <w:szCs w:val="20"/>
          <w:bdr w:val="none" w:sz="0" w:space="0" w:color="auto" w:frame="1"/>
          <w:lang w:eastAsia="en-CA"/>
        </w:rPr>
      </w:pPr>
      <w:r w:rsidRPr="00A40CEB">
        <w:rPr>
          <w:rFonts w:cstheme="minorHAnsi"/>
          <w:color w:val="24292E"/>
          <w:szCs w:val="20"/>
          <w:u w:val="single"/>
          <w:bdr w:val="none" w:sz="0" w:space="0" w:color="auto" w:frame="1"/>
          <w:lang w:eastAsia="en-CA"/>
        </w:rPr>
        <w:t>Execute</w:t>
      </w:r>
      <w:r w:rsidRPr="00A674AB">
        <w:rPr>
          <w:rFonts w:cstheme="minorHAnsi"/>
          <w:color w:val="24292E"/>
          <w:szCs w:val="20"/>
          <w:bdr w:val="none" w:sz="0" w:space="0" w:color="auto" w:frame="1"/>
          <w:lang w:eastAsia="en-CA"/>
        </w:rPr>
        <w:t xml:space="preserve"> from ./karma-offline/target directory:</w:t>
      </w:r>
    </w:p>
    <w:p w14:paraId="3F4D2DC9" w14:textId="77777777" w:rsidR="0015597C" w:rsidRPr="00A674AB" w:rsidRDefault="0015597C" w:rsidP="0015597C">
      <w:pPr>
        <w:ind w:left="720"/>
        <w:rPr>
          <w:rFonts w:ascii="Courier" w:hAnsi="Courier" w:cstheme="minorHAnsi"/>
          <w:color w:val="24292E"/>
          <w:sz w:val="20"/>
          <w:szCs w:val="20"/>
          <w:bdr w:val="none" w:sz="0" w:space="0" w:color="auto" w:frame="1"/>
          <w:lang w:eastAsia="en-CA"/>
        </w:rPr>
      </w:pPr>
      <w:r w:rsidRPr="00A674AB">
        <w:rPr>
          <w:rFonts w:ascii="Courier" w:hAnsi="Courier" w:cstheme="minorHAnsi"/>
          <w:color w:val="24292E"/>
          <w:sz w:val="20"/>
          <w:szCs w:val="20"/>
          <w:bdr w:val="none" w:sz="0" w:space="0" w:color="auto" w:frame="1"/>
          <w:lang w:eastAsia="en-CA"/>
        </w:rPr>
        <w:t xml:space="preserve">for file in ./files/*.csv; do java -cp karma-offline-0.0.1-SNAPSHOT-shaded.jar edu.isi.karma.rdf.OfflineRdfGenerator --sourcetype </w:t>
      </w:r>
      <w:r w:rsidRPr="00A674AB">
        <w:rPr>
          <w:rFonts w:ascii="Courier" w:hAnsi="Courier" w:cstheme="minorHAnsi"/>
          <w:b/>
          <w:color w:val="24292E"/>
          <w:sz w:val="20"/>
          <w:szCs w:val="20"/>
          <w:bdr w:val="none" w:sz="0" w:space="0" w:color="auto" w:frame="1"/>
          <w:lang w:eastAsia="en-CA"/>
        </w:rPr>
        <w:t>CSV</w:t>
      </w:r>
      <w:r w:rsidRPr="00A674AB">
        <w:rPr>
          <w:rFonts w:ascii="Courier" w:hAnsi="Courier" w:cstheme="minorHAnsi"/>
          <w:color w:val="24292E"/>
          <w:sz w:val="20"/>
          <w:szCs w:val="20"/>
          <w:bdr w:val="none" w:sz="0" w:space="0" w:color="auto" w:frame="1"/>
          <w:lang w:eastAsia="en-CA"/>
        </w:rPr>
        <w:t xml:space="preserve"> --filepath "$file" --modelfilepath "./files/</w:t>
      </w:r>
      <w:r w:rsidRPr="00A674AB">
        <w:rPr>
          <w:rFonts w:ascii="Courier" w:hAnsi="Courier" w:cstheme="minorHAnsi"/>
          <w:b/>
          <w:color w:val="24292E"/>
          <w:sz w:val="20"/>
          <w:szCs w:val="20"/>
          <w:bdr w:val="none" w:sz="0" w:space="0" w:color="auto" w:frame="1"/>
          <w:lang w:eastAsia="en-CA"/>
        </w:rPr>
        <w:t>SubwaySRT_Mapping.ttl</w:t>
      </w:r>
      <w:r w:rsidRPr="00A674AB">
        <w:rPr>
          <w:rFonts w:ascii="Courier" w:hAnsi="Courier" w:cstheme="minorHAnsi"/>
          <w:color w:val="24292E"/>
          <w:sz w:val="20"/>
          <w:szCs w:val="20"/>
          <w:bdr w:val="none" w:sz="0" w:space="0" w:color="auto" w:frame="1"/>
          <w:lang w:eastAsia="en-CA"/>
        </w:rPr>
        <w:t>" --outputfile "${file/%</w:t>
      </w:r>
      <w:r w:rsidRPr="00A674AB">
        <w:rPr>
          <w:rFonts w:ascii="Courier" w:hAnsi="Courier" w:cstheme="minorHAnsi"/>
          <w:b/>
          <w:color w:val="24292E"/>
          <w:sz w:val="20"/>
          <w:szCs w:val="20"/>
          <w:bdr w:val="none" w:sz="0" w:space="0" w:color="auto" w:frame="1"/>
          <w:lang w:eastAsia="en-CA"/>
        </w:rPr>
        <w:t>csv</w:t>
      </w:r>
      <w:r w:rsidRPr="00A674AB">
        <w:rPr>
          <w:rFonts w:ascii="Courier" w:hAnsi="Courier" w:cstheme="minorHAnsi"/>
          <w:color w:val="24292E"/>
          <w:sz w:val="20"/>
          <w:szCs w:val="20"/>
          <w:bdr w:val="none" w:sz="0" w:space="0" w:color="auto" w:frame="1"/>
          <w:lang w:eastAsia="en-CA"/>
        </w:rPr>
        <w:t>}ttl" --sourcename "</w:t>
      </w:r>
      <w:r w:rsidRPr="00A674AB">
        <w:rPr>
          <w:rFonts w:ascii="Courier" w:hAnsi="Courier" w:cstheme="minorHAnsi"/>
          <w:b/>
          <w:color w:val="24292E"/>
          <w:sz w:val="20"/>
          <w:szCs w:val="20"/>
          <w:bdr w:val="none" w:sz="0" w:space="0" w:color="auto" w:frame="1"/>
          <w:lang w:eastAsia="en-CA"/>
        </w:rPr>
        <w:t>ttc</w:t>
      </w:r>
      <w:r w:rsidRPr="00A674AB">
        <w:rPr>
          <w:rFonts w:ascii="Courier" w:hAnsi="Courier" w:cstheme="minorHAnsi"/>
          <w:color w:val="24292E"/>
          <w:sz w:val="20"/>
          <w:szCs w:val="20"/>
          <w:bdr w:val="none" w:sz="0" w:space="0" w:color="auto" w:frame="1"/>
          <w:lang w:eastAsia="en-CA"/>
        </w:rPr>
        <w:t>"; done</w:t>
      </w:r>
    </w:p>
    <w:p w14:paraId="0EE24C18" w14:textId="161D47B0" w:rsidR="0015597C" w:rsidRDefault="0015597C" w:rsidP="0015597C">
      <w:pPr>
        <w:rPr>
          <w:u w:val="single"/>
        </w:rPr>
      </w:pPr>
      <w:r>
        <w:rPr>
          <w:u w:val="single"/>
        </w:rPr>
        <w:t>For large files</w:t>
      </w:r>
      <w:r w:rsidR="000D2843">
        <w:rPr>
          <w:u w:val="single"/>
        </w:rPr>
        <w:t xml:space="preserve"> the default memory limit may need to be adjusted, </w:t>
      </w:r>
      <w:r>
        <w:rPr>
          <w:u w:val="single"/>
        </w:rPr>
        <w:t>e.g.:</w:t>
      </w:r>
    </w:p>
    <w:p w14:paraId="1A8DE08E" w14:textId="77777777" w:rsidR="0015597C" w:rsidRDefault="0015597C" w:rsidP="0015597C">
      <w:pPr>
        <w:ind w:left="720"/>
        <w:rPr>
          <w:u w:val="single"/>
        </w:rPr>
      </w:pPr>
      <w:r w:rsidRPr="005E44FC">
        <w:rPr>
          <w:rFonts w:ascii="Courier" w:hAnsi="Courier"/>
          <w:sz w:val="21"/>
        </w:rPr>
        <w:t xml:space="preserve">java </w:t>
      </w:r>
      <w:r w:rsidRPr="00F53A71">
        <w:rPr>
          <w:rFonts w:ascii="Courier" w:hAnsi="Courier"/>
          <w:sz w:val="21"/>
          <w:highlight w:val="yellow"/>
        </w:rPr>
        <w:t>-Xmx6000m</w:t>
      </w:r>
      <w:r w:rsidRPr="005E44FC">
        <w:rPr>
          <w:rFonts w:ascii="Courier" w:hAnsi="Courier"/>
          <w:sz w:val="21"/>
        </w:rPr>
        <w:t xml:space="preserve"> -cp karma-offline-0.0.1-SNAPSHOT-shaded.jar edu.isi.karma.rdf.OfflineRdfGenerator --sourcetype CSV --filepath "files/trip_stations.csv" --modelfilepath "files/trip_stations_model.ttl" --outputfile "files/trip_stations.ttl" --sourcename "tasha_microsim"</w:t>
      </w:r>
    </w:p>
    <w:p w14:paraId="4FEC6507" w14:textId="77777777" w:rsidR="0015597C" w:rsidRDefault="0015597C" w:rsidP="0015597C">
      <w:r w:rsidRPr="00A40CEB">
        <w:rPr>
          <w:u w:val="single"/>
        </w:rPr>
        <w:t>Result</w:t>
      </w:r>
      <w:r>
        <w:t>:</w:t>
      </w:r>
    </w:p>
    <w:p w14:paraId="3AEC9549" w14:textId="77777777" w:rsidR="0015597C" w:rsidRPr="007F54DB" w:rsidRDefault="0015597C" w:rsidP="00331CB6">
      <w:pPr>
        <w:pStyle w:val="ListParagraph"/>
        <w:numPr>
          <w:ilvl w:val="0"/>
          <w:numId w:val="22"/>
        </w:numPr>
        <w:rPr>
          <w:lang w:val="en-CA"/>
        </w:rPr>
      </w:pPr>
      <w:r>
        <w:rPr>
          <w:lang w:val="en-CA"/>
        </w:rPr>
        <w:t>A translated set of triples for each input file (</w:t>
      </w:r>
      <w:r w:rsidRPr="007F54DB">
        <w:rPr>
          <w:rFonts w:ascii="Courier" w:hAnsi="Courier"/>
          <w:lang w:val="en-CA"/>
        </w:rPr>
        <w:t>&lt;filename&gt;.ttl</w:t>
      </w:r>
      <w:r>
        <w:rPr>
          <w:lang w:val="en-CA"/>
        </w:rPr>
        <w:t>)</w:t>
      </w:r>
    </w:p>
    <w:p w14:paraId="2127DFE6" w14:textId="38455F15" w:rsidR="0015597C" w:rsidRPr="00814A54" w:rsidRDefault="0015597C" w:rsidP="00814A54">
      <w:pPr>
        <w:pStyle w:val="Heading4"/>
        <w:numPr>
          <w:ilvl w:val="0"/>
          <w:numId w:val="0"/>
        </w:numPr>
        <w:rPr>
          <w:b w:val="0"/>
          <w:u w:val="single"/>
        </w:rPr>
      </w:pPr>
      <w:r w:rsidRPr="00814A54">
        <w:rPr>
          <w:b w:val="0"/>
          <w:u w:val="single"/>
        </w:rPr>
        <w:lastRenderedPageBreak/>
        <w:t>Notes</w:t>
      </w:r>
      <w:r w:rsidR="00814A54">
        <w:rPr>
          <w:b w:val="0"/>
          <w:u w:val="single"/>
        </w:rPr>
        <w:t>:</w:t>
      </w:r>
    </w:p>
    <w:p w14:paraId="11C52DE2" w14:textId="0DA6DD8F" w:rsidR="0015597C" w:rsidRDefault="0015597C" w:rsidP="00331CB6">
      <w:pPr>
        <w:pStyle w:val="ListParagraph"/>
        <w:numPr>
          <w:ilvl w:val="0"/>
          <w:numId w:val="21"/>
        </w:numPr>
        <w:rPr>
          <w:lang w:val="en-CA"/>
        </w:rPr>
      </w:pPr>
      <w:r>
        <w:rPr>
          <w:lang w:val="en-CA"/>
        </w:rPr>
        <w:t xml:space="preserve">The Karma installation (one-click install) doesn’t come with karma-offline, </w:t>
      </w:r>
      <w:r w:rsidR="00161133">
        <w:rPr>
          <w:lang w:val="en-CA"/>
        </w:rPr>
        <w:t>this requires</w:t>
      </w:r>
      <w:r>
        <w:rPr>
          <w:lang w:val="en-CA"/>
        </w:rPr>
        <w:t xml:space="preserve"> install</w:t>
      </w:r>
      <w:r w:rsidR="00161133">
        <w:rPr>
          <w:lang w:val="en-CA"/>
        </w:rPr>
        <w:t>ation of</w:t>
      </w:r>
      <w:r>
        <w:rPr>
          <w:lang w:val="en-CA"/>
        </w:rPr>
        <w:t xml:space="preserve"> the full version from Github</w:t>
      </w:r>
      <w:r w:rsidR="00161133">
        <w:rPr>
          <w:lang w:val="en-CA"/>
        </w:rPr>
        <w:t>.</w:t>
      </w:r>
    </w:p>
    <w:p w14:paraId="547DFAD6" w14:textId="77777777" w:rsidR="0015597C" w:rsidRDefault="0015597C" w:rsidP="00331CB6">
      <w:pPr>
        <w:pStyle w:val="ListParagraph"/>
        <w:numPr>
          <w:ilvl w:val="0"/>
          <w:numId w:val="21"/>
        </w:numPr>
        <w:rPr>
          <w:lang w:val="en-CA"/>
        </w:rPr>
      </w:pPr>
      <w:r>
        <w:rPr>
          <w:lang w:val="en-CA"/>
        </w:rPr>
        <w:t xml:space="preserve">To run Karma (gui app) from the full installation: </w:t>
      </w:r>
      <w:r>
        <w:rPr>
          <w:lang w:val="en-CA"/>
        </w:rPr>
        <w:br/>
      </w:r>
      <w:r w:rsidRPr="00161133">
        <w:rPr>
          <w:rFonts w:ascii="Courier" w:hAnsi="Courier"/>
          <w:lang w:val="en-CA"/>
        </w:rPr>
        <w:t>&gt;cd Web-Karma/karma-web</w:t>
      </w:r>
      <w:r w:rsidRPr="00161133">
        <w:rPr>
          <w:rFonts w:ascii="Courier" w:hAnsi="Courier"/>
          <w:lang w:val="en-CA"/>
        </w:rPr>
        <w:br/>
        <w:t>&gt;mvn jetty:run</w:t>
      </w:r>
      <w:r>
        <w:rPr>
          <w:lang w:val="en-CA"/>
        </w:rPr>
        <w:br/>
        <w:t xml:space="preserve">Karma should be accessible at: </w:t>
      </w:r>
      <w:r w:rsidRPr="00782A9A">
        <w:rPr>
          <w:lang w:val="en-CA"/>
        </w:rPr>
        <w:t>http://localhost:8080</w:t>
      </w:r>
    </w:p>
    <w:p w14:paraId="000CC561" w14:textId="77777777" w:rsidR="0015597C" w:rsidRDefault="0015597C" w:rsidP="00331CB6">
      <w:pPr>
        <w:pStyle w:val="ListParagraph"/>
        <w:numPr>
          <w:ilvl w:val="0"/>
          <w:numId w:val="21"/>
        </w:numPr>
        <w:rPr>
          <w:lang w:val="en-CA"/>
        </w:rPr>
      </w:pPr>
      <w:r>
        <w:rPr>
          <w:lang w:val="en-CA"/>
        </w:rPr>
        <w:t>File paths are relative to the target directory that the command is executed from</w:t>
      </w:r>
    </w:p>
    <w:p w14:paraId="5E6D1D8A" w14:textId="74217735" w:rsidR="00BC5E3C" w:rsidRDefault="0015597C" w:rsidP="00BC5E3C">
      <w:pPr>
        <w:pStyle w:val="Heading2"/>
      </w:pPr>
      <w:r w:rsidRPr="00846739">
        <w:t xml:space="preserve"> </w:t>
      </w:r>
      <w:bookmarkStart w:id="200" w:name="_Toc35260302"/>
      <w:r w:rsidR="00BC5E3C">
        <w:t>Data Storage</w:t>
      </w:r>
      <w:r w:rsidR="00512CBF">
        <w:t xml:space="preserve"> and Access</w:t>
      </w:r>
      <w:bookmarkEnd w:id="200"/>
    </w:p>
    <w:p w14:paraId="208AC888" w14:textId="12385B38" w:rsidR="00161133" w:rsidRDefault="00161133" w:rsidP="00BC5E3C">
      <w:pPr>
        <w:rPr>
          <w:lang w:val="en-US" w:bidi="en-US"/>
        </w:rPr>
      </w:pPr>
      <w:r>
        <w:rPr>
          <w:lang w:val="en-US" w:bidi="en-US"/>
        </w:rPr>
        <w:t xml:space="preserve">Once the ontology mappings have been created and the RDF triples have been materialized, </w:t>
      </w:r>
      <w:r w:rsidR="00512CBF">
        <w:rPr>
          <w:lang w:val="en-US" w:bidi="en-US"/>
        </w:rPr>
        <w:t xml:space="preserve">typically </w:t>
      </w:r>
      <w:r>
        <w:rPr>
          <w:lang w:val="en-US" w:bidi="en-US"/>
        </w:rPr>
        <w:t xml:space="preserve">the data must be stored somewhere </w:t>
      </w:r>
      <w:r w:rsidR="00512CBF">
        <w:rPr>
          <w:lang w:val="en-US" w:bidi="en-US"/>
        </w:rPr>
        <w:t>that is</w:t>
      </w:r>
      <w:r>
        <w:rPr>
          <w:lang w:val="en-US" w:bidi="en-US"/>
        </w:rPr>
        <w:t xml:space="preserve"> accessible with Semantic Web tools.</w:t>
      </w:r>
      <w:r w:rsidR="00512CBF">
        <w:rPr>
          <w:lang w:val="en-US" w:bidi="en-US"/>
        </w:rPr>
        <w:t xml:space="preserve"> As mentioned in the previous section, one option is to use OBDA tools to provide virtual access to the data. In this scenario, data is stored in its native form in some relational database(s)</w:t>
      </w:r>
      <w:r w:rsidR="00885ADC">
        <w:rPr>
          <w:lang w:val="en-US" w:bidi="en-US"/>
        </w:rPr>
        <w:t xml:space="preserve"> and accessed through SPARQL queries that are transformed into SQL queries.</w:t>
      </w:r>
    </w:p>
    <w:p w14:paraId="05E3A8D6" w14:textId="70411FFA" w:rsidR="00885ADC" w:rsidRDefault="00885ADC" w:rsidP="00885ADC">
      <w:pPr>
        <w:rPr>
          <w:lang w:val="en-US" w:bidi="en-US"/>
        </w:rPr>
      </w:pPr>
      <w:r>
        <w:rPr>
          <w:lang w:val="en-US" w:bidi="en-US"/>
        </w:rPr>
        <w:t xml:space="preserve">To-date, we have focused on the alternative approach: generating RDF triples from the data, based on a mapping to the ontology, and uploading the data into a triple store. Many different triple stores are available. All triple stores provide the same core functionality (that is, to store and provide access to RDF triples), with different characteristics. Factors in choosing a triple store may include cost, capabilities (in terms of speed and storage), as well as other tools that may be packaged with the store. </w:t>
      </w:r>
    </w:p>
    <w:p w14:paraId="5E59BF84" w14:textId="0D74A5A5" w:rsidR="005F5656" w:rsidRDefault="004461CA" w:rsidP="004461CA">
      <w:r>
        <w:t>A triple store will provide a SPARQL endpoint that can be used to evaluate SPARQL queries against the uploaded data. Most also provide a SPARQL API that can be used to support integration the store directly with some application(s).</w:t>
      </w:r>
    </w:p>
    <w:p w14:paraId="4F036D1A" w14:textId="21C46DC2" w:rsidR="004461CA" w:rsidRPr="005F5656" w:rsidRDefault="004461CA" w:rsidP="004461CA">
      <w:r>
        <w:t>All triple stores provide some mechanism</w:t>
      </w:r>
      <w:r w:rsidR="001E3257">
        <w:t>(s)</w:t>
      </w:r>
      <w:r>
        <w:t xml:space="preserve"> to upload data.</w:t>
      </w:r>
      <w:r w:rsidR="001E3257">
        <w:t xml:space="preserve"> This may vary slightly between implementations. </w:t>
      </w:r>
    </w:p>
    <w:p w14:paraId="04FCC15B" w14:textId="08D38DA3" w:rsidR="0015597C" w:rsidRDefault="0015597C" w:rsidP="00BC5E3C">
      <w:pPr>
        <w:pStyle w:val="Heading3"/>
      </w:pPr>
      <w:bookmarkStart w:id="201" w:name="_Toc35260303"/>
      <w:r>
        <w:t>Upload to triple</w:t>
      </w:r>
      <w:r w:rsidR="008A255C">
        <w:t xml:space="preserve"> </w:t>
      </w:r>
      <w:r>
        <w:t>store</w:t>
      </w:r>
      <w:bookmarkEnd w:id="201"/>
    </w:p>
    <w:p w14:paraId="6F926C7D" w14:textId="2B32F0D7" w:rsidR="0015597C" w:rsidRPr="00BC5864" w:rsidRDefault="0015597C" w:rsidP="0015597C">
      <w:r>
        <w:t xml:space="preserve">Karma includes an option to configure upload to a </w:t>
      </w:r>
      <w:r w:rsidR="004C15FC">
        <w:t>triple store</w:t>
      </w:r>
      <w:r>
        <w:t xml:space="preserve"> (“publishing data”), therefore it’s possible that the mapping and upload process may be combined into a single step. However, it is </w:t>
      </w:r>
      <w:r>
        <w:lastRenderedPageBreak/>
        <w:t xml:space="preserve">not clear from the documentation whether this is possible in batch mode. It may be more appropriate to use the upload functionality provided by the chosen </w:t>
      </w:r>
      <w:r w:rsidR="004C15FC">
        <w:t>triple store</w:t>
      </w:r>
      <w:r>
        <w:t>.</w:t>
      </w:r>
    </w:p>
    <w:p w14:paraId="78E48B1A" w14:textId="7907DA3A" w:rsidR="00C74B62" w:rsidRPr="00C74B62" w:rsidRDefault="001E3257" w:rsidP="00C74B62">
      <w:r>
        <w:t>Allegrograph supports data upload through the WebView tool, but also provides a tool for more efficient, server-side, command-line uploads. This process is outlined below.</w:t>
      </w:r>
    </w:p>
    <w:p w14:paraId="5EB39466" w14:textId="0C0BDA69" w:rsidR="00414E85" w:rsidRDefault="00012119" w:rsidP="000050A4">
      <w:pPr>
        <w:rPr>
          <w:b/>
          <w:i/>
          <w:lang w:val="en-US" w:bidi="en-US"/>
        </w:rPr>
      </w:pPr>
      <w:r w:rsidRPr="00970C22">
        <w:rPr>
          <w:b/>
          <w:i/>
          <w:lang w:val="en-US" w:bidi="en-US"/>
        </w:rPr>
        <w:t xml:space="preserve">Uploading large datasets </w:t>
      </w:r>
      <w:r w:rsidR="00970C22" w:rsidRPr="00970C22">
        <w:rPr>
          <w:b/>
          <w:i/>
          <w:lang w:val="en-US" w:bidi="en-US"/>
        </w:rPr>
        <w:t>server-side</w:t>
      </w:r>
      <w:r w:rsidR="00946644">
        <w:rPr>
          <w:b/>
          <w:i/>
          <w:lang w:val="en-US" w:bidi="en-US"/>
        </w:rPr>
        <w:t xml:space="preserve"> on Allegrograph</w:t>
      </w:r>
      <w:r w:rsidR="00970C22" w:rsidRPr="00970C22">
        <w:rPr>
          <w:b/>
          <w:i/>
          <w:lang w:val="en-US" w:bidi="en-US"/>
        </w:rPr>
        <w:t>:</w:t>
      </w:r>
    </w:p>
    <w:p w14:paraId="56B6D0ED" w14:textId="15AD02D4" w:rsidR="00970C22" w:rsidRDefault="00970C22" w:rsidP="007517AF">
      <w:pPr>
        <w:pStyle w:val="ListParagraph"/>
        <w:numPr>
          <w:ilvl w:val="0"/>
          <w:numId w:val="23"/>
        </w:numPr>
      </w:pPr>
      <w:r w:rsidRPr="00970C22">
        <w:t>Transfer files to server where Allegrograph instance is running</w:t>
      </w:r>
      <w:r w:rsidR="00737A6D">
        <w:t>, e.g.</w:t>
      </w:r>
    </w:p>
    <w:p w14:paraId="295249DF" w14:textId="6D8959E7" w:rsidR="00737A6D" w:rsidRDefault="00737A6D" w:rsidP="00737A6D">
      <w:pPr>
        <w:pStyle w:val="ListParagraph"/>
        <w:numPr>
          <w:ilvl w:val="0"/>
          <w:numId w:val="0"/>
        </w:numPr>
        <w:ind w:left="720"/>
        <w:rPr>
          <w:rFonts w:ascii="Menlo" w:hAnsi="Menlo" w:cs="Menlo"/>
          <w:color w:val="000000"/>
          <w:sz w:val="22"/>
          <w:szCs w:val="22"/>
        </w:rPr>
      </w:pPr>
      <w:r>
        <w:rPr>
          <w:rFonts w:ascii="Menlo" w:hAnsi="Menlo" w:cs="Menlo"/>
          <w:color w:val="000000"/>
          <w:sz w:val="22"/>
          <w:szCs w:val="22"/>
        </w:rPr>
        <w:t xml:space="preserve">scp -r -i katsumi-key.pem &lt;local location of files to upload&gt; </w:t>
      </w:r>
      <w:hyperlink r:id="rId47" w:history="1">
        <w:r w:rsidR="00423D4F" w:rsidRPr="00C37371">
          <w:rPr>
            <w:rStyle w:val="Hyperlink"/>
            <w:rFonts w:ascii="Menlo" w:hAnsi="Menlo" w:cs="Menlo"/>
            <w:sz w:val="22"/>
            <w:szCs w:val="22"/>
          </w:rPr>
          <w:t>ec2-user@ec2-35-183-119-164.ca-central-1.compute.amazonaws.com</w:t>
        </w:r>
      </w:hyperlink>
      <w:r>
        <w:rPr>
          <w:rFonts w:ascii="Menlo" w:hAnsi="Menlo" w:cs="Menlo"/>
          <w:color w:val="000000"/>
          <w:sz w:val="22"/>
          <w:szCs w:val="22"/>
        </w:rPr>
        <w:t>:</w:t>
      </w:r>
      <w:r w:rsidR="00423D4F">
        <w:rPr>
          <w:rFonts w:ascii="Menlo" w:hAnsi="Menlo" w:cs="Menlo"/>
          <w:color w:val="000000"/>
          <w:sz w:val="22"/>
          <w:szCs w:val="22"/>
        </w:rPr>
        <w:t xml:space="preserve"> &lt;remote location of files to upload on aws&gt;</w:t>
      </w:r>
    </w:p>
    <w:p w14:paraId="03C61BE9" w14:textId="77777777" w:rsidR="00E003EF" w:rsidRDefault="00E003EF" w:rsidP="007517AF">
      <w:pPr>
        <w:pStyle w:val="ListParagraph"/>
        <w:numPr>
          <w:ilvl w:val="0"/>
          <w:numId w:val="23"/>
        </w:numPr>
      </w:pPr>
      <w:r>
        <w:t>Access server, e.g.</w:t>
      </w:r>
    </w:p>
    <w:p w14:paraId="6C5A1844" w14:textId="5E56EA4F" w:rsidR="00E003EF" w:rsidRDefault="00E003EF" w:rsidP="00E003EF">
      <w:pPr>
        <w:pStyle w:val="ListParagraph"/>
        <w:numPr>
          <w:ilvl w:val="0"/>
          <w:numId w:val="0"/>
        </w:numPr>
        <w:ind w:left="720"/>
      </w:pPr>
      <w:r>
        <w:rPr>
          <w:rFonts w:ascii="Menlo" w:hAnsi="Menlo" w:cs="Menlo"/>
          <w:color w:val="000000"/>
          <w:sz w:val="22"/>
          <w:szCs w:val="22"/>
        </w:rPr>
        <w:t>ssh -i katsumi-key.pem ec2-user@ec2-35-183-119-164.ca-central-1.compute.amazonaws.com</w:t>
      </w:r>
    </w:p>
    <w:p w14:paraId="494AF059" w14:textId="115B668D" w:rsidR="002B6171" w:rsidRDefault="00E003EF" w:rsidP="007517AF">
      <w:pPr>
        <w:pStyle w:val="ListParagraph"/>
        <w:numPr>
          <w:ilvl w:val="0"/>
          <w:numId w:val="23"/>
        </w:numPr>
      </w:pPr>
      <w:r>
        <w:t>Run agtool to load file(s) onto specified graph</w:t>
      </w:r>
      <w:r w:rsidR="002A514F">
        <w:t>:</w:t>
      </w:r>
    </w:p>
    <w:p w14:paraId="297AEAE4" w14:textId="6B5C58F1" w:rsidR="00E003EF" w:rsidRDefault="002A514F" w:rsidP="00161133">
      <w:pPr>
        <w:pStyle w:val="ListParagraph"/>
        <w:numPr>
          <w:ilvl w:val="0"/>
          <w:numId w:val="0"/>
        </w:numPr>
        <w:ind w:left="720"/>
      </w:pPr>
      <w:r>
        <w:rPr>
          <w:rFonts w:ascii="Menlo" w:hAnsi="Menlo" w:cs="Menlo"/>
          <w:color w:val="000000"/>
          <w:sz w:val="22"/>
          <w:szCs w:val="22"/>
        </w:rPr>
        <w:t>agtool load http://test:xyzzy@ec2-35-183-119-164.ca-central-1.compute.amazonaws.com:10035/repositories/gtfs_test ./gtfs_to_upload/*.ttl</w:t>
      </w:r>
    </w:p>
    <w:p w14:paraId="595DC45B" w14:textId="77777777" w:rsidR="00F2468E" w:rsidRDefault="00F2468E" w:rsidP="00F2468E">
      <w:pPr>
        <w:pStyle w:val="Heading2"/>
      </w:pPr>
      <w:bookmarkStart w:id="202" w:name="_Toc35260304"/>
      <w:r>
        <w:t>Ontology Documentation</w:t>
      </w:r>
      <w:bookmarkEnd w:id="202"/>
    </w:p>
    <w:p w14:paraId="76266A50" w14:textId="4C6BFE1A" w:rsidR="00D75616" w:rsidRDefault="005A7E5B" w:rsidP="00384947">
      <w:r>
        <w:rPr>
          <w:lang w:val="en-US" w:bidi="en-US"/>
        </w:rPr>
        <w:t xml:space="preserve">In addition to the publication and maintenance of the detailed report provided here, it is a good practice to provide </w:t>
      </w:r>
      <w:r w:rsidR="00682918">
        <w:rPr>
          <w:lang w:val="en-US" w:bidi="en-US"/>
        </w:rPr>
        <w:t xml:space="preserve">detailed documentation at the individual ontology level. The </w:t>
      </w:r>
      <w:r w:rsidR="00C049AD">
        <w:rPr>
          <w:lang w:val="en-US" w:bidi="en-US"/>
        </w:rPr>
        <w:t>iCity TPSO</w:t>
      </w:r>
      <w:r w:rsidR="00682918">
        <w:rPr>
          <w:lang w:val="en-US" w:bidi="en-US"/>
        </w:rPr>
        <w:t xml:space="preserve"> use Widoco</w:t>
      </w:r>
      <w:r w:rsidR="00682918">
        <w:rPr>
          <w:rStyle w:val="FootnoteReference"/>
          <w:lang w:val="en-US" w:bidi="en-US"/>
        </w:rPr>
        <w:footnoteReference w:id="34"/>
      </w:r>
      <w:r w:rsidR="00682918">
        <w:rPr>
          <w:lang w:val="en-US" w:bidi="en-US"/>
        </w:rPr>
        <w:t xml:space="preserve"> </w:t>
      </w:r>
      <w:r w:rsidR="00682918">
        <w:rPr>
          <w:lang w:val="en-US" w:bidi="en-US"/>
        </w:rPr>
        <w:fldChar w:fldCharType="begin"/>
      </w:r>
      <w:r w:rsidR="001608B3">
        <w:rPr>
          <w:lang w:val="en-US" w:bidi="en-US"/>
        </w:rPr>
        <w:instrText xml:space="preserve"> ADDIN EN.CITE &lt;EndNote&gt;&lt;Cite&gt;&lt;Author&gt;Garijo&lt;/Author&gt;&lt;Year&gt;2017&lt;/Year&gt;&lt;IDText&gt;WIDOCO: a wizard for documenting ontologies&lt;/IDText&gt;&lt;DisplayText&gt;[37]&lt;/DisplayText&gt;&lt;record&gt;&lt;titles&gt;&lt;title&gt;WIDOCO: a wizard for documenting ontologies&lt;/title&gt;&lt;secondary-title&gt;International Semantic Web Conference&lt;/secondary-title&gt;&lt;/titles&gt;&lt;pages&gt;94-102&lt;/pages&gt;&lt;contributors&gt;&lt;authors&gt;&lt;author&gt;Garijo, Daniel&lt;/author&gt;&lt;/authors&gt;&lt;/contributors&gt;&lt;added-date format="utc"&gt;1582572309&lt;/added-date&gt;&lt;ref-type name="Conference Proceeding"&gt;10&lt;/ref-type&gt;&lt;dates&gt;&lt;year&gt;2017&lt;/year&gt;&lt;/dates&gt;&lt;rec-number&gt;57&lt;/rec-number&gt;&lt;publisher&gt;Springer&lt;/publisher&gt;&lt;last-updated-date format="utc"&gt;1582572309&lt;/last-updated-date&gt;&lt;/record&gt;&lt;/Cite&gt;&lt;/EndNote&gt;</w:instrText>
      </w:r>
      <w:r w:rsidR="00682918">
        <w:rPr>
          <w:lang w:val="en-US" w:bidi="en-US"/>
        </w:rPr>
        <w:fldChar w:fldCharType="separate"/>
      </w:r>
      <w:r w:rsidR="001608B3">
        <w:rPr>
          <w:noProof/>
          <w:lang w:val="en-US" w:bidi="en-US"/>
        </w:rPr>
        <w:t>[37]</w:t>
      </w:r>
      <w:r w:rsidR="00682918">
        <w:rPr>
          <w:lang w:val="en-US" w:bidi="en-US"/>
        </w:rPr>
        <w:fldChar w:fldCharType="end"/>
      </w:r>
      <w:r w:rsidR="00682918">
        <w:rPr>
          <w:lang w:val="en-US" w:bidi="en-US"/>
        </w:rPr>
        <w:t xml:space="preserve"> to automatically generate HTML documentation pages based on the metadata specified in each ontology’s OWL file.</w:t>
      </w:r>
      <w:r w:rsidR="00384947">
        <w:rPr>
          <w:lang w:val="en-US" w:bidi="en-US"/>
        </w:rPr>
        <w:t xml:space="preserve"> When an ontology’s IRI is accessed via a web browser, rewrite rules (discussed at further length in the following section) will automatically return the HTML documentation rather than the native OWL file. This helps to ensure availability of the documentation and thus usability of the ontologies. A useful </w:t>
      </w:r>
      <w:r w:rsidR="00F2468E">
        <w:t xml:space="preserve">guide for </w:t>
      </w:r>
      <w:r w:rsidR="00384947">
        <w:t xml:space="preserve">the specification of ontology-level </w:t>
      </w:r>
      <w:r w:rsidR="00F2468E">
        <w:t>metadata</w:t>
      </w:r>
      <w:r w:rsidR="00384947">
        <w:t xml:space="preserve"> is provided by the authors of Widoco here</w:t>
      </w:r>
      <w:r w:rsidR="00F2468E">
        <w:t xml:space="preserve">: </w:t>
      </w:r>
      <w:hyperlink r:id="rId48" w:history="1">
        <w:r w:rsidR="00F2468E" w:rsidRPr="00E30BC2">
          <w:rPr>
            <w:rStyle w:val="Hyperlink"/>
          </w:rPr>
          <w:t>http://dgarijo.github.io/Widoco/doc/bestPractices/index-en.html</w:t>
        </w:r>
      </w:hyperlink>
      <w:r w:rsidR="00384947">
        <w:t xml:space="preserve">. </w:t>
      </w:r>
      <w:r w:rsidR="005250D0">
        <w:t xml:space="preserve">Future work should focus on </w:t>
      </w:r>
      <w:r w:rsidR="005250D0">
        <w:lastRenderedPageBreak/>
        <w:t>the extension and elaboration of metadata that is currently encoded in the ontology in order to enrich the resulting HTML documentation</w:t>
      </w:r>
      <w:r w:rsidR="00D75616">
        <w:t>.</w:t>
      </w:r>
    </w:p>
    <w:p w14:paraId="143674D3" w14:textId="5B6EDA20" w:rsidR="00D75616" w:rsidRDefault="00D75616" w:rsidP="00384947">
      <w:r>
        <w:t xml:space="preserve">Two simple commands can be run in the directory where the ontologies are stored to automatically update all of the documentation files based on the content of the github repository. To update the documentation for the latest (default) version of the </w:t>
      </w:r>
      <w:r w:rsidR="00C049AD">
        <w:t>iCity TPSO</w:t>
      </w:r>
      <w:r>
        <w:t>:</w:t>
      </w:r>
    </w:p>
    <w:p w14:paraId="3C6212B1" w14:textId="63FD941E" w:rsidR="00D75616" w:rsidRPr="00D75616" w:rsidRDefault="00D75616" w:rsidP="00384947">
      <w:pPr>
        <w:rPr>
          <w:rFonts w:ascii="Courier New" w:hAnsi="Courier New" w:cs="Courier New"/>
          <w:sz w:val="21"/>
        </w:rPr>
      </w:pPr>
      <w:r w:rsidRPr="00D75616">
        <w:rPr>
          <w:rFonts w:ascii="Courier New" w:hAnsi="Courier New" w:cs="Courier New"/>
          <w:sz w:val="21"/>
        </w:rPr>
        <w:t>for file in *.owl; do java -jar /Applications/widoco-1.4.6-jar-with-dependencies.jar -ontFile $file -outFolder "${file/%.owl}" -getOntologyMetadata -rewriteAll -lang en -includeImportedOntologies -htaccess -webVowl -licensius; done</w:t>
      </w:r>
    </w:p>
    <w:p w14:paraId="12282E80" w14:textId="34A735F2" w:rsidR="00D75616" w:rsidRDefault="00D75616" w:rsidP="00384947">
      <w:r>
        <w:t>To update all of the version-specific documentation files:</w:t>
      </w:r>
    </w:p>
    <w:p w14:paraId="0DCD4BCD" w14:textId="6376A7B1" w:rsidR="00D75616" w:rsidRDefault="00D75616" w:rsidP="00384947">
      <w:pPr>
        <w:rPr>
          <w:rFonts w:ascii="Courier New" w:hAnsi="Courier New" w:cs="Courier New"/>
          <w:sz w:val="21"/>
        </w:rPr>
      </w:pPr>
      <w:r w:rsidRPr="00D75616">
        <w:rPr>
          <w:rFonts w:ascii="Courier New" w:hAnsi="Courier New" w:cs="Courier New"/>
          <w:sz w:val="21"/>
        </w:rPr>
        <w:t>for file in */*.owl; do java -jar /Applications/widoco-1.4.6-jar-with-dependencies.jar -ontFile $file -outFolder "${file/%.owl}" -getOntologyMetadata -rewriteAll -lang en -includeImportedOntologies -htaccess -webVowl -licensius; done</w:t>
      </w:r>
    </w:p>
    <w:p w14:paraId="073839C8" w14:textId="127D54AA" w:rsidR="008A255C" w:rsidRDefault="008A255C" w:rsidP="008A255C">
      <w:pPr>
        <w:pStyle w:val="Heading2"/>
      </w:pPr>
      <w:bookmarkStart w:id="203" w:name="_Toc35260305"/>
      <w:r>
        <w:t>Ontology Versioning</w:t>
      </w:r>
      <w:bookmarkEnd w:id="203"/>
    </w:p>
    <w:p w14:paraId="2A6F9168" w14:textId="58F1E005" w:rsidR="005F62EF" w:rsidRDefault="002E6407" w:rsidP="002E6407">
      <w:r>
        <w:t xml:space="preserve">OWL2 </w:t>
      </w:r>
      <w:r w:rsidR="005F62EF">
        <w:t xml:space="preserve">includes </w:t>
      </w:r>
      <w:r>
        <w:t>a version IRI annotation</w:t>
      </w:r>
      <w:r w:rsidR="003102B4">
        <w:t xml:space="preserve"> at the ontology-level</w:t>
      </w:r>
      <w:r>
        <w:t>,</w:t>
      </w:r>
      <w:r w:rsidR="005F62EF">
        <w:t xml:space="preserve"> however</w:t>
      </w:r>
      <w:r>
        <w:t xml:space="preserve"> </w:t>
      </w:r>
      <w:r w:rsidR="006F7374">
        <w:t>a detailed</w:t>
      </w:r>
      <w:r>
        <w:t xml:space="preserve"> approach for releas</w:t>
      </w:r>
      <w:r w:rsidR="006F7374">
        <w:t>ing</w:t>
      </w:r>
      <w:r>
        <w:t xml:space="preserve"> of new versions of a particular ontology</w:t>
      </w:r>
      <w:r w:rsidR="006F7374">
        <w:t xml:space="preserve"> is not prescribed</w:t>
      </w:r>
      <w:r>
        <w:t xml:space="preserve">. </w:t>
      </w:r>
      <w:r w:rsidR="005F62EF">
        <w:t xml:space="preserve">In the continuing the development of the </w:t>
      </w:r>
      <w:r w:rsidR="00C049AD">
        <w:t>iCity TPSO</w:t>
      </w:r>
      <w:r>
        <w:t xml:space="preserve">, </w:t>
      </w:r>
      <w:r w:rsidR="005F62EF">
        <w:t xml:space="preserve">it is important to approach </w:t>
      </w:r>
      <w:r w:rsidR="006F7374">
        <w:t>the</w:t>
      </w:r>
      <w:r w:rsidR="005F62EF">
        <w:t xml:space="preserve"> task </w:t>
      </w:r>
      <w:r w:rsidR="006F7374">
        <w:t xml:space="preserve">of versioning </w:t>
      </w:r>
      <w:r w:rsidR="005F62EF">
        <w:t xml:space="preserve">in a standard manner. </w:t>
      </w:r>
      <w:r w:rsidR="006F7374">
        <w:t>In addition to</w:t>
      </w:r>
      <w:r w:rsidR="005F62EF">
        <w:t xml:space="preserve"> </w:t>
      </w:r>
      <w:r>
        <w:t>consider</w:t>
      </w:r>
      <w:r w:rsidR="006F7374">
        <w:t>ing</w:t>
      </w:r>
      <w:r>
        <w:t xml:space="preserve"> the relevant suggestions and requirements </w:t>
      </w:r>
      <w:r w:rsidR="005F62EF">
        <w:t xml:space="preserve">as </w:t>
      </w:r>
      <w:r>
        <w:t>described in the OWL2 specification</w:t>
      </w:r>
      <w:r w:rsidR="005F62EF">
        <w:t>,</w:t>
      </w:r>
      <w:r>
        <w:t xml:space="preserve"> </w:t>
      </w:r>
      <w:r w:rsidR="006F7374">
        <w:t xml:space="preserve">we have identified </w:t>
      </w:r>
      <w:r w:rsidR="005F62EF">
        <w:t>the following</w:t>
      </w:r>
      <w:r>
        <w:t xml:space="preserve"> set of </w:t>
      </w:r>
      <w:r w:rsidR="006F7374">
        <w:t xml:space="preserve">key </w:t>
      </w:r>
      <w:r>
        <w:t>requirements</w:t>
      </w:r>
      <w:r w:rsidR="006F7374">
        <w:t xml:space="preserve"> that must be met by the versioning process</w:t>
      </w:r>
      <w:r w:rsidR="005F62EF">
        <w:t>:</w:t>
      </w:r>
    </w:p>
    <w:p w14:paraId="72A26802" w14:textId="243B87CD" w:rsidR="005F62EF" w:rsidRDefault="005F62EF" w:rsidP="005F62EF">
      <w:pPr>
        <w:pStyle w:val="ListParagraph"/>
        <w:numPr>
          <w:ilvl w:val="0"/>
          <w:numId w:val="79"/>
        </w:numPr>
        <w:spacing w:line="276" w:lineRule="auto"/>
      </w:pPr>
      <w:r>
        <w:t>Latest versions of the ontologies should be easily found and identifiable as such. In this way users will be aware when improvements and/or corrections are available.</w:t>
      </w:r>
    </w:p>
    <w:p w14:paraId="0F995C65" w14:textId="77777777" w:rsidR="00E66E73" w:rsidRDefault="00E66E73" w:rsidP="00E66E73">
      <w:pPr>
        <w:pStyle w:val="ListParagraph"/>
        <w:numPr>
          <w:ilvl w:val="0"/>
          <w:numId w:val="79"/>
        </w:numPr>
        <w:spacing w:line="276" w:lineRule="auto"/>
      </w:pPr>
      <w:r>
        <w:t>Permanent IRIs must be used to name the ontologies. These IRIs must dereference to the ontologies’ locations thus ensuring that they are easily accessible.</w:t>
      </w:r>
    </w:p>
    <w:p w14:paraId="66F51316" w14:textId="008F334B" w:rsidR="005F62EF" w:rsidRDefault="005F62EF" w:rsidP="005F62EF">
      <w:pPr>
        <w:pStyle w:val="ListParagraph"/>
        <w:numPr>
          <w:ilvl w:val="0"/>
          <w:numId w:val="79"/>
        </w:numPr>
        <w:spacing w:line="276" w:lineRule="auto"/>
      </w:pPr>
      <w:r>
        <w:t xml:space="preserve">Updated versions of the ontologies should not be </w:t>
      </w:r>
      <w:r w:rsidRPr="00C34A74">
        <w:rPr>
          <w:i/>
        </w:rPr>
        <w:t>unknowingly</w:t>
      </w:r>
      <w:r>
        <w:t xml:space="preserve"> updated in ontologies that import/reuse them.</w:t>
      </w:r>
    </w:p>
    <w:p w14:paraId="351836D3" w14:textId="743509C2" w:rsidR="00CB59BA" w:rsidRDefault="00E66E73" w:rsidP="00CB59BA">
      <w:pPr>
        <w:pStyle w:val="ListParagraph"/>
        <w:numPr>
          <w:ilvl w:val="0"/>
          <w:numId w:val="79"/>
        </w:numPr>
        <w:spacing w:line="276" w:lineRule="auto"/>
      </w:pPr>
      <w:r>
        <w:t>The task of</w:t>
      </w:r>
      <w:r w:rsidR="00CB59BA">
        <w:t xml:space="preserve"> incorporati</w:t>
      </w:r>
      <w:r>
        <w:t>ng</w:t>
      </w:r>
      <w:r w:rsidR="00CB59BA">
        <w:t xml:space="preserve"> updates into ontologies that are using previous versions</w:t>
      </w:r>
      <w:r>
        <w:t xml:space="preserve"> must be addressed</w:t>
      </w:r>
      <w:r w:rsidR="00CB59BA">
        <w:t>.</w:t>
      </w:r>
    </w:p>
    <w:p w14:paraId="155A2900" w14:textId="3AAABAEA" w:rsidR="002E6407" w:rsidRPr="00367F57" w:rsidRDefault="00E66E73" w:rsidP="002E6407">
      <w:r>
        <w:t xml:space="preserve">The last two points are related to an important challenge regarding </w:t>
      </w:r>
      <w:r w:rsidR="006D612F">
        <w:t xml:space="preserve">potential issues arising from the update of imported ontologies. </w:t>
      </w:r>
      <w:r w:rsidR="006D5709">
        <w:t xml:space="preserve">When a new version of some iCity TPSO ontology – </w:t>
      </w:r>
      <w:r w:rsidR="006D5709">
        <w:lastRenderedPageBreak/>
        <w:t>Ontology X – is issued, it will be desirable to update any ontologies that import Ontology X (including and in particular those other</w:t>
      </w:r>
      <w:r w:rsidR="00C049AD">
        <w:t xml:space="preserve"> ontologies in the</w:t>
      </w:r>
      <w:r w:rsidR="006D5709">
        <w:t xml:space="preserve"> </w:t>
      </w:r>
      <w:r w:rsidR="00C049AD">
        <w:t>iCity TPSO</w:t>
      </w:r>
      <w:r w:rsidR="006D5709">
        <w:t xml:space="preserve"> that may Ontology X).</w:t>
      </w:r>
      <w:r w:rsidR="004D10A9">
        <w:t xml:space="preserve"> One consequence of this update is that the importing ontology (the ontology that imports Ontology X) is changed in that it is now using a new version of Ontology X, so it too should be identified as a new version. Clearly tracking and reflecting such changes is critical </w:t>
      </w:r>
      <w:r w:rsidR="00EA0718">
        <w:t>for ensuring the usability of the ontologies.</w:t>
      </w:r>
    </w:p>
    <w:p w14:paraId="3EE39840" w14:textId="7E174D5F" w:rsidR="002E6407" w:rsidRDefault="00367F57" w:rsidP="003477E9">
      <w:pPr>
        <w:pStyle w:val="Heading3"/>
      </w:pPr>
      <w:bookmarkStart w:id="204" w:name="_Toc35260306"/>
      <w:r>
        <w:t xml:space="preserve">Versioning </w:t>
      </w:r>
      <w:r w:rsidR="003477E9">
        <w:t>Principles</w:t>
      </w:r>
      <w:bookmarkEnd w:id="204"/>
    </w:p>
    <w:p w14:paraId="5F003E7B" w14:textId="02D1E99D" w:rsidR="00F13E98" w:rsidRPr="00F13E98" w:rsidRDefault="00F13E98" w:rsidP="00F13E98">
      <w:pPr>
        <w:rPr>
          <w:lang w:val="en-US" w:bidi="en-US"/>
        </w:rPr>
      </w:pPr>
      <w:r>
        <w:rPr>
          <w:lang w:val="en-US" w:bidi="en-US"/>
        </w:rPr>
        <w:t xml:space="preserve">The following principles must be adhered to in order to avoid issues with the versioning process (detailed in the subsequent section). </w:t>
      </w:r>
    </w:p>
    <w:p w14:paraId="08701D76" w14:textId="1B24AFF1" w:rsidR="00F62733" w:rsidRPr="00F62733" w:rsidRDefault="00094FF5" w:rsidP="00F62733">
      <w:pPr>
        <w:pStyle w:val="ListParagraph"/>
        <w:numPr>
          <w:ilvl w:val="0"/>
          <w:numId w:val="82"/>
        </w:numPr>
      </w:pPr>
      <w:r>
        <w:t>All iCity TPSO ontologies must employ an ontology IRI and version IRI to make the series of ontology versions explicit.</w:t>
      </w:r>
      <w:r w:rsidR="00F62733">
        <w:t xml:space="preserve"> </w:t>
      </w:r>
      <w:r w:rsidR="00F62733" w:rsidRPr="00F62733">
        <w:rPr>
          <w:lang w:val="en-CA"/>
        </w:rPr>
        <w:t>Guidelines on semantic version numbering</w:t>
      </w:r>
      <w:r w:rsidR="00F62733" w:rsidRPr="00F62733">
        <w:rPr>
          <w:vertAlign w:val="superscript"/>
          <w:lang w:val="en-CA"/>
        </w:rPr>
        <w:footnoteReference w:id="35"/>
      </w:r>
      <w:r w:rsidR="00F62733" w:rsidRPr="00F62733">
        <w:rPr>
          <w:lang w:val="en-CA"/>
        </w:rPr>
        <w:t xml:space="preserve"> should be adopted.</w:t>
      </w:r>
    </w:p>
    <w:p w14:paraId="01273845" w14:textId="694D1B9E" w:rsidR="002E6407" w:rsidRDefault="002E6407" w:rsidP="00094FF5">
      <w:pPr>
        <w:pStyle w:val="ListParagraph"/>
        <w:numPr>
          <w:ilvl w:val="0"/>
          <w:numId w:val="82"/>
        </w:numPr>
      </w:pPr>
      <w:r>
        <w:t xml:space="preserve">Any change (addition, removal, modification) to an ontology's axioms, including those of any ontologies it (directly or indirectly) imports </w:t>
      </w:r>
      <w:r w:rsidR="00094FF5">
        <w:t>is</w:t>
      </w:r>
      <w:r>
        <w:t xml:space="preserve"> considered a revision</w:t>
      </w:r>
      <w:r w:rsidR="00094FF5">
        <w:t xml:space="preserve"> to the ontology. When such revisions are officially released, they must be distinguished as such using the Version IRI attribute. </w:t>
      </w:r>
    </w:p>
    <w:p w14:paraId="2759EED1" w14:textId="543A06BC" w:rsidR="002E6407" w:rsidRDefault="00926D74" w:rsidP="00094FF5">
      <w:pPr>
        <w:pStyle w:val="ListParagraph"/>
        <w:numPr>
          <w:ilvl w:val="0"/>
          <w:numId w:val="82"/>
        </w:numPr>
      </w:pPr>
      <w:r>
        <w:t xml:space="preserve">According to best practices, the ontology IRI and version IRI locations should be defined and de-referenceable with persistent URLs. </w:t>
      </w:r>
      <w:r w:rsidR="00094FF5">
        <w:t>T</w:t>
      </w:r>
      <w:r w:rsidR="002E6407">
        <w:t xml:space="preserve">he current version </w:t>
      </w:r>
      <w:r>
        <w:t xml:space="preserve">of an ontology </w:t>
      </w:r>
      <w:r w:rsidR="002E6407">
        <w:t xml:space="preserve">should be available at the ontology IRI to ensure that it is identified as the current version and </w:t>
      </w:r>
      <w:r w:rsidR="00094FF5">
        <w:t xml:space="preserve">that it is </w:t>
      </w:r>
      <w:r w:rsidR="002E6407">
        <w:t>easily discoverable</w:t>
      </w:r>
      <w:r w:rsidR="00094FF5">
        <w:t xml:space="preserve"> to the public</w:t>
      </w:r>
      <w:r w:rsidR="002E6407">
        <w:t xml:space="preserve">. </w:t>
      </w:r>
    </w:p>
    <w:p w14:paraId="3CFF2349" w14:textId="0E16EF90" w:rsidR="002E6407" w:rsidRDefault="00094FF5" w:rsidP="00F2468E">
      <w:pPr>
        <w:pStyle w:val="ListParagraph"/>
        <w:numPr>
          <w:ilvl w:val="0"/>
          <w:numId w:val="82"/>
        </w:numPr>
      </w:pPr>
      <w:r>
        <w:t>A</w:t>
      </w:r>
      <w:r w:rsidR="002E6407">
        <w:t>ll import</w:t>
      </w:r>
      <w:r w:rsidR="00926D74">
        <w:t>s</w:t>
      </w:r>
      <w:r w:rsidR="002E6407">
        <w:t xml:space="preserve"> must directly reference the</w:t>
      </w:r>
      <w:r w:rsidR="00926D74">
        <w:t xml:space="preserve"> imported ontology’s</w:t>
      </w:r>
      <w:r w:rsidR="002E6407">
        <w:t xml:space="preserve"> </w:t>
      </w:r>
      <w:r w:rsidR="002E6407" w:rsidRPr="00094FF5">
        <w:rPr>
          <w:i/>
        </w:rPr>
        <w:t>Version IRI</w:t>
      </w:r>
      <w:r w:rsidR="002E6407">
        <w:t xml:space="preserve"> </w:t>
      </w:r>
      <w:r>
        <w:t xml:space="preserve">(if available) </w:t>
      </w:r>
      <w:r w:rsidR="002E6407">
        <w:t xml:space="preserve">to make the reuse explicit; this is necessary as any update to an imported version should result in an update to the importing ontology's version as well. Failure to do so potentially violates one of the conventions for versioning described by the W3C. If the Ontology IRI is used, then the imported ontology will always be the most recent version. While it is undoubtedly desirable to ensure that the most correct, up-to-date version of a resource is </w:t>
      </w:r>
      <w:r w:rsidR="002E6407">
        <w:lastRenderedPageBreak/>
        <w:t>used, when a new version is created, by definition of import the ontology that is importing this new version is now also changed. Thus, according to the W3C guidelines, this ontology should also be recognized with a new Version IRI. Importing the Ontology IRI makes this distinction difficult to recognize and impossible to maintain.</w:t>
      </w:r>
    </w:p>
    <w:p w14:paraId="22F98495" w14:textId="77777777" w:rsidR="002E6407" w:rsidRDefault="002E6407" w:rsidP="003477E9">
      <w:pPr>
        <w:pStyle w:val="Heading3"/>
      </w:pPr>
      <w:bookmarkStart w:id="205" w:name="_Toc35260307"/>
      <w:r w:rsidRPr="00243796">
        <w:t>Process</w:t>
      </w:r>
      <w:r>
        <w:t xml:space="preserve"> to Update Ontology-x.owl</w:t>
      </w:r>
      <w:bookmarkEnd w:id="205"/>
    </w:p>
    <w:p w14:paraId="0E584BAF" w14:textId="69D1CD6E" w:rsidR="00094FF5" w:rsidRDefault="00094FF5" w:rsidP="0011734E">
      <w:r>
        <w:t>The following</w:t>
      </w:r>
      <w:r w:rsidR="0011734E">
        <w:t xml:space="preserve"> process describes the steps necessary to release an updated version of some iCity Ontology.</w:t>
      </w:r>
    </w:p>
    <w:tbl>
      <w:tblPr>
        <w:tblStyle w:val="TableGrid"/>
        <w:tblW w:w="0" w:type="auto"/>
        <w:tblLook w:val="04A0" w:firstRow="1" w:lastRow="0" w:firstColumn="1" w:lastColumn="0" w:noHBand="0" w:noVBand="1"/>
      </w:tblPr>
      <w:tblGrid>
        <w:gridCol w:w="1129"/>
        <w:gridCol w:w="8221"/>
      </w:tblGrid>
      <w:tr w:rsidR="00F6295F" w14:paraId="097CC336" w14:textId="77777777" w:rsidTr="00F6295F">
        <w:tc>
          <w:tcPr>
            <w:tcW w:w="1129" w:type="dxa"/>
          </w:tcPr>
          <w:p w14:paraId="2C1DC78B" w14:textId="5918C771" w:rsidR="00F6295F" w:rsidRDefault="00F6295F" w:rsidP="0011734E">
            <w:r w:rsidRPr="00906939">
              <w:rPr>
                <w:b/>
              </w:rPr>
              <w:t>Process</w:t>
            </w:r>
            <w:r>
              <w:t>:</w:t>
            </w:r>
          </w:p>
        </w:tc>
        <w:tc>
          <w:tcPr>
            <w:tcW w:w="8221" w:type="dxa"/>
          </w:tcPr>
          <w:p w14:paraId="0D7CD825" w14:textId="48064D10" w:rsidR="00F6295F" w:rsidRDefault="00F6295F" w:rsidP="00F6295F">
            <w:pPr>
              <w:tabs>
                <w:tab w:val="left" w:pos="5812"/>
              </w:tabs>
            </w:pPr>
            <w:r>
              <w:t>Update Version</w:t>
            </w:r>
          </w:p>
        </w:tc>
      </w:tr>
      <w:tr w:rsidR="00F6295F" w14:paraId="59EFD7B9" w14:textId="77777777" w:rsidTr="00F6295F">
        <w:tc>
          <w:tcPr>
            <w:tcW w:w="1129" w:type="dxa"/>
          </w:tcPr>
          <w:p w14:paraId="23FD1C59" w14:textId="556CCCB7" w:rsidR="00F6295F" w:rsidRPr="00906939" w:rsidRDefault="00F6295F" w:rsidP="0011734E">
            <w:pPr>
              <w:rPr>
                <w:b/>
              </w:rPr>
            </w:pPr>
            <w:r w:rsidRPr="00906939">
              <w:rPr>
                <w:b/>
              </w:rPr>
              <w:t>Input</w:t>
            </w:r>
            <w:r>
              <w:t>:</w:t>
            </w:r>
          </w:p>
        </w:tc>
        <w:tc>
          <w:tcPr>
            <w:tcW w:w="8221" w:type="dxa"/>
          </w:tcPr>
          <w:p w14:paraId="40355AF9" w14:textId="6BD1D188" w:rsidR="00F6295F" w:rsidRDefault="00F6295F" w:rsidP="00F6295F">
            <w:pPr>
              <w:tabs>
                <w:tab w:val="left" w:pos="5812"/>
              </w:tabs>
            </w:pPr>
            <w:r>
              <w:t>New version of an ontology: ontology-x.owl</w:t>
            </w:r>
          </w:p>
        </w:tc>
      </w:tr>
      <w:tr w:rsidR="00F6295F" w14:paraId="50D756A4" w14:textId="77777777" w:rsidTr="00F6295F">
        <w:tc>
          <w:tcPr>
            <w:tcW w:w="1129" w:type="dxa"/>
          </w:tcPr>
          <w:p w14:paraId="1CABBC6C" w14:textId="37644269" w:rsidR="00F6295F" w:rsidRPr="00906939" w:rsidRDefault="00F6295F" w:rsidP="0011734E">
            <w:pPr>
              <w:rPr>
                <w:b/>
              </w:rPr>
            </w:pPr>
            <w:r w:rsidRPr="00906939">
              <w:rPr>
                <w:b/>
              </w:rPr>
              <w:t>Output</w:t>
            </w:r>
            <w:r>
              <w:t>:</w:t>
            </w:r>
          </w:p>
        </w:tc>
        <w:tc>
          <w:tcPr>
            <w:tcW w:w="8221" w:type="dxa"/>
          </w:tcPr>
          <w:p w14:paraId="03683C20" w14:textId="60C131BD" w:rsidR="00F6295F" w:rsidRDefault="00F6295F" w:rsidP="00F6295F">
            <w:pPr>
              <w:tabs>
                <w:tab w:val="left" w:pos="5812"/>
              </w:tabs>
            </w:pPr>
            <w:r>
              <w:t>New version of TPSO ontologies, with updated ontology-x.owl incorporated</w:t>
            </w:r>
          </w:p>
        </w:tc>
      </w:tr>
      <w:tr w:rsidR="00F6295F" w14:paraId="0BCC993A" w14:textId="77777777" w:rsidTr="00384947">
        <w:tc>
          <w:tcPr>
            <w:tcW w:w="9350" w:type="dxa"/>
            <w:gridSpan w:val="2"/>
          </w:tcPr>
          <w:p w14:paraId="65125826" w14:textId="445910DF" w:rsidR="00F6295F" w:rsidRDefault="00F6295F" w:rsidP="00F6295F">
            <w:pPr>
              <w:tabs>
                <w:tab w:val="left" w:pos="5812"/>
              </w:tabs>
            </w:pPr>
            <w:r w:rsidRPr="00906939">
              <w:rPr>
                <w:b/>
              </w:rPr>
              <w:t>Steps</w:t>
            </w:r>
            <w:r>
              <w:t>:</w:t>
            </w:r>
          </w:p>
        </w:tc>
      </w:tr>
      <w:tr w:rsidR="00F6295F" w14:paraId="1ADFC6CA" w14:textId="77777777" w:rsidTr="00384947">
        <w:tc>
          <w:tcPr>
            <w:tcW w:w="9350" w:type="dxa"/>
            <w:gridSpan w:val="2"/>
          </w:tcPr>
          <w:p w14:paraId="32EBCB37" w14:textId="1E967FCD" w:rsidR="00F6295F" w:rsidRPr="00F6295F" w:rsidRDefault="00F6295F" w:rsidP="00F6295F">
            <w:pPr>
              <w:pStyle w:val="ListParagraph"/>
              <w:numPr>
                <w:ilvl w:val="0"/>
                <w:numId w:val="78"/>
              </w:numPr>
              <w:tabs>
                <w:tab w:val="left" w:pos="5812"/>
              </w:tabs>
              <w:spacing w:line="276" w:lineRule="auto"/>
            </w:pPr>
            <w:r>
              <w:t xml:space="preserve">Define new Version IRI to distinguish the ontology (reflect that it is a new version). </w:t>
            </w:r>
            <w:r>
              <w:br/>
              <w:t xml:space="preserve">Common practice for naming adopted by the </w:t>
            </w:r>
            <w:r w:rsidR="00387A3F">
              <w:t>iCity TPSO</w:t>
            </w:r>
            <w:r>
              <w:t xml:space="preserve"> is &lt;Version IRI&gt; = &lt;Ontology IRI&gt;+&lt;Version number&gt;. For example, if we have Ontology IRI = "</w:t>
            </w:r>
            <w:r w:rsidRPr="009E16DB">
              <w:t>http:/</w:t>
            </w:r>
            <w:r>
              <w:t>/w3id.org/icity/Change/" then the Version IRI should be of the format "</w:t>
            </w:r>
            <w:r w:rsidRPr="009E16DB">
              <w:t xml:space="preserve"> </w:t>
            </w:r>
            <w:hyperlink r:id="rId49" w:history="1">
              <w:r w:rsidRPr="00045597">
                <w:rPr>
                  <w:rStyle w:val="Hyperlink"/>
                </w:rPr>
                <w:t>http://w3id.org/icity/Change/1.0/</w:t>
              </w:r>
            </w:hyperlink>
            <w:r>
              <w:t>"</w:t>
            </w:r>
          </w:p>
        </w:tc>
      </w:tr>
      <w:tr w:rsidR="00F6295F" w14:paraId="4EFE2915" w14:textId="77777777" w:rsidTr="00384947">
        <w:tc>
          <w:tcPr>
            <w:tcW w:w="9350" w:type="dxa"/>
            <w:gridSpan w:val="2"/>
          </w:tcPr>
          <w:p w14:paraId="46914B2F" w14:textId="10A593EB" w:rsidR="00F6295F" w:rsidRDefault="00F6295F" w:rsidP="00F6295F">
            <w:pPr>
              <w:pStyle w:val="ListParagraph"/>
              <w:numPr>
                <w:ilvl w:val="0"/>
                <w:numId w:val="78"/>
              </w:numPr>
              <w:tabs>
                <w:tab w:val="left" w:pos="5812"/>
              </w:tabs>
              <w:spacing w:line="276" w:lineRule="auto"/>
            </w:pPr>
            <w:r>
              <w:t xml:space="preserve">Rename the owl:versionIRI attribute value to the new Version IRI. </w:t>
            </w:r>
            <w:r w:rsidRPr="0011734E">
              <w:rPr>
                <w:i/>
              </w:rPr>
              <w:t>Do not</w:t>
            </w:r>
            <w:r w:rsidRPr="002829CA">
              <w:rPr>
                <w:i/>
              </w:rPr>
              <w:t xml:space="preserve"> </w:t>
            </w:r>
            <w:r>
              <w:t xml:space="preserve">rename </w:t>
            </w:r>
            <w:r w:rsidRPr="00E93F36">
              <w:t>rdf</w:t>
            </w:r>
            <w:r>
              <w:t>:about, this tag defines the Ontology IRI.</w:t>
            </w:r>
          </w:p>
        </w:tc>
      </w:tr>
      <w:tr w:rsidR="00F6295F" w14:paraId="063D190D" w14:textId="77777777" w:rsidTr="00384947">
        <w:tc>
          <w:tcPr>
            <w:tcW w:w="9350" w:type="dxa"/>
            <w:gridSpan w:val="2"/>
          </w:tcPr>
          <w:p w14:paraId="14406A5C" w14:textId="1B882C63" w:rsidR="00F6295F" w:rsidRDefault="00F6295F" w:rsidP="00F6295F">
            <w:pPr>
              <w:pStyle w:val="ListParagraph"/>
              <w:numPr>
                <w:ilvl w:val="0"/>
                <w:numId w:val="78"/>
              </w:numPr>
              <w:tabs>
                <w:tab w:val="left" w:pos="5812"/>
              </w:tabs>
              <w:spacing w:line="276" w:lineRule="auto"/>
            </w:pPr>
            <w:r>
              <w:t>Upload the ontology and create a persistent url for the new Version IRI to redirect to the new ontology's location, according to the predefined rewrite rules in the .htacess file.</w:t>
            </w:r>
            <w:r>
              <w:rPr>
                <w:rStyle w:val="FootnoteReference"/>
              </w:rPr>
              <w:footnoteReference w:id="36"/>
            </w:r>
          </w:p>
        </w:tc>
      </w:tr>
      <w:tr w:rsidR="00F6295F" w14:paraId="727AE01B" w14:textId="77777777" w:rsidTr="00384947">
        <w:tc>
          <w:tcPr>
            <w:tcW w:w="9350" w:type="dxa"/>
            <w:gridSpan w:val="2"/>
          </w:tcPr>
          <w:p w14:paraId="0816EC7B" w14:textId="4039732B" w:rsidR="00F6295F" w:rsidRDefault="00F6295F" w:rsidP="00F6295F">
            <w:pPr>
              <w:pStyle w:val="ListParagraph"/>
              <w:numPr>
                <w:ilvl w:val="0"/>
                <w:numId w:val="78"/>
              </w:numPr>
              <w:tabs>
                <w:tab w:val="left" w:pos="5812"/>
              </w:tabs>
              <w:spacing w:line="276" w:lineRule="auto"/>
            </w:pPr>
            <w:r>
              <w:t>Update rewrite rules for the persistent url for the Ontology IRI to redirect to this new, most recent version.</w:t>
            </w:r>
          </w:p>
        </w:tc>
      </w:tr>
      <w:tr w:rsidR="00F6295F" w14:paraId="7C9E95CC" w14:textId="77777777" w:rsidTr="00384947">
        <w:tc>
          <w:tcPr>
            <w:tcW w:w="9350" w:type="dxa"/>
            <w:gridSpan w:val="2"/>
          </w:tcPr>
          <w:p w14:paraId="6AE5B76E" w14:textId="77777777" w:rsidR="00F6295F" w:rsidRDefault="00F6295F" w:rsidP="00F6295F">
            <w:pPr>
              <w:pStyle w:val="ListParagraph"/>
              <w:numPr>
                <w:ilvl w:val="0"/>
                <w:numId w:val="78"/>
              </w:numPr>
              <w:tabs>
                <w:tab w:val="left" w:pos="5812"/>
              </w:tabs>
              <w:spacing w:line="276" w:lineRule="auto"/>
            </w:pPr>
            <w:r>
              <w:t>As required, update ontologies that import Ontology-x.owl. Specifically:</w:t>
            </w:r>
          </w:p>
          <w:p w14:paraId="09BAEEC6" w14:textId="77777777" w:rsidR="00F6295F" w:rsidRDefault="00F6295F" w:rsidP="00F6295F">
            <w:pPr>
              <w:pStyle w:val="ListParagraph"/>
              <w:numPr>
                <w:ilvl w:val="1"/>
                <w:numId w:val="78"/>
              </w:numPr>
              <w:tabs>
                <w:tab w:val="left" w:pos="5812"/>
              </w:tabs>
              <w:spacing w:line="276" w:lineRule="auto"/>
            </w:pPr>
            <w:r>
              <w:lastRenderedPageBreak/>
              <w:t>Create a new version of the importing ontology (perform Process to Update Ontology-x).</w:t>
            </w:r>
          </w:p>
          <w:p w14:paraId="6366E67D" w14:textId="77777777" w:rsidR="00F6295F" w:rsidRDefault="00F6295F" w:rsidP="00F6295F">
            <w:pPr>
              <w:pStyle w:val="ListParagraph"/>
              <w:numPr>
                <w:ilvl w:val="1"/>
                <w:numId w:val="78"/>
              </w:numPr>
              <w:tabs>
                <w:tab w:val="left" w:pos="5812"/>
              </w:tabs>
              <w:spacing w:line="276" w:lineRule="auto"/>
            </w:pPr>
            <w:r>
              <w:t>Update the &lt;import&gt; tag to reflect the import of the new VersionIRI of Ontology-x.</w:t>
            </w:r>
          </w:p>
          <w:p w14:paraId="7DA52AF7" w14:textId="77777777" w:rsidR="00F6295F" w:rsidRDefault="00F6295F" w:rsidP="00F6295F">
            <w:pPr>
              <w:pStyle w:val="ListParagraph"/>
              <w:numPr>
                <w:ilvl w:val="1"/>
                <w:numId w:val="78"/>
              </w:numPr>
              <w:tabs>
                <w:tab w:val="left" w:pos="5812"/>
              </w:tabs>
              <w:spacing w:line="276" w:lineRule="auto"/>
            </w:pPr>
            <w:r>
              <w:t>Update (replace) all instances of the old Version IRI to the new Version IRI (ideally, this will simply require an update to the prefix name definition).</w:t>
            </w:r>
          </w:p>
          <w:p w14:paraId="2BD09987" w14:textId="1B9DFCC0" w:rsidR="00F6295F" w:rsidRDefault="00F6295F" w:rsidP="00F6295F">
            <w:pPr>
              <w:pStyle w:val="ListParagraph"/>
              <w:numPr>
                <w:ilvl w:val="1"/>
                <w:numId w:val="78"/>
              </w:numPr>
              <w:tabs>
                <w:tab w:val="left" w:pos="5812"/>
              </w:tabs>
              <w:spacing w:line="276" w:lineRule="auto"/>
            </w:pPr>
            <w:r>
              <w:t>Perform the Update Version process on the importing ontology.</w:t>
            </w:r>
          </w:p>
        </w:tc>
      </w:tr>
    </w:tbl>
    <w:p w14:paraId="6223D57E" w14:textId="77777777" w:rsidR="002E6407" w:rsidRPr="00243796" w:rsidRDefault="002E6407" w:rsidP="002E6407">
      <w:pPr>
        <w:tabs>
          <w:tab w:val="left" w:pos="5812"/>
        </w:tabs>
        <w:rPr>
          <w:u w:val="single"/>
        </w:rPr>
      </w:pPr>
    </w:p>
    <w:p w14:paraId="42973128" w14:textId="7271F068" w:rsidR="002E6407" w:rsidRDefault="002E6407" w:rsidP="002E6407">
      <w:pPr>
        <w:tabs>
          <w:tab w:val="left" w:pos="5812"/>
        </w:tabs>
      </w:pPr>
      <w:r>
        <w:t xml:space="preserve">In our experience, implementing these updates may be problematic with ontology editors. </w:t>
      </w:r>
      <w:r w:rsidR="0011734E">
        <w:t xml:space="preserve">The interface </w:t>
      </w:r>
      <w:r>
        <w:t xml:space="preserve">may </w:t>
      </w:r>
      <w:r w:rsidR="0011734E">
        <w:t xml:space="preserve">obscure </w:t>
      </w:r>
      <w:r>
        <w:t xml:space="preserve">dependencies </w:t>
      </w:r>
      <w:r w:rsidR="0011734E">
        <w:t xml:space="preserve">between ontologies thus making the required changes unclear. </w:t>
      </w:r>
      <w:r w:rsidR="004803FF">
        <w:t>At the time of this report,</w:t>
      </w:r>
      <w:r>
        <w:t xml:space="preserve"> </w:t>
      </w:r>
      <w:r w:rsidR="0011734E">
        <w:t>we recommend</w:t>
      </w:r>
      <w:r w:rsidR="004803FF">
        <w:t xml:space="preserve"> </w:t>
      </w:r>
      <w:r>
        <w:t>modify</w:t>
      </w:r>
      <w:r w:rsidR="0011734E">
        <w:t>ing</w:t>
      </w:r>
      <w:r>
        <w:t xml:space="preserve"> the xml </w:t>
      </w:r>
      <w:r w:rsidR="0011734E">
        <w:t xml:space="preserve">files </w:t>
      </w:r>
      <w:r>
        <w:t>directly</w:t>
      </w:r>
      <w:r w:rsidR="0011734E">
        <w:t xml:space="preserve">. </w:t>
      </w:r>
      <w:r>
        <w:t xml:space="preserve">Currently, the most straightforward way to implement these updates is by </w:t>
      </w:r>
      <w:r w:rsidR="0011734E">
        <w:t xml:space="preserve">replacing </w:t>
      </w:r>
      <w:r>
        <w:t>all</w:t>
      </w:r>
      <w:r w:rsidR="0011734E">
        <w:t xml:space="preserve"> of the old version IRIs at once. T</w:t>
      </w:r>
      <w:r>
        <w:t xml:space="preserve">he imports structure of the ontology must be considered to determine which </w:t>
      </w:r>
      <w:r w:rsidR="0011734E">
        <w:t>ontologies</w:t>
      </w:r>
      <w:r>
        <w:t xml:space="preserve"> </w:t>
      </w:r>
      <w:r w:rsidR="0011734E">
        <w:t>have been impacted by the revision. In some cases</w:t>
      </w:r>
      <w:r w:rsidR="00AC26E6">
        <w:t>,</w:t>
      </w:r>
      <w:r w:rsidR="0011734E">
        <w:t xml:space="preserve"> a revision may require changes to the design of the importing ontologies; at a minimum, since the importing ontologies now import a new version </w:t>
      </w:r>
      <w:r w:rsidR="008A4004">
        <w:t xml:space="preserve">of Ontology-X, this </w:t>
      </w:r>
      <w:r>
        <w:t xml:space="preserve">must </w:t>
      </w:r>
      <w:r w:rsidR="008A4004">
        <w:t xml:space="preserve">be reflected with the release of a new version as discussed earlier in this section. </w:t>
      </w:r>
    </w:p>
    <w:p w14:paraId="19D1CC1B" w14:textId="77777777" w:rsidR="00CB30EB" w:rsidRDefault="00CB30EB" w:rsidP="00CB30EB">
      <w:pPr>
        <w:pStyle w:val="Heading3"/>
      </w:pPr>
      <w:bookmarkStart w:id="206" w:name="_Toc35260308"/>
      <w:r>
        <w:t>Versioning infrastructure</w:t>
      </w:r>
      <w:bookmarkEnd w:id="206"/>
    </w:p>
    <w:p w14:paraId="3D41149B" w14:textId="754F0049" w:rsidR="001F235C" w:rsidRPr="00CB30EB" w:rsidRDefault="001F235C" w:rsidP="002E6407">
      <w:pPr>
        <w:tabs>
          <w:tab w:val="left" w:pos="5812"/>
        </w:tabs>
      </w:pPr>
      <w:r>
        <w:t>The following are required components of an infrastructure that supports the versioning process described previously.</w:t>
      </w:r>
    </w:p>
    <w:p w14:paraId="3D45A72B" w14:textId="126559AA" w:rsidR="002E6407" w:rsidRDefault="001F7BC7" w:rsidP="00CB30EB">
      <w:pPr>
        <w:pStyle w:val="Heading4"/>
      </w:pPr>
      <w:r>
        <w:t xml:space="preserve">File </w:t>
      </w:r>
      <w:r w:rsidR="00CB30EB">
        <w:t>Storage</w:t>
      </w:r>
    </w:p>
    <w:p w14:paraId="701574D6" w14:textId="5B926137" w:rsidR="002E6407" w:rsidRDefault="007E5AA9" w:rsidP="007E5AA9">
      <w:pPr>
        <w:tabs>
          <w:tab w:val="left" w:pos="5812"/>
        </w:tabs>
      </w:pPr>
      <w:r>
        <w:t>Versions of the ontology may be developed and maintained via a version control system such as Github</w:t>
      </w:r>
      <w:r w:rsidR="001F7BC7">
        <w:t>,</w:t>
      </w:r>
      <w:r>
        <w:t xml:space="preserve"> however this is not required.</w:t>
      </w:r>
      <w:r w:rsidR="002E6407">
        <w:t xml:space="preserve"> </w:t>
      </w:r>
      <w:r>
        <w:t>The granularity enabled by version control system may be useful but is not necessary for the kind of versioning described here.</w:t>
      </w:r>
      <w:r w:rsidR="002E6407">
        <w:t xml:space="preserve"> For example, in git every change that is made creates a new version of the ontology (file), but each of these changes should not necessarily correspond to the issuing of a new version IRI for the ontology. </w:t>
      </w:r>
      <w:r>
        <w:t xml:space="preserve">Each version IRI instead corresponds to a new release of the ontology. </w:t>
      </w:r>
    </w:p>
    <w:p w14:paraId="02303353" w14:textId="62615A0A" w:rsidR="007E5AA9" w:rsidRDefault="007E5AA9" w:rsidP="007E5AA9">
      <w:pPr>
        <w:tabs>
          <w:tab w:val="left" w:pos="5812"/>
        </w:tabs>
      </w:pPr>
      <w:r>
        <w:t>The chosen file repository has two key roles:</w:t>
      </w:r>
    </w:p>
    <w:p w14:paraId="3B750014" w14:textId="77777777" w:rsidR="007E5AA9" w:rsidRDefault="007E5AA9" w:rsidP="002E6407">
      <w:pPr>
        <w:pStyle w:val="ListParagraph"/>
        <w:numPr>
          <w:ilvl w:val="0"/>
          <w:numId w:val="83"/>
        </w:numPr>
      </w:pPr>
      <w:r>
        <w:t>T</w:t>
      </w:r>
      <w:r w:rsidR="002E6407">
        <w:t>o host the ontology and its version history and make it available and understandable to the public</w:t>
      </w:r>
      <w:r>
        <w:t>.</w:t>
      </w:r>
    </w:p>
    <w:p w14:paraId="50113E1D" w14:textId="4AFD7ED6" w:rsidR="00BC5CD6" w:rsidRDefault="007E5AA9" w:rsidP="002E6407">
      <w:pPr>
        <w:pStyle w:val="ListParagraph"/>
        <w:numPr>
          <w:ilvl w:val="0"/>
          <w:numId w:val="83"/>
        </w:numPr>
      </w:pPr>
      <w:r>
        <w:lastRenderedPageBreak/>
        <w:t>T</w:t>
      </w:r>
      <w:r w:rsidR="002E6407">
        <w:t>o support continued development of the ontology (i.e. between versions)</w:t>
      </w:r>
      <w:r>
        <w:t>.</w:t>
      </w:r>
    </w:p>
    <w:p w14:paraId="40E974D6" w14:textId="2C72D742" w:rsidR="00BC5CD6" w:rsidRDefault="001F7BC7" w:rsidP="00CB30EB">
      <w:pPr>
        <w:pStyle w:val="Heading4"/>
      </w:pPr>
      <w:r>
        <w:t>Permanent URL Redirect</w:t>
      </w:r>
    </w:p>
    <w:p w14:paraId="57341C05" w14:textId="632E79E7" w:rsidR="00BC5CD6" w:rsidRDefault="00BC5CD6" w:rsidP="00BC5CD6">
      <w:r>
        <w:t>Several organization schemes are possible with respect to the storage of versions of each owl file (and corresponding html doc</w:t>
      </w:r>
      <w:r w:rsidR="00051B1E">
        <w:t>umentation</w:t>
      </w:r>
      <w:r>
        <w:t xml:space="preserve">), and the approach to redirect a persistent url to the </w:t>
      </w:r>
      <w:r w:rsidR="00051B1E">
        <w:t>appropriate</w:t>
      </w:r>
      <w:r>
        <w:t xml:space="preserve"> version of the file.</w:t>
      </w:r>
      <w:r w:rsidR="001F7BC7">
        <w:t xml:space="preserve"> Currently, we employ a </w:t>
      </w:r>
      <w:r w:rsidR="00411C9B">
        <w:t>.</w:t>
      </w:r>
      <w:r w:rsidR="001F7BC7">
        <w:t>htaccess file with rewrite rules to redirect web requests for the ontology IRIs to their actual location (or documentation, as appropriate).</w:t>
      </w:r>
      <w:r w:rsidR="00411C9B">
        <w:t xml:space="preserve"> The purpose of the .htaccess file is to facilitate the appropriate redirect from the permanent urls to the files maintained in the Github repository. The rewrite rules for new versions of the documentation (discussed in the previous section) are similarly accounted for in the .htaccess file. </w:t>
      </w:r>
    </w:p>
    <w:p w14:paraId="0523C356" w14:textId="64246392" w:rsidR="00BC5CD6" w:rsidRDefault="00BC5CD6" w:rsidP="00BC5CD6">
      <w:r>
        <w:t xml:space="preserve">Since the </w:t>
      </w:r>
      <w:r w:rsidR="001F7BC7">
        <w:t>OWL</w:t>
      </w:r>
      <w:r>
        <w:t xml:space="preserve"> files may be versioned independently (a change to one file doesn’t </w:t>
      </w:r>
      <w:r>
        <w:rPr>
          <w:i/>
        </w:rPr>
        <w:t>necessarily</w:t>
      </w:r>
      <w:r>
        <w:t xml:space="preserve"> mean a new version of all of the files), the Ontology IRIs may redirect </w:t>
      </w:r>
      <w:r w:rsidR="001F7BC7">
        <w:t>t</w:t>
      </w:r>
      <w:r>
        <w:t>o different versions, so the rewrite rules would need to be custom for each path. One option would be to maintain folders for each version of the UrbanSystem ontology (resulting in some duplication of files). Instead, we maintain each sub-ontology’s version history in its own file; Ontology Version IRIs are directed here. Then, we also maintain a collection of “latest” ontology files in the main directory (without any version suffix). The rewrite rule for this is straightforward and results in only a single duplicate file for each sub-ontology. However, it does require an additional step for the update process: that the “latest” file in the main directory be replaced.</w:t>
      </w:r>
    </w:p>
    <w:p w14:paraId="16DA4128" w14:textId="79F7B88C" w:rsidR="00432443" w:rsidRDefault="00583166" w:rsidP="002E6407">
      <w:r>
        <w:t xml:space="preserve">The </w:t>
      </w:r>
      <w:r w:rsidR="00541F63">
        <w:t>.htaccess file currently in use is available</w:t>
      </w:r>
      <w:r w:rsidR="001F7BC7">
        <w:t xml:space="preserve"> for review</w:t>
      </w:r>
      <w:r w:rsidR="00541F63">
        <w:t xml:space="preserve"> in the /docs folder of the iCity Github repository</w:t>
      </w:r>
      <w:r w:rsidR="00541F63">
        <w:rPr>
          <w:rStyle w:val="FootnoteReference"/>
        </w:rPr>
        <w:footnoteReference w:id="37"/>
      </w:r>
      <w:r w:rsidR="00541F63">
        <w:t xml:space="preserve">. </w:t>
      </w:r>
      <w:r w:rsidR="001F7BC7">
        <w:t xml:space="preserve">The version of the file that is in use is currently stored in the /ontologies/icity subdirectory of the EIL server; this is the file path that has been chosen for the ontologies’ IRIs. Alternatives such as w3id.org exist for the definition of permanent urls, however issues with security certificates were encountered that could not be resolved. To address this and avoid future issues we have elected to define the IRIs according to a University-owned url. </w:t>
      </w:r>
    </w:p>
    <w:p w14:paraId="0F92769C" w14:textId="37A262F1" w:rsidR="002016ED" w:rsidRDefault="006E76B7" w:rsidP="002016ED">
      <w:pPr>
        <w:pStyle w:val="Heading1"/>
      </w:pPr>
      <w:bookmarkStart w:id="207" w:name="_Toc35260309"/>
      <w:r>
        <w:lastRenderedPageBreak/>
        <w:t>Future Work</w:t>
      </w:r>
      <w:bookmarkEnd w:id="158"/>
      <w:bookmarkEnd w:id="207"/>
    </w:p>
    <w:p w14:paraId="25FFC218" w14:textId="0950860A" w:rsidR="009C66BF" w:rsidRDefault="00D93E2F" w:rsidP="00D93E2F">
      <w:r>
        <w:t xml:space="preserve">Future iterations of the iCity </w:t>
      </w:r>
      <w:r w:rsidR="00802AF7">
        <w:t>TPSO</w:t>
      </w:r>
      <w:r>
        <w:t xml:space="preserve"> should develop a deeper semantics for the concepts identified here, in addition to an expansion of scope. </w:t>
      </w:r>
      <w:r w:rsidR="009C66BF">
        <w:t xml:space="preserve">Directions for future work have been detailed at the ontology level in Section </w:t>
      </w:r>
      <w:r w:rsidR="009C66BF">
        <w:fldChar w:fldCharType="begin"/>
      </w:r>
      <w:r w:rsidR="009C66BF">
        <w:instrText xml:space="preserve"> REF _Ref35255109 \r \h </w:instrText>
      </w:r>
      <w:r w:rsidR="009C66BF">
        <w:fldChar w:fldCharType="separate"/>
      </w:r>
      <w:r w:rsidR="009C66BF">
        <w:t>6</w:t>
      </w:r>
      <w:r w:rsidR="009C66BF">
        <w:fldChar w:fldCharType="end"/>
      </w:r>
      <w:r w:rsidR="009C66BF">
        <w:t>.</w:t>
      </w:r>
      <w:r w:rsidR="009C66BF" w:rsidRPr="009C66BF">
        <w:t xml:space="preserve"> </w:t>
      </w:r>
      <w:r w:rsidR="009C66BF">
        <w:t>In addition, the overall scope of the iCity TPSO should be expanded to address other areas of transportation planning including freight and complete streets.</w:t>
      </w:r>
    </w:p>
    <w:p w14:paraId="6837575D" w14:textId="0CB4AAFF" w:rsidR="00C72ED2" w:rsidRDefault="009C66BF" w:rsidP="00D93E2F">
      <w:r>
        <w:t xml:space="preserve">Future work </w:t>
      </w:r>
      <w:r w:rsidR="00D93E2F">
        <w:t>will be dictated largely by use cases</w:t>
      </w:r>
      <w:r w:rsidR="0012132D">
        <w:t>. Use cases</w:t>
      </w:r>
      <w:r w:rsidR="00D93E2F">
        <w:t xml:space="preserve"> will not only determine additional requirements for representation, but applications </w:t>
      </w:r>
      <w:r w:rsidR="00802AF7">
        <w:t>with</w:t>
      </w:r>
      <w:r w:rsidR="00D93E2F">
        <w:t xml:space="preserve"> </w:t>
      </w:r>
      <w:r w:rsidR="00802AF7">
        <w:t>specified</w:t>
      </w:r>
      <w:r w:rsidR="00D93E2F">
        <w:t xml:space="preserve"> functionality </w:t>
      </w:r>
      <w:r w:rsidR="00802AF7">
        <w:t>to</w:t>
      </w:r>
      <w:r w:rsidR="00D93E2F">
        <w:t xml:space="preserve"> be supported by the ontology. </w:t>
      </w:r>
      <w:r>
        <w:t>Promising use cases that should be investigated in the future include simulation management</w:t>
      </w:r>
      <w:r w:rsidR="00C72ED2">
        <w:t xml:space="preserve">, </w:t>
      </w:r>
      <w:r>
        <w:t>survey management</w:t>
      </w:r>
      <w:r w:rsidR="00C72ED2">
        <w:t>, and in particular the capture of provenance information</w:t>
      </w:r>
      <w:r>
        <w:t>.</w:t>
      </w:r>
      <w:r w:rsidR="00C72ED2">
        <w:t xml:space="preserve"> The Global Urban Data Repository (GUDR) proposed in </w:t>
      </w:r>
      <w:r w:rsidR="00C72ED2">
        <w:fldChar w:fldCharType="begin"/>
      </w:r>
      <w:r w:rsidR="001608B3">
        <w:instrText xml:space="preserve"> ADDIN EN.CITE &lt;EndNote&gt;&lt;Cite&gt;&lt;Author&gt;Xiao&lt;/Author&gt;&lt;Year&gt;2018&lt;/Year&gt;&lt;IDText&gt;Transformation and Annotation of Crowd-Sourced open data into the Global Urban Data Repository&lt;/IDText&gt;&lt;DisplayText&gt;[38]&lt;/DisplayText&gt;&lt;record&gt;&lt;titles&gt;&lt;title&gt;Transformation and Annotation of Crowd-Sourced open data into the Global Urban Data Repository&lt;/title&gt;&lt;/titles&gt;&lt;contributors&gt;&lt;authors&gt;&lt;author&gt;Xiao, Lan&lt;/author&gt;&lt;/authors&gt;&lt;/contributors&gt;&lt;added-date format="utc"&gt;1584380306&lt;/added-date&gt;&lt;ref-type name="Journal Article"&gt;17&lt;/ref-type&gt;&lt;dates&gt;&lt;year&gt;2018&lt;/year&gt;&lt;/dates&gt;&lt;rec-number&gt;66&lt;/rec-number&gt;&lt;last-updated-date format="utc"&gt;1584380306&lt;/last-updated-date&gt;&lt;/record&gt;&lt;/Cite&gt;&lt;/EndNote&gt;</w:instrText>
      </w:r>
      <w:r w:rsidR="00C72ED2">
        <w:fldChar w:fldCharType="separate"/>
      </w:r>
      <w:r w:rsidR="001608B3">
        <w:rPr>
          <w:noProof/>
        </w:rPr>
        <w:t>[38]</w:t>
      </w:r>
      <w:r w:rsidR="00C72ED2">
        <w:fldChar w:fldCharType="end"/>
      </w:r>
      <w:r w:rsidR="00C72ED2">
        <w:t>presents one possible application where data could be stored and maintained with semantic information, formalized by the iCity TPSO, and provenance information. This type of system would be valuable in ensuring both the availability and accessibility of data.</w:t>
      </w:r>
    </w:p>
    <w:p w14:paraId="0B579B42" w14:textId="77777777" w:rsidR="00C72ED2" w:rsidRDefault="00C72ED2" w:rsidP="00D93E2F"/>
    <w:p w14:paraId="028BA695" w14:textId="2E1F8C56" w:rsidR="00D93E2F" w:rsidRDefault="00FA5179" w:rsidP="00D93E2F">
      <w:r>
        <w:t>Use cases involving reasoning may require semantics that are outside of the expressive abilities of the OWL2 language; as has been mentioned several times in this report, it may be advantageous to first-order logic version of the iCity TPSO’s axiomatization in order to capture this semantics with greater accuracy.</w:t>
      </w:r>
    </w:p>
    <w:p w14:paraId="280AA30E" w14:textId="77777777" w:rsidR="009C66BF" w:rsidRDefault="009C66BF" w:rsidP="00D93E2F">
      <w:pPr>
        <w:rPr>
          <w:lang w:val="en-US" w:bidi="en-US"/>
        </w:rPr>
      </w:pPr>
    </w:p>
    <w:p w14:paraId="6BBA7F54" w14:textId="0F8A030A" w:rsidR="00D93E2F" w:rsidRPr="00D93E2F" w:rsidRDefault="00D3542D" w:rsidP="00D93E2F">
      <w:pPr>
        <w:rPr>
          <w:lang w:val="en-US" w:bidi="en-US"/>
        </w:rPr>
      </w:pPr>
      <w:r>
        <w:rPr>
          <w:lang w:val="en-US" w:bidi="en-US"/>
        </w:rPr>
        <w:t xml:space="preserve">The use of top-level ontologies is well-established in domains such as biology and biomedicine. To facilitate reuse and comprehension across domain areas, a useful direction of future work may be to pursue a mapping to one or more such top-level ontologies. This will help to make the commitments of the iCity TPSO clear to </w:t>
      </w:r>
      <w:r w:rsidR="00403834">
        <w:rPr>
          <w:lang w:val="en-US" w:bidi="en-US"/>
        </w:rPr>
        <w:t>persons already familiar with the top-level ontology.</w:t>
      </w:r>
    </w:p>
    <w:p w14:paraId="2A2B71A6" w14:textId="3AEBE88D" w:rsidR="009C66BF" w:rsidRDefault="009C66BF" w:rsidP="00FA5179"/>
    <w:p w14:paraId="07453E32" w14:textId="497A0892" w:rsidR="00C72ED2" w:rsidRDefault="00C72ED2" w:rsidP="00FA5179">
      <w:r>
        <w:t xml:space="preserve">One crucial area for future work that was not addressed or discussed here is </w:t>
      </w:r>
      <w:r w:rsidR="00923C34">
        <w:t xml:space="preserve">ontology visualization. There is a considerable need for effective ontology visualization tools. The task of presenting an ontology to support navigation of its terms and facilitate comprehension of the </w:t>
      </w:r>
      <w:r w:rsidR="00923C34">
        <w:lastRenderedPageBreak/>
        <w:t>definition and access to annotated data remains an open challenge. The creation of these tools must be a focus of future work in order to encourage adoption of the solutions discussed here.</w:t>
      </w:r>
    </w:p>
    <w:p w14:paraId="5D4338E0" w14:textId="13E837C7" w:rsidR="00923C34" w:rsidRDefault="00923C34" w:rsidP="00923C34"/>
    <w:p w14:paraId="69C79E3B" w14:textId="40D1E3CA" w:rsidR="0040708C" w:rsidRDefault="00923C34" w:rsidP="00923C34">
      <w:r>
        <w:t xml:space="preserve">Finally, </w:t>
      </w:r>
      <w:r w:rsidR="00BA196B">
        <w:t>based on experiences in the iCity project, a key direction that has been identified for future work is support for the specification of data standards.</w:t>
      </w:r>
      <w:r w:rsidR="00256226">
        <w:t xml:space="preserve"> </w:t>
      </w:r>
      <w:r w:rsidR="00431B6B">
        <w:t>Traditional</w:t>
      </w:r>
      <w:r w:rsidR="0040708C">
        <w:rPr>
          <w:color w:val="000000" w:themeColor="text1"/>
          <w:lang w:val="en-AU"/>
        </w:rPr>
        <w:t xml:space="preserve"> standards </w:t>
      </w:r>
      <w:r w:rsidR="00431B6B">
        <w:rPr>
          <w:color w:val="000000" w:themeColor="text1"/>
          <w:lang w:val="en-AU"/>
        </w:rPr>
        <w:t xml:space="preserve">efforts are subject to ambiguity and </w:t>
      </w:r>
      <w:r w:rsidR="0040708C">
        <w:rPr>
          <w:color w:val="000000" w:themeColor="text1"/>
          <w:lang w:val="en-AU"/>
        </w:rPr>
        <w:t>can</w:t>
      </w:r>
      <w:r w:rsidR="0040708C" w:rsidRPr="00517051">
        <w:rPr>
          <w:color w:val="000000" w:themeColor="text1"/>
          <w:lang w:val="en-AU"/>
        </w:rPr>
        <w:t xml:space="preserve">not guarantee semantic </w:t>
      </w:r>
      <w:r w:rsidR="0040708C">
        <w:rPr>
          <w:color w:val="000000" w:themeColor="text1"/>
          <w:lang w:val="en-AU"/>
        </w:rPr>
        <w:t>integration; a</w:t>
      </w:r>
      <w:r w:rsidR="0040708C" w:rsidRPr="00517051">
        <w:rPr>
          <w:color w:val="000000" w:themeColor="text1"/>
          <w:lang w:val="en-AU"/>
        </w:rPr>
        <w:t>ny standard may be ineffective if it is not uniformly understood and adopted.</w:t>
      </w:r>
      <w:r w:rsidR="0040708C">
        <w:rPr>
          <w:color w:val="000000" w:themeColor="text1"/>
          <w:lang w:val="en-AU"/>
        </w:rPr>
        <w:t xml:space="preserve"> </w:t>
      </w:r>
      <w:r w:rsidR="0040708C">
        <w:t xml:space="preserve">These challenges may be addressed by making the semantics of </w:t>
      </w:r>
      <w:r w:rsidR="00431B6B">
        <w:t>standards</w:t>
      </w:r>
      <w:r w:rsidR="0040708C">
        <w:t xml:space="preserve"> precise and unambiguous with the use of (computational) ontologies.</w:t>
      </w:r>
    </w:p>
    <w:p w14:paraId="36B6B2A7" w14:textId="3F2D0162" w:rsidR="00431B6B" w:rsidRPr="00431B6B" w:rsidRDefault="00431B6B" w:rsidP="00431B6B">
      <w:r>
        <w:rPr>
          <w:lang w:val="en-AU"/>
        </w:rPr>
        <w:t xml:space="preserve">Therefore, </w:t>
      </w:r>
      <w:r w:rsidR="0040708C">
        <w:rPr>
          <w:lang w:val="en-AU"/>
        </w:rPr>
        <w:t xml:space="preserve">the use of an ontology to formalize an ISO standard for city data has been proposed. The scope of this standard will include transit and transportation-specific concepts such as roads, routes, and schedules; it will also extend to descriptions of the urban system in general, and other city services such as shelters.  </w:t>
      </w:r>
      <w:r>
        <w:rPr>
          <w:lang w:val="en-AU"/>
        </w:rPr>
        <w:t>The proposed standard will be comprised of several</w:t>
      </w:r>
      <w:r w:rsidRPr="00431B6B">
        <w:t xml:space="preserve"> levels</w:t>
      </w:r>
      <w:r w:rsidR="000501AD">
        <w:t xml:space="preserve">, illustrated in </w:t>
      </w:r>
      <w:r w:rsidR="000501AD">
        <w:fldChar w:fldCharType="begin"/>
      </w:r>
      <w:r w:rsidR="000501AD">
        <w:instrText xml:space="preserve"> REF _Ref35260224 \h </w:instrText>
      </w:r>
      <w:r w:rsidR="000501AD">
        <w:fldChar w:fldCharType="separate"/>
      </w:r>
      <w:r w:rsidR="000501AD">
        <w:t xml:space="preserve">Figure </w:t>
      </w:r>
      <w:r w:rsidR="000501AD">
        <w:rPr>
          <w:noProof/>
        </w:rPr>
        <w:t>22</w:t>
      </w:r>
      <w:r w:rsidR="000501AD">
        <w:fldChar w:fldCharType="end"/>
      </w:r>
      <w:r w:rsidRPr="00431B6B">
        <w:t xml:space="preserve">; </w:t>
      </w:r>
      <w:r>
        <w:t>t</w:t>
      </w:r>
      <w:r w:rsidRPr="00431B6B">
        <w:t>he Foundation Level covers very general concepts such as Time, Location, and Activity. The City Level covers concepts that are general to cities and span all services such as Households, Services, Residents. The Service Level spans concepts commonly associated with a particular service but still shared with other services, such as Vehicles and Transportation network.</w:t>
      </w:r>
    </w:p>
    <w:p w14:paraId="36BB3784" w14:textId="4DAB7809" w:rsidR="0040708C" w:rsidRDefault="0040708C" w:rsidP="0040708C">
      <w:pPr>
        <w:rPr>
          <w:lang w:val="en-AU"/>
        </w:rPr>
      </w:pPr>
      <w:r>
        <w:rPr>
          <w:lang w:val="en-AU"/>
        </w:rPr>
        <w:t xml:space="preserve">This will expand the possibilities for data integration, consequently creating new opportunities for novel research and operations contributions. </w:t>
      </w:r>
    </w:p>
    <w:p w14:paraId="3E6756DE" w14:textId="77777777" w:rsidR="000501AD" w:rsidRDefault="000501AD" w:rsidP="000501AD">
      <w:pPr>
        <w:keepNext/>
      </w:pPr>
      <w:r w:rsidRPr="000501AD">
        <w:rPr>
          <w:noProof/>
          <w:lang w:val="en-AU"/>
        </w:rPr>
        <w:lastRenderedPageBreak/>
        <w:drawing>
          <wp:inline distT="0" distB="0" distL="0" distR="0" wp14:anchorId="66E64304" wp14:editId="0F94D0CD">
            <wp:extent cx="5943600" cy="3492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92500"/>
                    </a:xfrm>
                    <a:prstGeom prst="rect">
                      <a:avLst/>
                    </a:prstGeom>
                  </pic:spPr>
                </pic:pic>
              </a:graphicData>
            </a:graphic>
          </wp:inline>
        </w:drawing>
      </w:r>
    </w:p>
    <w:p w14:paraId="4628D663" w14:textId="1A249FF2" w:rsidR="000501AD" w:rsidRPr="00C47299" w:rsidRDefault="000501AD" w:rsidP="000501AD">
      <w:pPr>
        <w:pStyle w:val="Caption"/>
        <w:rPr>
          <w:lang w:val="en-AU"/>
        </w:rPr>
      </w:pPr>
      <w:bookmarkStart w:id="208" w:name="_Ref35260224"/>
      <w:r>
        <w:t xml:space="preserve">Figure </w:t>
      </w:r>
      <w:r w:rsidR="0043363D">
        <w:fldChar w:fldCharType="begin"/>
      </w:r>
      <w:r w:rsidR="0043363D">
        <w:instrText xml:space="preserve"> SEQ Figure \* ARABIC </w:instrText>
      </w:r>
      <w:r w:rsidR="0043363D">
        <w:fldChar w:fldCharType="separate"/>
      </w:r>
      <w:r>
        <w:rPr>
          <w:noProof/>
        </w:rPr>
        <w:t>22</w:t>
      </w:r>
      <w:r w:rsidR="0043363D">
        <w:rPr>
          <w:noProof/>
        </w:rPr>
        <w:fldChar w:fldCharType="end"/>
      </w:r>
      <w:bookmarkEnd w:id="208"/>
      <w:r>
        <w:t>: Levels of the City Data Model</w:t>
      </w:r>
    </w:p>
    <w:p w14:paraId="516B5195" w14:textId="2FAE52CE" w:rsidR="0040708C" w:rsidRDefault="0040708C" w:rsidP="000501AD">
      <w:r>
        <w:rPr>
          <w:lang w:bidi="en-US"/>
        </w:rPr>
        <w:t>The iCity TPSO will form the basis of the standard specification, however much work remains in order to adequately capture the relevant concepts. At the time of this writing the proposed standard is in the early stages of development. In taking steps to ensure its correctness and completeness, a key effort has been the creation of a Global Collaboratory</w:t>
      </w:r>
      <w:r>
        <w:rPr>
          <w:rStyle w:val="FootnoteReference"/>
          <w:lang w:bidi="en-US"/>
        </w:rPr>
        <w:footnoteReference w:id="38"/>
      </w:r>
      <w:r>
        <w:rPr>
          <w:lang w:bidi="en-US"/>
        </w:rPr>
        <w:t xml:space="preserve">: an online resource to facilitate discussion around the concepts and definitions to be included in a standard for city data. </w:t>
      </w:r>
      <w:r>
        <w:t>The platform encourages standards development via an open, global conversation, where the global community of stakeholders can converge on a set of concepts and properties to be included in the standard.</w:t>
      </w:r>
      <w:r w:rsidR="000501AD">
        <w:t xml:space="preserve"> Work on facilitating the conversation and distilling the results is ongoing.</w:t>
      </w:r>
    </w:p>
    <w:p w14:paraId="73079E3A" w14:textId="1D228C41" w:rsidR="00045329" w:rsidRPr="00045329" w:rsidRDefault="00045329" w:rsidP="00045329">
      <w:pPr>
        <w:pStyle w:val="Heading1"/>
        <w:numPr>
          <w:ilvl w:val="0"/>
          <w:numId w:val="0"/>
        </w:numPr>
        <w:rPr>
          <w:b w:val="0"/>
        </w:rPr>
      </w:pPr>
      <w:bookmarkStart w:id="209" w:name="_Toc35260310"/>
      <w:r w:rsidRPr="00045329">
        <w:lastRenderedPageBreak/>
        <w:t>Acknowledgements</w:t>
      </w:r>
      <w:bookmarkEnd w:id="209"/>
    </w:p>
    <w:p w14:paraId="360B8401" w14:textId="62E0177B" w:rsidR="004B1E7B" w:rsidRDefault="00045329" w:rsidP="00316A06">
      <w:r>
        <w:rPr>
          <w:lang w:val="en-GB"/>
        </w:rPr>
        <w:t xml:space="preserve">This project </w:t>
      </w:r>
      <w:r w:rsidR="00DE70F1">
        <w:rPr>
          <w:lang w:val="en-GB"/>
        </w:rPr>
        <w:t>was</w:t>
      </w:r>
      <w:r>
        <w:rPr>
          <w:lang w:val="en-GB"/>
        </w:rPr>
        <w:t xml:space="preserve"> supported by the Ontario Ministry of Research and Innovation through the ORF-RE program. </w:t>
      </w:r>
    </w:p>
    <w:p w14:paraId="49F1A373" w14:textId="7EE2E97A" w:rsidR="004B1E7B" w:rsidRDefault="004B1E7B" w:rsidP="004B1E7B">
      <w:pPr>
        <w:pStyle w:val="Heading1"/>
        <w:numPr>
          <w:ilvl w:val="0"/>
          <w:numId w:val="0"/>
        </w:numPr>
      </w:pPr>
      <w:bookmarkStart w:id="210" w:name="_Toc35260311"/>
      <w:r>
        <w:lastRenderedPageBreak/>
        <w:t>References</w:t>
      </w:r>
      <w:bookmarkEnd w:id="210"/>
    </w:p>
    <w:p w14:paraId="24D895B6" w14:textId="77777777" w:rsidR="004B1E7B" w:rsidRPr="009E5CF6" w:rsidRDefault="004B1E7B" w:rsidP="004B1E7B">
      <w:pPr>
        <w:pStyle w:val="EndNoteBibliography"/>
        <w:keepLines/>
        <w:framePr w:wrap="around" w:y="1"/>
        <w:ind w:left="720" w:hanging="720"/>
        <w:rPr>
          <w:noProof/>
        </w:rPr>
      </w:pPr>
      <w:r>
        <w:lastRenderedPageBreak/>
        <w:fldChar w:fldCharType="begin"/>
      </w:r>
      <w:r>
        <w:instrText xml:space="preserve"> ADDIN EN.REFLIST </w:instrText>
      </w:r>
      <w:r>
        <w:fldChar w:fldCharType="separate"/>
      </w:r>
      <w:r w:rsidRPr="009E5CF6">
        <w:rPr>
          <w:noProof/>
        </w:rPr>
        <w:t>[1]</w:t>
      </w:r>
      <w:r w:rsidRPr="009E5CF6">
        <w:rPr>
          <w:noProof/>
        </w:rPr>
        <w:tab/>
        <w:t xml:space="preserve">E. J. Miller and P. A. Salvini, "The integrated land use, transportation, environment (ILUTE) microsimulation modelling system: Description and current status," </w:t>
      </w:r>
      <w:r w:rsidRPr="009E5CF6">
        <w:rPr>
          <w:i/>
          <w:noProof/>
        </w:rPr>
        <w:t xml:space="preserve">Travel behaviour research: The leading edge, </w:t>
      </w:r>
      <w:r w:rsidRPr="009E5CF6">
        <w:rPr>
          <w:noProof/>
        </w:rPr>
        <w:t>pp. 711-724, 2001.</w:t>
      </w:r>
    </w:p>
    <w:p w14:paraId="23F42CBA" w14:textId="77777777" w:rsidR="004B1E7B" w:rsidRPr="009E5CF6" w:rsidRDefault="004B1E7B" w:rsidP="004B1E7B">
      <w:pPr>
        <w:pStyle w:val="EndNoteBibliography"/>
        <w:framePr w:wrap="around" w:y="1"/>
        <w:ind w:left="720" w:hanging="720"/>
        <w:rPr>
          <w:noProof/>
        </w:rPr>
      </w:pPr>
      <w:r w:rsidRPr="009E5CF6">
        <w:rPr>
          <w:noProof/>
        </w:rPr>
        <w:t>[2]</w:t>
      </w:r>
      <w:r w:rsidRPr="009E5CF6">
        <w:rPr>
          <w:noProof/>
        </w:rPr>
        <w:tab/>
        <w:t>N. F. Noy and D. L. McGuinness, "Ontology development 101: A guide to creating your first ontology," ed: Stanford knowledge systems laboratory technical report KSL-01-05 and …, 2001.</w:t>
      </w:r>
    </w:p>
    <w:p w14:paraId="6964AB97" w14:textId="77777777" w:rsidR="004B1E7B" w:rsidRPr="009E5CF6" w:rsidRDefault="004B1E7B" w:rsidP="004B1E7B">
      <w:pPr>
        <w:pStyle w:val="EndNoteBibliography"/>
        <w:framePr w:wrap="around" w:y="1"/>
        <w:ind w:left="720" w:hanging="720"/>
        <w:rPr>
          <w:noProof/>
        </w:rPr>
      </w:pPr>
      <w:r w:rsidRPr="009E5CF6">
        <w:rPr>
          <w:noProof/>
        </w:rPr>
        <w:t>[3]</w:t>
      </w:r>
      <w:r w:rsidRPr="009E5CF6">
        <w:rPr>
          <w:noProof/>
        </w:rPr>
        <w:tab/>
        <w:t xml:space="preserve">M. Uschold and M. Gruninger, "Ontologies: Principles, methods and applications," </w:t>
      </w:r>
      <w:r w:rsidRPr="009E5CF6">
        <w:rPr>
          <w:i/>
          <w:noProof/>
        </w:rPr>
        <w:t xml:space="preserve">The knowledge engineering review, </w:t>
      </w:r>
      <w:r w:rsidRPr="009E5CF6">
        <w:rPr>
          <w:noProof/>
        </w:rPr>
        <w:t>vol. 11, no. 2, pp. 93-136, 1996.</w:t>
      </w:r>
    </w:p>
    <w:p w14:paraId="5617BFC2" w14:textId="77777777" w:rsidR="004B1E7B" w:rsidRPr="009E5CF6" w:rsidRDefault="004B1E7B" w:rsidP="004B1E7B">
      <w:pPr>
        <w:pStyle w:val="EndNoteBibliography"/>
        <w:framePr w:wrap="around" w:y="1"/>
        <w:ind w:left="720" w:hanging="720"/>
        <w:rPr>
          <w:noProof/>
        </w:rPr>
      </w:pPr>
      <w:r w:rsidRPr="009E5CF6">
        <w:rPr>
          <w:noProof/>
        </w:rPr>
        <w:t>[4]</w:t>
      </w:r>
      <w:r w:rsidRPr="009E5CF6">
        <w:rPr>
          <w:noProof/>
        </w:rPr>
        <w:tab/>
        <w:t xml:space="preserve"> E. J. Miller, J. Vaughan, D. King, and M. Austin, "Implementation of a “next generation” activity-based travel demand model: the Toronto case," in </w:t>
      </w:r>
      <w:r w:rsidRPr="009E5CF6">
        <w:rPr>
          <w:i/>
          <w:noProof/>
        </w:rPr>
        <w:t>Presentation at the Travel Demand Modelling and Traffic Simulation Session of the 2015 Conference of the Transportation Association of Canada</w:t>
      </w:r>
      <w:r w:rsidRPr="009E5CF6">
        <w:rPr>
          <w:noProof/>
        </w:rPr>
        <w:t xml:space="preserve">, 2015. </w:t>
      </w:r>
    </w:p>
    <w:p w14:paraId="682451A3" w14:textId="77777777" w:rsidR="004B1E7B" w:rsidRPr="009E5CF6" w:rsidRDefault="004B1E7B" w:rsidP="004B1E7B">
      <w:pPr>
        <w:pStyle w:val="EndNoteBibliography"/>
        <w:framePr w:wrap="around" w:y="1"/>
        <w:ind w:left="720" w:hanging="720"/>
        <w:rPr>
          <w:noProof/>
        </w:rPr>
      </w:pPr>
      <w:r w:rsidRPr="009E5CF6">
        <w:rPr>
          <w:noProof/>
        </w:rPr>
        <w:t>[5]</w:t>
      </w:r>
      <w:r w:rsidRPr="009E5CF6">
        <w:rPr>
          <w:noProof/>
        </w:rPr>
        <w:tab/>
        <w:t xml:space="preserve">M. Elshenawy, B. Abdulhai, and M. El-Darieby, "Towards a service-oriented cyber–physical systems of systems for smart city mobility applications," </w:t>
      </w:r>
      <w:r w:rsidRPr="009E5CF6">
        <w:rPr>
          <w:i/>
          <w:noProof/>
        </w:rPr>
        <w:t xml:space="preserve">Future Generation Computer Systems, </w:t>
      </w:r>
      <w:r w:rsidRPr="009E5CF6">
        <w:rPr>
          <w:noProof/>
        </w:rPr>
        <w:t>vol. 79, pp. 575-587, 2018.</w:t>
      </w:r>
    </w:p>
    <w:p w14:paraId="545CC416" w14:textId="77777777" w:rsidR="004B1E7B" w:rsidRPr="009E5CF6" w:rsidRDefault="004B1E7B" w:rsidP="004B1E7B">
      <w:pPr>
        <w:pStyle w:val="EndNoteBibliography"/>
        <w:framePr w:wrap="around" w:y="1"/>
        <w:ind w:left="720" w:hanging="720"/>
        <w:rPr>
          <w:noProof/>
        </w:rPr>
      </w:pPr>
      <w:r w:rsidRPr="009E5CF6">
        <w:rPr>
          <w:noProof/>
        </w:rPr>
        <w:t>[6]</w:t>
      </w:r>
      <w:r w:rsidRPr="009E5CF6">
        <w:rPr>
          <w:noProof/>
        </w:rPr>
        <w:tab/>
        <w:t xml:space="preserve">R. Battle and D. Kolas, "Linking geospatial data with GeoSPARQL," </w:t>
      </w:r>
      <w:r w:rsidRPr="009E5CF6">
        <w:rPr>
          <w:i/>
          <w:noProof/>
        </w:rPr>
        <w:t xml:space="preserve">Semant Web J Interoperability, Usability, Appl. Accessed, </w:t>
      </w:r>
      <w:r w:rsidRPr="009E5CF6">
        <w:rPr>
          <w:noProof/>
        </w:rPr>
        <w:t>vol. 24, 2011.</w:t>
      </w:r>
    </w:p>
    <w:p w14:paraId="05DB7316" w14:textId="77777777" w:rsidR="004B1E7B" w:rsidRPr="009E5CF6" w:rsidRDefault="004B1E7B" w:rsidP="004B1E7B">
      <w:pPr>
        <w:pStyle w:val="EndNoteBibliography"/>
        <w:framePr w:wrap="around" w:y="1"/>
        <w:ind w:left="720" w:hanging="720"/>
        <w:rPr>
          <w:noProof/>
        </w:rPr>
      </w:pPr>
      <w:r w:rsidRPr="009E5CF6">
        <w:rPr>
          <w:noProof/>
        </w:rPr>
        <w:t>[7]</w:t>
      </w:r>
      <w:r w:rsidRPr="009E5CF6">
        <w:rPr>
          <w:noProof/>
        </w:rPr>
        <w:tab/>
      </w:r>
      <w:r w:rsidRPr="009E5CF6">
        <w:rPr>
          <w:i/>
          <w:noProof/>
        </w:rPr>
        <w:t>Time Ontology in OWL</w:t>
      </w:r>
      <w:r w:rsidRPr="009E5CF6">
        <w:rPr>
          <w:noProof/>
        </w:rPr>
        <w:t xml:space="preserve">, O. W3C, 2017. [Online]. Available: </w:t>
      </w:r>
      <w:hyperlink r:id="rId51" w:history="1">
        <w:r w:rsidRPr="009E5CF6">
          <w:rPr>
            <w:rStyle w:val="Hyperlink"/>
            <w:noProof/>
          </w:rPr>
          <w:t>https://www.w3.org/TR/owl-time/</w:t>
        </w:r>
      </w:hyperlink>
    </w:p>
    <w:p w14:paraId="4EDAC678" w14:textId="77777777" w:rsidR="004B1E7B" w:rsidRPr="009E5CF6" w:rsidRDefault="004B1E7B" w:rsidP="004B1E7B">
      <w:pPr>
        <w:pStyle w:val="EndNoteBibliography"/>
        <w:framePr w:wrap="around" w:y="1"/>
        <w:ind w:left="720" w:hanging="720"/>
        <w:rPr>
          <w:noProof/>
        </w:rPr>
      </w:pPr>
      <w:r w:rsidRPr="009E5CF6">
        <w:rPr>
          <w:noProof/>
        </w:rPr>
        <w:t>[8]</w:t>
      </w:r>
      <w:r w:rsidRPr="009E5CF6">
        <w:rPr>
          <w:noProof/>
        </w:rPr>
        <w:tab/>
        <w:t xml:space="preserve">J. R. Hobbs and F. Pan, "Time ontology in OWL," </w:t>
      </w:r>
      <w:r w:rsidRPr="009E5CF6">
        <w:rPr>
          <w:i/>
          <w:noProof/>
        </w:rPr>
        <w:t xml:space="preserve">W3C working draft, </w:t>
      </w:r>
      <w:r w:rsidRPr="009E5CF6">
        <w:rPr>
          <w:noProof/>
        </w:rPr>
        <w:t>vol. 27, p. 133, 2006.</w:t>
      </w:r>
    </w:p>
    <w:p w14:paraId="39FCBB44" w14:textId="77777777" w:rsidR="004B1E7B" w:rsidRPr="009E5CF6" w:rsidRDefault="004B1E7B" w:rsidP="004B1E7B">
      <w:pPr>
        <w:pStyle w:val="EndNoteBibliography"/>
        <w:framePr w:wrap="around" w:y="1"/>
        <w:ind w:left="720" w:hanging="720"/>
        <w:rPr>
          <w:noProof/>
        </w:rPr>
      </w:pPr>
      <w:r w:rsidRPr="009E5CF6">
        <w:rPr>
          <w:noProof/>
        </w:rPr>
        <w:t>[9]</w:t>
      </w:r>
      <w:r w:rsidRPr="009E5CF6">
        <w:rPr>
          <w:noProof/>
        </w:rPr>
        <w:tab/>
        <w:t xml:space="preserve"> C. Welty, R. Fikes, and S. Makarios, "A reusable ontology for fluents in OWL," in </w:t>
      </w:r>
      <w:r w:rsidRPr="009E5CF6">
        <w:rPr>
          <w:i/>
          <w:noProof/>
        </w:rPr>
        <w:t>FOIS</w:t>
      </w:r>
      <w:r w:rsidRPr="009E5CF6">
        <w:rPr>
          <w:noProof/>
        </w:rPr>
        <w:t xml:space="preserve">, 2006, vol. 150, pp. 226-236. </w:t>
      </w:r>
    </w:p>
    <w:p w14:paraId="2FA8F918" w14:textId="77777777" w:rsidR="004B1E7B" w:rsidRPr="009E5CF6" w:rsidRDefault="004B1E7B" w:rsidP="004B1E7B">
      <w:pPr>
        <w:pStyle w:val="EndNoteBibliography"/>
        <w:framePr w:wrap="around" w:y="1"/>
        <w:ind w:left="720" w:hanging="720"/>
        <w:rPr>
          <w:noProof/>
        </w:rPr>
      </w:pPr>
      <w:r w:rsidRPr="009E5CF6">
        <w:rPr>
          <w:noProof/>
        </w:rPr>
        <w:t>[10]</w:t>
      </w:r>
      <w:r w:rsidRPr="009E5CF6">
        <w:rPr>
          <w:noProof/>
        </w:rPr>
        <w:tab/>
        <w:t xml:space="preserve"> H.-U. Krieger, "Where temporal description logics fail: Representing temporally-changing relationships," in </w:t>
      </w:r>
      <w:r w:rsidRPr="009E5CF6">
        <w:rPr>
          <w:i/>
          <w:noProof/>
        </w:rPr>
        <w:t>Annual Conference on Artificial Intelligence</w:t>
      </w:r>
      <w:r w:rsidRPr="009E5CF6">
        <w:rPr>
          <w:noProof/>
        </w:rPr>
        <w:t xml:space="preserve">, 2008: Springer, pp. 249-257. </w:t>
      </w:r>
    </w:p>
    <w:p w14:paraId="0068DBF3" w14:textId="77777777" w:rsidR="004B1E7B" w:rsidRPr="009E5CF6" w:rsidRDefault="004B1E7B" w:rsidP="004B1E7B">
      <w:pPr>
        <w:pStyle w:val="EndNoteBibliography"/>
        <w:framePr w:wrap="around" w:y="1"/>
        <w:ind w:left="720" w:hanging="720"/>
        <w:rPr>
          <w:noProof/>
        </w:rPr>
      </w:pPr>
      <w:r w:rsidRPr="009E5CF6">
        <w:rPr>
          <w:noProof/>
        </w:rPr>
        <w:t>[11]</w:t>
      </w:r>
      <w:r w:rsidRPr="009E5CF6">
        <w:rPr>
          <w:noProof/>
        </w:rPr>
        <w:tab/>
        <w:t>M. Katsumi and M. Fox, "A Logical Design Pattern for Representing Change Over Time in OWL."</w:t>
      </w:r>
    </w:p>
    <w:p w14:paraId="51CA9EAA" w14:textId="77777777" w:rsidR="004B1E7B" w:rsidRPr="009E5CF6" w:rsidRDefault="004B1E7B" w:rsidP="004B1E7B">
      <w:pPr>
        <w:pStyle w:val="EndNoteBibliography"/>
        <w:framePr w:wrap="around" w:y="1"/>
        <w:ind w:left="720" w:hanging="720"/>
        <w:rPr>
          <w:noProof/>
        </w:rPr>
      </w:pPr>
      <w:r w:rsidRPr="009E5CF6">
        <w:rPr>
          <w:noProof/>
        </w:rPr>
        <w:t>[12]</w:t>
      </w:r>
      <w:r w:rsidRPr="009E5CF6">
        <w:rPr>
          <w:noProof/>
        </w:rPr>
        <w:tab/>
        <w:t>L. Obrst</w:t>
      </w:r>
      <w:r w:rsidRPr="009E5CF6">
        <w:rPr>
          <w:i/>
          <w:noProof/>
        </w:rPr>
        <w:t xml:space="preserve"> et al.</w:t>
      </w:r>
      <w:r w:rsidRPr="009E5CF6">
        <w:rPr>
          <w:noProof/>
        </w:rPr>
        <w:t xml:space="preserve">, "The 2006 Upper Ontology Summit Joint Communiqué," </w:t>
      </w:r>
      <w:r w:rsidRPr="009E5CF6">
        <w:rPr>
          <w:i/>
          <w:noProof/>
        </w:rPr>
        <w:t xml:space="preserve">Applied Ontology, </w:t>
      </w:r>
      <w:r w:rsidRPr="009E5CF6">
        <w:rPr>
          <w:noProof/>
        </w:rPr>
        <w:t>vol. 1, no. 2, pp. 203-211, 2006.</w:t>
      </w:r>
    </w:p>
    <w:p w14:paraId="6535D219" w14:textId="77777777" w:rsidR="004B1E7B" w:rsidRPr="009E5CF6" w:rsidRDefault="004B1E7B" w:rsidP="004B1E7B">
      <w:pPr>
        <w:pStyle w:val="EndNoteBibliography"/>
        <w:framePr w:wrap="around" w:y="1"/>
        <w:ind w:left="720" w:hanging="720"/>
        <w:rPr>
          <w:noProof/>
        </w:rPr>
      </w:pPr>
      <w:r w:rsidRPr="009E5CF6">
        <w:rPr>
          <w:noProof/>
        </w:rPr>
        <w:t>[13]</w:t>
      </w:r>
      <w:r w:rsidRPr="009E5CF6">
        <w:rPr>
          <w:noProof/>
        </w:rPr>
        <w:tab/>
        <w:t xml:space="preserve"> A. Gangemi, N. Guarino, C. Masolo, A. Oltramari, and L. Schneider, "Sweetening ontologies with DOLCE," in </w:t>
      </w:r>
      <w:r w:rsidRPr="009E5CF6">
        <w:rPr>
          <w:i/>
          <w:noProof/>
        </w:rPr>
        <w:t>International Conference on Knowledge Engineering and Knowledge Management</w:t>
      </w:r>
      <w:r w:rsidRPr="009E5CF6">
        <w:rPr>
          <w:noProof/>
        </w:rPr>
        <w:t xml:space="preserve">, 2002: Springer, pp. 166-181. </w:t>
      </w:r>
    </w:p>
    <w:p w14:paraId="5CC9F859" w14:textId="77777777" w:rsidR="004B1E7B" w:rsidRPr="009E5CF6" w:rsidRDefault="004B1E7B" w:rsidP="004B1E7B">
      <w:pPr>
        <w:pStyle w:val="EndNoteBibliography"/>
        <w:framePr w:wrap="around" w:y="1"/>
        <w:ind w:left="720" w:hanging="720"/>
        <w:rPr>
          <w:noProof/>
        </w:rPr>
      </w:pPr>
      <w:r w:rsidRPr="009E5CF6">
        <w:rPr>
          <w:noProof/>
        </w:rPr>
        <w:t>[14]</w:t>
      </w:r>
      <w:r w:rsidRPr="009E5CF6">
        <w:rPr>
          <w:noProof/>
        </w:rPr>
        <w:tab/>
        <w:t xml:space="preserve">R. Arp, B. Smith, and A. D. Spear, </w:t>
      </w:r>
      <w:r w:rsidRPr="009E5CF6">
        <w:rPr>
          <w:i/>
          <w:noProof/>
        </w:rPr>
        <w:t>Building ontologies with basic formal ontology</w:t>
      </w:r>
      <w:r w:rsidRPr="009E5CF6">
        <w:rPr>
          <w:noProof/>
        </w:rPr>
        <w:t>. Mit Press, 2015.</w:t>
      </w:r>
    </w:p>
    <w:p w14:paraId="4B49646B" w14:textId="77777777" w:rsidR="004B1E7B" w:rsidRPr="009E5CF6" w:rsidRDefault="004B1E7B" w:rsidP="004B1E7B">
      <w:pPr>
        <w:pStyle w:val="EndNoteBibliography"/>
        <w:framePr w:wrap="around" w:y="1"/>
        <w:ind w:left="720" w:hanging="720"/>
        <w:rPr>
          <w:noProof/>
        </w:rPr>
      </w:pPr>
      <w:r w:rsidRPr="009E5CF6">
        <w:rPr>
          <w:noProof/>
        </w:rPr>
        <w:t>[15]</w:t>
      </w:r>
      <w:r w:rsidRPr="009E5CF6">
        <w:rPr>
          <w:noProof/>
        </w:rPr>
        <w:tab/>
        <w:t xml:space="preserve"> M. Katsumi and M. Fox, "Defining Activity Specifications in OWL," in </w:t>
      </w:r>
      <w:r w:rsidRPr="009E5CF6">
        <w:rPr>
          <w:i/>
          <w:noProof/>
        </w:rPr>
        <w:t>WOP@ ISWC</w:t>
      </w:r>
      <w:r w:rsidRPr="009E5CF6">
        <w:rPr>
          <w:noProof/>
        </w:rPr>
        <w:t xml:space="preserve">, 2017. </w:t>
      </w:r>
    </w:p>
    <w:p w14:paraId="599E40E6" w14:textId="77777777" w:rsidR="004B1E7B" w:rsidRPr="009E5CF6" w:rsidRDefault="004B1E7B" w:rsidP="004B1E7B">
      <w:pPr>
        <w:pStyle w:val="EndNoteBibliography"/>
        <w:framePr w:wrap="around" w:y="1"/>
        <w:ind w:left="720" w:hanging="720"/>
        <w:rPr>
          <w:noProof/>
        </w:rPr>
      </w:pPr>
      <w:r w:rsidRPr="009E5CF6">
        <w:rPr>
          <w:noProof/>
        </w:rPr>
        <w:t>[16]</w:t>
      </w:r>
      <w:r w:rsidRPr="009E5CF6">
        <w:rPr>
          <w:noProof/>
        </w:rPr>
        <w:tab/>
        <w:t>R. Kowalski and M. Sergot, "A logic-based calculus of events. NewGeneration Computing 4," ed, 1986.</w:t>
      </w:r>
    </w:p>
    <w:p w14:paraId="272CA434" w14:textId="77777777" w:rsidR="004B1E7B" w:rsidRPr="009E5CF6" w:rsidRDefault="004B1E7B" w:rsidP="004B1E7B">
      <w:pPr>
        <w:pStyle w:val="EndNoteBibliography"/>
        <w:framePr w:wrap="around" w:y="1"/>
        <w:ind w:left="720" w:hanging="720"/>
        <w:rPr>
          <w:noProof/>
        </w:rPr>
      </w:pPr>
      <w:r w:rsidRPr="009E5CF6">
        <w:rPr>
          <w:noProof/>
        </w:rPr>
        <w:t>[17]</w:t>
      </w:r>
      <w:r w:rsidRPr="009E5CF6">
        <w:rPr>
          <w:noProof/>
        </w:rPr>
        <w:tab/>
        <w:t xml:space="preserve">M. S. Fox, "Constraint-Directed Search: A Case Study of Job-Shop Scheduling," CARNEGIE-MELLON UNIV PITTSBURGH PA ROBOTICS INST, 1983. </w:t>
      </w:r>
    </w:p>
    <w:p w14:paraId="6223E847" w14:textId="004EC055" w:rsidR="004B1E7B" w:rsidRPr="004B1E7B" w:rsidRDefault="004B1E7B" w:rsidP="004B1E7B">
      <w:pPr>
        <w:rPr>
          <w:lang w:val="en-US" w:bidi="en-US"/>
        </w:rPr>
      </w:pPr>
      <w:r>
        <w:lastRenderedPageBreak/>
        <w:fldChar w:fldCharType="end"/>
      </w:r>
    </w:p>
    <w:p w14:paraId="5D1545EB" w14:textId="77777777" w:rsidR="00A13F13" w:rsidRPr="009E5CF6" w:rsidRDefault="00A13F13" w:rsidP="00A13F13">
      <w:pPr>
        <w:pStyle w:val="EndNoteBibliography"/>
        <w:framePr w:wrap="around"/>
        <w:ind w:left="720" w:hanging="720"/>
        <w:rPr>
          <w:noProof/>
        </w:rPr>
      </w:pPr>
      <w:r w:rsidRPr="009E5CF6">
        <w:rPr>
          <w:noProof/>
        </w:rPr>
        <w:lastRenderedPageBreak/>
        <w:t>[18]</w:t>
      </w:r>
      <w:r w:rsidRPr="009E5CF6">
        <w:rPr>
          <w:noProof/>
        </w:rPr>
        <w:tab/>
        <w:t xml:space="preserve">A. Sathi, M. S. Fox, and M. Greenberg, "Representation of activity knowledge for project management," </w:t>
      </w:r>
      <w:r w:rsidRPr="009E5CF6">
        <w:rPr>
          <w:i/>
          <w:noProof/>
        </w:rPr>
        <w:t xml:space="preserve">IEEE Transactions on pattern analysis and machine intelligence, </w:t>
      </w:r>
      <w:r w:rsidRPr="009E5CF6">
        <w:rPr>
          <w:noProof/>
        </w:rPr>
        <w:t>no. 5, pp. 531-552, 1985.</w:t>
      </w:r>
    </w:p>
    <w:p w14:paraId="1428250F" w14:textId="77777777" w:rsidR="00A13F13" w:rsidRPr="009E5CF6" w:rsidRDefault="00A13F13" w:rsidP="00A13F13">
      <w:pPr>
        <w:pStyle w:val="EndNoteBibliography"/>
        <w:framePr w:wrap="around"/>
        <w:ind w:left="720" w:hanging="720"/>
        <w:rPr>
          <w:noProof/>
        </w:rPr>
      </w:pPr>
      <w:r w:rsidRPr="009E5CF6">
        <w:rPr>
          <w:noProof/>
        </w:rPr>
        <w:t>[19]</w:t>
      </w:r>
      <w:r w:rsidRPr="009E5CF6">
        <w:rPr>
          <w:noProof/>
        </w:rPr>
        <w:tab/>
        <w:t xml:space="preserve">M. S. Fox and M. Gruninger, "Enterprise modeling," </w:t>
      </w:r>
      <w:r w:rsidRPr="009E5CF6">
        <w:rPr>
          <w:i/>
          <w:noProof/>
        </w:rPr>
        <w:t xml:space="preserve">AI magazine, </w:t>
      </w:r>
      <w:r w:rsidRPr="009E5CF6">
        <w:rPr>
          <w:noProof/>
        </w:rPr>
        <w:t>vol. 19, no. 3, pp. 109-109, 1998.</w:t>
      </w:r>
    </w:p>
    <w:p w14:paraId="73565DCC" w14:textId="3D56FF1E" w:rsidR="00A13F13" w:rsidRPr="009E5CF6" w:rsidRDefault="00A13F13" w:rsidP="00A13F13">
      <w:pPr>
        <w:pStyle w:val="EndNoteBibliography"/>
        <w:framePr w:wrap="around"/>
        <w:ind w:left="720" w:hanging="720"/>
        <w:rPr>
          <w:noProof/>
        </w:rPr>
      </w:pPr>
      <w:r w:rsidRPr="009E5CF6">
        <w:rPr>
          <w:noProof/>
        </w:rPr>
        <w:t>[20]</w:t>
      </w:r>
      <w:r w:rsidRPr="009E5CF6">
        <w:rPr>
          <w:noProof/>
        </w:rPr>
        <w:tab/>
        <w:t xml:space="preserve">M. Grüninger, "Using the PSL ontology," in </w:t>
      </w:r>
      <w:r w:rsidRPr="009E5CF6">
        <w:rPr>
          <w:i/>
          <w:noProof/>
        </w:rPr>
        <w:t>Handbook on Ontologies</w:t>
      </w:r>
      <w:r w:rsidRPr="009E5CF6">
        <w:rPr>
          <w:noProof/>
        </w:rPr>
        <w:t>: Springer, 2009, pp. 423-443.</w:t>
      </w:r>
    </w:p>
    <w:p w14:paraId="2FE70E29" w14:textId="77777777" w:rsidR="001608B3" w:rsidRPr="001608B3" w:rsidRDefault="00BF257D" w:rsidP="001608B3">
      <w:pPr>
        <w:pStyle w:val="EndNoteBibliography"/>
        <w:framePr w:wrap="around"/>
        <w:ind w:left="720" w:hanging="720"/>
        <w:rPr>
          <w:noProof/>
        </w:rPr>
      </w:pPr>
      <w:r>
        <w:fldChar w:fldCharType="begin"/>
      </w:r>
      <w:r>
        <w:instrText xml:space="preserve"> ADDIN EN.REFLIST </w:instrText>
      </w:r>
      <w:r>
        <w:fldChar w:fldCharType="separate"/>
      </w:r>
      <w:r w:rsidR="001608B3" w:rsidRPr="001608B3">
        <w:rPr>
          <w:noProof/>
        </w:rPr>
        <w:t>[1]</w:t>
      </w:r>
      <w:r w:rsidR="001608B3" w:rsidRPr="001608B3">
        <w:rPr>
          <w:noProof/>
        </w:rPr>
        <w:tab/>
        <w:t xml:space="preserve">E. J. Miller, "iCity: Urban Informatics for Sustainable Metropolitan Growth; A Proposal Funded by the Ontario Research Fund, Research Excellence, Round 7," University of Toronto Transportation Research Institute, 2014. </w:t>
      </w:r>
    </w:p>
    <w:p w14:paraId="5E474F04" w14:textId="77777777" w:rsidR="001608B3" w:rsidRPr="001608B3" w:rsidRDefault="001608B3" w:rsidP="001608B3">
      <w:pPr>
        <w:pStyle w:val="EndNoteBibliography"/>
        <w:framePr w:wrap="around"/>
        <w:ind w:left="720" w:hanging="720"/>
        <w:rPr>
          <w:noProof/>
        </w:rPr>
      </w:pPr>
      <w:r w:rsidRPr="001608B3">
        <w:rPr>
          <w:noProof/>
        </w:rPr>
        <w:t>[2]</w:t>
      </w:r>
      <w:r w:rsidRPr="001608B3">
        <w:rPr>
          <w:noProof/>
        </w:rPr>
        <w:tab/>
        <w:t xml:space="preserve">B. C. Grau, I. Horrocks, B. Motik, B. Parsia, P. Patel-Schneider, and U. Sattler, "OWL 2: The next step for OWL," </w:t>
      </w:r>
      <w:r w:rsidRPr="001608B3">
        <w:rPr>
          <w:i/>
          <w:noProof/>
        </w:rPr>
        <w:t xml:space="preserve">Journal of Web Semantics, </w:t>
      </w:r>
      <w:r w:rsidRPr="001608B3">
        <w:rPr>
          <w:noProof/>
        </w:rPr>
        <w:t>vol. 6, no. 4, pp. 309-322, 2008.</w:t>
      </w:r>
    </w:p>
    <w:p w14:paraId="13B54874" w14:textId="77777777" w:rsidR="001608B3" w:rsidRPr="001608B3" w:rsidRDefault="001608B3" w:rsidP="001608B3">
      <w:pPr>
        <w:pStyle w:val="EndNoteBibliography"/>
        <w:framePr w:wrap="around"/>
        <w:ind w:left="720" w:hanging="720"/>
        <w:rPr>
          <w:noProof/>
        </w:rPr>
      </w:pPr>
      <w:r w:rsidRPr="001608B3">
        <w:rPr>
          <w:noProof/>
        </w:rPr>
        <w:t>[3]</w:t>
      </w:r>
      <w:r w:rsidRPr="001608B3">
        <w:rPr>
          <w:noProof/>
        </w:rPr>
        <w:tab/>
        <w:t xml:space="preserve">E. J. Miller and P. A. Salvini, "The integrated land use, transportation, environment (ILUTE) microsimulation modelling system: Description and current status," </w:t>
      </w:r>
      <w:r w:rsidRPr="001608B3">
        <w:rPr>
          <w:i/>
          <w:noProof/>
        </w:rPr>
        <w:t xml:space="preserve">Travel behaviour research: The leading edge, </w:t>
      </w:r>
      <w:r w:rsidRPr="001608B3">
        <w:rPr>
          <w:noProof/>
        </w:rPr>
        <w:t>pp. 711-724, 2001.</w:t>
      </w:r>
    </w:p>
    <w:p w14:paraId="42DAA0C1" w14:textId="77777777" w:rsidR="001608B3" w:rsidRPr="001608B3" w:rsidRDefault="001608B3" w:rsidP="001608B3">
      <w:pPr>
        <w:pStyle w:val="EndNoteBibliography"/>
        <w:framePr w:wrap="around"/>
        <w:ind w:left="720" w:hanging="720"/>
        <w:rPr>
          <w:noProof/>
        </w:rPr>
      </w:pPr>
      <w:r w:rsidRPr="001608B3">
        <w:rPr>
          <w:noProof/>
        </w:rPr>
        <w:t>[4]</w:t>
      </w:r>
      <w:r w:rsidRPr="001608B3">
        <w:rPr>
          <w:noProof/>
        </w:rPr>
        <w:tab/>
        <w:t>N. F. Noy and D. L. McGuinness, "Ontology development 101: A guide to creating your first ontology," ed: Stanford knowledge systems laboratory technical report KSL-01-05 and …, 2001.</w:t>
      </w:r>
    </w:p>
    <w:p w14:paraId="70DCA4E6" w14:textId="77777777" w:rsidR="001608B3" w:rsidRPr="001608B3" w:rsidRDefault="001608B3" w:rsidP="001608B3">
      <w:pPr>
        <w:pStyle w:val="EndNoteBibliography"/>
        <w:framePr w:wrap="around"/>
        <w:ind w:left="720" w:hanging="720"/>
        <w:rPr>
          <w:noProof/>
        </w:rPr>
      </w:pPr>
      <w:r w:rsidRPr="001608B3">
        <w:rPr>
          <w:noProof/>
        </w:rPr>
        <w:t>[5]</w:t>
      </w:r>
      <w:r w:rsidRPr="001608B3">
        <w:rPr>
          <w:noProof/>
        </w:rPr>
        <w:tab/>
        <w:t xml:space="preserve">M. Uschold and M. Gruninger, "Ontologies: Principles, methods and applications," </w:t>
      </w:r>
      <w:r w:rsidRPr="001608B3">
        <w:rPr>
          <w:i/>
          <w:noProof/>
        </w:rPr>
        <w:t xml:space="preserve">The knowledge engineering review, </w:t>
      </w:r>
      <w:r w:rsidRPr="001608B3">
        <w:rPr>
          <w:noProof/>
        </w:rPr>
        <w:t>vol. 11, no. 2, pp. 93-136, 1996.</w:t>
      </w:r>
    </w:p>
    <w:p w14:paraId="610AAC96" w14:textId="77777777" w:rsidR="001608B3" w:rsidRPr="001608B3" w:rsidRDefault="001608B3" w:rsidP="001608B3">
      <w:pPr>
        <w:pStyle w:val="EndNoteBibliography"/>
        <w:framePr w:wrap="around"/>
        <w:ind w:left="720" w:hanging="720"/>
        <w:rPr>
          <w:noProof/>
        </w:rPr>
      </w:pPr>
      <w:r w:rsidRPr="001608B3">
        <w:rPr>
          <w:noProof/>
        </w:rPr>
        <w:t>[6]</w:t>
      </w:r>
      <w:r w:rsidRPr="001608B3">
        <w:rPr>
          <w:noProof/>
        </w:rPr>
        <w:tab/>
        <w:t xml:space="preserve"> E. J. Miller, J. Vaughan, D. King, and M. Austin, "Implementation of a “next generation” activity-based travel demand model: the Toronto case," in </w:t>
      </w:r>
      <w:r w:rsidRPr="001608B3">
        <w:rPr>
          <w:i/>
          <w:noProof/>
        </w:rPr>
        <w:t>Presentation at the Travel Demand Modelling and Traffic Simulation Session of the 2015 Conference of the Transportation Association of Canada</w:t>
      </w:r>
      <w:r w:rsidRPr="001608B3">
        <w:rPr>
          <w:noProof/>
        </w:rPr>
        <w:t xml:space="preserve">, 2015. </w:t>
      </w:r>
    </w:p>
    <w:p w14:paraId="4F3F5066" w14:textId="77777777" w:rsidR="001608B3" w:rsidRPr="001608B3" w:rsidRDefault="001608B3" w:rsidP="001608B3">
      <w:pPr>
        <w:pStyle w:val="EndNoteBibliography"/>
        <w:framePr w:wrap="around"/>
        <w:ind w:left="720" w:hanging="720"/>
        <w:rPr>
          <w:noProof/>
        </w:rPr>
      </w:pPr>
      <w:r w:rsidRPr="001608B3">
        <w:rPr>
          <w:noProof/>
        </w:rPr>
        <w:t>[7]</w:t>
      </w:r>
      <w:r w:rsidRPr="001608B3">
        <w:rPr>
          <w:noProof/>
        </w:rPr>
        <w:tab/>
        <w:t xml:space="preserve">M. Elshenawy, B. Abdulhai, and M. El-Darieby, "Towards a service-oriented cyber–physical systems of systems for smart city mobility applications," </w:t>
      </w:r>
      <w:r w:rsidRPr="001608B3">
        <w:rPr>
          <w:i/>
          <w:noProof/>
        </w:rPr>
        <w:t xml:space="preserve">Future Generation Computer Systems, </w:t>
      </w:r>
      <w:r w:rsidRPr="001608B3">
        <w:rPr>
          <w:noProof/>
        </w:rPr>
        <w:t>vol. 79, pp. 575-587, 2018.</w:t>
      </w:r>
    </w:p>
    <w:p w14:paraId="14663C69" w14:textId="77777777" w:rsidR="001608B3" w:rsidRPr="001608B3" w:rsidRDefault="001608B3" w:rsidP="001608B3">
      <w:pPr>
        <w:pStyle w:val="EndNoteBibliography"/>
        <w:framePr w:wrap="around"/>
        <w:ind w:left="720" w:hanging="720"/>
        <w:rPr>
          <w:noProof/>
        </w:rPr>
      </w:pPr>
      <w:r w:rsidRPr="001608B3">
        <w:rPr>
          <w:noProof/>
        </w:rPr>
        <w:t>[8]</w:t>
      </w:r>
      <w:r w:rsidRPr="001608B3">
        <w:rPr>
          <w:noProof/>
        </w:rPr>
        <w:tab/>
        <w:t xml:space="preserve">R. Battle and D. Kolas, "Linking geospatial data with GeoSPARQL," </w:t>
      </w:r>
      <w:r w:rsidRPr="001608B3">
        <w:rPr>
          <w:i/>
          <w:noProof/>
        </w:rPr>
        <w:t xml:space="preserve">Semant Web J Interoperability, Usability, Appl. Accessed, </w:t>
      </w:r>
      <w:r w:rsidRPr="001608B3">
        <w:rPr>
          <w:noProof/>
        </w:rPr>
        <w:t>vol. 24, 2011.</w:t>
      </w:r>
    </w:p>
    <w:p w14:paraId="721EF66D" w14:textId="5512423F" w:rsidR="001608B3" w:rsidRPr="001608B3" w:rsidRDefault="001608B3" w:rsidP="001608B3">
      <w:pPr>
        <w:pStyle w:val="EndNoteBibliography"/>
        <w:framePr w:wrap="around"/>
        <w:ind w:left="720" w:hanging="720"/>
        <w:rPr>
          <w:noProof/>
        </w:rPr>
      </w:pPr>
      <w:r w:rsidRPr="001608B3">
        <w:rPr>
          <w:noProof/>
        </w:rPr>
        <w:t>[9]</w:t>
      </w:r>
      <w:r w:rsidRPr="001608B3">
        <w:rPr>
          <w:noProof/>
        </w:rPr>
        <w:tab/>
      </w:r>
      <w:r w:rsidRPr="001608B3">
        <w:rPr>
          <w:i/>
          <w:noProof/>
        </w:rPr>
        <w:t>Time Ontology in OWL</w:t>
      </w:r>
      <w:r w:rsidRPr="001608B3">
        <w:rPr>
          <w:noProof/>
        </w:rPr>
        <w:t xml:space="preserve">, O. W3C, 2017. [Online]. Available: </w:t>
      </w:r>
      <w:hyperlink r:id="rId52" w:history="1">
        <w:r w:rsidRPr="001608B3">
          <w:rPr>
            <w:rStyle w:val="Hyperlink"/>
            <w:noProof/>
          </w:rPr>
          <w:t>https://www.w3.org/TR/owl-time/</w:t>
        </w:r>
      </w:hyperlink>
    </w:p>
    <w:p w14:paraId="1F5001FD" w14:textId="77777777" w:rsidR="001608B3" w:rsidRPr="001608B3" w:rsidRDefault="001608B3" w:rsidP="001608B3">
      <w:pPr>
        <w:pStyle w:val="EndNoteBibliography"/>
        <w:framePr w:wrap="around"/>
        <w:ind w:left="720" w:hanging="720"/>
        <w:rPr>
          <w:noProof/>
        </w:rPr>
      </w:pPr>
      <w:r w:rsidRPr="001608B3">
        <w:rPr>
          <w:noProof/>
        </w:rPr>
        <w:t>[10]</w:t>
      </w:r>
      <w:r w:rsidRPr="001608B3">
        <w:rPr>
          <w:noProof/>
        </w:rPr>
        <w:tab/>
        <w:t xml:space="preserve">J. R. Hobbs and F. Pan, "Time ontology in OWL," </w:t>
      </w:r>
      <w:r w:rsidRPr="001608B3">
        <w:rPr>
          <w:i/>
          <w:noProof/>
        </w:rPr>
        <w:t xml:space="preserve">W3C working draft, </w:t>
      </w:r>
      <w:r w:rsidRPr="001608B3">
        <w:rPr>
          <w:noProof/>
        </w:rPr>
        <w:t>vol. 27, p. 133, 2006.</w:t>
      </w:r>
    </w:p>
    <w:p w14:paraId="64E77ECF" w14:textId="77777777" w:rsidR="001608B3" w:rsidRPr="001608B3" w:rsidRDefault="001608B3" w:rsidP="001608B3">
      <w:pPr>
        <w:pStyle w:val="EndNoteBibliography"/>
        <w:framePr w:wrap="around"/>
        <w:ind w:left="720" w:hanging="720"/>
        <w:rPr>
          <w:noProof/>
        </w:rPr>
      </w:pPr>
      <w:r w:rsidRPr="001608B3">
        <w:rPr>
          <w:noProof/>
        </w:rPr>
        <w:t>[11]</w:t>
      </w:r>
      <w:r w:rsidRPr="001608B3">
        <w:rPr>
          <w:noProof/>
        </w:rPr>
        <w:tab/>
        <w:t xml:space="preserve"> C. Welty, R. Fikes, and S. Makarios, "A reusable ontology for fluents in OWL," in </w:t>
      </w:r>
      <w:r w:rsidRPr="001608B3">
        <w:rPr>
          <w:i/>
          <w:noProof/>
        </w:rPr>
        <w:t>FOIS</w:t>
      </w:r>
      <w:r w:rsidRPr="001608B3">
        <w:rPr>
          <w:noProof/>
        </w:rPr>
        <w:t xml:space="preserve">, 2006, vol. 150, pp. 226-236. </w:t>
      </w:r>
    </w:p>
    <w:p w14:paraId="3A84E7C3" w14:textId="77777777" w:rsidR="001608B3" w:rsidRPr="001608B3" w:rsidRDefault="001608B3" w:rsidP="001608B3">
      <w:pPr>
        <w:pStyle w:val="EndNoteBibliography"/>
        <w:framePr w:wrap="around"/>
        <w:ind w:left="720" w:hanging="720"/>
        <w:rPr>
          <w:noProof/>
        </w:rPr>
      </w:pPr>
      <w:r w:rsidRPr="001608B3">
        <w:rPr>
          <w:noProof/>
        </w:rPr>
        <w:t>[12]</w:t>
      </w:r>
      <w:r w:rsidRPr="001608B3">
        <w:rPr>
          <w:noProof/>
        </w:rPr>
        <w:tab/>
        <w:t xml:space="preserve"> H.-U. Krieger, "Where temporal description logics fail: Representing temporally-changing relationships," in </w:t>
      </w:r>
      <w:r w:rsidRPr="001608B3">
        <w:rPr>
          <w:i/>
          <w:noProof/>
        </w:rPr>
        <w:t>Annual Conference on Artificial Intelligence</w:t>
      </w:r>
      <w:r w:rsidRPr="001608B3">
        <w:rPr>
          <w:noProof/>
        </w:rPr>
        <w:t xml:space="preserve">, 2008: Springer, pp. 249-257. </w:t>
      </w:r>
    </w:p>
    <w:p w14:paraId="22B4E5BD" w14:textId="77777777" w:rsidR="001608B3" w:rsidRPr="001608B3" w:rsidRDefault="001608B3" w:rsidP="001608B3">
      <w:pPr>
        <w:pStyle w:val="EndNoteBibliography"/>
        <w:framePr w:wrap="around"/>
        <w:ind w:left="720" w:hanging="720"/>
        <w:rPr>
          <w:noProof/>
        </w:rPr>
      </w:pPr>
      <w:r w:rsidRPr="001608B3">
        <w:rPr>
          <w:noProof/>
        </w:rPr>
        <w:t>[13]</w:t>
      </w:r>
      <w:r w:rsidRPr="001608B3">
        <w:rPr>
          <w:noProof/>
        </w:rPr>
        <w:tab/>
        <w:t>M. Katsumi and M. Fox, "A Logical Design Pattern for Representing Change Over Time in OWL."</w:t>
      </w:r>
    </w:p>
    <w:p w14:paraId="22346C00" w14:textId="77777777" w:rsidR="001608B3" w:rsidRPr="001608B3" w:rsidRDefault="001608B3" w:rsidP="001608B3">
      <w:pPr>
        <w:pStyle w:val="EndNoteBibliography"/>
        <w:framePr w:wrap="around"/>
        <w:ind w:left="720" w:hanging="720"/>
        <w:rPr>
          <w:noProof/>
        </w:rPr>
      </w:pPr>
      <w:r w:rsidRPr="001608B3">
        <w:rPr>
          <w:noProof/>
        </w:rPr>
        <w:t>[14]</w:t>
      </w:r>
      <w:r w:rsidRPr="001608B3">
        <w:rPr>
          <w:noProof/>
        </w:rPr>
        <w:tab/>
        <w:t>L. Obrst</w:t>
      </w:r>
      <w:r w:rsidRPr="001608B3">
        <w:rPr>
          <w:i/>
          <w:noProof/>
        </w:rPr>
        <w:t xml:space="preserve"> et al.</w:t>
      </w:r>
      <w:r w:rsidRPr="001608B3">
        <w:rPr>
          <w:noProof/>
        </w:rPr>
        <w:t xml:space="preserve">, "The 2006 Upper Ontology Summit Joint Communiqué," </w:t>
      </w:r>
      <w:r w:rsidRPr="001608B3">
        <w:rPr>
          <w:i/>
          <w:noProof/>
        </w:rPr>
        <w:t xml:space="preserve">Applied Ontology, </w:t>
      </w:r>
      <w:r w:rsidRPr="001608B3">
        <w:rPr>
          <w:noProof/>
        </w:rPr>
        <w:t>vol. 1, no. 2, pp. 203-211, 2006.</w:t>
      </w:r>
    </w:p>
    <w:p w14:paraId="7D803CD5" w14:textId="77777777" w:rsidR="001608B3" w:rsidRPr="001608B3" w:rsidRDefault="001608B3" w:rsidP="001608B3">
      <w:pPr>
        <w:pStyle w:val="EndNoteBibliography"/>
        <w:framePr w:wrap="around"/>
        <w:ind w:left="720" w:hanging="720"/>
        <w:rPr>
          <w:noProof/>
        </w:rPr>
      </w:pPr>
      <w:r w:rsidRPr="001608B3">
        <w:rPr>
          <w:noProof/>
        </w:rPr>
        <w:t>[15]</w:t>
      </w:r>
      <w:r w:rsidRPr="001608B3">
        <w:rPr>
          <w:noProof/>
        </w:rPr>
        <w:tab/>
        <w:t xml:space="preserve"> A. Gangemi, N. Guarino, C. Masolo, A. Oltramari, and L. Schneider, "Sweetening ontologies with DOLCE," in </w:t>
      </w:r>
      <w:r w:rsidRPr="001608B3">
        <w:rPr>
          <w:i/>
          <w:noProof/>
        </w:rPr>
        <w:t>International Conference on Knowledge Engineering and Knowledge Management</w:t>
      </w:r>
      <w:r w:rsidRPr="001608B3">
        <w:rPr>
          <w:noProof/>
        </w:rPr>
        <w:t xml:space="preserve">, 2002: Springer, pp. 166-181. </w:t>
      </w:r>
    </w:p>
    <w:p w14:paraId="1D9CB489" w14:textId="77777777" w:rsidR="001608B3" w:rsidRPr="001608B3" w:rsidRDefault="001608B3" w:rsidP="001608B3">
      <w:pPr>
        <w:pStyle w:val="EndNoteBibliography"/>
        <w:framePr w:wrap="around"/>
        <w:ind w:left="720" w:hanging="720"/>
        <w:rPr>
          <w:noProof/>
        </w:rPr>
      </w:pPr>
      <w:r w:rsidRPr="001608B3">
        <w:rPr>
          <w:noProof/>
        </w:rPr>
        <w:t>[16]</w:t>
      </w:r>
      <w:r w:rsidRPr="001608B3">
        <w:rPr>
          <w:noProof/>
        </w:rPr>
        <w:tab/>
        <w:t xml:space="preserve">R. Arp, B. Smith, and A. D. Spear, </w:t>
      </w:r>
      <w:r w:rsidRPr="001608B3">
        <w:rPr>
          <w:i/>
          <w:noProof/>
        </w:rPr>
        <w:t>Building ontologies with basic formal ontology</w:t>
      </w:r>
      <w:r w:rsidRPr="001608B3">
        <w:rPr>
          <w:noProof/>
        </w:rPr>
        <w:t>. Mit Press, 2015.</w:t>
      </w:r>
    </w:p>
    <w:p w14:paraId="24B50495" w14:textId="77777777" w:rsidR="001608B3" w:rsidRPr="001608B3" w:rsidRDefault="001608B3" w:rsidP="001608B3">
      <w:pPr>
        <w:pStyle w:val="EndNoteBibliography"/>
        <w:framePr w:wrap="around"/>
        <w:ind w:left="720" w:hanging="720"/>
        <w:rPr>
          <w:noProof/>
        </w:rPr>
      </w:pPr>
      <w:r w:rsidRPr="001608B3">
        <w:rPr>
          <w:noProof/>
        </w:rPr>
        <w:t>[17]</w:t>
      </w:r>
      <w:r w:rsidRPr="001608B3">
        <w:rPr>
          <w:noProof/>
        </w:rPr>
        <w:tab/>
        <w:t xml:space="preserve"> M. Katsumi and M. Fox, "Defining Activity Specifications in OWL," in </w:t>
      </w:r>
      <w:r w:rsidRPr="001608B3">
        <w:rPr>
          <w:i/>
          <w:noProof/>
        </w:rPr>
        <w:t>WOP@ ISWC</w:t>
      </w:r>
      <w:r w:rsidRPr="001608B3">
        <w:rPr>
          <w:noProof/>
        </w:rPr>
        <w:t xml:space="preserve">, 2017. </w:t>
      </w:r>
    </w:p>
    <w:p w14:paraId="0525313B" w14:textId="77777777" w:rsidR="001608B3" w:rsidRPr="001608B3" w:rsidRDefault="001608B3" w:rsidP="001608B3">
      <w:pPr>
        <w:pStyle w:val="EndNoteBibliography"/>
        <w:framePr w:wrap="around"/>
        <w:ind w:left="720" w:hanging="720"/>
        <w:rPr>
          <w:noProof/>
        </w:rPr>
      </w:pPr>
      <w:r w:rsidRPr="001608B3">
        <w:rPr>
          <w:noProof/>
        </w:rPr>
        <w:t>[18]</w:t>
      </w:r>
      <w:r w:rsidRPr="001608B3">
        <w:rPr>
          <w:noProof/>
        </w:rPr>
        <w:tab/>
        <w:t>R. Kowalski and M. Sergot, "A logic-based calculus of events. NewGeneration Computing 4," ed, 1986.</w:t>
      </w:r>
    </w:p>
    <w:p w14:paraId="31022CC9" w14:textId="77777777" w:rsidR="001608B3" w:rsidRPr="001608B3" w:rsidRDefault="001608B3" w:rsidP="001608B3">
      <w:pPr>
        <w:pStyle w:val="EndNoteBibliography"/>
        <w:framePr w:wrap="around"/>
        <w:ind w:left="720" w:hanging="720"/>
        <w:rPr>
          <w:noProof/>
        </w:rPr>
      </w:pPr>
      <w:r w:rsidRPr="001608B3">
        <w:rPr>
          <w:noProof/>
        </w:rPr>
        <w:t>[19]</w:t>
      </w:r>
      <w:r w:rsidRPr="001608B3">
        <w:rPr>
          <w:noProof/>
        </w:rPr>
        <w:tab/>
        <w:t xml:space="preserve">M. S. Fox, "Constraint-Directed Search: A Case Study of Job-Shop Scheduling," CARNEGIE-MELLON UNIV PITTSBURGH PA ROBOTICS INST, 1983. </w:t>
      </w:r>
    </w:p>
    <w:p w14:paraId="268D2BAB" w14:textId="77777777" w:rsidR="001608B3" w:rsidRPr="001608B3" w:rsidRDefault="001608B3" w:rsidP="001608B3">
      <w:pPr>
        <w:pStyle w:val="EndNoteBibliography"/>
        <w:framePr w:wrap="around"/>
        <w:ind w:left="720" w:hanging="720"/>
        <w:rPr>
          <w:noProof/>
        </w:rPr>
      </w:pPr>
      <w:r w:rsidRPr="001608B3">
        <w:rPr>
          <w:noProof/>
        </w:rPr>
        <w:t>[20]</w:t>
      </w:r>
      <w:r w:rsidRPr="001608B3">
        <w:rPr>
          <w:noProof/>
        </w:rPr>
        <w:tab/>
        <w:t xml:space="preserve">A. Sathi, M. S. Fox, and M. Greenberg, "Representation of activity knowledge for project management," </w:t>
      </w:r>
      <w:r w:rsidRPr="001608B3">
        <w:rPr>
          <w:i/>
          <w:noProof/>
        </w:rPr>
        <w:t xml:space="preserve">IEEE Transactions on pattern analysis and machine intelligence, </w:t>
      </w:r>
      <w:r w:rsidRPr="001608B3">
        <w:rPr>
          <w:noProof/>
        </w:rPr>
        <w:t>no. 5, pp. 531-552, 1985.</w:t>
      </w:r>
    </w:p>
    <w:p w14:paraId="78A42948" w14:textId="77777777" w:rsidR="001608B3" w:rsidRPr="001608B3" w:rsidRDefault="001608B3" w:rsidP="001608B3">
      <w:pPr>
        <w:pStyle w:val="EndNoteBibliography"/>
        <w:framePr w:wrap="around"/>
        <w:ind w:left="720" w:hanging="720"/>
        <w:rPr>
          <w:noProof/>
        </w:rPr>
      </w:pPr>
      <w:r w:rsidRPr="001608B3">
        <w:rPr>
          <w:noProof/>
        </w:rPr>
        <w:t>[21]</w:t>
      </w:r>
      <w:r w:rsidRPr="001608B3">
        <w:rPr>
          <w:noProof/>
        </w:rPr>
        <w:tab/>
        <w:t xml:space="preserve">M. S. Fox and M. Gruninger, "Enterprise modeling," </w:t>
      </w:r>
      <w:r w:rsidRPr="001608B3">
        <w:rPr>
          <w:i/>
          <w:noProof/>
        </w:rPr>
        <w:t xml:space="preserve">AI magazine, </w:t>
      </w:r>
      <w:r w:rsidRPr="001608B3">
        <w:rPr>
          <w:noProof/>
        </w:rPr>
        <w:t>vol. 19, no. 3, pp. 109-109, 1998.</w:t>
      </w:r>
    </w:p>
    <w:p w14:paraId="7B1E0299" w14:textId="77777777" w:rsidR="001608B3" w:rsidRPr="001608B3" w:rsidRDefault="001608B3" w:rsidP="001608B3">
      <w:pPr>
        <w:pStyle w:val="EndNoteBibliography"/>
        <w:framePr w:wrap="around"/>
        <w:ind w:left="720" w:hanging="720"/>
        <w:rPr>
          <w:noProof/>
        </w:rPr>
      </w:pPr>
      <w:r w:rsidRPr="001608B3">
        <w:rPr>
          <w:noProof/>
        </w:rPr>
        <w:t>[22]</w:t>
      </w:r>
      <w:r w:rsidRPr="001608B3">
        <w:rPr>
          <w:noProof/>
        </w:rPr>
        <w:tab/>
        <w:t xml:space="preserve">M. Grüninger, "Using the PSL ontology," in </w:t>
      </w:r>
      <w:r w:rsidRPr="001608B3">
        <w:rPr>
          <w:i/>
          <w:noProof/>
        </w:rPr>
        <w:t>Handbook on Ontologies</w:t>
      </w:r>
      <w:r w:rsidRPr="001608B3">
        <w:rPr>
          <w:noProof/>
        </w:rPr>
        <w:t>: Springer, 2009, pp. 423-443.</w:t>
      </w:r>
    </w:p>
    <w:p w14:paraId="1D417241" w14:textId="77777777" w:rsidR="001608B3" w:rsidRPr="001608B3" w:rsidRDefault="001608B3" w:rsidP="001608B3">
      <w:pPr>
        <w:pStyle w:val="EndNoteBibliography"/>
        <w:framePr w:wrap="around"/>
        <w:ind w:left="720" w:hanging="720"/>
        <w:rPr>
          <w:noProof/>
        </w:rPr>
      </w:pPr>
      <w:r w:rsidRPr="001608B3">
        <w:rPr>
          <w:noProof/>
        </w:rPr>
        <w:t>[23]</w:t>
      </w:r>
      <w:r w:rsidRPr="001608B3">
        <w:rPr>
          <w:noProof/>
        </w:rPr>
        <w:tab/>
        <w:t xml:space="preserve">M. S. Fox, "A foundation ontology for global city indicators," </w:t>
      </w:r>
      <w:r w:rsidRPr="001608B3">
        <w:rPr>
          <w:i/>
          <w:noProof/>
        </w:rPr>
        <w:t xml:space="preserve">University of Toronto, Toronto, Global Cities Institute, </w:t>
      </w:r>
      <w:r w:rsidRPr="001608B3">
        <w:rPr>
          <w:noProof/>
        </w:rPr>
        <w:t>2013.</w:t>
      </w:r>
    </w:p>
    <w:p w14:paraId="771292CE" w14:textId="77777777" w:rsidR="001608B3" w:rsidRPr="001608B3" w:rsidRDefault="001608B3" w:rsidP="001608B3">
      <w:pPr>
        <w:pStyle w:val="EndNoteBibliography"/>
        <w:framePr w:wrap="around"/>
        <w:ind w:left="720" w:hanging="720"/>
        <w:rPr>
          <w:noProof/>
        </w:rPr>
      </w:pPr>
      <w:r w:rsidRPr="001608B3">
        <w:rPr>
          <w:noProof/>
        </w:rPr>
        <w:t>[24]</w:t>
      </w:r>
      <w:r w:rsidRPr="001608B3">
        <w:rPr>
          <w:noProof/>
        </w:rPr>
        <w:tab/>
        <w:t xml:space="preserve"> F. G. Fadel, M. S. Fox, and M. Gruninger, "A generic enterprise resource ontology," in </w:t>
      </w:r>
      <w:r w:rsidRPr="001608B3">
        <w:rPr>
          <w:i/>
          <w:noProof/>
        </w:rPr>
        <w:t>Proceedings of 3rd IEEE Workshop on Enabling Technologies: Infrastructure for Collaborative Enterprises</w:t>
      </w:r>
      <w:r w:rsidRPr="001608B3">
        <w:rPr>
          <w:noProof/>
        </w:rPr>
        <w:t xml:space="preserve">, 1994: IEEE, pp. 117-128. </w:t>
      </w:r>
    </w:p>
    <w:p w14:paraId="1C17977C" w14:textId="77777777" w:rsidR="001608B3" w:rsidRPr="001608B3" w:rsidRDefault="001608B3" w:rsidP="001608B3">
      <w:pPr>
        <w:pStyle w:val="EndNoteBibliography"/>
        <w:framePr w:wrap="around"/>
        <w:ind w:left="720" w:hanging="720"/>
        <w:rPr>
          <w:noProof/>
        </w:rPr>
      </w:pPr>
      <w:r w:rsidRPr="001608B3">
        <w:rPr>
          <w:noProof/>
        </w:rPr>
        <w:t>[25]</w:t>
      </w:r>
      <w:r w:rsidRPr="001608B3">
        <w:rPr>
          <w:noProof/>
        </w:rPr>
        <w:tab/>
        <w:t xml:space="preserve"> T. Bittner and M. Donnelly, "Computational ontologies of parthood, componenthood, and containment," in </w:t>
      </w:r>
      <w:r w:rsidRPr="001608B3">
        <w:rPr>
          <w:i/>
          <w:noProof/>
        </w:rPr>
        <w:t>International Joint Conference on Artificial Intelligence</w:t>
      </w:r>
      <w:r w:rsidRPr="001608B3">
        <w:rPr>
          <w:noProof/>
        </w:rPr>
        <w:t xml:space="preserve">, 2005, vol. 19: Citeseer, p. 382. </w:t>
      </w:r>
    </w:p>
    <w:p w14:paraId="298308E2" w14:textId="134BE911" w:rsidR="001608B3" w:rsidRPr="001608B3" w:rsidRDefault="001608B3" w:rsidP="001608B3">
      <w:pPr>
        <w:pStyle w:val="EndNoteBibliography"/>
        <w:framePr w:wrap="around"/>
        <w:ind w:left="720" w:hanging="720"/>
        <w:rPr>
          <w:noProof/>
        </w:rPr>
      </w:pPr>
      <w:r w:rsidRPr="001608B3">
        <w:rPr>
          <w:noProof/>
        </w:rPr>
        <w:t>[26]</w:t>
      </w:r>
      <w:r w:rsidRPr="001608B3">
        <w:rPr>
          <w:noProof/>
        </w:rPr>
        <w:tab/>
        <w:t>A. Rector and C. Welty, "Simple Part–Whole Relations in OWL–W3C Editor’s Draft 11 Aug 2005," ed: W3C (</w:t>
      </w:r>
      <w:hyperlink r:id="rId53" w:history="1">
        <w:r w:rsidRPr="001608B3">
          <w:rPr>
            <w:rStyle w:val="Hyperlink"/>
            <w:noProof/>
          </w:rPr>
          <w:t>http://www</w:t>
        </w:r>
      </w:hyperlink>
      <w:r w:rsidRPr="001608B3">
        <w:rPr>
          <w:noProof/>
        </w:rPr>
        <w:t>. w3. org/2001/sw/BestPractices/OEP/SimplePartW-hole/), 2005.</w:t>
      </w:r>
    </w:p>
    <w:p w14:paraId="340BF588" w14:textId="77777777" w:rsidR="001608B3" w:rsidRPr="001608B3" w:rsidRDefault="001608B3" w:rsidP="001608B3">
      <w:pPr>
        <w:pStyle w:val="EndNoteBibliography"/>
        <w:framePr w:wrap="around"/>
        <w:ind w:left="720" w:hanging="720"/>
        <w:rPr>
          <w:noProof/>
        </w:rPr>
      </w:pPr>
      <w:r w:rsidRPr="001608B3">
        <w:rPr>
          <w:noProof/>
        </w:rPr>
        <w:t>[27]</w:t>
      </w:r>
      <w:r w:rsidRPr="001608B3">
        <w:rPr>
          <w:noProof/>
        </w:rPr>
        <w:tab/>
        <w:t xml:space="preserve"> Y. Ru and M. Gruninger, "Parts Unknown: Mereologies for Solid Physical Objects," in </w:t>
      </w:r>
      <w:r w:rsidRPr="001608B3">
        <w:rPr>
          <w:i/>
          <w:noProof/>
        </w:rPr>
        <w:t>JOWO</w:t>
      </w:r>
      <w:r w:rsidRPr="001608B3">
        <w:rPr>
          <w:noProof/>
        </w:rPr>
        <w:t xml:space="preserve">, 2017. </w:t>
      </w:r>
    </w:p>
    <w:p w14:paraId="32C32DB8" w14:textId="77777777" w:rsidR="001608B3" w:rsidRPr="001608B3" w:rsidRDefault="001608B3" w:rsidP="001608B3">
      <w:pPr>
        <w:pStyle w:val="EndNoteBibliography"/>
        <w:framePr w:wrap="around"/>
        <w:ind w:left="720" w:hanging="720"/>
        <w:rPr>
          <w:noProof/>
        </w:rPr>
      </w:pPr>
      <w:r w:rsidRPr="001608B3">
        <w:rPr>
          <w:noProof/>
        </w:rPr>
        <w:t>[28]</w:t>
      </w:r>
      <w:r w:rsidRPr="001608B3">
        <w:rPr>
          <w:noProof/>
        </w:rPr>
        <w:tab/>
        <w:t xml:space="preserve">H. Rijgersberg, M. Van Assem, and J. Top, "Ontology of units of measure and related concepts," </w:t>
      </w:r>
      <w:r w:rsidRPr="001608B3">
        <w:rPr>
          <w:i/>
          <w:noProof/>
        </w:rPr>
        <w:t xml:space="preserve">Semantic Web, </w:t>
      </w:r>
      <w:r w:rsidRPr="001608B3">
        <w:rPr>
          <w:noProof/>
        </w:rPr>
        <w:t>vol. 4, no. 1, pp. 3-13, 2013.</w:t>
      </w:r>
    </w:p>
    <w:p w14:paraId="7779432A" w14:textId="77777777" w:rsidR="001608B3" w:rsidRPr="001608B3" w:rsidRDefault="001608B3" w:rsidP="001608B3">
      <w:pPr>
        <w:pStyle w:val="EndNoteBibliography"/>
        <w:framePr w:wrap="around"/>
        <w:ind w:left="720" w:hanging="720"/>
        <w:rPr>
          <w:noProof/>
        </w:rPr>
      </w:pPr>
      <w:r w:rsidRPr="001608B3">
        <w:rPr>
          <w:noProof/>
        </w:rPr>
        <w:t>[29]</w:t>
      </w:r>
      <w:r w:rsidRPr="001608B3">
        <w:rPr>
          <w:noProof/>
        </w:rPr>
        <w:tab/>
        <w:t xml:space="preserve"> M. S. Fox, M. Barbuceanu, and M. Gruninger, "An organisation ontology for enterprise modelling: preliminary concepts for linking structure and behaviour," in </w:t>
      </w:r>
      <w:r w:rsidRPr="001608B3">
        <w:rPr>
          <w:i/>
          <w:noProof/>
        </w:rPr>
        <w:t>Proceedings 4th IEEE Workshop on Enabling Technologies: Infrastructure for Collaborative Enterprises (WET ICE'95)</w:t>
      </w:r>
      <w:r w:rsidRPr="001608B3">
        <w:rPr>
          <w:noProof/>
        </w:rPr>
        <w:t xml:space="preserve">, 1995: IEEE, pp. 71-81. </w:t>
      </w:r>
    </w:p>
    <w:p w14:paraId="20345783" w14:textId="77777777" w:rsidR="001608B3" w:rsidRPr="001608B3" w:rsidRDefault="001608B3" w:rsidP="001608B3">
      <w:pPr>
        <w:pStyle w:val="EndNoteBibliography"/>
        <w:framePr w:wrap="around"/>
        <w:ind w:left="720" w:hanging="720"/>
        <w:rPr>
          <w:noProof/>
        </w:rPr>
      </w:pPr>
      <w:r w:rsidRPr="001608B3">
        <w:rPr>
          <w:noProof/>
        </w:rPr>
        <w:t>[30]</w:t>
      </w:r>
      <w:r w:rsidRPr="001608B3">
        <w:rPr>
          <w:noProof/>
        </w:rPr>
        <w:tab/>
        <w:t>B. Lorenz, H. J. Ohlbach, and L. Yang, "Ontology of transportation networks," 2005.</w:t>
      </w:r>
    </w:p>
    <w:p w14:paraId="107B6465" w14:textId="47011951" w:rsidR="001608B3" w:rsidRPr="001608B3" w:rsidRDefault="001608B3" w:rsidP="001608B3">
      <w:pPr>
        <w:pStyle w:val="EndNoteBibliography"/>
        <w:framePr w:wrap="around"/>
        <w:ind w:left="720" w:hanging="720"/>
        <w:rPr>
          <w:noProof/>
        </w:rPr>
      </w:pPr>
      <w:r w:rsidRPr="001608B3">
        <w:rPr>
          <w:noProof/>
        </w:rPr>
        <w:t>[31]</w:t>
      </w:r>
      <w:r w:rsidRPr="001608B3">
        <w:rPr>
          <w:noProof/>
        </w:rPr>
        <w:tab/>
        <w:t xml:space="preserve">S. Cox, A. Cuthbert, R. Lake, and R. Martell, "Geography markup language (GML) 2.0," </w:t>
      </w:r>
      <w:r w:rsidRPr="001608B3">
        <w:rPr>
          <w:i/>
          <w:noProof/>
        </w:rPr>
        <w:t xml:space="preserve">URL: </w:t>
      </w:r>
      <w:hyperlink r:id="rId54" w:history="1">
        <w:r w:rsidRPr="001608B3">
          <w:rPr>
            <w:rStyle w:val="Hyperlink"/>
            <w:i/>
            <w:noProof/>
          </w:rPr>
          <w:t>http://www</w:t>
        </w:r>
      </w:hyperlink>
      <w:r w:rsidRPr="001608B3">
        <w:rPr>
          <w:i/>
          <w:noProof/>
        </w:rPr>
        <w:t xml:space="preserve">. opengis. net/gml/01-029/GML2. html, </w:t>
      </w:r>
      <w:r w:rsidRPr="001608B3">
        <w:rPr>
          <w:noProof/>
        </w:rPr>
        <w:t>2001.</w:t>
      </w:r>
    </w:p>
    <w:p w14:paraId="39CF3AA2" w14:textId="77777777" w:rsidR="001608B3" w:rsidRPr="001608B3" w:rsidRDefault="001608B3" w:rsidP="001608B3">
      <w:pPr>
        <w:pStyle w:val="EndNoteBibliography"/>
        <w:framePr w:wrap="around"/>
        <w:ind w:left="720" w:hanging="720"/>
        <w:rPr>
          <w:noProof/>
        </w:rPr>
      </w:pPr>
      <w:r w:rsidRPr="001608B3">
        <w:rPr>
          <w:noProof/>
        </w:rPr>
        <w:t>[32]</w:t>
      </w:r>
      <w:r w:rsidRPr="001608B3">
        <w:rPr>
          <w:noProof/>
        </w:rPr>
        <w:tab/>
        <w:t xml:space="preserve">N. Montenegro, J. C. Gomes, P. Urbano, and J. P. Duarte, "A land use planning ontology: LBCS," </w:t>
      </w:r>
      <w:r w:rsidRPr="001608B3">
        <w:rPr>
          <w:i/>
          <w:noProof/>
        </w:rPr>
        <w:t xml:space="preserve">Future Internet, </w:t>
      </w:r>
      <w:r w:rsidRPr="001608B3">
        <w:rPr>
          <w:noProof/>
        </w:rPr>
        <w:t>vol. 4, no. 1, pp. 65-82, 2012.</w:t>
      </w:r>
    </w:p>
    <w:p w14:paraId="6A1A38EB" w14:textId="77777777" w:rsidR="001608B3" w:rsidRPr="001608B3" w:rsidRDefault="001608B3" w:rsidP="001608B3">
      <w:pPr>
        <w:pStyle w:val="EndNoteBibliography"/>
        <w:framePr w:wrap="around"/>
        <w:ind w:left="720" w:hanging="720"/>
        <w:rPr>
          <w:noProof/>
        </w:rPr>
      </w:pPr>
      <w:r w:rsidRPr="001608B3">
        <w:rPr>
          <w:noProof/>
        </w:rPr>
        <w:t>[33]</w:t>
      </w:r>
      <w:r w:rsidRPr="001608B3">
        <w:rPr>
          <w:noProof/>
        </w:rPr>
        <w:tab/>
        <w:t>S. Das, S. Sundara, and R. Cyganiak, "R2RML: RDB to RDF Mapping Language. W3C Recommendation (2012)," ed, 2016.</w:t>
      </w:r>
    </w:p>
    <w:p w14:paraId="11803CF6" w14:textId="77777777" w:rsidR="001608B3" w:rsidRPr="001608B3" w:rsidRDefault="001608B3" w:rsidP="001608B3">
      <w:pPr>
        <w:pStyle w:val="EndNoteBibliography"/>
        <w:framePr w:wrap="around"/>
        <w:ind w:left="720" w:hanging="720"/>
        <w:rPr>
          <w:noProof/>
        </w:rPr>
      </w:pPr>
      <w:r w:rsidRPr="001608B3">
        <w:rPr>
          <w:noProof/>
        </w:rPr>
        <w:t>[34]</w:t>
      </w:r>
      <w:r w:rsidRPr="001608B3">
        <w:rPr>
          <w:noProof/>
        </w:rPr>
        <w:tab/>
        <w:t xml:space="preserve">C. A. Knoblock and P. Szekely, "Exploiting Semantics for Big Data Integration," </w:t>
      </w:r>
      <w:r w:rsidRPr="001608B3">
        <w:rPr>
          <w:i/>
          <w:noProof/>
        </w:rPr>
        <w:t xml:space="preserve">AI Magazine, </w:t>
      </w:r>
      <w:r w:rsidRPr="001608B3">
        <w:rPr>
          <w:noProof/>
        </w:rPr>
        <w:t>vol. 36, no. 1, 2015.</w:t>
      </w:r>
    </w:p>
    <w:p w14:paraId="7ED5A960" w14:textId="77777777" w:rsidR="001608B3" w:rsidRPr="001608B3" w:rsidRDefault="001608B3" w:rsidP="001608B3">
      <w:pPr>
        <w:pStyle w:val="EndNoteBibliography"/>
        <w:framePr w:wrap="around"/>
        <w:ind w:left="720" w:hanging="720"/>
        <w:rPr>
          <w:noProof/>
        </w:rPr>
      </w:pPr>
      <w:r w:rsidRPr="001608B3">
        <w:rPr>
          <w:noProof/>
        </w:rPr>
        <w:t>[35]</w:t>
      </w:r>
      <w:r w:rsidRPr="001608B3">
        <w:rPr>
          <w:noProof/>
        </w:rPr>
        <w:tab/>
        <w:t xml:space="preserve"> H. K. Bayanouni, Megan  El-Darieby,   Mohamed  Abdulhai,   Baher  Fox, Mark S., "Semantically-enabled data integration for Transportation Systems," in </w:t>
      </w:r>
      <w:r w:rsidRPr="001608B3">
        <w:rPr>
          <w:i/>
          <w:noProof/>
        </w:rPr>
        <w:t>To appear in: 55th Canadian Transportation Research Forum (CTRF) Annual Conference</w:t>
      </w:r>
      <w:r w:rsidRPr="001608B3">
        <w:rPr>
          <w:noProof/>
        </w:rPr>
        <w:t xml:space="preserve">, Montreal, Canada, 2020. </w:t>
      </w:r>
    </w:p>
    <w:p w14:paraId="4DC15CAE" w14:textId="77777777" w:rsidR="001608B3" w:rsidRPr="001608B3" w:rsidRDefault="001608B3" w:rsidP="001608B3">
      <w:pPr>
        <w:pStyle w:val="EndNoteBibliography"/>
        <w:framePr w:wrap="around"/>
        <w:ind w:left="720" w:hanging="720"/>
        <w:rPr>
          <w:noProof/>
        </w:rPr>
      </w:pPr>
      <w:r w:rsidRPr="001608B3">
        <w:rPr>
          <w:noProof/>
        </w:rPr>
        <w:t>[36]</w:t>
      </w:r>
      <w:r w:rsidRPr="001608B3">
        <w:rPr>
          <w:noProof/>
        </w:rPr>
        <w:tab/>
        <w:t>G. Xiao</w:t>
      </w:r>
      <w:r w:rsidRPr="001608B3">
        <w:rPr>
          <w:i/>
          <w:noProof/>
        </w:rPr>
        <w:t xml:space="preserve"> et al.</w:t>
      </w:r>
      <w:r w:rsidRPr="001608B3">
        <w:rPr>
          <w:noProof/>
        </w:rPr>
        <w:t>, "Ontology-based data access: A survey," IJCAI Organization, 2018.</w:t>
      </w:r>
    </w:p>
    <w:p w14:paraId="2F01B1B6" w14:textId="77777777" w:rsidR="001608B3" w:rsidRPr="001608B3" w:rsidRDefault="001608B3" w:rsidP="001608B3">
      <w:pPr>
        <w:pStyle w:val="EndNoteBibliography"/>
        <w:framePr w:wrap="around"/>
        <w:ind w:left="720" w:hanging="720"/>
        <w:rPr>
          <w:noProof/>
        </w:rPr>
      </w:pPr>
      <w:r w:rsidRPr="001608B3">
        <w:rPr>
          <w:noProof/>
        </w:rPr>
        <w:t>[37]</w:t>
      </w:r>
      <w:r w:rsidRPr="001608B3">
        <w:rPr>
          <w:noProof/>
        </w:rPr>
        <w:tab/>
        <w:t xml:space="preserve"> D. Garijo, "WIDOCO: a wizard for documenting ontologies," in </w:t>
      </w:r>
      <w:r w:rsidRPr="001608B3">
        <w:rPr>
          <w:i/>
          <w:noProof/>
        </w:rPr>
        <w:t>International Semantic Web Conference</w:t>
      </w:r>
      <w:r w:rsidRPr="001608B3">
        <w:rPr>
          <w:noProof/>
        </w:rPr>
        <w:t xml:space="preserve">, 2017: Springer, pp. 94-102. </w:t>
      </w:r>
    </w:p>
    <w:p w14:paraId="7A1013F0" w14:textId="77777777" w:rsidR="001608B3" w:rsidRPr="001608B3" w:rsidRDefault="001608B3" w:rsidP="001608B3">
      <w:pPr>
        <w:pStyle w:val="EndNoteBibliography"/>
        <w:framePr w:wrap="around"/>
        <w:ind w:left="720" w:hanging="720"/>
        <w:rPr>
          <w:noProof/>
        </w:rPr>
      </w:pPr>
      <w:r w:rsidRPr="001608B3">
        <w:rPr>
          <w:noProof/>
        </w:rPr>
        <w:t>[38]</w:t>
      </w:r>
      <w:r w:rsidRPr="001608B3">
        <w:rPr>
          <w:noProof/>
        </w:rPr>
        <w:tab/>
        <w:t>L. Xiao, "Transformation and Annotation of Crowd-Sourced open data into the Global Urban Data Repository," 2018.</w:t>
      </w:r>
    </w:p>
    <w:p w14:paraId="0A9E8737" w14:textId="1FAE3ABC" w:rsidR="00DE663F" w:rsidRDefault="00BF257D" w:rsidP="008C7F3C">
      <w:pPr>
        <w:pStyle w:val="Heading1"/>
        <w:numPr>
          <w:ilvl w:val="0"/>
          <w:numId w:val="63"/>
        </w:numPr>
      </w:pPr>
      <w:r>
        <w:lastRenderedPageBreak/>
        <w:fldChar w:fldCharType="end"/>
      </w:r>
      <w:bookmarkStart w:id="211" w:name="_Ref32405146"/>
      <w:bookmarkStart w:id="212" w:name="_Toc35260312"/>
      <w:r w:rsidR="00DE663F">
        <w:t>TASHA Data Mapping</w:t>
      </w:r>
      <w:bookmarkEnd w:id="211"/>
      <w:bookmarkEnd w:id="212"/>
    </w:p>
    <w:p w14:paraId="7EB61062" w14:textId="77777777" w:rsidR="00DE663F" w:rsidRDefault="00DE663F" w:rsidP="008C7F3C">
      <w:pPr>
        <w:pStyle w:val="ListParagraph"/>
        <w:numPr>
          <w:ilvl w:val="0"/>
          <w:numId w:val="35"/>
        </w:numPr>
        <w:rPr>
          <w:lang w:val="en-CA"/>
        </w:rPr>
      </w:pPr>
      <w:r>
        <w:rPr>
          <w:lang w:val="en-CA"/>
        </w:rPr>
        <w:t>Currently looking at modeling “microsim” output from TASHA</w:t>
      </w:r>
    </w:p>
    <w:p w14:paraId="299F83C7" w14:textId="77777777" w:rsidR="00DE663F" w:rsidRDefault="00DE663F" w:rsidP="008C7F3C">
      <w:pPr>
        <w:pStyle w:val="ListParagraph"/>
        <w:numPr>
          <w:ilvl w:val="0"/>
          <w:numId w:val="35"/>
        </w:numPr>
        <w:rPr>
          <w:lang w:val="en-CA"/>
        </w:rPr>
      </w:pPr>
      <w:r>
        <w:rPr>
          <w:lang w:val="en-CA"/>
        </w:rPr>
        <w:t>What about representation of the model and / or simulation itself? (e.g. parameters, other model attributes)</w:t>
      </w:r>
    </w:p>
    <w:p w14:paraId="678F2CA7" w14:textId="77777777" w:rsidR="00DE663F" w:rsidRDefault="00DE663F" w:rsidP="00DE663F"/>
    <w:p w14:paraId="6EEDA151" w14:textId="0950C8CB" w:rsidR="00DE663F" w:rsidRDefault="00DE663F" w:rsidP="00DE663F">
      <w:r>
        <w:t xml:space="preserve">The </w:t>
      </w:r>
      <w:r w:rsidR="002660E6">
        <w:t xml:space="preserve">TASHA </w:t>
      </w:r>
      <w:r>
        <w:t>Microsim results are output into 5 csv files: persons.csv (basic demographic attributes of the people taking the trips), trips.csv (description of the trips taken: by which person, and from what origin to what destination), trip_modes.csv (description of the modes used to make the trip), trip_stations.csv (identifies intermediate stations used to change modes – e.g. the station at which the trip changes from auto to transit), and facilitate_passenger.csv (indicates a relationship between two trips when one trip – by the driver – facilitates another – by the passenger).</w:t>
      </w:r>
    </w:p>
    <w:p w14:paraId="2D52A294" w14:textId="77777777" w:rsidR="00DE663F" w:rsidRDefault="00DE663F" w:rsidP="002660E6">
      <w:pPr>
        <w:pStyle w:val="Heading2"/>
        <w:numPr>
          <w:ilvl w:val="0"/>
          <w:numId w:val="0"/>
        </w:numPr>
      </w:pPr>
      <w:bookmarkStart w:id="213" w:name="_Toc35260313"/>
      <w:r>
        <w:t>Mapping</w:t>
      </w:r>
      <w:bookmarkEnd w:id="213"/>
    </w:p>
    <w:p w14:paraId="5633CEDF" w14:textId="77777777" w:rsidR="00DE663F" w:rsidRPr="00457CA1" w:rsidRDefault="00DE663F" w:rsidP="00DE663F">
      <w:pPr>
        <w:rPr>
          <w:i/>
        </w:rPr>
      </w:pPr>
      <w:r w:rsidRPr="00457CA1">
        <w:rPr>
          <w:i/>
        </w:rPr>
        <w:t>Note that each instance represented by the output files should be distinguished from instances in the real world, as instances of some simulation output.</w:t>
      </w:r>
    </w:p>
    <w:p w14:paraId="7B01B5E7" w14:textId="77777777" w:rsidR="00DE663F" w:rsidRDefault="00DE663F" w:rsidP="008C7F3C">
      <w:pPr>
        <w:pStyle w:val="ListParagraph"/>
        <w:numPr>
          <w:ilvl w:val="0"/>
          <w:numId w:val="36"/>
        </w:numPr>
      </w:pPr>
      <w:r>
        <w:t>Rather than an ontology of the urban system, this data should be formalized by an ontology of simulations of the urban system. This requires an extension of the urban system ontology to capture the notion of simulation, and to formalize the relationship between an instance of a simulation and various instances of domain specific classes such as persons, trips, etc.</w:t>
      </w:r>
    </w:p>
    <w:p w14:paraId="0BAC68F0" w14:textId="5C0005A7" w:rsidR="00DE663F" w:rsidRDefault="00DE663F" w:rsidP="008C7F3C">
      <w:pPr>
        <w:pStyle w:val="ListParagraph"/>
        <w:numPr>
          <w:ilvl w:val="0"/>
          <w:numId w:val="36"/>
        </w:numPr>
      </w:pPr>
      <w:r>
        <w:t>Propose</w:t>
      </w:r>
      <w:r w:rsidR="007F61ED">
        <w:t xml:space="preserve"> an</w:t>
      </w:r>
      <w:r>
        <w:t xml:space="preserve"> extension of UrbanSystem.owl: UrbanSystemSimulation.owl</w:t>
      </w:r>
    </w:p>
    <w:p w14:paraId="70428924" w14:textId="77777777" w:rsidR="00DE663F" w:rsidRDefault="00DE663F" w:rsidP="008C7F3C">
      <w:pPr>
        <w:pStyle w:val="ListParagraph"/>
        <w:numPr>
          <w:ilvl w:val="1"/>
          <w:numId w:val="36"/>
        </w:numPr>
      </w:pPr>
      <w:r>
        <w:t>Introduce classes: model, simulation run etc…</w:t>
      </w:r>
    </w:p>
    <w:p w14:paraId="43940EA2" w14:textId="77777777" w:rsidR="00DE663F" w:rsidRDefault="00DE663F" w:rsidP="008C7F3C">
      <w:pPr>
        <w:pStyle w:val="ListParagraph"/>
        <w:numPr>
          <w:ilvl w:val="1"/>
          <w:numId w:val="36"/>
        </w:numPr>
      </w:pPr>
      <w:r>
        <w:t>Key relationship: SimulationRun hasSimulationOutput some UrbanSystemOntologyThing</w:t>
      </w:r>
    </w:p>
    <w:p w14:paraId="4BF984EE" w14:textId="77777777" w:rsidR="00110A4D" w:rsidRPr="00A03E2D" w:rsidRDefault="00110A4D" w:rsidP="00110A4D">
      <w:r>
        <w:t>The result of an urban system simulation is essentially an instance of some part(s) of the urban system and can be formalized by the urban system ontology. In addition, we need a way to distinguish such instances from real-world data. To accomplish this, we extend the Urban System Ontology with an ontology for simulations: the Urban System Simulation Ontology.</w:t>
      </w:r>
    </w:p>
    <w:p w14:paraId="3E6D83FD" w14:textId="77777777" w:rsidR="00110A4D" w:rsidRDefault="00110A4D" w:rsidP="00110A4D">
      <w:r>
        <w:lastRenderedPageBreak/>
        <w:t>The following concepts are required for the Simulation extension:</w:t>
      </w:r>
    </w:p>
    <w:p w14:paraId="20F46147" w14:textId="41FB0244" w:rsidR="00110A4D" w:rsidRDefault="00110A4D" w:rsidP="00110A4D">
      <w:pPr>
        <w:pStyle w:val="ListParagraph"/>
      </w:pPr>
      <w:r w:rsidRPr="00E80D3C">
        <w:t xml:space="preserve">Simulation: A Simulation is an execution of some </w:t>
      </w:r>
      <w:r>
        <w:t xml:space="preserve">model system. It </w:t>
      </w:r>
      <w:r w:rsidRPr="00E80D3C">
        <w:t xml:space="preserve">has some </w:t>
      </w:r>
      <w:r w:rsidRPr="00711B91">
        <w:t>input</w:t>
      </w:r>
      <w:r w:rsidRPr="00E80D3C">
        <w:t xml:space="preserve"> and </w:t>
      </w:r>
      <w:r w:rsidRPr="00E80D3C">
        <w:rPr>
          <w:b/>
        </w:rPr>
        <w:t>output</w:t>
      </w:r>
      <w:r w:rsidRPr="00E80D3C">
        <w:t xml:space="preserve"> </w:t>
      </w:r>
      <w:r>
        <w:t xml:space="preserve">data, defined by some instances of the UrbanSystemOntologyClass. </w:t>
      </w:r>
      <w:r w:rsidRPr="00E80D3C">
        <w:br/>
        <w:t xml:space="preserve">A Simulation has a </w:t>
      </w:r>
      <w:r w:rsidRPr="00E80D3C">
        <w:rPr>
          <w:b/>
        </w:rPr>
        <w:t>run date</w:t>
      </w:r>
      <w:r w:rsidRPr="00E80D3C">
        <w:t>.</w:t>
      </w:r>
    </w:p>
    <w:tbl>
      <w:tblPr>
        <w:tblStyle w:val="TableGrid"/>
        <w:tblpPr w:leftFromText="180" w:rightFromText="180" w:vertAnchor="text" w:horzAnchor="margin" w:tblpY="128"/>
        <w:tblW w:w="0" w:type="auto"/>
        <w:tblLook w:val="04A0" w:firstRow="1" w:lastRow="0" w:firstColumn="1" w:lastColumn="0" w:noHBand="0" w:noVBand="1"/>
      </w:tblPr>
      <w:tblGrid>
        <w:gridCol w:w="2771"/>
        <w:gridCol w:w="2911"/>
        <w:gridCol w:w="3668"/>
      </w:tblGrid>
      <w:tr w:rsidR="00110A4D" w14:paraId="12E86FDD" w14:textId="77777777" w:rsidTr="009858FA">
        <w:trPr>
          <w:cantSplit/>
        </w:trPr>
        <w:tc>
          <w:tcPr>
            <w:tcW w:w="2771" w:type="dxa"/>
            <w:shd w:val="clear" w:color="auto" w:fill="00FFFF"/>
          </w:tcPr>
          <w:p w14:paraId="5A449CBC" w14:textId="77777777" w:rsidR="00110A4D" w:rsidRDefault="00110A4D" w:rsidP="009858FA">
            <w:r>
              <w:t>Object</w:t>
            </w:r>
          </w:p>
        </w:tc>
        <w:tc>
          <w:tcPr>
            <w:tcW w:w="2911" w:type="dxa"/>
            <w:shd w:val="clear" w:color="auto" w:fill="00FFFF"/>
          </w:tcPr>
          <w:p w14:paraId="153DBE21" w14:textId="77777777" w:rsidR="00110A4D" w:rsidRDefault="00110A4D" w:rsidP="009858FA">
            <w:r>
              <w:t>Property</w:t>
            </w:r>
          </w:p>
        </w:tc>
        <w:tc>
          <w:tcPr>
            <w:tcW w:w="3668" w:type="dxa"/>
            <w:shd w:val="clear" w:color="auto" w:fill="00FFFF"/>
          </w:tcPr>
          <w:p w14:paraId="7CB3A5B1" w14:textId="77777777" w:rsidR="00110A4D" w:rsidRDefault="00110A4D" w:rsidP="009858FA">
            <w:r>
              <w:t>Value</w:t>
            </w:r>
          </w:p>
        </w:tc>
      </w:tr>
      <w:tr w:rsidR="00110A4D" w14:paraId="40094694" w14:textId="77777777" w:rsidTr="009858FA">
        <w:trPr>
          <w:cantSplit/>
        </w:trPr>
        <w:tc>
          <w:tcPr>
            <w:tcW w:w="2771" w:type="dxa"/>
            <w:vMerge w:val="restart"/>
          </w:tcPr>
          <w:p w14:paraId="7A182ECC" w14:textId="77777777" w:rsidR="00110A4D" w:rsidRDefault="00110A4D" w:rsidP="009858FA">
            <w:r>
              <w:t>Simulation</w:t>
            </w:r>
          </w:p>
        </w:tc>
        <w:tc>
          <w:tcPr>
            <w:tcW w:w="2911" w:type="dxa"/>
          </w:tcPr>
          <w:p w14:paraId="0CC84D2F" w14:textId="77777777" w:rsidR="00110A4D" w:rsidRDefault="00110A4D" w:rsidP="009858FA">
            <w:r>
              <w:t>hasSimulationOutput</w:t>
            </w:r>
          </w:p>
        </w:tc>
        <w:tc>
          <w:tcPr>
            <w:tcW w:w="3668" w:type="dxa"/>
          </w:tcPr>
          <w:p w14:paraId="7B45CE53" w14:textId="77777777" w:rsidR="00110A4D" w:rsidRDefault="00110A4D" w:rsidP="009858FA">
            <w:r>
              <w:t>some UrbanSystemOntologyThing</w:t>
            </w:r>
          </w:p>
        </w:tc>
      </w:tr>
      <w:tr w:rsidR="00110A4D" w14:paraId="3E908281" w14:textId="77777777" w:rsidTr="009858FA">
        <w:trPr>
          <w:cantSplit/>
        </w:trPr>
        <w:tc>
          <w:tcPr>
            <w:tcW w:w="2771" w:type="dxa"/>
            <w:vMerge/>
          </w:tcPr>
          <w:p w14:paraId="3EE5827E" w14:textId="77777777" w:rsidR="00110A4D" w:rsidRDefault="00110A4D" w:rsidP="009858FA"/>
        </w:tc>
        <w:tc>
          <w:tcPr>
            <w:tcW w:w="2911" w:type="dxa"/>
          </w:tcPr>
          <w:p w14:paraId="05CBF6BE" w14:textId="77777777" w:rsidR="00110A4D" w:rsidRDefault="00110A4D" w:rsidP="009858FA">
            <w:r>
              <w:t>hasRunDate</w:t>
            </w:r>
          </w:p>
        </w:tc>
        <w:tc>
          <w:tcPr>
            <w:tcW w:w="3668" w:type="dxa"/>
          </w:tcPr>
          <w:p w14:paraId="7CC577C4" w14:textId="77777777" w:rsidR="00110A4D" w:rsidRDefault="00110A4D" w:rsidP="009858FA">
            <w:r>
              <w:t>exactly 1 xsd:dateTime</w:t>
            </w:r>
          </w:p>
        </w:tc>
      </w:tr>
    </w:tbl>
    <w:p w14:paraId="3F40C02B" w14:textId="77777777" w:rsidR="00110A4D" w:rsidRDefault="00110A4D" w:rsidP="00110A4D"/>
    <w:p w14:paraId="22022DB4" w14:textId="77777777" w:rsidR="00DE663F" w:rsidRDefault="00DE663F" w:rsidP="002660E6">
      <w:pPr>
        <w:pStyle w:val="Heading3"/>
        <w:numPr>
          <w:ilvl w:val="0"/>
          <w:numId w:val="0"/>
        </w:numPr>
      </w:pPr>
      <w:bookmarkStart w:id="214" w:name="_Toc35260314"/>
      <w:r>
        <w:t>Simulation Metadata</w:t>
      </w:r>
      <w:bookmarkEnd w:id="214"/>
    </w:p>
    <w:p w14:paraId="26F13619" w14:textId="385A8BB6" w:rsidR="00DE663F" w:rsidRDefault="00DE663F" w:rsidP="00DE663F">
      <w:r>
        <w:t xml:space="preserve">Each set of simulation output files should be associated with a particular model run. </w:t>
      </w:r>
    </w:p>
    <w:p w14:paraId="04AEA927" w14:textId="77777777" w:rsidR="0028670A" w:rsidRDefault="0028670A" w:rsidP="00DE663F"/>
    <w:p w14:paraId="39F61EAA" w14:textId="3EAECC4F" w:rsidR="007F61ED" w:rsidRDefault="007F61ED" w:rsidP="00DE663F">
      <w:pPr>
        <w:rPr>
          <w:b/>
        </w:rPr>
      </w:pPr>
      <w:r>
        <w:rPr>
          <w:b/>
        </w:rPr>
        <w:t>Future Work:</w:t>
      </w:r>
    </w:p>
    <w:p w14:paraId="2A449150" w14:textId="290E2F19" w:rsidR="007F61ED" w:rsidRDefault="007F61ED" w:rsidP="008C7F3C">
      <w:pPr>
        <w:pStyle w:val="ListParagraph"/>
        <w:numPr>
          <w:ilvl w:val="0"/>
          <w:numId w:val="45"/>
        </w:numPr>
      </w:pPr>
      <w:r>
        <w:t>Determine whether output files of the simulation metadata exist (if not, request output of some basic metadata, e.g. date run, etc?).</w:t>
      </w:r>
    </w:p>
    <w:p w14:paraId="32032BA9" w14:textId="36537F8C" w:rsidR="007F61ED" w:rsidRPr="007F61ED" w:rsidRDefault="007F61ED" w:rsidP="008C7F3C">
      <w:pPr>
        <w:pStyle w:val="ListParagraph"/>
        <w:numPr>
          <w:ilvl w:val="1"/>
          <w:numId w:val="45"/>
        </w:numPr>
      </w:pPr>
      <w:r>
        <w:t>&lt;_:simulation_id&gt; a sim:Simulation; hasRunDateTime…</w:t>
      </w:r>
    </w:p>
    <w:p w14:paraId="0EB51D26" w14:textId="77777777" w:rsidR="00DE663F" w:rsidRDefault="00DE663F" w:rsidP="002660E6">
      <w:pPr>
        <w:pStyle w:val="Heading3"/>
        <w:numPr>
          <w:ilvl w:val="0"/>
          <w:numId w:val="0"/>
        </w:numPr>
      </w:pPr>
      <w:bookmarkStart w:id="215" w:name="_Toc35260315"/>
      <w:r>
        <w:t>Mississauga Zones</w:t>
      </w:r>
      <w:bookmarkEnd w:id="215"/>
    </w:p>
    <w:p w14:paraId="552BF9E5" w14:textId="4552D7C4" w:rsidR="00DE663F" w:rsidRDefault="00DE663F" w:rsidP="008C7F3C">
      <w:pPr>
        <w:pStyle w:val="ListParagraph"/>
        <w:numPr>
          <w:ilvl w:val="0"/>
          <w:numId w:val="39"/>
        </w:numPr>
      </w:pPr>
      <w:r>
        <w:t xml:space="preserve">name: zone id; </w:t>
      </w:r>
      <w:r w:rsidR="00C574AC">
        <w:t xml:space="preserve">Note: </w:t>
      </w:r>
      <w:r w:rsidRPr="00C574AC">
        <w:t>unclear whether this ID is specific to TASHA or intended to match up to other traffic zone ids</w:t>
      </w:r>
      <w:r>
        <w:br/>
        <w:t>-&gt; for now, transform to ensure unique ID:</w:t>
      </w:r>
      <w:r>
        <w:br/>
      </w:r>
      <w:r w:rsidRPr="00011E40">
        <w:t>return "trafficzone_traisi_" + getValue("</w:t>
      </w:r>
      <w:r>
        <w:t>name</w:t>
      </w:r>
      <w:r w:rsidRPr="00011E40">
        <w:t>")</w:t>
      </w:r>
      <w:r>
        <w:br/>
        <w:t>-&gt; &lt;name_transform &gt; a landuse:TrafficZone</w:t>
      </w:r>
    </w:p>
    <w:p w14:paraId="131E9DC9" w14:textId="77777777" w:rsidR="00DE663F" w:rsidRPr="00C5516F" w:rsidRDefault="00DE663F" w:rsidP="008C7F3C">
      <w:pPr>
        <w:pStyle w:val="ListParagraph"/>
        <w:numPr>
          <w:ilvl w:val="0"/>
          <w:numId w:val="39"/>
        </w:numPr>
      </w:pPr>
      <w:r>
        <w:t>coordinates:</w:t>
      </w:r>
      <w:r>
        <w:br/>
        <w:t>-&gt; apply transformation (used for other esri data) to format coordinates as WKT:</w:t>
      </w:r>
      <w:r>
        <w:br/>
      </w:r>
      <w:r w:rsidRPr="00C5516F">
        <w:rPr>
          <w:rFonts w:ascii="Courier" w:hAnsi="Courier"/>
          <w:sz w:val="20"/>
          <w:lang w:val="en-CA"/>
        </w:rPr>
        <w:t>import re</w:t>
      </w:r>
    </w:p>
    <w:p w14:paraId="1897E876" w14:textId="77777777" w:rsidR="00DE663F" w:rsidRPr="00C14E92" w:rsidRDefault="00DE663F" w:rsidP="00DE663F">
      <w:pPr>
        <w:pStyle w:val="ListParagraph"/>
        <w:rPr>
          <w:rFonts w:ascii="Courier" w:hAnsi="Courier"/>
          <w:sz w:val="20"/>
          <w:lang w:val="en-CA"/>
        </w:rPr>
      </w:pPr>
      <w:r w:rsidRPr="00C14E92">
        <w:rPr>
          <w:rFonts w:ascii="Courier" w:hAnsi="Courier"/>
          <w:sz w:val="20"/>
          <w:lang w:val="en-CA"/>
        </w:rPr>
        <w:t>coord = getValue("coordinates").replace(",0", ",")</w:t>
      </w:r>
    </w:p>
    <w:p w14:paraId="16BDB270" w14:textId="77777777" w:rsidR="00DE663F" w:rsidRPr="00C14E92" w:rsidRDefault="00DE663F" w:rsidP="00DE663F">
      <w:pPr>
        <w:pStyle w:val="ListParagraph"/>
        <w:rPr>
          <w:rFonts w:ascii="Courier" w:hAnsi="Courier"/>
          <w:sz w:val="20"/>
          <w:lang w:val="en-CA"/>
        </w:rPr>
      </w:pPr>
      <w:r w:rsidRPr="00C14E92">
        <w:rPr>
          <w:rFonts w:ascii="Courier" w:hAnsi="Courier"/>
          <w:sz w:val="20"/>
          <w:lang w:val="en-CA"/>
        </w:rPr>
        <w:lastRenderedPageBreak/>
        <w:t>coord = re.sub(r'(\d+)(,)(\d+)', r'\1 \3', coord)</w:t>
      </w:r>
    </w:p>
    <w:p w14:paraId="067335AD" w14:textId="77777777" w:rsidR="00DE663F" w:rsidRPr="00C14E92" w:rsidRDefault="00DE663F" w:rsidP="00DE663F">
      <w:pPr>
        <w:pStyle w:val="ListParagraph"/>
        <w:rPr>
          <w:rFonts w:ascii="Courier" w:hAnsi="Courier"/>
          <w:sz w:val="20"/>
          <w:lang w:val="en-CA"/>
        </w:rPr>
      </w:pPr>
      <w:r w:rsidRPr="00C14E92">
        <w:rPr>
          <w:rFonts w:ascii="Courier" w:hAnsi="Courier"/>
          <w:sz w:val="20"/>
          <w:lang w:val="en-CA"/>
        </w:rPr>
        <w:t>coord = "POLYGON(" + coord + ")"</w:t>
      </w:r>
    </w:p>
    <w:p w14:paraId="0CDEF02A" w14:textId="77777777" w:rsidR="00DE663F" w:rsidRPr="00C14E92" w:rsidRDefault="00DE663F" w:rsidP="00DE663F">
      <w:pPr>
        <w:pStyle w:val="ListParagraph"/>
        <w:rPr>
          <w:rFonts w:ascii="Courier" w:hAnsi="Courier"/>
          <w:sz w:val="20"/>
          <w:lang w:val="en-CA"/>
        </w:rPr>
      </w:pPr>
      <w:r w:rsidRPr="00C14E92">
        <w:rPr>
          <w:rFonts w:ascii="Courier" w:hAnsi="Courier"/>
          <w:sz w:val="20"/>
          <w:lang w:val="en-CA"/>
        </w:rPr>
        <w:t>coord = coord.replace(",)",")")</w:t>
      </w:r>
    </w:p>
    <w:p w14:paraId="5FB02537" w14:textId="77777777" w:rsidR="00DE663F" w:rsidRPr="00016EC0" w:rsidRDefault="00DE663F" w:rsidP="00DE663F">
      <w:pPr>
        <w:pStyle w:val="ListParagraph"/>
        <w:rPr>
          <w:rFonts w:ascii="Courier" w:hAnsi="Courier"/>
          <w:sz w:val="20"/>
          <w:lang w:val="en-CA"/>
        </w:rPr>
      </w:pPr>
      <w:r w:rsidRPr="00C14E92">
        <w:rPr>
          <w:rFonts w:ascii="Courier" w:hAnsi="Courier"/>
          <w:sz w:val="20"/>
          <w:lang w:val="en-CA"/>
        </w:rPr>
        <w:t>return coord</w:t>
      </w:r>
    </w:p>
    <w:p w14:paraId="0390A466" w14:textId="77777777" w:rsidR="00DE663F" w:rsidRPr="00011E40" w:rsidRDefault="00DE663F" w:rsidP="008C7F3C">
      <w:pPr>
        <w:pStyle w:val="ListParagraph"/>
        <w:numPr>
          <w:ilvl w:val="0"/>
          <w:numId w:val="39"/>
        </w:numPr>
      </w:pPr>
      <w:r>
        <w:t>&lt;name_transform&gt; spatialloc:hasGeometry [a Geometry; asWKT &lt;coordinates_transform&gt;].</w:t>
      </w:r>
    </w:p>
    <w:p w14:paraId="5EFF825E" w14:textId="77777777" w:rsidR="00DE663F" w:rsidRDefault="00DE663F" w:rsidP="002660E6">
      <w:pPr>
        <w:pStyle w:val="Heading3"/>
        <w:numPr>
          <w:ilvl w:val="0"/>
          <w:numId w:val="0"/>
        </w:numPr>
      </w:pPr>
      <w:bookmarkStart w:id="216" w:name="_Toc35260316"/>
      <w:r>
        <w:t>persons.csv</w:t>
      </w:r>
      <w:bookmarkEnd w:id="216"/>
    </w:p>
    <w:p w14:paraId="0B393B86" w14:textId="77777777" w:rsidR="00DE663F" w:rsidRDefault="00DE663F" w:rsidP="008C7F3C">
      <w:pPr>
        <w:pStyle w:val="ListParagraph"/>
        <w:numPr>
          <w:ilvl w:val="0"/>
          <w:numId w:val="36"/>
        </w:numPr>
      </w:pPr>
      <w:r>
        <w:t>-&gt; add &lt;simulation_id&gt; attribute; default value “dummy_sim_iri”</w:t>
      </w:r>
    </w:p>
    <w:p w14:paraId="2DAD4252" w14:textId="77777777" w:rsidR="00DE663F" w:rsidRDefault="00DE663F" w:rsidP="008C7F3C">
      <w:pPr>
        <w:pStyle w:val="ListParagraph"/>
        <w:numPr>
          <w:ilvl w:val="0"/>
          <w:numId w:val="36"/>
        </w:numPr>
      </w:pPr>
      <w:r>
        <w:t>Household_id:</w:t>
      </w:r>
      <w:r>
        <w:br/>
        <w:t>-&gt; &lt;household_id&gt; a household:HouseholdPD; sim:outputOfSimulation &lt;_:simulation_id&gt;</w:t>
      </w:r>
    </w:p>
    <w:p w14:paraId="6AD617EE" w14:textId="77777777" w:rsidR="00DE663F" w:rsidRDefault="00DE663F" w:rsidP="008C7F3C">
      <w:pPr>
        <w:pStyle w:val="ListParagraph"/>
        <w:numPr>
          <w:ilvl w:val="0"/>
          <w:numId w:val="36"/>
        </w:numPr>
      </w:pPr>
      <w:r>
        <w:t>Person_id:</w:t>
      </w:r>
      <w:r>
        <w:br/>
        <w:t>-&gt; transform person_id to unique identifier:</w:t>
      </w:r>
      <w:r>
        <w:br/>
        <w:t xml:space="preserve">&lt;person_id_transform&gt; : </w:t>
      </w:r>
      <w:r w:rsidRPr="00C54E8B">
        <w:t>return "h" + getValue("household_id") + "p" + getValue("person_id")</w:t>
      </w:r>
      <w:r>
        <w:br/>
        <w:t>-&gt; &lt;person_id&gt; a person:PersonPD; sim:outputOfSimulation &lt;_:simulation_id&gt;; hasManifestation [a person:Person; inverse(household:hasMember) &lt;household_id&gt;].</w:t>
      </w:r>
      <w:r>
        <w:br/>
      </w:r>
    </w:p>
    <w:p w14:paraId="326104FD" w14:textId="341F6CDE" w:rsidR="00DE663F" w:rsidRDefault="00DE663F" w:rsidP="008C7F3C">
      <w:pPr>
        <w:pStyle w:val="ListParagraph"/>
        <w:numPr>
          <w:ilvl w:val="0"/>
          <w:numId w:val="36"/>
        </w:numPr>
      </w:pPr>
      <w:r>
        <w:t>Age:</w:t>
      </w:r>
      <w:r>
        <w:br/>
      </w:r>
      <w:r>
        <w:rPr>
          <w:highlight w:val="yellow"/>
        </w:rPr>
        <w:t>Revised</w:t>
      </w:r>
      <w:r w:rsidRPr="003E796B">
        <w:rPr>
          <w:highlight w:val="yellow"/>
        </w:rPr>
        <w:t>:</w:t>
      </w:r>
      <w:r>
        <w:rPr>
          <w:highlight w:val="yellow"/>
        </w:rPr>
        <w:t xml:space="preserve"> Person </w:t>
      </w:r>
      <w:r>
        <w:t xml:space="preserve"> add age property for Person: Person has Age exactly 1 </w:t>
      </w:r>
      <w:r w:rsidR="00253AFA">
        <w:t>uom:</w:t>
      </w:r>
      <w:r>
        <w:t>duration</w:t>
      </w:r>
      <w:r>
        <w:br/>
        <w:t xml:space="preserve">-&gt; &lt;_person@t&gt; hasAge [a </w:t>
      </w:r>
      <w:r w:rsidR="00253AFA">
        <w:t>uom:</w:t>
      </w:r>
      <w:r>
        <w:t xml:space="preserve">duration; hasValue [a </w:t>
      </w:r>
      <w:r w:rsidR="00253AFA">
        <w:t>uom:</w:t>
      </w:r>
      <w:r>
        <w:t xml:space="preserve">measure; </w:t>
      </w:r>
      <w:r w:rsidR="00253AFA">
        <w:t>uom:</w:t>
      </w:r>
      <w:r>
        <w:t xml:space="preserve">hasNumericalValue &lt;age&gt;; </w:t>
      </w:r>
      <w:r w:rsidR="00253AFA">
        <w:t>uom:</w:t>
      </w:r>
      <w:r>
        <w:t xml:space="preserve">hasUnit </w:t>
      </w:r>
      <w:r w:rsidR="00253AFA">
        <w:t>uom:</w:t>
      </w:r>
      <w:r>
        <w:t>year]]</w:t>
      </w:r>
    </w:p>
    <w:p w14:paraId="4F093DBE" w14:textId="77777777" w:rsidR="00DE663F" w:rsidRDefault="00DE663F" w:rsidP="008C7F3C">
      <w:pPr>
        <w:pStyle w:val="ListParagraph"/>
        <w:numPr>
          <w:ilvl w:val="0"/>
          <w:numId w:val="36"/>
        </w:numPr>
      </w:pPr>
      <w:r>
        <w:t>Sex:</w:t>
      </w:r>
      <w:r>
        <w:br/>
      </w:r>
      <w:r>
        <w:rPr>
          <w:highlight w:val="yellow"/>
        </w:rPr>
        <w:t>Revised</w:t>
      </w:r>
      <w:r w:rsidRPr="004A7083">
        <w:rPr>
          <w:highlight w:val="yellow"/>
        </w:rPr>
        <w:t>:</w:t>
      </w:r>
      <w:r>
        <w:rPr>
          <w:highlight w:val="yellow"/>
        </w:rPr>
        <w:t xml:space="preserve"> Person</w:t>
      </w:r>
      <w:r>
        <w:t xml:space="preserve"> add instances of Sex class (M/F for the purposes of urban studies)</w:t>
      </w:r>
      <w:r>
        <w:br/>
        <w:t xml:space="preserve">transform value of Sex attribute to IRI: </w:t>
      </w:r>
      <w:r>
        <w:br/>
        <w:t>-&gt; &lt;person_id&gt; person:hasSex &lt;sex_transform&gt;</w:t>
      </w:r>
    </w:p>
    <w:p w14:paraId="30928814" w14:textId="77777777" w:rsidR="00DE663F" w:rsidRDefault="00DE663F" w:rsidP="008C7F3C">
      <w:pPr>
        <w:pStyle w:val="ListParagraph"/>
        <w:numPr>
          <w:ilvl w:val="0"/>
          <w:numId w:val="36"/>
        </w:numPr>
      </w:pPr>
      <w:r>
        <w:t>License (Boolean)</w:t>
      </w:r>
      <w:r>
        <w:br/>
      </w:r>
      <w:r>
        <w:rPr>
          <w:highlight w:val="yellow"/>
        </w:rPr>
        <w:t>revised: Person</w:t>
      </w:r>
      <w:r>
        <w:t xml:space="preserve"> add Boolean property: isLicensedDriver for Person</w:t>
      </w:r>
      <w:r>
        <w:br/>
        <w:t>-&gt; &lt;_person@t&gt; isLicensedDriver &lt;license&gt;</w:t>
      </w:r>
    </w:p>
    <w:p w14:paraId="007B29E2" w14:textId="77777777" w:rsidR="00DE663F" w:rsidRDefault="00DE663F" w:rsidP="008C7F3C">
      <w:pPr>
        <w:pStyle w:val="ListParagraph"/>
        <w:numPr>
          <w:ilvl w:val="0"/>
          <w:numId w:val="36"/>
        </w:numPr>
      </w:pPr>
      <w:r>
        <w:lastRenderedPageBreak/>
        <w:t>Transit_pass (Boolean)</w:t>
      </w:r>
      <w:r>
        <w:br/>
        <w:t>transit:TransitPass…</w:t>
      </w:r>
      <w:r>
        <w:br/>
      </w:r>
      <w:r>
        <w:rPr>
          <w:highlight w:val="yellow"/>
        </w:rPr>
        <w:t>revised</w:t>
      </w:r>
      <w:r w:rsidRPr="00BD54B3">
        <w:rPr>
          <w:highlight w:val="yellow"/>
        </w:rPr>
        <w:t>:</w:t>
      </w:r>
      <w:r>
        <w:rPr>
          <w:highlight w:val="yellow"/>
        </w:rPr>
        <w:t xml:space="preserve"> UrbanSystem</w:t>
      </w:r>
      <w:r>
        <w:t xml:space="preserve"> rename hasPass to hasTransitPass, rename Pass to TransitPass</w:t>
      </w:r>
      <w:r>
        <w:br/>
        <w:t>consider definition of a boolean property</w:t>
      </w:r>
      <w:r>
        <w:br/>
        <w:t>-&gt; need to apply a transformation to achieve: if &lt;transit_pass&gt; = ‘true’ then there is some transit pass object</w:t>
      </w:r>
      <w:r>
        <w:br/>
        <w:t>-&gt; transform &lt;transit_pass&gt; to &lt;dummy_transit_pass_id&gt;:</w:t>
      </w:r>
      <w:r>
        <w:br/>
        <w:t>if (getValue("transit_pass")=="true"):</w:t>
      </w:r>
      <w:r>
        <w:br/>
        <w:t xml:space="preserve">    return "transitpass_h" + getValue("household_id") + "p" + getValue("person_id")</w:t>
      </w:r>
      <w:r>
        <w:br/>
        <w:t>-&gt; &lt;_person@t&gt; hasTransitPass &lt;dummy_transit_pass_id&gt;.</w:t>
      </w:r>
      <w:r>
        <w:br/>
        <w:t>&lt;dummy_transit_pass_id&gt; a transit:TransitPass.</w:t>
      </w:r>
    </w:p>
    <w:p w14:paraId="10026293" w14:textId="77777777" w:rsidR="00DE663F" w:rsidRDefault="00DE663F" w:rsidP="008C7F3C">
      <w:pPr>
        <w:pStyle w:val="ListParagraph"/>
        <w:numPr>
          <w:ilvl w:val="0"/>
          <w:numId w:val="36"/>
        </w:numPr>
      </w:pPr>
      <w:r>
        <w:t>Employment_status:</w:t>
      </w:r>
      <w:r>
        <w:br/>
      </w:r>
      <w:r w:rsidRPr="009B3C10">
        <w:rPr>
          <w:strike/>
          <w:highlight w:val="yellow"/>
        </w:rPr>
        <w:t xml:space="preserve">revised: </w:t>
      </w:r>
      <w:r w:rsidRPr="009B3C10">
        <w:rPr>
          <w:i/>
          <w:strike/>
          <w:highlight w:val="yellow"/>
        </w:rPr>
        <w:t>Org</w:t>
      </w:r>
      <w:r w:rsidRPr="009B3C10">
        <w:rPr>
          <w:strike/>
        </w:rPr>
        <w:t xml:space="preserve"> add Employee hasEmploymentType some EmploymentStatus</w:t>
      </w:r>
      <w:r>
        <w:br/>
      </w:r>
      <w:r>
        <w:rPr>
          <w:highlight w:val="yellow"/>
        </w:rPr>
        <w:t>Revised</w:t>
      </w:r>
      <w:r w:rsidRPr="009B3C10">
        <w:rPr>
          <w:highlight w:val="yellow"/>
        </w:rPr>
        <w:t>:</w:t>
      </w:r>
      <w:r>
        <w:t xml:space="preserve"> introduced subclasses of employee (FT, PT,…) </w:t>
      </w:r>
      <w:r>
        <w:br/>
        <w:t>-&gt; need to apply transformation to convert employment_status to appropriate class name:</w:t>
      </w:r>
      <w:r>
        <w:br/>
      </w:r>
      <w:hyperlink r:id="rId55" w:history="1">
        <w:r w:rsidRPr="00E079EA">
          <w:rPr>
            <w:rStyle w:val="Hyperlink"/>
          </w:rPr>
          <w:t>http://ontology.eil.utoronto.ca/icity/Organization/FullTimeRegEmployee</w:t>
        </w:r>
      </w:hyperlink>
      <w:r>
        <w:br/>
      </w:r>
      <w:hyperlink r:id="rId56" w:history="1">
        <w:r w:rsidRPr="00E079EA">
          <w:rPr>
            <w:rStyle w:val="Hyperlink"/>
          </w:rPr>
          <w:t>http://ontology.eil.utoronto.ca/icity/Organization/FullTimeHomeEmployee</w:t>
        </w:r>
      </w:hyperlink>
      <w:r>
        <w:br/>
      </w:r>
      <w:hyperlink r:id="rId57" w:history="1">
        <w:r w:rsidRPr="00E079EA">
          <w:rPr>
            <w:rStyle w:val="Hyperlink"/>
          </w:rPr>
          <w:t>http://ontology.eil.utoronto.ca/icity/Organization/PartTimeRegEmployee</w:t>
        </w:r>
      </w:hyperlink>
      <w:r>
        <w:br/>
      </w:r>
      <w:hyperlink r:id="rId58" w:history="1">
        <w:r w:rsidRPr="00E079EA">
          <w:rPr>
            <w:rStyle w:val="Hyperlink"/>
          </w:rPr>
          <w:t>http://ontology.eil.utoronto.ca/icity/Organization/PartTimeHomeEmployee</w:t>
        </w:r>
      </w:hyperlink>
      <w:r>
        <w:br/>
        <w:t>es = getValue("employment_status")</w:t>
      </w:r>
    </w:p>
    <w:p w14:paraId="468C5FF8" w14:textId="77777777" w:rsidR="00DE663F" w:rsidRDefault="00DE663F" w:rsidP="00DE663F">
      <w:pPr>
        <w:pStyle w:val="ListParagraph"/>
      </w:pPr>
      <w:r>
        <w:t>if (es =="F"):</w:t>
      </w:r>
    </w:p>
    <w:p w14:paraId="124A85C6" w14:textId="77777777" w:rsidR="00DE663F" w:rsidRDefault="00DE663F" w:rsidP="00DE663F">
      <w:pPr>
        <w:pStyle w:val="ListParagraph"/>
      </w:pPr>
      <w:r>
        <w:t xml:space="preserve">    return "http://ontology.eil.utoronto.ca/icity/Organization/FullTimeRegEmployee"</w:t>
      </w:r>
    </w:p>
    <w:p w14:paraId="4FFAC276" w14:textId="77777777" w:rsidR="00DE663F" w:rsidRDefault="00DE663F" w:rsidP="00DE663F">
      <w:pPr>
        <w:pStyle w:val="ListParagraph"/>
      </w:pPr>
      <w:r>
        <w:t>if (es =="P"):</w:t>
      </w:r>
    </w:p>
    <w:p w14:paraId="62031849" w14:textId="77777777" w:rsidR="00DE663F" w:rsidRDefault="00DE663F" w:rsidP="00DE663F">
      <w:pPr>
        <w:pStyle w:val="ListParagraph"/>
      </w:pPr>
      <w:r>
        <w:t xml:space="preserve">    return "http://ontology.eil.utoronto.ca/icity/Organization/PartTimeRegEmployee"</w:t>
      </w:r>
    </w:p>
    <w:p w14:paraId="2BC7862E" w14:textId="77777777" w:rsidR="00DE663F" w:rsidRDefault="00DE663F" w:rsidP="00DE663F">
      <w:pPr>
        <w:pStyle w:val="ListParagraph"/>
      </w:pPr>
      <w:r>
        <w:t>if (es =="H"):</w:t>
      </w:r>
    </w:p>
    <w:p w14:paraId="20736E80" w14:textId="77777777" w:rsidR="00DE663F" w:rsidRDefault="00DE663F" w:rsidP="00DE663F">
      <w:pPr>
        <w:pStyle w:val="ListParagraph"/>
      </w:pPr>
      <w:r>
        <w:t xml:space="preserve">    return "http://ontology.eil.utoronto.ca/icity/Organization/FullTimeHomeEmployee"</w:t>
      </w:r>
    </w:p>
    <w:p w14:paraId="0762EB89" w14:textId="77777777" w:rsidR="00DE663F" w:rsidRDefault="00DE663F" w:rsidP="00DE663F">
      <w:pPr>
        <w:pStyle w:val="ListParagraph"/>
      </w:pPr>
      <w:r>
        <w:t>if (es=="J"):</w:t>
      </w:r>
    </w:p>
    <w:p w14:paraId="78F2A1BC" w14:textId="77777777" w:rsidR="00DE663F" w:rsidRDefault="00DE663F" w:rsidP="00DE663F">
      <w:pPr>
        <w:pStyle w:val="ListParagraph"/>
      </w:pPr>
      <w:r>
        <w:t xml:space="preserve">    return "http://ontology.eil.utoronto.ca/icity/Organization/PartTimeHomeEmployee"</w:t>
      </w:r>
      <w:r>
        <w:br/>
        <w:t>-&gt; &lt;_person@t&gt; a &lt;employement_status_transform&gt;</w:t>
      </w:r>
    </w:p>
    <w:p w14:paraId="0F33A7A1" w14:textId="77777777" w:rsidR="00DE663F" w:rsidRDefault="00DE663F" w:rsidP="008C7F3C">
      <w:pPr>
        <w:pStyle w:val="ListParagraph"/>
        <w:numPr>
          <w:ilvl w:val="0"/>
          <w:numId w:val="36"/>
        </w:numPr>
      </w:pPr>
      <w:r>
        <w:lastRenderedPageBreak/>
        <w:t>Occupation:</w:t>
      </w:r>
      <w:r>
        <w:br/>
      </w:r>
      <w:r>
        <w:rPr>
          <w:highlight w:val="yellow"/>
        </w:rPr>
        <w:t>revised</w:t>
      </w:r>
      <w:r w:rsidRPr="00FF2280">
        <w:rPr>
          <w:highlight w:val="yellow"/>
        </w:rPr>
        <w:t>:</w:t>
      </w:r>
      <w:r>
        <w:rPr>
          <w:highlight w:val="yellow"/>
        </w:rPr>
        <w:t xml:space="preserve"> Org</w:t>
      </w:r>
      <w:r>
        <w:t xml:space="preserve"> create subclasses of Occupation to capture occupation types</w:t>
      </w:r>
      <w:r>
        <w:br/>
        <w:t>-&gt; transform occupation field to appropriate occupation subclasses:</w:t>
      </w:r>
      <w:r>
        <w:br/>
        <w:t>O: not employed</w:t>
      </w:r>
      <w:r>
        <w:br/>
        <w:t>G: general office / clerical</w:t>
      </w:r>
      <w:r>
        <w:br/>
      </w:r>
      <w:r w:rsidRPr="00B36B3A">
        <w:t>http://ontology.eil.utoronto.ca/icity/Organization/GeneralOffice</w:t>
      </w:r>
      <w:r>
        <w:br/>
        <w:t>P: professional / management / technical</w:t>
      </w:r>
      <w:r>
        <w:br/>
      </w:r>
      <w:r w:rsidRPr="00B36B3A">
        <w:t>http://ontology.eil.utoronto.ca/icity/Organization/Professional</w:t>
      </w:r>
      <w:r>
        <w:br/>
        <w:t>S: retail sales and service</w:t>
      </w:r>
      <w:r>
        <w:br/>
      </w:r>
      <w:r w:rsidRPr="00B36B3A">
        <w:t>http://ontology.eil.utoronto.ca/icity/Organization/Sales</w:t>
      </w:r>
      <w:r>
        <w:br/>
        <w:t>M: manufacturing / construction / trades</w:t>
      </w:r>
      <w:r>
        <w:br/>
      </w:r>
      <w:r w:rsidRPr="00B36B3A">
        <w:t>http://ontology.eil.utoronto.ca/icity/Organization/Trades</w:t>
      </w:r>
      <w:r>
        <w:br/>
        <w:t>o = getValue("occupation")</w:t>
      </w:r>
    </w:p>
    <w:p w14:paraId="4BB2888E" w14:textId="77777777" w:rsidR="00DE663F" w:rsidRDefault="00DE663F" w:rsidP="00DE663F">
      <w:pPr>
        <w:ind w:left="360" w:firstLine="360"/>
      </w:pPr>
      <w:r>
        <w:t>if (o == "G"):</w:t>
      </w:r>
    </w:p>
    <w:p w14:paraId="1B2D8ADA" w14:textId="77777777" w:rsidR="00DE663F" w:rsidRDefault="00DE663F" w:rsidP="00DE663F">
      <w:pPr>
        <w:pStyle w:val="ListParagraph"/>
      </w:pPr>
      <w:r>
        <w:t xml:space="preserve">    return "http://ontology.eil.utoronto.ca/icity/Organization/GeneralOffice"</w:t>
      </w:r>
    </w:p>
    <w:p w14:paraId="3D3489D0" w14:textId="77777777" w:rsidR="00DE663F" w:rsidRDefault="00DE663F" w:rsidP="00DE663F">
      <w:pPr>
        <w:pStyle w:val="ListParagraph"/>
      </w:pPr>
      <w:r>
        <w:t>if (o == "P"):</w:t>
      </w:r>
    </w:p>
    <w:p w14:paraId="2397C861" w14:textId="77777777" w:rsidR="00DE663F" w:rsidRDefault="00DE663F" w:rsidP="00DE663F">
      <w:pPr>
        <w:pStyle w:val="ListParagraph"/>
      </w:pPr>
      <w:r>
        <w:t xml:space="preserve">    return "http://ontology.eil.utoronto.ca/icity/Organization/Professional"</w:t>
      </w:r>
    </w:p>
    <w:p w14:paraId="10EF0696" w14:textId="77777777" w:rsidR="00DE663F" w:rsidRDefault="00DE663F" w:rsidP="00DE663F">
      <w:pPr>
        <w:pStyle w:val="ListParagraph"/>
      </w:pPr>
      <w:r>
        <w:t>if (o == "S"):</w:t>
      </w:r>
    </w:p>
    <w:p w14:paraId="3CDC57B3" w14:textId="77777777" w:rsidR="00DE663F" w:rsidRDefault="00DE663F" w:rsidP="00DE663F">
      <w:pPr>
        <w:pStyle w:val="ListParagraph"/>
      </w:pPr>
      <w:r>
        <w:t xml:space="preserve">    return "http://ontology.eil.utoronto.ca/icity/Organization/Sales"</w:t>
      </w:r>
    </w:p>
    <w:p w14:paraId="6C1D3223" w14:textId="77777777" w:rsidR="00DE663F" w:rsidRDefault="00DE663F" w:rsidP="00DE663F">
      <w:pPr>
        <w:pStyle w:val="ListParagraph"/>
      </w:pPr>
      <w:r>
        <w:t>if (o == "M"):</w:t>
      </w:r>
    </w:p>
    <w:p w14:paraId="371946D3" w14:textId="77777777" w:rsidR="00DE663F" w:rsidRDefault="00DE663F" w:rsidP="00DE663F">
      <w:pPr>
        <w:pStyle w:val="ListParagraph"/>
      </w:pPr>
      <w:r>
        <w:t xml:space="preserve">    return "http://ontology.eil.utoronto.ca/icity/Organization/Trades"</w:t>
      </w:r>
      <w:r>
        <w:br/>
        <w:t>-&gt; &lt;_person@t&gt; org:employedAs [a Occupation; a &lt;occupation_transform&gt;]</w:t>
      </w:r>
    </w:p>
    <w:p w14:paraId="5FBEEBE2" w14:textId="77777777" w:rsidR="00DE663F" w:rsidRDefault="00DE663F" w:rsidP="008C7F3C">
      <w:pPr>
        <w:pStyle w:val="ListParagraph"/>
        <w:numPr>
          <w:ilvl w:val="0"/>
          <w:numId w:val="36"/>
        </w:numPr>
      </w:pPr>
      <w:r>
        <w:t>Free_parking (Boolean)</w:t>
      </w:r>
      <w:r>
        <w:rPr>
          <w:rStyle w:val="FootnoteReference"/>
        </w:rPr>
        <w:footnoteReference w:id="39"/>
      </w:r>
      <w:r>
        <w:t>: true if free parking is available at the person’s work location</w:t>
      </w:r>
      <w:r>
        <w:br/>
      </w:r>
      <w:r>
        <w:rPr>
          <w:highlight w:val="yellow"/>
        </w:rPr>
        <w:t>Revised</w:t>
      </w:r>
      <w:r w:rsidRPr="009B3C10">
        <w:rPr>
          <w:highlight w:val="yellow"/>
        </w:rPr>
        <w:t>:</w:t>
      </w:r>
      <w:r>
        <w:t xml:space="preserve"> introduced FreeParking subclass of parking policy; other more specific scenarios could be subclasses of the FreeParking class.</w:t>
      </w:r>
      <w:r>
        <w:br/>
      </w:r>
      <w:r>
        <w:lastRenderedPageBreak/>
        <w:t>-&gt; transform to represent free parking policy if applicable</w:t>
      </w:r>
      <w:r>
        <w:br/>
        <w:t>if (getValue("free_parking") == "true"):</w:t>
      </w:r>
    </w:p>
    <w:p w14:paraId="3A6C3822" w14:textId="77777777" w:rsidR="00DE663F" w:rsidRDefault="00DE663F" w:rsidP="00DE663F">
      <w:pPr>
        <w:pStyle w:val="ListParagraph"/>
      </w:pPr>
      <w:r>
        <w:t xml:space="preserve">    return "http://ontology.eil.utoronto.ca/icity/Parking/FreeParkingPolicy"</w:t>
      </w:r>
      <w:r>
        <w:br/>
        <w:t>-&gt; &lt;_person@t&gt; org:EmployedBy [a org:Organization; parking:hasAllocatedParking [a park:ParkingArea; park:hasParkingPolicy [a park:ParkingPolicy; a &lt;free_parking_transform&gt;]]]</w:t>
      </w:r>
    </w:p>
    <w:p w14:paraId="64B253EE" w14:textId="77777777" w:rsidR="00DE663F" w:rsidRDefault="00DE663F" w:rsidP="008C7F3C">
      <w:pPr>
        <w:pStyle w:val="ListParagraph"/>
        <w:numPr>
          <w:ilvl w:val="0"/>
          <w:numId w:val="36"/>
        </w:numPr>
      </w:pPr>
      <w:r>
        <w:t>Student_status</w:t>
      </w:r>
      <w:r>
        <w:br/>
      </w:r>
      <w:r w:rsidRPr="009B3731">
        <w:rPr>
          <w:strike/>
          <w:highlight w:val="yellow"/>
        </w:rPr>
        <w:t>to do:</w:t>
      </w:r>
      <w:r w:rsidRPr="009B3731">
        <w:rPr>
          <w:strike/>
        </w:rPr>
        <w:t xml:space="preserve"> add Student subclass of Person; enrolledAt some org:School; </w:t>
      </w:r>
      <w:r>
        <w:br/>
      </w:r>
      <w:r>
        <w:rPr>
          <w:highlight w:val="yellow"/>
        </w:rPr>
        <w:t>Revised</w:t>
      </w:r>
      <w:r w:rsidRPr="00D04A12">
        <w:rPr>
          <w:highlight w:val="yellow"/>
        </w:rPr>
        <w:t>:</w:t>
      </w:r>
      <w:r>
        <w:t xml:space="preserve"> added subclasses of Student to capture enrollment type (FullTimeStudent, PartTimeStudent). As future work, these classes may to be defined based upon some notion of course enrollment.</w:t>
      </w:r>
      <w:r>
        <w:br/>
        <w:t>-&gt; transform to capture appropriate classes (FT or PT)</w:t>
      </w:r>
      <w:r>
        <w:br/>
        <w:t>s = getValue("student_status")</w:t>
      </w:r>
    </w:p>
    <w:p w14:paraId="284ABAA9" w14:textId="77777777" w:rsidR="00DE663F" w:rsidRDefault="00DE663F" w:rsidP="00DE663F">
      <w:pPr>
        <w:pStyle w:val="ListParagraph"/>
      </w:pPr>
      <w:r>
        <w:t>if (s == "F"):</w:t>
      </w:r>
    </w:p>
    <w:p w14:paraId="55E7C022" w14:textId="77777777" w:rsidR="00DE663F" w:rsidRDefault="00DE663F" w:rsidP="00DE663F">
      <w:pPr>
        <w:pStyle w:val="ListParagraph"/>
      </w:pPr>
      <w:r>
        <w:t xml:space="preserve">    return "http://ontology.eil.utoronto.ca/icity/Organization/FullTimeStudent"</w:t>
      </w:r>
    </w:p>
    <w:p w14:paraId="36C2B0EB" w14:textId="77777777" w:rsidR="00DE663F" w:rsidRDefault="00DE663F" w:rsidP="00DE663F">
      <w:pPr>
        <w:pStyle w:val="ListParagraph"/>
      </w:pPr>
      <w:r>
        <w:t>if (s == "P"):</w:t>
      </w:r>
    </w:p>
    <w:p w14:paraId="6609F5AB" w14:textId="77777777" w:rsidR="00DE663F" w:rsidRDefault="00DE663F" w:rsidP="00DE663F">
      <w:pPr>
        <w:pStyle w:val="ListParagraph"/>
      </w:pPr>
      <w:r>
        <w:t xml:space="preserve">    return </w:t>
      </w:r>
      <w:hyperlink r:id="rId59" w:history="1">
        <w:r w:rsidRPr="00E079EA">
          <w:rPr>
            <w:rStyle w:val="Hyperlink"/>
          </w:rPr>
          <w:t>http://ontology.eil.utoronto.ca/icity/Organization/PartTimeStudent</w:t>
        </w:r>
      </w:hyperlink>
      <w:r>
        <w:br/>
        <w:t>-&gt; &lt;person@t&gt; a &lt;student_transform&gt;</w:t>
      </w:r>
    </w:p>
    <w:p w14:paraId="27229A35" w14:textId="77777777" w:rsidR="00DE663F" w:rsidRDefault="00DE663F" w:rsidP="008C7F3C">
      <w:pPr>
        <w:pStyle w:val="ListParagraph"/>
        <w:numPr>
          <w:ilvl w:val="0"/>
          <w:numId w:val="36"/>
        </w:numPr>
      </w:pPr>
      <w:r w:rsidRPr="00571E1B">
        <w:t>Work_zone: work location is contained in some zone; 0 if unemployed</w:t>
      </w:r>
      <w:r w:rsidRPr="00571E1B">
        <w:br/>
        <w:t>assumption: zone IDs correspond to traffic zone identifiers; otherwise we can use the generic Parcel class.</w:t>
      </w:r>
      <w:r w:rsidRPr="00571E1B">
        <w:br/>
        <w:t>-&gt; transform into “trafficzone_trasi_” iri</w:t>
      </w:r>
      <w:r>
        <w:rPr>
          <w:highlight w:val="yellow"/>
        </w:rPr>
        <w:br/>
      </w:r>
      <w:r>
        <w:t>if ( getValue("work_zone") != "0"):</w:t>
      </w:r>
    </w:p>
    <w:p w14:paraId="7582AB1B" w14:textId="77777777" w:rsidR="00DE663F" w:rsidRPr="00682169" w:rsidRDefault="00DE663F" w:rsidP="00DE663F">
      <w:pPr>
        <w:pStyle w:val="ListParagraph"/>
        <w:rPr>
          <w:highlight w:val="yellow"/>
        </w:rPr>
      </w:pPr>
      <w:r>
        <w:t xml:space="preserve">    return "trafficzone_traisi_" + getValue("work_zone")</w:t>
      </w:r>
      <w:r>
        <w:br/>
        <w:t>-&gt; &lt;work_zone_transform&gt; a landuse:TrafficZone</w:t>
      </w:r>
      <w:r>
        <w:br/>
        <w:t>-&gt; &lt;employer_blank_node&gt; spatialloc:hasLocation [a Feature; inverse(contains) &lt;work_zone_transform&gt;]</w:t>
      </w:r>
    </w:p>
    <w:p w14:paraId="30EB326E" w14:textId="77777777" w:rsidR="00DE663F" w:rsidRDefault="00DE663F" w:rsidP="008C7F3C">
      <w:pPr>
        <w:pStyle w:val="ListParagraph"/>
        <w:numPr>
          <w:ilvl w:val="0"/>
          <w:numId w:val="36"/>
        </w:numPr>
      </w:pPr>
      <w:r w:rsidRPr="00571E1B">
        <w:t>School_zone: school location is contained in some zone; 0 if not a student</w:t>
      </w:r>
      <w:r w:rsidRPr="00571E1B">
        <w:br/>
        <w:t>-&gt; transform into “trafficzone_trasi_” iri</w:t>
      </w:r>
      <w:r>
        <w:rPr>
          <w:highlight w:val="yellow"/>
        </w:rPr>
        <w:br/>
      </w:r>
      <w:r>
        <w:t>if ( getValue("school_zone") != "0"):</w:t>
      </w:r>
    </w:p>
    <w:p w14:paraId="49FA771C" w14:textId="77777777" w:rsidR="00DE663F" w:rsidRPr="00682169" w:rsidRDefault="00DE663F" w:rsidP="00DE663F">
      <w:pPr>
        <w:pStyle w:val="ListParagraph"/>
        <w:rPr>
          <w:highlight w:val="yellow"/>
        </w:rPr>
      </w:pPr>
      <w:r>
        <w:lastRenderedPageBreak/>
        <w:t xml:space="preserve">    return "trafficzone_traisi_" + getValue("school_zone")</w:t>
      </w:r>
      <w:r>
        <w:br/>
        <w:t>-&gt; &lt;school_zone_transform&gt; a landuse:TrafficZone</w:t>
      </w:r>
      <w:r>
        <w:br/>
        <w:t>-&gt; &lt;school_blank_node&gt; spatialloc:hasLocation [a Feature; inverse(contains) &lt;school_zone_transform&gt;]</w:t>
      </w:r>
    </w:p>
    <w:p w14:paraId="28B83C26" w14:textId="77777777" w:rsidR="00DE663F" w:rsidRDefault="00DE663F" w:rsidP="008C7F3C">
      <w:pPr>
        <w:pStyle w:val="ListParagraph"/>
        <w:numPr>
          <w:ilvl w:val="0"/>
          <w:numId w:val="36"/>
        </w:numPr>
      </w:pPr>
      <w:r>
        <w:t>Weight: omitted</w:t>
      </w:r>
    </w:p>
    <w:p w14:paraId="3EE84284" w14:textId="77777777" w:rsidR="00DE663F" w:rsidRDefault="00DE663F" w:rsidP="008C7F3C">
      <w:pPr>
        <w:pStyle w:val="ListParagraph"/>
        <w:numPr>
          <w:ilvl w:val="0"/>
          <w:numId w:val="36"/>
        </w:numPr>
      </w:pPr>
      <w:r>
        <w:t xml:space="preserve">Additional mappings required: in order to capture the </w:t>
      </w:r>
      <w:r>
        <w:rPr>
          <w:i/>
        </w:rPr>
        <w:t xml:space="preserve">conditional existence </w:t>
      </w:r>
      <w:r>
        <w:t>of some Organization that employs the Person, or School in which the person is enrolled; we need to instantiate custom blank nodes. i.e. rather than define the blank node in the mapping, we need to create a column “employer_blank_node” which is only defined with a blank node value for entries where the person is employed. Similarly for “school_blank_node”.</w:t>
      </w:r>
      <w:r>
        <w:br/>
        <w:t>-&gt; &lt;employer_blank_node&gt;</w:t>
      </w:r>
      <w:r>
        <w:br/>
        <w:t>if (getValue("employment_status") != "O") &amp; (getValue("employment_status") != ""):</w:t>
      </w:r>
    </w:p>
    <w:p w14:paraId="6F4C8B15" w14:textId="77777777" w:rsidR="00DE663F" w:rsidRPr="0009502E" w:rsidRDefault="00DE663F" w:rsidP="00DE663F">
      <w:pPr>
        <w:pStyle w:val="ListParagraph"/>
      </w:pPr>
      <w:r>
        <w:t>-&gt;     return "_:" + getValue("household_id") + "_" + getValue("person_id") + "_employer"</w:t>
      </w:r>
      <w:r>
        <w:br/>
        <w:t>-&gt; &lt;_person@t&gt; org:employedBy &lt;employer_blank_node&gt;.</w:t>
      </w:r>
    </w:p>
    <w:p w14:paraId="66808941" w14:textId="77777777" w:rsidR="00DE663F" w:rsidRDefault="00DE663F" w:rsidP="00DE663F">
      <w:pPr>
        <w:ind w:left="720"/>
      </w:pPr>
      <w:r>
        <w:t>-&gt; &lt;school_blank_node&gt;</w:t>
      </w:r>
      <w:r>
        <w:br/>
        <w:t>if (getValue("student_status") != ""):</w:t>
      </w:r>
    </w:p>
    <w:p w14:paraId="6C1E80B7" w14:textId="77777777" w:rsidR="00DE663F" w:rsidRDefault="00DE663F" w:rsidP="00DE663F">
      <w:pPr>
        <w:ind w:left="720"/>
      </w:pPr>
      <w:r>
        <w:t xml:space="preserve">    return "_:" + getValue("household_id") + "_" + getValue("person_id") + "_school"</w:t>
      </w:r>
      <w:r>
        <w:br/>
        <w:t>-&gt; &lt;_person@t&gt; org:enrolledIn &lt;school_blank_node&gt;</w:t>
      </w:r>
    </w:p>
    <w:p w14:paraId="693CE137" w14:textId="77777777" w:rsidR="00DE663F" w:rsidRDefault="00DE663F" w:rsidP="008C7F3C">
      <w:pPr>
        <w:pStyle w:val="ListParagraph"/>
        <w:numPr>
          <w:ilvl w:val="0"/>
          <w:numId w:val="36"/>
        </w:numPr>
      </w:pPr>
      <w:r>
        <w:t>Karma seems to have issues with certain types of mappings, therefore we need to manually generate some additional classes of blank nodes (which are currently being incorrectly generated by the software):</w:t>
      </w:r>
    </w:p>
    <w:p w14:paraId="5F98FB2E" w14:textId="77777777" w:rsidR="00DE663F" w:rsidRDefault="00DE663F" w:rsidP="008C7F3C">
      <w:pPr>
        <w:pStyle w:val="ListParagraph"/>
        <w:numPr>
          <w:ilvl w:val="1"/>
          <w:numId w:val="36"/>
        </w:numPr>
      </w:pPr>
      <w:r>
        <w:t>Feature1 (school loc)</w:t>
      </w:r>
      <w:r>
        <w:br/>
        <w:t>if (getValue("student_status") != ""):</w:t>
      </w:r>
    </w:p>
    <w:p w14:paraId="0AE90BC0" w14:textId="77777777" w:rsidR="00DE663F" w:rsidRDefault="00DE663F" w:rsidP="00DE663F">
      <w:pPr>
        <w:pStyle w:val="ListParagraph"/>
        <w:ind w:left="1440"/>
      </w:pPr>
      <w:r>
        <w:t xml:space="preserve">    return "_:" + getValue("household_id") + "_" + getValue("person_id") + "_school_loc"</w:t>
      </w:r>
    </w:p>
    <w:p w14:paraId="297477C7" w14:textId="77777777" w:rsidR="00DE663F" w:rsidRDefault="00DE663F" w:rsidP="008C7F3C">
      <w:pPr>
        <w:pStyle w:val="ListParagraph"/>
        <w:numPr>
          <w:ilvl w:val="1"/>
          <w:numId w:val="36"/>
        </w:numPr>
      </w:pPr>
      <w:r>
        <w:t>Feature1 (work loc)</w:t>
      </w:r>
    </w:p>
    <w:p w14:paraId="7423DB84" w14:textId="77777777" w:rsidR="00DE663F" w:rsidRDefault="00DE663F" w:rsidP="008C7F3C">
      <w:pPr>
        <w:pStyle w:val="ListParagraph"/>
        <w:numPr>
          <w:ilvl w:val="1"/>
          <w:numId w:val="36"/>
        </w:numPr>
      </w:pPr>
      <w:r>
        <w:t>Duration (age)</w:t>
      </w:r>
      <w:r>
        <w:tab/>
      </w:r>
    </w:p>
    <w:p w14:paraId="1EA94912" w14:textId="77777777" w:rsidR="00DE663F" w:rsidRDefault="00DE663F" w:rsidP="00DE663F">
      <w:pPr>
        <w:rPr>
          <w:b/>
        </w:rPr>
      </w:pPr>
      <w:r>
        <w:rPr>
          <w:b/>
        </w:rPr>
        <w:t>Notes:</w:t>
      </w:r>
    </w:p>
    <w:p w14:paraId="5F650397" w14:textId="77777777" w:rsidR="00DE663F" w:rsidRPr="000C290A" w:rsidRDefault="00DE663F" w:rsidP="008C7F3C">
      <w:pPr>
        <w:pStyle w:val="ListParagraph"/>
        <w:numPr>
          <w:ilvl w:val="0"/>
          <w:numId w:val="37"/>
        </w:numPr>
      </w:pPr>
      <w:r>
        <w:lastRenderedPageBreak/>
        <w:t>Make sure to check that the fields are correctly transformed into IRIs; in some cases prefixes may need to be added (e.g. to distinguish between generic ids)</w:t>
      </w:r>
    </w:p>
    <w:p w14:paraId="41479FB5" w14:textId="77777777" w:rsidR="00DE663F" w:rsidRPr="000C290A" w:rsidRDefault="00DE663F" w:rsidP="00DE663F">
      <w:pPr>
        <w:rPr>
          <w:b/>
        </w:rPr>
      </w:pPr>
      <w:r w:rsidRPr="000C290A">
        <w:rPr>
          <w:b/>
        </w:rPr>
        <w:t>Discussion:</w:t>
      </w:r>
    </w:p>
    <w:p w14:paraId="73C6B326" w14:textId="77777777" w:rsidR="00DE663F" w:rsidRDefault="00DE663F" w:rsidP="00DE663F">
      <w:r>
        <w:t>Note that the “free_parking” field is formalized as representing whether or not there is a parking area that is associated with the person’s place of employment with a free parking policy. However, the value of this field is ambiguous; the parking area may offer free parking for employees only, it may offer free parking for the general publish, or free parking during specific times of day (at which the employee is at work)/</w:t>
      </w:r>
    </w:p>
    <w:p w14:paraId="28D3B530" w14:textId="77777777" w:rsidR="00DE663F" w:rsidRDefault="00DE663F" w:rsidP="00DE663F">
      <w:pPr>
        <w:ind w:left="720"/>
      </w:pPr>
    </w:p>
    <w:p w14:paraId="5CDAB9FE" w14:textId="77777777" w:rsidR="00DE663F" w:rsidRDefault="00DE663F" w:rsidP="002660E6">
      <w:pPr>
        <w:pStyle w:val="Heading3"/>
        <w:numPr>
          <w:ilvl w:val="0"/>
          <w:numId w:val="0"/>
        </w:numPr>
      </w:pPr>
      <w:bookmarkStart w:id="217" w:name="_Toc35260317"/>
      <w:r>
        <w:t>trips.csv</w:t>
      </w:r>
      <w:bookmarkEnd w:id="217"/>
    </w:p>
    <w:p w14:paraId="4E1E3105" w14:textId="77777777" w:rsidR="00DE663F" w:rsidRDefault="00DE663F" w:rsidP="008C7F3C">
      <w:pPr>
        <w:pStyle w:val="ListParagraph"/>
        <w:numPr>
          <w:ilvl w:val="0"/>
          <w:numId w:val="38"/>
        </w:numPr>
      </w:pPr>
      <w:r>
        <w:t>-&gt; add &lt;simulation_id&gt; attribute; default value “dummy_sim_iri”</w:t>
      </w:r>
    </w:p>
    <w:p w14:paraId="774B6E4C" w14:textId="77777777" w:rsidR="00DE663F" w:rsidRDefault="00DE663F" w:rsidP="008C7F3C">
      <w:pPr>
        <w:pStyle w:val="ListParagraph"/>
        <w:numPr>
          <w:ilvl w:val="0"/>
          <w:numId w:val="38"/>
        </w:numPr>
      </w:pPr>
      <w:r>
        <w:t>Household_id:</w:t>
      </w:r>
      <w:r>
        <w:br/>
        <w:t>-&gt; &lt;household_id&gt; a household:HouseholdPD; sim:outputOfSimulation &lt;_:simulation_id&gt;</w:t>
      </w:r>
    </w:p>
    <w:p w14:paraId="23D33F84" w14:textId="77777777" w:rsidR="00DE663F" w:rsidRDefault="00DE663F" w:rsidP="008C7F3C">
      <w:pPr>
        <w:pStyle w:val="ListParagraph"/>
        <w:numPr>
          <w:ilvl w:val="0"/>
          <w:numId w:val="38"/>
        </w:numPr>
      </w:pPr>
      <w:r>
        <w:t>Person_id:</w:t>
      </w:r>
      <w:r>
        <w:br/>
        <w:t xml:space="preserve">-&gt; transform to create unique identifier: </w:t>
      </w:r>
      <w:r>
        <w:br/>
        <w:t xml:space="preserve">&lt;person_id_transform&gt; : </w:t>
      </w:r>
      <w:r w:rsidRPr="00C54E8B">
        <w:t>return "h" + getValue("household_id") + "p" + getValue("person_id")</w:t>
      </w:r>
      <w:r>
        <w:t xml:space="preserve"> </w:t>
      </w:r>
      <w:r>
        <w:br/>
        <w:t>-&gt; &lt;person_id_transform&gt; a person:PersonPD; sim:outputOfSimulation &lt;_:simulation_id&gt;; hasManifestation [a person:Person; inverse(household:hasMember) &lt;household_id&gt;].</w:t>
      </w:r>
      <w:r>
        <w:br/>
        <w:t>-&gt;transform to create blank node for manifestation:</w:t>
      </w:r>
      <w:r>
        <w:br/>
      </w:r>
      <w:r w:rsidRPr="00B826CA">
        <w:t>return "_:h" + getValue("household_id") + "p" + getValue("person_id") + "_person_" + getValue("trip_id")</w:t>
      </w:r>
    </w:p>
    <w:p w14:paraId="7A385FA0" w14:textId="77777777" w:rsidR="00DE663F" w:rsidRDefault="00DE663F" w:rsidP="008C7F3C">
      <w:pPr>
        <w:pStyle w:val="ListParagraph"/>
        <w:numPr>
          <w:ilvl w:val="0"/>
          <w:numId w:val="38"/>
        </w:numPr>
        <w:rPr>
          <w:lang w:val="en-CA"/>
        </w:rPr>
      </w:pPr>
      <w:r>
        <w:rPr>
          <w:lang w:val="en-CA"/>
        </w:rPr>
        <w:t>Trip_id:</w:t>
      </w:r>
      <w:r>
        <w:rPr>
          <w:lang w:val="en-CA"/>
        </w:rPr>
        <w:br/>
      </w:r>
      <w:r w:rsidRPr="00645337">
        <w:rPr>
          <w:highlight w:val="yellow"/>
          <w:lang w:val="en-CA"/>
        </w:rPr>
        <w:t>todo</w:t>
      </w:r>
      <w:r>
        <w:rPr>
          <w:lang w:val="en-CA"/>
        </w:rPr>
        <w:t>: consider whether a more specific type of participation (e.g. ‘performedBy’) should be defined</w:t>
      </w:r>
      <w:r>
        <w:rPr>
          <w:lang w:val="en-CA"/>
        </w:rPr>
        <w:br/>
        <w:t>-&gt; transform to create unique identifier:</w:t>
      </w:r>
      <w:r>
        <w:rPr>
          <w:lang w:val="en-CA"/>
        </w:rPr>
        <w:br/>
      </w:r>
      <w:r w:rsidRPr="000211ED">
        <w:rPr>
          <w:lang w:val="en-CA"/>
        </w:rPr>
        <w:t xml:space="preserve">return "h" + getValue("household_id") + "p" + getValue("person_id") + "t" + </w:t>
      </w:r>
      <w:r w:rsidRPr="000211ED">
        <w:rPr>
          <w:lang w:val="en-CA"/>
        </w:rPr>
        <w:lastRenderedPageBreak/>
        <w:t>getValue("trip_id")</w:t>
      </w:r>
      <w:r>
        <w:rPr>
          <w:lang w:val="en-CA"/>
        </w:rPr>
        <w:br/>
        <w:t>-&gt; &lt;trip_id_transform&gt; a trip:Trip; activity:hasParticipant &lt;_person@t&gt;.</w:t>
      </w:r>
    </w:p>
    <w:p w14:paraId="5FB97190" w14:textId="77777777" w:rsidR="00DE663F" w:rsidRDefault="00DE663F" w:rsidP="008C7F3C">
      <w:pPr>
        <w:pStyle w:val="ListParagraph"/>
        <w:numPr>
          <w:ilvl w:val="0"/>
          <w:numId w:val="38"/>
        </w:numPr>
        <w:rPr>
          <w:lang w:val="en-CA"/>
        </w:rPr>
      </w:pPr>
      <w:r>
        <w:rPr>
          <w:lang w:val="en-CA"/>
        </w:rPr>
        <w:t>O_zone: origin zone of the trip; i.e. the trip begins at a location that is contained in the o_zone.</w:t>
      </w:r>
      <w:r>
        <w:rPr>
          <w:lang w:val="en-CA"/>
        </w:rPr>
        <w:br/>
        <w:t>-&gt;transform o_zone value to ensure uniqueness and identify provenance</w:t>
      </w:r>
      <w:r>
        <w:rPr>
          <w:lang w:val="en-CA"/>
        </w:rPr>
        <w:br/>
      </w:r>
      <w:r w:rsidRPr="00E35325">
        <w:rPr>
          <w:lang w:val="en-CA"/>
        </w:rPr>
        <w:t>return "</w:t>
      </w:r>
      <w:r w:rsidRPr="00B97F19">
        <w:t xml:space="preserve"> </w:t>
      </w:r>
      <w:r w:rsidRPr="00011E40">
        <w:t>trafficzone_traisi_</w:t>
      </w:r>
      <w:r w:rsidRPr="00E35325">
        <w:rPr>
          <w:lang w:val="en-CA"/>
        </w:rPr>
        <w:t>" + getValue("o_zone")</w:t>
      </w:r>
      <w:r>
        <w:rPr>
          <w:lang w:val="en-CA"/>
        </w:rPr>
        <w:br/>
        <w:t>-&gt; &lt;o_zone_transform&gt; a landuse:TrafficZone.</w:t>
      </w:r>
      <w:r>
        <w:rPr>
          <w:highlight w:val="yellow"/>
          <w:lang w:val="en-CA"/>
        </w:rPr>
        <w:br/>
      </w:r>
      <w:r>
        <w:rPr>
          <w:lang w:val="en-CA"/>
        </w:rPr>
        <w:t>-&gt; &lt;trip_id&gt; trip:startLoc [a spatialLoc:Feature; (inverse)(sfcontains) &lt;o_zone_transform&gt;]</w:t>
      </w:r>
    </w:p>
    <w:p w14:paraId="684685A4" w14:textId="77777777" w:rsidR="00DE663F" w:rsidRDefault="00DE663F" w:rsidP="008C7F3C">
      <w:pPr>
        <w:pStyle w:val="ListParagraph"/>
        <w:numPr>
          <w:ilvl w:val="0"/>
          <w:numId w:val="38"/>
        </w:numPr>
        <w:rPr>
          <w:lang w:val="en-CA"/>
        </w:rPr>
      </w:pPr>
      <w:r>
        <w:rPr>
          <w:lang w:val="en-CA"/>
        </w:rPr>
        <w:t xml:space="preserve">O_act: activity at the origin zone; i.e. activity that the traveller was performing just prior to the trip, one of: </w:t>
      </w:r>
      <w:r w:rsidRPr="00912D89">
        <w:rPr>
          <w:lang w:val="en-CA"/>
        </w:rPr>
        <w:t>{PrimaryWork, SecondaryWork, ReturnFromWork, WorkBasedBusines, School, JointOther, IndividualOther, Market, JointMarket, Home}</w:t>
      </w:r>
      <w:r>
        <w:rPr>
          <w:lang w:val="en-CA"/>
        </w:rPr>
        <w:br/>
      </w:r>
      <w:r>
        <w:rPr>
          <w:highlight w:val="yellow"/>
          <w:lang w:val="en-CA"/>
        </w:rPr>
        <w:t>revised</w:t>
      </w:r>
      <w:r>
        <w:rPr>
          <w:lang w:val="en-CA"/>
        </w:rPr>
        <w:t>: Created TASHA extension of UrbanSystemSimulation ontology. add TASHA Activity subclasses (note there is overlap with TTS activities, however these activities vary depending on the TTS year, and are slightly more specific)</w:t>
      </w:r>
      <w:r>
        <w:rPr>
          <w:lang w:val="en-CA"/>
        </w:rPr>
        <w:br/>
      </w:r>
      <w:r>
        <w:rPr>
          <w:highlight w:val="yellow"/>
          <w:lang w:val="en-CA"/>
        </w:rPr>
        <w:t>*</w:t>
      </w:r>
      <w:r>
        <w:rPr>
          <w:lang w:val="en-CA"/>
        </w:rPr>
        <w:t>Assumption: o_act occurs directly before the trip.</w:t>
      </w:r>
      <w:r>
        <w:rPr>
          <w:lang w:val="en-CA"/>
        </w:rPr>
        <w:br/>
        <w:t>-&gt; transform o_act into classes as defined in icity TASHA extension:</w:t>
      </w:r>
      <w:r>
        <w:rPr>
          <w:lang w:val="en-CA"/>
        </w:rPr>
        <w:br/>
      </w:r>
      <w:r w:rsidRPr="00825091">
        <w:rPr>
          <w:lang w:val="en-CA"/>
        </w:rPr>
        <w:t>return "http://ontology.eil.utoronto.ca/icity/TASHA/" + getValue("</w:t>
      </w:r>
      <w:r>
        <w:rPr>
          <w:lang w:val="en-CA"/>
        </w:rPr>
        <w:t>o</w:t>
      </w:r>
      <w:r w:rsidRPr="00825091">
        <w:rPr>
          <w:lang w:val="en-CA"/>
        </w:rPr>
        <w:t>_act")</w:t>
      </w:r>
      <w:r>
        <w:rPr>
          <w:lang w:val="en-CA"/>
        </w:rPr>
        <w:br/>
        <w:t>-&gt; &lt;_oact&gt; a activity:Activity; hasParticipant &lt;person@t&gt;; occursDirectlyBefore &lt;trip_id&gt;.</w:t>
      </w:r>
      <w:r>
        <w:rPr>
          <w:lang w:val="en-CA"/>
        </w:rPr>
        <w:br/>
        <w:t>-&gt; &lt;_oact&gt; a &lt;activity_transform&gt;.</w:t>
      </w:r>
    </w:p>
    <w:p w14:paraId="7481C6BB" w14:textId="77777777" w:rsidR="00DE663F" w:rsidRDefault="00DE663F" w:rsidP="008C7F3C">
      <w:pPr>
        <w:pStyle w:val="ListParagraph"/>
        <w:numPr>
          <w:ilvl w:val="0"/>
          <w:numId w:val="38"/>
        </w:numPr>
        <w:rPr>
          <w:lang w:val="en-CA"/>
        </w:rPr>
      </w:pPr>
      <w:r>
        <w:rPr>
          <w:lang w:val="en-CA"/>
        </w:rPr>
        <w:t>D_zone: destination zone of the trip</w:t>
      </w:r>
      <w:r>
        <w:rPr>
          <w:lang w:val="en-CA"/>
        </w:rPr>
        <w:br/>
      </w:r>
      <w:r w:rsidRPr="00886E58">
        <w:rPr>
          <w:highlight w:val="yellow"/>
          <w:lang w:val="en-CA"/>
        </w:rPr>
        <w:t>todo</w:t>
      </w:r>
      <w:r>
        <w:rPr>
          <w:lang w:val="en-CA"/>
        </w:rPr>
        <w:t>: landuse:Zone subclass of Parcel</w:t>
      </w:r>
      <w:r>
        <w:rPr>
          <w:lang w:val="en-CA"/>
        </w:rPr>
        <w:br/>
      </w:r>
      <w:r w:rsidRPr="00886E58">
        <w:rPr>
          <w:highlight w:val="yellow"/>
          <w:lang w:val="en-CA"/>
        </w:rPr>
        <w:t>todo</w:t>
      </w:r>
      <w:r>
        <w:rPr>
          <w:lang w:val="en-CA"/>
        </w:rPr>
        <w:t>: add optional relationship for Parcel that identifies its associated organization</w:t>
      </w:r>
      <w:r>
        <w:rPr>
          <w:lang w:val="en-CA"/>
        </w:rPr>
        <w:br/>
        <w:t>-&gt;transform d_zone value to ensure uniqueness and identify provenance</w:t>
      </w:r>
      <w:r>
        <w:rPr>
          <w:lang w:val="en-CA"/>
        </w:rPr>
        <w:br/>
      </w:r>
      <w:r w:rsidRPr="00E35325">
        <w:rPr>
          <w:lang w:val="en-CA"/>
        </w:rPr>
        <w:t>return "</w:t>
      </w:r>
      <w:r w:rsidRPr="00B97F19">
        <w:t xml:space="preserve"> </w:t>
      </w:r>
      <w:r w:rsidRPr="00011E40">
        <w:t>trafficzone_traisi_</w:t>
      </w:r>
      <w:r w:rsidRPr="00E35325">
        <w:rPr>
          <w:lang w:val="en-CA"/>
        </w:rPr>
        <w:t>" + getValue("</w:t>
      </w:r>
      <w:r>
        <w:rPr>
          <w:lang w:val="en-CA"/>
        </w:rPr>
        <w:t>d</w:t>
      </w:r>
      <w:r w:rsidRPr="00E35325">
        <w:rPr>
          <w:lang w:val="en-CA"/>
        </w:rPr>
        <w:t>_zone")</w:t>
      </w:r>
      <w:r>
        <w:rPr>
          <w:lang w:val="en-CA"/>
        </w:rPr>
        <w:br/>
        <w:t xml:space="preserve">-&gt; &lt;d_zone_transform&gt; a landuse:Zone; </w:t>
      </w:r>
      <w:r w:rsidRPr="00886E58">
        <w:rPr>
          <w:highlight w:val="yellow"/>
          <w:lang w:val="en-CA"/>
        </w:rPr>
        <w:t>zoneSystemFor ??</w:t>
      </w:r>
      <w:r>
        <w:rPr>
          <w:highlight w:val="yellow"/>
          <w:lang w:val="en-CA"/>
        </w:rPr>
        <w:t>.</w:t>
      </w:r>
      <w:r>
        <w:rPr>
          <w:highlight w:val="yellow"/>
          <w:lang w:val="en-CA"/>
        </w:rPr>
        <w:br/>
      </w:r>
      <w:r>
        <w:rPr>
          <w:lang w:val="en-CA"/>
        </w:rPr>
        <w:t>-&gt; &lt;trip_id&gt; trip:endLoc [a spatialLoc:SpatialFeature; (inverse)(geo:contains) &lt;d_zone_transform&gt;]</w:t>
      </w:r>
    </w:p>
    <w:p w14:paraId="31B1F230" w14:textId="77777777" w:rsidR="00DE663F" w:rsidRDefault="00DE663F" w:rsidP="008C7F3C">
      <w:pPr>
        <w:pStyle w:val="ListParagraph"/>
        <w:numPr>
          <w:ilvl w:val="0"/>
          <w:numId w:val="38"/>
        </w:numPr>
        <w:rPr>
          <w:lang w:val="en-CA"/>
        </w:rPr>
      </w:pPr>
      <w:r>
        <w:rPr>
          <w:lang w:val="en-CA"/>
        </w:rPr>
        <w:lastRenderedPageBreak/>
        <w:t>D_act: as above with o_act</w:t>
      </w:r>
      <w:r>
        <w:rPr>
          <w:lang w:val="en-CA"/>
        </w:rPr>
        <w:br/>
      </w:r>
      <w:r>
        <w:rPr>
          <w:highlight w:val="yellow"/>
          <w:lang w:val="en-CA"/>
        </w:rPr>
        <w:t>*</w:t>
      </w:r>
      <w:r>
        <w:rPr>
          <w:lang w:val="en-CA"/>
        </w:rPr>
        <w:t>Assumption: d_act occurs directly after the trip.</w:t>
      </w:r>
      <w:r>
        <w:rPr>
          <w:lang w:val="en-CA"/>
        </w:rPr>
        <w:br/>
        <w:t>-&gt; transform d_act into classes as defined in the icity TASHA extension:</w:t>
      </w:r>
      <w:r>
        <w:rPr>
          <w:lang w:val="en-CA"/>
        </w:rPr>
        <w:br/>
      </w:r>
      <w:r w:rsidRPr="00825091">
        <w:rPr>
          <w:lang w:val="en-CA"/>
        </w:rPr>
        <w:t>return "http://ontology.eil.utoronto.ca/icity/TASHA/" + getValue("d_act")</w:t>
      </w:r>
    </w:p>
    <w:p w14:paraId="12A4F7D4" w14:textId="77777777" w:rsidR="00DE663F" w:rsidRDefault="00DE663F" w:rsidP="008C7F3C">
      <w:pPr>
        <w:pStyle w:val="ListParagraph"/>
        <w:numPr>
          <w:ilvl w:val="0"/>
          <w:numId w:val="38"/>
        </w:numPr>
        <w:rPr>
          <w:lang w:val="en-CA"/>
        </w:rPr>
      </w:pPr>
      <w:r>
        <w:rPr>
          <w:lang w:val="en-CA"/>
        </w:rPr>
        <w:t>Weight</w:t>
      </w:r>
    </w:p>
    <w:p w14:paraId="5DC43211" w14:textId="77777777" w:rsidR="00DE663F" w:rsidRDefault="00DE663F" w:rsidP="00DE663F">
      <w:pPr>
        <w:rPr>
          <w:b/>
        </w:rPr>
      </w:pPr>
      <w:r w:rsidRPr="00D11331">
        <w:rPr>
          <w:b/>
        </w:rPr>
        <w:t>Notes</w:t>
      </w:r>
      <w:r>
        <w:rPr>
          <w:b/>
        </w:rPr>
        <w:t>:</w:t>
      </w:r>
    </w:p>
    <w:p w14:paraId="4AC19CE7" w14:textId="77777777" w:rsidR="00DE663F" w:rsidRDefault="00DE663F" w:rsidP="008C7F3C">
      <w:pPr>
        <w:pStyle w:val="ListParagraph"/>
        <w:numPr>
          <w:ilvl w:val="0"/>
          <w:numId w:val="37"/>
        </w:numPr>
        <w:rPr>
          <w:lang w:val="en-CA"/>
        </w:rPr>
      </w:pPr>
      <w:r>
        <w:rPr>
          <w:lang w:val="en-CA"/>
        </w:rPr>
        <w:t>A note on activity ordering, in particular as it applies to the concepts of origin- and destination-activities used in TASHA: Although we are unable to fully define the semantics, some notion of an ordering on activity occurrences must be captured in some cases. To address this, we introduce the properties: “occursBefore” and “occursDirectlyBefore” in the Activity ontology.</w:t>
      </w:r>
      <w:r>
        <w:rPr>
          <w:lang w:val="en-CA"/>
        </w:rPr>
        <w:br/>
        <w:t>An activity occursBefore another if its endOf instant is before the beginOf instant of the other activity; the occursBefore relation is transitive. An activity occursDirectlyBefore another if it occursAt an interval that meets the interval of the other activity. We cannot define this semantics in OWL, though it would be supported by an extension with rules. In OWL, we are only able to comment on the semantics, and define occursBefore as transitive and occursDirectlyBefore as a subproperty of occursBefore.</w:t>
      </w:r>
      <w:r>
        <w:rPr>
          <w:lang w:val="en-CA"/>
        </w:rPr>
        <w:br/>
      </w:r>
    </w:p>
    <w:p w14:paraId="00AD24E3" w14:textId="77777777" w:rsidR="00DE663F" w:rsidRDefault="00DE663F" w:rsidP="002660E6">
      <w:pPr>
        <w:pStyle w:val="Heading3"/>
        <w:numPr>
          <w:ilvl w:val="0"/>
          <w:numId w:val="0"/>
        </w:numPr>
      </w:pPr>
      <w:bookmarkStart w:id="218" w:name="_Toc35260318"/>
      <w:r>
        <w:t>trip_modes.csv</w:t>
      </w:r>
      <w:bookmarkEnd w:id="218"/>
    </w:p>
    <w:p w14:paraId="457768C4" w14:textId="3D4EA6A5" w:rsidR="00DE663F" w:rsidRDefault="009C262E" w:rsidP="008C7F3C">
      <w:pPr>
        <w:pStyle w:val="ListParagraph"/>
        <w:numPr>
          <w:ilvl w:val="0"/>
          <w:numId w:val="40"/>
        </w:numPr>
        <w:rPr>
          <w:lang w:val="en-CA"/>
        </w:rPr>
      </w:pPr>
      <w:r>
        <w:rPr>
          <w:lang w:val="en-CA"/>
        </w:rPr>
        <w:t>Trip_id:</w:t>
      </w:r>
      <w:r w:rsidR="00DE663F">
        <w:rPr>
          <w:lang w:val="en-CA"/>
        </w:rPr>
        <w:br/>
        <w:t>-&gt; transform to create unique identifier:</w:t>
      </w:r>
      <w:r w:rsidR="00DE663F">
        <w:rPr>
          <w:lang w:val="en-CA"/>
        </w:rPr>
        <w:br/>
      </w:r>
      <w:r w:rsidR="00DE663F" w:rsidRPr="000211ED">
        <w:rPr>
          <w:lang w:val="en-CA"/>
        </w:rPr>
        <w:t>return "h" + getValue("household_id") + "p" + getValue("person_id") + "t" + getValue("trip_id")</w:t>
      </w:r>
      <w:r w:rsidR="00DE663F">
        <w:rPr>
          <w:lang w:val="en-CA"/>
        </w:rPr>
        <w:br/>
        <w:t>-&gt; &lt;trip_id_transform&gt; a trip:Trip; activity:hasParticipant</w:t>
      </w:r>
      <w:r w:rsidR="0046391E">
        <w:rPr>
          <w:rStyle w:val="FootnoteReference"/>
          <w:lang w:val="en-CA"/>
        </w:rPr>
        <w:footnoteReference w:id="40"/>
      </w:r>
      <w:r w:rsidR="00DE663F">
        <w:rPr>
          <w:lang w:val="en-CA"/>
        </w:rPr>
        <w:t xml:space="preserve"> &lt;_person@t&gt;.</w:t>
      </w:r>
    </w:p>
    <w:p w14:paraId="10FAF163" w14:textId="77777777" w:rsidR="00DE663F" w:rsidRDefault="00DE663F" w:rsidP="008C7F3C">
      <w:pPr>
        <w:pStyle w:val="ListParagraph"/>
        <w:numPr>
          <w:ilvl w:val="0"/>
          <w:numId w:val="40"/>
        </w:numPr>
        <w:rPr>
          <w:lang w:val="en-CA"/>
        </w:rPr>
      </w:pPr>
      <w:r>
        <w:rPr>
          <w:lang w:val="en-CA"/>
        </w:rPr>
        <w:lastRenderedPageBreak/>
        <w:t xml:space="preserve">Mode: </w:t>
      </w:r>
      <w:r w:rsidRPr="009639E5">
        <w:rPr>
          <w:lang w:val="en-CA"/>
        </w:rPr>
        <w:t>{Auto, Passenger, WAT, DAT, Walk, Bike, Carpool, Schoolbus, RideShare}</w:t>
      </w:r>
      <w:r>
        <w:rPr>
          <w:lang w:val="en-CA"/>
        </w:rPr>
        <w:br/>
        <w:t xml:space="preserve">*assumption: the trip is made </w:t>
      </w:r>
      <w:r w:rsidRPr="009639E5">
        <w:rPr>
          <w:i/>
          <w:lang w:val="en-CA"/>
        </w:rPr>
        <w:t>completely</w:t>
      </w:r>
      <w:r>
        <w:rPr>
          <w:lang w:val="en-CA"/>
        </w:rPr>
        <w:t xml:space="preserve"> with the specified mode</w:t>
      </w:r>
      <w:r>
        <w:rPr>
          <w:lang w:val="en-CA"/>
        </w:rPr>
        <w:br/>
      </w:r>
      <w:r w:rsidRPr="006664BB">
        <w:rPr>
          <w:lang w:val="en-CA"/>
        </w:rPr>
        <w:t>WAT: “walk access transit”</w:t>
      </w:r>
      <w:r w:rsidRPr="006664BB">
        <w:rPr>
          <w:lang w:val="en-CA"/>
        </w:rPr>
        <w:br/>
        <w:t>DAT: “drive access transit”</w:t>
      </w:r>
      <w:r>
        <w:rPr>
          <w:lang w:val="en-CA"/>
        </w:rPr>
        <w:br/>
        <w:t>-&gt; transform into unique TASHA IRIs</w:t>
      </w:r>
      <w:r>
        <w:rPr>
          <w:lang w:val="en-CA"/>
        </w:rPr>
        <w:br/>
      </w:r>
      <w:r w:rsidRPr="00D05944">
        <w:rPr>
          <w:lang w:val="en-CA"/>
        </w:rPr>
        <w:t>return "http://ontology.eil.utoronto.ca/icity/TASHA/" + getValue("mode")</w:t>
      </w:r>
      <w:r>
        <w:rPr>
          <w:lang w:val="en-CA"/>
        </w:rPr>
        <w:br/>
        <w:t>&lt;mode_transform&gt; a Mode.</w:t>
      </w:r>
      <w:r>
        <w:rPr>
          <w:lang w:val="en-CA"/>
        </w:rPr>
        <w:br/>
        <w:t>-&gt; &lt;trip_id_transform&gt; trip:viaMode &lt;mode_transform&gt;.</w:t>
      </w:r>
    </w:p>
    <w:p w14:paraId="060B0FB3" w14:textId="77777777" w:rsidR="00DE663F" w:rsidRDefault="00DE663F" w:rsidP="008C7F3C">
      <w:pPr>
        <w:pStyle w:val="ListParagraph"/>
        <w:numPr>
          <w:ilvl w:val="0"/>
          <w:numId w:val="40"/>
        </w:numPr>
        <w:rPr>
          <w:lang w:val="en-CA"/>
        </w:rPr>
      </w:pPr>
      <w:r>
        <w:rPr>
          <w:lang w:val="en-CA"/>
        </w:rPr>
        <w:t>O_depart</w:t>
      </w:r>
      <w:r>
        <w:rPr>
          <w:lang w:val="en-CA"/>
        </w:rPr>
        <w:br/>
        <w:t>transform “minutes from midnight” to xsd:time</w:t>
      </w:r>
      <w:r>
        <w:rPr>
          <w:lang w:val="en-CA"/>
        </w:rPr>
        <w:br/>
        <w:t xml:space="preserve">*assumption: based on a review of the data, we assume “minutes from midnight” is minutes </w:t>
      </w:r>
      <w:r>
        <w:rPr>
          <w:i/>
          <w:lang w:val="en-CA"/>
        </w:rPr>
        <w:t>after</w:t>
      </w:r>
      <w:r>
        <w:rPr>
          <w:lang w:val="en-CA"/>
        </w:rPr>
        <w:t xml:space="preserve"> midnight as opposed to before.</w:t>
      </w:r>
    </w:p>
    <w:p w14:paraId="71660A5C" w14:textId="77777777" w:rsidR="00DE663F" w:rsidRPr="000E4C32" w:rsidRDefault="00DE663F" w:rsidP="00DE663F">
      <w:pPr>
        <w:pStyle w:val="ListParagraph"/>
        <w:ind w:left="1440"/>
        <w:rPr>
          <w:lang w:val="en-CA"/>
        </w:rPr>
      </w:pPr>
      <w:r>
        <w:rPr>
          <w:lang w:val="en-CA"/>
        </w:rPr>
        <w:t>*add dummy date columns</w:t>
      </w:r>
      <w:r>
        <w:rPr>
          <w:lang w:val="en-CA"/>
        </w:rPr>
        <w:br/>
        <w:t xml:space="preserve">-&gt; </w:t>
      </w:r>
      <w:r w:rsidRPr="000E4C32">
        <w:rPr>
          <w:lang w:val="en-CA"/>
        </w:rPr>
        <w:t>import time</w:t>
      </w:r>
    </w:p>
    <w:p w14:paraId="72A85E6F" w14:textId="77777777" w:rsidR="00DE663F" w:rsidRPr="000E4C32" w:rsidRDefault="00DE663F" w:rsidP="00DE663F">
      <w:pPr>
        <w:pStyle w:val="ListParagraph"/>
        <w:ind w:left="1440"/>
        <w:rPr>
          <w:lang w:val="en-CA"/>
        </w:rPr>
      </w:pPr>
      <w:r w:rsidRPr="000E4C32">
        <w:rPr>
          <w:lang w:val="en-CA"/>
        </w:rPr>
        <w:t>c = time.strptime("00:00:00","%H:%M:%S")</w:t>
      </w:r>
    </w:p>
    <w:p w14:paraId="403BC1A2" w14:textId="77777777" w:rsidR="00DE663F" w:rsidRPr="000E4C32" w:rsidRDefault="00DE663F" w:rsidP="00DE663F">
      <w:pPr>
        <w:pStyle w:val="ListParagraph"/>
        <w:ind w:left="1440"/>
        <w:rPr>
          <w:lang w:val="en-CA"/>
        </w:rPr>
      </w:pPr>
      <w:r w:rsidRPr="000E4C32">
        <w:rPr>
          <w:lang w:val="en-CA"/>
        </w:rPr>
        <w:t>t = time.mktime(c)</w:t>
      </w:r>
    </w:p>
    <w:p w14:paraId="4F8040B0" w14:textId="77777777" w:rsidR="00DE663F" w:rsidRPr="000E4C32" w:rsidRDefault="00DE663F" w:rsidP="00DE663F">
      <w:pPr>
        <w:pStyle w:val="ListParagraph"/>
        <w:ind w:left="1440"/>
        <w:rPr>
          <w:lang w:val="en-CA"/>
        </w:rPr>
      </w:pPr>
      <w:r w:rsidRPr="000E4C32">
        <w:rPr>
          <w:lang w:val="en-CA"/>
        </w:rPr>
        <w:t>otime = getValue("o_depart")</w:t>
      </w:r>
    </w:p>
    <w:p w14:paraId="063E7BCE" w14:textId="77777777" w:rsidR="00DE663F" w:rsidRPr="000E4C32" w:rsidRDefault="00DE663F" w:rsidP="00DE663F">
      <w:pPr>
        <w:pStyle w:val="ListParagraph"/>
        <w:ind w:left="1440"/>
        <w:rPr>
          <w:lang w:val="en-CA"/>
        </w:rPr>
      </w:pPr>
      <w:r w:rsidRPr="000E4C32">
        <w:rPr>
          <w:lang w:val="en-CA"/>
        </w:rPr>
        <w:t>otime = float(otime)*60</w:t>
      </w:r>
    </w:p>
    <w:p w14:paraId="2620357A" w14:textId="77777777" w:rsidR="00DE663F" w:rsidRPr="000E4C32" w:rsidRDefault="00DE663F" w:rsidP="00DE663F">
      <w:pPr>
        <w:pStyle w:val="ListParagraph"/>
        <w:ind w:left="1440"/>
        <w:rPr>
          <w:lang w:val="en-CA"/>
        </w:rPr>
      </w:pPr>
      <w:r w:rsidRPr="000E4C32">
        <w:rPr>
          <w:lang w:val="en-CA"/>
        </w:rPr>
        <w:t>t = t + otime</w:t>
      </w:r>
    </w:p>
    <w:p w14:paraId="3CB0402B" w14:textId="77777777" w:rsidR="00DE663F" w:rsidRPr="00232C31" w:rsidRDefault="00DE663F" w:rsidP="00DE663F">
      <w:pPr>
        <w:pStyle w:val="ListParagraph"/>
        <w:ind w:left="1440"/>
        <w:rPr>
          <w:lang w:val="en-CA"/>
        </w:rPr>
      </w:pPr>
      <w:r w:rsidRPr="00232C31">
        <w:rPr>
          <w:lang w:val="en-CA"/>
        </w:rPr>
        <w:t>tstring = time.strftime("%H:%M:%S",time.localtime(t))</w:t>
      </w:r>
    </w:p>
    <w:p w14:paraId="509A89F6" w14:textId="77777777" w:rsidR="00DE663F" w:rsidRDefault="00DE663F" w:rsidP="00DE663F">
      <w:pPr>
        <w:pStyle w:val="ListParagraph"/>
        <w:ind w:left="1440"/>
        <w:rPr>
          <w:lang w:val="en-CA"/>
        </w:rPr>
      </w:pPr>
      <w:r w:rsidRPr="00232C31">
        <w:rPr>
          <w:lang w:val="en-CA"/>
        </w:rPr>
        <w:t>return getValue("</w:t>
      </w:r>
      <w:r>
        <w:rPr>
          <w:lang w:val="en-CA"/>
        </w:rPr>
        <w:t>dummy_</w:t>
      </w:r>
      <w:r w:rsidRPr="00232C31">
        <w:rPr>
          <w:lang w:val="en-CA"/>
        </w:rPr>
        <w:t>date") + "T" + tstring</w:t>
      </w:r>
      <w:r w:rsidRPr="00797376">
        <w:t xml:space="preserve"> </w:t>
      </w:r>
      <w:r w:rsidRPr="00797376">
        <w:rPr>
          <w:lang w:val="en-CA"/>
        </w:rPr>
        <w:t>+ "-5:00"</w:t>
      </w:r>
    </w:p>
    <w:p w14:paraId="53AB8220" w14:textId="77777777" w:rsidR="00DE663F" w:rsidRDefault="00DE663F" w:rsidP="00DE663F">
      <w:pPr>
        <w:pStyle w:val="ListParagraph"/>
        <w:rPr>
          <w:lang w:val="en-CA"/>
        </w:rPr>
      </w:pPr>
      <w:r>
        <w:rPr>
          <w:lang w:val="en-CA"/>
        </w:rPr>
        <w:t>-&gt; &lt;trip&gt; activity:beginOf [a time:Instant; time:inXSDDateTimeStamp &lt;o_depart_transform&gt;].</w:t>
      </w:r>
    </w:p>
    <w:p w14:paraId="75ABE4B5" w14:textId="6ACF3943" w:rsidR="00DE663F" w:rsidRDefault="00DE663F" w:rsidP="00DE663F">
      <w:pPr>
        <w:pStyle w:val="ListParagraph"/>
        <w:rPr>
          <w:lang w:val="en-CA"/>
        </w:rPr>
      </w:pPr>
      <w:r w:rsidRPr="00232C31">
        <w:rPr>
          <w:b/>
          <w:lang w:val="en-CA"/>
        </w:rPr>
        <w:t>Note</w:t>
      </w:r>
      <w:r>
        <w:rPr>
          <w:lang w:val="en-CA"/>
        </w:rPr>
        <w:t>: a trip (an activity) begins and ends at a particular instant in time. In order to define this instant using the xsd:dateTime datatype, we need to provide a date. To achieve this, for now, we introduce a &lt;dummy_date&gt; attribute with a default date: 2018-01-01. This is consistent with the simulation data as it is intended to capture a single day of travel activity. In future applications it will be desirable to make a more informed date selection.</w:t>
      </w:r>
    </w:p>
    <w:p w14:paraId="5E71E0D9" w14:textId="77777777" w:rsidR="00DE663F" w:rsidRPr="00BD1652" w:rsidRDefault="00DE663F" w:rsidP="008C7F3C">
      <w:pPr>
        <w:pStyle w:val="ListParagraph"/>
        <w:numPr>
          <w:ilvl w:val="0"/>
          <w:numId w:val="44"/>
        </w:numPr>
        <w:rPr>
          <w:lang w:val="en-CA"/>
        </w:rPr>
      </w:pPr>
      <w:r w:rsidRPr="00BD1652">
        <w:rPr>
          <w:lang w:val="en-CA"/>
        </w:rPr>
        <w:lastRenderedPageBreak/>
        <w:t>D_arrive</w:t>
      </w:r>
      <w:r w:rsidRPr="00BD1652">
        <w:rPr>
          <w:lang w:val="en-CA"/>
        </w:rPr>
        <w:br/>
        <w:t>convert “minutes from midnight” to xsd:time</w:t>
      </w:r>
      <w:r w:rsidRPr="00BD1652">
        <w:rPr>
          <w:lang w:val="en-CA"/>
        </w:rPr>
        <w:br/>
        <w:t>-&gt; as above for o_depart</w:t>
      </w:r>
    </w:p>
    <w:p w14:paraId="51CBD0A7" w14:textId="77777777" w:rsidR="00DE663F" w:rsidRDefault="00DE663F" w:rsidP="008C7F3C">
      <w:pPr>
        <w:pStyle w:val="ListParagraph"/>
        <w:numPr>
          <w:ilvl w:val="0"/>
          <w:numId w:val="40"/>
        </w:numPr>
        <w:rPr>
          <w:lang w:val="en-CA"/>
        </w:rPr>
      </w:pPr>
      <w:r>
        <w:rPr>
          <w:lang w:val="en-CA"/>
        </w:rPr>
        <w:t>Weight</w:t>
      </w:r>
    </w:p>
    <w:p w14:paraId="13107F1F" w14:textId="77777777" w:rsidR="00DE663F" w:rsidRPr="004E3418" w:rsidRDefault="00DE663F" w:rsidP="004E3418">
      <w:pPr>
        <w:rPr>
          <w:b/>
        </w:rPr>
      </w:pPr>
      <w:r w:rsidRPr="004E3418">
        <w:rPr>
          <w:b/>
        </w:rPr>
        <w:t>Notes:</w:t>
      </w:r>
    </w:p>
    <w:p w14:paraId="7AE983AD" w14:textId="77777777" w:rsidR="00DE663F" w:rsidRDefault="00DE663F" w:rsidP="008C7F3C">
      <w:pPr>
        <w:pStyle w:val="ListParagraph"/>
        <w:numPr>
          <w:ilvl w:val="0"/>
          <w:numId w:val="43"/>
        </w:numPr>
        <w:rPr>
          <w:lang w:val="en-CA"/>
        </w:rPr>
      </w:pPr>
      <w:r>
        <w:rPr>
          <w:lang w:val="en-CA"/>
        </w:rPr>
        <w:t xml:space="preserve">Based on a review of the facilitate_passenger data (in particular, the ‘-1’ driver trip ID assigned if the driver “facilitates” the passenger from home), we assume that the trip of the driver and the passenger is identified as a single trip, rather than two individual trips. The </w:t>
      </w:r>
      <w:r w:rsidRPr="00221A2A">
        <w:rPr>
          <w:i/>
          <w:lang w:val="en-CA"/>
        </w:rPr>
        <w:t>overall</w:t>
      </w:r>
      <w:r>
        <w:rPr>
          <w:lang w:val="en-CA"/>
        </w:rPr>
        <w:t xml:space="preserve"> trip of the driver (including travel before / after the trip with the passenger) then is implicit, and there are no overlapping trips captured in this dataset. Another way to view this is to consider the trip as representing the movement of the vehicle rather than the person.</w:t>
      </w:r>
    </w:p>
    <w:p w14:paraId="6B6D859F" w14:textId="254AD822" w:rsidR="00DE663F" w:rsidRPr="00D41B6D" w:rsidRDefault="004E3418" w:rsidP="008C7F3C">
      <w:pPr>
        <w:pStyle w:val="ListParagraph"/>
        <w:numPr>
          <w:ilvl w:val="1"/>
          <w:numId w:val="43"/>
        </w:numPr>
        <w:rPr>
          <w:b/>
          <w:lang w:val="en-CA"/>
        </w:rPr>
      </w:pPr>
      <w:r>
        <w:rPr>
          <w:b/>
          <w:lang w:val="en-CA"/>
        </w:rPr>
        <w:t>Note</w:t>
      </w:r>
      <w:r w:rsidR="00DE663F" w:rsidRPr="00D41B6D">
        <w:rPr>
          <w:b/>
          <w:lang w:val="en-CA"/>
        </w:rPr>
        <w:t xml:space="preserve">: </w:t>
      </w:r>
      <w:r w:rsidR="00DE663F">
        <w:rPr>
          <w:lang w:val="en-CA"/>
        </w:rPr>
        <w:t>it’s currently not clear whether there are two mode entries for a trip with a passenger – is it captured simply as a “passenger” mode, or both “passenger” and “auto”?</w:t>
      </w:r>
    </w:p>
    <w:p w14:paraId="63AC15AD" w14:textId="77777777" w:rsidR="00DE663F" w:rsidRPr="006664BB" w:rsidRDefault="00DE663F" w:rsidP="008C7F3C">
      <w:pPr>
        <w:pStyle w:val="ListParagraph"/>
        <w:numPr>
          <w:ilvl w:val="0"/>
          <w:numId w:val="43"/>
        </w:numPr>
        <w:rPr>
          <w:lang w:val="en-CA"/>
        </w:rPr>
      </w:pPr>
      <w:r>
        <w:rPr>
          <w:lang w:val="en-CA"/>
        </w:rPr>
        <w:t xml:space="preserve">A question could be raised regarding the relationship between the modes identified in the TASHA data. For example, carpool, rideshare, and passenger modes are likely all assumed to take place via auto. Similarly, we might define a relationship between rideshare, carpool and passenger modes. While it is possible to pursue such a representation, this raises the question: </w:t>
      </w:r>
      <w:r>
        <w:rPr>
          <w:i/>
          <w:lang w:val="en-CA"/>
        </w:rPr>
        <w:t xml:space="preserve">are these modes classes or individuals? </w:t>
      </w:r>
      <w:r>
        <w:rPr>
          <w:lang w:val="en-CA"/>
        </w:rPr>
        <w:t xml:space="preserve">Currently, in our representation there is nothing we need to say about the </w:t>
      </w:r>
      <w:r>
        <w:rPr>
          <w:i/>
          <w:lang w:val="en-CA"/>
        </w:rPr>
        <w:t>class of auto modes</w:t>
      </w:r>
      <w:r>
        <w:rPr>
          <w:lang w:val="en-CA"/>
        </w:rPr>
        <w:t xml:space="preserve">, the </w:t>
      </w:r>
      <w:r>
        <w:rPr>
          <w:i/>
          <w:lang w:val="en-CA"/>
        </w:rPr>
        <w:t>class of bike modes</w:t>
      </w:r>
      <w:r>
        <w:rPr>
          <w:lang w:val="en-CA"/>
        </w:rPr>
        <w:t>, and so on, therefore we opt to maintain a representation where the distinct modes are represented as individual members of the Mode class.</w:t>
      </w:r>
    </w:p>
    <w:p w14:paraId="5BC883DC" w14:textId="77777777" w:rsidR="00DE663F" w:rsidRDefault="00DE663F" w:rsidP="002660E6">
      <w:pPr>
        <w:pStyle w:val="Heading3"/>
        <w:numPr>
          <w:ilvl w:val="0"/>
          <w:numId w:val="0"/>
        </w:numPr>
      </w:pPr>
      <w:bookmarkStart w:id="219" w:name="_Toc35260319"/>
      <w:r>
        <w:t>trip_stations.csv</w:t>
      </w:r>
      <w:bookmarkEnd w:id="219"/>
    </w:p>
    <w:p w14:paraId="36776BFC" w14:textId="2558555A" w:rsidR="00DE663F" w:rsidRDefault="00DE663F" w:rsidP="008C7F3C">
      <w:pPr>
        <w:pStyle w:val="ListParagraph"/>
        <w:numPr>
          <w:ilvl w:val="0"/>
          <w:numId w:val="41"/>
        </w:numPr>
        <w:rPr>
          <w:lang w:val="en-CA"/>
        </w:rPr>
      </w:pPr>
      <w:r>
        <w:rPr>
          <w:lang w:val="en-CA"/>
        </w:rPr>
        <w:t xml:space="preserve">Observation: assuming we are uploading all of the csv files, there is no need to assert the households and persons as simulation output </w:t>
      </w:r>
      <w:r>
        <w:rPr>
          <w:i/>
          <w:lang w:val="en-CA"/>
        </w:rPr>
        <w:t xml:space="preserve">each </w:t>
      </w:r>
      <w:r>
        <w:rPr>
          <w:lang w:val="en-CA"/>
        </w:rPr>
        <w:t xml:space="preserve">time – once is sufficient. </w:t>
      </w:r>
      <w:r w:rsidR="00E857E3">
        <w:rPr>
          <w:lang w:val="en-CA"/>
        </w:rPr>
        <w:t>The same is true</w:t>
      </w:r>
      <w:r>
        <w:rPr>
          <w:lang w:val="en-CA"/>
        </w:rPr>
        <w:t xml:space="preserve"> for the relationship between households, persons and trips.</w:t>
      </w:r>
    </w:p>
    <w:p w14:paraId="1E766CF4" w14:textId="77777777" w:rsidR="00DE663F" w:rsidRDefault="00DE663F" w:rsidP="008C7F3C">
      <w:pPr>
        <w:pStyle w:val="ListParagraph"/>
        <w:numPr>
          <w:ilvl w:val="0"/>
          <w:numId w:val="41"/>
        </w:numPr>
      </w:pPr>
      <w:r>
        <w:t>Household_id:</w:t>
      </w:r>
      <w:r>
        <w:br/>
        <w:t>-&gt;omitted</w:t>
      </w:r>
    </w:p>
    <w:p w14:paraId="403E8E47" w14:textId="77777777" w:rsidR="00DE663F" w:rsidRDefault="00DE663F" w:rsidP="008C7F3C">
      <w:pPr>
        <w:pStyle w:val="ListParagraph"/>
        <w:numPr>
          <w:ilvl w:val="0"/>
          <w:numId w:val="41"/>
        </w:numPr>
      </w:pPr>
      <w:r>
        <w:lastRenderedPageBreak/>
        <w:t>Person_id:</w:t>
      </w:r>
      <w:r>
        <w:br/>
        <w:t>-&gt; omitted</w:t>
      </w:r>
    </w:p>
    <w:p w14:paraId="6B56690B" w14:textId="77777777" w:rsidR="00561E84" w:rsidRDefault="00DE663F" w:rsidP="008C7F3C">
      <w:pPr>
        <w:pStyle w:val="ListParagraph"/>
        <w:numPr>
          <w:ilvl w:val="0"/>
          <w:numId w:val="41"/>
        </w:numPr>
        <w:rPr>
          <w:lang w:val="en-CA"/>
        </w:rPr>
      </w:pPr>
      <w:r>
        <w:rPr>
          <w:lang w:val="en-CA"/>
        </w:rPr>
        <w:t>Trip_id:</w:t>
      </w:r>
      <w:r>
        <w:rPr>
          <w:lang w:val="en-CA"/>
        </w:rPr>
        <w:br/>
        <w:t>-&gt; transform to create unique identifier:</w:t>
      </w:r>
      <w:r>
        <w:rPr>
          <w:lang w:val="en-CA"/>
        </w:rPr>
        <w:br/>
      </w:r>
      <w:r w:rsidRPr="000211ED">
        <w:rPr>
          <w:lang w:val="en-CA"/>
        </w:rPr>
        <w:t>return "h" + getValue("household_id") + "p" + getValue("person_id") + "t" + getValue("trip_id")</w:t>
      </w:r>
      <w:r>
        <w:rPr>
          <w:lang w:val="en-CA"/>
        </w:rPr>
        <w:br/>
        <w:t>-&gt; &lt;trip_id_transform&gt; a trip:Trip.</w:t>
      </w:r>
      <w:r>
        <w:rPr>
          <w:lang w:val="en-CA"/>
        </w:rPr>
        <w:br/>
      </w:r>
      <w:r w:rsidRPr="00E857E3">
        <w:rPr>
          <w:lang w:val="en-CA"/>
        </w:rPr>
        <w:t xml:space="preserve">omitted participant mapping too, this was also captured by previous data </w:t>
      </w:r>
    </w:p>
    <w:p w14:paraId="01DB77C5" w14:textId="6D08C5BA" w:rsidR="00DE663F" w:rsidRPr="00561E84" w:rsidRDefault="00DE663F" w:rsidP="008C7F3C">
      <w:pPr>
        <w:pStyle w:val="ListParagraph"/>
        <w:numPr>
          <w:ilvl w:val="0"/>
          <w:numId w:val="41"/>
        </w:numPr>
        <w:rPr>
          <w:lang w:val="en-CA"/>
        </w:rPr>
      </w:pPr>
      <w:r w:rsidRPr="00561E84">
        <w:t>Station</w:t>
      </w:r>
      <w:r w:rsidRPr="00561E84">
        <w:rPr>
          <w:lang w:val="en-CA"/>
        </w:rPr>
        <w:br/>
      </w:r>
      <w:r w:rsidR="00E857E3" w:rsidRPr="00561E84">
        <w:rPr>
          <w:lang w:val="en-CA"/>
        </w:rPr>
        <w:t xml:space="preserve"> Note</w:t>
      </w:r>
      <w:r w:rsidRPr="00561E84">
        <w:rPr>
          <w:lang w:val="en-CA"/>
        </w:rPr>
        <w:t xml:space="preserve">: </w:t>
      </w:r>
      <w:r w:rsidR="00E857E3" w:rsidRPr="00561E84">
        <w:rPr>
          <w:lang w:val="en-CA"/>
        </w:rPr>
        <w:t xml:space="preserve">this value represents the </w:t>
      </w:r>
      <w:r w:rsidRPr="00561E84">
        <w:rPr>
          <w:lang w:val="en-CA"/>
        </w:rPr>
        <w:t>initial station “The selected stations are the places where the traveler’s vehicle has been left as they switch to using public transit.”</w:t>
      </w:r>
      <w:r w:rsidRPr="00561E84">
        <w:rPr>
          <w:highlight w:val="yellow"/>
          <w:lang w:val="en-CA"/>
        </w:rPr>
        <w:br/>
      </w:r>
      <w:r w:rsidRPr="00561E84">
        <w:rPr>
          <w:lang w:val="en-CA"/>
        </w:rPr>
        <w:t>-&gt; transform the id to create an iri</w:t>
      </w:r>
      <w:r w:rsidRPr="00561E84">
        <w:rPr>
          <w:highlight w:val="yellow"/>
          <w:lang w:val="en-CA"/>
        </w:rPr>
        <w:br/>
      </w:r>
      <w:r w:rsidRPr="00561E84">
        <w:rPr>
          <w:lang w:val="en-CA"/>
        </w:rPr>
        <w:t>return "NCS16_centroid_2011_" + getValue("station")</w:t>
      </w:r>
      <w:r w:rsidRPr="00561E84">
        <w:rPr>
          <w:lang w:val="en-CA"/>
        </w:rPr>
        <w:br/>
        <w:t>&lt;station_transform&gt; a spatialloc:Feature.</w:t>
      </w:r>
      <w:r w:rsidRPr="00561E84">
        <w:rPr>
          <w:lang w:val="en-CA"/>
        </w:rPr>
        <w:br/>
        <w:t>&lt;sub_trip1&gt; trip:endLoc &lt;station_transform&gt;.</w:t>
      </w:r>
      <w:r w:rsidRPr="00561E84">
        <w:rPr>
          <w:lang w:val="en-CA"/>
        </w:rPr>
        <w:br/>
        <w:t>&lt;sub_trip2&gt; trip:startLoc &lt;station_transform&gt;.</w:t>
      </w:r>
      <w:r w:rsidRPr="00561E84">
        <w:rPr>
          <w:highlight w:val="yellow"/>
          <w:lang w:val="en-CA"/>
        </w:rPr>
        <w:br/>
      </w:r>
      <w:r w:rsidR="00E857E3" w:rsidRPr="00561E84">
        <w:rPr>
          <w:lang w:val="en-CA"/>
        </w:rPr>
        <w:t>Note</w:t>
      </w:r>
      <w:r w:rsidRPr="00561E84">
        <w:rPr>
          <w:lang w:val="en-CA"/>
        </w:rPr>
        <w:t>: “The station zone numbers are references to centroids in the NCS16 standard.” See correspondence table</w:t>
      </w:r>
      <w:r w:rsidRPr="00561E84">
        <w:rPr>
          <w:lang w:val="en-CA"/>
        </w:rPr>
        <w:br/>
        <w:t>Q: is there a resource for determining the coordinates of the centroids?</w:t>
      </w:r>
      <w:r w:rsidRPr="00561E84">
        <w:rPr>
          <w:lang w:val="en-CA"/>
        </w:rPr>
        <w:br/>
        <w:t>Note: for now, we assume the centroids used are according to the 2011 system. In addition, we use the supplementary Station Correspondence file to approximate the location of the station (e.g. what zone it is located in).</w:t>
      </w:r>
    </w:p>
    <w:p w14:paraId="5B8E6282" w14:textId="77777777" w:rsidR="00DE663F" w:rsidRPr="00473EA4" w:rsidRDefault="00DE663F" w:rsidP="008C7F3C">
      <w:pPr>
        <w:pStyle w:val="ListParagraph"/>
        <w:numPr>
          <w:ilvl w:val="0"/>
          <w:numId w:val="41"/>
        </w:numPr>
        <w:rPr>
          <w:lang w:val="en-CA"/>
        </w:rPr>
      </w:pPr>
      <w:r>
        <w:rPr>
          <w:lang w:val="en-CA"/>
        </w:rPr>
        <w:t>Direction: auto2transit or transit2auto</w:t>
      </w:r>
      <w:r>
        <w:rPr>
          <w:lang w:val="en-CA"/>
        </w:rPr>
        <w:br/>
        <w:t>The mode of these trips (we expect) is “DAT” (drive access to transit), however the direction field provides additional information about the subtrips that comprise the trip. If the direction is auto2transit, then the first subtrip should be identified as having mode “Auto”. Similarly, for transit2auto the second subtrip has the “Auto” mode. To accomplish we transform the direction field into two separate mode attributes:</w:t>
      </w:r>
      <w:r>
        <w:rPr>
          <w:lang w:val="en-CA"/>
        </w:rPr>
        <w:br/>
        <w:t>-&gt; transform &lt;mode1_derived&gt;</w:t>
      </w:r>
      <w:r>
        <w:rPr>
          <w:lang w:val="en-CA"/>
        </w:rPr>
        <w:br/>
      </w:r>
      <w:r w:rsidRPr="00473EA4">
        <w:rPr>
          <w:lang w:val="en-CA"/>
        </w:rPr>
        <w:t>d = getValue("direction")</w:t>
      </w:r>
    </w:p>
    <w:p w14:paraId="0065F9F0" w14:textId="77777777" w:rsidR="00DE663F" w:rsidRPr="00473EA4" w:rsidRDefault="00DE663F" w:rsidP="00DE663F">
      <w:pPr>
        <w:ind w:left="720"/>
      </w:pPr>
      <w:r w:rsidRPr="00473EA4">
        <w:lastRenderedPageBreak/>
        <w:t>if "auto2" in d:</w:t>
      </w:r>
    </w:p>
    <w:p w14:paraId="63321519" w14:textId="77777777" w:rsidR="00DE663F" w:rsidRPr="00473EA4" w:rsidRDefault="00DE663F" w:rsidP="00DE663F">
      <w:pPr>
        <w:ind w:left="720"/>
      </w:pPr>
      <w:r w:rsidRPr="00473EA4">
        <w:t xml:space="preserve">    return </w:t>
      </w:r>
      <w:hyperlink r:id="rId60" w:history="1">
        <w:r w:rsidRPr="0003520F">
          <w:rPr>
            <w:rStyle w:val="Hyperlink"/>
          </w:rPr>
          <w:t>http://ontology.eil.utoronto.ca/icity/TASHA/Auto</w:t>
        </w:r>
      </w:hyperlink>
      <w:r>
        <w:br/>
        <w:t>-&gt; &lt;sub_trip1&gt; trip:viaMode &lt;mode1_derived&gt;.</w:t>
      </w:r>
      <w:r>
        <w:br/>
        <w:t>-&gt; similar transformation for mode2_derived.</w:t>
      </w:r>
      <w:r>
        <w:br/>
        <w:t>-&gt; &lt;sub_trip2&gt; trip:viaMode &lt;mode2_derived&gt;.</w:t>
      </w:r>
      <w:r>
        <w:br/>
        <w:t>Note that no mode is defined for the transit case as TASHA does not have an IRI for exclusive transit modes.</w:t>
      </w:r>
    </w:p>
    <w:p w14:paraId="136040AB" w14:textId="2D782278" w:rsidR="00DE663F" w:rsidRDefault="00DE663F" w:rsidP="008C7F3C">
      <w:pPr>
        <w:pStyle w:val="ListParagraph"/>
        <w:numPr>
          <w:ilvl w:val="0"/>
          <w:numId w:val="41"/>
        </w:numPr>
        <w:rPr>
          <w:lang w:val="en-CA"/>
        </w:rPr>
      </w:pPr>
      <w:r>
        <w:rPr>
          <w:lang w:val="en-CA"/>
        </w:rPr>
        <w:t>Weight</w:t>
      </w:r>
      <w:r w:rsidR="004E3418">
        <w:rPr>
          <w:lang w:val="en-CA"/>
        </w:rPr>
        <w:t>: not mapped</w:t>
      </w:r>
    </w:p>
    <w:p w14:paraId="6E9DA727" w14:textId="77777777" w:rsidR="00DE663F" w:rsidRDefault="00DE663F" w:rsidP="002660E6">
      <w:pPr>
        <w:pStyle w:val="Heading3"/>
        <w:numPr>
          <w:ilvl w:val="0"/>
          <w:numId w:val="0"/>
        </w:numPr>
      </w:pPr>
      <w:bookmarkStart w:id="220" w:name="_Toc35260320"/>
      <w:r>
        <w:t>facilitate_passenger.csv</w:t>
      </w:r>
      <w:bookmarkEnd w:id="220"/>
    </w:p>
    <w:p w14:paraId="31226480" w14:textId="77777777" w:rsidR="00DE663F" w:rsidRDefault="00DE663F" w:rsidP="008C7F3C">
      <w:pPr>
        <w:pStyle w:val="ListParagraph"/>
        <w:numPr>
          <w:ilvl w:val="0"/>
          <w:numId w:val="42"/>
        </w:numPr>
        <w:rPr>
          <w:lang w:val="en-CA"/>
        </w:rPr>
      </w:pPr>
      <w:r>
        <w:rPr>
          <w:lang w:val="en-CA"/>
        </w:rPr>
        <w:t>Household_id: omitted (relationship captured in other data sources)</w:t>
      </w:r>
    </w:p>
    <w:p w14:paraId="0F765A8B" w14:textId="77777777" w:rsidR="00DE663F" w:rsidRDefault="00DE663F" w:rsidP="008C7F3C">
      <w:pPr>
        <w:pStyle w:val="ListParagraph"/>
        <w:numPr>
          <w:ilvl w:val="0"/>
          <w:numId w:val="42"/>
        </w:numPr>
        <w:rPr>
          <w:lang w:val="en-CA"/>
        </w:rPr>
      </w:pPr>
      <w:r>
        <w:rPr>
          <w:lang w:val="en-CA"/>
        </w:rPr>
        <w:t>Passenger_id</w:t>
      </w:r>
      <w:r>
        <w:rPr>
          <w:lang w:val="en-CA"/>
        </w:rPr>
        <w:br/>
        <w:t>-&gt; transform to unique identifier</w:t>
      </w:r>
      <w:r>
        <w:br/>
        <w:t xml:space="preserve">&lt;passenger_id_transform&gt; : </w:t>
      </w:r>
      <w:r w:rsidRPr="00C54E8B">
        <w:t>return "h" + getValue("household_id") + "p" + getValue("</w:t>
      </w:r>
      <w:r>
        <w:t>passenger</w:t>
      </w:r>
      <w:r w:rsidRPr="00C54E8B">
        <w:t>_id")</w:t>
      </w:r>
      <w:r>
        <w:t xml:space="preserve"> </w:t>
      </w:r>
      <w:r>
        <w:br/>
        <w:t>-&gt; &lt;passenger_id_transform&gt; a person:PersonPD; change:hasManifestation [a person:Person]</w:t>
      </w:r>
      <w:r>
        <w:br/>
        <w:t>Note: mapping to household, etc omitted (redundant)</w:t>
      </w:r>
    </w:p>
    <w:p w14:paraId="4A7C4A61" w14:textId="77777777" w:rsidR="00DE663F" w:rsidRDefault="00DE663F" w:rsidP="008C7F3C">
      <w:pPr>
        <w:pStyle w:val="ListParagraph"/>
        <w:numPr>
          <w:ilvl w:val="0"/>
          <w:numId w:val="42"/>
        </w:numPr>
        <w:rPr>
          <w:lang w:val="en-CA"/>
        </w:rPr>
      </w:pPr>
      <w:r>
        <w:rPr>
          <w:lang w:val="en-CA"/>
        </w:rPr>
        <w:t>Passenger_trip_id</w:t>
      </w:r>
      <w:r>
        <w:rPr>
          <w:lang w:val="en-CA"/>
        </w:rPr>
        <w:br/>
        <w:t>-&gt; transform to create unique trip_id</w:t>
      </w:r>
      <w:r>
        <w:rPr>
          <w:lang w:val="en-CA"/>
        </w:rPr>
        <w:br/>
        <w:t>-&gt; transform to create unique identifier:</w:t>
      </w:r>
      <w:r>
        <w:rPr>
          <w:lang w:val="en-CA"/>
        </w:rPr>
        <w:br/>
      </w:r>
      <w:r w:rsidRPr="000211ED">
        <w:rPr>
          <w:lang w:val="en-CA"/>
        </w:rPr>
        <w:t>return "h" + getValue("household_id") + "p" + getValue("</w:t>
      </w:r>
      <w:r>
        <w:rPr>
          <w:lang w:val="en-CA"/>
        </w:rPr>
        <w:t>passenger</w:t>
      </w:r>
      <w:r w:rsidRPr="000211ED">
        <w:rPr>
          <w:lang w:val="en-CA"/>
        </w:rPr>
        <w:t>_id") + "t" + getValue("</w:t>
      </w:r>
      <w:r>
        <w:rPr>
          <w:lang w:val="en-CA"/>
        </w:rPr>
        <w:t>passenger_</w:t>
      </w:r>
      <w:r w:rsidRPr="000211ED">
        <w:rPr>
          <w:lang w:val="en-CA"/>
        </w:rPr>
        <w:t>trip_id")</w:t>
      </w:r>
      <w:r>
        <w:rPr>
          <w:lang w:val="en-CA"/>
        </w:rPr>
        <w:br/>
        <w:t>-&gt; &lt;passenger_trip_id_transform&gt; a trip:Trip.</w:t>
      </w:r>
      <w:r>
        <w:rPr>
          <w:lang w:val="en-CA"/>
        </w:rPr>
        <w:br/>
      </w:r>
      <w:r w:rsidRPr="00E857E3">
        <w:rPr>
          <w:lang w:val="en-CA"/>
        </w:rPr>
        <w:t>revised:</w:t>
      </w:r>
      <w:r>
        <w:rPr>
          <w:lang w:val="en-CA"/>
        </w:rPr>
        <w:t xml:space="preserve"> create specializations of ‘hasParticipant’ for trip: hasPassenger and hasDriver</w:t>
      </w:r>
      <w:r>
        <w:rPr>
          <w:lang w:val="en-CA"/>
        </w:rPr>
        <w:br/>
        <w:t>&lt;passenger_trip_id_transform&gt; trip:hasPassenger &lt;_passenger_id@t&gt;; trip:hasDriver &lt;_driver_id@t&gt;</w:t>
      </w:r>
    </w:p>
    <w:p w14:paraId="1D3E5ACF" w14:textId="77777777" w:rsidR="00DE663F" w:rsidRDefault="00DE663F" w:rsidP="008C7F3C">
      <w:pPr>
        <w:pStyle w:val="ListParagraph"/>
        <w:numPr>
          <w:ilvl w:val="0"/>
          <w:numId w:val="42"/>
        </w:numPr>
        <w:rPr>
          <w:lang w:val="en-CA"/>
        </w:rPr>
      </w:pPr>
      <w:r>
        <w:rPr>
          <w:lang w:val="en-CA"/>
        </w:rPr>
        <w:t>Driver_id</w:t>
      </w:r>
      <w:r>
        <w:rPr>
          <w:lang w:val="en-CA"/>
        </w:rPr>
        <w:br/>
        <w:t>-&gt; transform to unique identifier</w:t>
      </w:r>
      <w:r>
        <w:br/>
        <w:t xml:space="preserve">&lt;driver_id_transform&gt; : </w:t>
      </w:r>
      <w:r w:rsidRPr="00C54E8B">
        <w:t xml:space="preserve">return "h" + getValue("household_id") + "p" + </w:t>
      </w:r>
      <w:r w:rsidRPr="00C54E8B">
        <w:lastRenderedPageBreak/>
        <w:t>getValue("</w:t>
      </w:r>
      <w:r>
        <w:t>driver</w:t>
      </w:r>
      <w:r w:rsidRPr="00C54E8B">
        <w:t>_id")</w:t>
      </w:r>
      <w:r>
        <w:t xml:space="preserve"> </w:t>
      </w:r>
      <w:r>
        <w:br/>
        <w:t>-&gt; &lt;driver_id_transform&gt; a person:PersonPD; change:hasManifestation [a person:Person]</w:t>
      </w:r>
    </w:p>
    <w:p w14:paraId="7C2E7C6E" w14:textId="77777777" w:rsidR="00DE663F" w:rsidRDefault="00DE663F" w:rsidP="008C7F3C">
      <w:pPr>
        <w:pStyle w:val="ListParagraph"/>
        <w:numPr>
          <w:ilvl w:val="0"/>
          <w:numId w:val="42"/>
        </w:numPr>
        <w:rPr>
          <w:lang w:val="en-CA"/>
        </w:rPr>
      </w:pPr>
      <w:r>
        <w:rPr>
          <w:lang w:val="en-CA"/>
        </w:rPr>
        <w:t>Driver_trip_id</w:t>
      </w:r>
      <w:r>
        <w:rPr>
          <w:lang w:val="en-CA"/>
        </w:rPr>
        <w:br/>
        <w:t>-&gt; transform to create unique identifier:</w:t>
      </w:r>
      <w:r>
        <w:rPr>
          <w:lang w:val="en-CA"/>
        </w:rPr>
        <w:br/>
      </w:r>
      <w:r w:rsidRPr="000211ED">
        <w:rPr>
          <w:lang w:val="en-CA"/>
        </w:rPr>
        <w:t>return "h" + getValue("household_id") + "p" + getValue("</w:t>
      </w:r>
      <w:r>
        <w:rPr>
          <w:lang w:val="en-CA"/>
        </w:rPr>
        <w:t>driver</w:t>
      </w:r>
      <w:r w:rsidRPr="000211ED">
        <w:rPr>
          <w:lang w:val="en-CA"/>
        </w:rPr>
        <w:t>_id") + "t" + getValue("</w:t>
      </w:r>
      <w:r>
        <w:rPr>
          <w:lang w:val="en-CA"/>
        </w:rPr>
        <w:t>driver_</w:t>
      </w:r>
      <w:r w:rsidRPr="000211ED">
        <w:rPr>
          <w:lang w:val="en-CA"/>
        </w:rPr>
        <w:t>trip_id")</w:t>
      </w:r>
      <w:r>
        <w:rPr>
          <w:lang w:val="en-CA"/>
        </w:rPr>
        <w:br/>
        <w:t>-&gt; &lt;driver_trip_id_transform&gt; activity:occursDirectlyBefore &lt;passenger_trip_id_transform&gt;</w:t>
      </w:r>
      <w:r>
        <w:rPr>
          <w:lang w:val="en-CA"/>
        </w:rPr>
        <w:br/>
        <w:t>Note: could add mapping &lt;driver_trip_id_transform&gt; activity:hasParticipant &lt;_driver_id@t&gt; however if our interpretation is correct then this should be redundant with data already defined in trips.csv</w:t>
      </w:r>
    </w:p>
    <w:p w14:paraId="1E6881DF" w14:textId="77777777" w:rsidR="00DE663F" w:rsidRDefault="00DE663F" w:rsidP="008C7F3C">
      <w:pPr>
        <w:pStyle w:val="ListParagraph"/>
        <w:numPr>
          <w:ilvl w:val="0"/>
          <w:numId w:val="42"/>
        </w:numPr>
        <w:rPr>
          <w:lang w:val="en-CA"/>
        </w:rPr>
      </w:pPr>
      <w:r>
        <w:rPr>
          <w:lang w:val="en-CA"/>
        </w:rPr>
        <w:t>Weight</w:t>
      </w:r>
    </w:p>
    <w:p w14:paraId="2A4B0FDF" w14:textId="77777777" w:rsidR="00DE663F" w:rsidRDefault="00DE663F" w:rsidP="00DE663F">
      <w:pPr>
        <w:rPr>
          <w:b/>
        </w:rPr>
      </w:pPr>
      <w:r w:rsidRPr="001608DF">
        <w:rPr>
          <w:b/>
        </w:rPr>
        <w:t xml:space="preserve">Notes: </w:t>
      </w:r>
    </w:p>
    <w:p w14:paraId="1CAC98E8" w14:textId="77777777" w:rsidR="00DE663F" w:rsidRPr="001608DF" w:rsidRDefault="00DE663F" w:rsidP="00DE663F">
      <w:r>
        <w:t xml:space="preserve">The specification of trip id’s isn’t entirely clear. On a facilitates_passenger trip, is there a unique trip_id that is generated </w:t>
      </w:r>
      <w:r>
        <w:rPr>
          <w:i/>
        </w:rPr>
        <w:t>only</w:t>
      </w:r>
      <w:r>
        <w:t xml:space="preserve"> for the passenger? In other words, without referencing the facilitates_passenger data, is there no way to identify the driver making the trip (and thus we would only find the previous and subsequent trips)? Or, is a trip_id also generated for the driver in trips.csv, so there are two distinct trip_ids generated for the same trip? We assume the former, but it’s not clear in the description of the data.</w:t>
      </w:r>
    </w:p>
    <w:p w14:paraId="2472CD48" w14:textId="1C82A9C1" w:rsidR="00DE663F" w:rsidRDefault="009C262E" w:rsidP="002660E6">
      <w:pPr>
        <w:pStyle w:val="Heading2"/>
      </w:pPr>
      <w:bookmarkStart w:id="221" w:name="_Toc35260321"/>
      <w:r>
        <w:t>Futur</w:t>
      </w:r>
      <w:r w:rsidR="004E3418">
        <w:t>e Work</w:t>
      </w:r>
      <w:bookmarkEnd w:id="221"/>
    </w:p>
    <w:p w14:paraId="2AD4A731" w14:textId="3842C11C" w:rsidR="009C262E" w:rsidRDefault="009C262E" w:rsidP="008C7F3C">
      <w:pPr>
        <w:pStyle w:val="ListParagraph"/>
        <w:numPr>
          <w:ilvl w:val="0"/>
          <w:numId w:val="47"/>
        </w:numPr>
      </w:pPr>
      <w:r>
        <w:t>Determine whether it’s possible to retrieve the intended simulation date</w:t>
      </w:r>
      <w:r>
        <w:rPr>
          <w:lang w:val="en-CA"/>
        </w:rPr>
        <w:t xml:space="preserve"> from the simulation metadata</w:t>
      </w:r>
    </w:p>
    <w:p w14:paraId="7190F77C" w14:textId="32AF58DC" w:rsidR="004E3418" w:rsidRDefault="004E3418" w:rsidP="008C7F3C">
      <w:pPr>
        <w:pStyle w:val="ListParagraph"/>
        <w:numPr>
          <w:ilvl w:val="0"/>
          <w:numId w:val="47"/>
        </w:numPr>
      </w:pPr>
      <w:r>
        <w:t xml:space="preserve">Station Correspondence: We </w:t>
      </w:r>
      <w:r w:rsidR="002660E6">
        <w:t>should</w:t>
      </w:r>
      <w:r>
        <w:t xml:space="preserve"> to capture the link between the NCS16 Centroid IDs and the traffic zone they are contained in. This data could be used</w:t>
      </w:r>
      <w:r w:rsidR="00561E84">
        <w:t xml:space="preserve"> </w:t>
      </w:r>
      <w:r>
        <w:t>to identify the station name associated the centroid.</w:t>
      </w:r>
    </w:p>
    <w:p w14:paraId="61734FF3" w14:textId="77777777" w:rsidR="004E3418" w:rsidRDefault="004E3418" w:rsidP="008C7F3C">
      <w:pPr>
        <w:pStyle w:val="ListParagraph"/>
        <w:numPr>
          <w:ilvl w:val="1"/>
          <w:numId w:val="47"/>
        </w:numPr>
        <w:rPr>
          <w:lang w:val="en-CA"/>
        </w:rPr>
      </w:pPr>
      <w:r>
        <w:rPr>
          <w:lang w:val="en-CA"/>
        </w:rPr>
        <w:t>Centroid_2016 (or Centroid_2011?)</w:t>
      </w:r>
    </w:p>
    <w:p w14:paraId="1FCEF984" w14:textId="77777777" w:rsidR="004E3418" w:rsidRDefault="004E3418" w:rsidP="008C7F3C">
      <w:pPr>
        <w:pStyle w:val="ListParagraph"/>
        <w:numPr>
          <w:ilvl w:val="1"/>
          <w:numId w:val="47"/>
        </w:numPr>
        <w:rPr>
          <w:lang w:val="en-CA"/>
        </w:rPr>
      </w:pPr>
      <w:r>
        <w:rPr>
          <w:lang w:val="en-CA"/>
        </w:rPr>
        <w:t>GTA2001Zone</w:t>
      </w:r>
    </w:p>
    <w:p w14:paraId="589CFE8D" w14:textId="18177128" w:rsidR="00ED58E7" w:rsidRDefault="00DE663F" w:rsidP="008C7F3C">
      <w:pPr>
        <w:pStyle w:val="ListParagraph"/>
        <w:numPr>
          <w:ilvl w:val="0"/>
          <w:numId w:val="46"/>
        </w:numPr>
      </w:pPr>
      <w:r>
        <w:lastRenderedPageBreak/>
        <w:t>In future work, the “weight” attribute should be incorporated into the mapping, as it relates to a particular simulation.</w:t>
      </w:r>
    </w:p>
    <w:p w14:paraId="488AC360" w14:textId="77777777" w:rsidR="002660E6" w:rsidRDefault="002660E6" w:rsidP="002660E6"/>
    <w:p w14:paraId="04D5E77E" w14:textId="77777777" w:rsidR="002660E6" w:rsidRDefault="002660E6" w:rsidP="002660E6"/>
    <w:p w14:paraId="364A8780" w14:textId="77777777" w:rsidR="002660E6" w:rsidRDefault="002660E6">
      <w:pPr>
        <w:spacing w:after="200" w:line="276" w:lineRule="auto"/>
      </w:pPr>
      <w:r>
        <w:br w:type="page"/>
      </w:r>
    </w:p>
    <w:p w14:paraId="5EA5D008" w14:textId="77777777" w:rsidR="000E5600" w:rsidRDefault="000E5600" w:rsidP="008C7F3C">
      <w:pPr>
        <w:pStyle w:val="Heading1"/>
        <w:numPr>
          <w:ilvl w:val="0"/>
          <w:numId w:val="63"/>
        </w:numPr>
      </w:pPr>
      <w:bookmarkStart w:id="222" w:name="_Ref31182931"/>
      <w:bookmarkStart w:id="223" w:name="_Toc35260322"/>
      <w:commentRangeStart w:id="224"/>
      <w:r>
        <w:lastRenderedPageBreak/>
        <w:t>Transit</w:t>
      </w:r>
      <w:commentRangeEnd w:id="224"/>
      <w:r w:rsidR="00663AFE">
        <w:rPr>
          <w:rStyle w:val="CommentReference"/>
          <w:rFonts w:asciiTheme="minorHAnsi" w:eastAsiaTheme="minorEastAsia" w:hAnsiTheme="minorHAnsi"/>
          <w:b w:val="0"/>
          <w:bCs w:val="0"/>
          <w:kern w:val="0"/>
        </w:rPr>
        <w:commentReference w:id="224"/>
      </w:r>
      <w:r>
        <w:t xml:space="preserve"> Data Mapping</w:t>
      </w:r>
      <w:bookmarkEnd w:id="222"/>
      <w:bookmarkEnd w:id="223"/>
    </w:p>
    <w:p w14:paraId="77FE896A" w14:textId="77777777" w:rsidR="000E5600" w:rsidRDefault="000E5600" w:rsidP="002660E6">
      <w:r>
        <w:t>Overview of datasets:</w:t>
      </w:r>
    </w:p>
    <w:p w14:paraId="7C719F90" w14:textId="77777777" w:rsidR="000E5600" w:rsidRDefault="000E5600" w:rsidP="008C7F3C">
      <w:pPr>
        <w:pStyle w:val="ListParagraph"/>
        <w:numPr>
          <w:ilvl w:val="0"/>
          <w:numId w:val="62"/>
        </w:numPr>
      </w:pPr>
      <w:r>
        <w:t>Subway delay data</w:t>
      </w:r>
    </w:p>
    <w:p w14:paraId="2E035305" w14:textId="77777777" w:rsidR="000E5600" w:rsidRDefault="000E5600" w:rsidP="008C7F3C">
      <w:pPr>
        <w:pStyle w:val="ListParagraph"/>
        <w:numPr>
          <w:ilvl w:val="0"/>
          <w:numId w:val="62"/>
        </w:numPr>
      </w:pPr>
      <w:r>
        <w:t>TTC schedule data (gtfs)</w:t>
      </w:r>
    </w:p>
    <w:p w14:paraId="5094BC75" w14:textId="77777777" w:rsidR="000E5600" w:rsidRPr="00092BFA" w:rsidRDefault="000E5600" w:rsidP="008C7F3C">
      <w:pPr>
        <w:pStyle w:val="ListParagraph"/>
        <w:numPr>
          <w:ilvl w:val="0"/>
          <w:numId w:val="62"/>
        </w:numPr>
      </w:pPr>
      <w:r>
        <w:t>Vehicle location data (nextbus / other)</w:t>
      </w:r>
    </w:p>
    <w:p w14:paraId="1ECCBDC6" w14:textId="56C25332" w:rsidR="002660E6" w:rsidRDefault="002660E6" w:rsidP="00EC2F24">
      <w:pPr>
        <w:pStyle w:val="Heading2"/>
        <w:numPr>
          <w:ilvl w:val="0"/>
          <w:numId w:val="0"/>
        </w:numPr>
      </w:pPr>
      <w:r>
        <w:br/>
      </w:r>
      <w:bookmarkStart w:id="225" w:name="_Toc35260323"/>
      <w:r>
        <w:t>Subway &amp; SRT Logs (December 2018)</w:t>
      </w:r>
      <w:bookmarkEnd w:id="225"/>
    </w:p>
    <w:p w14:paraId="2F9920C2" w14:textId="77777777" w:rsidR="002660E6" w:rsidRDefault="002660E6" w:rsidP="002660E6">
      <w:r>
        <w:t>To do: match the Station and Line values with the identifiers defined in gtfs.</w:t>
      </w:r>
    </w:p>
    <w:p w14:paraId="208A856D" w14:textId="77777777" w:rsidR="002660E6" w:rsidRDefault="002660E6" w:rsidP="008C7F3C">
      <w:pPr>
        <w:pStyle w:val="ListParagraph"/>
        <w:numPr>
          <w:ilvl w:val="0"/>
          <w:numId w:val="60"/>
        </w:numPr>
      </w:pPr>
      <w:r>
        <w:t>Date, Time: the date/time of the incident</w:t>
      </w:r>
      <w:r>
        <w:br/>
        <w:t>Modify the date value to the xsd:date format</w:t>
      </w:r>
      <w:r>
        <w:br/>
        <w:t>date = getValue("Date")</w:t>
      </w:r>
    </w:p>
    <w:p w14:paraId="7D2D5CFE" w14:textId="77777777" w:rsidR="002660E6" w:rsidRDefault="002660E6" w:rsidP="002660E6">
      <w:pPr>
        <w:pStyle w:val="ListParagraph"/>
      </w:pPr>
      <w:r>
        <w:t>return datetime.datetime.strptime(date, '%m/%d/%y').strftime('%Y-%m-%d')</w:t>
      </w:r>
      <w:r>
        <w:br/>
      </w:r>
      <w:r>
        <w:br/>
        <w:t>Combine and transform these values into xsd:DateTimeStamp format</w:t>
      </w:r>
      <w:r>
        <w:br/>
      </w:r>
      <w:r w:rsidRPr="005C5E54">
        <w:rPr>
          <w:rFonts w:ascii="Courier" w:hAnsi="Courier"/>
          <w:sz w:val="20"/>
          <w:lang w:val="en-CA"/>
        </w:rPr>
        <w:t>return getValue("</w:t>
      </w:r>
      <w:r>
        <w:rPr>
          <w:rFonts w:ascii="Courier" w:hAnsi="Courier"/>
          <w:sz w:val="20"/>
          <w:lang w:val="en-CA"/>
        </w:rPr>
        <w:t>xsddate</w:t>
      </w:r>
      <w:r w:rsidRPr="005C5E54">
        <w:rPr>
          <w:rFonts w:ascii="Courier" w:hAnsi="Courier"/>
          <w:sz w:val="20"/>
          <w:lang w:val="en-CA"/>
        </w:rPr>
        <w:t>") + "T" + getValue("Time") + "-05:00"</w:t>
      </w:r>
      <w:r>
        <w:br/>
        <w:t xml:space="preserve">-&gt; &lt;_incident&gt; a transit:TransitIncident; activity:beginOf [a time:Instant; time:inXSDDateTimeStamp &lt;date_time_stamp_transform&gt;] </w:t>
      </w:r>
    </w:p>
    <w:p w14:paraId="50557788" w14:textId="77777777" w:rsidR="002660E6" w:rsidRDefault="002660E6" w:rsidP="008C7F3C">
      <w:pPr>
        <w:pStyle w:val="ListParagraph"/>
        <w:numPr>
          <w:ilvl w:val="0"/>
          <w:numId w:val="60"/>
        </w:numPr>
      </w:pPr>
      <w:r>
        <w:t>Day: the day of week of the incident</w:t>
      </w:r>
      <w:r>
        <w:br/>
        <w:t>Transform to schema.org day of week format:</w:t>
      </w:r>
    </w:p>
    <w:p w14:paraId="79D76E99" w14:textId="77777777" w:rsidR="002660E6" w:rsidRDefault="002660E6" w:rsidP="002660E6">
      <w:pPr>
        <w:pStyle w:val="ListParagraph"/>
      </w:pPr>
      <w:r w:rsidRPr="00244CD4">
        <w:t>return "http://schema.org/" + getValue("Day")</w:t>
      </w:r>
      <w:r>
        <w:br/>
        <w:t>-&gt; &lt;_incident&gt; a transit:TransitIncident; activity:beginOf [a time:Instant; time:inXSDDateTimeStamp &lt;Day_transform&gt;^^xsd:dateTimeStamp]</w:t>
      </w:r>
    </w:p>
    <w:p w14:paraId="58BAEDC0" w14:textId="77777777" w:rsidR="002660E6" w:rsidRDefault="002660E6" w:rsidP="008C7F3C">
      <w:pPr>
        <w:pStyle w:val="ListParagraph"/>
        <w:numPr>
          <w:ilvl w:val="0"/>
          <w:numId w:val="60"/>
        </w:numPr>
      </w:pPr>
      <w:r>
        <w:t>Station</w:t>
      </w:r>
      <w:r>
        <w:br/>
      </w:r>
      <w:r w:rsidRPr="0053386D">
        <w:rPr>
          <w:b/>
        </w:rPr>
        <w:t>Note</w:t>
      </w:r>
      <w:r>
        <w:t>: while station attribute values do match for the stop names specified in the gtfs files, they are defined at a higher level, whereas gtfs specifies multiple stop points for a given station. In the future, there may be a need to automate the formal relationship between the stations and the gtfs stops they contain. It would also be useful to integrate the subway station names with the actual associated location (shape info) of the stations, if available.</w:t>
      </w:r>
      <w:r>
        <w:br/>
        <w:t xml:space="preserve">-&gt; &lt;_incident&gt; transit:associatedWithStop </w:t>
      </w:r>
      <w:r>
        <w:rPr>
          <w:iCs/>
        </w:rPr>
        <w:t>_:stopbnode [foaf:name</w:t>
      </w:r>
      <w:r>
        <w:t xml:space="preserve"> &lt;station&gt;].</w:t>
      </w:r>
    </w:p>
    <w:p w14:paraId="163FB67E" w14:textId="77777777" w:rsidR="002660E6" w:rsidRDefault="002660E6" w:rsidP="008C7F3C">
      <w:pPr>
        <w:pStyle w:val="ListParagraph"/>
        <w:numPr>
          <w:ilvl w:val="0"/>
          <w:numId w:val="60"/>
        </w:numPr>
      </w:pPr>
      <w:r>
        <w:lastRenderedPageBreak/>
        <w:t>Code</w:t>
      </w:r>
      <w:r>
        <w:br/>
        <w:t>-&gt; &lt;_incident&gt; transit:hasIncidentCode &lt;code&gt;</w:t>
      </w:r>
    </w:p>
    <w:p w14:paraId="2548CE26" w14:textId="77777777" w:rsidR="002660E6" w:rsidRDefault="002660E6" w:rsidP="008C7F3C">
      <w:pPr>
        <w:pStyle w:val="ListParagraph"/>
        <w:numPr>
          <w:ilvl w:val="0"/>
          <w:numId w:val="60"/>
        </w:numPr>
      </w:pPr>
      <w:r>
        <w:t>Min Delay: the delay caused by the incident in minutes, or more accurately – the length of the incident in minutes.</w:t>
      </w:r>
      <w:r>
        <w:br/>
        <w:t>-&gt; &lt;_incident&gt; activity:occursAt [a time:Interval; time:hasDurationDescription [a time:GeneralDurationDescription; time:minutes &lt;Min Delay&gt;]]</w:t>
      </w:r>
    </w:p>
    <w:p w14:paraId="7519617E" w14:textId="77777777" w:rsidR="002660E6" w:rsidRDefault="002660E6" w:rsidP="008C7F3C">
      <w:pPr>
        <w:pStyle w:val="ListParagraph"/>
        <w:numPr>
          <w:ilvl w:val="0"/>
          <w:numId w:val="60"/>
        </w:numPr>
      </w:pPr>
      <w:r>
        <w:t xml:space="preserve">Min Gap: the gap following the incident in minutes. </w:t>
      </w:r>
      <w:r w:rsidRPr="00EA0E14">
        <w:t>Not</w:t>
      </w:r>
      <w:r>
        <w:t>e that</w:t>
      </w:r>
      <w:r w:rsidRPr="00EA0E14">
        <w:t xml:space="preserve"> </w:t>
      </w:r>
      <w:r>
        <w:t>this value represents the resulting gap; i.e. from the time of the delay until after it is resolved and the next train arrives at the station.</w:t>
      </w:r>
      <w:r>
        <w:br/>
        <w:t>-&gt; &lt;_incident&gt; causedGap [a time:Interval; time:hasDurationDescription [a time:GeneralDurationDescription; time:minutes &lt;Min Delay&gt;]]</w:t>
      </w:r>
    </w:p>
    <w:p w14:paraId="69BE08DF" w14:textId="77777777" w:rsidR="002660E6" w:rsidRDefault="002660E6" w:rsidP="008C7F3C">
      <w:pPr>
        <w:pStyle w:val="ListParagraph"/>
        <w:numPr>
          <w:ilvl w:val="0"/>
          <w:numId w:val="60"/>
        </w:numPr>
      </w:pPr>
      <w:commentRangeStart w:id="226"/>
      <w:r w:rsidRPr="00AC2530">
        <w:rPr>
          <w:highlight w:val="yellow"/>
        </w:rPr>
        <w:t>Bound</w:t>
      </w:r>
      <w:r>
        <w:t>: optional route property?</w:t>
      </w:r>
      <w:r>
        <w:br/>
      </w:r>
      <w:r w:rsidRPr="00911A73">
        <w:rPr>
          <w:highlight w:val="yellow"/>
        </w:rPr>
        <w:t>-&gt; to do</w:t>
      </w:r>
      <w:r>
        <w:t>: add boundCardinalDirection as optional property (complimentary to isInbound property for routes)</w:t>
      </w:r>
      <w:commentRangeEnd w:id="226"/>
      <w:r>
        <w:rPr>
          <w:rStyle w:val="CommentReference"/>
          <w:rFonts w:ascii="Times New Roman" w:eastAsia="Times New Roman" w:hAnsi="Times New Roman"/>
          <w:lang w:val="en-CA"/>
        </w:rPr>
        <w:commentReference w:id="226"/>
      </w:r>
      <w:r>
        <w:br/>
      </w:r>
      <w:r w:rsidRPr="00911A73">
        <w:rPr>
          <w:highlight w:val="yellow"/>
        </w:rPr>
        <w:t>-&gt; Future work:</w:t>
      </w:r>
      <w:r>
        <w:t xml:space="preserve"> the value of this attribute might be applied to identify the involved stop point (e.g. which station platform) more precisely.</w:t>
      </w:r>
    </w:p>
    <w:p w14:paraId="3A6734A5" w14:textId="77777777" w:rsidR="002660E6" w:rsidRDefault="002660E6" w:rsidP="008C7F3C">
      <w:pPr>
        <w:pStyle w:val="ListParagraph"/>
        <w:numPr>
          <w:ilvl w:val="0"/>
          <w:numId w:val="60"/>
        </w:numPr>
      </w:pPr>
      <w:r>
        <w:t>Line: (specialized) route</w:t>
      </w:r>
    </w:p>
    <w:p w14:paraId="245B6B6B" w14:textId="77777777" w:rsidR="002660E6" w:rsidRDefault="002660E6" w:rsidP="002660E6">
      <w:pPr>
        <w:pStyle w:val="ListParagraph"/>
      </w:pPr>
      <w:r>
        <w:t>Transform Line names into corresponding gtfs route ids:</w:t>
      </w:r>
    </w:p>
    <w:p w14:paraId="6234BAAA" w14:textId="77777777" w:rsidR="002660E6" w:rsidRDefault="002660E6" w:rsidP="002660E6">
      <w:pPr>
        <w:pStyle w:val="ListParagraph"/>
        <w:ind w:left="1440"/>
      </w:pPr>
      <w:r>
        <w:t>line = getValue("Line")</w:t>
      </w:r>
    </w:p>
    <w:p w14:paraId="1BEA00F3" w14:textId="77777777" w:rsidR="002660E6" w:rsidRDefault="002660E6" w:rsidP="002660E6">
      <w:pPr>
        <w:pStyle w:val="ListParagraph"/>
        <w:ind w:left="1440"/>
      </w:pPr>
      <w:r>
        <w:t>if (line == "YU"):</w:t>
      </w:r>
    </w:p>
    <w:p w14:paraId="7B33210C" w14:textId="77777777" w:rsidR="002660E6" w:rsidRDefault="002660E6" w:rsidP="002660E6">
      <w:pPr>
        <w:pStyle w:val="ListParagraph"/>
        <w:ind w:left="1440"/>
      </w:pPr>
      <w:r>
        <w:t xml:space="preserve">    return "55305"</w:t>
      </w:r>
    </w:p>
    <w:p w14:paraId="7387C118" w14:textId="77777777" w:rsidR="002660E6" w:rsidRDefault="002660E6" w:rsidP="002660E6">
      <w:pPr>
        <w:pStyle w:val="ListParagraph"/>
        <w:ind w:left="1440"/>
      </w:pPr>
      <w:r>
        <w:t>if (line == "BD"):</w:t>
      </w:r>
    </w:p>
    <w:p w14:paraId="3A0799C0" w14:textId="77777777" w:rsidR="002660E6" w:rsidRDefault="002660E6" w:rsidP="002660E6">
      <w:pPr>
        <w:pStyle w:val="ListParagraph"/>
        <w:ind w:left="1440"/>
      </w:pPr>
      <w:r>
        <w:t xml:space="preserve">    return "55306"</w:t>
      </w:r>
    </w:p>
    <w:p w14:paraId="50A2211B" w14:textId="77777777" w:rsidR="002660E6" w:rsidRDefault="002660E6" w:rsidP="002660E6">
      <w:pPr>
        <w:pStyle w:val="ListParagraph"/>
        <w:ind w:left="1440"/>
      </w:pPr>
      <w:r>
        <w:t>if (line == "SRT"):</w:t>
      </w:r>
    </w:p>
    <w:p w14:paraId="76DCF826" w14:textId="77777777" w:rsidR="002660E6" w:rsidRDefault="002660E6" w:rsidP="002660E6">
      <w:pPr>
        <w:pStyle w:val="ListParagraph"/>
        <w:ind w:left="1440"/>
      </w:pPr>
      <w:r>
        <w:t xml:space="preserve">    return "55307"</w:t>
      </w:r>
    </w:p>
    <w:p w14:paraId="1628C6DD" w14:textId="77777777" w:rsidR="002660E6" w:rsidRDefault="002660E6" w:rsidP="002660E6">
      <w:pPr>
        <w:pStyle w:val="ListParagraph"/>
        <w:ind w:left="1440"/>
      </w:pPr>
      <w:r>
        <w:t>if (line == "SHP"):</w:t>
      </w:r>
    </w:p>
    <w:p w14:paraId="3561C5E8" w14:textId="77777777" w:rsidR="002660E6" w:rsidRDefault="002660E6" w:rsidP="002660E6">
      <w:pPr>
        <w:pStyle w:val="ListParagraph"/>
        <w:ind w:left="1440"/>
      </w:pPr>
      <w:r>
        <w:t xml:space="preserve">    return "55308"</w:t>
      </w:r>
    </w:p>
    <w:p w14:paraId="02F222E9" w14:textId="77777777" w:rsidR="002660E6" w:rsidRDefault="002660E6" w:rsidP="002660E6">
      <w:pPr>
        <w:pStyle w:val="ListParagraph"/>
      </w:pPr>
      <w:r>
        <w:t>-&gt; &lt;_incident&gt; associatedWithTrip [a TransitTrip; transit:occursOn [a Route; manifestationOf &lt;line_transform&gt;]].</w:t>
      </w:r>
    </w:p>
    <w:p w14:paraId="1E31FF04" w14:textId="77777777" w:rsidR="002660E6" w:rsidRDefault="002660E6" w:rsidP="002660E6">
      <w:pPr>
        <w:pStyle w:val="ListParagraph"/>
      </w:pPr>
      <w:r>
        <w:t>&lt;line_transform&gt; a RoutePD.</w:t>
      </w:r>
    </w:p>
    <w:p w14:paraId="7F110309" w14:textId="77777777" w:rsidR="002660E6" w:rsidRDefault="002660E6" w:rsidP="008C7F3C">
      <w:pPr>
        <w:pStyle w:val="ListParagraph"/>
        <w:numPr>
          <w:ilvl w:val="0"/>
          <w:numId w:val="60"/>
        </w:numPr>
      </w:pPr>
      <w:r>
        <w:lastRenderedPageBreak/>
        <w:t>Vehicle: the vehicle involved in the incident</w:t>
      </w:r>
      <w:r>
        <w:br/>
        <w:t>-&gt; &lt;_incident&gt; associatedWithTrip [a TransitTrip; viaVehicle [a TransitVehicle; hasTransitVehicleId &lt;Vehicle&gt;]</w:t>
      </w:r>
    </w:p>
    <w:p w14:paraId="4AAE6528" w14:textId="77777777" w:rsidR="002660E6" w:rsidRDefault="002660E6" w:rsidP="002660E6"/>
    <w:p w14:paraId="1F6B9729" w14:textId="77777777" w:rsidR="002660E6" w:rsidRDefault="002660E6" w:rsidP="002660E6">
      <w:pPr>
        <w:ind w:left="360"/>
        <w:rPr>
          <w:rFonts w:ascii="Times" w:eastAsiaTheme="minorHAnsi" w:hAnsi="Times" w:cstheme="minorBidi"/>
        </w:rPr>
      </w:pPr>
      <w:r>
        <w:t>If required, approach to modify values to define new IRIs:</w:t>
      </w:r>
    </w:p>
    <w:p w14:paraId="7D92BB62" w14:textId="77777777" w:rsidR="002660E6" w:rsidRDefault="002660E6" w:rsidP="002660E6">
      <w:pPr>
        <w:ind w:left="360"/>
      </w:pPr>
      <w:r>
        <w:t>Create new columns for: stationIRI, incidentIRI, transitTripIRI, transitVehicleIRI, intervalIRI, instantIRI</w:t>
      </w:r>
    </w:p>
    <w:p w14:paraId="012BA75A" w14:textId="77777777" w:rsidR="002660E6" w:rsidRDefault="002660E6" w:rsidP="008C7F3C">
      <w:pPr>
        <w:pStyle w:val="ListParagraph"/>
        <w:numPr>
          <w:ilvl w:val="0"/>
          <w:numId w:val="50"/>
        </w:numPr>
        <w:rPr>
          <w:lang w:val="en-CA"/>
        </w:rPr>
      </w:pPr>
      <w:r>
        <w:rPr>
          <w:lang w:val="en-CA"/>
        </w:rPr>
        <w:t>Modify station values for creation of stationIRI:</w:t>
      </w:r>
      <w:r>
        <w:rPr>
          <w:lang w:val="en-CA"/>
        </w:rPr>
        <w:br/>
      </w:r>
      <w:r w:rsidRPr="00AB08C3">
        <w:rPr>
          <w:lang w:val="en-CA"/>
        </w:rPr>
        <w:t>x = getValue("Station")</w:t>
      </w:r>
      <w:r>
        <w:rPr>
          <w:lang w:val="en-CA"/>
        </w:rPr>
        <w:br/>
      </w:r>
      <w:r w:rsidRPr="00AB08C3">
        <w:rPr>
          <w:lang w:val="en-CA"/>
        </w:rPr>
        <w:t>x=x.replace(" ","")</w:t>
      </w:r>
      <w:r>
        <w:rPr>
          <w:lang w:val="en-CA"/>
        </w:rPr>
        <w:br/>
      </w:r>
      <w:r w:rsidRPr="00AB08C3">
        <w:rPr>
          <w:lang w:val="en-CA"/>
        </w:rPr>
        <w:t>x=re.sub('[()]','-',x)</w:t>
      </w:r>
      <w:r>
        <w:rPr>
          <w:lang w:val="en-CA"/>
        </w:rPr>
        <w:br/>
      </w:r>
      <w:r w:rsidRPr="00AB08C3">
        <w:rPr>
          <w:lang w:val="en-CA"/>
        </w:rPr>
        <w:t>return x</w:t>
      </w:r>
    </w:p>
    <w:p w14:paraId="02BFC7D8" w14:textId="77777777" w:rsidR="002660E6" w:rsidRPr="006F3D44" w:rsidRDefault="002660E6" w:rsidP="008C7F3C">
      <w:pPr>
        <w:pStyle w:val="ListParagraph"/>
        <w:numPr>
          <w:ilvl w:val="0"/>
          <w:numId w:val="50"/>
        </w:numPr>
        <w:rPr>
          <w:lang w:val="en-CA"/>
        </w:rPr>
      </w:pPr>
      <w:r>
        <w:rPr>
          <w:lang w:val="en-CA"/>
        </w:rPr>
        <w:t>Generate incident IRI based on station &amp; dates (with ‘:’ omitted); generate trip and vehicle IRIs as a function of the incident IRI, e.g.:</w:t>
      </w:r>
      <w:r>
        <w:rPr>
          <w:lang w:val="en-CA"/>
        </w:rPr>
        <w:br/>
      </w:r>
      <w:r w:rsidRPr="006F3D44">
        <w:rPr>
          <w:lang w:val="en-CA"/>
        </w:rPr>
        <w:t>datetime = getValue("XSDDateTime")</w:t>
      </w:r>
      <w:r>
        <w:rPr>
          <w:lang w:val="en-CA"/>
        </w:rPr>
        <w:br/>
      </w:r>
      <w:r w:rsidRPr="006F3D44">
        <w:rPr>
          <w:lang w:val="en-CA"/>
        </w:rPr>
        <w:t>datetime=datetime.replace(":","")</w:t>
      </w:r>
      <w:r>
        <w:rPr>
          <w:lang w:val="en-CA"/>
        </w:rPr>
        <w:br/>
      </w:r>
      <w:r w:rsidRPr="006F3D44">
        <w:rPr>
          <w:lang w:val="en-CA"/>
        </w:rPr>
        <w:t>return "</w:t>
      </w:r>
      <w:r>
        <w:rPr>
          <w:lang w:val="en-CA"/>
        </w:rPr>
        <w:t>incident</w:t>
      </w:r>
      <w:r w:rsidRPr="006F3D44">
        <w:rPr>
          <w:lang w:val="en-CA"/>
        </w:rPr>
        <w:t>" + datetime</w:t>
      </w:r>
    </w:p>
    <w:p w14:paraId="12625A07" w14:textId="77777777" w:rsidR="002660E6" w:rsidRDefault="002660E6" w:rsidP="002660E6"/>
    <w:p w14:paraId="62247221" w14:textId="77777777" w:rsidR="002660E6" w:rsidRPr="00EC2F24" w:rsidRDefault="002660E6" w:rsidP="00EC2F24">
      <w:pPr>
        <w:pStyle w:val="Heading2"/>
        <w:numPr>
          <w:ilvl w:val="0"/>
          <w:numId w:val="0"/>
        </w:numPr>
      </w:pPr>
      <w:bookmarkStart w:id="227" w:name="_Toc35260324"/>
      <w:r w:rsidRPr="00EC2F24">
        <w:t>AVL Data (TTC NVAS XML Feed)</w:t>
      </w:r>
      <w:bookmarkEnd w:id="227"/>
    </w:p>
    <w:p w14:paraId="2B3B344B" w14:textId="77777777" w:rsidR="002660E6" w:rsidRDefault="002660E6" w:rsidP="002660E6">
      <w:r>
        <w:t>Provides near-live, historical, and predicted transit vehicle locations.</w:t>
      </w:r>
    </w:p>
    <w:p w14:paraId="1951EA61" w14:textId="77777777" w:rsidR="002660E6" w:rsidRDefault="002660E6" w:rsidP="002660E6">
      <w:r>
        <w:t xml:space="preserve">For the purposes of mapping design, we will use the 501 Streetcar data as example, loading the following into Karma as a web service url: </w:t>
      </w:r>
      <w:r w:rsidRPr="00690558">
        <w:t>http://webservices.nextbus.com/service/publicXMLFeed?command=</w:t>
      </w:r>
      <w:r>
        <w:t>vehicleLocations...</w:t>
      </w:r>
    </w:p>
    <w:p w14:paraId="76994980" w14:textId="77777777" w:rsidR="002660E6" w:rsidRDefault="002660E6" w:rsidP="002660E6">
      <w:r>
        <w:t>With the additional specification of the t parameter, we can query 15 minutes prior to some point in time (e.g. to retrieve a snapshot of the vehicles’ locations shortly after some subway incident).</w:t>
      </w:r>
    </w:p>
    <w:p w14:paraId="71A5B187" w14:textId="77777777" w:rsidR="002660E6" w:rsidRDefault="002660E6" w:rsidP="002660E6">
      <w:r>
        <w:t>In order to obtain a complete picture, we will need to retrieve the data for all bus routes within the time period of interest.</w:t>
      </w:r>
    </w:p>
    <w:p w14:paraId="7C9875F6" w14:textId="77777777" w:rsidR="002660E6" w:rsidRDefault="002660E6" w:rsidP="002660E6">
      <w:r>
        <w:lastRenderedPageBreak/>
        <w:t>For example, a subway delay of 40 minutes occurred on May 1, 2018 at 10:05 AM. Therefore to begin examining vehicle locations of interest, we can request data specifying the corresponding t parameter (latest time of update) by, let’s say 10 minutes later (May 1, 2018 at 10:15AM) in epoch time: t=</w:t>
      </w:r>
      <w:r w:rsidRPr="00A530EF">
        <w:t>1525184100</w:t>
      </w:r>
      <w:r>
        <w:t>.</w:t>
      </w:r>
    </w:p>
    <w:p w14:paraId="7FF24A2F" w14:textId="77777777" w:rsidR="002660E6" w:rsidRDefault="0043363D" w:rsidP="002660E6">
      <w:pPr>
        <w:ind w:left="360"/>
      </w:pPr>
      <w:hyperlink r:id="rId61" w:history="1">
        <w:r w:rsidR="002660E6" w:rsidRPr="00DC784F">
          <w:rPr>
            <w:rStyle w:val="Hyperlink"/>
          </w:rPr>
          <w:t>http://webservices.nextbus.com/service/publicXMLFeed?command=vehicleLocations&amp;a=ttc&amp;r=501&amp;t=1525184100000</w:t>
        </w:r>
      </w:hyperlink>
    </w:p>
    <w:p w14:paraId="0D14FBF7" w14:textId="77777777" w:rsidR="002660E6" w:rsidRDefault="002660E6" w:rsidP="002660E6">
      <w:r>
        <w:t xml:space="preserve">Note that the XML feed requires the specification of a route (the “r” parameter), therefore in order to retrieve and map the required location data for a particular scenario (e.g. the question of the locations of shuttle buses following a service), we will need identify all route ids of interest (e.g. bus routes) and the time window(s) of interest (e.g. after a subway delay), and script a retrieval of the required data (and its translation into an ontology-base formalism). </w:t>
      </w:r>
    </w:p>
    <w:p w14:paraId="7912F530" w14:textId="77777777" w:rsidR="002660E6" w:rsidRDefault="002660E6" w:rsidP="002660E6">
      <w:r>
        <w:t xml:space="preserve">Detailed documentation on the feed is available at: </w:t>
      </w:r>
      <w:hyperlink r:id="rId62" w:history="1">
        <w:r w:rsidRPr="00F03834">
          <w:rPr>
            <w:rStyle w:val="Hyperlink"/>
          </w:rPr>
          <w:t>http://www.nextbus.com/xmlFeedDocs/NextBusXMLFeed.pdf</w:t>
        </w:r>
      </w:hyperlink>
      <w:r>
        <w:t>.The mapping with respect to the output from an arbitrary route is defined below. Note that this may change slightly with the retrieval and storage of NextBus feed data into a database.</w:t>
      </w:r>
    </w:p>
    <w:p w14:paraId="6755370F" w14:textId="77777777" w:rsidR="002660E6" w:rsidRPr="008A1F8C" w:rsidRDefault="002660E6" w:rsidP="008C7F3C">
      <w:pPr>
        <w:pStyle w:val="ListParagraph"/>
        <w:numPr>
          <w:ilvl w:val="0"/>
          <w:numId w:val="59"/>
        </w:numPr>
        <w:rPr>
          <w:strike/>
        </w:rPr>
      </w:pPr>
      <w:r w:rsidRPr="008A1F8C">
        <w:rPr>
          <w:strike/>
        </w:rPr>
        <w:t>lastTime</w:t>
      </w:r>
      <w:r>
        <w:rPr>
          <w:strike/>
        </w:rPr>
        <w:t xml:space="preserve"> </w:t>
      </w:r>
      <w:r w:rsidRPr="008A1F8C">
        <w:t>GPSTime</w:t>
      </w:r>
      <w:r>
        <w:t xml:space="preserve"> in XML feed collection</w:t>
      </w:r>
      <w:r>
        <w:br/>
      </w:r>
    </w:p>
    <w:p w14:paraId="4B2E27C5" w14:textId="77777777" w:rsidR="002660E6" w:rsidRDefault="002660E6" w:rsidP="008C7F3C">
      <w:pPr>
        <w:pStyle w:val="ListParagraph"/>
        <w:numPr>
          <w:ilvl w:val="0"/>
          <w:numId w:val="59"/>
        </w:numPr>
      </w:pPr>
      <w:r>
        <w:t>vehicle id</w:t>
      </w:r>
      <w:r>
        <w:br/>
        <w:t>-&gt; &lt;vehicle_id&gt; a &lt;transit:TransitVehiclePD&gt;; change:hasManifesation [a transit:TransitVehicle&gt;</w:t>
      </w:r>
    </w:p>
    <w:p w14:paraId="44B88AEE" w14:textId="77777777" w:rsidR="002660E6" w:rsidRDefault="002660E6" w:rsidP="008C7F3C">
      <w:pPr>
        <w:pStyle w:val="ListParagraph"/>
        <w:numPr>
          <w:ilvl w:val="0"/>
          <w:numId w:val="59"/>
        </w:numPr>
      </w:pPr>
      <w:r>
        <w:t>vehicle dirTag: omitted</w:t>
      </w:r>
    </w:p>
    <w:p w14:paraId="76B6A88B" w14:textId="77777777" w:rsidR="002660E6" w:rsidRDefault="002660E6" w:rsidP="008C7F3C">
      <w:pPr>
        <w:pStyle w:val="ListParagraph"/>
        <w:numPr>
          <w:ilvl w:val="0"/>
          <w:numId w:val="59"/>
        </w:numPr>
      </w:pPr>
      <w:r>
        <w:t>vehicle heading: omitted</w:t>
      </w:r>
      <w:r>
        <w:br/>
      </w:r>
      <w:r w:rsidRPr="00335DBB">
        <w:rPr>
          <w:highlight w:val="yellow"/>
        </w:rPr>
        <w:t>to discuss: include direction information in ontology? dirTag, heading?</w:t>
      </w:r>
    </w:p>
    <w:p w14:paraId="586CE5C3" w14:textId="77777777" w:rsidR="002660E6" w:rsidRDefault="002660E6" w:rsidP="008C7F3C">
      <w:pPr>
        <w:pStyle w:val="ListParagraph"/>
        <w:numPr>
          <w:ilvl w:val="0"/>
          <w:numId w:val="59"/>
        </w:numPr>
      </w:pPr>
      <w:r>
        <w:t>vehicle lat, vehicle lon</w:t>
      </w:r>
      <w:r>
        <w:br/>
        <w:t>transform to capture the location in a single field in WKT format</w:t>
      </w:r>
      <w:r>
        <w:br/>
        <w:t>vehicle_lat_lon_transform:</w:t>
      </w:r>
      <w:r>
        <w:br/>
      </w:r>
      <w:r w:rsidRPr="007813F8">
        <w:t>return "POINT(" + getValue("lat") + " " + getValue("lon") + ")</w:t>
      </w:r>
      <w:r>
        <w:t>^^</w:t>
      </w:r>
      <w:r w:rsidRPr="005F2421">
        <w:t xml:space="preserve"> &lt;http://www.opengis.net/ont/geosparql#wktLiteral&gt;</w:t>
      </w:r>
      <w:r w:rsidRPr="007813F8">
        <w:t>"</w:t>
      </w:r>
      <w:r>
        <w:br/>
        <w:t xml:space="preserve">-&gt; &lt;vehicle_id&gt; change:hasManifestation [a transit:TransitVehicle; hasLocation [a </w:t>
      </w:r>
      <w:r>
        <w:lastRenderedPageBreak/>
        <w:t>geosparql:Feature; geosparql:hasGeometry [a sf:Point; geosparql:asWKT &lt;vehicle_lat_lon_transform&gt;]]]</w:t>
      </w:r>
      <w:r>
        <w:br/>
        <w:t>-&gt; artificial blank node required for Feature (Karma bug): &lt;loc_blanknode&gt;</w:t>
      </w:r>
    </w:p>
    <w:p w14:paraId="64B7610D" w14:textId="77777777" w:rsidR="002660E6" w:rsidRDefault="002660E6" w:rsidP="002660E6">
      <w:pPr>
        <w:pStyle w:val="ListParagraph"/>
        <w:ind w:left="1440"/>
      </w:pPr>
      <w:r w:rsidRPr="00701C65">
        <w:t>return "_:feature" + getValue("id") + "_" + getValue("GPStime")</w:t>
      </w:r>
    </w:p>
    <w:p w14:paraId="6A13092F" w14:textId="77777777" w:rsidR="002660E6" w:rsidRDefault="002660E6" w:rsidP="008C7F3C">
      <w:pPr>
        <w:pStyle w:val="ListParagraph"/>
        <w:numPr>
          <w:ilvl w:val="0"/>
          <w:numId w:val="59"/>
        </w:numPr>
      </w:pPr>
      <w:r>
        <w:t>predictable</w:t>
      </w:r>
      <w:r>
        <w:br/>
        <w:t>(omitted)</w:t>
      </w:r>
    </w:p>
    <w:p w14:paraId="77544BA1" w14:textId="77777777" w:rsidR="002660E6" w:rsidRDefault="002660E6" w:rsidP="008C7F3C">
      <w:pPr>
        <w:pStyle w:val="ListParagraph"/>
        <w:numPr>
          <w:ilvl w:val="0"/>
          <w:numId w:val="59"/>
        </w:numPr>
      </w:pPr>
      <w:r>
        <w:t xml:space="preserve">routeTag: specifies the route name that the vehicle is on: relationship with vehicle block; </w:t>
      </w:r>
      <w:r>
        <w:rPr>
          <w:i/>
        </w:rPr>
        <w:t xml:space="preserve">as well as </w:t>
      </w:r>
      <w:r>
        <w:t>existence of trip viaVehicle. Note this is distinct from the route id assigned by gtfs.</w:t>
      </w:r>
      <w:r>
        <w:br/>
        <w:t>-&gt; &lt;_:vehicle@t&gt; transit:onRoute &lt;routeTag&gt;.</w:t>
      </w:r>
      <w:r>
        <w:br/>
        <w:t>&lt;routeTag&gt; a transit:Route.</w:t>
      </w:r>
      <w:r>
        <w:br/>
        <w:t>also -&gt;</w:t>
      </w:r>
      <w:r w:rsidRPr="00AE1A56">
        <w:t xml:space="preserve"> </w:t>
      </w:r>
      <w:r>
        <w:t>_</w:t>
      </w:r>
      <w:r w:rsidRPr="00AE1A56">
        <w:rPr>
          <w:iCs/>
        </w:rPr>
        <w:t>:transittrip a transit:TransitTrip.</w:t>
      </w:r>
      <w:r w:rsidRPr="00AE1A56">
        <w:rPr>
          <w:iCs/>
        </w:rPr>
        <w:br/>
        <w:t>:transittrip trip:occursOn transit:Route; trip:viaVehicle &lt;</w:t>
      </w:r>
      <w:r w:rsidRPr="00AE1A56">
        <w:t>_:vehicle@t&gt;</w:t>
      </w:r>
    </w:p>
    <w:p w14:paraId="77E64D7B" w14:textId="77777777" w:rsidR="002660E6" w:rsidRDefault="002660E6" w:rsidP="008C7F3C">
      <w:pPr>
        <w:pStyle w:val="ListParagraph"/>
        <w:numPr>
          <w:ilvl w:val="0"/>
          <w:numId w:val="59"/>
        </w:numPr>
      </w:pPr>
      <w:r>
        <w:t>secsSince Report: can be used in conjunction with lastTime to calculate a timestamp for the location</w:t>
      </w:r>
      <w:r>
        <w:br/>
        <w:t>transform: GPSTime – secsSince Report =&gt; epoch time of vehicle location</w:t>
      </w:r>
    </w:p>
    <w:p w14:paraId="59375A66" w14:textId="77777777" w:rsidR="002660E6" w:rsidRDefault="002660E6" w:rsidP="002660E6">
      <w:pPr>
        <w:ind w:left="1440"/>
      </w:pPr>
      <w:r>
        <w:t>import time</w:t>
      </w:r>
    </w:p>
    <w:p w14:paraId="3B93D87E" w14:textId="77777777" w:rsidR="002660E6" w:rsidRDefault="002660E6" w:rsidP="002660E6">
      <w:pPr>
        <w:ind w:left="1440"/>
      </w:pPr>
      <w:r>
        <w:t>diff = int(getValue("secsSinceReport"))</w:t>
      </w:r>
    </w:p>
    <w:p w14:paraId="31E520A8" w14:textId="77777777" w:rsidR="002660E6" w:rsidRDefault="002660E6" w:rsidP="002660E6">
      <w:pPr>
        <w:ind w:left="1440"/>
      </w:pPr>
      <w:r>
        <w:t>gpstime= int(getValue("GPStime"))</w:t>
      </w:r>
    </w:p>
    <w:p w14:paraId="3E22A06D" w14:textId="77777777" w:rsidR="002660E6" w:rsidRDefault="002660E6" w:rsidP="002660E6">
      <w:pPr>
        <w:ind w:left="1440"/>
      </w:pPr>
      <w:r>
        <w:t>t = gpstime - diff</w:t>
      </w:r>
    </w:p>
    <w:p w14:paraId="517155CE" w14:textId="77777777" w:rsidR="002660E6" w:rsidRDefault="002660E6" w:rsidP="002660E6">
      <w:pPr>
        <w:ind w:left="1440"/>
      </w:pPr>
      <w:r>
        <w:t>return str(datetime.datetime.utcfromtimestamp(t).isoformat()) + "Z"</w:t>
      </w:r>
    </w:p>
    <w:p w14:paraId="03F5A25F" w14:textId="77777777" w:rsidR="002660E6" w:rsidRDefault="002660E6" w:rsidP="002660E6">
      <w:pPr>
        <w:ind w:left="1440"/>
      </w:pPr>
      <w:r>
        <w:t>#assumes the datetime conversion outputs UTC time</w:t>
      </w:r>
    </w:p>
    <w:p w14:paraId="0162C486" w14:textId="77777777" w:rsidR="002660E6" w:rsidRDefault="002660E6" w:rsidP="002660E6">
      <w:pPr>
        <w:ind w:left="1440"/>
      </w:pPr>
      <w:r>
        <w:t>#for local time use .fromtimestamp and append "+05:00"</w:t>
      </w:r>
    </w:p>
    <w:p w14:paraId="4519EA06" w14:textId="77777777" w:rsidR="002660E6" w:rsidRDefault="002660E6" w:rsidP="002660E6">
      <w:pPr>
        <w:ind w:left="1080"/>
      </w:pPr>
      <w:r>
        <w:t>-&gt; transform gpstime to create blank nodes for vehicle and trip intervals &lt;v_interval_blanknode&gt;, &lt;trip_interval_blanknode&gt;:</w:t>
      </w:r>
      <w:r>
        <w:br/>
      </w:r>
      <w:r w:rsidRPr="00A64A05">
        <w:t>return "_:</w:t>
      </w:r>
      <w:r>
        <w:t>interval_v_</w:t>
      </w:r>
      <w:r w:rsidRPr="00A64A05">
        <w:t>" + getValue("GPStime") + getValue("secsSinceReport")</w:t>
      </w:r>
      <w:r>
        <w:br/>
        <w:t>-&gt;  &lt;_:vehicle@t&gt; change:existsAt [a time:Interval; time:inside [a time:Instant; time:inXSDDateTimeStamp &lt;t_transform&gt;]].</w:t>
      </w:r>
    </w:p>
    <w:p w14:paraId="0E33BB81" w14:textId="77777777" w:rsidR="002660E6" w:rsidRPr="00CA2F4D" w:rsidRDefault="002660E6" w:rsidP="002660E6">
      <w:pPr>
        <w:ind w:left="1080"/>
      </w:pPr>
      <w:r>
        <w:lastRenderedPageBreak/>
        <w:t>-&gt;  &lt;_:transittrip&gt; activity:occursAt [a time:Interval; time:inside  [a time:Instant; time:inXSDDateTimeStamp &lt;t_transform&gt;]].</w:t>
      </w:r>
    </w:p>
    <w:p w14:paraId="71AD0233" w14:textId="77777777" w:rsidR="002660E6" w:rsidRPr="00EC2F24" w:rsidRDefault="002660E6" w:rsidP="00EC2F24">
      <w:pPr>
        <w:pStyle w:val="Heading2"/>
        <w:numPr>
          <w:ilvl w:val="0"/>
          <w:numId w:val="0"/>
        </w:numPr>
      </w:pPr>
      <w:bookmarkStart w:id="228" w:name="_Toc35260325"/>
      <w:r w:rsidRPr="00EC2F24">
        <w:t>TTC Routes &amp; Schedules (gtfs)</w:t>
      </w:r>
      <w:bookmarkEnd w:id="228"/>
    </w:p>
    <w:p w14:paraId="153A6387" w14:textId="77777777" w:rsidR="002660E6" w:rsidRDefault="002660E6" w:rsidP="002660E6">
      <w:r>
        <w:t xml:space="preserve">Note: see </w:t>
      </w:r>
      <w:hyperlink r:id="rId63" w:history="1">
        <w:r w:rsidRPr="00DC784F">
          <w:rPr>
            <w:rStyle w:val="Hyperlink"/>
          </w:rPr>
          <w:t>https://www.nature.com/articles/sdata201889</w:t>
        </w:r>
      </w:hyperlink>
      <w:r>
        <w:t xml:space="preserve"> for an example of processing and filtering gtfs data</w:t>
      </w:r>
    </w:p>
    <w:p w14:paraId="7C08F566" w14:textId="77777777" w:rsidR="002660E6" w:rsidRDefault="002660E6" w:rsidP="002660E6">
      <w:r>
        <w:rPr>
          <w:b/>
        </w:rPr>
        <w:t>Revision to original mapping:</w:t>
      </w:r>
      <w:r>
        <w:t xml:space="preserve"> </w:t>
      </w:r>
    </w:p>
    <w:p w14:paraId="7EBB5591" w14:textId="77777777" w:rsidR="002660E6" w:rsidRDefault="002660E6" w:rsidP="008C7F3C">
      <w:pPr>
        <w:pStyle w:val="ListParagraph"/>
        <w:numPr>
          <w:ilvl w:val="0"/>
          <w:numId w:val="61"/>
        </w:numPr>
      </w:pPr>
      <w:r>
        <w:t>an incorrect generation of blank nodes in the mapping was identified. To remedy this, all future revisions to this mapping should generate regular IRIs (not blank nodes) for known but unidentified objects.</w:t>
      </w:r>
    </w:p>
    <w:p w14:paraId="73CEA444" w14:textId="77777777" w:rsidR="002660E6" w:rsidRDefault="002660E6" w:rsidP="008C7F3C">
      <w:pPr>
        <w:pStyle w:val="ListParagraph"/>
        <w:numPr>
          <w:ilvl w:val="0"/>
          <w:numId w:val="61"/>
        </w:numPr>
      </w:pPr>
      <w:r>
        <w:t>Required addition of location datatype</w:t>
      </w:r>
      <w:r>
        <w:rPr>
          <w:rStyle w:val="FootnoteReference"/>
        </w:rPr>
        <w:footnoteReference w:id="41"/>
      </w:r>
      <w:r>
        <w:t xml:space="preserve"> to accommodate AllegroGraph’s geospatial reasoning properties</w:t>
      </w:r>
      <w:r>
        <w:rPr>
          <w:rStyle w:val="FootnoteReference"/>
        </w:rPr>
        <w:footnoteReference w:id="42"/>
      </w:r>
      <w:r>
        <w:t>.</w:t>
      </w:r>
    </w:p>
    <w:p w14:paraId="5980CA00" w14:textId="77777777" w:rsidR="002660E6" w:rsidRDefault="002660E6" w:rsidP="002660E6">
      <w:pPr>
        <w:ind w:left="720"/>
      </w:pPr>
      <w:r>
        <w:t xml:space="preserve">Datatype generated from AGraph’s N-Dimensional Geospatial Datatype Designer: </w:t>
      </w:r>
      <w:hyperlink r:id="rId64" w:anchor="_lat_la_-9.+1_+9.+1_+1.-4_+1.-1_lon_lo_-1.8+2_+1.8+2_+1.-4" w:history="1">
        <w:r w:rsidRPr="00B34DE1">
          <w:rPr>
            <w:rStyle w:val="Hyperlink"/>
          </w:rPr>
          <w:t>http://franz.com/ns/allegrograph/5.0/geo/nd#_lat_la_-9.+1_+9.+1_+1.-4_+1.-1_lon_lo_-1.8+2_+1.8+2_+1.-4</w:t>
        </w:r>
      </w:hyperlink>
    </w:p>
    <w:p w14:paraId="3CD2413C" w14:textId="77777777" w:rsidR="002660E6" w:rsidRPr="002569AE" w:rsidRDefault="002660E6" w:rsidP="002660E6">
      <w:pPr>
        <w:ind w:left="720"/>
      </w:pPr>
      <w:r>
        <w:t>Required format: “&lt;lat&gt;&lt;lon&gt;”^^&lt;datatype&gt;</w:t>
      </w:r>
    </w:p>
    <w:p w14:paraId="691D6F77" w14:textId="77777777" w:rsidR="002660E6" w:rsidRDefault="002660E6" w:rsidP="00EC2F24">
      <w:pPr>
        <w:pStyle w:val="Heading3"/>
        <w:numPr>
          <w:ilvl w:val="0"/>
          <w:numId w:val="0"/>
        </w:numPr>
        <w:rPr>
          <w:lang w:val="en-CA"/>
        </w:rPr>
      </w:pPr>
      <w:bookmarkStart w:id="229" w:name="_Toc35260326"/>
      <w:r>
        <w:rPr>
          <w:lang w:val="en-CA"/>
        </w:rPr>
        <w:t>agency.txt</w:t>
      </w:r>
      <w:bookmarkEnd w:id="229"/>
    </w:p>
    <w:p w14:paraId="294A0BD0" w14:textId="77777777" w:rsidR="002660E6" w:rsidRPr="00983F7E" w:rsidRDefault="002660E6" w:rsidP="002660E6">
      <w:r>
        <w:t>Describes the organization responsible for a particular route.</w:t>
      </w:r>
    </w:p>
    <w:p w14:paraId="18B3ED67" w14:textId="77777777" w:rsidR="002660E6" w:rsidRDefault="002660E6" w:rsidP="008C7F3C">
      <w:pPr>
        <w:pStyle w:val="ListParagraph"/>
        <w:numPr>
          <w:ilvl w:val="0"/>
          <w:numId w:val="58"/>
        </w:numPr>
        <w:rPr>
          <w:lang w:val="en-CA"/>
        </w:rPr>
      </w:pPr>
      <w:r w:rsidRPr="00EC34F0">
        <w:rPr>
          <w:lang w:val="en-CA"/>
        </w:rPr>
        <w:t>agency_id</w:t>
      </w:r>
      <w:r>
        <w:rPr>
          <w:lang w:val="en-CA"/>
        </w:rPr>
        <w:br/>
        <w:t>-&gt; &lt;agency_id&gt; a org:OrganizationPD</w:t>
      </w:r>
    </w:p>
    <w:p w14:paraId="49A73CCB" w14:textId="77777777" w:rsidR="002660E6" w:rsidRPr="000C2A6A" w:rsidRDefault="002660E6" w:rsidP="008C7F3C">
      <w:pPr>
        <w:pStyle w:val="ListParagraph"/>
        <w:numPr>
          <w:ilvl w:val="0"/>
          <w:numId w:val="58"/>
        </w:numPr>
        <w:rPr>
          <w:lang w:val="en-CA"/>
        </w:rPr>
      </w:pPr>
      <w:r w:rsidRPr="000C2A6A">
        <w:t>&lt;org_at_t_iri&gt;</w:t>
      </w:r>
    </w:p>
    <w:p w14:paraId="2FD41050" w14:textId="77777777" w:rsidR="002660E6" w:rsidRPr="000C2A6A" w:rsidRDefault="002660E6" w:rsidP="002660E6">
      <w:pPr>
        <w:ind w:left="1440"/>
        <w:rPr>
          <w:rFonts w:ascii="Times" w:hAnsi="Times"/>
        </w:rPr>
      </w:pPr>
      <w:r w:rsidRPr="000C2A6A">
        <w:rPr>
          <w:rFonts w:ascii="Courier" w:hAnsi="Courier"/>
          <w:sz w:val="22"/>
        </w:rPr>
        <w:t>from datetime import date</w:t>
      </w:r>
    </w:p>
    <w:p w14:paraId="75829B5C" w14:textId="77777777" w:rsidR="002660E6" w:rsidRPr="000C2A6A" w:rsidRDefault="002660E6" w:rsidP="002660E6">
      <w:pPr>
        <w:ind w:left="1440"/>
        <w:rPr>
          <w:rFonts w:ascii="Courier" w:hAnsi="Courier"/>
          <w:sz w:val="22"/>
        </w:rPr>
      </w:pPr>
      <w:r w:rsidRPr="000C2A6A">
        <w:rPr>
          <w:rFonts w:ascii="Courier" w:hAnsi="Courier"/>
          <w:sz w:val="22"/>
        </w:rPr>
        <w:t>return getValue("agency_id") + "_" + date.today().strftime("%m-%d-%Y")</w:t>
      </w:r>
    </w:p>
    <w:p w14:paraId="2E8F1182" w14:textId="77777777" w:rsidR="002660E6" w:rsidRDefault="002660E6" w:rsidP="008C7F3C">
      <w:pPr>
        <w:pStyle w:val="ListParagraph"/>
        <w:numPr>
          <w:ilvl w:val="0"/>
          <w:numId w:val="58"/>
        </w:numPr>
        <w:rPr>
          <w:lang w:val="en-CA"/>
        </w:rPr>
      </w:pPr>
      <w:r w:rsidRPr="00EC34F0">
        <w:rPr>
          <w:lang w:val="en-CA"/>
        </w:rPr>
        <w:lastRenderedPageBreak/>
        <w:t>agency_name</w:t>
      </w:r>
      <w:r>
        <w:rPr>
          <w:lang w:val="en-CA"/>
        </w:rPr>
        <w:br/>
        <w:t>-&gt; &lt;agency_id&gt; change:hasManifestation [a org:Organization; foaf:name &lt;agency_name&gt;]</w:t>
      </w:r>
    </w:p>
    <w:p w14:paraId="419F7015" w14:textId="77777777" w:rsidR="002660E6" w:rsidRDefault="002660E6" w:rsidP="008C7F3C">
      <w:pPr>
        <w:pStyle w:val="ListParagraph"/>
        <w:numPr>
          <w:ilvl w:val="0"/>
          <w:numId w:val="58"/>
        </w:numPr>
        <w:rPr>
          <w:lang w:val="en-CA"/>
        </w:rPr>
      </w:pPr>
      <w:r w:rsidRPr="00EC34F0">
        <w:rPr>
          <w:lang w:val="en-CA"/>
        </w:rPr>
        <w:t>agency_url</w:t>
      </w:r>
      <w:r>
        <w:rPr>
          <w:lang w:val="en-CA"/>
        </w:rPr>
        <w:br/>
        <w:t>-&gt; &lt;agency_id_manifestation&gt; icontact:hasWebSite &lt;agency_url&gt;</w:t>
      </w:r>
    </w:p>
    <w:p w14:paraId="1C9BB6E3" w14:textId="77777777" w:rsidR="002660E6" w:rsidRDefault="002660E6" w:rsidP="008C7F3C">
      <w:pPr>
        <w:pStyle w:val="ListParagraph"/>
        <w:numPr>
          <w:ilvl w:val="0"/>
          <w:numId w:val="58"/>
        </w:numPr>
        <w:rPr>
          <w:lang w:val="en-CA"/>
        </w:rPr>
      </w:pPr>
      <w:r w:rsidRPr="00EC34F0">
        <w:rPr>
          <w:lang w:val="en-CA"/>
        </w:rPr>
        <w:t>agency_timezone</w:t>
      </w:r>
      <w:r>
        <w:rPr>
          <w:lang w:val="en-CA"/>
        </w:rPr>
        <w:br/>
        <w:t xml:space="preserve">-&gt; the timezone where the agency is located. </w:t>
      </w:r>
      <w:r>
        <w:rPr>
          <w:lang w:val="en-CA"/>
        </w:rPr>
        <w:br/>
        <w:t>to do: an Organization has some assocated location (a sf:Feature), and a Feature may be associated with a time:TimeZone. Alternatively, we may also associate timezones with addresses.</w:t>
      </w:r>
    </w:p>
    <w:p w14:paraId="1CC3F377" w14:textId="77777777" w:rsidR="002660E6" w:rsidRDefault="002660E6" w:rsidP="008C7F3C">
      <w:pPr>
        <w:pStyle w:val="ListParagraph"/>
        <w:numPr>
          <w:ilvl w:val="0"/>
          <w:numId w:val="58"/>
        </w:numPr>
        <w:rPr>
          <w:lang w:val="en-CA"/>
        </w:rPr>
      </w:pPr>
      <w:r w:rsidRPr="00EC34F0">
        <w:rPr>
          <w:lang w:val="en-CA"/>
        </w:rPr>
        <w:t>agency_lang</w:t>
      </w:r>
      <w:r>
        <w:rPr>
          <w:lang w:val="en-CA"/>
        </w:rPr>
        <w:br/>
        <w:t>(omitted)</w:t>
      </w:r>
    </w:p>
    <w:p w14:paraId="245FDD45" w14:textId="77777777" w:rsidR="002660E6" w:rsidRDefault="002660E6" w:rsidP="008C7F3C">
      <w:pPr>
        <w:pStyle w:val="ListParagraph"/>
        <w:numPr>
          <w:ilvl w:val="0"/>
          <w:numId w:val="58"/>
        </w:numPr>
        <w:rPr>
          <w:lang w:val="en-CA"/>
        </w:rPr>
      </w:pPr>
      <w:r w:rsidRPr="00EC34F0">
        <w:rPr>
          <w:lang w:val="en-CA"/>
        </w:rPr>
        <w:t>agency_phone</w:t>
      </w:r>
      <w:r>
        <w:rPr>
          <w:lang w:val="en-CA"/>
        </w:rPr>
        <w:br/>
        <w:t>-&gt; &lt;agency_id_manifestation&gt; icontact:hasPhoneNumber &lt;agency_phone&gt;</w:t>
      </w:r>
    </w:p>
    <w:p w14:paraId="0CB86D05" w14:textId="77777777" w:rsidR="002660E6" w:rsidRPr="00EC34F0" w:rsidRDefault="002660E6" w:rsidP="008C7F3C">
      <w:pPr>
        <w:pStyle w:val="ListParagraph"/>
        <w:numPr>
          <w:ilvl w:val="0"/>
          <w:numId w:val="58"/>
        </w:numPr>
        <w:rPr>
          <w:lang w:val="en-CA"/>
        </w:rPr>
      </w:pPr>
      <w:r w:rsidRPr="00EC34F0">
        <w:rPr>
          <w:lang w:val="en-CA"/>
        </w:rPr>
        <w:t>agency_fare_url</w:t>
      </w:r>
      <w:r>
        <w:rPr>
          <w:lang w:val="en-CA"/>
        </w:rPr>
        <w:br/>
        <w:t>(omitted)</w:t>
      </w:r>
    </w:p>
    <w:p w14:paraId="1A3B2133" w14:textId="77777777" w:rsidR="002660E6" w:rsidRPr="000A6572" w:rsidRDefault="002660E6" w:rsidP="002660E6"/>
    <w:p w14:paraId="697566D5" w14:textId="77777777" w:rsidR="002660E6" w:rsidRDefault="002660E6" w:rsidP="00EC2F24">
      <w:pPr>
        <w:pStyle w:val="Heading3"/>
        <w:numPr>
          <w:ilvl w:val="0"/>
          <w:numId w:val="0"/>
        </w:numPr>
        <w:rPr>
          <w:lang w:val="en-CA"/>
        </w:rPr>
      </w:pPr>
      <w:bookmarkStart w:id="230" w:name="_Toc35260327"/>
      <w:r>
        <w:rPr>
          <w:lang w:val="en-CA"/>
        </w:rPr>
        <w:t>calendar_dates.txt</w:t>
      </w:r>
      <w:bookmarkEnd w:id="230"/>
    </w:p>
    <w:p w14:paraId="57F6FA41" w14:textId="77777777" w:rsidR="002660E6" w:rsidRDefault="002660E6" w:rsidP="002660E6">
      <w:r>
        <w:t>Defines exceptions to service definitions in calendar.txt</w:t>
      </w:r>
    </w:p>
    <w:p w14:paraId="38EB79A3" w14:textId="77777777" w:rsidR="002660E6" w:rsidRPr="005C5DC1" w:rsidRDefault="002660E6" w:rsidP="008C7F3C">
      <w:pPr>
        <w:pStyle w:val="ListParagraph"/>
        <w:numPr>
          <w:ilvl w:val="0"/>
          <w:numId w:val="56"/>
        </w:numPr>
        <w:rPr>
          <w:lang w:val="en-CA"/>
        </w:rPr>
      </w:pPr>
      <w:r w:rsidRPr="00DA43D1">
        <w:rPr>
          <w:lang w:val="en-CA"/>
        </w:rPr>
        <w:t>service_id</w:t>
      </w:r>
      <w:r>
        <w:rPr>
          <w:lang w:val="en-CA"/>
        </w:rPr>
        <w:br/>
        <w:t>-&gt; &lt;service_id&gt; a recur:HoursOfOperation</w:t>
      </w:r>
    </w:p>
    <w:p w14:paraId="3CA63CE1" w14:textId="77777777" w:rsidR="002660E6" w:rsidRPr="006E51E7" w:rsidRDefault="002660E6" w:rsidP="008C7F3C">
      <w:pPr>
        <w:pStyle w:val="ListParagraph"/>
        <w:numPr>
          <w:ilvl w:val="0"/>
          <w:numId w:val="56"/>
        </w:numPr>
        <w:rPr>
          <w:rFonts w:ascii="Courier" w:hAnsi="Courier"/>
          <w:lang w:val="en-CA"/>
        </w:rPr>
      </w:pPr>
      <w:r>
        <w:rPr>
          <w:lang w:val="en-CA"/>
        </w:rPr>
        <w:t>&lt;</w:t>
      </w:r>
      <w:r w:rsidRPr="00DA43D1">
        <w:rPr>
          <w:lang w:val="en-CA"/>
        </w:rPr>
        <w:t>date</w:t>
      </w:r>
      <w:r>
        <w:rPr>
          <w:lang w:val="en-CA"/>
        </w:rPr>
        <w:t>&gt;</w:t>
      </w:r>
      <w:r>
        <w:rPr>
          <w:lang w:val="en-CA"/>
        </w:rPr>
        <w:br/>
        <w:t>a time:TemporalEntity</w:t>
      </w:r>
      <w:r>
        <w:rPr>
          <w:lang w:val="en-CA"/>
        </w:rPr>
        <w:br/>
        <w:t>-&gt; &lt;xsd_date&gt; xmodify to xsd format: YYYY-MM-DD</w:t>
      </w:r>
      <w:r>
        <w:rPr>
          <w:lang w:val="en-CA"/>
        </w:rPr>
        <w:br/>
      </w:r>
      <w:r w:rsidRPr="006E51E7">
        <w:rPr>
          <w:rFonts w:ascii="Courier" w:hAnsi="Courier"/>
          <w:lang w:val="en-CA"/>
        </w:rPr>
        <w:t>s = getValue("date")</w:t>
      </w:r>
    </w:p>
    <w:p w14:paraId="507A5556" w14:textId="77777777" w:rsidR="002660E6" w:rsidRDefault="002660E6" w:rsidP="002660E6">
      <w:pPr>
        <w:pStyle w:val="ListParagraph"/>
        <w:rPr>
          <w:rFonts w:ascii="Courier" w:hAnsi="Courier"/>
          <w:lang w:val="en-CA"/>
        </w:rPr>
      </w:pPr>
      <w:r w:rsidRPr="006E51E7">
        <w:rPr>
          <w:rFonts w:ascii="Courier" w:hAnsi="Courier"/>
          <w:lang w:val="en-CA"/>
        </w:rPr>
        <w:t>return s[0:4] + "-" + s[4:6] + "-" + s[6:8]</w:t>
      </w:r>
    </w:p>
    <w:p w14:paraId="002896AB" w14:textId="77777777" w:rsidR="002660E6" w:rsidRDefault="002660E6" w:rsidP="002660E6">
      <w:pPr>
        <w:pStyle w:val="ListParagraph"/>
        <w:rPr>
          <w:lang w:val="en-CA"/>
        </w:rPr>
      </w:pPr>
      <w:r>
        <w:rPr>
          <w:lang w:val="en-CA"/>
        </w:rPr>
        <w:br/>
        <w:t>-&gt; &lt;service_id&gt; &lt;exception_type&gt; &lt;date&gt;.</w:t>
      </w:r>
      <w:r>
        <w:rPr>
          <w:lang w:val="en-CA"/>
        </w:rPr>
        <w:br/>
        <w:t>&lt;date&gt; time:inXSDDate &lt;xsd_date&gt;]</w:t>
      </w:r>
    </w:p>
    <w:p w14:paraId="3028CA1B" w14:textId="77777777" w:rsidR="002660E6" w:rsidRDefault="002660E6" w:rsidP="008C7F3C">
      <w:pPr>
        <w:pStyle w:val="ListParagraph"/>
        <w:numPr>
          <w:ilvl w:val="0"/>
          <w:numId w:val="56"/>
        </w:numPr>
        <w:rPr>
          <w:lang w:val="en-CA"/>
        </w:rPr>
      </w:pPr>
      <w:r w:rsidRPr="00DA43D1">
        <w:rPr>
          <w:lang w:val="en-CA"/>
        </w:rPr>
        <w:lastRenderedPageBreak/>
        <w:t>exception_type</w:t>
      </w:r>
      <w:r>
        <w:rPr>
          <w:lang w:val="en-CA"/>
        </w:rPr>
        <w:t>: service added or removed (1: added, 2: removed)</w:t>
      </w:r>
      <w:r>
        <w:rPr>
          <w:lang w:val="en-CA"/>
        </w:rPr>
        <w:br/>
        <w:t>modify to capture implied property</w:t>
      </w:r>
      <w:r>
        <w:rPr>
          <w:lang w:val="en-CA"/>
        </w:rPr>
        <w:br/>
        <w:t>-&gt; 1: recur:recursAddition</w:t>
      </w:r>
      <w:r>
        <w:rPr>
          <w:lang w:val="en-CA"/>
        </w:rPr>
        <w:br/>
        <w:t>-&gt; 2: recur:recursExcept</w:t>
      </w:r>
    </w:p>
    <w:p w14:paraId="27DE3931" w14:textId="77777777" w:rsidR="002660E6" w:rsidRPr="00592D4E" w:rsidRDefault="002660E6" w:rsidP="002660E6">
      <w:pPr>
        <w:pStyle w:val="ListParagraph"/>
        <w:rPr>
          <w:rFonts w:ascii="Courier" w:hAnsi="Courier"/>
          <w:lang w:val="en-CA"/>
        </w:rPr>
      </w:pPr>
      <w:r w:rsidRPr="00592D4E">
        <w:rPr>
          <w:rFonts w:ascii="Courier" w:hAnsi="Courier"/>
          <w:lang w:val="en-CA"/>
        </w:rPr>
        <w:t>s = getValue("exception_type")</w:t>
      </w:r>
    </w:p>
    <w:p w14:paraId="1344C453" w14:textId="77777777" w:rsidR="002660E6" w:rsidRPr="00592D4E" w:rsidRDefault="002660E6" w:rsidP="002660E6">
      <w:pPr>
        <w:pStyle w:val="ListParagraph"/>
        <w:rPr>
          <w:rFonts w:ascii="Courier" w:hAnsi="Courier"/>
          <w:lang w:val="en-CA"/>
        </w:rPr>
      </w:pPr>
      <w:r w:rsidRPr="00592D4E">
        <w:rPr>
          <w:rFonts w:ascii="Courier" w:hAnsi="Courier"/>
          <w:lang w:val="en-CA"/>
        </w:rPr>
        <w:t>if ((int)(s) == 1):</w:t>
      </w:r>
    </w:p>
    <w:p w14:paraId="502C6E7B" w14:textId="77777777" w:rsidR="002660E6" w:rsidRPr="00592D4E" w:rsidRDefault="002660E6" w:rsidP="002660E6">
      <w:pPr>
        <w:pStyle w:val="ListParagraph"/>
        <w:rPr>
          <w:rFonts w:ascii="Courier" w:hAnsi="Courier"/>
          <w:lang w:val="en-CA"/>
        </w:rPr>
      </w:pPr>
      <w:r w:rsidRPr="00592D4E">
        <w:rPr>
          <w:rFonts w:ascii="Courier" w:hAnsi="Courier"/>
          <w:lang w:val="en-CA"/>
        </w:rPr>
        <w:t xml:space="preserve">    return "http://ontology.eil.utoronto.ca/icity/RecurringEvent/recursAddition"</w:t>
      </w:r>
    </w:p>
    <w:p w14:paraId="539745B7" w14:textId="77777777" w:rsidR="002660E6" w:rsidRPr="00592D4E" w:rsidRDefault="002660E6" w:rsidP="002660E6">
      <w:pPr>
        <w:pStyle w:val="ListParagraph"/>
        <w:rPr>
          <w:rFonts w:ascii="Courier" w:hAnsi="Courier"/>
          <w:lang w:val="en-CA"/>
        </w:rPr>
      </w:pPr>
      <w:r w:rsidRPr="00592D4E">
        <w:rPr>
          <w:rFonts w:ascii="Courier" w:hAnsi="Courier"/>
          <w:lang w:val="en-CA"/>
        </w:rPr>
        <w:t>if ((int)(s) == 2):</w:t>
      </w:r>
    </w:p>
    <w:p w14:paraId="6D5A5FEF" w14:textId="77777777" w:rsidR="002660E6" w:rsidRPr="00592D4E" w:rsidRDefault="002660E6" w:rsidP="002660E6">
      <w:pPr>
        <w:pStyle w:val="ListParagraph"/>
        <w:rPr>
          <w:rFonts w:ascii="Courier" w:hAnsi="Courier"/>
        </w:rPr>
      </w:pPr>
      <w:r w:rsidRPr="00592D4E">
        <w:rPr>
          <w:rFonts w:ascii="Courier" w:hAnsi="Courier"/>
          <w:lang w:val="en-CA"/>
        </w:rPr>
        <w:t xml:space="preserve">    return "http://ontology.eil.utoronto.ca/icity/RecurringEvent/recursExcept"</w:t>
      </w:r>
    </w:p>
    <w:p w14:paraId="3F1F4797" w14:textId="77777777" w:rsidR="002660E6" w:rsidRDefault="002660E6" w:rsidP="00EC2F24">
      <w:pPr>
        <w:pStyle w:val="Heading3"/>
        <w:numPr>
          <w:ilvl w:val="0"/>
          <w:numId w:val="0"/>
        </w:numPr>
        <w:rPr>
          <w:lang w:val="en-CA"/>
        </w:rPr>
      </w:pPr>
      <w:bookmarkStart w:id="231" w:name="_Toc35260328"/>
      <w:r>
        <w:rPr>
          <w:lang w:val="en-CA"/>
        </w:rPr>
        <w:t>calendar.txt</w:t>
      </w:r>
      <w:bookmarkEnd w:id="231"/>
    </w:p>
    <w:p w14:paraId="2E0A37C2" w14:textId="77777777" w:rsidR="002660E6" w:rsidRPr="00917749" w:rsidRDefault="002660E6" w:rsidP="002660E6">
      <w:r>
        <w:t>Defines dates for service availability; a weekly recurring event(s).</w:t>
      </w:r>
    </w:p>
    <w:p w14:paraId="5909E764" w14:textId="77777777" w:rsidR="002660E6" w:rsidRDefault="002660E6" w:rsidP="008C7F3C">
      <w:pPr>
        <w:pStyle w:val="ListParagraph"/>
        <w:numPr>
          <w:ilvl w:val="0"/>
          <w:numId w:val="55"/>
        </w:numPr>
        <w:rPr>
          <w:lang w:val="en-CA"/>
        </w:rPr>
      </w:pPr>
      <w:r w:rsidRPr="00917749">
        <w:rPr>
          <w:lang w:val="en-CA"/>
        </w:rPr>
        <w:t>service_id</w:t>
      </w:r>
      <w:r>
        <w:rPr>
          <w:lang w:val="en-CA"/>
        </w:rPr>
        <w:br/>
        <w:t>-&gt; &lt;service_id&gt; a recur:HoursOfOperation</w:t>
      </w:r>
    </w:p>
    <w:p w14:paraId="6BFEBFF7" w14:textId="77777777" w:rsidR="002660E6" w:rsidRPr="00BB715A" w:rsidRDefault="002660E6" w:rsidP="008C7F3C">
      <w:pPr>
        <w:pStyle w:val="ListParagraph"/>
        <w:numPr>
          <w:ilvl w:val="0"/>
          <w:numId w:val="55"/>
        </w:numPr>
        <w:rPr>
          <w:lang w:val="en-CA"/>
        </w:rPr>
      </w:pPr>
      <w:r w:rsidRPr="00917749">
        <w:rPr>
          <w:lang w:val="en-CA"/>
        </w:rPr>
        <w:t>Monday</w:t>
      </w:r>
      <w:r>
        <w:rPr>
          <w:lang w:val="en-CA"/>
        </w:rPr>
        <w:t>:</w:t>
      </w:r>
      <w:r>
        <w:rPr>
          <w:lang w:val="en-CA"/>
        </w:rPr>
        <w:br/>
        <w:t>-&gt; modify if 1: &lt;service_id&gt; schema:dayOfWeek schema:Monday</w:t>
      </w:r>
      <w:r>
        <w:rPr>
          <w:lang w:val="en-CA"/>
        </w:rPr>
        <w:br/>
      </w:r>
      <w:r w:rsidRPr="00BB715A">
        <w:rPr>
          <w:lang w:val="en-CA"/>
        </w:rPr>
        <w:t>if (int)(getValue("monday"))==1 :</w:t>
      </w:r>
    </w:p>
    <w:p w14:paraId="2717625D" w14:textId="77777777" w:rsidR="002660E6" w:rsidRDefault="002660E6" w:rsidP="002660E6">
      <w:pPr>
        <w:pStyle w:val="ListParagraph"/>
        <w:rPr>
          <w:lang w:val="en-CA"/>
        </w:rPr>
      </w:pPr>
      <w:r w:rsidRPr="00BB715A">
        <w:rPr>
          <w:lang w:val="en-CA"/>
        </w:rPr>
        <w:t xml:space="preserve"> return "http://schema.org/Monday"</w:t>
      </w:r>
    </w:p>
    <w:p w14:paraId="47255889" w14:textId="77777777" w:rsidR="002660E6" w:rsidRDefault="002660E6" w:rsidP="008C7F3C">
      <w:pPr>
        <w:pStyle w:val="ListParagraph"/>
        <w:numPr>
          <w:ilvl w:val="0"/>
          <w:numId w:val="55"/>
        </w:numPr>
        <w:rPr>
          <w:lang w:val="en-CA"/>
        </w:rPr>
      </w:pPr>
      <w:r w:rsidRPr="00917749">
        <w:rPr>
          <w:lang w:val="en-CA"/>
        </w:rPr>
        <w:t>Tuesday</w:t>
      </w:r>
      <w:r>
        <w:rPr>
          <w:lang w:val="en-CA"/>
        </w:rPr>
        <w:t>:</w:t>
      </w:r>
      <w:r>
        <w:rPr>
          <w:lang w:val="en-CA"/>
        </w:rPr>
        <w:br/>
        <w:t>-&gt; if 2: &lt;service_id&gt; schema:dayOfWeek schema:Tuesday</w:t>
      </w:r>
    </w:p>
    <w:p w14:paraId="7EC255EF" w14:textId="77777777" w:rsidR="002660E6" w:rsidRDefault="002660E6" w:rsidP="008C7F3C">
      <w:pPr>
        <w:pStyle w:val="ListParagraph"/>
        <w:numPr>
          <w:ilvl w:val="0"/>
          <w:numId w:val="55"/>
        </w:numPr>
        <w:rPr>
          <w:lang w:val="en-CA"/>
        </w:rPr>
      </w:pPr>
      <w:r w:rsidRPr="00917749">
        <w:rPr>
          <w:lang w:val="en-CA"/>
        </w:rPr>
        <w:t>wednesday,</w:t>
      </w:r>
      <w:r>
        <w:rPr>
          <w:lang w:val="en-CA"/>
        </w:rPr>
        <w:t>thursday,friday,saturday,Sunday:</w:t>
      </w:r>
      <w:r>
        <w:rPr>
          <w:lang w:val="en-CA"/>
        </w:rPr>
        <w:br/>
        <w:t>-&gt; as above</w:t>
      </w:r>
    </w:p>
    <w:p w14:paraId="0067ADAF" w14:textId="77777777" w:rsidR="002660E6" w:rsidRPr="006B5589" w:rsidRDefault="002660E6" w:rsidP="008C7F3C">
      <w:pPr>
        <w:pStyle w:val="ListParagraph"/>
        <w:numPr>
          <w:ilvl w:val="0"/>
          <w:numId w:val="55"/>
        </w:numPr>
        <w:rPr>
          <w:lang w:val="en-CA"/>
        </w:rPr>
      </w:pPr>
      <w:r>
        <w:rPr>
          <w:lang w:val="en-CA"/>
        </w:rPr>
        <w:t>&lt;</w:t>
      </w:r>
      <w:r w:rsidRPr="00917749">
        <w:rPr>
          <w:lang w:val="en-CA"/>
        </w:rPr>
        <w:t>start_date</w:t>
      </w:r>
      <w:r>
        <w:rPr>
          <w:lang w:val="en-CA"/>
        </w:rPr>
        <w:t>&gt; a time:Instant</w:t>
      </w:r>
      <w:r>
        <w:rPr>
          <w:lang w:val="en-CA"/>
        </w:rPr>
        <w:br/>
        <w:t>-&gt;&lt;start_date_xsd&gt; modify to xsd format: YYYY-MM-DD</w:t>
      </w:r>
      <w:r>
        <w:rPr>
          <w:lang w:val="en-CA"/>
        </w:rPr>
        <w:br/>
      </w:r>
      <w:r w:rsidRPr="006B5589">
        <w:rPr>
          <w:lang w:val="en-CA"/>
        </w:rPr>
        <w:t>s = getValue("start_date")</w:t>
      </w:r>
    </w:p>
    <w:p w14:paraId="247ECFCB" w14:textId="77777777" w:rsidR="002660E6" w:rsidRDefault="002660E6" w:rsidP="002660E6">
      <w:pPr>
        <w:pStyle w:val="ListParagraph"/>
        <w:rPr>
          <w:lang w:val="en-CA"/>
        </w:rPr>
      </w:pPr>
      <w:r w:rsidRPr="006B5589">
        <w:rPr>
          <w:lang w:val="en-CA"/>
        </w:rPr>
        <w:lastRenderedPageBreak/>
        <w:t>return s[0:4] + "-" + s[4:6] + "-" + s[6:8]</w:t>
      </w:r>
      <w:r>
        <w:rPr>
          <w:lang w:val="en-CA"/>
        </w:rPr>
        <w:br/>
        <w:t>-&gt; &lt;service_id&gt; recur:beginsRecurring &lt;start_date&gt;.</w:t>
      </w:r>
      <w:r>
        <w:rPr>
          <w:lang w:val="en-CA"/>
        </w:rPr>
        <w:br/>
        <w:t>&lt;start_date&gt; time:Instant; time:inXSDDate &lt;start_date&gt;.</w:t>
      </w:r>
    </w:p>
    <w:p w14:paraId="2FF66196" w14:textId="77777777" w:rsidR="002660E6" w:rsidRPr="006B5589" w:rsidRDefault="002660E6" w:rsidP="008C7F3C">
      <w:pPr>
        <w:pStyle w:val="ListParagraph"/>
        <w:numPr>
          <w:ilvl w:val="0"/>
          <w:numId w:val="55"/>
        </w:numPr>
        <w:rPr>
          <w:lang w:val="en-CA"/>
        </w:rPr>
      </w:pPr>
      <w:r>
        <w:rPr>
          <w:lang w:val="en-CA"/>
        </w:rPr>
        <w:t>&lt;</w:t>
      </w:r>
      <w:r w:rsidRPr="00917749">
        <w:rPr>
          <w:lang w:val="en-CA"/>
        </w:rPr>
        <w:t>end_date</w:t>
      </w:r>
      <w:r>
        <w:rPr>
          <w:lang w:val="en-CA"/>
        </w:rPr>
        <w:t>&gt; a time:Instant</w:t>
      </w:r>
      <w:r>
        <w:rPr>
          <w:lang w:val="en-CA"/>
        </w:rPr>
        <w:br/>
        <w:t>-&gt; &lt;end_date_xsd&gt; modify to xsd format: YYYY-MM-DD</w:t>
      </w:r>
      <w:r>
        <w:rPr>
          <w:lang w:val="en-CA"/>
        </w:rPr>
        <w:br/>
      </w:r>
      <w:r w:rsidRPr="006B5589">
        <w:rPr>
          <w:lang w:val="en-CA"/>
        </w:rPr>
        <w:t>s = getValue("</w:t>
      </w:r>
      <w:r>
        <w:rPr>
          <w:lang w:val="en-CA"/>
        </w:rPr>
        <w:t>end</w:t>
      </w:r>
      <w:r w:rsidRPr="006B5589">
        <w:rPr>
          <w:lang w:val="en-CA"/>
        </w:rPr>
        <w:t>_date")</w:t>
      </w:r>
    </w:p>
    <w:p w14:paraId="1A0A7A42" w14:textId="77777777" w:rsidR="002660E6" w:rsidRPr="009073AC" w:rsidRDefault="002660E6" w:rsidP="002660E6">
      <w:pPr>
        <w:pStyle w:val="ListParagraph"/>
        <w:rPr>
          <w:lang w:val="en-CA"/>
        </w:rPr>
      </w:pPr>
      <w:r w:rsidRPr="006B5589">
        <w:rPr>
          <w:lang w:val="en-CA"/>
        </w:rPr>
        <w:t>return s[0:4] + "-" + s[4:6] + "-" + s[6:8]</w:t>
      </w:r>
      <w:r>
        <w:rPr>
          <w:lang w:val="en-CA"/>
        </w:rPr>
        <w:br/>
        <w:t>-&gt; &lt;service_id&gt; recur:endsRecurring &lt;end_date&gt;</w:t>
      </w:r>
      <w:r>
        <w:rPr>
          <w:lang w:val="en-CA"/>
        </w:rPr>
        <w:br/>
        <w:t>&lt;end_date&gt; time:inXSDDate &lt;end_date&gt;.</w:t>
      </w:r>
    </w:p>
    <w:p w14:paraId="1F00E363" w14:textId="77777777" w:rsidR="002660E6" w:rsidRDefault="002660E6" w:rsidP="00EC2F24">
      <w:pPr>
        <w:pStyle w:val="Heading3"/>
        <w:numPr>
          <w:ilvl w:val="0"/>
          <w:numId w:val="0"/>
        </w:numPr>
        <w:rPr>
          <w:lang w:val="en-CA"/>
        </w:rPr>
      </w:pPr>
      <w:bookmarkStart w:id="232" w:name="_Toc35260329"/>
      <w:r>
        <w:rPr>
          <w:lang w:val="en-CA"/>
        </w:rPr>
        <w:t>routes.txt</w:t>
      </w:r>
      <w:bookmarkEnd w:id="232"/>
    </w:p>
    <w:p w14:paraId="0020034B" w14:textId="77777777" w:rsidR="002660E6" w:rsidRDefault="002660E6" w:rsidP="008C7F3C">
      <w:pPr>
        <w:pStyle w:val="ListParagraph"/>
        <w:numPr>
          <w:ilvl w:val="0"/>
          <w:numId w:val="53"/>
        </w:numPr>
        <w:rPr>
          <w:lang w:val="en-CA"/>
        </w:rPr>
      </w:pPr>
      <w:r w:rsidRPr="00F42D45">
        <w:rPr>
          <w:lang w:val="en-CA"/>
        </w:rPr>
        <w:t>route_id</w:t>
      </w:r>
      <w:r>
        <w:rPr>
          <w:lang w:val="en-CA"/>
        </w:rPr>
        <w:br/>
        <w:t>-&gt; &lt;route_id&gt; a transit:RoutePD</w:t>
      </w:r>
    </w:p>
    <w:p w14:paraId="672AFBCE" w14:textId="77777777" w:rsidR="002660E6" w:rsidRDefault="002660E6" w:rsidP="002660E6">
      <w:pPr>
        <w:pStyle w:val="ListParagraph"/>
        <w:rPr>
          <w:lang w:val="en-CA"/>
        </w:rPr>
      </w:pPr>
      <w:r>
        <w:rPr>
          <w:lang w:val="en-CA"/>
        </w:rPr>
        <w:t>&lt;route_manifestation_id&gt;:</w:t>
      </w:r>
    </w:p>
    <w:p w14:paraId="770B0A71" w14:textId="77777777" w:rsidR="002660E6" w:rsidRPr="000C2A6A" w:rsidRDefault="002660E6" w:rsidP="002660E6">
      <w:pPr>
        <w:ind w:left="1440"/>
        <w:rPr>
          <w:rFonts w:ascii="Times" w:hAnsi="Times"/>
        </w:rPr>
      </w:pPr>
      <w:r w:rsidRPr="000C2A6A">
        <w:rPr>
          <w:rFonts w:ascii="Courier" w:hAnsi="Courier"/>
          <w:sz w:val="22"/>
        </w:rPr>
        <w:t>from datetime import date</w:t>
      </w:r>
    </w:p>
    <w:p w14:paraId="7D9C7BE5" w14:textId="77777777" w:rsidR="002660E6" w:rsidRPr="00E63225" w:rsidRDefault="002660E6" w:rsidP="002660E6">
      <w:pPr>
        <w:ind w:left="1440"/>
        <w:rPr>
          <w:rFonts w:ascii="Courier" w:hAnsi="Courier"/>
          <w:sz w:val="22"/>
        </w:rPr>
      </w:pPr>
      <w:r w:rsidRPr="000C2A6A">
        <w:rPr>
          <w:rFonts w:ascii="Courier" w:hAnsi="Courier"/>
          <w:sz w:val="22"/>
        </w:rPr>
        <w:t>return getValue("</w:t>
      </w:r>
      <w:r>
        <w:rPr>
          <w:rFonts w:ascii="Courier" w:hAnsi="Courier"/>
          <w:sz w:val="22"/>
        </w:rPr>
        <w:t>route</w:t>
      </w:r>
      <w:r w:rsidRPr="000C2A6A">
        <w:rPr>
          <w:rFonts w:ascii="Courier" w:hAnsi="Courier"/>
          <w:sz w:val="22"/>
        </w:rPr>
        <w:t>_id") + "_" + date.today().strftime("%m-%d-%Y")</w:t>
      </w:r>
    </w:p>
    <w:p w14:paraId="774A014A" w14:textId="77777777" w:rsidR="002660E6" w:rsidRDefault="002660E6" w:rsidP="008C7F3C">
      <w:pPr>
        <w:pStyle w:val="ListParagraph"/>
        <w:numPr>
          <w:ilvl w:val="0"/>
          <w:numId w:val="53"/>
        </w:numPr>
        <w:rPr>
          <w:lang w:val="en-CA"/>
        </w:rPr>
      </w:pPr>
      <w:r w:rsidRPr="00F42D45">
        <w:rPr>
          <w:lang w:val="en-CA"/>
        </w:rPr>
        <w:t>agency_id</w:t>
      </w:r>
    </w:p>
    <w:p w14:paraId="6D2072E2" w14:textId="77777777" w:rsidR="002660E6" w:rsidRDefault="002660E6" w:rsidP="002660E6">
      <w:pPr>
        <w:pStyle w:val="ListParagraph"/>
        <w:rPr>
          <w:lang w:val="en-CA"/>
        </w:rPr>
      </w:pPr>
      <w:r>
        <w:rPr>
          <w:lang w:val="en-CA"/>
        </w:rPr>
        <w:t>&lt;transit_system_iri&gt;:</w:t>
      </w:r>
      <w:r>
        <w:rPr>
          <w:lang w:val="en-CA"/>
        </w:rPr>
        <w:br/>
      </w:r>
      <w:r w:rsidRPr="00E63225">
        <w:rPr>
          <w:rFonts w:ascii="Courier" w:hAnsi="Courier"/>
          <w:lang w:val="en-CA"/>
        </w:rPr>
        <w:t>return "transitsystem_" + getValue("agency_id")</w:t>
      </w:r>
      <w:r>
        <w:rPr>
          <w:lang w:val="en-CA"/>
        </w:rPr>
        <w:br/>
        <w:t>-&gt; &lt;route_id&gt; transit:inTransitSystem &lt;transit_system_iri&gt;.</w:t>
      </w:r>
    </w:p>
    <w:p w14:paraId="10E443D0" w14:textId="77777777" w:rsidR="002660E6" w:rsidRDefault="002660E6" w:rsidP="002660E6">
      <w:pPr>
        <w:pStyle w:val="ListParagraph"/>
        <w:rPr>
          <w:lang w:val="en-CA"/>
        </w:rPr>
      </w:pPr>
      <w:r>
        <w:rPr>
          <w:lang w:val="en-CA"/>
        </w:rPr>
        <w:t>&lt;transit_system_iri&gt; a transit:TransitSystem; transit:operatedBy &lt;agency_id&gt;.</w:t>
      </w:r>
    </w:p>
    <w:p w14:paraId="200A31D8" w14:textId="77777777" w:rsidR="002660E6" w:rsidRPr="003A1BCD" w:rsidRDefault="002660E6" w:rsidP="008C7F3C">
      <w:pPr>
        <w:pStyle w:val="ListParagraph"/>
        <w:numPr>
          <w:ilvl w:val="0"/>
          <w:numId w:val="53"/>
        </w:numPr>
        <w:rPr>
          <w:lang w:val="en-CA"/>
        </w:rPr>
      </w:pPr>
      <w:r w:rsidRPr="003A1BCD">
        <w:rPr>
          <w:lang w:val="en-CA"/>
        </w:rPr>
        <w:t>route_short_name</w:t>
      </w:r>
      <w:r w:rsidRPr="003A1BCD">
        <w:rPr>
          <w:lang w:val="en-CA"/>
        </w:rPr>
        <w:br/>
        <w:t xml:space="preserve">-&gt; &lt;route_id&gt; change:hasManifestation </w:t>
      </w:r>
      <w:r>
        <w:rPr>
          <w:lang w:val="en-CA"/>
        </w:rPr>
        <w:t>&lt;route_manifestation_iri&gt;.</w:t>
      </w:r>
      <w:r>
        <w:rPr>
          <w:lang w:val="en-CA"/>
        </w:rPr>
        <w:br/>
        <w:t xml:space="preserve">&lt;route_manifestation_iri&gt; </w:t>
      </w:r>
      <w:r w:rsidRPr="003A1BCD">
        <w:rPr>
          <w:lang w:val="en-CA"/>
        </w:rPr>
        <w:t>a transit:Route; transit:routeShortName &lt;route_short_name&gt;</w:t>
      </w:r>
      <w:r>
        <w:rPr>
          <w:lang w:val="en-CA"/>
        </w:rPr>
        <w:t>.</w:t>
      </w:r>
    </w:p>
    <w:p w14:paraId="4226F68C" w14:textId="77777777" w:rsidR="002660E6" w:rsidRDefault="002660E6" w:rsidP="008C7F3C">
      <w:pPr>
        <w:pStyle w:val="ListParagraph"/>
        <w:numPr>
          <w:ilvl w:val="0"/>
          <w:numId w:val="53"/>
        </w:numPr>
        <w:rPr>
          <w:lang w:val="en-CA"/>
        </w:rPr>
      </w:pPr>
      <w:r w:rsidRPr="003A1BCD">
        <w:rPr>
          <w:lang w:val="en-CA"/>
        </w:rPr>
        <w:t>route_long_name</w:t>
      </w:r>
      <w:r w:rsidRPr="003A1BCD">
        <w:rPr>
          <w:lang w:val="en-CA"/>
        </w:rPr>
        <w:br/>
        <w:t>-&gt; &lt;route_id&gt; change:hasManifestation</w:t>
      </w:r>
      <w:r>
        <w:rPr>
          <w:lang w:val="en-CA"/>
        </w:rPr>
        <w:t xml:space="preserve"> &lt;route_manifestation_iri&gt;.</w:t>
      </w:r>
    </w:p>
    <w:p w14:paraId="6BCD32D9" w14:textId="77777777" w:rsidR="002660E6" w:rsidRPr="003A1BCD" w:rsidRDefault="002660E6" w:rsidP="002660E6">
      <w:pPr>
        <w:pStyle w:val="ListParagraph"/>
        <w:rPr>
          <w:lang w:val="en-CA"/>
        </w:rPr>
      </w:pPr>
      <w:r>
        <w:rPr>
          <w:lang w:val="en-CA"/>
        </w:rPr>
        <w:t xml:space="preserve">&lt;route_manifestation_iri&gt; </w:t>
      </w:r>
      <w:r w:rsidRPr="003A1BCD">
        <w:rPr>
          <w:lang w:val="en-CA"/>
        </w:rPr>
        <w:t>a transit:Route; foaf:name &lt;route_long_name&gt;</w:t>
      </w:r>
      <w:r>
        <w:rPr>
          <w:lang w:val="en-CA"/>
        </w:rPr>
        <w:t>.</w:t>
      </w:r>
    </w:p>
    <w:p w14:paraId="3A248E71" w14:textId="77777777" w:rsidR="002660E6" w:rsidRPr="003A1BCD" w:rsidRDefault="002660E6" w:rsidP="008C7F3C">
      <w:pPr>
        <w:pStyle w:val="ListParagraph"/>
        <w:numPr>
          <w:ilvl w:val="0"/>
          <w:numId w:val="53"/>
        </w:numPr>
        <w:rPr>
          <w:lang w:val="en-CA"/>
        </w:rPr>
      </w:pPr>
      <w:r w:rsidRPr="003A1BCD">
        <w:rPr>
          <w:lang w:val="en-CA"/>
        </w:rPr>
        <w:t>route_desc (not filled)</w:t>
      </w:r>
    </w:p>
    <w:p w14:paraId="27795633" w14:textId="77777777" w:rsidR="002660E6" w:rsidRPr="003A1BCD" w:rsidRDefault="002660E6" w:rsidP="008C7F3C">
      <w:pPr>
        <w:pStyle w:val="ListParagraph"/>
        <w:numPr>
          <w:ilvl w:val="0"/>
          <w:numId w:val="53"/>
        </w:numPr>
        <w:rPr>
          <w:lang w:val="en-CA"/>
        </w:rPr>
      </w:pPr>
      <w:r w:rsidRPr="003A1BCD">
        <w:rPr>
          <w:lang w:val="en-CA"/>
        </w:rPr>
        <w:lastRenderedPageBreak/>
        <w:t>route_type</w:t>
      </w:r>
      <w:r w:rsidRPr="003A1BCD">
        <w:rPr>
          <w:lang w:val="en-CA"/>
        </w:rPr>
        <w:br/>
        <w:t>-&gt; &lt;route_id&gt; transit:hasGTFSRouteType &lt;route_type&gt;</w:t>
      </w:r>
    </w:p>
    <w:p w14:paraId="74ECB180" w14:textId="77777777" w:rsidR="002660E6" w:rsidRPr="003A1BCD" w:rsidRDefault="002660E6" w:rsidP="008C7F3C">
      <w:pPr>
        <w:pStyle w:val="ListParagraph"/>
        <w:numPr>
          <w:ilvl w:val="0"/>
          <w:numId w:val="53"/>
        </w:numPr>
        <w:rPr>
          <w:lang w:val="en-CA"/>
        </w:rPr>
      </w:pPr>
      <w:r w:rsidRPr="003A1BCD">
        <w:rPr>
          <w:lang w:val="en-CA"/>
        </w:rPr>
        <w:t>route_url (not filled)</w:t>
      </w:r>
    </w:p>
    <w:p w14:paraId="37626693" w14:textId="77777777" w:rsidR="002660E6" w:rsidRDefault="002660E6" w:rsidP="008C7F3C">
      <w:pPr>
        <w:pStyle w:val="ListParagraph"/>
        <w:numPr>
          <w:ilvl w:val="0"/>
          <w:numId w:val="53"/>
        </w:numPr>
        <w:rPr>
          <w:lang w:val="en-CA"/>
        </w:rPr>
      </w:pPr>
      <w:r w:rsidRPr="003A1BCD">
        <w:rPr>
          <w:lang w:val="en-CA"/>
        </w:rPr>
        <w:t>route_color</w:t>
      </w:r>
      <w:r w:rsidRPr="003A1BCD">
        <w:rPr>
          <w:lang w:val="en-CA"/>
        </w:rPr>
        <w:br/>
        <w:t xml:space="preserve">-&gt; &lt;route_id&gt; change:hasManifestation </w:t>
      </w:r>
      <w:r>
        <w:rPr>
          <w:lang w:val="en-CA"/>
        </w:rPr>
        <w:t>&lt;route_manifestation_iri&gt;.</w:t>
      </w:r>
      <w:r w:rsidRPr="003A1BCD">
        <w:rPr>
          <w:lang w:val="en-CA"/>
        </w:rPr>
        <w:t xml:space="preserve"> </w:t>
      </w:r>
    </w:p>
    <w:p w14:paraId="5505DE9B" w14:textId="77777777" w:rsidR="002660E6" w:rsidRPr="003A1BCD" w:rsidRDefault="002660E6" w:rsidP="002660E6">
      <w:pPr>
        <w:pStyle w:val="ListParagraph"/>
        <w:rPr>
          <w:lang w:val="en-CA"/>
        </w:rPr>
      </w:pPr>
      <w:r>
        <w:rPr>
          <w:lang w:val="en-CA"/>
        </w:rPr>
        <w:t xml:space="preserve">&lt;route_manifestation_iri&gt; </w:t>
      </w:r>
      <w:r w:rsidRPr="003A1BCD">
        <w:rPr>
          <w:lang w:val="en-CA"/>
        </w:rPr>
        <w:t>a transit:Route;</w:t>
      </w:r>
      <w:r>
        <w:rPr>
          <w:lang w:val="en-CA"/>
        </w:rPr>
        <w:t xml:space="preserve"> </w:t>
      </w:r>
      <w:r w:rsidRPr="003A1BCD">
        <w:rPr>
          <w:lang w:val="en-CA"/>
        </w:rPr>
        <w:t>transit:hasDisplayColour &lt;route_color&gt;</w:t>
      </w:r>
      <w:r>
        <w:rPr>
          <w:lang w:val="en-CA"/>
        </w:rPr>
        <w:t>.</w:t>
      </w:r>
    </w:p>
    <w:p w14:paraId="5D39CBE7" w14:textId="77777777" w:rsidR="002660E6" w:rsidRDefault="002660E6" w:rsidP="008C7F3C">
      <w:pPr>
        <w:pStyle w:val="ListParagraph"/>
        <w:numPr>
          <w:ilvl w:val="0"/>
          <w:numId w:val="53"/>
        </w:numPr>
        <w:rPr>
          <w:lang w:val="en-CA"/>
        </w:rPr>
      </w:pPr>
      <w:r w:rsidRPr="003A1BCD">
        <w:rPr>
          <w:lang w:val="en-CA"/>
        </w:rPr>
        <w:t>route_text_color</w:t>
      </w:r>
      <w:r w:rsidRPr="003A1BCD">
        <w:rPr>
          <w:lang w:val="en-CA"/>
        </w:rPr>
        <w:br/>
        <w:t>-&gt;</w:t>
      </w:r>
      <w:r>
        <w:rPr>
          <w:lang w:val="en-CA"/>
        </w:rPr>
        <w:t xml:space="preserve"> &lt;route_id&gt; </w:t>
      </w:r>
      <w:r w:rsidRPr="003A1BCD">
        <w:rPr>
          <w:lang w:val="en-CA"/>
        </w:rPr>
        <w:t xml:space="preserve">change:hasManifestation </w:t>
      </w:r>
      <w:r>
        <w:rPr>
          <w:lang w:val="en-CA"/>
        </w:rPr>
        <w:t>&lt;route_manifestation_iri&gt;.</w:t>
      </w:r>
      <w:r w:rsidRPr="003A1BCD">
        <w:rPr>
          <w:lang w:val="en-CA"/>
        </w:rPr>
        <w:t xml:space="preserve"> </w:t>
      </w:r>
    </w:p>
    <w:p w14:paraId="0D5056D4" w14:textId="77777777" w:rsidR="002660E6" w:rsidRPr="00F42D45" w:rsidRDefault="002660E6" w:rsidP="002660E6">
      <w:pPr>
        <w:pStyle w:val="ListParagraph"/>
        <w:rPr>
          <w:lang w:val="en-CA"/>
        </w:rPr>
      </w:pPr>
      <w:r>
        <w:rPr>
          <w:lang w:val="en-CA"/>
        </w:rPr>
        <w:t xml:space="preserve">&lt;route_manifestation_iri&gt; </w:t>
      </w:r>
      <w:r w:rsidRPr="003A1BCD">
        <w:rPr>
          <w:lang w:val="en-CA"/>
        </w:rPr>
        <w:t>a transit:Route;</w:t>
      </w:r>
      <w:r>
        <w:rPr>
          <w:lang w:val="en-CA"/>
        </w:rPr>
        <w:t xml:space="preserve"> transit:hasRouteTextColour &lt;route_text_color&gt;.</w:t>
      </w:r>
    </w:p>
    <w:p w14:paraId="5E1FCACC" w14:textId="77777777" w:rsidR="002660E6" w:rsidRDefault="002660E6" w:rsidP="00EC2F24">
      <w:pPr>
        <w:pStyle w:val="Heading3"/>
        <w:numPr>
          <w:ilvl w:val="0"/>
          <w:numId w:val="0"/>
        </w:numPr>
        <w:rPr>
          <w:lang w:val="en-CA"/>
        </w:rPr>
      </w:pPr>
      <w:bookmarkStart w:id="233" w:name="_Toc35260330"/>
      <w:r>
        <w:rPr>
          <w:lang w:val="en-CA"/>
        </w:rPr>
        <w:t>shapes.txt</w:t>
      </w:r>
      <w:bookmarkEnd w:id="233"/>
    </w:p>
    <w:p w14:paraId="04B3CE67" w14:textId="77777777" w:rsidR="002660E6" w:rsidRPr="00C70A9A" w:rsidRDefault="002660E6" w:rsidP="002660E6">
      <w:r>
        <w:t>Describes the shape and location of a particular trip.</w:t>
      </w:r>
    </w:p>
    <w:p w14:paraId="0101F42D" w14:textId="77777777" w:rsidR="002660E6" w:rsidRDefault="002660E6" w:rsidP="008C7F3C">
      <w:pPr>
        <w:pStyle w:val="ListParagraph"/>
        <w:numPr>
          <w:ilvl w:val="0"/>
          <w:numId w:val="57"/>
        </w:numPr>
        <w:rPr>
          <w:lang w:val="en-CA"/>
        </w:rPr>
      </w:pPr>
      <w:r w:rsidRPr="00D7411F">
        <w:rPr>
          <w:lang w:val="en-CA"/>
        </w:rPr>
        <w:t>shape_id</w:t>
      </w:r>
      <w:r>
        <w:rPr>
          <w:lang w:val="en-CA"/>
        </w:rPr>
        <w:br/>
        <w:t>-&gt; &lt;shape_id&gt; a spatial_loc:LineString</w:t>
      </w:r>
    </w:p>
    <w:p w14:paraId="43012303" w14:textId="77777777" w:rsidR="002660E6" w:rsidRPr="00F71C02" w:rsidRDefault="002660E6" w:rsidP="008C7F3C">
      <w:pPr>
        <w:pStyle w:val="ListParagraph"/>
        <w:numPr>
          <w:ilvl w:val="0"/>
          <w:numId w:val="57"/>
        </w:numPr>
        <w:rPr>
          <w:strike/>
          <w:lang w:val="en-CA"/>
        </w:rPr>
      </w:pPr>
      <w:r w:rsidRPr="002201AB">
        <w:rPr>
          <w:strike/>
          <w:lang w:val="en-CA"/>
        </w:rPr>
        <w:t>shape_pt_lat,shape_pt_lon,shape_pt_sequence</w:t>
      </w:r>
      <w:r w:rsidRPr="00F71C02">
        <w:rPr>
          <w:strike/>
          <w:lang w:val="en-CA"/>
        </w:rPr>
        <w:br/>
        <w:t>-&gt; need to transform the set of latitudes, longitudes, and sequence identifiers to create a series of points to specify the coordinates of the linestring in the WKT format, e.g. “LINESTRING(lat1 lon1, lat2 lon2,…)</w:t>
      </w:r>
    </w:p>
    <w:p w14:paraId="1DA8FA91" w14:textId="77777777" w:rsidR="002660E6" w:rsidRPr="00F71C02" w:rsidRDefault="002660E6" w:rsidP="002660E6">
      <w:pPr>
        <w:ind w:left="720"/>
        <w:rPr>
          <w:strike/>
        </w:rPr>
      </w:pPr>
      <w:r w:rsidRPr="00F71C02">
        <w:rPr>
          <w:strike/>
        </w:rPr>
        <w:t>Two models to design and apply:</w:t>
      </w:r>
    </w:p>
    <w:p w14:paraId="76A14EC2" w14:textId="77777777" w:rsidR="002660E6" w:rsidRPr="00F71C02" w:rsidRDefault="002660E6" w:rsidP="002660E6">
      <w:pPr>
        <w:ind w:left="720"/>
        <w:rPr>
          <w:strike/>
        </w:rPr>
      </w:pPr>
      <w:r w:rsidRPr="00F71C02">
        <w:rPr>
          <w:strike/>
        </w:rPr>
        <w:t>1 of 2: capture the line string represented by the aggregation of all of the points for a particular shape</w:t>
      </w:r>
      <w:r w:rsidRPr="00F71C02">
        <w:rPr>
          <w:rStyle w:val="FootnoteReference"/>
          <w:strike/>
        </w:rPr>
        <w:footnoteReference w:id="43"/>
      </w:r>
    </w:p>
    <w:p w14:paraId="255770A0" w14:textId="77777777" w:rsidR="002660E6" w:rsidRPr="00F71C02" w:rsidRDefault="002660E6" w:rsidP="002660E6">
      <w:pPr>
        <w:ind w:left="720"/>
        <w:rPr>
          <w:strike/>
        </w:rPr>
      </w:pPr>
      <w:r w:rsidRPr="00F71C02">
        <w:rPr>
          <w:strike/>
        </w:rPr>
        <w:t>2 of 2: capture the individual line segments (and their lengths) as part of (sf:contains) the line string defined by &lt;shape_id&gt;</w:t>
      </w:r>
    </w:p>
    <w:p w14:paraId="26885F40" w14:textId="77777777" w:rsidR="002660E6" w:rsidRDefault="002660E6" w:rsidP="008C7F3C">
      <w:pPr>
        <w:pStyle w:val="ListParagraph"/>
        <w:numPr>
          <w:ilvl w:val="0"/>
          <w:numId w:val="57"/>
        </w:numPr>
      </w:pPr>
      <w:r w:rsidRPr="002201AB">
        <w:lastRenderedPageBreak/>
        <w:t>shape_pt_lat,shape_pt_lon,shape_pt_sequence</w:t>
      </w:r>
      <w:r>
        <w:t>:</w:t>
      </w:r>
      <w:r>
        <w:br/>
        <w:t>Shapes are not supported by Allegrograph, therefore this transformation need only capture the individual points as lat/lon coordinates</w:t>
      </w:r>
    </w:p>
    <w:p w14:paraId="58BAEBC5" w14:textId="77777777" w:rsidR="002660E6" w:rsidRDefault="002660E6" w:rsidP="002660E6">
      <w:pPr>
        <w:pStyle w:val="ListParagraph"/>
      </w:pPr>
      <w:r>
        <w:t>The geospatial encoding used by Allegrograph requires the longitude values to have 3 digits before the decimal place, meaning any 2-digit coordinates will need to be padded with a 0. Note that the zfill function doesn’t work in this case because we are only concerned with the number of digits preceding the decimal place.</w:t>
      </w:r>
      <w:r>
        <w:br/>
      </w:r>
      <w:r>
        <w:br/>
        <w:t xml:space="preserve">&lt;shape_pt_nD_transform&gt; (specified nD datatype </w:t>
      </w:r>
      <w:hyperlink r:id="rId65" w:anchor="_lat_la_-9.+1_+9.+1_+1.-4_+1.-1_lon_lo_-1.8+2_+1.8+2_+1.-4" w:history="1">
        <w:r w:rsidRPr="00B34DE1">
          <w:rPr>
            <w:rStyle w:val="Hyperlink"/>
          </w:rPr>
          <w:t>http://franz.com/ns/allegrograph/5.0/geo/nd#_lat_la_-9.+1_+9.+1_+1.-4_+1.-1_lon_lo_-1.8+2_+1.8+2_+1.-4</w:t>
        </w:r>
      </w:hyperlink>
      <w:r>
        <w:t xml:space="preserve"> note that specification shouldn’t be necessary when AGraph on autorecognize):</w:t>
      </w:r>
    </w:p>
    <w:p w14:paraId="15F3D663"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lon = float(getValue("shape_pt_lon"))</w:t>
      </w:r>
    </w:p>
    <w:p w14:paraId="46744412"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lat = float(getValue("shape_pt_lat"))</w:t>
      </w:r>
    </w:p>
    <w:p w14:paraId="7564318A" w14:textId="77777777" w:rsidR="002660E6" w:rsidRPr="00022328" w:rsidRDefault="002660E6" w:rsidP="002660E6">
      <w:pPr>
        <w:ind w:left="1440"/>
        <w:rPr>
          <w:rFonts w:ascii="Courier" w:eastAsiaTheme="minorHAnsi" w:hAnsi="Courier" w:cstheme="minorBidi"/>
          <w:sz w:val="22"/>
          <w:lang w:val="en-US"/>
        </w:rPr>
      </w:pPr>
    </w:p>
    <w:p w14:paraId="1FCD7485"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lon_str = str(abs(lon))</w:t>
      </w:r>
    </w:p>
    <w:p w14:paraId="27FBCFAF"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lat_str = str(abs(lat))</w:t>
      </w:r>
    </w:p>
    <w:p w14:paraId="025B3D5A" w14:textId="77777777" w:rsidR="002660E6" w:rsidRPr="00022328" w:rsidRDefault="002660E6" w:rsidP="002660E6">
      <w:pPr>
        <w:ind w:left="1440"/>
        <w:rPr>
          <w:rFonts w:ascii="Courier" w:eastAsiaTheme="minorHAnsi" w:hAnsi="Courier" w:cstheme="minorBidi"/>
          <w:sz w:val="22"/>
          <w:lang w:val="en-US"/>
        </w:rPr>
      </w:pPr>
    </w:p>
    <w:p w14:paraId="014D51D5"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lon_str = lon_str.split(".")</w:t>
      </w:r>
    </w:p>
    <w:p w14:paraId="0E490B56"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lon_str = "%s.%s" % (lon_str[0].zfill(3), lon_str[1])</w:t>
      </w:r>
    </w:p>
    <w:p w14:paraId="23449A23" w14:textId="77777777" w:rsidR="002660E6" w:rsidRPr="00022328" w:rsidRDefault="002660E6" w:rsidP="002660E6">
      <w:pPr>
        <w:ind w:left="1440"/>
        <w:rPr>
          <w:rFonts w:ascii="Courier" w:eastAsiaTheme="minorHAnsi" w:hAnsi="Courier" w:cstheme="minorBidi"/>
          <w:sz w:val="22"/>
          <w:lang w:val="en-US"/>
        </w:rPr>
      </w:pPr>
    </w:p>
    <w:p w14:paraId="19D9E466"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lat_str = lat_str.split(".")</w:t>
      </w:r>
    </w:p>
    <w:p w14:paraId="571BE522"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lat_str = "%s.%s" % (lat_str[0].zfill(</w:t>
      </w:r>
      <w:r>
        <w:rPr>
          <w:rFonts w:ascii="Courier" w:eastAsiaTheme="minorHAnsi" w:hAnsi="Courier" w:cstheme="minorBidi"/>
          <w:sz w:val="22"/>
          <w:lang w:val="en-US"/>
        </w:rPr>
        <w:t>2</w:t>
      </w:r>
      <w:r w:rsidRPr="00022328">
        <w:rPr>
          <w:rFonts w:ascii="Courier" w:eastAsiaTheme="minorHAnsi" w:hAnsi="Courier" w:cstheme="minorBidi"/>
          <w:sz w:val="22"/>
          <w:lang w:val="en-US"/>
        </w:rPr>
        <w:t>), lat_str[1])</w:t>
      </w:r>
    </w:p>
    <w:p w14:paraId="64323F83" w14:textId="77777777" w:rsidR="002660E6" w:rsidRPr="00022328" w:rsidRDefault="002660E6" w:rsidP="002660E6">
      <w:pPr>
        <w:ind w:left="1440"/>
        <w:rPr>
          <w:rFonts w:ascii="Courier" w:eastAsiaTheme="minorHAnsi" w:hAnsi="Courier" w:cstheme="minorBidi"/>
          <w:sz w:val="22"/>
          <w:lang w:val="en-US"/>
        </w:rPr>
      </w:pPr>
    </w:p>
    <w:p w14:paraId="76BB6F96"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if lon&gt;0:</w:t>
      </w:r>
    </w:p>
    <w:p w14:paraId="0FB4B605"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 xml:space="preserve">    lon_str="+" + lon_str</w:t>
      </w:r>
    </w:p>
    <w:p w14:paraId="22B7A048"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elif lon&lt;0:</w:t>
      </w:r>
    </w:p>
    <w:p w14:paraId="798CA20D"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 xml:space="preserve">    lon_str="-" + lon_str</w:t>
      </w:r>
    </w:p>
    <w:p w14:paraId="2331B9E5" w14:textId="77777777" w:rsidR="002660E6" w:rsidRPr="00022328" w:rsidRDefault="002660E6" w:rsidP="002660E6">
      <w:pPr>
        <w:ind w:left="1440"/>
        <w:rPr>
          <w:rFonts w:ascii="Courier" w:eastAsiaTheme="minorHAnsi" w:hAnsi="Courier" w:cstheme="minorBidi"/>
          <w:sz w:val="22"/>
          <w:lang w:val="en-US"/>
        </w:rPr>
      </w:pPr>
    </w:p>
    <w:p w14:paraId="45B552B1"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if lat&gt;0:</w:t>
      </w:r>
    </w:p>
    <w:p w14:paraId="58323B99"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 xml:space="preserve">    lat_str="+" + lat_str</w:t>
      </w:r>
    </w:p>
    <w:p w14:paraId="1A253A9F"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elif lat&lt;0:</w:t>
      </w:r>
    </w:p>
    <w:p w14:paraId="214697AB"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 xml:space="preserve">    lat_str="-" + lat_str</w:t>
      </w:r>
    </w:p>
    <w:p w14:paraId="2C352D8D"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return lat_str + lon_str</w:t>
      </w:r>
    </w:p>
    <w:p w14:paraId="0F213711" w14:textId="77777777" w:rsidR="002660E6" w:rsidRPr="00CC6A63" w:rsidRDefault="002660E6" w:rsidP="002660E6">
      <w:r>
        <w:t>Need to introduce a new data property to relate nD data points to individual geometries. Analogous to the “asWKT” property</w:t>
      </w:r>
      <w:r>
        <w:br/>
        <w:t>&lt;point_iri&gt; as_nDLatLon &lt;shape_pt_nD_transform&gt;.</w:t>
      </w:r>
    </w:p>
    <w:p w14:paraId="084A4D8A" w14:textId="77777777" w:rsidR="002660E6" w:rsidRDefault="002660E6" w:rsidP="008C7F3C">
      <w:pPr>
        <w:pStyle w:val="ListParagraph"/>
        <w:numPr>
          <w:ilvl w:val="0"/>
          <w:numId w:val="57"/>
        </w:numPr>
        <w:rPr>
          <w:lang w:val="en-CA"/>
        </w:rPr>
      </w:pPr>
      <w:r>
        <w:rPr>
          <w:lang w:val="en-CA"/>
        </w:rPr>
        <w:t>shape_dist_traveled: omitted</w:t>
      </w:r>
    </w:p>
    <w:p w14:paraId="258D49C0" w14:textId="77777777" w:rsidR="002660E6" w:rsidRDefault="002660E6" w:rsidP="008C7F3C">
      <w:pPr>
        <w:pStyle w:val="ListParagraph"/>
        <w:numPr>
          <w:ilvl w:val="0"/>
          <w:numId w:val="57"/>
        </w:numPr>
        <w:rPr>
          <w:lang w:val="en-CA"/>
        </w:rPr>
      </w:pPr>
      <w:r>
        <w:rPr>
          <w:lang w:val="en-CA"/>
        </w:rPr>
        <w:t>point_iri: unique ID for point object</w:t>
      </w:r>
      <w:r>
        <w:rPr>
          <w:lang w:val="en-CA"/>
        </w:rPr>
        <w:br/>
      </w:r>
    </w:p>
    <w:p w14:paraId="38532171" w14:textId="77777777" w:rsidR="002660E6" w:rsidRDefault="002660E6" w:rsidP="008C7F3C">
      <w:pPr>
        <w:pStyle w:val="ListParagraph"/>
        <w:numPr>
          <w:ilvl w:val="0"/>
          <w:numId w:val="57"/>
        </w:numPr>
        <w:rPr>
          <w:lang w:val="en-CA"/>
        </w:rPr>
      </w:pPr>
      <w:r>
        <w:rPr>
          <w:lang w:val="en-CA"/>
        </w:rPr>
        <w:t>line segment points</w:t>
      </w:r>
      <w:r>
        <w:rPr>
          <w:lang w:val="en-CA"/>
        </w:rPr>
        <w:br/>
        <w:t>transform lat and lon columns to WKT point format:</w:t>
      </w:r>
    </w:p>
    <w:p w14:paraId="6836CBF5" w14:textId="77777777" w:rsidR="002660E6" w:rsidRDefault="002660E6" w:rsidP="002660E6">
      <w:pPr>
        <w:pStyle w:val="ListParagraph"/>
        <w:ind w:firstLine="720"/>
        <w:rPr>
          <w:lang w:val="en-CA"/>
        </w:rPr>
      </w:pPr>
      <w:r w:rsidRPr="005D743B">
        <w:rPr>
          <w:lang w:val="en-CA"/>
        </w:rPr>
        <w:t>return "POINT(" + getValue("shape_pt_lon") + " " + getValue("shape_pt_lat") + ")</w:t>
      </w:r>
      <w:r>
        <w:rPr>
          <w:lang w:val="en-CA"/>
        </w:rPr>
        <w:t>”</w:t>
      </w:r>
      <w:r>
        <w:rPr>
          <w:lang w:val="en-CA"/>
        </w:rPr>
        <w:br/>
        <w:t xml:space="preserve">set semantic type datatype: </w:t>
      </w:r>
      <w:r w:rsidRPr="005D743B">
        <w:rPr>
          <w:lang w:val="en-CA"/>
        </w:rPr>
        <w:t>http://www.opengis.net/ont/geosparql#wktLiteral</w:t>
      </w:r>
      <w:r>
        <w:rPr>
          <w:lang w:val="en-CA"/>
        </w:rPr>
        <w:br/>
      </w:r>
      <w:r w:rsidRPr="00D07CB5">
        <w:rPr>
          <w:lang w:val="en-CA"/>
        </w:rPr>
        <w:t xml:space="preserve">&lt;shape_id&gt; a </w:t>
      </w:r>
      <w:r>
        <w:rPr>
          <w:lang w:val="en-CA"/>
        </w:rPr>
        <w:t>geo:Geometry</w:t>
      </w:r>
      <w:r w:rsidRPr="00D07CB5">
        <w:rPr>
          <w:lang w:val="en-CA"/>
        </w:rPr>
        <w:t xml:space="preserve">; sf:contains </w:t>
      </w:r>
      <w:r>
        <w:rPr>
          <w:lang w:val="en-CA"/>
        </w:rPr>
        <w:t>&lt;point_iri&gt;.</w:t>
      </w:r>
      <w:r>
        <w:rPr>
          <w:lang w:val="en-CA"/>
        </w:rPr>
        <w:br/>
        <w:t xml:space="preserve">&lt;point_iri&gt; </w:t>
      </w:r>
      <w:r w:rsidRPr="005606A9">
        <w:rPr>
          <w:lang w:val="en-CA"/>
        </w:rPr>
        <w:t xml:space="preserve">a sf:Geometry; as_nDLatLon </w:t>
      </w:r>
      <w:r w:rsidRPr="005606A9">
        <w:t>&lt;shape_pt_nD_transform&gt;</w:t>
      </w:r>
      <w:r>
        <w:rPr>
          <w:lang w:val="en-CA"/>
        </w:rPr>
        <w:t>.</w:t>
      </w:r>
    </w:p>
    <w:p w14:paraId="193B6307" w14:textId="77777777" w:rsidR="002660E6" w:rsidRPr="00EC2F24" w:rsidRDefault="002660E6" w:rsidP="00EC2F24">
      <w:pPr>
        <w:ind w:left="720" w:hanging="360"/>
      </w:pPr>
    </w:p>
    <w:p w14:paraId="1652C209" w14:textId="77777777" w:rsidR="002660E6" w:rsidRPr="00EC2F24" w:rsidRDefault="002660E6" w:rsidP="00EC2F24">
      <w:r w:rsidRPr="00EC2F24">
        <w:rPr>
          <w:b/>
        </w:rPr>
        <w:t xml:space="preserve">Future work: </w:t>
      </w:r>
      <w:r w:rsidRPr="00EC2F24">
        <w:t>In order to define the associated distance between points in the shape, we need to reference the points across rows (i.e. using the &lt;shape_pt_sequence&gt; attribute).</w:t>
      </w:r>
    </w:p>
    <w:p w14:paraId="7FEA9979" w14:textId="77777777" w:rsidR="002660E6" w:rsidRDefault="002660E6" w:rsidP="002660E6">
      <w:pPr>
        <w:pStyle w:val="ListParagraph"/>
        <w:rPr>
          <w:lang w:val="en-CA"/>
        </w:rPr>
      </w:pPr>
      <w:r w:rsidRPr="009B7A77">
        <w:rPr>
          <w:i/>
          <w:lang w:val="en-CA"/>
        </w:rPr>
        <w:t>A few open questions must first be resolved</w:t>
      </w:r>
      <w:r>
        <w:rPr>
          <w:lang w:val="en-CA"/>
        </w:rPr>
        <w:t xml:space="preserve">: </w:t>
      </w:r>
    </w:p>
    <w:p w14:paraId="660EBEBA" w14:textId="77777777" w:rsidR="002660E6" w:rsidRDefault="002660E6" w:rsidP="008C7F3C">
      <w:pPr>
        <w:pStyle w:val="ListParagraph"/>
        <w:numPr>
          <w:ilvl w:val="1"/>
          <w:numId w:val="57"/>
        </w:numPr>
        <w:rPr>
          <w:lang w:val="en-CA"/>
        </w:rPr>
      </w:pPr>
      <w:r>
        <w:rPr>
          <w:lang w:val="en-CA"/>
        </w:rPr>
        <w:t>How can we create a mapping between rows in Karma, without modifying the input file?</w:t>
      </w:r>
    </w:p>
    <w:p w14:paraId="5EB7C481" w14:textId="77777777" w:rsidR="002660E6" w:rsidRDefault="002660E6" w:rsidP="008C7F3C">
      <w:pPr>
        <w:pStyle w:val="ListParagraph"/>
        <w:numPr>
          <w:ilvl w:val="1"/>
          <w:numId w:val="57"/>
        </w:numPr>
        <w:rPr>
          <w:lang w:val="en-CA"/>
        </w:rPr>
      </w:pPr>
      <w:r>
        <w:rPr>
          <w:lang w:val="en-CA"/>
        </w:rPr>
        <w:t>Does the distance represent a (straight) line segment, or possibly a curved line string with multiple intermediate points but only a known beginning and end?</w:t>
      </w:r>
    </w:p>
    <w:p w14:paraId="4AFA6806" w14:textId="77777777" w:rsidR="002660E6" w:rsidRDefault="002660E6" w:rsidP="008C7F3C">
      <w:pPr>
        <w:pStyle w:val="ListParagraph"/>
        <w:numPr>
          <w:ilvl w:val="1"/>
          <w:numId w:val="57"/>
        </w:numPr>
        <w:rPr>
          <w:lang w:val="en-CA"/>
        </w:rPr>
      </w:pPr>
      <w:r>
        <w:rPr>
          <w:lang w:val="en-CA"/>
        </w:rPr>
        <w:lastRenderedPageBreak/>
        <w:t>What is the most appropriate property to capture the distance travelled, and where should it be defined?</w:t>
      </w:r>
    </w:p>
    <w:p w14:paraId="27D4C3CD" w14:textId="77777777" w:rsidR="002660E6" w:rsidRDefault="002660E6" w:rsidP="00EC2F24">
      <w:pPr>
        <w:pStyle w:val="Heading3"/>
        <w:numPr>
          <w:ilvl w:val="0"/>
          <w:numId w:val="0"/>
        </w:numPr>
        <w:rPr>
          <w:lang w:val="en-CA"/>
        </w:rPr>
      </w:pPr>
      <w:bookmarkStart w:id="234" w:name="_Toc35260331"/>
      <w:r>
        <w:rPr>
          <w:lang w:val="en-CA"/>
        </w:rPr>
        <w:t>stop_times.txt</w:t>
      </w:r>
      <w:bookmarkEnd w:id="234"/>
    </w:p>
    <w:p w14:paraId="286855D5" w14:textId="77777777" w:rsidR="002660E6" w:rsidRDefault="002660E6" w:rsidP="002660E6">
      <w:r>
        <w:t>Two key relationships captured in this dataset are not only between the attributes in the csv file but between the rows, according to the ordering: the arrival and departure times, and the stop_ids need to be referenced across rows in order to better capture the route links and times of the scheduled trip segments. R2RML tools are not suited for this, therefore we opt to pre-process the stop_times file to create new attributes that capture the attribute values of interest from the following row. In this case, we are interested in stop_id and arrival_time, so the result of the preprocessing is two new attributes: next_stop_id and next_arrival_time.</w:t>
      </w:r>
    </w:p>
    <w:p w14:paraId="45B1955C" w14:textId="77777777" w:rsidR="002660E6" w:rsidRDefault="002660E6" w:rsidP="002660E6">
      <w:r>
        <w:t>This preprocessing was performed using pandas (run stop_times_preprocess.py with python3).</w:t>
      </w:r>
    </w:p>
    <w:p w14:paraId="48BBC11D" w14:textId="77777777" w:rsidR="002660E6" w:rsidRPr="002E17AC" w:rsidRDefault="002660E6" w:rsidP="002660E6"/>
    <w:p w14:paraId="65EC5571" w14:textId="77777777" w:rsidR="002660E6" w:rsidRDefault="002660E6" w:rsidP="008C7F3C">
      <w:pPr>
        <w:pStyle w:val="ListParagraph"/>
        <w:numPr>
          <w:ilvl w:val="0"/>
          <w:numId w:val="52"/>
        </w:numPr>
        <w:rPr>
          <w:lang w:val="en-CA"/>
        </w:rPr>
      </w:pPr>
      <w:r w:rsidRPr="005C3FBB">
        <w:rPr>
          <w:lang w:val="en-CA"/>
        </w:rPr>
        <w:t>trip_id</w:t>
      </w:r>
    </w:p>
    <w:p w14:paraId="3696BD13" w14:textId="77777777" w:rsidR="002660E6" w:rsidRDefault="002660E6" w:rsidP="002660E6">
      <w:pPr>
        <w:pStyle w:val="ListParagraph"/>
        <w:rPr>
          <w:lang w:val="en-CA"/>
        </w:rPr>
      </w:pPr>
      <w:r>
        <w:rPr>
          <w:lang w:val="en-CA"/>
        </w:rPr>
        <w:t>&lt;subtrip_iri&gt;:</w:t>
      </w:r>
    </w:p>
    <w:p w14:paraId="4FE04064" w14:textId="77777777" w:rsidR="002660E6" w:rsidRDefault="002660E6" w:rsidP="002660E6">
      <w:pPr>
        <w:pStyle w:val="ListParagraph"/>
        <w:rPr>
          <w:lang w:val="en-CA"/>
        </w:rPr>
      </w:pPr>
      <w:r w:rsidRPr="00993A9D">
        <w:rPr>
          <w:rFonts w:ascii="Courier" w:hAnsi="Courier"/>
          <w:lang w:val="en-CA"/>
        </w:rPr>
        <w:t>return "subtrip_" + getValue("trip_id") + "_" + getValue("arrival_time").replace(":","") + "_" + getValue("stop_id") + "_" + getValue("next_stop_id")</w:t>
      </w:r>
      <w:r>
        <w:rPr>
          <w:lang w:val="en-CA"/>
        </w:rPr>
        <w:br/>
        <w:t>-&gt; &lt;trip_id&gt; a trip:ScheduledTransitTrip; activity:hasSubRecurringEvent &lt;subtrip_iri&gt;.</w:t>
      </w:r>
    </w:p>
    <w:p w14:paraId="691328E6" w14:textId="77777777" w:rsidR="002660E6" w:rsidRDefault="002660E6" w:rsidP="002660E6">
      <w:pPr>
        <w:pStyle w:val="ListParagraph"/>
        <w:rPr>
          <w:lang w:val="en-CA"/>
        </w:rPr>
      </w:pPr>
      <w:r>
        <w:rPr>
          <w:lang w:val="en-CA"/>
        </w:rPr>
        <w:t>&lt;subtrip_iri&gt; a trip:ScheduledTransitTrip.</w:t>
      </w:r>
    </w:p>
    <w:p w14:paraId="1F14E0F7" w14:textId="77777777" w:rsidR="002660E6" w:rsidRDefault="002660E6" w:rsidP="008C7F3C">
      <w:pPr>
        <w:pStyle w:val="ListParagraph"/>
        <w:numPr>
          <w:ilvl w:val="0"/>
          <w:numId w:val="52"/>
        </w:numPr>
        <w:rPr>
          <w:lang w:val="en-CA"/>
        </w:rPr>
      </w:pPr>
      <w:r w:rsidRPr="002C4558">
        <w:rPr>
          <w:lang w:val="en-CA"/>
        </w:rPr>
        <w:t>arrival_time</w:t>
      </w:r>
      <w:r>
        <w:rPr>
          <w:lang w:val="en-CA"/>
        </w:rPr>
        <w:t>: not used</w:t>
      </w:r>
    </w:p>
    <w:p w14:paraId="7F071C4C" w14:textId="77777777" w:rsidR="002660E6" w:rsidRPr="00DF17D9" w:rsidRDefault="002660E6" w:rsidP="008C7F3C">
      <w:pPr>
        <w:pStyle w:val="ListParagraph"/>
        <w:numPr>
          <w:ilvl w:val="0"/>
          <w:numId w:val="52"/>
        </w:numPr>
        <w:rPr>
          <w:lang w:val="en-CA"/>
        </w:rPr>
      </w:pPr>
      <w:r>
        <w:rPr>
          <w:lang w:val="en-CA"/>
        </w:rPr>
        <w:t>d</w:t>
      </w:r>
      <w:r w:rsidRPr="005C3FBB">
        <w:rPr>
          <w:lang w:val="en-CA"/>
        </w:rPr>
        <w:t>eparture_time</w:t>
      </w:r>
      <w:r>
        <w:rPr>
          <w:lang w:val="en-CA"/>
        </w:rPr>
        <w:t>, next_arrival_time</w:t>
      </w:r>
      <w:r w:rsidRPr="00DF17D9">
        <w:t xml:space="preserve">: the </w:t>
      </w:r>
      <w:r>
        <w:t xml:space="preserve">scheduled </w:t>
      </w:r>
      <w:r w:rsidRPr="00DF17D9">
        <w:t>departure time from the current stop</w:t>
      </w:r>
      <w:r>
        <w:t xml:space="preserve"> and arrival time at the next stop</w:t>
      </w:r>
      <w:r w:rsidRPr="00DF17D9">
        <w:t xml:space="preserve">. </w:t>
      </w:r>
      <w:r>
        <w:t>*note need to ensure the format is correct (xsd:time)</w:t>
      </w:r>
      <w:r w:rsidRPr="00DF17D9">
        <w:br/>
      </w:r>
      <w:r>
        <w:t xml:space="preserve">-&gt; </w:t>
      </w:r>
      <w:r>
        <w:rPr>
          <w:lang w:val="en-CA"/>
        </w:rPr>
        <w:t>&lt;_scheduled_subtrip &gt; rec:startTime &lt;departure_time&gt;; rec:endTime &lt;next_arrival_time&gt;</w:t>
      </w:r>
    </w:p>
    <w:p w14:paraId="4ED59522" w14:textId="77777777" w:rsidR="002660E6" w:rsidRDefault="002660E6" w:rsidP="008C7F3C">
      <w:pPr>
        <w:pStyle w:val="ListParagraph"/>
        <w:numPr>
          <w:ilvl w:val="0"/>
          <w:numId w:val="52"/>
        </w:numPr>
        <w:rPr>
          <w:lang w:val="en-CA"/>
        </w:rPr>
      </w:pPr>
      <w:r w:rsidRPr="005C3FBB">
        <w:rPr>
          <w:lang w:val="en-CA"/>
        </w:rPr>
        <w:t>stop_id</w:t>
      </w:r>
      <w:r>
        <w:rPr>
          <w:lang w:val="en-CA"/>
        </w:rPr>
        <w:t>, next_stop_id: the origin of the trip segment</w:t>
      </w:r>
      <w:r>
        <w:rPr>
          <w:lang w:val="en-CA"/>
        </w:rPr>
        <w:br/>
        <w:t>&lt;route_iri&gt;:</w:t>
      </w:r>
    </w:p>
    <w:p w14:paraId="72C70733" w14:textId="77777777" w:rsidR="002660E6" w:rsidRPr="002B75B5" w:rsidRDefault="002660E6" w:rsidP="002660E6">
      <w:pPr>
        <w:pStyle w:val="ListParagraph"/>
        <w:rPr>
          <w:rFonts w:ascii="Courier" w:hAnsi="Courier"/>
          <w:lang w:val="en-CA"/>
        </w:rPr>
      </w:pPr>
      <w:r w:rsidRPr="002B75B5">
        <w:rPr>
          <w:rFonts w:ascii="Courier" w:hAnsi="Courier"/>
          <w:lang w:val="en-CA"/>
        </w:rPr>
        <w:t>return "route" + getValue("trip_id") + "_" + getValue("stop_id") + "_" + getValue("next_stop_id")</w:t>
      </w:r>
    </w:p>
    <w:p w14:paraId="586C252A" w14:textId="77777777" w:rsidR="002660E6" w:rsidRDefault="002660E6" w:rsidP="002660E6">
      <w:pPr>
        <w:pStyle w:val="ListParagraph"/>
        <w:rPr>
          <w:lang w:val="en-CA"/>
        </w:rPr>
      </w:pPr>
      <w:r>
        <w:rPr>
          <w:lang w:val="en-CA"/>
        </w:rPr>
        <w:t>-&gt; &lt;subtrip_iri &gt; transit:scheduledOn &lt;route_iri&gt;.</w:t>
      </w:r>
    </w:p>
    <w:p w14:paraId="47DA9CFD" w14:textId="77777777" w:rsidR="002660E6" w:rsidRDefault="002660E6" w:rsidP="002660E6">
      <w:pPr>
        <w:pStyle w:val="ListParagraph"/>
        <w:rPr>
          <w:lang w:val="en-CA"/>
        </w:rPr>
      </w:pPr>
      <w:r>
        <w:rPr>
          <w:lang w:val="en-CA"/>
        </w:rPr>
        <w:lastRenderedPageBreak/>
        <w:t>&lt;route_iri&gt; a transit:RouteSection; transit:beginsAtStop &lt;stop_id&gt;; transit:endsAtStop &lt;next_stop_id&gt;</w:t>
      </w:r>
    </w:p>
    <w:p w14:paraId="28C582DC" w14:textId="77777777" w:rsidR="002660E6" w:rsidRDefault="002660E6" w:rsidP="008C7F3C">
      <w:pPr>
        <w:pStyle w:val="ListParagraph"/>
        <w:numPr>
          <w:ilvl w:val="0"/>
          <w:numId w:val="52"/>
        </w:numPr>
        <w:rPr>
          <w:lang w:val="en-CA"/>
        </w:rPr>
      </w:pPr>
      <w:r w:rsidRPr="005C3FBB">
        <w:rPr>
          <w:lang w:val="en-CA"/>
        </w:rPr>
        <w:t>stop_sequence</w:t>
      </w:r>
      <w:r>
        <w:rPr>
          <w:lang w:val="en-CA"/>
        </w:rPr>
        <w:t>: not used by the mapping but could be used for preprocessing to ensure correct values for next stops and next arrival times</w:t>
      </w:r>
    </w:p>
    <w:p w14:paraId="3C39E972" w14:textId="77777777" w:rsidR="002660E6" w:rsidRDefault="002660E6" w:rsidP="008C7F3C">
      <w:pPr>
        <w:pStyle w:val="ListParagraph"/>
        <w:numPr>
          <w:ilvl w:val="0"/>
          <w:numId w:val="52"/>
        </w:numPr>
        <w:rPr>
          <w:lang w:val="en-CA"/>
        </w:rPr>
      </w:pPr>
      <w:r w:rsidRPr="005C3FBB">
        <w:rPr>
          <w:lang w:val="en-CA"/>
        </w:rPr>
        <w:t>stop_headsign</w:t>
      </w:r>
      <w:r>
        <w:rPr>
          <w:lang w:val="en-CA"/>
        </w:rPr>
        <w:t>: not in use</w:t>
      </w:r>
    </w:p>
    <w:p w14:paraId="14BD84BF" w14:textId="77777777" w:rsidR="002660E6" w:rsidRPr="00906056" w:rsidRDefault="002660E6" w:rsidP="008C7F3C">
      <w:pPr>
        <w:pStyle w:val="ListParagraph"/>
        <w:numPr>
          <w:ilvl w:val="0"/>
          <w:numId w:val="52"/>
        </w:numPr>
        <w:rPr>
          <w:lang w:val="en-CA"/>
        </w:rPr>
      </w:pPr>
      <w:r w:rsidRPr="005C3FBB">
        <w:rPr>
          <w:lang w:val="en-CA"/>
        </w:rPr>
        <w:t>pickup_type</w:t>
      </w:r>
      <w:r>
        <w:rPr>
          <w:lang w:val="en-CA"/>
        </w:rPr>
        <w:t xml:space="preserve">: indicates whether passengers are picked up at the stop, and if so how the pickup must be arranged. </w:t>
      </w:r>
      <w:r>
        <w:rPr>
          <w:lang w:val="en-CA"/>
        </w:rPr>
        <w:br/>
      </w:r>
      <w:r w:rsidRPr="00780C57">
        <w:rPr>
          <w:i/>
          <w:lang w:val="en-CA"/>
        </w:rPr>
        <w:t>transform pickup_type into appropriate IRI</w:t>
      </w:r>
    </w:p>
    <w:p w14:paraId="459A4E0E" w14:textId="77777777" w:rsidR="002660E6" w:rsidRPr="00906056" w:rsidRDefault="002660E6" w:rsidP="002660E6">
      <w:pPr>
        <w:ind w:left="1440"/>
      </w:pPr>
      <w:r w:rsidRPr="00906056">
        <w:t>type = getValue("pickup_type")</w:t>
      </w:r>
    </w:p>
    <w:p w14:paraId="4BB1518B" w14:textId="77777777" w:rsidR="002660E6" w:rsidRPr="00906056" w:rsidRDefault="002660E6" w:rsidP="002660E6">
      <w:pPr>
        <w:ind w:left="1440"/>
      </w:pPr>
      <w:r w:rsidRPr="00906056">
        <w:t>if (type == "0"):</w:t>
      </w:r>
    </w:p>
    <w:p w14:paraId="6C920EE5" w14:textId="77777777" w:rsidR="002660E6" w:rsidRPr="00906056" w:rsidRDefault="002660E6" w:rsidP="002660E6">
      <w:pPr>
        <w:ind w:left="1440"/>
      </w:pPr>
      <w:r w:rsidRPr="00906056">
        <w:t xml:space="preserve">    return "http://ontology.eil.utoronto.ca/icity/PublicTransit/AccessAsScheduled"</w:t>
      </w:r>
    </w:p>
    <w:p w14:paraId="3A525962" w14:textId="77777777" w:rsidR="002660E6" w:rsidRPr="00906056" w:rsidRDefault="002660E6" w:rsidP="002660E6">
      <w:pPr>
        <w:ind w:left="1440"/>
      </w:pPr>
      <w:r w:rsidRPr="00906056">
        <w:t>if (type == "1"):</w:t>
      </w:r>
    </w:p>
    <w:p w14:paraId="043BD78D" w14:textId="77777777" w:rsidR="002660E6" w:rsidRPr="00906056" w:rsidRDefault="002660E6" w:rsidP="002660E6">
      <w:pPr>
        <w:ind w:left="1440"/>
      </w:pPr>
      <w:r w:rsidRPr="00906056">
        <w:t xml:space="preserve">    return "http://ontology.eil.utoronto.ca/icity/PublicTransit/AccessNotAvailable"</w:t>
      </w:r>
    </w:p>
    <w:p w14:paraId="06C8F2A0" w14:textId="77777777" w:rsidR="002660E6" w:rsidRPr="00906056" w:rsidRDefault="002660E6" w:rsidP="002660E6">
      <w:pPr>
        <w:ind w:left="1440"/>
      </w:pPr>
      <w:r w:rsidRPr="00906056">
        <w:t>if (type == "2"):</w:t>
      </w:r>
    </w:p>
    <w:p w14:paraId="661092A7" w14:textId="77777777" w:rsidR="002660E6" w:rsidRPr="00906056" w:rsidRDefault="002660E6" w:rsidP="002660E6">
      <w:pPr>
        <w:ind w:left="1440"/>
      </w:pPr>
      <w:r w:rsidRPr="00906056">
        <w:t xml:space="preserve">    return "http://ontology.eil.utoronto.ca/icity/PublicTransit/AccessArrangedViaAgency"</w:t>
      </w:r>
    </w:p>
    <w:p w14:paraId="24D70928" w14:textId="77777777" w:rsidR="002660E6" w:rsidRPr="00906056" w:rsidRDefault="002660E6" w:rsidP="002660E6">
      <w:pPr>
        <w:ind w:left="1440"/>
      </w:pPr>
      <w:r w:rsidRPr="00906056">
        <w:t>if (type == "3"):</w:t>
      </w:r>
    </w:p>
    <w:p w14:paraId="6886FA01" w14:textId="77777777" w:rsidR="002660E6" w:rsidRPr="00906056" w:rsidRDefault="002660E6" w:rsidP="002660E6">
      <w:pPr>
        <w:ind w:left="1440"/>
      </w:pPr>
      <w:r w:rsidRPr="00906056">
        <w:t xml:space="preserve">    return "http://ontology.eil.utoronto.ca/icity/PublicTransit/AccessArrangedViaDriver"</w:t>
      </w:r>
      <w:r w:rsidRPr="00906056">
        <w:br/>
        <w:t>-&gt; &lt;_scheduled_ subtrip&gt;</w:t>
      </w:r>
      <w:r>
        <w:t xml:space="preserve"> transit:hasPickupType &lt;pickup_type_transform&gt;</w:t>
      </w:r>
    </w:p>
    <w:p w14:paraId="1D31D43A" w14:textId="77777777" w:rsidR="002660E6" w:rsidRPr="00906056" w:rsidRDefault="002660E6" w:rsidP="008C7F3C">
      <w:pPr>
        <w:pStyle w:val="ListParagraph"/>
        <w:numPr>
          <w:ilvl w:val="0"/>
          <w:numId w:val="52"/>
        </w:numPr>
        <w:rPr>
          <w:lang w:val="en-CA"/>
        </w:rPr>
      </w:pPr>
      <w:r w:rsidRPr="005C3FBB">
        <w:rPr>
          <w:lang w:val="en-CA"/>
        </w:rPr>
        <w:t>drop_off_type</w:t>
      </w:r>
      <w:r>
        <w:rPr>
          <w:lang w:val="en-CA"/>
        </w:rPr>
        <w:t>: indicates whether passengers are dropped off at the stop, and if so how the pickup must be arranged.</w:t>
      </w:r>
      <w:r>
        <w:rPr>
          <w:lang w:val="en-CA"/>
        </w:rPr>
        <w:br/>
      </w:r>
      <w:r w:rsidRPr="00780C57">
        <w:rPr>
          <w:i/>
          <w:lang w:val="en-CA"/>
        </w:rPr>
        <w:t>transform dropoff_type into appropriate IRI</w:t>
      </w:r>
    </w:p>
    <w:p w14:paraId="1BA78313" w14:textId="77777777" w:rsidR="002660E6" w:rsidRPr="00906056" w:rsidRDefault="002660E6" w:rsidP="002660E6">
      <w:pPr>
        <w:ind w:left="1440"/>
      </w:pPr>
      <w:r>
        <w:t>as above with pickup type</w:t>
      </w:r>
    </w:p>
    <w:p w14:paraId="045C26C1" w14:textId="77777777" w:rsidR="002660E6" w:rsidRDefault="002660E6" w:rsidP="008C7F3C">
      <w:pPr>
        <w:pStyle w:val="ListParagraph"/>
        <w:numPr>
          <w:ilvl w:val="0"/>
          <w:numId w:val="52"/>
        </w:numPr>
        <w:rPr>
          <w:lang w:val="en-CA"/>
        </w:rPr>
      </w:pPr>
      <w:r w:rsidRPr="005C3FBB">
        <w:rPr>
          <w:lang w:val="en-CA"/>
        </w:rPr>
        <w:t>shape_dist_traveled</w:t>
      </w:r>
      <w:r>
        <w:rPr>
          <w:lang w:val="en-CA"/>
        </w:rPr>
        <w:t>: cumulative distance (from start of trip_id)</w:t>
      </w:r>
      <w:r>
        <w:rPr>
          <w:lang w:val="en-CA"/>
        </w:rPr>
        <w:br/>
        <w:t>omit for now: TBD what the best way to represent this is</w:t>
      </w:r>
    </w:p>
    <w:p w14:paraId="5E476C17" w14:textId="77777777" w:rsidR="002660E6" w:rsidRDefault="002660E6" w:rsidP="00EC2F24">
      <w:pPr>
        <w:pStyle w:val="Heading3"/>
        <w:numPr>
          <w:ilvl w:val="0"/>
          <w:numId w:val="0"/>
        </w:numPr>
        <w:rPr>
          <w:lang w:val="en-CA"/>
        </w:rPr>
      </w:pPr>
      <w:bookmarkStart w:id="235" w:name="_Toc35260332"/>
      <w:r>
        <w:rPr>
          <w:lang w:val="en-CA"/>
        </w:rPr>
        <w:lastRenderedPageBreak/>
        <w:t>stops.txt</w:t>
      </w:r>
      <w:bookmarkEnd w:id="235"/>
    </w:p>
    <w:p w14:paraId="750A8E1C" w14:textId="77777777" w:rsidR="002660E6" w:rsidRDefault="002660E6" w:rsidP="008C7F3C">
      <w:pPr>
        <w:pStyle w:val="ListParagraph"/>
        <w:numPr>
          <w:ilvl w:val="0"/>
          <w:numId w:val="51"/>
        </w:numPr>
        <w:rPr>
          <w:lang w:val="en-CA"/>
        </w:rPr>
      </w:pPr>
      <w:r w:rsidRPr="00CE00BC">
        <w:rPr>
          <w:lang w:val="en-CA"/>
        </w:rPr>
        <w:t>stop_id</w:t>
      </w:r>
      <w:r>
        <w:rPr>
          <w:lang w:val="en-CA"/>
        </w:rPr>
        <w:br/>
        <w:t>-&gt; &lt;stop_id&gt; a transit:StopPoint</w:t>
      </w:r>
    </w:p>
    <w:p w14:paraId="30FACD9F" w14:textId="77777777" w:rsidR="002660E6" w:rsidRDefault="002660E6" w:rsidP="008C7F3C">
      <w:pPr>
        <w:pStyle w:val="ListParagraph"/>
        <w:numPr>
          <w:ilvl w:val="0"/>
          <w:numId w:val="51"/>
        </w:numPr>
        <w:rPr>
          <w:lang w:val="en-CA"/>
        </w:rPr>
      </w:pPr>
      <w:r w:rsidRPr="00CE00BC">
        <w:rPr>
          <w:lang w:val="en-CA"/>
        </w:rPr>
        <w:t>stop_code</w:t>
      </w:r>
      <w:r>
        <w:rPr>
          <w:lang w:val="en-CA"/>
        </w:rPr>
        <w:br/>
        <w:t>-&gt; &lt;stop_id&gt; transit:hasStopCode &lt;stop_code&gt;</w:t>
      </w:r>
    </w:p>
    <w:p w14:paraId="20AF1392" w14:textId="77777777" w:rsidR="002660E6" w:rsidRDefault="002660E6" w:rsidP="008C7F3C">
      <w:pPr>
        <w:pStyle w:val="ListParagraph"/>
        <w:numPr>
          <w:ilvl w:val="0"/>
          <w:numId w:val="51"/>
        </w:numPr>
        <w:rPr>
          <w:lang w:val="en-CA"/>
        </w:rPr>
      </w:pPr>
      <w:r w:rsidRPr="00CE00BC">
        <w:rPr>
          <w:lang w:val="en-CA"/>
        </w:rPr>
        <w:t>stop_name</w:t>
      </w:r>
      <w:r>
        <w:rPr>
          <w:lang w:val="en-CA"/>
        </w:rPr>
        <w:br/>
        <w:t>-&gt; &lt;stop_id&gt; foaf:name &lt;stop_name&gt;</w:t>
      </w:r>
    </w:p>
    <w:p w14:paraId="778E9476" w14:textId="77777777" w:rsidR="002660E6" w:rsidRDefault="002660E6" w:rsidP="008C7F3C">
      <w:pPr>
        <w:pStyle w:val="ListParagraph"/>
        <w:numPr>
          <w:ilvl w:val="0"/>
          <w:numId w:val="51"/>
        </w:numPr>
        <w:rPr>
          <w:lang w:val="en-CA"/>
        </w:rPr>
      </w:pPr>
      <w:r w:rsidRPr="00E520B7">
        <w:rPr>
          <w:lang w:val="en-CA"/>
        </w:rPr>
        <w:t>stop_desc (not filled)</w:t>
      </w:r>
    </w:p>
    <w:p w14:paraId="33E27D8F" w14:textId="77777777" w:rsidR="002660E6" w:rsidRDefault="002660E6" w:rsidP="008C7F3C">
      <w:pPr>
        <w:pStyle w:val="ListParagraph"/>
        <w:numPr>
          <w:ilvl w:val="0"/>
          <w:numId w:val="51"/>
        </w:numPr>
      </w:pPr>
      <w:r w:rsidRPr="00C81602">
        <w:t>stop_lat,stop_lon: transform into WKT format:</w:t>
      </w:r>
      <w:r w:rsidRPr="00C81602">
        <w:br/>
        <w:t>-&gt; &lt;stop_lon_lat_wkt&gt;: return "POINT(" + getValue("stop_lon") + " " + getValue("stop_lat") + ")</w:t>
      </w:r>
      <w:r>
        <w:t>^^</w:t>
      </w:r>
      <w:r w:rsidRPr="00C81602">
        <w:t>&lt;http://www.opengis.net/ont/geosparql#wktLiteral&gt;"</w:t>
      </w:r>
      <w:r w:rsidRPr="00C81602">
        <w:br/>
        <w:t>-&gt; &lt;stop_id&gt; spatial_loc:hasLocation [a spatial_loc:Feature; spatial_loc:hasGeometry [a spatial_loc:Geometry; asWKT &lt;stop_lon_lat_wkt&gt;]]</w:t>
      </w:r>
      <w:r w:rsidRPr="00C81602">
        <w:br/>
        <w:t>manually add blank node for Feature class (karma workaround)</w:t>
      </w:r>
      <w:r w:rsidRPr="00C81602">
        <w:br/>
        <w:t>return "_:stoplocfeature" + getValue("stop_id")</w:t>
      </w:r>
      <w:r w:rsidRPr="00C81602">
        <w:br/>
      </w:r>
      <w:r w:rsidRPr="00C81602">
        <w:br/>
        <w:t>transform into nD format for allegrograph:</w:t>
      </w:r>
    </w:p>
    <w:p w14:paraId="12F7B92F" w14:textId="77777777" w:rsidR="002660E6" w:rsidRPr="00C81602" w:rsidRDefault="002660E6" w:rsidP="002660E6">
      <w:pPr>
        <w:ind w:left="720"/>
        <w:rPr>
          <w:rFonts w:ascii="Courier" w:hAnsi="Courier"/>
        </w:rPr>
      </w:pPr>
      <w:r>
        <w:t>&lt;nD_transform&gt;</w:t>
      </w:r>
      <w:r w:rsidRPr="00C81602">
        <w:br/>
      </w:r>
      <w:r w:rsidRPr="00C81602">
        <w:rPr>
          <w:rFonts w:ascii="Courier" w:hAnsi="Courier"/>
        </w:rPr>
        <w:t>lon = float(getValue("stop_lon"))</w:t>
      </w:r>
    </w:p>
    <w:p w14:paraId="4487F892" w14:textId="77777777" w:rsidR="002660E6" w:rsidRPr="00C81602" w:rsidRDefault="002660E6" w:rsidP="002660E6">
      <w:pPr>
        <w:ind w:left="720"/>
        <w:rPr>
          <w:rFonts w:ascii="Courier" w:hAnsi="Courier"/>
        </w:rPr>
      </w:pPr>
      <w:r w:rsidRPr="00C81602">
        <w:rPr>
          <w:rFonts w:ascii="Courier" w:hAnsi="Courier"/>
        </w:rPr>
        <w:t>lat = float(getValue("stop_lat"))</w:t>
      </w:r>
    </w:p>
    <w:p w14:paraId="2F57D13B" w14:textId="77777777" w:rsidR="002660E6" w:rsidRPr="00C81602" w:rsidRDefault="002660E6" w:rsidP="002660E6">
      <w:pPr>
        <w:ind w:left="720"/>
        <w:rPr>
          <w:rFonts w:ascii="Courier" w:hAnsi="Courier"/>
        </w:rPr>
      </w:pPr>
    </w:p>
    <w:p w14:paraId="57029641" w14:textId="77777777" w:rsidR="002660E6" w:rsidRPr="00C81602" w:rsidRDefault="002660E6" w:rsidP="002660E6">
      <w:pPr>
        <w:ind w:left="720"/>
        <w:rPr>
          <w:rFonts w:ascii="Courier" w:hAnsi="Courier"/>
        </w:rPr>
      </w:pPr>
      <w:r w:rsidRPr="00C81602">
        <w:rPr>
          <w:rFonts w:ascii="Courier" w:hAnsi="Courier"/>
        </w:rPr>
        <w:t>lon_str = str(abs(lon))</w:t>
      </w:r>
    </w:p>
    <w:p w14:paraId="194B22F1" w14:textId="77777777" w:rsidR="002660E6" w:rsidRPr="00C81602" w:rsidRDefault="002660E6" w:rsidP="002660E6">
      <w:pPr>
        <w:ind w:left="720"/>
        <w:rPr>
          <w:rFonts w:ascii="Courier" w:hAnsi="Courier"/>
        </w:rPr>
      </w:pPr>
      <w:r w:rsidRPr="00C81602">
        <w:rPr>
          <w:rFonts w:ascii="Courier" w:hAnsi="Courier"/>
        </w:rPr>
        <w:t>lat_str = str(abs(lat))</w:t>
      </w:r>
    </w:p>
    <w:p w14:paraId="72883D88" w14:textId="77777777" w:rsidR="002660E6" w:rsidRPr="00C81602" w:rsidRDefault="002660E6" w:rsidP="002660E6">
      <w:pPr>
        <w:ind w:left="720"/>
        <w:rPr>
          <w:rFonts w:ascii="Courier" w:hAnsi="Courier"/>
        </w:rPr>
      </w:pPr>
    </w:p>
    <w:p w14:paraId="6FAD7D45" w14:textId="77777777" w:rsidR="002660E6" w:rsidRPr="00C81602" w:rsidRDefault="002660E6" w:rsidP="002660E6">
      <w:pPr>
        <w:ind w:left="720"/>
        <w:rPr>
          <w:rFonts w:ascii="Courier" w:hAnsi="Courier"/>
        </w:rPr>
      </w:pPr>
      <w:r w:rsidRPr="00C81602">
        <w:rPr>
          <w:rFonts w:ascii="Courier" w:hAnsi="Courier"/>
        </w:rPr>
        <w:t>lon_str = lon_str.split(".")</w:t>
      </w:r>
    </w:p>
    <w:p w14:paraId="6DABAB70" w14:textId="77777777" w:rsidR="002660E6" w:rsidRPr="00C81602" w:rsidRDefault="002660E6" w:rsidP="002660E6">
      <w:pPr>
        <w:ind w:left="720"/>
        <w:rPr>
          <w:rFonts w:ascii="Courier" w:hAnsi="Courier"/>
        </w:rPr>
      </w:pPr>
      <w:r w:rsidRPr="00C81602">
        <w:rPr>
          <w:rFonts w:ascii="Courier" w:hAnsi="Courier"/>
        </w:rPr>
        <w:t>lon_str = "%s.%s" % (lon_str[0].zfill(3), lon_str[1])</w:t>
      </w:r>
    </w:p>
    <w:p w14:paraId="6DDCCCC3" w14:textId="77777777" w:rsidR="002660E6" w:rsidRPr="00C81602" w:rsidRDefault="002660E6" w:rsidP="002660E6">
      <w:pPr>
        <w:ind w:left="720"/>
        <w:rPr>
          <w:rFonts w:ascii="Courier" w:hAnsi="Courier"/>
        </w:rPr>
      </w:pPr>
    </w:p>
    <w:p w14:paraId="4AA85664" w14:textId="77777777" w:rsidR="002660E6" w:rsidRPr="00C81602" w:rsidRDefault="002660E6" w:rsidP="002660E6">
      <w:pPr>
        <w:ind w:left="720"/>
        <w:rPr>
          <w:rFonts w:ascii="Courier" w:hAnsi="Courier"/>
        </w:rPr>
      </w:pPr>
      <w:r w:rsidRPr="00C81602">
        <w:rPr>
          <w:rFonts w:ascii="Courier" w:hAnsi="Courier"/>
        </w:rPr>
        <w:t>lat_str = lat_str.split(".")</w:t>
      </w:r>
    </w:p>
    <w:p w14:paraId="3707166A" w14:textId="77777777" w:rsidR="002660E6" w:rsidRPr="00C81602" w:rsidRDefault="002660E6" w:rsidP="002660E6">
      <w:pPr>
        <w:ind w:left="720"/>
        <w:rPr>
          <w:rFonts w:ascii="Courier" w:hAnsi="Courier"/>
        </w:rPr>
      </w:pPr>
      <w:r w:rsidRPr="00C81602">
        <w:rPr>
          <w:rFonts w:ascii="Courier" w:hAnsi="Courier"/>
        </w:rPr>
        <w:lastRenderedPageBreak/>
        <w:t>lat_str = "%s.%s" % (lat_str[0].zfill(</w:t>
      </w:r>
      <w:r>
        <w:rPr>
          <w:rFonts w:ascii="Courier" w:hAnsi="Courier"/>
        </w:rPr>
        <w:t>2</w:t>
      </w:r>
      <w:r w:rsidRPr="00C81602">
        <w:rPr>
          <w:rFonts w:ascii="Courier" w:hAnsi="Courier"/>
        </w:rPr>
        <w:t>), lat_str[1])</w:t>
      </w:r>
    </w:p>
    <w:p w14:paraId="25F3C36A" w14:textId="77777777" w:rsidR="002660E6" w:rsidRPr="00C81602" w:rsidRDefault="002660E6" w:rsidP="002660E6">
      <w:pPr>
        <w:ind w:left="720"/>
        <w:rPr>
          <w:rFonts w:ascii="Courier" w:hAnsi="Courier"/>
        </w:rPr>
      </w:pPr>
    </w:p>
    <w:p w14:paraId="139C8A5C" w14:textId="77777777" w:rsidR="002660E6" w:rsidRPr="00C81602" w:rsidRDefault="002660E6" w:rsidP="002660E6">
      <w:pPr>
        <w:ind w:left="720"/>
        <w:rPr>
          <w:rFonts w:ascii="Courier" w:hAnsi="Courier"/>
        </w:rPr>
      </w:pPr>
      <w:r w:rsidRPr="00C81602">
        <w:rPr>
          <w:rFonts w:ascii="Courier" w:hAnsi="Courier"/>
        </w:rPr>
        <w:t>if lon&gt;0:</w:t>
      </w:r>
    </w:p>
    <w:p w14:paraId="77749E85" w14:textId="77777777" w:rsidR="002660E6" w:rsidRPr="00C81602" w:rsidRDefault="002660E6" w:rsidP="002660E6">
      <w:pPr>
        <w:ind w:left="720"/>
        <w:rPr>
          <w:rFonts w:ascii="Courier" w:hAnsi="Courier"/>
        </w:rPr>
      </w:pPr>
      <w:r w:rsidRPr="00C81602">
        <w:rPr>
          <w:rFonts w:ascii="Courier" w:hAnsi="Courier"/>
        </w:rPr>
        <w:t xml:space="preserve">    lon_str="+" + lon_str</w:t>
      </w:r>
    </w:p>
    <w:p w14:paraId="4FF24FDF" w14:textId="77777777" w:rsidR="002660E6" w:rsidRPr="00C81602" w:rsidRDefault="002660E6" w:rsidP="002660E6">
      <w:pPr>
        <w:ind w:left="720"/>
        <w:rPr>
          <w:rFonts w:ascii="Courier" w:hAnsi="Courier"/>
        </w:rPr>
      </w:pPr>
      <w:r w:rsidRPr="00C81602">
        <w:rPr>
          <w:rFonts w:ascii="Courier" w:hAnsi="Courier"/>
        </w:rPr>
        <w:t>elif lon&lt;0:</w:t>
      </w:r>
    </w:p>
    <w:p w14:paraId="1DEF0C15" w14:textId="77777777" w:rsidR="002660E6" w:rsidRPr="00C81602" w:rsidRDefault="002660E6" w:rsidP="002660E6">
      <w:pPr>
        <w:ind w:left="720"/>
        <w:rPr>
          <w:rFonts w:ascii="Courier" w:hAnsi="Courier"/>
        </w:rPr>
      </w:pPr>
      <w:r w:rsidRPr="00C81602">
        <w:rPr>
          <w:rFonts w:ascii="Courier" w:hAnsi="Courier"/>
        </w:rPr>
        <w:t xml:space="preserve">    lon_str="-" + lon_str</w:t>
      </w:r>
    </w:p>
    <w:p w14:paraId="76AF54F2" w14:textId="77777777" w:rsidR="002660E6" w:rsidRPr="00C81602" w:rsidRDefault="002660E6" w:rsidP="002660E6">
      <w:pPr>
        <w:ind w:left="720"/>
        <w:rPr>
          <w:rFonts w:ascii="Courier" w:hAnsi="Courier"/>
        </w:rPr>
      </w:pPr>
    </w:p>
    <w:p w14:paraId="3F5AC784" w14:textId="77777777" w:rsidR="002660E6" w:rsidRPr="00C81602" w:rsidRDefault="002660E6" w:rsidP="002660E6">
      <w:pPr>
        <w:ind w:left="720"/>
        <w:rPr>
          <w:rFonts w:ascii="Courier" w:hAnsi="Courier"/>
        </w:rPr>
      </w:pPr>
      <w:r w:rsidRPr="00C81602">
        <w:rPr>
          <w:rFonts w:ascii="Courier" w:hAnsi="Courier"/>
        </w:rPr>
        <w:t>if lat&gt;0:</w:t>
      </w:r>
    </w:p>
    <w:p w14:paraId="18A4F9AF" w14:textId="77777777" w:rsidR="002660E6" w:rsidRPr="00C81602" w:rsidRDefault="002660E6" w:rsidP="002660E6">
      <w:pPr>
        <w:ind w:left="720"/>
        <w:rPr>
          <w:rFonts w:ascii="Courier" w:hAnsi="Courier"/>
        </w:rPr>
      </w:pPr>
      <w:r w:rsidRPr="00C81602">
        <w:rPr>
          <w:rFonts w:ascii="Courier" w:hAnsi="Courier"/>
        </w:rPr>
        <w:t xml:space="preserve">    lat_str="+" + lat_str</w:t>
      </w:r>
    </w:p>
    <w:p w14:paraId="0C0B632D" w14:textId="77777777" w:rsidR="002660E6" w:rsidRPr="00C81602" w:rsidRDefault="002660E6" w:rsidP="002660E6">
      <w:pPr>
        <w:ind w:left="720"/>
        <w:rPr>
          <w:rFonts w:ascii="Courier" w:hAnsi="Courier"/>
        </w:rPr>
      </w:pPr>
      <w:r w:rsidRPr="00C81602">
        <w:rPr>
          <w:rFonts w:ascii="Courier" w:hAnsi="Courier"/>
        </w:rPr>
        <w:t>elif lat&lt;0:</w:t>
      </w:r>
    </w:p>
    <w:p w14:paraId="2BE87C75" w14:textId="77777777" w:rsidR="002660E6" w:rsidRPr="00C81602" w:rsidRDefault="002660E6" w:rsidP="002660E6">
      <w:pPr>
        <w:ind w:left="720"/>
        <w:rPr>
          <w:rFonts w:ascii="Courier" w:hAnsi="Courier"/>
        </w:rPr>
      </w:pPr>
      <w:r w:rsidRPr="00C81602">
        <w:rPr>
          <w:rFonts w:ascii="Courier" w:hAnsi="Courier"/>
        </w:rPr>
        <w:t xml:space="preserve">    lat_str="-" + lat_str</w:t>
      </w:r>
    </w:p>
    <w:p w14:paraId="10FB5672" w14:textId="77777777" w:rsidR="002660E6" w:rsidRPr="00C81602" w:rsidRDefault="002660E6" w:rsidP="002660E6">
      <w:pPr>
        <w:ind w:left="720"/>
        <w:rPr>
          <w:rFonts w:ascii="Courier" w:hAnsi="Courier"/>
        </w:rPr>
      </w:pPr>
      <w:r w:rsidRPr="00C81602">
        <w:rPr>
          <w:rFonts w:ascii="Courier" w:hAnsi="Courier"/>
        </w:rPr>
        <w:t>return lat_str + lon_str</w:t>
      </w:r>
    </w:p>
    <w:p w14:paraId="6D9F34D8" w14:textId="5EF97783" w:rsidR="002660E6" w:rsidRPr="00EC2F24" w:rsidRDefault="002660E6" w:rsidP="00EC2F24">
      <w:pPr>
        <w:pStyle w:val="ListParagraph"/>
        <w:rPr>
          <w:lang w:val="en-CA"/>
        </w:rPr>
      </w:pPr>
      <w:r>
        <w:rPr>
          <w:lang w:val="en-CA"/>
        </w:rPr>
        <w:t>&lt;nD_transform&gt;^^&lt;agraph datatype&gt;</w:t>
      </w:r>
    </w:p>
    <w:p w14:paraId="0FBB32A4" w14:textId="77777777" w:rsidR="002660E6" w:rsidRPr="00E520B7" w:rsidRDefault="002660E6" w:rsidP="008C7F3C">
      <w:pPr>
        <w:pStyle w:val="ListParagraph"/>
        <w:numPr>
          <w:ilvl w:val="0"/>
          <w:numId w:val="51"/>
        </w:numPr>
        <w:rPr>
          <w:lang w:val="en-CA"/>
        </w:rPr>
      </w:pPr>
      <w:r w:rsidRPr="00E520B7">
        <w:rPr>
          <w:lang w:val="en-CA"/>
        </w:rPr>
        <w:t>zone_id</w:t>
      </w:r>
      <w:r>
        <w:rPr>
          <w:lang w:val="en-CA"/>
        </w:rPr>
        <w:t xml:space="preserve"> (not filled)</w:t>
      </w:r>
    </w:p>
    <w:p w14:paraId="1B926DE9" w14:textId="77777777" w:rsidR="002660E6" w:rsidRDefault="002660E6" w:rsidP="008C7F3C">
      <w:pPr>
        <w:pStyle w:val="ListParagraph"/>
        <w:numPr>
          <w:ilvl w:val="0"/>
          <w:numId w:val="51"/>
        </w:numPr>
        <w:rPr>
          <w:lang w:val="en-CA"/>
        </w:rPr>
      </w:pPr>
      <w:r w:rsidRPr="00E520B7">
        <w:rPr>
          <w:lang w:val="en-CA"/>
        </w:rPr>
        <w:t>stop_url</w:t>
      </w:r>
      <w:r>
        <w:rPr>
          <w:lang w:val="en-CA"/>
        </w:rPr>
        <w:t xml:space="preserve"> (not filled)</w:t>
      </w:r>
    </w:p>
    <w:p w14:paraId="5B8F3D30" w14:textId="77777777" w:rsidR="002660E6" w:rsidRDefault="002660E6" w:rsidP="008C7F3C">
      <w:pPr>
        <w:pStyle w:val="ListParagraph"/>
        <w:numPr>
          <w:ilvl w:val="0"/>
          <w:numId w:val="51"/>
        </w:numPr>
        <w:rPr>
          <w:lang w:val="en-CA"/>
        </w:rPr>
      </w:pPr>
      <w:r>
        <w:rPr>
          <w:lang w:val="en-CA"/>
        </w:rPr>
        <w:t>location_type (not filled)</w:t>
      </w:r>
    </w:p>
    <w:p w14:paraId="212B4776" w14:textId="77777777" w:rsidR="002660E6" w:rsidRDefault="002660E6" w:rsidP="008C7F3C">
      <w:pPr>
        <w:pStyle w:val="ListParagraph"/>
        <w:numPr>
          <w:ilvl w:val="0"/>
          <w:numId w:val="51"/>
        </w:numPr>
        <w:rPr>
          <w:lang w:val="en-CA"/>
        </w:rPr>
      </w:pPr>
      <w:r>
        <w:rPr>
          <w:lang w:val="en-CA"/>
        </w:rPr>
        <w:t>parent_station (not filled)</w:t>
      </w:r>
    </w:p>
    <w:p w14:paraId="1461385C" w14:textId="77777777" w:rsidR="002660E6" w:rsidRDefault="002660E6" w:rsidP="002660E6">
      <w:pPr>
        <w:ind w:left="720"/>
      </w:pPr>
      <w:r w:rsidRPr="007F2E86">
        <w:t>wheelchair_boarding</w:t>
      </w:r>
      <w:r w:rsidRPr="007F2E86">
        <w:br/>
        <w:t>need to transform numeric value into xsd:Boolean:</w:t>
      </w:r>
    </w:p>
    <w:p w14:paraId="70BBE7A1" w14:textId="77777777" w:rsidR="002660E6" w:rsidRPr="007F2E86" w:rsidRDefault="002660E6" w:rsidP="002660E6">
      <w:pPr>
        <w:ind w:left="1440"/>
      </w:pPr>
      <w:r w:rsidRPr="007F2E86">
        <w:t>wb = getValue("wheelchair_boarding")</w:t>
      </w:r>
    </w:p>
    <w:p w14:paraId="73B1ECE4" w14:textId="77777777" w:rsidR="002660E6" w:rsidRPr="007F2E86" w:rsidRDefault="002660E6" w:rsidP="002660E6">
      <w:pPr>
        <w:ind w:left="1440"/>
      </w:pPr>
      <w:r w:rsidRPr="007F2E86">
        <w:t>if (wb == '1'):</w:t>
      </w:r>
    </w:p>
    <w:p w14:paraId="0BD9EC21" w14:textId="77777777" w:rsidR="002660E6" w:rsidRPr="007F2E86" w:rsidRDefault="002660E6" w:rsidP="002660E6">
      <w:pPr>
        <w:ind w:left="1440"/>
      </w:pPr>
      <w:r w:rsidRPr="007F2E86">
        <w:t xml:space="preserve">    return 'true'</w:t>
      </w:r>
    </w:p>
    <w:p w14:paraId="424466DC" w14:textId="77777777" w:rsidR="002660E6" w:rsidRPr="007F2E86" w:rsidRDefault="002660E6" w:rsidP="002660E6">
      <w:pPr>
        <w:ind w:left="1440"/>
      </w:pPr>
      <w:r w:rsidRPr="007F2E86">
        <w:t>if (wb == '2'):</w:t>
      </w:r>
    </w:p>
    <w:p w14:paraId="552ADA97" w14:textId="77777777" w:rsidR="002660E6" w:rsidRDefault="002660E6" w:rsidP="002660E6">
      <w:pPr>
        <w:ind w:left="1440"/>
      </w:pPr>
      <w:r w:rsidRPr="007F2E86">
        <w:t xml:space="preserve">    return 'false'</w:t>
      </w:r>
    </w:p>
    <w:p w14:paraId="6810B66F" w14:textId="77777777" w:rsidR="002660E6" w:rsidRPr="007F2E86" w:rsidRDefault="002660E6" w:rsidP="002660E6">
      <w:pPr>
        <w:ind w:left="720"/>
      </w:pPr>
      <w:r w:rsidRPr="007F2E86">
        <w:t>-&gt; &lt;stop_id&gt; transit:wheelchairBoarding &lt;wheelchair_boarding</w:t>
      </w:r>
      <w:r>
        <w:t>_transform</w:t>
      </w:r>
      <w:r w:rsidRPr="007F2E86">
        <w:t>&gt;</w:t>
      </w:r>
    </w:p>
    <w:p w14:paraId="6433A986" w14:textId="77777777" w:rsidR="002660E6" w:rsidRDefault="002660E6" w:rsidP="00EC2F24">
      <w:pPr>
        <w:pStyle w:val="Heading3"/>
        <w:numPr>
          <w:ilvl w:val="0"/>
          <w:numId w:val="0"/>
        </w:numPr>
        <w:rPr>
          <w:lang w:val="en-CA"/>
        </w:rPr>
      </w:pPr>
      <w:bookmarkStart w:id="236" w:name="_Toc35260333"/>
      <w:r>
        <w:rPr>
          <w:lang w:val="en-CA"/>
        </w:rPr>
        <w:lastRenderedPageBreak/>
        <w:t>trips.txt</w:t>
      </w:r>
      <w:bookmarkEnd w:id="236"/>
    </w:p>
    <w:p w14:paraId="2CFB546B" w14:textId="77777777" w:rsidR="002660E6" w:rsidRDefault="002660E6" w:rsidP="008C7F3C">
      <w:pPr>
        <w:pStyle w:val="ListParagraph"/>
        <w:numPr>
          <w:ilvl w:val="0"/>
          <w:numId w:val="54"/>
        </w:numPr>
        <w:rPr>
          <w:lang w:val="en-CA"/>
        </w:rPr>
      </w:pPr>
      <w:r w:rsidRPr="006438B9">
        <w:rPr>
          <w:lang w:val="en-CA"/>
        </w:rPr>
        <w:t>route_id</w:t>
      </w:r>
      <w:r>
        <w:rPr>
          <w:lang w:val="en-CA"/>
        </w:rPr>
        <w:br/>
        <w:t>-&gt; &lt;route_id&gt; a transit:RoutePD; change:hasManifestation &lt;_route_manifest&gt;</w:t>
      </w:r>
      <w:r>
        <w:rPr>
          <w:lang w:val="en-CA"/>
        </w:rPr>
        <w:br/>
        <w:t>manual blank node for route@t:</w:t>
      </w:r>
      <w:r>
        <w:rPr>
          <w:lang w:val="en-CA"/>
        </w:rPr>
        <w:br/>
      </w:r>
      <w:r w:rsidRPr="001D1C4F">
        <w:rPr>
          <w:lang w:val="en-CA"/>
        </w:rPr>
        <w:t>return "_:route" + getValue("route_id") + "_" + getValue("trip_id")</w:t>
      </w:r>
    </w:p>
    <w:p w14:paraId="40E26570" w14:textId="77777777" w:rsidR="002660E6" w:rsidRDefault="002660E6" w:rsidP="008C7F3C">
      <w:pPr>
        <w:pStyle w:val="ListParagraph"/>
        <w:numPr>
          <w:ilvl w:val="0"/>
          <w:numId w:val="54"/>
        </w:numPr>
        <w:rPr>
          <w:lang w:val="en-CA"/>
        </w:rPr>
      </w:pPr>
      <w:r w:rsidRPr="006438B9">
        <w:rPr>
          <w:lang w:val="en-CA"/>
        </w:rPr>
        <w:t>service_id</w:t>
      </w:r>
      <w:r>
        <w:rPr>
          <w:lang w:val="en-CA"/>
        </w:rPr>
        <w:t>: identifies the days when service is available for a particular route. A route may have multiple service_ids defined, and each trip has a single service_id that represents the days during which the trip is provided. The properties of the service_id may be used to define the recurring days for the &lt;trip_id&gt;. In order to capture this, we’ll need to merge the appropriate values for each service_id from the calendar.txt dataset.</w:t>
      </w:r>
      <w:r>
        <w:rPr>
          <w:lang w:val="en-CA"/>
        </w:rPr>
        <w:br/>
        <w:t>OR: in lieu of merging the csv files, we define &lt;service_id&gt; as another RecurringEvent and define &lt;service_id&gt; rec:hasSubRecurringEvent &lt;trip_id&gt;. In other words, during this abstract event that recurs on some days of the week, the scheduled trip also occurs.</w:t>
      </w:r>
      <w:r>
        <w:rPr>
          <w:lang w:val="en-CA"/>
        </w:rPr>
        <w:br/>
        <w:t>This is a correct representation but is it overly complex (e.g. to query for a schedule?)</w:t>
      </w:r>
      <w:r>
        <w:rPr>
          <w:lang w:val="en-CA"/>
        </w:rPr>
        <w:br/>
        <w:t>-&gt; &lt;service_id&gt; a contact:HoursOfOperation.</w:t>
      </w:r>
      <w:r>
        <w:rPr>
          <w:lang w:val="en-CA"/>
        </w:rPr>
        <w:br/>
        <w:t>&lt;_route_manifest&gt; icontact:hasOperatingHours &lt;service_id&gt;.</w:t>
      </w:r>
      <w:r>
        <w:rPr>
          <w:lang w:val="en-CA"/>
        </w:rPr>
        <w:br/>
        <w:t>-&gt; &lt;service_id&gt; rec:hasSubRecurringEvent&lt;trip&gt;.</w:t>
      </w:r>
      <w:r>
        <w:rPr>
          <w:lang w:val="en-CA"/>
        </w:rPr>
        <w:br/>
        <w:t xml:space="preserve">&lt;trip&gt; a transit:ScheduledTransitTrip; </w:t>
      </w:r>
      <w:r>
        <w:rPr>
          <w:lang w:val="en-CA"/>
        </w:rPr>
        <w:br/>
        <w:t>The service may also be formalized as the Hours of Operation associated with the Route (as below).</w:t>
      </w:r>
      <w:r>
        <w:rPr>
          <w:lang w:val="en-CA"/>
        </w:rPr>
        <w:br/>
      </w:r>
      <w:r w:rsidRPr="001E004D">
        <w:rPr>
          <w:strike/>
          <w:lang w:val="en-CA"/>
        </w:rPr>
        <w:t>A route has some hours of operation, described by the service_id. Hours of operation are a kind of recurring event, thus representing the recurrence of a service being operational (or business being open).</w:t>
      </w:r>
      <w:r w:rsidRPr="001E004D">
        <w:rPr>
          <w:strike/>
          <w:lang w:val="en-CA"/>
        </w:rPr>
        <w:br/>
        <w:t>-&gt; &lt;route_id&gt; change:hasManifestation [a transit:Route; icontact:hasOperatingHours &lt;service_id&gt;</w:t>
      </w:r>
    </w:p>
    <w:p w14:paraId="485A47FD" w14:textId="77777777" w:rsidR="002660E6" w:rsidRPr="00091F8C" w:rsidRDefault="002660E6" w:rsidP="008C7F3C">
      <w:pPr>
        <w:pStyle w:val="ListParagraph"/>
        <w:numPr>
          <w:ilvl w:val="0"/>
          <w:numId w:val="54"/>
        </w:numPr>
        <w:rPr>
          <w:lang w:val="en-CA"/>
        </w:rPr>
      </w:pPr>
      <w:r w:rsidRPr="00091F8C">
        <w:rPr>
          <w:lang w:val="en-CA"/>
        </w:rPr>
        <w:t>trip_id</w:t>
      </w:r>
      <w:r w:rsidRPr="00091F8C">
        <w:rPr>
          <w:lang w:val="en-CA"/>
        </w:rPr>
        <w:br/>
        <w:t>-&gt; &lt;trip_id&gt; a transit:</w:t>
      </w:r>
      <w:r>
        <w:rPr>
          <w:lang w:val="en-CA"/>
        </w:rPr>
        <w:tab/>
      </w:r>
      <w:r w:rsidRPr="00091F8C">
        <w:rPr>
          <w:lang w:val="en-CA"/>
        </w:rPr>
        <w:t>; transit:scheduledOn &lt;route_id&gt;]</w:t>
      </w:r>
    </w:p>
    <w:p w14:paraId="4A8887A1" w14:textId="77777777" w:rsidR="002660E6" w:rsidRDefault="002660E6" w:rsidP="008C7F3C">
      <w:pPr>
        <w:pStyle w:val="ListParagraph"/>
        <w:numPr>
          <w:ilvl w:val="0"/>
          <w:numId w:val="54"/>
        </w:numPr>
        <w:rPr>
          <w:lang w:val="en-CA"/>
        </w:rPr>
      </w:pPr>
      <w:r w:rsidRPr="006438B9">
        <w:rPr>
          <w:lang w:val="en-CA"/>
        </w:rPr>
        <w:t>trip_headsign</w:t>
      </w:r>
      <w:r>
        <w:rPr>
          <w:lang w:val="en-CA"/>
        </w:rPr>
        <w:br/>
        <w:t xml:space="preserve">-&gt; &lt;trip_id&gt; </w:t>
      </w:r>
      <w:r w:rsidRPr="009552F9">
        <w:rPr>
          <w:lang w:val="en-CA"/>
        </w:rPr>
        <w:t>foaf:name</w:t>
      </w:r>
      <w:r>
        <w:rPr>
          <w:lang w:val="en-CA"/>
        </w:rPr>
        <w:t xml:space="preserve"> &lt;trip_headsign&gt;</w:t>
      </w:r>
    </w:p>
    <w:p w14:paraId="72C819B4" w14:textId="77777777" w:rsidR="002660E6" w:rsidRDefault="002660E6" w:rsidP="008C7F3C">
      <w:pPr>
        <w:pStyle w:val="ListParagraph"/>
        <w:numPr>
          <w:ilvl w:val="0"/>
          <w:numId w:val="54"/>
        </w:numPr>
        <w:rPr>
          <w:lang w:val="en-CA"/>
        </w:rPr>
      </w:pPr>
      <w:r w:rsidRPr="006438B9">
        <w:rPr>
          <w:lang w:val="en-CA"/>
        </w:rPr>
        <w:t>trip_short_name</w:t>
      </w:r>
      <w:r>
        <w:rPr>
          <w:lang w:val="en-CA"/>
        </w:rPr>
        <w:t xml:space="preserve"> (not filled)</w:t>
      </w:r>
    </w:p>
    <w:p w14:paraId="018F1604" w14:textId="77777777" w:rsidR="002660E6" w:rsidRDefault="002660E6" w:rsidP="008C7F3C">
      <w:pPr>
        <w:pStyle w:val="ListParagraph"/>
        <w:numPr>
          <w:ilvl w:val="0"/>
          <w:numId w:val="54"/>
        </w:numPr>
        <w:rPr>
          <w:lang w:val="en-CA"/>
        </w:rPr>
      </w:pPr>
      <w:r w:rsidRPr="006438B9">
        <w:rPr>
          <w:lang w:val="en-CA"/>
        </w:rPr>
        <w:lastRenderedPageBreak/>
        <w:t>direction_id</w:t>
      </w:r>
      <w:r>
        <w:rPr>
          <w:lang w:val="en-CA"/>
        </w:rPr>
        <w:t>: inbound (1) vs outbound (0) (based on suggested values from documentation</w:t>
      </w:r>
      <w:r>
        <w:rPr>
          <w:lang w:val="en-CA"/>
        </w:rPr>
        <w:br/>
        <w:t>-&gt; if 1: &lt;trip_id&gt; transit:isOutbound “true”</w:t>
      </w:r>
      <w:r>
        <w:rPr>
          <w:lang w:val="en-CA"/>
        </w:rPr>
        <w:br/>
        <w:t>-&gt; if 0: &lt;trip_id&gt; transit:isOutbound “false”</w:t>
      </w:r>
      <w:r>
        <w:rPr>
          <w:lang w:val="en-CA"/>
        </w:rPr>
        <w:br/>
        <w:t>&lt;trip_id&gt; transit:isOutbound &lt;direction_id_transform&gt;</w:t>
      </w:r>
      <w:r>
        <w:rPr>
          <w:lang w:val="en-CA"/>
        </w:rPr>
        <w:br/>
        <w:t>&lt;direction_id_transform&gt;:</w:t>
      </w:r>
    </w:p>
    <w:p w14:paraId="694C423C" w14:textId="77777777" w:rsidR="002660E6" w:rsidRPr="00AB1825" w:rsidRDefault="002660E6" w:rsidP="002660E6">
      <w:pPr>
        <w:ind w:left="1440"/>
      </w:pPr>
      <w:r w:rsidRPr="00AB1825">
        <w:t>d = getValue("direction_id")</w:t>
      </w:r>
    </w:p>
    <w:p w14:paraId="2D95ED23" w14:textId="77777777" w:rsidR="002660E6" w:rsidRPr="00AB1825" w:rsidRDefault="002660E6" w:rsidP="002660E6">
      <w:pPr>
        <w:ind w:left="1440"/>
      </w:pPr>
      <w:r w:rsidRPr="00AB1825">
        <w:t>if (d=="1"):</w:t>
      </w:r>
    </w:p>
    <w:p w14:paraId="6BB727E3" w14:textId="77777777" w:rsidR="002660E6" w:rsidRPr="00AB1825" w:rsidRDefault="002660E6" w:rsidP="002660E6">
      <w:pPr>
        <w:ind w:left="1440"/>
      </w:pPr>
      <w:r w:rsidRPr="00AB1825">
        <w:t xml:space="preserve">    return "true"</w:t>
      </w:r>
    </w:p>
    <w:p w14:paraId="6C8216F0" w14:textId="77777777" w:rsidR="002660E6" w:rsidRPr="00AB1825" w:rsidRDefault="002660E6" w:rsidP="002660E6">
      <w:pPr>
        <w:ind w:left="1440"/>
      </w:pPr>
      <w:r w:rsidRPr="00AB1825">
        <w:t>if (d=="0"):</w:t>
      </w:r>
    </w:p>
    <w:p w14:paraId="55B6EF8B" w14:textId="77777777" w:rsidR="002660E6" w:rsidRPr="00AB1825" w:rsidRDefault="002660E6" w:rsidP="002660E6">
      <w:pPr>
        <w:ind w:left="1440"/>
      </w:pPr>
      <w:r w:rsidRPr="00AB1825">
        <w:t xml:space="preserve">    return "false"</w:t>
      </w:r>
    </w:p>
    <w:p w14:paraId="66109929" w14:textId="77777777" w:rsidR="002660E6" w:rsidRDefault="002660E6" w:rsidP="008C7F3C">
      <w:pPr>
        <w:pStyle w:val="ListParagraph"/>
        <w:numPr>
          <w:ilvl w:val="0"/>
          <w:numId w:val="54"/>
        </w:numPr>
        <w:rPr>
          <w:lang w:val="en-CA"/>
        </w:rPr>
      </w:pPr>
      <w:r w:rsidRPr="006438B9">
        <w:rPr>
          <w:lang w:val="en-CA"/>
        </w:rPr>
        <w:t>block_id</w:t>
      </w:r>
      <w:r>
        <w:rPr>
          <w:lang w:val="en-CA"/>
        </w:rPr>
        <w:t xml:space="preserve"> </w:t>
      </w:r>
      <w:r>
        <w:rPr>
          <w:lang w:val="en-CA"/>
        </w:rPr>
        <w:br/>
        <w:t>-&gt; &lt;block_id&gt; a transit:VehicleBlock; transit:assignedFor &lt;trip_id&gt;; assignedTo [a transit:TransitVehicle]</w:t>
      </w:r>
    </w:p>
    <w:p w14:paraId="25D0A8CA" w14:textId="77777777" w:rsidR="002660E6" w:rsidRDefault="002660E6" w:rsidP="008C7F3C">
      <w:pPr>
        <w:pStyle w:val="ListParagraph"/>
        <w:numPr>
          <w:ilvl w:val="0"/>
          <w:numId w:val="54"/>
        </w:numPr>
        <w:rPr>
          <w:lang w:val="en-CA"/>
        </w:rPr>
      </w:pPr>
      <w:r w:rsidRPr="006438B9">
        <w:rPr>
          <w:lang w:val="en-CA"/>
        </w:rPr>
        <w:t>shape_id</w:t>
      </w:r>
      <w:r>
        <w:rPr>
          <w:lang w:val="en-CA"/>
        </w:rPr>
        <w:t>: geometry representing the location of the scheduled trip; note that the shape defines the path of the scheduled trip rather than the route because the route is more general so it may include trips of slightly different shapes.</w:t>
      </w:r>
      <w:r>
        <w:rPr>
          <w:lang w:val="en-CA"/>
        </w:rPr>
        <w:br/>
        <w:t>-&gt; &lt;trip_id&gt; hasLocation [a spatialloc:Feature; spatialloc:hasGeometry &lt;shape_id&gt;]</w:t>
      </w:r>
      <w:r>
        <w:rPr>
          <w:lang w:val="en-CA"/>
        </w:rPr>
        <w:br/>
        <w:t>add manual blank node for Feature:</w:t>
      </w:r>
      <w:r>
        <w:rPr>
          <w:lang w:val="en-CA"/>
        </w:rPr>
        <w:br/>
      </w:r>
      <w:r w:rsidRPr="00EE38BA">
        <w:rPr>
          <w:lang w:val="en-CA"/>
        </w:rPr>
        <w:t>return "_:feature" + getValue("trip_id") + "_" + getValue("shape_id")</w:t>
      </w:r>
    </w:p>
    <w:p w14:paraId="50E820A1" w14:textId="77777777" w:rsidR="002660E6" w:rsidRDefault="002660E6" w:rsidP="008C7F3C">
      <w:pPr>
        <w:pStyle w:val="ListParagraph"/>
        <w:numPr>
          <w:ilvl w:val="0"/>
          <w:numId w:val="54"/>
        </w:numPr>
        <w:rPr>
          <w:lang w:val="en-CA"/>
        </w:rPr>
      </w:pPr>
      <w:r w:rsidRPr="006438B9">
        <w:rPr>
          <w:lang w:val="en-CA"/>
        </w:rPr>
        <w:t>wheelchair_accessible</w:t>
      </w:r>
      <w:r>
        <w:rPr>
          <w:lang w:val="en-CA"/>
        </w:rPr>
        <w:t xml:space="preserve"> </w:t>
      </w:r>
      <w:r>
        <w:rPr>
          <w:lang w:val="en-CA"/>
        </w:rPr>
        <w:br/>
        <w:t xml:space="preserve">a property of the vehicle performing the trip – but any number of vehicles could perform the scheduled trip, therefore this is a property of the scheduled trip (that restricts vehicle assignment) rather than of an </w:t>
      </w:r>
      <w:r w:rsidRPr="0046010C">
        <w:rPr>
          <w:i/>
          <w:lang w:val="en-CA"/>
        </w:rPr>
        <w:t>individual</w:t>
      </w:r>
      <w:r>
        <w:rPr>
          <w:lang w:val="en-CA"/>
        </w:rPr>
        <w:t xml:space="preserve"> vehicle that performs an occurrence of the trip.</w:t>
      </w:r>
      <w:r>
        <w:rPr>
          <w:lang w:val="en-CA"/>
        </w:rPr>
        <w:br/>
        <w:t>-&gt; &lt;trip_id&gt; transit:isWheelchairAccessible &lt;wheelchair_accessible_transform&gt;</w:t>
      </w:r>
      <w:r>
        <w:rPr>
          <w:lang w:val="en-CA"/>
        </w:rPr>
        <w:br/>
        <w:t>0: not specified,</w:t>
      </w:r>
      <w:r>
        <w:rPr>
          <w:lang w:val="en-CA"/>
        </w:rPr>
        <w:br/>
        <w:t>1: accommodation for at least one wheelchair</w:t>
      </w:r>
      <w:r>
        <w:rPr>
          <w:lang w:val="en-CA"/>
        </w:rPr>
        <w:br/>
        <w:t>&lt;trip_id&gt; transit:isWheelchairAccessible “true”</w:t>
      </w:r>
      <w:r>
        <w:rPr>
          <w:lang w:val="en-CA"/>
        </w:rPr>
        <w:br/>
      </w:r>
      <w:r>
        <w:rPr>
          <w:lang w:val="en-CA"/>
        </w:rPr>
        <w:lastRenderedPageBreak/>
        <w:t>2: no accommodation for wheelchair riders</w:t>
      </w:r>
      <w:r>
        <w:rPr>
          <w:lang w:val="en-CA"/>
        </w:rPr>
        <w:br/>
        <w:t xml:space="preserve">&lt;trip_id&gt; transit:isWheelchairAccessible “false” </w:t>
      </w:r>
    </w:p>
    <w:p w14:paraId="743892C2" w14:textId="77777777" w:rsidR="002660E6" w:rsidRPr="00460B4D" w:rsidRDefault="002660E6" w:rsidP="002660E6">
      <w:pPr>
        <w:pStyle w:val="ListParagraph"/>
        <w:ind w:left="1440"/>
        <w:rPr>
          <w:lang w:val="en-CA"/>
        </w:rPr>
      </w:pPr>
      <w:r>
        <w:rPr>
          <w:lang w:val="en-CA"/>
        </w:rPr>
        <w:t>wheelchair_accessible_transform:</w:t>
      </w:r>
      <w:r>
        <w:rPr>
          <w:lang w:val="en-CA"/>
        </w:rPr>
        <w:br/>
      </w:r>
      <w:r w:rsidRPr="00460B4D">
        <w:rPr>
          <w:lang w:val="en-CA"/>
        </w:rPr>
        <w:t>w = getValue("wheelchair_accessible")</w:t>
      </w:r>
    </w:p>
    <w:p w14:paraId="39630740" w14:textId="77777777" w:rsidR="002660E6" w:rsidRPr="00460B4D" w:rsidRDefault="002660E6" w:rsidP="002660E6">
      <w:pPr>
        <w:pStyle w:val="ListParagraph"/>
        <w:ind w:left="1440"/>
        <w:rPr>
          <w:lang w:val="en-CA"/>
        </w:rPr>
      </w:pPr>
      <w:r w:rsidRPr="00460B4D">
        <w:rPr>
          <w:lang w:val="en-CA"/>
        </w:rPr>
        <w:t>if (w=="1"):</w:t>
      </w:r>
    </w:p>
    <w:p w14:paraId="2719F5F2" w14:textId="77777777" w:rsidR="002660E6" w:rsidRPr="00460B4D" w:rsidRDefault="002660E6" w:rsidP="002660E6">
      <w:pPr>
        <w:pStyle w:val="ListParagraph"/>
        <w:ind w:left="1440"/>
        <w:rPr>
          <w:lang w:val="en-CA"/>
        </w:rPr>
      </w:pPr>
      <w:r w:rsidRPr="00460B4D">
        <w:rPr>
          <w:lang w:val="en-CA"/>
        </w:rPr>
        <w:t xml:space="preserve">    return "true"</w:t>
      </w:r>
    </w:p>
    <w:p w14:paraId="29FD1AA2" w14:textId="77777777" w:rsidR="002660E6" w:rsidRPr="00460B4D" w:rsidRDefault="002660E6" w:rsidP="002660E6">
      <w:pPr>
        <w:pStyle w:val="ListParagraph"/>
        <w:ind w:left="1440"/>
        <w:rPr>
          <w:lang w:val="en-CA"/>
        </w:rPr>
      </w:pPr>
      <w:r w:rsidRPr="00460B4D">
        <w:rPr>
          <w:lang w:val="en-CA"/>
        </w:rPr>
        <w:t>if (w=="2"):</w:t>
      </w:r>
    </w:p>
    <w:p w14:paraId="6DF38AE5" w14:textId="77777777" w:rsidR="002660E6" w:rsidRDefault="002660E6" w:rsidP="002660E6">
      <w:pPr>
        <w:pStyle w:val="ListParagraph"/>
        <w:ind w:left="1440"/>
        <w:rPr>
          <w:lang w:val="en-CA"/>
        </w:rPr>
      </w:pPr>
      <w:r w:rsidRPr="00460B4D">
        <w:rPr>
          <w:lang w:val="en-CA"/>
        </w:rPr>
        <w:t xml:space="preserve">    return "false"</w:t>
      </w:r>
    </w:p>
    <w:p w14:paraId="33246F6C" w14:textId="77777777" w:rsidR="002660E6" w:rsidRDefault="002660E6" w:rsidP="008C7F3C">
      <w:pPr>
        <w:pStyle w:val="ListParagraph"/>
        <w:numPr>
          <w:ilvl w:val="0"/>
          <w:numId w:val="54"/>
        </w:numPr>
        <w:rPr>
          <w:lang w:val="en-CA"/>
        </w:rPr>
      </w:pPr>
      <w:r>
        <w:rPr>
          <w:lang w:val="en-CA"/>
        </w:rPr>
        <w:t>bikes_allowed (not filled)</w:t>
      </w:r>
      <w:r>
        <w:rPr>
          <w:lang w:val="en-CA"/>
        </w:rPr>
        <w:br/>
        <w:t>may be addressed similar to wheelchair_accessible</w:t>
      </w:r>
    </w:p>
    <w:p w14:paraId="5C05828B" w14:textId="51287BE8" w:rsidR="00F70C1A" w:rsidRDefault="00F70C1A" w:rsidP="002660E6">
      <w:pPr>
        <w:spacing w:after="200" w:line="276" w:lineRule="auto"/>
      </w:pPr>
      <w:r>
        <w:br/>
      </w:r>
    </w:p>
    <w:p w14:paraId="19264A80" w14:textId="77777777" w:rsidR="00F70C1A" w:rsidRDefault="00F70C1A">
      <w:pPr>
        <w:spacing w:after="200" w:line="276" w:lineRule="auto"/>
      </w:pPr>
      <w:r>
        <w:br w:type="page"/>
      </w:r>
    </w:p>
    <w:p w14:paraId="6D04D475" w14:textId="0F012ADC" w:rsidR="00F70C1A" w:rsidRDefault="00F70C1A" w:rsidP="008C7F3C">
      <w:pPr>
        <w:pStyle w:val="Heading1"/>
        <w:numPr>
          <w:ilvl w:val="0"/>
          <w:numId w:val="63"/>
        </w:numPr>
      </w:pPr>
      <w:bookmarkStart w:id="237" w:name="_Ref31189297"/>
      <w:bookmarkStart w:id="238" w:name="_Toc35260334"/>
      <w:r>
        <w:lastRenderedPageBreak/>
        <w:t>Loop Detector Data Mapping</w:t>
      </w:r>
      <w:bookmarkEnd w:id="237"/>
      <w:bookmarkEnd w:id="238"/>
    </w:p>
    <w:p w14:paraId="7096B2BC" w14:textId="77777777" w:rsidR="00797143" w:rsidRPr="009961A8" w:rsidRDefault="00797143" w:rsidP="00797143">
      <w:pPr>
        <w:rPr>
          <w:rFonts w:asciiTheme="majorBidi" w:hAnsiTheme="majorBidi" w:cstheme="majorBidi"/>
        </w:rPr>
      </w:pPr>
      <w:r w:rsidRPr="009961A8">
        <w:rPr>
          <w:rFonts w:asciiTheme="majorBidi" w:hAnsiTheme="majorBidi" w:cstheme="majorBidi"/>
        </w:rPr>
        <w:t>The loop detector data was received in a simple, tabular format with the following column headings: WayID, Mean_Value_Max, Time, and Date. In fact, this data set was an excellent example of the challenges for semantic interoperability: communication with the persons responsible for generating the data set was required in order to understand the meaning of each of the attributes. This revealed the following, informal semantics for each attribute:</w:t>
      </w:r>
    </w:p>
    <w:p w14:paraId="6053B993" w14:textId="77777777" w:rsidR="00797143" w:rsidRPr="009961A8" w:rsidRDefault="00797143" w:rsidP="00797143">
      <w:pPr>
        <w:pStyle w:val="ListParagraph"/>
        <w:numPr>
          <w:ilvl w:val="0"/>
          <w:numId w:val="29"/>
        </w:numPr>
        <w:rPr>
          <w:rFonts w:asciiTheme="majorBidi" w:hAnsiTheme="majorBidi" w:cstheme="majorBidi"/>
        </w:rPr>
      </w:pPr>
      <w:r w:rsidRPr="009961A8">
        <w:rPr>
          <w:rFonts w:asciiTheme="majorBidi" w:hAnsiTheme="majorBidi" w:cstheme="majorBidi"/>
        </w:rPr>
        <w:t>WayID: this value is the identifier of the road segment over which the loop detector reading is aggregated.</w:t>
      </w:r>
    </w:p>
    <w:p w14:paraId="0703302C" w14:textId="77777777" w:rsidR="00797143" w:rsidRPr="009961A8" w:rsidRDefault="00797143" w:rsidP="00797143">
      <w:pPr>
        <w:pStyle w:val="ListParagraph"/>
        <w:numPr>
          <w:ilvl w:val="0"/>
          <w:numId w:val="29"/>
        </w:numPr>
        <w:rPr>
          <w:rFonts w:asciiTheme="majorBidi" w:hAnsiTheme="majorBidi" w:cstheme="majorBidi"/>
        </w:rPr>
      </w:pPr>
      <w:r w:rsidRPr="009961A8">
        <w:rPr>
          <w:rFonts w:asciiTheme="majorBidi" w:hAnsiTheme="majorBidi" w:cstheme="majorBidi"/>
        </w:rPr>
        <w:t>Mean_Value_Max: this value is the average Max TTI (Maximum Travel Time Index), aggregated over the wayID readings, at one-hour intervals.</w:t>
      </w:r>
    </w:p>
    <w:p w14:paraId="205BAD73" w14:textId="77777777" w:rsidR="00797143" w:rsidRPr="009961A8" w:rsidRDefault="00797143" w:rsidP="00797143">
      <w:pPr>
        <w:pStyle w:val="ListParagraph"/>
        <w:numPr>
          <w:ilvl w:val="0"/>
          <w:numId w:val="29"/>
        </w:numPr>
        <w:rPr>
          <w:rFonts w:asciiTheme="majorBidi" w:hAnsiTheme="majorBidi" w:cstheme="majorBidi"/>
        </w:rPr>
      </w:pPr>
      <w:r w:rsidRPr="009961A8">
        <w:rPr>
          <w:rFonts w:asciiTheme="majorBidi" w:hAnsiTheme="majorBidi" w:cstheme="majorBidi"/>
        </w:rPr>
        <w:t>Time: this value indicates the time of day of the start of the one-hour interval, represented using an integer value that indicates hours past midnight. For example, “0” indicates 12:00 AM, “1” indicates “1:00 AM”, and so on.</w:t>
      </w:r>
    </w:p>
    <w:p w14:paraId="7819E7B8" w14:textId="77777777" w:rsidR="00797143" w:rsidRPr="00797143" w:rsidRDefault="00797143" w:rsidP="00797143">
      <w:pPr>
        <w:pStyle w:val="ListParagraph"/>
        <w:numPr>
          <w:ilvl w:val="0"/>
          <w:numId w:val="29"/>
        </w:numPr>
        <w:rPr>
          <w:rFonts w:asciiTheme="majorBidi" w:hAnsiTheme="majorBidi" w:cstheme="majorBidi"/>
        </w:rPr>
      </w:pPr>
      <w:r w:rsidRPr="009961A8">
        <w:rPr>
          <w:rFonts w:asciiTheme="majorBidi" w:hAnsiTheme="majorBidi" w:cstheme="majorBidi"/>
        </w:rPr>
        <w:t>Date: this value represents the date during which the readings were taken, formatted as: year_month_day. For example, the value “017_07_01” indicates the date July 1, 2017.</w:t>
      </w:r>
    </w:p>
    <w:p w14:paraId="14DB80F9" w14:textId="77777777" w:rsidR="00797143" w:rsidRPr="009961A8" w:rsidRDefault="00797143" w:rsidP="00797143">
      <w:pPr>
        <w:rPr>
          <w:rFonts w:asciiTheme="majorBidi" w:hAnsiTheme="majorBidi" w:cstheme="majorBidi"/>
        </w:rPr>
      </w:pPr>
      <w:r w:rsidRPr="009961A8">
        <w:rPr>
          <w:rFonts w:asciiTheme="majorBidi" w:hAnsiTheme="majorBidi" w:cstheme="majorBidi"/>
        </w:rPr>
        <w:t xml:space="preserve">Much of the information that is embedded in these values is not clear from the attribute labels alone. In order to enable interoperability, the semantics of these values must be made explicit. As described in the previous section, this is done with mappings expressed in R2RML. Which ontology(s) is used in the mappings depends on the scope of the concepts represented in the data. Key concepts that we can recognize from the data are the notion of road segments, time, and measures. </w:t>
      </w:r>
    </w:p>
    <w:p w14:paraId="43EF7F23" w14:textId="0876E97A" w:rsidR="00797143" w:rsidRPr="009961A8" w:rsidRDefault="00797143" w:rsidP="00797143">
      <w:pPr>
        <w:rPr>
          <w:rFonts w:asciiTheme="majorBidi" w:hAnsiTheme="majorBidi" w:cstheme="majorBidi"/>
        </w:rPr>
      </w:pPr>
      <w:r w:rsidRPr="009961A8">
        <w:rPr>
          <w:rFonts w:asciiTheme="majorBidi" w:hAnsiTheme="majorBidi" w:cstheme="majorBidi"/>
        </w:rPr>
        <w:t>In what follows, we describe the mappings that were defined for each attribute</w:t>
      </w:r>
      <w:r>
        <w:rPr>
          <w:rFonts w:asciiTheme="majorBidi" w:hAnsiTheme="majorBidi" w:cstheme="majorBidi"/>
        </w:rPr>
        <w:t>, with respect to the iCity TPSO,</w:t>
      </w:r>
      <w:r w:rsidRPr="009961A8">
        <w:rPr>
          <w:rFonts w:asciiTheme="majorBidi" w:hAnsiTheme="majorBidi" w:cstheme="majorBidi"/>
        </w:rPr>
        <w:t xml:space="preserve"> in order to support the data transformation. In particular, the Observations</w:t>
      </w:r>
      <w:r w:rsidRPr="009961A8">
        <w:rPr>
          <w:rFonts w:asciiTheme="majorBidi" w:hAnsiTheme="majorBidi" w:cstheme="majorBidi"/>
          <w:vertAlign w:val="superscript"/>
        </w:rPr>
        <w:footnoteReference w:id="44"/>
      </w:r>
      <w:r w:rsidRPr="009961A8">
        <w:rPr>
          <w:rFonts w:asciiTheme="majorBidi" w:hAnsiTheme="majorBidi" w:cstheme="majorBidi"/>
        </w:rPr>
        <w:t xml:space="preserve"> and Transportation System</w:t>
      </w:r>
      <w:r w:rsidRPr="009961A8">
        <w:rPr>
          <w:rFonts w:asciiTheme="majorBidi" w:hAnsiTheme="majorBidi" w:cstheme="majorBidi"/>
          <w:vertAlign w:val="superscript"/>
        </w:rPr>
        <w:footnoteReference w:id="45"/>
      </w:r>
      <w:r w:rsidRPr="009961A8">
        <w:rPr>
          <w:rFonts w:asciiTheme="majorBidi" w:hAnsiTheme="majorBidi" w:cstheme="majorBidi"/>
        </w:rPr>
        <w:t xml:space="preserve"> Ontologies play a key role. </w:t>
      </w:r>
      <w:r>
        <w:rPr>
          <w:rFonts w:asciiTheme="majorBidi" w:hAnsiTheme="majorBidi" w:cstheme="majorBidi"/>
        </w:rPr>
        <w:t xml:space="preserve">As mentioned in Section </w:t>
      </w:r>
      <w:r>
        <w:rPr>
          <w:rFonts w:asciiTheme="majorBidi" w:hAnsiTheme="majorBidi" w:cstheme="majorBidi"/>
        </w:rPr>
        <w:fldChar w:fldCharType="begin"/>
      </w:r>
      <w:r>
        <w:rPr>
          <w:rFonts w:asciiTheme="majorBidi" w:hAnsiTheme="majorBidi" w:cstheme="majorBidi"/>
        </w:rPr>
        <w:instrText xml:space="preserve"> REF _Ref31188977 \r \h </w:instrText>
      </w:r>
      <w:r>
        <w:rPr>
          <w:rFonts w:asciiTheme="majorBidi" w:hAnsiTheme="majorBidi" w:cstheme="majorBidi"/>
        </w:rPr>
      </w:r>
      <w:r>
        <w:rPr>
          <w:rFonts w:asciiTheme="majorBidi" w:hAnsiTheme="majorBidi" w:cstheme="majorBidi"/>
        </w:rPr>
        <w:fldChar w:fldCharType="separate"/>
      </w:r>
      <w:r w:rsidR="005702D6">
        <w:rPr>
          <w:rFonts w:asciiTheme="majorBidi" w:hAnsiTheme="majorBidi" w:cstheme="majorBidi"/>
        </w:rPr>
        <w:t>9.3.3</w:t>
      </w:r>
      <w:r>
        <w:rPr>
          <w:rFonts w:asciiTheme="majorBidi" w:hAnsiTheme="majorBidi" w:cstheme="majorBidi"/>
        </w:rPr>
        <w:fldChar w:fldCharType="end"/>
      </w:r>
      <w:r>
        <w:rPr>
          <w:rFonts w:asciiTheme="majorBidi" w:hAnsiTheme="majorBidi" w:cstheme="majorBidi"/>
        </w:rPr>
        <w:t xml:space="preserve">, </w:t>
      </w:r>
      <w:r w:rsidRPr="009961A8">
        <w:rPr>
          <w:rFonts w:asciiTheme="majorBidi" w:hAnsiTheme="majorBidi" w:cstheme="majorBidi"/>
        </w:rPr>
        <w:t xml:space="preserve">some reformatting of the values into standard datatypes was also required. </w:t>
      </w:r>
    </w:p>
    <w:p w14:paraId="55ED41C6" w14:textId="77777777" w:rsidR="00797143" w:rsidRPr="009961A8" w:rsidRDefault="00797143" w:rsidP="008C7F3C">
      <w:pPr>
        <w:pStyle w:val="ListParagraph"/>
        <w:numPr>
          <w:ilvl w:val="0"/>
          <w:numId w:val="66"/>
        </w:numPr>
        <w:rPr>
          <w:rFonts w:asciiTheme="majorBidi" w:hAnsiTheme="majorBidi" w:cstheme="majorBidi"/>
        </w:rPr>
      </w:pPr>
      <w:r w:rsidRPr="009961A8">
        <w:rPr>
          <w:rFonts w:asciiTheme="majorBidi" w:hAnsiTheme="majorBidi" w:cstheme="majorBidi"/>
        </w:rPr>
        <w:lastRenderedPageBreak/>
        <w:t xml:space="preserve">The WayID value was defined as an individual member of the RoadSegment class, as defined in the Transportation System Ontology from the TPSO. </w:t>
      </w:r>
    </w:p>
    <w:p w14:paraId="0A011D87" w14:textId="77777777" w:rsidR="00797143" w:rsidRPr="009961A8" w:rsidRDefault="00797143" w:rsidP="008C7F3C">
      <w:pPr>
        <w:pStyle w:val="ListParagraph"/>
        <w:numPr>
          <w:ilvl w:val="0"/>
          <w:numId w:val="66"/>
        </w:numPr>
        <w:rPr>
          <w:rFonts w:asciiTheme="majorBidi" w:hAnsiTheme="majorBidi" w:cstheme="majorBidi"/>
        </w:rPr>
      </w:pPr>
      <w:r w:rsidRPr="009961A8">
        <w:rPr>
          <w:rFonts w:asciiTheme="majorBidi" w:hAnsiTheme="majorBidi" w:cstheme="majorBidi"/>
        </w:rPr>
        <w:t>The RoadSegment class represents part of a particular Road that makes up the physical infrastructure of the transportation system.</w:t>
      </w:r>
    </w:p>
    <w:p w14:paraId="67D67A4A" w14:textId="77777777" w:rsidR="00797143" w:rsidRPr="009961A8" w:rsidRDefault="00797143" w:rsidP="008C7F3C">
      <w:pPr>
        <w:pStyle w:val="ListParagraph"/>
        <w:numPr>
          <w:ilvl w:val="0"/>
          <w:numId w:val="66"/>
        </w:numPr>
        <w:rPr>
          <w:rFonts w:asciiTheme="majorBidi" w:hAnsiTheme="majorBidi" w:cstheme="majorBidi"/>
        </w:rPr>
      </w:pPr>
      <w:r w:rsidRPr="009961A8">
        <w:rPr>
          <w:rFonts w:asciiTheme="majorBidi" w:hAnsiTheme="majorBidi" w:cstheme="majorBidi"/>
        </w:rPr>
        <w:t xml:space="preserve">The Mean_Value_Max value was defined as the value of the numerical_value property of a Measure that is the value of a MeanTTI_Max Quantity. The concepts of a numerical_value, a Measure, and a Quantity are defined in the Units of Measure Ontology from the TPSO, whereas the MeanTTI_Max specialization of a Quantity is defined in the Transportation System Ontology. More specifically, the MeanTTI_Max is captured as an aggregate of a TTI_Max Quantity, that is the aggregate of a TTI_Max value over a particular RoadSegment (the WayID), that is aggregated over a particular Interval in time. </w:t>
      </w:r>
    </w:p>
    <w:p w14:paraId="2A1E5634" w14:textId="77777777" w:rsidR="00797143" w:rsidRPr="009961A8" w:rsidRDefault="00797143" w:rsidP="008C7F3C">
      <w:pPr>
        <w:pStyle w:val="ListParagraph"/>
        <w:numPr>
          <w:ilvl w:val="0"/>
          <w:numId w:val="66"/>
        </w:numPr>
        <w:rPr>
          <w:rFonts w:asciiTheme="majorBidi" w:hAnsiTheme="majorBidi" w:cstheme="majorBidi"/>
        </w:rPr>
      </w:pPr>
      <w:r w:rsidRPr="009961A8">
        <w:rPr>
          <w:rFonts w:asciiTheme="majorBidi" w:hAnsiTheme="majorBidi" w:cstheme="majorBidi"/>
        </w:rPr>
        <w:t xml:space="preserve">The concept of an interval is introduced in the Time Ontology, and the Interval itself is captured using the transformed Time and Date values. The resulting value (an xsd:dateTimeStamp, as discussed above) provides a value for the start time of the Interval that the TTI_Max is aggregated over, while a value one-hour later provides the end time for the Interval. </w:t>
      </w:r>
    </w:p>
    <w:p w14:paraId="68DDE341" w14:textId="4555D197" w:rsidR="00797143" w:rsidRPr="009961A8" w:rsidRDefault="00797143" w:rsidP="00797143">
      <w:pPr>
        <w:rPr>
          <w:rFonts w:asciiTheme="majorBidi" w:hAnsiTheme="majorBidi" w:cstheme="majorBidi"/>
        </w:rPr>
      </w:pPr>
      <w:r w:rsidRPr="009961A8">
        <w:rPr>
          <w:rFonts w:asciiTheme="majorBidi" w:hAnsiTheme="majorBidi" w:cstheme="majorBidi"/>
        </w:rPr>
        <w:t xml:space="preserve">This mapping is illustrated in </w:t>
      </w:r>
      <w:r w:rsidRPr="009961A8">
        <w:rPr>
          <w:rFonts w:asciiTheme="majorBidi" w:hAnsiTheme="majorBidi" w:cstheme="majorBidi"/>
        </w:rPr>
        <w:fldChar w:fldCharType="begin"/>
      </w:r>
      <w:r w:rsidRPr="009961A8">
        <w:rPr>
          <w:rFonts w:asciiTheme="majorBidi" w:hAnsiTheme="majorBidi" w:cstheme="majorBidi"/>
        </w:rPr>
        <w:instrText xml:space="preserve"> REF _Ref13653957 \h  \* MERGEFORMAT </w:instrText>
      </w:r>
      <w:r w:rsidRPr="009961A8">
        <w:rPr>
          <w:rFonts w:asciiTheme="majorBidi" w:hAnsiTheme="majorBidi" w:cstheme="majorBidi"/>
        </w:rPr>
      </w:r>
      <w:r w:rsidRPr="009961A8">
        <w:rPr>
          <w:rFonts w:asciiTheme="majorBidi" w:hAnsiTheme="majorBidi" w:cstheme="majorBidi"/>
        </w:rPr>
        <w:fldChar w:fldCharType="separate"/>
      </w:r>
      <w:r w:rsidR="005702D6" w:rsidRPr="005702D6">
        <w:rPr>
          <w:rFonts w:asciiTheme="majorBidi" w:hAnsiTheme="majorBidi" w:cstheme="majorBidi"/>
        </w:rPr>
        <w:t>Figure 23</w:t>
      </w:r>
      <w:r w:rsidRPr="009961A8">
        <w:rPr>
          <w:rFonts w:asciiTheme="majorBidi" w:hAnsiTheme="majorBidi" w:cstheme="majorBidi"/>
        </w:rPr>
        <w:fldChar w:fldCharType="end"/>
      </w:r>
      <w:r w:rsidRPr="009961A8">
        <w:rPr>
          <w:rFonts w:asciiTheme="majorBidi" w:hAnsiTheme="majorBidi" w:cstheme="majorBidi"/>
        </w:rPr>
        <w:t xml:space="preserve">. The KARMA mapping files </w:t>
      </w:r>
      <w:r w:rsidRPr="009961A8">
        <w:rPr>
          <w:lang w:val="en-US" w:bidi="en-US"/>
        </w:rPr>
        <w:t xml:space="preserve">are available online in the GitHub project repository at: </w:t>
      </w:r>
      <w:hyperlink r:id="rId66" w:history="1">
        <w:r w:rsidRPr="009C0D2A">
          <w:rPr>
            <w:rStyle w:val="Hyperlink"/>
          </w:rPr>
          <w:t>https://github.com/EnterpriseIntegrationLab/icity/tree/master/mappings/ITSoS</w:t>
        </w:r>
      </w:hyperlink>
      <w:r>
        <w:t xml:space="preserve"> </w:t>
      </w:r>
    </w:p>
    <w:p w14:paraId="236410B4" w14:textId="77777777" w:rsidR="00797143" w:rsidRDefault="00797143" w:rsidP="00797143">
      <w:pPr>
        <w:keepNext/>
      </w:pPr>
      <w:r w:rsidRPr="00BB3B35">
        <w:rPr>
          <w:noProof/>
        </w:rPr>
        <w:lastRenderedPageBreak/>
        <w:drawing>
          <wp:inline distT="0" distB="0" distL="0" distR="0" wp14:anchorId="76DBF2AB" wp14:editId="6EF989F2">
            <wp:extent cx="3562281" cy="443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67560" cy="4438868"/>
                    </a:xfrm>
                    <a:prstGeom prst="rect">
                      <a:avLst/>
                    </a:prstGeom>
                  </pic:spPr>
                </pic:pic>
              </a:graphicData>
            </a:graphic>
          </wp:inline>
        </w:drawing>
      </w:r>
    </w:p>
    <w:p w14:paraId="4C56DB94" w14:textId="06B553FC" w:rsidR="00C73696" w:rsidRDefault="00797143" w:rsidP="00C73696">
      <w:pPr>
        <w:pStyle w:val="Caption"/>
      </w:pPr>
      <w:bookmarkStart w:id="239" w:name="_Ref13653957"/>
      <w:r>
        <w:t xml:space="preserve">Figure </w:t>
      </w:r>
      <w:r w:rsidR="0043363D">
        <w:fldChar w:fldCharType="begin"/>
      </w:r>
      <w:r w:rsidR="0043363D">
        <w:instrText xml:space="preserve"> SEQ Figure \* ARABIC </w:instrText>
      </w:r>
      <w:r w:rsidR="0043363D">
        <w:fldChar w:fldCharType="separate"/>
      </w:r>
      <w:r w:rsidR="000501AD">
        <w:rPr>
          <w:noProof/>
        </w:rPr>
        <w:t>23</w:t>
      </w:r>
      <w:r w:rsidR="0043363D">
        <w:rPr>
          <w:noProof/>
        </w:rPr>
        <w:fldChar w:fldCharType="end"/>
      </w:r>
      <w:bookmarkEnd w:id="239"/>
      <w:r>
        <w:t>: Mapping the data values into TPSO concepts. Data values are depicted in boldface blue and the ontology concepts are illustrated with the lines and rectangles.</w:t>
      </w:r>
    </w:p>
    <w:p w14:paraId="6C597EFD" w14:textId="5134D85C" w:rsidR="00C73696" w:rsidRPr="00C73696" w:rsidRDefault="00C73696" w:rsidP="00C73696">
      <w:pPr>
        <w:spacing w:after="200" w:line="276" w:lineRule="auto"/>
        <w:rPr>
          <w:rFonts w:asciiTheme="minorHAnsi" w:eastAsiaTheme="minorEastAsia" w:hAnsiTheme="minorHAnsi"/>
          <w:b/>
          <w:bCs/>
          <w:color w:val="4F81BD" w:themeColor="accent1"/>
          <w:sz w:val="18"/>
          <w:szCs w:val="18"/>
          <w:lang w:val="en-US" w:bidi="en-US"/>
        </w:rPr>
      </w:pPr>
      <w:r>
        <w:br w:type="page"/>
      </w:r>
    </w:p>
    <w:p w14:paraId="0AF3AC7C" w14:textId="03AF59B2" w:rsidR="00810DF6" w:rsidRDefault="00C73696" w:rsidP="008C7F3C">
      <w:pPr>
        <w:pStyle w:val="Heading1"/>
        <w:numPr>
          <w:ilvl w:val="0"/>
          <w:numId w:val="63"/>
        </w:numPr>
      </w:pPr>
      <w:bookmarkStart w:id="240" w:name="_Ref31283921"/>
      <w:bookmarkStart w:id="241" w:name="_Toc35260335"/>
      <w:r>
        <w:lastRenderedPageBreak/>
        <w:t>Esri GFX Data Mapping</w:t>
      </w:r>
      <w:bookmarkEnd w:id="240"/>
      <w:bookmarkEnd w:id="241"/>
    </w:p>
    <w:p w14:paraId="10865D50" w14:textId="03409034" w:rsidR="00C73696" w:rsidRDefault="00C73696" w:rsidP="00C73696">
      <w:pPr>
        <w:pStyle w:val="Heading1"/>
        <w:numPr>
          <w:ilvl w:val="0"/>
          <w:numId w:val="0"/>
        </w:numPr>
        <w:ind w:left="432" w:hanging="432"/>
        <w:rPr>
          <w:lang w:val="en-CA"/>
        </w:rPr>
      </w:pPr>
      <w:bookmarkStart w:id="242" w:name="_Toc35260336"/>
      <w:r>
        <w:rPr>
          <w:lang w:val="en-CA"/>
        </w:rPr>
        <w:t xml:space="preserve">GFX </w:t>
      </w:r>
      <w:r w:rsidR="005F02A6">
        <w:rPr>
          <w:lang w:val="en-CA"/>
        </w:rPr>
        <w:t>tables</w:t>
      </w:r>
      <w:r>
        <w:rPr>
          <w:lang w:val="en-CA"/>
        </w:rPr>
        <w:t xml:space="preserve"> used:</w:t>
      </w:r>
      <w:bookmarkEnd w:id="242"/>
    </w:p>
    <w:p w14:paraId="0DB690EB" w14:textId="77777777" w:rsidR="00C73696" w:rsidRDefault="00C73696" w:rsidP="008C7F3C">
      <w:pPr>
        <w:pStyle w:val="ListParagraph"/>
        <w:numPr>
          <w:ilvl w:val="0"/>
          <w:numId w:val="68"/>
        </w:numPr>
        <w:spacing w:line="240" w:lineRule="auto"/>
        <w:rPr>
          <w:lang w:val="en-CA"/>
        </w:rPr>
      </w:pPr>
      <w:r>
        <w:rPr>
          <w:lang w:val="en-CA"/>
        </w:rPr>
        <w:t>Neighbourhood</w:t>
      </w:r>
    </w:p>
    <w:p w14:paraId="2FE24C75" w14:textId="77777777" w:rsidR="00C73696" w:rsidRDefault="00C73696" w:rsidP="008C7F3C">
      <w:pPr>
        <w:pStyle w:val="ListParagraph"/>
        <w:numPr>
          <w:ilvl w:val="0"/>
          <w:numId w:val="68"/>
        </w:numPr>
        <w:spacing w:line="240" w:lineRule="auto"/>
        <w:rPr>
          <w:lang w:val="en-CA"/>
        </w:rPr>
      </w:pPr>
      <w:r>
        <w:rPr>
          <w:lang w:val="en-CA"/>
        </w:rPr>
        <w:t>Land Use</w:t>
      </w:r>
    </w:p>
    <w:p w14:paraId="179BEA1D" w14:textId="77777777" w:rsidR="00C73696" w:rsidRDefault="00C73696" w:rsidP="008C7F3C">
      <w:pPr>
        <w:pStyle w:val="ListParagraph"/>
        <w:numPr>
          <w:ilvl w:val="0"/>
          <w:numId w:val="68"/>
        </w:numPr>
        <w:spacing w:line="240" w:lineRule="auto"/>
        <w:rPr>
          <w:lang w:val="en-CA"/>
        </w:rPr>
      </w:pPr>
      <w:r>
        <w:rPr>
          <w:lang w:val="en-CA"/>
        </w:rPr>
        <w:t>Land Cover</w:t>
      </w:r>
    </w:p>
    <w:p w14:paraId="53712A8F" w14:textId="77777777" w:rsidR="00C73696" w:rsidRDefault="00C73696" w:rsidP="008C7F3C">
      <w:pPr>
        <w:pStyle w:val="ListParagraph"/>
        <w:numPr>
          <w:ilvl w:val="0"/>
          <w:numId w:val="68"/>
        </w:numPr>
        <w:spacing w:line="240" w:lineRule="auto"/>
        <w:rPr>
          <w:lang w:val="en-CA"/>
        </w:rPr>
      </w:pPr>
      <w:r>
        <w:rPr>
          <w:lang w:val="en-CA"/>
        </w:rPr>
        <w:t>Point of Interest</w:t>
      </w:r>
    </w:p>
    <w:p w14:paraId="377A897D" w14:textId="77777777" w:rsidR="00C73696" w:rsidRDefault="00C73696" w:rsidP="008C7F3C">
      <w:pPr>
        <w:pStyle w:val="ListParagraph"/>
        <w:numPr>
          <w:ilvl w:val="0"/>
          <w:numId w:val="68"/>
        </w:numPr>
        <w:spacing w:line="240" w:lineRule="auto"/>
        <w:rPr>
          <w:lang w:val="en-CA"/>
        </w:rPr>
      </w:pPr>
      <w:r>
        <w:rPr>
          <w:lang w:val="en-CA"/>
        </w:rPr>
        <w:t>Road Segment</w:t>
      </w:r>
    </w:p>
    <w:p w14:paraId="336D5D04" w14:textId="77777777" w:rsidR="00C73696" w:rsidRDefault="00C73696" w:rsidP="00C73696">
      <w:pPr>
        <w:rPr>
          <w:b/>
        </w:rPr>
      </w:pPr>
    </w:p>
    <w:p w14:paraId="0C23EE59" w14:textId="5CDF3F57" w:rsidR="00C73696" w:rsidRDefault="00C73696" w:rsidP="00C73696">
      <w:pPr>
        <w:rPr>
          <w:b/>
        </w:rPr>
      </w:pPr>
      <w:r w:rsidRPr="00C73696">
        <w:rPr>
          <w:b/>
        </w:rPr>
        <w:t xml:space="preserve">Additional </w:t>
      </w:r>
      <w:r w:rsidR="005F02A6">
        <w:rPr>
          <w:b/>
        </w:rPr>
        <w:t xml:space="preserve">tables computed based on </w:t>
      </w:r>
      <w:r w:rsidRPr="00C73696">
        <w:rPr>
          <w:b/>
        </w:rPr>
        <w:t>spatial relationships:</w:t>
      </w:r>
    </w:p>
    <w:p w14:paraId="082BC008" w14:textId="1D8D28E2" w:rsidR="005F02A6" w:rsidRDefault="005F02A6" w:rsidP="008C7F3C">
      <w:pPr>
        <w:pStyle w:val="ListParagraph"/>
        <w:numPr>
          <w:ilvl w:val="0"/>
          <w:numId w:val="76"/>
        </w:numPr>
        <w:spacing w:line="276" w:lineRule="auto"/>
      </w:pPr>
      <w:r>
        <w:t>Intersect Neighbourhood</w:t>
      </w:r>
    </w:p>
    <w:p w14:paraId="4B662258" w14:textId="43D5D03D" w:rsidR="005F02A6" w:rsidRDefault="005F02A6" w:rsidP="008C7F3C">
      <w:pPr>
        <w:pStyle w:val="ListParagraph"/>
        <w:numPr>
          <w:ilvl w:val="0"/>
          <w:numId w:val="76"/>
        </w:numPr>
        <w:spacing w:line="276" w:lineRule="auto"/>
      </w:pPr>
      <w:r>
        <w:t>Near Land Use</w:t>
      </w:r>
    </w:p>
    <w:p w14:paraId="7CA29078" w14:textId="0C24ACA8" w:rsidR="005F02A6" w:rsidRDefault="005F02A6" w:rsidP="008C7F3C">
      <w:pPr>
        <w:pStyle w:val="ListParagraph"/>
        <w:numPr>
          <w:ilvl w:val="0"/>
          <w:numId w:val="76"/>
        </w:numPr>
        <w:spacing w:line="276" w:lineRule="auto"/>
      </w:pPr>
      <w:r>
        <w:t>Near Land Cover</w:t>
      </w:r>
    </w:p>
    <w:p w14:paraId="7600657F" w14:textId="03FED822" w:rsidR="005F02A6" w:rsidRDefault="005F02A6" w:rsidP="008C7F3C">
      <w:pPr>
        <w:pStyle w:val="ListParagraph"/>
        <w:numPr>
          <w:ilvl w:val="0"/>
          <w:numId w:val="76"/>
        </w:numPr>
        <w:spacing w:line="276" w:lineRule="auto"/>
      </w:pPr>
      <w:r>
        <w:t>Near Point of Interest</w:t>
      </w:r>
    </w:p>
    <w:p w14:paraId="1954BBE0" w14:textId="77777777" w:rsidR="005F02A6" w:rsidRPr="00034792" w:rsidRDefault="005F02A6" w:rsidP="005F02A6">
      <w:pPr>
        <w:pStyle w:val="Heading1"/>
        <w:numPr>
          <w:ilvl w:val="0"/>
          <w:numId w:val="0"/>
        </w:numPr>
        <w:ind w:left="432" w:hanging="432"/>
        <w:rPr>
          <w:lang w:val="en-CA"/>
        </w:rPr>
      </w:pPr>
      <w:bookmarkStart w:id="243" w:name="_Toc35260337"/>
      <w:r>
        <w:rPr>
          <w:lang w:val="en-CA"/>
        </w:rPr>
        <w:t>Esri Extension of TPSO</w:t>
      </w:r>
      <w:bookmarkEnd w:id="243"/>
    </w:p>
    <w:p w14:paraId="62B84CE0" w14:textId="77777777" w:rsidR="005F02A6" w:rsidRPr="005F02A6" w:rsidRDefault="005F02A6" w:rsidP="008C7F3C">
      <w:pPr>
        <w:pStyle w:val="ListParagraph"/>
        <w:numPr>
          <w:ilvl w:val="0"/>
          <w:numId w:val="74"/>
        </w:numPr>
        <w:spacing w:line="240" w:lineRule="auto"/>
        <w:rPr>
          <w:lang w:val="en-CA"/>
        </w:rPr>
      </w:pPr>
      <w:r>
        <w:rPr>
          <w:lang w:val="en-CA"/>
        </w:rPr>
        <w:t xml:space="preserve">New class: </w:t>
      </w:r>
      <w:r w:rsidRPr="005F02A6">
        <w:t>Neighbourhood subClassOf Parcel</w:t>
      </w:r>
    </w:p>
    <w:p w14:paraId="536A18AC" w14:textId="77777777" w:rsidR="005F02A6" w:rsidRDefault="005F02A6" w:rsidP="005F02A6">
      <w:pPr>
        <w:pStyle w:val="ListParagraph"/>
        <w:numPr>
          <w:ilvl w:val="1"/>
          <w:numId w:val="2"/>
        </w:numPr>
        <w:rPr>
          <w:lang w:val="en-CA"/>
        </w:rPr>
      </w:pPr>
      <w:r>
        <w:rPr>
          <w:lang w:val="en-CA"/>
        </w:rPr>
        <w:t>subClassOf hasLandUse value ‘</w:t>
      </w:r>
      <w:r w:rsidRPr="00885F1D">
        <w:rPr>
          <w:lang w:val="en-CA"/>
        </w:rPr>
        <w:t>NeighborhoodOrLocalPark</w:t>
      </w:r>
      <w:r>
        <w:rPr>
          <w:lang w:val="en-CA"/>
        </w:rPr>
        <w:t>’</w:t>
      </w:r>
    </w:p>
    <w:p w14:paraId="28415C85" w14:textId="77777777" w:rsidR="005F02A6" w:rsidRDefault="005F02A6" w:rsidP="005F02A6">
      <w:pPr>
        <w:pStyle w:val="ListParagraph"/>
        <w:numPr>
          <w:ilvl w:val="1"/>
          <w:numId w:val="2"/>
        </w:numPr>
        <w:rPr>
          <w:lang w:val="en-CA"/>
        </w:rPr>
      </w:pPr>
      <w:r>
        <w:rPr>
          <w:lang w:val="en-CA"/>
        </w:rPr>
        <w:t>subClassOf foaf:name min 1 xsd:string</w:t>
      </w:r>
    </w:p>
    <w:p w14:paraId="6E873294" w14:textId="77777777" w:rsidR="005F02A6" w:rsidRPr="005F02A6" w:rsidRDefault="005F02A6" w:rsidP="008C7F3C">
      <w:pPr>
        <w:pStyle w:val="ListParagraph"/>
        <w:numPr>
          <w:ilvl w:val="0"/>
          <w:numId w:val="74"/>
        </w:numPr>
        <w:spacing w:line="240" w:lineRule="auto"/>
        <w:rPr>
          <w:lang w:val="en-CA"/>
        </w:rPr>
      </w:pPr>
      <w:r>
        <w:rPr>
          <w:lang w:val="en-CA"/>
        </w:rPr>
        <w:t xml:space="preserve">New class: </w:t>
      </w:r>
      <w:r w:rsidRPr="005F02A6">
        <w:t>GFXLandUseClassification subClassOf LandUseClassification</w:t>
      </w:r>
    </w:p>
    <w:p w14:paraId="53AC56EB" w14:textId="77777777" w:rsidR="005F02A6" w:rsidRDefault="005F02A6" w:rsidP="005F02A6">
      <w:pPr>
        <w:pStyle w:val="ListParagraph"/>
        <w:numPr>
          <w:ilvl w:val="1"/>
          <w:numId w:val="2"/>
        </w:numPr>
        <w:rPr>
          <w:lang w:val="en-CA"/>
        </w:rPr>
      </w:pPr>
      <w:r>
        <w:rPr>
          <w:lang w:val="en-CA"/>
        </w:rPr>
        <w:t xml:space="preserve">Subclasses may be defined according to the value of hasGFXLandUseCode: </w:t>
      </w:r>
    </w:p>
    <w:tbl>
      <w:tblPr>
        <w:tblStyle w:val="TableGrid"/>
        <w:tblW w:w="0" w:type="auto"/>
        <w:tblInd w:w="1327" w:type="dxa"/>
        <w:tblLayout w:type="fixed"/>
        <w:tblLook w:val="0000" w:firstRow="0" w:lastRow="0" w:firstColumn="0" w:lastColumn="0" w:noHBand="0" w:noVBand="0"/>
      </w:tblPr>
      <w:tblGrid>
        <w:gridCol w:w="2689"/>
        <w:gridCol w:w="2409"/>
      </w:tblGrid>
      <w:tr w:rsidR="005F02A6" w:rsidRPr="00E47704" w14:paraId="7EC6BA7E" w14:textId="77777777" w:rsidTr="00B65792">
        <w:trPr>
          <w:trHeight w:val="110"/>
        </w:trPr>
        <w:tc>
          <w:tcPr>
            <w:tcW w:w="2689" w:type="dxa"/>
          </w:tcPr>
          <w:p w14:paraId="158F58A7" w14:textId="77777777" w:rsidR="005F02A6" w:rsidRPr="00E47704" w:rsidRDefault="005F02A6" w:rsidP="00B65792">
            <w:pPr>
              <w:pStyle w:val="Default"/>
              <w:rPr>
                <w:b/>
                <w:sz w:val="22"/>
                <w:szCs w:val="22"/>
              </w:rPr>
            </w:pPr>
            <w:r w:rsidRPr="00E47704">
              <w:rPr>
                <w:b/>
                <w:sz w:val="22"/>
                <w:szCs w:val="22"/>
              </w:rPr>
              <w:t>GFXLandUseClassification</w:t>
            </w:r>
          </w:p>
        </w:tc>
        <w:tc>
          <w:tcPr>
            <w:tcW w:w="2409" w:type="dxa"/>
          </w:tcPr>
          <w:p w14:paraId="3748CBFF" w14:textId="77777777" w:rsidR="005F02A6" w:rsidRPr="00E47704" w:rsidRDefault="005F02A6" w:rsidP="00B65792">
            <w:pPr>
              <w:pStyle w:val="Default"/>
              <w:rPr>
                <w:b/>
                <w:sz w:val="22"/>
                <w:szCs w:val="22"/>
              </w:rPr>
            </w:pPr>
            <w:r w:rsidRPr="00E47704">
              <w:rPr>
                <w:b/>
                <w:sz w:val="22"/>
                <w:szCs w:val="22"/>
              </w:rPr>
              <w:t>hasGFXLandUseCode</w:t>
            </w:r>
          </w:p>
        </w:tc>
      </w:tr>
      <w:tr w:rsidR="005F02A6" w14:paraId="40429FF3" w14:textId="77777777" w:rsidTr="00B65792">
        <w:trPr>
          <w:trHeight w:val="110"/>
        </w:trPr>
        <w:tc>
          <w:tcPr>
            <w:tcW w:w="2689" w:type="dxa"/>
          </w:tcPr>
          <w:p w14:paraId="28ED7135" w14:textId="77777777" w:rsidR="005F02A6" w:rsidRDefault="005F02A6" w:rsidP="00B65792">
            <w:pPr>
              <w:pStyle w:val="Default"/>
              <w:rPr>
                <w:sz w:val="22"/>
                <w:szCs w:val="22"/>
              </w:rPr>
            </w:pPr>
            <w:r>
              <w:rPr>
                <w:sz w:val="22"/>
                <w:szCs w:val="22"/>
              </w:rPr>
              <w:t xml:space="preserve">General / Residential </w:t>
            </w:r>
          </w:p>
        </w:tc>
        <w:tc>
          <w:tcPr>
            <w:tcW w:w="2409" w:type="dxa"/>
          </w:tcPr>
          <w:p w14:paraId="381CB46E" w14:textId="77777777" w:rsidR="005F02A6" w:rsidRDefault="005F02A6" w:rsidP="00B65792">
            <w:pPr>
              <w:pStyle w:val="Default"/>
              <w:rPr>
                <w:sz w:val="22"/>
                <w:szCs w:val="22"/>
              </w:rPr>
            </w:pPr>
            <w:r>
              <w:rPr>
                <w:sz w:val="22"/>
                <w:szCs w:val="22"/>
              </w:rPr>
              <w:t xml:space="preserve">1 </w:t>
            </w:r>
          </w:p>
        </w:tc>
      </w:tr>
      <w:tr w:rsidR="005F02A6" w14:paraId="06C1EEA7" w14:textId="77777777" w:rsidTr="00B65792">
        <w:trPr>
          <w:trHeight w:val="110"/>
        </w:trPr>
        <w:tc>
          <w:tcPr>
            <w:tcW w:w="2689" w:type="dxa"/>
          </w:tcPr>
          <w:p w14:paraId="56FF0BC3" w14:textId="77777777" w:rsidR="005F02A6" w:rsidRDefault="005F02A6" w:rsidP="00B65792">
            <w:pPr>
              <w:pStyle w:val="Default"/>
              <w:rPr>
                <w:sz w:val="22"/>
                <w:szCs w:val="22"/>
              </w:rPr>
            </w:pPr>
            <w:r>
              <w:rPr>
                <w:sz w:val="22"/>
                <w:szCs w:val="22"/>
              </w:rPr>
              <w:t xml:space="preserve">Government </w:t>
            </w:r>
          </w:p>
        </w:tc>
        <w:tc>
          <w:tcPr>
            <w:tcW w:w="2409" w:type="dxa"/>
          </w:tcPr>
          <w:p w14:paraId="1173138E" w14:textId="77777777" w:rsidR="005F02A6" w:rsidRDefault="005F02A6" w:rsidP="00B65792">
            <w:pPr>
              <w:pStyle w:val="Default"/>
              <w:rPr>
                <w:sz w:val="22"/>
                <w:szCs w:val="22"/>
              </w:rPr>
            </w:pPr>
            <w:r>
              <w:rPr>
                <w:sz w:val="22"/>
                <w:szCs w:val="22"/>
              </w:rPr>
              <w:t xml:space="preserve">2 </w:t>
            </w:r>
          </w:p>
        </w:tc>
      </w:tr>
      <w:tr w:rsidR="005F02A6" w14:paraId="2DD7C7FB" w14:textId="77777777" w:rsidTr="00B65792">
        <w:trPr>
          <w:trHeight w:val="110"/>
        </w:trPr>
        <w:tc>
          <w:tcPr>
            <w:tcW w:w="2689" w:type="dxa"/>
          </w:tcPr>
          <w:p w14:paraId="58ED3BC2" w14:textId="77777777" w:rsidR="005F02A6" w:rsidRDefault="005F02A6" w:rsidP="00B65792">
            <w:pPr>
              <w:pStyle w:val="Default"/>
              <w:rPr>
                <w:sz w:val="22"/>
                <w:szCs w:val="22"/>
              </w:rPr>
            </w:pPr>
            <w:r>
              <w:rPr>
                <w:sz w:val="22"/>
                <w:szCs w:val="22"/>
              </w:rPr>
              <w:t xml:space="preserve">Medical </w:t>
            </w:r>
          </w:p>
        </w:tc>
        <w:tc>
          <w:tcPr>
            <w:tcW w:w="2409" w:type="dxa"/>
          </w:tcPr>
          <w:p w14:paraId="201A5912" w14:textId="77777777" w:rsidR="005F02A6" w:rsidRDefault="005F02A6" w:rsidP="00B65792">
            <w:pPr>
              <w:pStyle w:val="Default"/>
              <w:rPr>
                <w:sz w:val="22"/>
                <w:szCs w:val="22"/>
              </w:rPr>
            </w:pPr>
            <w:r>
              <w:rPr>
                <w:sz w:val="22"/>
                <w:szCs w:val="22"/>
              </w:rPr>
              <w:t xml:space="preserve">3 </w:t>
            </w:r>
          </w:p>
        </w:tc>
      </w:tr>
      <w:tr w:rsidR="005F02A6" w14:paraId="545D35C2" w14:textId="77777777" w:rsidTr="00B65792">
        <w:trPr>
          <w:trHeight w:val="110"/>
        </w:trPr>
        <w:tc>
          <w:tcPr>
            <w:tcW w:w="2689" w:type="dxa"/>
          </w:tcPr>
          <w:p w14:paraId="4A1FA3C0" w14:textId="77777777" w:rsidR="005F02A6" w:rsidRDefault="005F02A6" w:rsidP="00B65792">
            <w:pPr>
              <w:pStyle w:val="Default"/>
              <w:rPr>
                <w:sz w:val="22"/>
                <w:szCs w:val="22"/>
              </w:rPr>
            </w:pPr>
            <w:r>
              <w:rPr>
                <w:sz w:val="22"/>
                <w:szCs w:val="22"/>
              </w:rPr>
              <w:t xml:space="preserve">Education </w:t>
            </w:r>
          </w:p>
        </w:tc>
        <w:tc>
          <w:tcPr>
            <w:tcW w:w="2409" w:type="dxa"/>
          </w:tcPr>
          <w:p w14:paraId="3AD9E61A" w14:textId="77777777" w:rsidR="005F02A6" w:rsidRDefault="005F02A6" w:rsidP="00B65792">
            <w:pPr>
              <w:pStyle w:val="Default"/>
              <w:rPr>
                <w:sz w:val="22"/>
                <w:szCs w:val="22"/>
              </w:rPr>
            </w:pPr>
            <w:r>
              <w:rPr>
                <w:sz w:val="22"/>
                <w:szCs w:val="22"/>
              </w:rPr>
              <w:t xml:space="preserve">4 </w:t>
            </w:r>
          </w:p>
        </w:tc>
      </w:tr>
      <w:tr w:rsidR="005F02A6" w14:paraId="73F1665B" w14:textId="77777777" w:rsidTr="00B65792">
        <w:trPr>
          <w:trHeight w:val="110"/>
        </w:trPr>
        <w:tc>
          <w:tcPr>
            <w:tcW w:w="2689" w:type="dxa"/>
          </w:tcPr>
          <w:p w14:paraId="16E423CD" w14:textId="77777777" w:rsidR="005F02A6" w:rsidRDefault="005F02A6" w:rsidP="00B65792">
            <w:pPr>
              <w:pStyle w:val="Default"/>
              <w:rPr>
                <w:sz w:val="22"/>
                <w:szCs w:val="22"/>
              </w:rPr>
            </w:pPr>
            <w:r>
              <w:rPr>
                <w:sz w:val="22"/>
                <w:szCs w:val="22"/>
              </w:rPr>
              <w:t xml:space="preserve">Transportation </w:t>
            </w:r>
          </w:p>
        </w:tc>
        <w:tc>
          <w:tcPr>
            <w:tcW w:w="2409" w:type="dxa"/>
          </w:tcPr>
          <w:p w14:paraId="493E3E86" w14:textId="77777777" w:rsidR="005F02A6" w:rsidRDefault="005F02A6" w:rsidP="00B65792">
            <w:pPr>
              <w:pStyle w:val="Default"/>
              <w:rPr>
                <w:sz w:val="22"/>
                <w:szCs w:val="22"/>
              </w:rPr>
            </w:pPr>
            <w:r>
              <w:rPr>
                <w:sz w:val="22"/>
                <w:szCs w:val="22"/>
              </w:rPr>
              <w:t xml:space="preserve">5 </w:t>
            </w:r>
          </w:p>
        </w:tc>
      </w:tr>
      <w:tr w:rsidR="005F02A6" w14:paraId="133713C0" w14:textId="77777777" w:rsidTr="00B65792">
        <w:trPr>
          <w:trHeight w:val="110"/>
        </w:trPr>
        <w:tc>
          <w:tcPr>
            <w:tcW w:w="2689" w:type="dxa"/>
          </w:tcPr>
          <w:p w14:paraId="0EF09C6F" w14:textId="77777777" w:rsidR="005F02A6" w:rsidRDefault="005F02A6" w:rsidP="00B65792">
            <w:pPr>
              <w:pStyle w:val="Default"/>
              <w:rPr>
                <w:sz w:val="22"/>
                <w:szCs w:val="22"/>
              </w:rPr>
            </w:pPr>
            <w:r>
              <w:rPr>
                <w:sz w:val="22"/>
                <w:szCs w:val="22"/>
              </w:rPr>
              <w:t xml:space="preserve">Commercial </w:t>
            </w:r>
          </w:p>
        </w:tc>
        <w:tc>
          <w:tcPr>
            <w:tcW w:w="2409" w:type="dxa"/>
          </w:tcPr>
          <w:p w14:paraId="3FAE0D0A" w14:textId="77777777" w:rsidR="005F02A6" w:rsidRDefault="005F02A6" w:rsidP="00B65792">
            <w:pPr>
              <w:pStyle w:val="Default"/>
              <w:rPr>
                <w:sz w:val="22"/>
                <w:szCs w:val="22"/>
              </w:rPr>
            </w:pPr>
            <w:r>
              <w:rPr>
                <w:sz w:val="22"/>
                <w:szCs w:val="22"/>
              </w:rPr>
              <w:t xml:space="preserve">6 </w:t>
            </w:r>
          </w:p>
        </w:tc>
      </w:tr>
      <w:tr w:rsidR="005F02A6" w14:paraId="5A7B7369" w14:textId="77777777" w:rsidTr="00B65792">
        <w:trPr>
          <w:trHeight w:val="110"/>
        </w:trPr>
        <w:tc>
          <w:tcPr>
            <w:tcW w:w="2689" w:type="dxa"/>
          </w:tcPr>
          <w:p w14:paraId="42FD5B6E" w14:textId="77777777" w:rsidR="005F02A6" w:rsidRDefault="005F02A6" w:rsidP="00B65792">
            <w:pPr>
              <w:pStyle w:val="Default"/>
              <w:rPr>
                <w:sz w:val="22"/>
                <w:szCs w:val="22"/>
              </w:rPr>
            </w:pPr>
            <w:r>
              <w:rPr>
                <w:sz w:val="22"/>
                <w:szCs w:val="22"/>
              </w:rPr>
              <w:t xml:space="preserve">Religious </w:t>
            </w:r>
          </w:p>
        </w:tc>
        <w:tc>
          <w:tcPr>
            <w:tcW w:w="2409" w:type="dxa"/>
          </w:tcPr>
          <w:p w14:paraId="0CA96B06" w14:textId="77777777" w:rsidR="005F02A6" w:rsidRDefault="005F02A6" w:rsidP="00B65792">
            <w:pPr>
              <w:pStyle w:val="Default"/>
              <w:rPr>
                <w:sz w:val="22"/>
                <w:szCs w:val="22"/>
              </w:rPr>
            </w:pPr>
            <w:r>
              <w:rPr>
                <w:sz w:val="22"/>
                <w:szCs w:val="22"/>
              </w:rPr>
              <w:t xml:space="preserve">7 </w:t>
            </w:r>
          </w:p>
        </w:tc>
      </w:tr>
      <w:tr w:rsidR="005F02A6" w14:paraId="7C73E8AF" w14:textId="77777777" w:rsidTr="00B65792">
        <w:trPr>
          <w:trHeight w:val="110"/>
        </w:trPr>
        <w:tc>
          <w:tcPr>
            <w:tcW w:w="2689" w:type="dxa"/>
          </w:tcPr>
          <w:p w14:paraId="4D075FC1" w14:textId="77777777" w:rsidR="005F02A6" w:rsidRDefault="005F02A6" w:rsidP="00B65792">
            <w:pPr>
              <w:pStyle w:val="Default"/>
              <w:rPr>
                <w:sz w:val="22"/>
                <w:szCs w:val="22"/>
              </w:rPr>
            </w:pPr>
            <w:r>
              <w:rPr>
                <w:sz w:val="22"/>
                <w:szCs w:val="22"/>
              </w:rPr>
              <w:t xml:space="preserve">Recreation </w:t>
            </w:r>
          </w:p>
        </w:tc>
        <w:tc>
          <w:tcPr>
            <w:tcW w:w="2409" w:type="dxa"/>
          </w:tcPr>
          <w:p w14:paraId="2EF15C6F" w14:textId="77777777" w:rsidR="005F02A6" w:rsidRDefault="005F02A6" w:rsidP="00B65792">
            <w:pPr>
              <w:pStyle w:val="Default"/>
              <w:rPr>
                <w:sz w:val="22"/>
                <w:szCs w:val="22"/>
              </w:rPr>
            </w:pPr>
            <w:r>
              <w:rPr>
                <w:sz w:val="22"/>
                <w:szCs w:val="22"/>
              </w:rPr>
              <w:t xml:space="preserve">8 </w:t>
            </w:r>
          </w:p>
        </w:tc>
      </w:tr>
      <w:tr w:rsidR="005F02A6" w14:paraId="3B88A5B6" w14:textId="77777777" w:rsidTr="00B65792">
        <w:trPr>
          <w:trHeight w:val="110"/>
        </w:trPr>
        <w:tc>
          <w:tcPr>
            <w:tcW w:w="2689" w:type="dxa"/>
          </w:tcPr>
          <w:p w14:paraId="05B28407" w14:textId="77777777" w:rsidR="005F02A6" w:rsidRDefault="005F02A6" w:rsidP="00B65792">
            <w:pPr>
              <w:pStyle w:val="Default"/>
              <w:rPr>
                <w:sz w:val="22"/>
                <w:szCs w:val="22"/>
              </w:rPr>
            </w:pPr>
            <w:r>
              <w:rPr>
                <w:sz w:val="22"/>
                <w:szCs w:val="22"/>
              </w:rPr>
              <w:t xml:space="preserve">Cultural / Heritage </w:t>
            </w:r>
          </w:p>
        </w:tc>
        <w:tc>
          <w:tcPr>
            <w:tcW w:w="2409" w:type="dxa"/>
          </w:tcPr>
          <w:p w14:paraId="2C7FBD29" w14:textId="77777777" w:rsidR="005F02A6" w:rsidRDefault="005F02A6" w:rsidP="00B65792">
            <w:pPr>
              <w:pStyle w:val="Default"/>
              <w:rPr>
                <w:sz w:val="22"/>
                <w:szCs w:val="22"/>
              </w:rPr>
            </w:pPr>
            <w:r>
              <w:rPr>
                <w:sz w:val="22"/>
                <w:szCs w:val="22"/>
              </w:rPr>
              <w:t>9</w:t>
            </w:r>
          </w:p>
        </w:tc>
      </w:tr>
      <w:tr w:rsidR="005F02A6" w14:paraId="79CAECCB" w14:textId="77777777" w:rsidTr="00B65792">
        <w:trPr>
          <w:trHeight w:val="110"/>
        </w:trPr>
        <w:tc>
          <w:tcPr>
            <w:tcW w:w="2689" w:type="dxa"/>
          </w:tcPr>
          <w:p w14:paraId="044A0C77" w14:textId="77777777" w:rsidR="005F02A6" w:rsidRDefault="005F02A6" w:rsidP="00B65792">
            <w:pPr>
              <w:pStyle w:val="Default"/>
              <w:rPr>
                <w:sz w:val="22"/>
                <w:szCs w:val="22"/>
              </w:rPr>
            </w:pPr>
            <w:r>
              <w:rPr>
                <w:sz w:val="22"/>
                <w:szCs w:val="22"/>
              </w:rPr>
              <w:t xml:space="preserve">Hotel </w:t>
            </w:r>
          </w:p>
        </w:tc>
        <w:tc>
          <w:tcPr>
            <w:tcW w:w="2409" w:type="dxa"/>
          </w:tcPr>
          <w:p w14:paraId="27CCE070" w14:textId="77777777" w:rsidR="005F02A6" w:rsidRDefault="005F02A6" w:rsidP="00B65792">
            <w:pPr>
              <w:pStyle w:val="Default"/>
              <w:rPr>
                <w:sz w:val="22"/>
                <w:szCs w:val="22"/>
              </w:rPr>
            </w:pPr>
            <w:r>
              <w:rPr>
                <w:sz w:val="22"/>
                <w:szCs w:val="22"/>
              </w:rPr>
              <w:t>10</w:t>
            </w:r>
          </w:p>
        </w:tc>
      </w:tr>
      <w:tr w:rsidR="005F02A6" w14:paraId="7DEFE582" w14:textId="77777777" w:rsidTr="00B65792">
        <w:trPr>
          <w:trHeight w:val="110"/>
        </w:trPr>
        <w:tc>
          <w:tcPr>
            <w:tcW w:w="2689" w:type="dxa"/>
          </w:tcPr>
          <w:p w14:paraId="78EB2C37" w14:textId="77777777" w:rsidR="005F02A6" w:rsidRDefault="005F02A6" w:rsidP="00B65792">
            <w:pPr>
              <w:pStyle w:val="Default"/>
              <w:rPr>
                <w:sz w:val="22"/>
                <w:szCs w:val="22"/>
              </w:rPr>
            </w:pPr>
            <w:r>
              <w:rPr>
                <w:sz w:val="22"/>
                <w:szCs w:val="22"/>
              </w:rPr>
              <w:t xml:space="preserve">Airport </w:t>
            </w:r>
          </w:p>
        </w:tc>
        <w:tc>
          <w:tcPr>
            <w:tcW w:w="2409" w:type="dxa"/>
          </w:tcPr>
          <w:p w14:paraId="710C3F93" w14:textId="77777777" w:rsidR="005F02A6" w:rsidRDefault="005F02A6" w:rsidP="00B65792">
            <w:pPr>
              <w:pStyle w:val="Default"/>
              <w:rPr>
                <w:sz w:val="22"/>
                <w:szCs w:val="22"/>
              </w:rPr>
            </w:pPr>
            <w:r>
              <w:rPr>
                <w:sz w:val="22"/>
                <w:szCs w:val="22"/>
              </w:rPr>
              <w:t>11</w:t>
            </w:r>
          </w:p>
        </w:tc>
      </w:tr>
      <w:tr w:rsidR="005F02A6" w14:paraId="6AEAE4AC" w14:textId="77777777" w:rsidTr="00B65792">
        <w:trPr>
          <w:trHeight w:val="110"/>
        </w:trPr>
        <w:tc>
          <w:tcPr>
            <w:tcW w:w="2689" w:type="dxa"/>
          </w:tcPr>
          <w:p w14:paraId="774496D9" w14:textId="77777777" w:rsidR="005F02A6" w:rsidRDefault="005F02A6" w:rsidP="00B65792">
            <w:pPr>
              <w:pStyle w:val="Default"/>
              <w:rPr>
                <w:sz w:val="22"/>
                <w:szCs w:val="22"/>
              </w:rPr>
            </w:pPr>
            <w:r>
              <w:rPr>
                <w:sz w:val="22"/>
                <w:szCs w:val="22"/>
              </w:rPr>
              <w:t xml:space="preserve">Industrial </w:t>
            </w:r>
          </w:p>
        </w:tc>
        <w:tc>
          <w:tcPr>
            <w:tcW w:w="2409" w:type="dxa"/>
          </w:tcPr>
          <w:p w14:paraId="1D5BEEF5" w14:textId="77777777" w:rsidR="005F02A6" w:rsidRDefault="005F02A6" w:rsidP="00B65792">
            <w:pPr>
              <w:pStyle w:val="Default"/>
              <w:rPr>
                <w:sz w:val="22"/>
                <w:szCs w:val="22"/>
              </w:rPr>
            </w:pPr>
            <w:r>
              <w:rPr>
                <w:sz w:val="22"/>
                <w:szCs w:val="22"/>
              </w:rPr>
              <w:t xml:space="preserve">12 </w:t>
            </w:r>
          </w:p>
        </w:tc>
      </w:tr>
      <w:tr w:rsidR="005F02A6" w14:paraId="6E3C0119" w14:textId="77777777" w:rsidTr="00B65792">
        <w:trPr>
          <w:trHeight w:val="110"/>
        </w:trPr>
        <w:tc>
          <w:tcPr>
            <w:tcW w:w="2689" w:type="dxa"/>
          </w:tcPr>
          <w:p w14:paraId="5053991D" w14:textId="77777777" w:rsidR="005F02A6" w:rsidRDefault="005F02A6" w:rsidP="00B65792">
            <w:pPr>
              <w:pStyle w:val="Default"/>
              <w:rPr>
                <w:sz w:val="22"/>
                <w:szCs w:val="22"/>
              </w:rPr>
            </w:pPr>
            <w:r>
              <w:rPr>
                <w:sz w:val="22"/>
                <w:szCs w:val="22"/>
              </w:rPr>
              <w:t xml:space="preserve">Community Centre </w:t>
            </w:r>
          </w:p>
        </w:tc>
        <w:tc>
          <w:tcPr>
            <w:tcW w:w="2409" w:type="dxa"/>
          </w:tcPr>
          <w:p w14:paraId="3225C67A" w14:textId="77777777" w:rsidR="005F02A6" w:rsidRDefault="005F02A6" w:rsidP="00B65792">
            <w:pPr>
              <w:pStyle w:val="Default"/>
              <w:rPr>
                <w:sz w:val="22"/>
                <w:szCs w:val="22"/>
              </w:rPr>
            </w:pPr>
            <w:r>
              <w:rPr>
                <w:sz w:val="22"/>
                <w:szCs w:val="22"/>
              </w:rPr>
              <w:t xml:space="preserve">13 </w:t>
            </w:r>
          </w:p>
        </w:tc>
      </w:tr>
      <w:tr w:rsidR="005F02A6" w14:paraId="10DC7B85" w14:textId="77777777" w:rsidTr="00B65792">
        <w:trPr>
          <w:trHeight w:val="110"/>
        </w:trPr>
        <w:tc>
          <w:tcPr>
            <w:tcW w:w="2689" w:type="dxa"/>
          </w:tcPr>
          <w:p w14:paraId="0F030090" w14:textId="77777777" w:rsidR="005F02A6" w:rsidRDefault="005F02A6" w:rsidP="00B65792">
            <w:pPr>
              <w:pStyle w:val="Default"/>
              <w:rPr>
                <w:sz w:val="22"/>
                <w:szCs w:val="22"/>
              </w:rPr>
            </w:pPr>
            <w:r>
              <w:rPr>
                <w:sz w:val="22"/>
                <w:szCs w:val="22"/>
              </w:rPr>
              <w:t xml:space="preserve">Agricultural </w:t>
            </w:r>
          </w:p>
        </w:tc>
        <w:tc>
          <w:tcPr>
            <w:tcW w:w="2409" w:type="dxa"/>
          </w:tcPr>
          <w:p w14:paraId="01395E1F" w14:textId="77777777" w:rsidR="005F02A6" w:rsidRDefault="005F02A6" w:rsidP="00B65792">
            <w:pPr>
              <w:pStyle w:val="Default"/>
              <w:rPr>
                <w:sz w:val="22"/>
                <w:szCs w:val="22"/>
              </w:rPr>
            </w:pPr>
            <w:r>
              <w:rPr>
                <w:sz w:val="22"/>
                <w:szCs w:val="22"/>
              </w:rPr>
              <w:t xml:space="preserve">14 </w:t>
            </w:r>
          </w:p>
        </w:tc>
      </w:tr>
      <w:tr w:rsidR="005F02A6" w14:paraId="332E20C2" w14:textId="77777777" w:rsidTr="00B65792">
        <w:trPr>
          <w:trHeight w:val="110"/>
        </w:trPr>
        <w:tc>
          <w:tcPr>
            <w:tcW w:w="2689" w:type="dxa"/>
          </w:tcPr>
          <w:p w14:paraId="757B4FE4" w14:textId="77777777" w:rsidR="005F02A6" w:rsidRDefault="005F02A6" w:rsidP="00B65792">
            <w:pPr>
              <w:pStyle w:val="Default"/>
              <w:rPr>
                <w:sz w:val="22"/>
                <w:szCs w:val="22"/>
              </w:rPr>
            </w:pPr>
            <w:r>
              <w:rPr>
                <w:sz w:val="22"/>
                <w:szCs w:val="22"/>
              </w:rPr>
              <w:t xml:space="preserve">Energy </w:t>
            </w:r>
          </w:p>
        </w:tc>
        <w:tc>
          <w:tcPr>
            <w:tcW w:w="2409" w:type="dxa"/>
          </w:tcPr>
          <w:p w14:paraId="16B4DA79" w14:textId="77777777" w:rsidR="005F02A6" w:rsidRDefault="005F02A6" w:rsidP="00B65792">
            <w:pPr>
              <w:pStyle w:val="Default"/>
              <w:rPr>
                <w:sz w:val="22"/>
                <w:szCs w:val="22"/>
              </w:rPr>
            </w:pPr>
            <w:r>
              <w:rPr>
                <w:sz w:val="22"/>
                <w:szCs w:val="22"/>
              </w:rPr>
              <w:t xml:space="preserve">15 </w:t>
            </w:r>
          </w:p>
        </w:tc>
      </w:tr>
      <w:tr w:rsidR="005F02A6" w14:paraId="7B20FD4D" w14:textId="77777777" w:rsidTr="00B65792">
        <w:trPr>
          <w:trHeight w:val="110"/>
        </w:trPr>
        <w:tc>
          <w:tcPr>
            <w:tcW w:w="2689" w:type="dxa"/>
          </w:tcPr>
          <w:p w14:paraId="0BAB934A" w14:textId="77777777" w:rsidR="005F02A6" w:rsidRDefault="005F02A6" w:rsidP="00B65792">
            <w:pPr>
              <w:pStyle w:val="Default"/>
              <w:rPr>
                <w:sz w:val="22"/>
                <w:szCs w:val="22"/>
              </w:rPr>
            </w:pPr>
            <w:r>
              <w:rPr>
                <w:sz w:val="22"/>
                <w:szCs w:val="22"/>
              </w:rPr>
              <w:lastRenderedPageBreak/>
              <w:t xml:space="preserve">Banking and Finance </w:t>
            </w:r>
          </w:p>
        </w:tc>
        <w:tc>
          <w:tcPr>
            <w:tcW w:w="2409" w:type="dxa"/>
          </w:tcPr>
          <w:p w14:paraId="503E2512" w14:textId="77777777" w:rsidR="005F02A6" w:rsidRDefault="005F02A6" w:rsidP="00B65792">
            <w:pPr>
              <w:pStyle w:val="Default"/>
              <w:rPr>
                <w:sz w:val="22"/>
                <w:szCs w:val="22"/>
              </w:rPr>
            </w:pPr>
            <w:r>
              <w:rPr>
                <w:sz w:val="22"/>
                <w:szCs w:val="22"/>
              </w:rPr>
              <w:t xml:space="preserve">16 </w:t>
            </w:r>
          </w:p>
        </w:tc>
      </w:tr>
      <w:tr w:rsidR="005F02A6" w14:paraId="636F8629" w14:textId="77777777" w:rsidTr="00B65792">
        <w:trPr>
          <w:trHeight w:val="110"/>
        </w:trPr>
        <w:tc>
          <w:tcPr>
            <w:tcW w:w="2689" w:type="dxa"/>
          </w:tcPr>
          <w:p w14:paraId="3BA2640A" w14:textId="77777777" w:rsidR="005F02A6" w:rsidRDefault="005F02A6" w:rsidP="00B65792">
            <w:pPr>
              <w:pStyle w:val="Default"/>
              <w:rPr>
                <w:sz w:val="22"/>
                <w:szCs w:val="22"/>
              </w:rPr>
            </w:pPr>
            <w:r>
              <w:rPr>
                <w:sz w:val="22"/>
                <w:szCs w:val="22"/>
              </w:rPr>
              <w:t xml:space="preserve">Mail and Shipping </w:t>
            </w:r>
          </w:p>
        </w:tc>
        <w:tc>
          <w:tcPr>
            <w:tcW w:w="2409" w:type="dxa"/>
          </w:tcPr>
          <w:p w14:paraId="5FE4B137" w14:textId="77777777" w:rsidR="005F02A6" w:rsidRDefault="005F02A6" w:rsidP="00B65792">
            <w:pPr>
              <w:pStyle w:val="Default"/>
              <w:rPr>
                <w:sz w:val="22"/>
                <w:szCs w:val="22"/>
              </w:rPr>
            </w:pPr>
            <w:r>
              <w:rPr>
                <w:sz w:val="22"/>
                <w:szCs w:val="22"/>
              </w:rPr>
              <w:t xml:space="preserve">17 </w:t>
            </w:r>
          </w:p>
        </w:tc>
      </w:tr>
      <w:tr w:rsidR="005F02A6" w14:paraId="7ADBADEE" w14:textId="77777777" w:rsidTr="00B65792">
        <w:trPr>
          <w:trHeight w:val="110"/>
        </w:trPr>
        <w:tc>
          <w:tcPr>
            <w:tcW w:w="2689" w:type="dxa"/>
          </w:tcPr>
          <w:p w14:paraId="487AC469" w14:textId="77777777" w:rsidR="005F02A6" w:rsidRDefault="005F02A6" w:rsidP="00B65792">
            <w:pPr>
              <w:pStyle w:val="Default"/>
              <w:rPr>
                <w:sz w:val="22"/>
                <w:szCs w:val="22"/>
              </w:rPr>
            </w:pPr>
            <w:r>
              <w:rPr>
                <w:sz w:val="22"/>
                <w:szCs w:val="22"/>
              </w:rPr>
              <w:t xml:space="preserve">Weather </w:t>
            </w:r>
          </w:p>
        </w:tc>
        <w:tc>
          <w:tcPr>
            <w:tcW w:w="2409" w:type="dxa"/>
          </w:tcPr>
          <w:p w14:paraId="28CDD11A" w14:textId="77777777" w:rsidR="005F02A6" w:rsidRDefault="005F02A6" w:rsidP="00B65792">
            <w:pPr>
              <w:pStyle w:val="Default"/>
              <w:rPr>
                <w:sz w:val="22"/>
                <w:szCs w:val="22"/>
              </w:rPr>
            </w:pPr>
            <w:r>
              <w:rPr>
                <w:sz w:val="22"/>
                <w:szCs w:val="22"/>
              </w:rPr>
              <w:t xml:space="preserve">18 </w:t>
            </w:r>
          </w:p>
        </w:tc>
      </w:tr>
      <w:tr w:rsidR="005F02A6" w14:paraId="0FCA857D" w14:textId="77777777" w:rsidTr="00B65792">
        <w:trPr>
          <w:trHeight w:val="110"/>
        </w:trPr>
        <w:tc>
          <w:tcPr>
            <w:tcW w:w="2689" w:type="dxa"/>
          </w:tcPr>
          <w:p w14:paraId="58AC7B58" w14:textId="77777777" w:rsidR="005F02A6" w:rsidRDefault="005F02A6" w:rsidP="00B65792">
            <w:pPr>
              <w:pStyle w:val="Default"/>
              <w:rPr>
                <w:sz w:val="22"/>
                <w:szCs w:val="22"/>
              </w:rPr>
            </w:pPr>
            <w:r>
              <w:rPr>
                <w:sz w:val="22"/>
                <w:szCs w:val="22"/>
              </w:rPr>
              <w:t xml:space="preserve">Water Supply and Treatment </w:t>
            </w:r>
          </w:p>
        </w:tc>
        <w:tc>
          <w:tcPr>
            <w:tcW w:w="2409" w:type="dxa"/>
          </w:tcPr>
          <w:p w14:paraId="6C04D0C8" w14:textId="77777777" w:rsidR="005F02A6" w:rsidRDefault="005F02A6" w:rsidP="00B65792">
            <w:pPr>
              <w:pStyle w:val="Default"/>
              <w:rPr>
                <w:sz w:val="22"/>
                <w:szCs w:val="22"/>
              </w:rPr>
            </w:pPr>
            <w:r>
              <w:rPr>
                <w:sz w:val="22"/>
                <w:szCs w:val="22"/>
              </w:rPr>
              <w:t xml:space="preserve">19 </w:t>
            </w:r>
          </w:p>
        </w:tc>
      </w:tr>
      <w:tr w:rsidR="005F02A6" w14:paraId="4584828E" w14:textId="77777777" w:rsidTr="00B65792">
        <w:trPr>
          <w:trHeight w:val="110"/>
        </w:trPr>
        <w:tc>
          <w:tcPr>
            <w:tcW w:w="2689" w:type="dxa"/>
          </w:tcPr>
          <w:p w14:paraId="676FD790" w14:textId="77777777" w:rsidR="005F02A6" w:rsidRDefault="005F02A6" w:rsidP="00B65792">
            <w:pPr>
              <w:pStyle w:val="Default"/>
              <w:rPr>
                <w:sz w:val="22"/>
                <w:szCs w:val="22"/>
              </w:rPr>
            </w:pPr>
            <w:r>
              <w:rPr>
                <w:sz w:val="22"/>
                <w:szCs w:val="22"/>
              </w:rPr>
              <w:t xml:space="preserve">Information and Communication </w:t>
            </w:r>
          </w:p>
        </w:tc>
        <w:tc>
          <w:tcPr>
            <w:tcW w:w="2409" w:type="dxa"/>
          </w:tcPr>
          <w:p w14:paraId="48AD9045" w14:textId="77777777" w:rsidR="005F02A6" w:rsidRDefault="005F02A6" w:rsidP="00B65792">
            <w:pPr>
              <w:pStyle w:val="Default"/>
              <w:rPr>
                <w:sz w:val="22"/>
                <w:szCs w:val="22"/>
              </w:rPr>
            </w:pPr>
            <w:r>
              <w:rPr>
                <w:sz w:val="22"/>
                <w:szCs w:val="22"/>
              </w:rPr>
              <w:t xml:space="preserve">20 </w:t>
            </w:r>
          </w:p>
        </w:tc>
      </w:tr>
      <w:tr w:rsidR="005F02A6" w14:paraId="1E3FE498" w14:textId="77777777" w:rsidTr="00B65792">
        <w:trPr>
          <w:trHeight w:val="110"/>
        </w:trPr>
        <w:tc>
          <w:tcPr>
            <w:tcW w:w="2689" w:type="dxa"/>
          </w:tcPr>
          <w:p w14:paraId="0791531D" w14:textId="77777777" w:rsidR="005F02A6" w:rsidRDefault="005F02A6" w:rsidP="00B65792">
            <w:pPr>
              <w:pStyle w:val="Default"/>
              <w:rPr>
                <w:sz w:val="22"/>
                <w:szCs w:val="22"/>
              </w:rPr>
            </w:pPr>
            <w:r>
              <w:rPr>
                <w:sz w:val="22"/>
                <w:szCs w:val="22"/>
              </w:rPr>
              <w:t xml:space="preserve">Other </w:t>
            </w:r>
          </w:p>
        </w:tc>
        <w:tc>
          <w:tcPr>
            <w:tcW w:w="2409" w:type="dxa"/>
          </w:tcPr>
          <w:p w14:paraId="6D2E249F" w14:textId="77777777" w:rsidR="005F02A6" w:rsidRDefault="005F02A6" w:rsidP="00B65792">
            <w:pPr>
              <w:pStyle w:val="Default"/>
              <w:numPr>
                <w:ilvl w:val="3"/>
                <w:numId w:val="19"/>
              </w:numPr>
              <w:rPr>
                <w:sz w:val="22"/>
                <w:szCs w:val="22"/>
              </w:rPr>
            </w:pPr>
          </w:p>
        </w:tc>
      </w:tr>
    </w:tbl>
    <w:p w14:paraId="14316660" w14:textId="77777777" w:rsidR="005F02A6" w:rsidRPr="005F02A6" w:rsidRDefault="005F02A6" w:rsidP="008C7F3C">
      <w:pPr>
        <w:pStyle w:val="ListParagraph"/>
        <w:numPr>
          <w:ilvl w:val="0"/>
          <w:numId w:val="74"/>
        </w:numPr>
        <w:spacing w:line="240" w:lineRule="auto"/>
        <w:rPr>
          <w:lang w:val="en-CA"/>
        </w:rPr>
      </w:pPr>
      <w:r>
        <w:rPr>
          <w:lang w:val="en-CA"/>
        </w:rPr>
        <w:t xml:space="preserve">New Class: </w:t>
      </w:r>
      <w:r w:rsidRPr="005F02A6">
        <w:t>GFXLandCover subClassOf LandUseClassification</w:t>
      </w:r>
    </w:p>
    <w:p w14:paraId="46312B78" w14:textId="77777777" w:rsidR="005F02A6" w:rsidRDefault="005F02A6" w:rsidP="005F02A6">
      <w:pPr>
        <w:pStyle w:val="ListParagraph"/>
        <w:numPr>
          <w:ilvl w:val="1"/>
          <w:numId w:val="2"/>
        </w:numPr>
        <w:rPr>
          <w:lang w:val="en-CA"/>
        </w:rPr>
      </w:pPr>
      <w:r>
        <w:rPr>
          <w:lang w:val="en-CA"/>
        </w:rPr>
        <w:t>Subclasses of GFXLandCover may be defined according to the value of hasGFXLandCoverCode:</w:t>
      </w:r>
    </w:p>
    <w:tbl>
      <w:tblPr>
        <w:tblStyle w:val="PlainTable1"/>
        <w:tblW w:w="5838" w:type="pct"/>
        <w:tblInd w:w="-113" w:type="dxa"/>
        <w:tblLayout w:type="fixed"/>
        <w:tblLook w:val="04A0" w:firstRow="1" w:lastRow="0" w:firstColumn="1" w:lastColumn="0" w:noHBand="0" w:noVBand="1"/>
      </w:tblPr>
      <w:tblGrid>
        <w:gridCol w:w="641"/>
        <w:gridCol w:w="3192"/>
        <w:gridCol w:w="616"/>
        <w:gridCol w:w="3129"/>
        <w:gridCol w:w="653"/>
        <w:gridCol w:w="2686"/>
      </w:tblGrid>
      <w:tr w:rsidR="005F02A6" w:rsidRPr="008640A6" w14:paraId="39B8E6B3" w14:textId="77777777" w:rsidTr="00B65792">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675D7614"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0</w:t>
            </w:r>
          </w:p>
        </w:tc>
        <w:tc>
          <w:tcPr>
            <w:tcW w:w="1462" w:type="pct"/>
            <w:noWrap/>
            <w:vAlign w:val="center"/>
            <w:hideMark/>
          </w:tcPr>
          <w:p w14:paraId="0787D528"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8640A6">
              <w:rPr>
                <w:rFonts w:ascii="Arial" w:hAnsi="Arial" w:cs="Arial"/>
                <w:b w:val="0"/>
                <w:sz w:val="20"/>
                <w:szCs w:val="20"/>
              </w:rPr>
              <w:t>No data</w:t>
            </w:r>
          </w:p>
        </w:tc>
        <w:tc>
          <w:tcPr>
            <w:tcW w:w="282" w:type="pct"/>
            <w:vAlign w:val="center"/>
          </w:tcPr>
          <w:p w14:paraId="010904A0"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8640A6">
              <w:rPr>
                <w:rFonts w:ascii="Arial" w:hAnsi="Arial" w:cs="Arial"/>
                <w:b w:val="0"/>
                <w:sz w:val="20"/>
                <w:szCs w:val="20"/>
              </w:rPr>
              <w:t>50</w:t>
            </w:r>
          </w:p>
        </w:tc>
        <w:tc>
          <w:tcPr>
            <w:tcW w:w="1433" w:type="pct"/>
            <w:vAlign w:val="center"/>
          </w:tcPr>
          <w:p w14:paraId="52031E3A"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8640A6">
              <w:rPr>
                <w:rFonts w:ascii="Arial" w:hAnsi="Arial" w:cs="Arial"/>
                <w:b w:val="0"/>
                <w:sz w:val="20"/>
                <w:szCs w:val="20"/>
              </w:rPr>
              <w:t>Shrubland</w:t>
            </w:r>
          </w:p>
        </w:tc>
        <w:tc>
          <w:tcPr>
            <w:tcW w:w="299" w:type="pct"/>
            <w:vAlign w:val="center"/>
          </w:tcPr>
          <w:p w14:paraId="5CAB8870"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8640A6">
              <w:rPr>
                <w:rFonts w:ascii="Arial" w:hAnsi="Arial" w:cs="Arial"/>
                <w:b w:val="0"/>
                <w:sz w:val="20"/>
                <w:szCs w:val="20"/>
              </w:rPr>
              <w:t>121</w:t>
            </w:r>
          </w:p>
        </w:tc>
        <w:tc>
          <w:tcPr>
            <w:tcW w:w="1230" w:type="pct"/>
            <w:vAlign w:val="center"/>
          </w:tcPr>
          <w:p w14:paraId="3B9E0F2C"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8640A6">
              <w:rPr>
                <w:rFonts w:ascii="Arial" w:hAnsi="Arial" w:cs="Arial"/>
                <w:b w:val="0"/>
                <w:sz w:val="20"/>
                <w:szCs w:val="20"/>
              </w:rPr>
              <w:t>Annual Cropland</w:t>
            </w:r>
          </w:p>
        </w:tc>
      </w:tr>
      <w:tr w:rsidR="005F02A6" w:rsidRPr="008640A6" w14:paraId="2DBFF2CB"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05772118"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10</w:t>
            </w:r>
          </w:p>
        </w:tc>
        <w:tc>
          <w:tcPr>
            <w:tcW w:w="1462" w:type="pct"/>
            <w:noWrap/>
            <w:vAlign w:val="center"/>
            <w:hideMark/>
          </w:tcPr>
          <w:p w14:paraId="463D54C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Unclassified</w:t>
            </w:r>
          </w:p>
        </w:tc>
        <w:tc>
          <w:tcPr>
            <w:tcW w:w="282" w:type="pct"/>
            <w:vAlign w:val="center"/>
          </w:tcPr>
          <w:p w14:paraId="39EB60CB"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51</w:t>
            </w:r>
          </w:p>
        </w:tc>
        <w:tc>
          <w:tcPr>
            <w:tcW w:w="1433" w:type="pct"/>
            <w:vAlign w:val="center"/>
          </w:tcPr>
          <w:p w14:paraId="15ED0C30"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Shrub tall</w:t>
            </w:r>
          </w:p>
        </w:tc>
        <w:tc>
          <w:tcPr>
            <w:tcW w:w="299" w:type="pct"/>
            <w:vAlign w:val="center"/>
          </w:tcPr>
          <w:p w14:paraId="41F9490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122</w:t>
            </w:r>
          </w:p>
        </w:tc>
        <w:tc>
          <w:tcPr>
            <w:tcW w:w="1230" w:type="pct"/>
            <w:vAlign w:val="center"/>
          </w:tcPr>
          <w:p w14:paraId="137294B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Perennial Cropland and Pasture</w:t>
            </w:r>
          </w:p>
        </w:tc>
      </w:tr>
      <w:tr w:rsidR="005F02A6" w:rsidRPr="008640A6" w14:paraId="17A63A48"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37D22612"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11</w:t>
            </w:r>
          </w:p>
        </w:tc>
        <w:tc>
          <w:tcPr>
            <w:tcW w:w="1462" w:type="pct"/>
            <w:noWrap/>
            <w:vAlign w:val="center"/>
            <w:hideMark/>
          </w:tcPr>
          <w:p w14:paraId="140B4F97"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Cloud</w:t>
            </w:r>
          </w:p>
        </w:tc>
        <w:tc>
          <w:tcPr>
            <w:tcW w:w="282" w:type="pct"/>
            <w:vAlign w:val="center"/>
          </w:tcPr>
          <w:p w14:paraId="10F91F89"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52</w:t>
            </w:r>
          </w:p>
        </w:tc>
        <w:tc>
          <w:tcPr>
            <w:tcW w:w="1433" w:type="pct"/>
            <w:vAlign w:val="center"/>
          </w:tcPr>
          <w:p w14:paraId="403B8FC7"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Shrub low</w:t>
            </w:r>
          </w:p>
        </w:tc>
        <w:tc>
          <w:tcPr>
            <w:tcW w:w="299" w:type="pct"/>
            <w:vAlign w:val="center"/>
          </w:tcPr>
          <w:p w14:paraId="4807AA4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200</w:t>
            </w:r>
          </w:p>
        </w:tc>
        <w:tc>
          <w:tcPr>
            <w:tcW w:w="1230" w:type="pct"/>
            <w:vAlign w:val="center"/>
          </w:tcPr>
          <w:p w14:paraId="691CF9C0"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Forest/Tree classes</w:t>
            </w:r>
          </w:p>
        </w:tc>
      </w:tr>
      <w:tr w:rsidR="005F02A6" w:rsidRPr="008640A6" w14:paraId="20712945"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5F16957A"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12</w:t>
            </w:r>
          </w:p>
        </w:tc>
        <w:tc>
          <w:tcPr>
            <w:tcW w:w="1462" w:type="pct"/>
            <w:noWrap/>
            <w:vAlign w:val="center"/>
            <w:hideMark/>
          </w:tcPr>
          <w:p w14:paraId="0071417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Shadow</w:t>
            </w:r>
          </w:p>
        </w:tc>
        <w:tc>
          <w:tcPr>
            <w:tcW w:w="282" w:type="pct"/>
            <w:vAlign w:val="center"/>
          </w:tcPr>
          <w:p w14:paraId="13E8308B"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53</w:t>
            </w:r>
          </w:p>
        </w:tc>
        <w:tc>
          <w:tcPr>
            <w:tcW w:w="1433" w:type="pct"/>
            <w:vAlign w:val="center"/>
          </w:tcPr>
          <w:p w14:paraId="4D9B099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Prostrate dwarf shrub</w:t>
            </w:r>
          </w:p>
        </w:tc>
        <w:tc>
          <w:tcPr>
            <w:tcW w:w="299" w:type="pct"/>
            <w:vAlign w:val="center"/>
          </w:tcPr>
          <w:p w14:paraId="4FCB6A3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210</w:t>
            </w:r>
          </w:p>
        </w:tc>
        <w:tc>
          <w:tcPr>
            <w:tcW w:w="1230" w:type="pct"/>
            <w:vAlign w:val="center"/>
          </w:tcPr>
          <w:p w14:paraId="49B784D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Coniferous Forest</w:t>
            </w:r>
          </w:p>
        </w:tc>
      </w:tr>
      <w:tr w:rsidR="005F02A6" w:rsidRPr="008640A6" w14:paraId="4E089D48"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3048EFC5"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20</w:t>
            </w:r>
          </w:p>
        </w:tc>
        <w:tc>
          <w:tcPr>
            <w:tcW w:w="1462" w:type="pct"/>
            <w:noWrap/>
            <w:vAlign w:val="center"/>
            <w:hideMark/>
          </w:tcPr>
          <w:p w14:paraId="792318C7"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Water</w:t>
            </w:r>
          </w:p>
        </w:tc>
        <w:tc>
          <w:tcPr>
            <w:tcW w:w="282" w:type="pct"/>
            <w:vAlign w:val="center"/>
          </w:tcPr>
          <w:p w14:paraId="527A7DAF"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80</w:t>
            </w:r>
          </w:p>
        </w:tc>
        <w:tc>
          <w:tcPr>
            <w:tcW w:w="1433" w:type="pct"/>
            <w:vAlign w:val="center"/>
          </w:tcPr>
          <w:p w14:paraId="403471E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Wetland</w:t>
            </w:r>
          </w:p>
        </w:tc>
        <w:tc>
          <w:tcPr>
            <w:tcW w:w="299" w:type="pct"/>
            <w:vAlign w:val="center"/>
          </w:tcPr>
          <w:p w14:paraId="37035249"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211</w:t>
            </w:r>
          </w:p>
        </w:tc>
        <w:tc>
          <w:tcPr>
            <w:tcW w:w="1230" w:type="pct"/>
            <w:vAlign w:val="center"/>
          </w:tcPr>
          <w:p w14:paraId="15789569"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Coniferous Dense</w:t>
            </w:r>
          </w:p>
        </w:tc>
      </w:tr>
      <w:tr w:rsidR="005F02A6" w:rsidRPr="008640A6" w14:paraId="39212353"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3B86BF94"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21</w:t>
            </w:r>
          </w:p>
        </w:tc>
        <w:tc>
          <w:tcPr>
            <w:tcW w:w="1462" w:type="pct"/>
            <w:noWrap/>
            <w:vAlign w:val="center"/>
            <w:hideMark/>
          </w:tcPr>
          <w:p w14:paraId="3B70643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Beach</w:t>
            </w:r>
          </w:p>
        </w:tc>
        <w:tc>
          <w:tcPr>
            <w:tcW w:w="282" w:type="pct"/>
            <w:vAlign w:val="center"/>
          </w:tcPr>
          <w:p w14:paraId="61C238F9"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81</w:t>
            </w:r>
          </w:p>
        </w:tc>
        <w:tc>
          <w:tcPr>
            <w:tcW w:w="1433" w:type="pct"/>
            <w:vAlign w:val="center"/>
          </w:tcPr>
          <w:p w14:paraId="731086D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Wetland - Treed</w:t>
            </w:r>
          </w:p>
        </w:tc>
        <w:tc>
          <w:tcPr>
            <w:tcW w:w="299" w:type="pct"/>
            <w:vAlign w:val="center"/>
          </w:tcPr>
          <w:p w14:paraId="5C12C764"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212</w:t>
            </w:r>
          </w:p>
        </w:tc>
        <w:tc>
          <w:tcPr>
            <w:tcW w:w="1230" w:type="pct"/>
            <w:vAlign w:val="center"/>
          </w:tcPr>
          <w:p w14:paraId="577831F3"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Coniferous Open</w:t>
            </w:r>
          </w:p>
        </w:tc>
      </w:tr>
      <w:tr w:rsidR="005F02A6" w:rsidRPr="008640A6" w14:paraId="375CCEF7"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4754FE25"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30</w:t>
            </w:r>
          </w:p>
        </w:tc>
        <w:tc>
          <w:tcPr>
            <w:tcW w:w="1462" w:type="pct"/>
            <w:noWrap/>
            <w:vAlign w:val="center"/>
            <w:hideMark/>
          </w:tcPr>
          <w:p w14:paraId="22A6A6DD"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Barren/Non-vegetated</w:t>
            </w:r>
          </w:p>
        </w:tc>
        <w:tc>
          <w:tcPr>
            <w:tcW w:w="282" w:type="pct"/>
            <w:vAlign w:val="center"/>
          </w:tcPr>
          <w:p w14:paraId="6E5C2275"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82</w:t>
            </w:r>
          </w:p>
        </w:tc>
        <w:tc>
          <w:tcPr>
            <w:tcW w:w="1433" w:type="pct"/>
            <w:vAlign w:val="center"/>
          </w:tcPr>
          <w:p w14:paraId="5FA2C8D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Wetland - Shrub</w:t>
            </w:r>
          </w:p>
        </w:tc>
        <w:tc>
          <w:tcPr>
            <w:tcW w:w="299" w:type="pct"/>
            <w:vAlign w:val="center"/>
          </w:tcPr>
          <w:p w14:paraId="0300583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213</w:t>
            </w:r>
          </w:p>
        </w:tc>
        <w:tc>
          <w:tcPr>
            <w:tcW w:w="1230" w:type="pct"/>
            <w:vAlign w:val="center"/>
          </w:tcPr>
          <w:p w14:paraId="3F443973"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Coniferous Sparse</w:t>
            </w:r>
          </w:p>
        </w:tc>
      </w:tr>
      <w:tr w:rsidR="005F02A6" w:rsidRPr="008640A6" w14:paraId="4CC4DA10"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7E7CB092"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31</w:t>
            </w:r>
          </w:p>
        </w:tc>
        <w:tc>
          <w:tcPr>
            <w:tcW w:w="1462" w:type="pct"/>
            <w:noWrap/>
            <w:vAlign w:val="center"/>
            <w:hideMark/>
          </w:tcPr>
          <w:p w14:paraId="108EBEE3"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Snow/Ice</w:t>
            </w:r>
          </w:p>
        </w:tc>
        <w:tc>
          <w:tcPr>
            <w:tcW w:w="282" w:type="pct"/>
            <w:vAlign w:val="center"/>
          </w:tcPr>
          <w:p w14:paraId="4F3DC908"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83</w:t>
            </w:r>
          </w:p>
        </w:tc>
        <w:tc>
          <w:tcPr>
            <w:tcW w:w="1433" w:type="pct"/>
            <w:vAlign w:val="center"/>
          </w:tcPr>
          <w:p w14:paraId="10560516"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Wetland - Herb</w:t>
            </w:r>
          </w:p>
        </w:tc>
        <w:tc>
          <w:tcPr>
            <w:tcW w:w="299" w:type="pct"/>
            <w:vAlign w:val="center"/>
          </w:tcPr>
          <w:p w14:paraId="4F0DD3EA"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220</w:t>
            </w:r>
          </w:p>
        </w:tc>
        <w:tc>
          <w:tcPr>
            <w:tcW w:w="1230" w:type="pct"/>
            <w:vAlign w:val="center"/>
          </w:tcPr>
          <w:p w14:paraId="6087975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Deciduous Forest</w:t>
            </w:r>
          </w:p>
        </w:tc>
      </w:tr>
      <w:tr w:rsidR="005F02A6" w:rsidRPr="008640A6" w14:paraId="744B1D23"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36EE7746"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32</w:t>
            </w:r>
          </w:p>
        </w:tc>
        <w:tc>
          <w:tcPr>
            <w:tcW w:w="1462" w:type="pct"/>
            <w:noWrap/>
            <w:vAlign w:val="center"/>
            <w:hideMark/>
          </w:tcPr>
          <w:p w14:paraId="75627BA3"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Rock/Rubble</w:t>
            </w:r>
          </w:p>
        </w:tc>
        <w:tc>
          <w:tcPr>
            <w:tcW w:w="282" w:type="pct"/>
            <w:vAlign w:val="center"/>
          </w:tcPr>
          <w:p w14:paraId="5E2E19C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100</w:t>
            </w:r>
          </w:p>
        </w:tc>
        <w:tc>
          <w:tcPr>
            <w:tcW w:w="1433" w:type="pct"/>
            <w:vAlign w:val="center"/>
          </w:tcPr>
          <w:p w14:paraId="29A06B1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Herb</w:t>
            </w:r>
          </w:p>
        </w:tc>
        <w:tc>
          <w:tcPr>
            <w:tcW w:w="299" w:type="pct"/>
            <w:vAlign w:val="center"/>
          </w:tcPr>
          <w:p w14:paraId="0A3861B7"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221</w:t>
            </w:r>
          </w:p>
        </w:tc>
        <w:tc>
          <w:tcPr>
            <w:tcW w:w="1230" w:type="pct"/>
            <w:vAlign w:val="center"/>
          </w:tcPr>
          <w:p w14:paraId="30096A9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Broadleaf Dense</w:t>
            </w:r>
          </w:p>
        </w:tc>
      </w:tr>
      <w:tr w:rsidR="005F02A6" w:rsidRPr="008640A6" w14:paraId="1260EC30"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00A9B258"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33</w:t>
            </w:r>
          </w:p>
        </w:tc>
        <w:tc>
          <w:tcPr>
            <w:tcW w:w="1462" w:type="pct"/>
            <w:noWrap/>
            <w:vAlign w:val="center"/>
            <w:hideMark/>
          </w:tcPr>
          <w:p w14:paraId="092B795E"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Exposed land</w:t>
            </w:r>
          </w:p>
        </w:tc>
        <w:tc>
          <w:tcPr>
            <w:tcW w:w="282" w:type="pct"/>
            <w:vAlign w:val="center"/>
          </w:tcPr>
          <w:p w14:paraId="63DBC2B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101</w:t>
            </w:r>
          </w:p>
        </w:tc>
        <w:tc>
          <w:tcPr>
            <w:tcW w:w="1433" w:type="pct"/>
            <w:vAlign w:val="center"/>
          </w:tcPr>
          <w:p w14:paraId="00CAF63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Tussock graminoid tundra</w:t>
            </w:r>
          </w:p>
        </w:tc>
        <w:tc>
          <w:tcPr>
            <w:tcW w:w="299" w:type="pct"/>
            <w:vAlign w:val="center"/>
          </w:tcPr>
          <w:p w14:paraId="055354A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222</w:t>
            </w:r>
          </w:p>
        </w:tc>
        <w:tc>
          <w:tcPr>
            <w:tcW w:w="1230" w:type="pct"/>
            <w:vAlign w:val="center"/>
          </w:tcPr>
          <w:p w14:paraId="68E41E0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Broadleaf Open</w:t>
            </w:r>
          </w:p>
        </w:tc>
      </w:tr>
      <w:tr w:rsidR="005F02A6" w:rsidRPr="008640A6" w14:paraId="62833ED2"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2B51A868"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34</w:t>
            </w:r>
          </w:p>
        </w:tc>
        <w:tc>
          <w:tcPr>
            <w:tcW w:w="1462" w:type="pct"/>
            <w:noWrap/>
            <w:vAlign w:val="center"/>
            <w:hideMark/>
          </w:tcPr>
          <w:p w14:paraId="76B675BE"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Developed</w:t>
            </w:r>
          </w:p>
        </w:tc>
        <w:tc>
          <w:tcPr>
            <w:tcW w:w="282" w:type="pct"/>
            <w:vAlign w:val="center"/>
          </w:tcPr>
          <w:p w14:paraId="50D003AA"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102</w:t>
            </w:r>
          </w:p>
        </w:tc>
        <w:tc>
          <w:tcPr>
            <w:tcW w:w="1433" w:type="pct"/>
            <w:vAlign w:val="center"/>
          </w:tcPr>
          <w:p w14:paraId="57298485"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Wet sedge</w:t>
            </w:r>
          </w:p>
        </w:tc>
        <w:tc>
          <w:tcPr>
            <w:tcW w:w="299" w:type="pct"/>
            <w:vAlign w:val="center"/>
          </w:tcPr>
          <w:p w14:paraId="6ECDD481"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223</w:t>
            </w:r>
          </w:p>
        </w:tc>
        <w:tc>
          <w:tcPr>
            <w:tcW w:w="1230" w:type="pct"/>
            <w:vAlign w:val="center"/>
          </w:tcPr>
          <w:p w14:paraId="695E522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Broadleaf Sparse</w:t>
            </w:r>
          </w:p>
        </w:tc>
      </w:tr>
      <w:tr w:rsidR="005F02A6" w:rsidRPr="008640A6" w14:paraId="5F4466DC"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600DDA26"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35</w:t>
            </w:r>
          </w:p>
        </w:tc>
        <w:tc>
          <w:tcPr>
            <w:tcW w:w="1462" w:type="pct"/>
            <w:noWrap/>
            <w:vAlign w:val="center"/>
            <w:hideMark/>
          </w:tcPr>
          <w:p w14:paraId="0E76D82C"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Sparsely vegetated bedrock</w:t>
            </w:r>
          </w:p>
        </w:tc>
        <w:tc>
          <w:tcPr>
            <w:tcW w:w="282" w:type="pct"/>
            <w:vAlign w:val="center"/>
          </w:tcPr>
          <w:p w14:paraId="004FC6D6"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103</w:t>
            </w:r>
          </w:p>
        </w:tc>
        <w:tc>
          <w:tcPr>
            <w:tcW w:w="1433" w:type="pct"/>
            <w:vAlign w:val="center"/>
          </w:tcPr>
          <w:p w14:paraId="0F8BB1B9"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Moist to dry nontussock graminoid/dwarf shrub tundra</w:t>
            </w:r>
          </w:p>
        </w:tc>
        <w:tc>
          <w:tcPr>
            <w:tcW w:w="299" w:type="pct"/>
            <w:vAlign w:val="center"/>
          </w:tcPr>
          <w:p w14:paraId="7D2DBF9A"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230</w:t>
            </w:r>
          </w:p>
        </w:tc>
        <w:tc>
          <w:tcPr>
            <w:tcW w:w="1230" w:type="pct"/>
            <w:vAlign w:val="center"/>
          </w:tcPr>
          <w:p w14:paraId="5F1C646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Mixed Forest</w:t>
            </w:r>
          </w:p>
        </w:tc>
      </w:tr>
      <w:tr w:rsidR="005F02A6" w:rsidRPr="008640A6" w14:paraId="2BA40BA6"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5E2ADC8A"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36</w:t>
            </w:r>
          </w:p>
        </w:tc>
        <w:tc>
          <w:tcPr>
            <w:tcW w:w="1462" w:type="pct"/>
            <w:noWrap/>
            <w:vAlign w:val="center"/>
            <w:hideMark/>
          </w:tcPr>
          <w:p w14:paraId="2D5B7313"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Sparsely vegetated till-conluvium</w:t>
            </w:r>
          </w:p>
        </w:tc>
        <w:tc>
          <w:tcPr>
            <w:tcW w:w="282" w:type="pct"/>
            <w:vAlign w:val="center"/>
          </w:tcPr>
          <w:p w14:paraId="285A6AAF"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104</w:t>
            </w:r>
          </w:p>
        </w:tc>
        <w:tc>
          <w:tcPr>
            <w:tcW w:w="1433" w:type="pct"/>
            <w:vAlign w:val="center"/>
          </w:tcPr>
          <w:p w14:paraId="2FBB79B1"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Dry graminoid prostrate dwarf shrub tundra</w:t>
            </w:r>
          </w:p>
        </w:tc>
        <w:tc>
          <w:tcPr>
            <w:tcW w:w="299" w:type="pct"/>
            <w:vAlign w:val="center"/>
          </w:tcPr>
          <w:p w14:paraId="4638450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231</w:t>
            </w:r>
          </w:p>
        </w:tc>
        <w:tc>
          <w:tcPr>
            <w:tcW w:w="1230" w:type="pct"/>
            <w:vAlign w:val="center"/>
          </w:tcPr>
          <w:p w14:paraId="77BD138D"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Mixedwood Dense</w:t>
            </w:r>
          </w:p>
        </w:tc>
      </w:tr>
      <w:tr w:rsidR="005F02A6" w:rsidRPr="008640A6" w14:paraId="4A4A0D59"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4F5FA9DC"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lastRenderedPageBreak/>
              <w:t>37</w:t>
            </w:r>
          </w:p>
        </w:tc>
        <w:tc>
          <w:tcPr>
            <w:tcW w:w="1462" w:type="pct"/>
            <w:noWrap/>
            <w:vAlign w:val="center"/>
            <w:hideMark/>
          </w:tcPr>
          <w:p w14:paraId="24042C7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Bare soil with cryptogam crust - frost boils</w:t>
            </w:r>
          </w:p>
        </w:tc>
        <w:tc>
          <w:tcPr>
            <w:tcW w:w="282" w:type="pct"/>
            <w:vAlign w:val="center"/>
          </w:tcPr>
          <w:p w14:paraId="4F2BDA3B"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110</w:t>
            </w:r>
          </w:p>
        </w:tc>
        <w:tc>
          <w:tcPr>
            <w:tcW w:w="1433" w:type="pct"/>
            <w:vAlign w:val="center"/>
          </w:tcPr>
          <w:p w14:paraId="605FD7F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Grassland</w:t>
            </w:r>
          </w:p>
        </w:tc>
        <w:tc>
          <w:tcPr>
            <w:tcW w:w="299" w:type="pct"/>
            <w:vAlign w:val="center"/>
          </w:tcPr>
          <w:p w14:paraId="57ECB9A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232</w:t>
            </w:r>
          </w:p>
        </w:tc>
        <w:tc>
          <w:tcPr>
            <w:tcW w:w="1230" w:type="pct"/>
            <w:vAlign w:val="center"/>
          </w:tcPr>
          <w:p w14:paraId="2F9A3759"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Mixedwood Open</w:t>
            </w:r>
          </w:p>
        </w:tc>
      </w:tr>
      <w:tr w:rsidR="005F02A6" w:rsidRPr="008640A6" w14:paraId="44F9749F"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15EEFC21"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40</w:t>
            </w:r>
          </w:p>
        </w:tc>
        <w:tc>
          <w:tcPr>
            <w:tcW w:w="1462" w:type="pct"/>
            <w:noWrap/>
            <w:vAlign w:val="center"/>
            <w:hideMark/>
          </w:tcPr>
          <w:p w14:paraId="0C4B4DF1"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Bryoids</w:t>
            </w:r>
          </w:p>
        </w:tc>
        <w:tc>
          <w:tcPr>
            <w:tcW w:w="282" w:type="pct"/>
            <w:vAlign w:val="center"/>
          </w:tcPr>
          <w:p w14:paraId="3FF9C2C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120</w:t>
            </w:r>
          </w:p>
        </w:tc>
        <w:tc>
          <w:tcPr>
            <w:tcW w:w="1433" w:type="pct"/>
            <w:vAlign w:val="center"/>
          </w:tcPr>
          <w:p w14:paraId="6BB16CC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Cultivated Agricultural Land</w:t>
            </w:r>
          </w:p>
        </w:tc>
        <w:tc>
          <w:tcPr>
            <w:tcW w:w="299" w:type="pct"/>
            <w:vAlign w:val="center"/>
          </w:tcPr>
          <w:p w14:paraId="10A637F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233</w:t>
            </w:r>
          </w:p>
        </w:tc>
        <w:tc>
          <w:tcPr>
            <w:tcW w:w="1230" w:type="pct"/>
            <w:vAlign w:val="center"/>
          </w:tcPr>
          <w:p w14:paraId="53BE4211"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Mixedwood Sparse</w:t>
            </w:r>
          </w:p>
        </w:tc>
      </w:tr>
    </w:tbl>
    <w:p w14:paraId="30FBC790" w14:textId="77777777" w:rsidR="005F02A6" w:rsidRPr="005F02A6" w:rsidRDefault="005F02A6" w:rsidP="005F02A6"/>
    <w:p w14:paraId="4623A3F2" w14:textId="77777777" w:rsidR="005F02A6" w:rsidRPr="005F02A6" w:rsidRDefault="005F02A6" w:rsidP="008C7F3C">
      <w:pPr>
        <w:pStyle w:val="ListParagraph"/>
        <w:numPr>
          <w:ilvl w:val="0"/>
          <w:numId w:val="74"/>
        </w:numPr>
        <w:spacing w:line="240" w:lineRule="auto"/>
        <w:rPr>
          <w:lang w:val="en-CA"/>
        </w:rPr>
      </w:pPr>
      <w:r>
        <w:rPr>
          <w:lang w:val="en-CA"/>
        </w:rPr>
        <w:t xml:space="preserve">New Class: </w:t>
      </w:r>
      <w:r w:rsidRPr="005F02A6">
        <w:t>PointOfInterest</w:t>
      </w:r>
    </w:p>
    <w:p w14:paraId="60556370" w14:textId="77777777" w:rsidR="005F02A6" w:rsidRDefault="005F02A6" w:rsidP="005F02A6">
      <w:pPr>
        <w:pStyle w:val="ListParagraph"/>
        <w:numPr>
          <w:ilvl w:val="1"/>
          <w:numId w:val="2"/>
        </w:numPr>
        <w:rPr>
          <w:lang w:val="en-CA"/>
        </w:rPr>
      </w:pPr>
      <w:r>
        <w:rPr>
          <w:lang w:val="en-CA"/>
        </w:rPr>
        <w:t>PointOfInterest subclassof locatedOnParcel min 1 Parcel</w:t>
      </w:r>
    </w:p>
    <w:p w14:paraId="46D4A870" w14:textId="77777777" w:rsidR="005F02A6" w:rsidRDefault="005F02A6" w:rsidP="005F02A6">
      <w:pPr>
        <w:pStyle w:val="ListParagraph"/>
        <w:numPr>
          <w:ilvl w:val="1"/>
          <w:numId w:val="2"/>
        </w:numPr>
        <w:rPr>
          <w:lang w:val="en-CA"/>
        </w:rPr>
      </w:pPr>
      <w:r>
        <w:rPr>
          <w:lang w:val="en-CA"/>
        </w:rPr>
        <w:t>Subclasses of POI may be defined according to the value of hasGFXPOIClassCode</w:t>
      </w:r>
    </w:p>
    <w:tbl>
      <w:tblPr>
        <w:tblStyle w:val="PlainTable1"/>
        <w:tblW w:w="4052" w:type="pct"/>
        <w:tblInd w:w="607" w:type="dxa"/>
        <w:tblLayout w:type="fixed"/>
        <w:tblLook w:val="04A0" w:firstRow="1" w:lastRow="0" w:firstColumn="1" w:lastColumn="0" w:noHBand="0" w:noVBand="1"/>
      </w:tblPr>
      <w:tblGrid>
        <w:gridCol w:w="643"/>
        <w:gridCol w:w="3191"/>
        <w:gridCol w:w="615"/>
        <w:gridCol w:w="3128"/>
      </w:tblGrid>
      <w:tr w:rsidR="005F02A6" w:rsidRPr="008640A6" w14:paraId="792D3D5D" w14:textId="77777777" w:rsidTr="00B65792">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674EA7FA"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w:t>
            </w:r>
          </w:p>
        </w:tc>
        <w:tc>
          <w:tcPr>
            <w:tcW w:w="2106" w:type="pct"/>
            <w:noWrap/>
            <w:vAlign w:val="center"/>
          </w:tcPr>
          <w:p w14:paraId="4F8F131C"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 xml:space="preserve">General </w:t>
            </w:r>
          </w:p>
        </w:tc>
        <w:tc>
          <w:tcPr>
            <w:tcW w:w="406" w:type="pct"/>
            <w:vAlign w:val="center"/>
          </w:tcPr>
          <w:p w14:paraId="3EDD0B96"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16</w:t>
            </w:r>
          </w:p>
        </w:tc>
        <w:tc>
          <w:tcPr>
            <w:tcW w:w="2064" w:type="pct"/>
            <w:vAlign w:val="center"/>
          </w:tcPr>
          <w:p w14:paraId="41126158"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Banking and Finance</w:t>
            </w:r>
          </w:p>
        </w:tc>
      </w:tr>
      <w:tr w:rsidR="005F02A6" w:rsidRPr="008640A6" w14:paraId="59A3A3ED"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5798152A"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2</w:t>
            </w:r>
          </w:p>
        </w:tc>
        <w:tc>
          <w:tcPr>
            <w:tcW w:w="2106" w:type="pct"/>
            <w:noWrap/>
            <w:vAlign w:val="center"/>
          </w:tcPr>
          <w:p w14:paraId="0070DA2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Government</w:t>
            </w:r>
          </w:p>
        </w:tc>
        <w:tc>
          <w:tcPr>
            <w:tcW w:w="406" w:type="pct"/>
            <w:vAlign w:val="center"/>
          </w:tcPr>
          <w:p w14:paraId="046EDC19"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17</w:t>
            </w:r>
          </w:p>
        </w:tc>
        <w:tc>
          <w:tcPr>
            <w:tcW w:w="2064" w:type="pct"/>
            <w:vAlign w:val="center"/>
          </w:tcPr>
          <w:p w14:paraId="2BFE6634"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Mail and Shipping</w:t>
            </w:r>
          </w:p>
        </w:tc>
      </w:tr>
      <w:tr w:rsidR="005F02A6" w:rsidRPr="008640A6" w14:paraId="64D0714B"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75D49D23"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3</w:t>
            </w:r>
          </w:p>
        </w:tc>
        <w:tc>
          <w:tcPr>
            <w:tcW w:w="2106" w:type="pct"/>
            <w:noWrap/>
            <w:vAlign w:val="center"/>
          </w:tcPr>
          <w:p w14:paraId="789D4EB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Medical</w:t>
            </w:r>
          </w:p>
        </w:tc>
        <w:tc>
          <w:tcPr>
            <w:tcW w:w="406" w:type="pct"/>
            <w:vAlign w:val="center"/>
          </w:tcPr>
          <w:p w14:paraId="45E2686D"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18</w:t>
            </w:r>
          </w:p>
        </w:tc>
        <w:tc>
          <w:tcPr>
            <w:tcW w:w="2064" w:type="pct"/>
            <w:vAlign w:val="center"/>
          </w:tcPr>
          <w:p w14:paraId="19CCE741"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Weather</w:t>
            </w:r>
          </w:p>
        </w:tc>
      </w:tr>
      <w:tr w:rsidR="005F02A6" w:rsidRPr="008640A6" w14:paraId="2D9010D2"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2B972B6E"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4</w:t>
            </w:r>
          </w:p>
        </w:tc>
        <w:tc>
          <w:tcPr>
            <w:tcW w:w="2106" w:type="pct"/>
            <w:noWrap/>
            <w:vAlign w:val="center"/>
          </w:tcPr>
          <w:p w14:paraId="6169E4F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Education</w:t>
            </w:r>
          </w:p>
        </w:tc>
        <w:tc>
          <w:tcPr>
            <w:tcW w:w="406" w:type="pct"/>
            <w:vAlign w:val="center"/>
          </w:tcPr>
          <w:p w14:paraId="3682A96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19</w:t>
            </w:r>
          </w:p>
        </w:tc>
        <w:tc>
          <w:tcPr>
            <w:tcW w:w="2064" w:type="pct"/>
            <w:vAlign w:val="center"/>
          </w:tcPr>
          <w:p w14:paraId="4DAAD3E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Water Supply and Treatment</w:t>
            </w:r>
          </w:p>
        </w:tc>
      </w:tr>
      <w:tr w:rsidR="005F02A6" w:rsidRPr="008640A6" w14:paraId="71EE4A01"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0AE22235"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5</w:t>
            </w:r>
          </w:p>
        </w:tc>
        <w:tc>
          <w:tcPr>
            <w:tcW w:w="2106" w:type="pct"/>
            <w:noWrap/>
            <w:vAlign w:val="center"/>
          </w:tcPr>
          <w:p w14:paraId="2046FD8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Transportation</w:t>
            </w:r>
          </w:p>
        </w:tc>
        <w:tc>
          <w:tcPr>
            <w:tcW w:w="406" w:type="pct"/>
            <w:vAlign w:val="center"/>
          </w:tcPr>
          <w:p w14:paraId="5E791FA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20</w:t>
            </w:r>
          </w:p>
        </w:tc>
        <w:tc>
          <w:tcPr>
            <w:tcW w:w="2064" w:type="pct"/>
            <w:vAlign w:val="center"/>
          </w:tcPr>
          <w:p w14:paraId="67C0FE7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Information and Communication</w:t>
            </w:r>
          </w:p>
        </w:tc>
      </w:tr>
      <w:tr w:rsidR="005F02A6" w:rsidRPr="008640A6" w14:paraId="53257335"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5D9A0C76"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6</w:t>
            </w:r>
          </w:p>
        </w:tc>
        <w:tc>
          <w:tcPr>
            <w:tcW w:w="2106" w:type="pct"/>
            <w:noWrap/>
            <w:vAlign w:val="center"/>
          </w:tcPr>
          <w:p w14:paraId="79DCEDB2"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Commercial</w:t>
            </w:r>
          </w:p>
        </w:tc>
        <w:tc>
          <w:tcPr>
            <w:tcW w:w="406" w:type="pct"/>
            <w:vAlign w:val="center"/>
          </w:tcPr>
          <w:p w14:paraId="2B97B5E9"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21</w:t>
            </w:r>
          </w:p>
        </w:tc>
        <w:tc>
          <w:tcPr>
            <w:tcW w:w="2064" w:type="pct"/>
            <w:vAlign w:val="center"/>
          </w:tcPr>
          <w:p w14:paraId="762A6303"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Settlement</w:t>
            </w:r>
          </w:p>
        </w:tc>
      </w:tr>
      <w:tr w:rsidR="005F02A6" w:rsidRPr="008640A6" w14:paraId="4FD3390B"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5EC1A1AD"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7</w:t>
            </w:r>
          </w:p>
        </w:tc>
        <w:tc>
          <w:tcPr>
            <w:tcW w:w="2106" w:type="pct"/>
            <w:noWrap/>
            <w:vAlign w:val="center"/>
          </w:tcPr>
          <w:p w14:paraId="4564597E"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Religious</w:t>
            </w:r>
          </w:p>
        </w:tc>
        <w:tc>
          <w:tcPr>
            <w:tcW w:w="406" w:type="pct"/>
            <w:vAlign w:val="center"/>
          </w:tcPr>
          <w:p w14:paraId="35CA02FA"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22</w:t>
            </w:r>
          </w:p>
        </w:tc>
        <w:tc>
          <w:tcPr>
            <w:tcW w:w="2064" w:type="pct"/>
            <w:vAlign w:val="center"/>
          </w:tcPr>
          <w:p w14:paraId="21E1003F"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Natural</w:t>
            </w:r>
          </w:p>
        </w:tc>
      </w:tr>
      <w:tr w:rsidR="005F02A6" w:rsidRPr="008640A6" w14:paraId="2345772C"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754031C3"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8</w:t>
            </w:r>
          </w:p>
        </w:tc>
        <w:tc>
          <w:tcPr>
            <w:tcW w:w="2106" w:type="pct"/>
            <w:noWrap/>
            <w:vAlign w:val="center"/>
          </w:tcPr>
          <w:p w14:paraId="3AC1ECB8"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Recreation</w:t>
            </w:r>
          </w:p>
        </w:tc>
        <w:tc>
          <w:tcPr>
            <w:tcW w:w="406" w:type="pct"/>
            <w:vAlign w:val="center"/>
          </w:tcPr>
          <w:p w14:paraId="3CA3117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99</w:t>
            </w:r>
          </w:p>
        </w:tc>
        <w:tc>
          <w:tcPr>
            <w:tcW w:w="2064" w:type="pct"/>
            <w:vAlign w:val="center"/>
          </w:tcPr>
          <w:p w14:paraId="56E17B56"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Other</w:t>
            </w:r>
          </w:p>
        </w:tc>
      </w:tr>
      <w:tr w:rsidR="005F02A6" w:rsidRPr="008640A6" w14:paraId="26651E9A"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3AF9A029"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9</w:t>
            </w:r>
          </w:p>
        </w:tc>
        <w:tc>
          <w:tcPr>
            <w:tcW w:w="2106" w:type="pct"/>
            <w:noWrap/>
            <w:vAlign w:val="center"/>
          </w:tcPr>
          <w:p w14:paraId="1582222F"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Cultural / Heritage</w:t>
            </w:r>
          </w:p>
        </w:tc>
        <w:tc>
          <w:tcPr>
            <w:tcW w:w="406" w:type="pct"/>
            <w:vAlign w:val="center"/>
          </w:tcPr>
          <w:p w14:paraId="3C661E05"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064" w:type="pct"/>
            <w:vAlign w:val="center"/>
          </w:tcPr>
          <w:p w14:paraId="349A8174"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5F02A6" w:rsidRPr="008640A6" w14:paraId="12DEE33C"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1053BD29"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10</w:t>
            </w:r>
          </w:p>
        </w:tc>
        <w:tc>
          <w:tcPr>
            <w:tcW w:w="2106" w:type="pct"/>
            <w:noWrap/>
            <w:vAlign w:val="center"/>
          </w:tcPr>
          <w:p w14:paraId="778C7EB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Hotel</w:t>
            </w:r>
          </w:p>
        </w:tc>
        <w:tc>
          <w:tcPr>
            <w:tcW w:w="406" w:type="pct"/>
            <w:vAlign w:val="center"/>
          </w:tcPr>
          <w:p w14:paraId="63E74FB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064" w:type="pct"/>
            <w:vAlign w:val="center"/>
          </w:tcPr>
          <w:p w14:paraId="3BE9C95E"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5F02A6" w:rsidRPr="008640A6" w14:paraId="4BF89E67"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0BC01E3C"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11</w:t>
            </w:r>
          </w:p>
        </w:tc>
        <w:tc>
          <w:tcPr>
            <w:tcW w:w="2106" w:type="pct"/>
            <w:noWrap/>
            <w:vAlign w:val="center"/>
          </w:tcPr>
          <w:p w14:paraId="6454A86E"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Airport</w:t>
            </w:r>
          </w:p>
        </w:tc>
        <w:tc>
          <w:tcPr>
            <w:tcW w:w="406" w:type="pct"/>
            <w:vAlign w:val="center"/>
          </w:tcPr>
          <w:p w14:paraId="1ECE6C7D"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064" w:type="pct"/>
            <w:vAlign w:val="center"/>
          </w:tcPr>
          <w:p w14:paraId="7024B9C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5F02A6" w:rsidRPr="008640A6" w14:paraId="49F15E85"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1BE1A06C"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12</w:t>
            </w:r>
          </w:p>
        </w:tc>
        <w:tc>
          <w:tcPr>
            <w:tcW w:w="2106" w:type="pct"/>
            <w:noWrap/>
            <w:vAlign w:val="center"/>
          </w:tcPr>
          <w:p w14:paraId="39D4224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Industrial</w:t>
            </w:r>
          </w:p>
        </w:tc>
        <w:tc>
          <w:tcPr>
            <w:tcW w:w="406" w:type="pct"/>
            <w:vAlign w:val="center"/>
          </w:tcPr>
          <w:p w14:paraId="1A32FB58"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064" w:type="pct"/>
            <w:vAlign w:val="center"/>
          </w:tcPr>
          <w:p w14:paraId="30E12FBE"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5F02A6" w:rsidRPr="008640A6" w14:paraId="3AB5F1D9"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4BC3EDA1"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13</w:t>
            </w:r>
          </w:p>
        </w:tc>
        <w:tc>
          <w:tcPr>
            <w:tcW w:w="2106" w:type="pct"/>
            <w:noWrap/>
            <w:vAlign w:val="center"/>
          </w:tcPr>
          <w:p w14:paraId="3680271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Community Centre</w:t>
            </w:r>
          </w:p>
        </w:tc>
        <w:tc>
          <w:tcPr>
            <w:tcW w:w="406" w:type="pct"/>
            <w:vAlign w:val="center"/>
          </w:tcPr>
          <w:p w14:paraId="6D692D0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064" w:type="pct"/>
            <w:vAlign w:val="center"/>
          </w:tcPr>
          <w:p w14:paraId="76F1F0F6"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5F02A6" w:rsidRPr="008640A6" w14:paraId="17F0C107"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710BDBA2"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14</w:t>
            </w:r>
          </w:p>
        </w:tc>
        <w:tc>
          <w:tcPr>
            <w:tcW w:w="2106" w:type="pct"/>
            <w:noWrap/>
            <w:vAlign w:val="center"/>
          </w:tcPr>
          <w:p w14:paraId="6EF5D2D4"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Agricultural</w:t>
            </w:r>
          </w:p>
        </w:tc>
        <w:tc>
          <w:tcPr>
            <w:tcW w:w="406" w:type="pct"/>
            <w:vAlign w:val="center"/>
          </w:tcPr>
          <w:p w14:paraId="67A60E5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064" w:type="pct"/>
            <w:vAlign w:val="center"/>
          </w:tcPr>
          <w:p w14:paraId="68802AA4"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5F02A6" w:rsidRPr="008640A6" w14:paraId="239A5A3B"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0A29EF28"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lastRenderedPageBreak/>
              <w:t>15</w:t>
            </w:r>
          </w:p>
        </w:tc>
        <w:tc>
          <w:tcPr>
            <w:tcW w:w="2106" w:type="pct"/>
            <w:noWrap/>
            <w:vAlign w:val="center"/>
          </w:tcPr>
          <w:p w14:paraId="05C87B3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Energy</w:t>
            </w:r>
          </w:p>
        </w:tc>
        <w:tc>
          <w:tcPr>
            <w:tcW w:w="406" w:type="pct"/>
            <w:vAlign w:val="center"/>
          </w:tcPr>
          <w:p w14:paraId="772AE056"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064" w:type="pct"/>
            <w:vAlign w:val="center"/>
          </w:tcPr>
          <w:p w14:paraId="42ED45C4"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bl>
    <w:p w14:paraId="73843DBB" w14:textId="77777777" w:rsidR="005F02A6" w:rsidRDefault="005F02A6" w:rsidP="005F02A6">
      <w:pPr>
        <w:pStyle w:val="ListParagraph"/>
        <w:numPr>
          <w:ilvl w:val="0"/>
          <w:numId w:val="0"/>
        </w:numPr>
        <w:ind w:left="720"/>
        <w:rPr>
          <w:lang w:val="en-CA"/>
        </w:rPr>
      </w:pPr>
    </w:p>
    <w:p w14:paraId="334126E5" w14:textId="77777777" w:rsidR="005F02A6" w:rsidRDefault="005F02A6" w:rsidP="008C7F3C">
      <w:pPr>
        <w:pStyle w:val="ListParagraph"/>
        <w:numPr>
          <w:ilvl w:val="0"/>
          <w:numId w:val="74"/>
        </w:numPr>
        <w:spacing w:line="240" w:lineRule="auto"/>
        <w:rPr>
          <w:lang w:val="en-CA"/>
        </w:rPr>
      </w:pPr>
      <w:r>
        <w:rPr>
          <w:lang w:val="en-CA"/>
        </w:rPr>
        <w:t>New Class: GFXRoadSegment subclassOf TransportationComplex (not quite icity:RoadSegment because it also includes other modes of transport)</w:t>
      </w:r>
    </w:p>
    <w:p w14:paraId="657DF1AF" w14:textId="77777777" w:rsidR="005F02A6" w:rsidRDefault="005F02A6" w:rsidP="005F02A6">
      <w:pPr>
        <w:pStyle w:val="ListParagraph"/>
        <w:numPr>
          <w:ilvl w:val="1"/>
          <w:numId w:val="2"/>
        </w:numPr>
        <w:rPr>
          <w:lang w:val="en-CA"/>
        </w:rPr>
      </w:pPr>
      <w:r>
        <w:rPr>
          <w:lang w:val="en-CA"/>
        </w:rPr>
        <w:t>Subclassof hasRoadLevel exactly 1 RoadLevel</w:t>
      </w:r>
    </w:p>
    <w:p w14:paraId="2BADC641" w14:textId="77777777" w:rsidR="005F02A6" w:rsidRDefault="005F02A6" w:rsidP="005F02A6">
      <w:pPr>
        <w:pStyle w:val="ListParagraph"/>
        <w:numPr>
          <w:ilvl w:val="1"/>
          <w:numId w:val="2"/>
        </w:numPr>
        <w:rPr>
          <w:lang w:val="en-CA"/>
        </w:rPr>
      </w:pPr>
      <w:r>
        <w:rPr>
          <w:lang w:val="en-CA"/>
        </w:rPr>
        <w:t>subclasses of RoadSegment may be defined according to the value of hasGFXRoadClassCode:</w:t>
      </w:r>
    </w:p>
    <w:tbl>
      <w:tblPr>
        <w:tblStyle w:val="PlainTable1"/>
        <w:tblW w:w="4164" w:type="pct"/>
        <w:tblInd w:w="607" w:type="dxa"/>
        <w:tblLayout w:type="fixed"/>
        <w:tblLook w:val="04A0" w:firstRow="1" w:lastRow="0" w:firstColumn="1" w:lastColumn="0" w:noHBand="0" w:noVBand="1"/>
      </w:tblPr>
      <w:tblGrid>
        <w:gridCol w:w="852"/>
        <w:gridCol w:w="3191"/>
        <w:gridCol w:w="727"/>
        <w:gridCol w:w="3017"/>
      </w:tblGrid>
      <w:tr w:rsidR="005F02A6" w:rsidRPr="008640A6" w14:paraId="12AD4AE5" w14:textId="77777777" w:rsidTr="00B65792">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449B72DF"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w:t>
            </w:r>
          </w:p>
        </w:tc>
        <w:tc>
          <w:tcPr>
            <w:tcW w:w="2049" w:type="pct"/>
            <w:noWrap/>
            <w:vAlign w:val="center"/>
          </w:tcPr>
          <w:p w14:paraId="1A92A4E3"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Freeway</w:t>
            </w:r>
          </w:p>
        </w:tc>
        <w:tc>
          <w:tcPr>
            <w:tcW w:w="467" w:type="pct"/>
            <w:vAlign w:val="center"/>
          </w:tcPr>
          <w:p w14:paraId="06CC6412"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11</w:t>
            </w:r>
          </w:p>
        </w:tc>
        <w:tc>
          <w:tcPr>
            <w:tcW w:w="1937" w:type="pct"/>
            <w:vAlign w:val="center"/>
          </w:tcPr>
          <w:p w14:paraId="6A27C494"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Rapid Transit</w:t>
            </w:r>
          </w:p>
        </w:tc>
      </w:tr>
      <w:tr w:rsidR="005F02A6" w:rsidRPr="008640A6" w14:paraId="6F594869"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1D1EE09A"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2</w:t>
            </w:r>
          </w:p>
        </w:tc>
        <w:tc>
          <w:tcPr>
            <w:tcW w:w="2049" w:type="pct"/>
            <w:noWrap/>
            <w:vAlign w:val="center"/>
          </w:tcPr>
          <w:p w14:paraId="449B2A4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Expressway / Highway</w:t>
            </w:r>
          </w:p>
        </w:tc>
        <w:tc>
          <w:tcPr>
            <w:tcW w:w="467" w:type="pct"/>
            <w:vAlign w:val="center"/>
          </w:tcPr>
          <w:p w14:paraId="0FB166F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12</w:t>
            </w:r>
          </w:p>
        </w:tc>
        <w:tc>
          <w:tcPr>
            <w:tcW w:w="1937" w:type="pct"/>
            <w:vAlign w:val="center"/>
          </w:tcPr>
          <w:p w14:paraId="23C8F48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Service Lane</w:t>
            </w:r>
          </w:p>
        </w:tc>
      </w:tr>
      <w:tr w:rsidR="005F02A6" w:rsidRPr="008640A6" w14:paraId="66841BDD"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4F3BE9E4"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3</w:t>
            </w:r>
          </w:p>
        </w:tc>
        <w:tc>
          <w:tcPr>
            <w:tcW w:w="2049" w:type="pct"/>
            <w:noWrap/>
            <w:vAlign w:val="center"/>
          </w:tcPr>
          <w:p w14:paraId="4888B28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Arterial</w:t>
            </w:r>
          </w:p>
        </w:tc>
        <w:tc>
          <w:tcPr>
            <w:tcW w:w="467" w:type="pct"/>
            <w:vAlign w:val="center"/>
          </w:tcPr>
          <w:p w14:paraId="3F35078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13</w:t>
            </w:r>
          </w:p>
        </w:tc>
        <w:tc>
          <w:tcPr>
            <w:tcW w:w="1937" w:type="pct"/>
            <w:vAlign w:val="center"/>
          </w:tcPr>
          <w:p w14:paraId="706ED23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Winter</w:t>
            </w:r>
          </w:p>
        </w:tc>
      </w:tr>
      <w:tr w:rsidR="005F02A6" w:rsidRPr="008640A6" w14:paraId="313C0F81"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52DE5FE"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4</w:t>
            </w:r>
          </w:p>
        </w:tc>
        <w:tc>
          <w:tcPr>
            <w:tcW w:w="2049" w:type="pct"/>
            <w:noWrap/>
            <w:vAlign w:val="center"/>
          </w:tcPr>
          <w:p w14:paraId="7CDD3303"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Collector</w:t>
            </w:r>
          </w:p>
        </w:tc>
        <w:tc>
          <w:tcPr>
            <w:tcW w:w="467" w:type="pct"/>
            <w:vAlign w:val="center"/>
          </w:tcPr>
          <w:p w14:paraId="4CFAF01A"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14</w:t>
            </w:r>
          </w:p>
        </w:tc>
        <w:tc>
          <w:tcPr>
            <w:tcW w:w="1937" w:type="pct"/>
            <w:vAlign w:val="center"/>
          </w:tcPr>
          <w:p w14:paraId="51D9F29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Major Arterial</w:t>
            </w:r>
          </w:p>
        </w:tc>
      </w:tr>
      <w:tr w:rsidR="005F02A6" w:rsidRPr="008640A6" w14:paraId="6104BD2B"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682B8561"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5</w:t>
            </w:r>
          </w:p>
        </w:tc>
        <w:tc>
          <w:tcPr>
            <w:tcW w:w="2049" w:type="pct"/>
            <w:noWrap/>
            <w:vAlign w:val="center"/>
          </w:tcPr>
          <w:p w14:paraId="68A8B8F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Local / Street</w:t>
            </w:r>
          </w:p>
        </w:tc>
        <w:tc>
          <w:tcPr>
            <w:tcW w:w="467" w:type="pct"/>
            <w:vAlign w:val="center"/>
          </w:tcPr>
          <w:p w14:paraId="2BCC0C8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w:t>
            </w:r>
          </w:p>
        </w:tc>
        <w:tc>
          <w:tcPr>
            <w:tcW w:w="1937" w:type="pct"/>
            <w:vAlign w:val="center"/>
          </w:tcPr>
          <w:p w14:paraId="4E09977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Minor Arterial</w:t>
            </w:r>
          </w:p>
        </w:tc>
      </w:tr>
      <w:tr w:rsidR="005F02A6" w:rsidRPr="008640A6" w14:paraId="4E9F495D"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0DDA0E04"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6</w:t>
            </w:r>
          </w:p>
        </w:tc>
        <w:tc>
          <w:tcPr>
            <w:tcW w:w="2049" w:type="pct"/>
            <w:noWrap/>
            <w:vAlign w:val="center"/>
          </w:tcPr>
          <w:p w14:paraId="0158587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Local / Strata</w:t>
            </w:r>
          </w:p>
        </w:tc>
        <w:tc>
          <w:tcPr>
            <w:tcW w:w="467" w:type="pct"/>
            <w:vAlign w:val="center"/>
          </w:tcPr>
          <w:p w14:paraId="3545A83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16</w:t>
            </w:r>
          </w:p>
        </w:tc>
        <w:tc>
          <w:tcPr>
            <w:tcW w:w="1937" w:type="pct"/>
            <w:vAlign w:val="center"/>
          </w:tcPr>
          <w:p w14:paraId="4C54070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Recreation</w:t>
            </w:r>
          </w:p>
        </w:tc>
      </w:tr>
      <w:tr w:rsidR="005F02A6" w:rsidRPr="008640A6" w14:paraId="240AD2DD"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4FCE4974"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7</w:t>
            </w:r>
          </w:p>
        </w:tc>
        <w:tc>
          <w:tcPr>
            <w:tcW w:w="2049" w:type="pct"/>
            <w:noWrap/>
            <w:vAlign w:val="center"/>
          </w:tcPr>
          <w:p w14:paraId="37E4CAB9"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Local / Unknown</w:t>
            </w:r>
          </w:p>
        </w:tc>
        <w:tc>
          <w:tcPr>
            <w:tcW w:w="467" w:type="pct"/>
            <w:vAlign w:val="center"/>
          </w:tcPr>
          <w:p w14:paraId="5F41DE0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17</w:t>
            </w:r>
          </w:p>
        </w:tc>
        <w:tc>
          <w:tcPr>
            <w:tcW w:w="1937" w:type="pct"/>
            <w:vAlign w:val="center"/>
          </w:tcPr>
          <w:p w14:paraId="7CF026B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Resource</w:t>
            </w:r>
          </w:p>
        </w:tc>
      </w:tr>
      <w:tr w:rsidR="005F02A6" w:rsidRPr="008640A6" w14:paraId="006D4ABD"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4E4836BC"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8</w:t>
            </w:r>
          </w:p>
        </w:tc>
        <w:tc>
          <w:tcPr>
            <w:tcW w:w="2049" w:type="pct"/>
            <w:noWrap/>
            <w:vAlign w:val="center"/>
          </w:tcPr>
          <w:p w14:paraId="4368AAF4"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Alleyway / Lane</w:t>
            </w:r>
          </w:p>
        </w:tc>
        <w:tc>
          <w:tcPr>
            <w:tcW w:w="467" w:type="pct"/>
            <w:vAlign w:val="center"/>
          </w:tcPr>
          <w:p w14:paraId="2173389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18</w:t>
            </w:r>
          </w:p>
        </w:tc>
        <w:tc>
          <w:tcPr>
            <w:tcW w:w="1937" w:type="pct"/>
            <w:vAlign w:val="center"/>
          </w:tcPr>
          <w:p w14:paraId="5C4FE76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Lane</w:t>
            </w:r>
          </w:p>
        </w:tc>
      </w:tr>
      <w:tr w:rsidR="005F02A6" w:rsidRPr="008640A6" w14:paraId="582A5317"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BD8F2D9"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9</w:t>
            </w:r>
          </w:p>
        </w:tc>
        <w:tc>
          <w:tcPr>
            <w:tcW w:w="2049" w:type="pct"/>
            <w:noWrap/>
            <w:vAlign w:val="center"/>
          </w:tcPr>
          <w:p w14:paraId="4CE965E5"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Ramp</w:t>
            </w:r>
          </w:p>
        </w:tc>
        <w:tc>
          <w:tcPr>
            <w:tcW w:w="467" w:type="pct"/>
            <w:vAlign w:val="center"/>
          </w:tcPr>
          <w:p w14:paraId="30F6D956"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19</w:t>
            </w:r>
          </w:p>
        </w:tc>
        <w:tc>
          <w:tcPr>
            <w:tcW w:w="1937" w:type="pct"/>
            <w:vAlign w:val="center"/>
          </w:tcPr>
          <w:p w14:paraId="08FC753D"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Alleyway</w:t>
            </w:r>
          </w:p>
        </w:tc>
      </w:tr>
      <w:tr w:rsidR="005F02A6" w:rsidRPr="008640A6" w14:paraId="49E260D5"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6AC28074"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10</w:t>
            </w:r>
          </w:p>
        </w:tc>
        <w:tc>
          <w:tcPr>
            <w:tcW w:w="2049" w:type="pct"/>
            <w:noWrap/>
            <w:vAlign w:val="center"/>
          </w:tcPr>
          <w:p w14:paraId="42C6DFF2"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Resource / Recreation</w:t>
            </w:r>
          </w:p>
        </w:tc>
        <w:tc>
          <w:tcPr>
            <w:tcW w:w="467" w:type="pct"/>
            <w:vAlign w:val="center"/>
          </w:tcPr>
          <w:p w14:paraId="628A1FC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20</w:t>
            </w:r>
          </w:p>
        </w:tc>
        <w:tc>
          <w:tcPr>
            <w:tcW w:w="1937" w:type="pct"/>
            <w:vAlign w:val="center"/>
          </w:tcPr>
          <w:p w14:paraId="67F1FF7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Local</w:t>
            </w:r>
          </w:p>
        </w:tc>
      </w:tr>
      <w:tr w:rsidR="005F02A6" w:rsidRPr="008640A6" w14:paraId="0914A43E"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0CA994BD" w14:textId="77777777" w:rsidR="005F02A6" w:rsidRDefault="005F02A6" w:rsidP="00B65792">
            <w:pPr>
              <w:jc w:val="right"/>
              <w:rPr>
                <w:rFonts w:ascii="Arial" w:hAnsi="Arial" w:cs="Arial"/>
                <w:b w:val="0"/>
                <w:sz w:val="20"/>
                <w:szCs w:val="20"/>
              </w:rPr>
            </w:pPr>
            <w:r>
              <w:rPr>
                <w:rFonts w:ascii="Arial" w:hAnsi="Arial" w:cs="Arial"/>
                <w:b w:val="0"/>
                <w:sz w:val="20"/>
                <w:szCs w:val="20"/>
              </w:rPr>
              <w:t>21</w:t>
            </w:r>
          </w:p>
        </w:tc>
        <w:tc>
          <w:tcPr>
            <w:tcW w:w="2049" w:type="pct"/>
            <w:noWrap/>
            <w:vAlign w:val="center"/>
          </w:tcPr>
          <w:p w14:paraId="60BBC377"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4WD</w:t>
            </w:r>
          </w:p>
        </w:tc>
        <w:tc>
          <w:tcPr>
            <w:tcW w:w="467" w:type="pct"/>
            <w:vAlign w:val="center"/>
          </w:tcPr>
          <w:p w14:paraId="1E469DE6"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22</w:t>
            </w:r>
          </w:p>
        </w:tc>
        <w:tc>
          <w:tcPr>
            <w:tcW w:w="1937" w:type="pct"/>
            <w:vAlign w:val="center"/>
          </w:tcPr>
          <w:p w14:paraId="16244917"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Ferry</w:t>
            </w:r>
          </w:p>
        </w:tc>
      </w:tr>
      <w:tr w:rsidR="005F02A6" w:rsidRPr="008640A6" w14:paraId="2FDAD231"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7ED8A6E" w14:textId="77777777" w:rsidR="005F02A6" w:rsidRDefault="005F02A6" w:rsidP="00B65792">
            <w:pPr>
              <w:jc w:val="right"/>
              <w:rPr>
                <w:rFonts w:ascii="Arial" w:hAnsi="Arial" w:cs="Arial"/>
                <w:b w:val="0"/>
                <w:sz w:val="20"/>
                <w:szCs w:val="20"/>
              </w:rPr>
            </w:pPr>
            <w:r>
              <w:rPr>
                <w:rFonts w:ascii="Arial" w:hAnsi="Arial" w:cs="Arial"/>
                <w:b w:val="0"/>
                <w:sz w:val="20"/>
                <w:szCs w:val="20"/>
              </w:rPr>
              <w:t>23</w:t>
            </w:r>
          </w:p>
        </w:tc>
        <w:tc>
          <w:tcPr>
            <w:tcW w:w="2049" w:type="pct"/>
            <w:noWrap/>
            <w:vAlign w:val="center"/>
          </w:tcPr>
          <w:p w14:paraId="6EE488BB" w14:textId="77777777" w:rsidR="005F02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Farm</w:t>
            </w:r>
          </w:p>
        </w:tc>
        <w:tc>
          <w:tcPr>
            <w:tcW w:w="467" w:type="pct"/>
            <w:vAlign w:val="center"/>
          </w:tcPr>
          <w:p w14:paraId="505E67FE" w14:textId="77777777" w:rsidR="005F02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24</w:t>
            </w:r>
          </w:p>
        </w:tc>
        <w:tc>
          <w:tcPr>
            <w:tcW w:w="1937" w:type="pct"/>
            <w:vAlign w:val="center"/>
          </w:tcPr>
          <w:p w14:paraId="50C8511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Freeway Ramp</w:t>
            </w:r>
          </w:p>
        </w:tc>
      </w:tr>
      <w:tr w:rsidR="005F02A6" w:rsidRPr="008640A6" w14:paraId="0EC83386"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8BE738B" w14:textId="77777777" w:rsidR="005F02A6" w:rsidRDefault="005F02A6" w:rsidP="00B65792">
            <w:pPr>
              <w:jc w:val="right"/>
              <w:rPr>
                <w:rFonts w:ascii="Arial" w:hAnsi="Arial" w:cs="Arial"/>
                <w:b w:val="0"/>
                <w:sz w:val="20"/>
                <w:szCs w:val="20"/>
              </w:rPr>
            </w:pPr>
            <w:r>
              <w:rPr>
                <w:rFonts w:ascii="Arial" w:hAnsi="Arial" w:cs="Arial"/>
                <w:b w:val="0"/>
                <w:sz w:val="20"/>
                <w:szCs w:val="20"/>
              </w:rPr>
              <w:t>25</w:t>
            </w:r>
          </w:p>
        </w:tc>
        <w:tc>
          <w:tcPr>
            <w:tcW w:w="2049" w:type="pct"/>
            <w:noWrap/>
            <w:vAlign w:val="center"/>
          </w:tcPr>
          <w:p w14:paraId="3D63A238"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Highway Ramp</w:t>
            </w:r>
          </w:p>
        </w:tc>
        <w:tc>
          <w:tcPr>
            <w:tcW w:w="467" w:type="pct"/>
            <w:vAlign w:val="center"/>
          </w:tcPr>
          <w:p w14:paraId="32530899"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26</w:t>
            </w:r>
          </w:p>
        </w:tc>
        <w:tc>
          <w:tcPr>
            <w:tcW w:w="1937" w:type="pct"/>
            <w:vAlign w:val="center"/>
          </w:tcPr>
          <w:p w14:paraId="367DAFA6"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Major Arterial Ramp</w:t>
            </w:r>
          </w:p>
        </w:tc>
      </w:tr>
      <w:tr w:rsidR="005F02A6" w:rsidRPr="008640A6" w14:paraId="40FB2A42"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316D4258" w14:textId="77777777" w:rsidR="005F02A6" w:rsidRDefault="005F02A6" w:rsidP="00B65792">
            <w:pPr>
              <w:jc w:val="right"/>
              <w:rPr>
                <w:rFonts w:ascii="Arial" w:hAnsi="Arial" w:cs="Arial"/>
                <w:b w:val="0"/>
                <w:sz w:val="20"/>
                <w:szCs w:val="20"/>
              </w:rPr>
            </w:pPr>
            <w:r>
              <w:rPr>
                <w:rFonts w:ascii="Arial" w:hAnsi="Arial" w:cs="Arial"/>
                <w:b w:val="0"/>
                <w:sz w:val="20"/>
                <w:szCs w:val="20"/>
              </w:rPr>
              <w:t>27</w:t>
            </w:r>
          </w:p>
        </w:tc>
        <w:tc>
          <w:tcPr>
            <w:tcW w:w="2049" w:type="pct"/>
            <w:noWrap/>
            <w:vAlign w:val="center"/>
          </w:tcPr>
          <w:p w14:paraId="4796F951" w14:textId="77777777" w:rsidR="005F02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Minor Arterial Ram</w:t>
            </w:r>
          </w:p>
        </w:tc>
        <w:tc>
          <w:tcPr>
            <w:tcW w:w="467" w:type="pct"/>
            <w:vAlign w:val="center"/>
          </w:tcPr>
          <w:p w14:paraId="05E77FFB" w14:textId="77777777" w:rsidR="005F02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28</w:t>
            </w:r>
          </w:p>
        </w:tc>
        <w:tc>
          <w:tcPr>
            <w:tcW w:w="1937" w:type="pct"/>
            <w:vAlign w:val="center"/>
          </w:tcPr>
          <w:p w14:paraId="1D2574B6" w14:textId="77777777" w:rsidR="005F02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Collector Ramp</w:t>
            </w:r>
          </w:p>
        </w:tc>
      </w:tr>
      <w:tr w:rsidR="005F02A6" w:rsidRPr="008640A6" w14:paraId="4CF0F9D8"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E90EC08" w14:textId="77777777" w:rsidR="005F02A6" w:rsidRDefault="005F02A6" w:rsidP="00B65792">
            <w:pPr>
              <w:jc w:val="right"/>
              <w:rPr>
                <w:rFonts w:ascii="Arial" w:hAnsi="Arial" w:cs="Arial"/>
                <w:b w:val="0"/>
                <w:sz w:val="20"/>
                <w:szCs w:val="20"/>
              </w:rPr>
            </w:pPr>
            <w:r>
              <w:rPr>
                <w:rFonts w:ascii="Arial" w:hAnsi="Arial" w:cs="Arial"/>
                <w:b w:val="0"/>
                <w:sz w:val="20"/>
                <w:szCs w:val="20"/>
              </w:rPr>
              <w:t>29</w:t>
            </w:r>
          </w:p>
        </w:tc>
        <w:tc>
          <w:tcPr>
            <w:tcW w:w="2049" w:type="pct"/>
            <w:noWrap/>
            <w:vAlign w:val="center"/>
          </w:tcPr>
          <w:p w14:paraId="18BBE8BE"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Local Ramp</w:t>
            </w:r>
          </w:p>
        </w:tc>
        <w:tc>
          <w:tcPr>
            <w:tcW w:w="467" w:type="pct"/>
            <w:vAlign w:val="center"/>
          </w:tcPr>
          <w:p w14:paraId="7BDC81FC"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99</w:t>
            </w:r>
          </w:p>
        </w:tc>
        <w:tc>
          <w:tcPr>
            <w:tcW w:w="1937" w:type="pct"/>
            <w:vAlign w:val="center"/>
          </w:tcPr>
          <w:p w14:paraId="55738CE4"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Other</w:t>
            </w:r>
          </w:p>
        </w:tc>
      </w:tr>
    </w:tbl>
    <w:p w14:paraId="1431BDB1" w14:textId="77777777" w:rsidR="005F02A6" w:rsidRDefault="005F02A6" w:rsidP="00FA2762">
      <w:pPr>
        <w:pStyle w:val="ListParagraph"/>
        <w:numPr>
          <w:ilvl w:val="0"/>
          <w:numId w:val="0"/>
        </w:numPr>
        <w:ind w:left="720"/>
        <w:rPr>
          <w:lang w:val="en-CA"/>
        </w:rPr>
      </w:pPr>
    </w:p>
    <w:p w14:paraId="5346E519" w14:textId="77777777" w:rsidR="005F02A6" w:rsidRDefault="005F02A6" w:rsidP="008C7F3C">
      <w:pPr>
        <w:pStyle w:val="ListParagraph"/>
        <w:numPr>
          <w:ilvl w:val="0"/>
          <w:numId w:val="74"/>
        </w:numPr>
        <w:spacing w:line="240" w:lineRule="auto"/>
        <w:rPr>
          <w:lang w:val="en-CA"/>
        </w:rPr>
      </w:pPr>
      <w:r>
        <w:rPr>
          <w:lang w:val="en-CA"/>
        </w:rPr>
        <w:lastRenderedPageBreak/>
        <w:t>New object property: hasRoadLevel some RoadLevel</w:t>
      </w:r>
    </w:p>
    <w:p w14:paraId="61CFD9F4" w14:textId="77777777" w:rsidR="005F02A6" w:rsidRDefault="005F02A6" w:rsidP="005F02A6">
      <w:pPr>
        <w:pStyle w:val="ListParagraph"/>
        <w:rPr>
          <w:lang w:val="en-CA"/>
        </w:rPr>
      </w:pPr>
      <w:r>
        <w:rPr>
          <w:lang w:val="en-CA"/>
        </w:rPr>
        <w:t>Subclasses of RoadLevel definable wrt hasGFXRoadLevelCode values</w:t>
      </w:r>
    </w:p>
    <w:p w14:paraId="7DE958BA" w14:textId="77777777" w:rsidR="005F02A6" w:rsidRPr="009B3F7D" w:rsidRDefault="005F02A6" w:rsidP="005F02A6">
      <w:pPr>
        <w:rPr>
          <w:b/>
        </w:rPr>
      </w:pPr>
      <w:r w:rsidRPr="009B3F7D">
        <w:rPr>
          <w:b/>
        </w:rPr>
        <w:t xml:space="preserve">Grade Level – Above or below </w:t>
      </w:r>
    </w:p>
    <w:tbl>
      <w:tblPr>
        <w:tblStyle w:val="PlainTable1"/>
        <w:tblW w:w="1649" w:type="pct"/>
        <w:tblLook w:val="04A0" w:firstRow="1" w:lastRow="0" w:firstColumn="1" w:lastColumn="0" w:noHBand="0" w:noVBand="1"/>
      </w:tblPr>
      <w:tblGrid>
        <w:gridCol w:w="463"/>
        <w:gridCol w:w="2621"/>
      </w:tblGrid>
      <w:tr w:rsidR="005F02A6" w:rsidRPr="006776D9" w14:paraId="732D0547" w14:textId="77777777" w:rsidTr="00B65792">
        <w:trPr>
          <w:cnfStyle w:val="100000000000" w:firstRow="1" w:lastRow="0" w:firstColumn="0" w:lastColumn="0" w:oddVBand="0" w:evenVBand="0" w:oddHBand="0" w:evenHBand="0" w:firstRowFirstColumn="0" w:firstRowLastColumn="0" w:lastRowFirstColumn="0" w:lastRowLastColumn="0"/>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7BFDD7C5"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0</w:t>
            </w:r>
          </w:p>
        </w:tc>
        <w:tc>
          <w:tcPr>
            <w:tcW w:w="4250" w:type="pct"/>
          </w:tcPr>
          <w:p w14:paraId="544B98AD" w14:textId="77777777" w:rsidR="005F02A6" w:rsidRPr="006776D9" w:rsidRDefault="005F02A6" w:rsidP="00B65792">
            <w:pPr>
              <w:cnfStyle w:val="100000000000" w:firstRow="1" w:lastRow="0" w:firstColumn="0" w:lastColumn="0" w:oddVBand="0" w:evenVBand="0" w:oddHBand="0" w:evenHBand="0" w:firstRowFirstColumn="0" w:firstRowLastColumn="0" w:lastRowFirstColumn="0" w:lastRowLastColumn="0"/>
              <w:rPr>
                <w:rFonts w:ascii="Calibri" w:hAnsi="Calibri" w:cs="Times New Roman"/>
                <w:b w:val="0"/>
                <w:color w:val="000000"/>
              </w:rPr>
            </w:pPr>
            <w:r w:rsidRPr="006776D9">
              <w:rPr>
                <w:rFonts w:ascii="Calibri" w:hAnsi="Calibri" w:cs="Times New Roman"/>
                <w:b w:val="0"/>
                <w:color w:val="000000"/>
              </w:rPr>
              <w:t>Ground Level</w:t>
            </w:r>
          </w:p>
        </w:tc>
      </w:tr>
      <w:tr w:rsidR="005F02A6" w:rsidRPr="006776D9" w14:paraId="0A5906A0" w14:textId="77777777" w:rsidTr="00B65792">
        <w:trPr>
          <w:cnfStyle w:val="000000100000" w:firstRow="0" w:lastRow="0" w:firstColumn="0" w:lastColumn="0" w:oddVBand="0" w:evenVBand="0" w:oddHBand="1" w:evenHBand="0" w:firstRowFirstColumn="0" w:firstRowLastColumn="0" w:lastRowFirstColumn="0" w:lastRowLastColumn="0"/>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21306C3B"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1</w:t>
            </w:r>
          </w:p>
        </w:tc>
        <w:tc>
          <w:tcPr>
            <w:tcW w:w="4250" w:type="pct"/>
          </w:tcPr>
          <w:p w14:paraId="59B4DB97" w14:textId="77777777" w:rsidR="005F02A6" w:rsidRPr="006776D9" w:rsidRDefault="005F02A6" w:rsidP="00B65792">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First Level</w:t>
            </w:r>
          </w:p>
        </w:tc>
      </w:tr>
      <w:tr w:rsidR="005F02A6" w:rsidRPr="006776D9" w14:paraId="67FAA3C3" w14:textId="77777777" w:rsidTr="00B65792">
        <w:trPr>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145FE8A4"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2</w:t>
            </w:r>
          </w:p>
        </w:tc>
        <w:tc>
          <w:tcPr>
            <w:tcW w:w="4250" w:type="pct"/>
          </w:tcPr>
          <w:p w14:paraId="3E6C9E1D" w14:textId="77777777" w:rsidR="005F02A6" w:rsidRPr="006776D9" w:rsidRDefault="005F02A6" w:rsidP="00B65792">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Second Level</w:t>
            </w:r>
          </w:p>
        </w:tc>
      </w:tr>
      <w:tr w:rsidR="005F02A6" w:rsidRPr="006776D9" w14:paraId="318CD44C" w14:textId="77777777" w:rsidTr="00B65792">
        <w:trPr>
          <w:cnfStyle w:val="000000100000" w:firstRow="0" w:lastRow="0" w:firstColumn="0" w:lastColumn="0" w:oddVBand="0" w:evenVBand="0" w:oddHBand="1" w:evenHBand="0" w:firstRowFirstColumn="0" w:firstRowLastColumn="0" w:lastRowFirstColumn="0" w:lastRowLastColumn="0"/>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156958E4"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3</w:t>
            </w:r>
          </w:p>
        </w:tc>
        <w:tc>
          <w:tcPr>
            <w:tcW w:w="4250" w:type="pct"/>
          </w:tcPr>
          <w:p w14:paraId="0583EFA2" w14:textId="77777777" w:rsidR="005F02A6" w:rsidRPr="006776D9" w:rsidRDefault="005F02A6" w:rsidP="00B65792">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Third Level</w:t>
            </w:r>
          </w:p>
        </w:tc>
      </w:tr>
      <w:tr w:rsidR="005F02A6" w:rsidRPr="006776D9" w14:paraId="2D4C011A" w14:textId="77777777" w:rsidTr="00B65792">
        <w:trPr>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02B9352A"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4</w:t>
            </w:r>
          </w:p>
        </w:tc>
        <w:tc>
          <w:tcPr>
            <w:tcW w:w="4250" w:type="pct"/>
          </w:tcPr>
          <w:p w14:paraId="16393FA9" w14:textId="77777777" w:rsidR="005F02A6" w:rsidRPr="006776D9" w:rsidRDefault="005F02A6" w:rsidP="00B65792">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Fourth Level</w:t>
            </w:r>
          </w:p>
        </w:tc>
      </w:tr>
      <w:tr w:rsidR="005F02A6" w:rsidRPr="006776D9" w14:paraId="7B06203E" w14:textId="77777777" w:rsidTr="00B65792">
        <w:trPr>
          <w:cnfStyle w:val="000000100000" w:firstRow="0" w:lastRow="0" w:firstColumn="0" w:lastColumn="0" w:oddVBand="0" w:evenVBand="0" w:oddHBand="1" w:evenHBand="0" w:firstRowFirstColumn="0" w:firstRowLastColumn="0" w:lastRowFirstColumn="0" w:lastRowLastColumn="0"/>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57D31098"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-1</w:t>
            </w:r>
          </w:p>
        </w:tc>
        <w:tc>
          <w:tcPr>
            <w:tcW w:w="4250" w:type="pct"/>
          </w:tcPr>
          <w:p w14:paraId="5730825D" w14:textId="77777777" w:rsidR="005F02A6" w:rsidRPr="006776D9" w:rsidRDefault="005F02A6" w:rsidP="00B65792">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Subsurface</w:t>
            </w:r>
          </w:p>
        </w:tc>
      </w:tr>
      <w:tr w:rsidR="005F02A6" w:rsidRPr="006776D9" w14:paraId="58DFFB2E" w14:textId="77777777" w:rsidTr="00B65792">
        <w:trPr>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350FF165"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-2</w:t>
            </w:r>
          </w:p>
        </w:tc>
        <w:tc>
          <w:tcPr>
            <w:tcW w:w="4250" w:type="pct"/>
          </w:tcPr>
          <w:p w14:paraId="3FAC87BC" w14:textId="77777777" w:rsidR="005F02A6" w:rsidRPr="006776D9" w:rsidRDefault="005F02A6" w:rsidP="00B65792">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Second Subsurface</w:t>
            </w:r>
          </w:p>
        </w:tc>
      </w:tr>
    </w:tbl>
    <w:p w14:paraId="23B40348" w14:textId="77777777" w:rsidR="005F02A6" w:rsidRPr="005F02A6" w:rsidRDefault="005F02A6" w:rsidP="005F02A6"/>
    <w:p w14:paraId="4BEEA664" w14:textId="77777777" w:rsidR="005F02A6" w:rsidRDefault="005F02A6" w:rsidP="008C7F3C">
      <w:pPr>
        <w:pStyle w:val="ListParagraph"/>
        <w:numPr>
          <w:ilvl w:val="0"/>
          <w:numId w:val="74"/>
        </w:numPr>
        <w:spacing w:line="240" w:lineRule="auto"/>
        <w:rPr>
          <w:lang w:val="en-CA"/>
        </w:rPr>
      </w:pPr>
      <w:r>
        <w:rPr>
          <w:lang w:val="en-CA"/>
        </w:rPr>
        <w:t xml:space="preserve">New object property: </w:t>
      </w:r>
      <w:r w:rsidRPr="00BC65C1">
        <w:rPr>
          <w:lang w:val="en-CA"/>
        </w:rPr>
        <w:t>routeNear</w:t>
      </w:r>
    </w:p>
    <w:p w14:paraId="1D721DE0" w14:textId="77777777" w:rsidR="005F02A6" w:rsidRDefault="005F02A6" w:rsidP="005F02A6">
      <w:pPr>
        <w:pStyle w:val="ListParagraph"/>
        <w:numPr>
          <w:ilvl w:val="1"/>
          <w:numId w:val="2"/>
        </w:numPr>
        <w:rPr>
          <w:lang w:val="en-CA"/>
        </w:rPr>
      </w:pPr>
      <w:r>
        <w:rPr>
          <w:lang w:val="en-CA"/>
        </w:rPr>
        <w:t>Possibly definable wrt geo:within between locations of objects?</w:t>
      </w:r>
    </w:p>
    <w:p w14:paraId="3DF0E228" w14:textId="77777777" w:rsidR="005F02A6" w:rsidRDefault="005F02A6" w:rsidP="008C7F3C">
      <w:pPr>
        <w:pStyle w:val="ListParagraph"/>
        <w:numPr>
          <w:ilvl w:val="0"/>
          <w:numId w:val="74"/>
        </w:numPr>
        <w:spacing w:line="240" w:lineRule="auto"/>
        <w:rPr>
          <w:lang w:val="en-CA"/>
        </w:rPr>
      </w:pPr>
      <w:r>
        <w:rPr>
          <w:lang w:val="en-CA"/>
        </w:rPr>
        <w:t xml:space="preserve">New object property: </w:t>
      </w:r>
      <w:r w:rsidRPr="00BC65C1">
        <w:rPr>
          <w:lang w:val="en-CA"/>
        </w:rPr>
        <w:t>routeIntersects</w:t>
      </w:r>
    </w:p>
    <w:p w14:paraId="5D20F2D2" w14:textId="77777777" w:rsidR="005F02A6" w:rsidRPr="00753567" w:rsidRDefault="005F02A6" w:rsidP="005F02A6">
      <w:pPr>
        <w:pStyle w:val="ListParagraph"/>
        <w:numPr>
          <w:ilvl w:val="1"/>
          <w:numId w:val="2"/>
        </w:numPr>
        <w:rPr>
          <w:lang w:val="en-CA"/>
        </w:rPr>
      </w:pPr>
      <w:r>
        <w:rPr>
          <w:lang w:val="en-CA"/>
        </w:rPr>
        <w:t>Can define wrt geo:intersects between locations of objects</w:t>
      </w:r>
    </w:p>
    <w:p w14:paraId="62B64D7E" w14:textId="77777777" w:rsidR="005F02A6" w:rsidRPr="005F02A6" w:rsidRDefault="005F02A6" w:rsidP="005F02A6">
      <w:pPr>
        <w:spacing w:line="276" w:lineRule="auto"/>
      </w:pPr>
    </w:p>
    <w:p w14:paraId="597B7611" w14:textId="20F4B409" w:rsidR="00C73696" w:rsidRDefault="005F02A6" w:rsidP="00C73696">
      <w:pPr>
        <w:pStyle w:val="Heading1"/>
        <w:rPr>
          <w:lang w:val="en-CA"/>
        </w:rPr>
      </w:pPr>
      <w:bookmarkStart w:id="244" w:name="_Toc35260338"/>
      <w:r>
        <w:rPr>
          <w:lang w:val="en-CA"/>
        </w:rPr>
        <w:t>Mappings from tables to iCity TPSO Esri Extension</w:t>
      </w:r>
      <w:bookmarkEnd w:id="244"/>
    </w:p>
    <w:p w14:paraId="706D4AAE" w14:textId="77777777" w:rsidR="00C73696" w:rsidRDefault="00C73696" w:rsidP="00C73696">
      <w:pPr>
        <w:pStyle w:val="Heading2"/>
        <w:numPr>
          <w:ilvl w:val="0"/>
          <w:numId w:val="0"/>
        </w:numPr>
        <w:ind w:left="576" w:hanging="576"/>
        <w:rPr>
          <w:lang w:val="en-CA"/>
        </w:rPr>
      </w:pPr>
      <w:bookmarkStart w:id="245" w:name="_Toc35260339"/>
      <w:r>
        <w:rPr>
          <w:lang w:val="en-CA"/>
        </w:rPr>
        <w:t>Neighbourhood (neighbourhood_mun)</w:t>
      </w:r>
      <w:bookmarkEnd w:id="245"/>
    </w:p>
    <w:p w14:paraId="2BD6F39E" w14:textId="77777777" w:rsidR="00C73696" w:rsidRDefault="00C73696" w:rsidP="008C7F3C">
      <w:pPr>
        <w:pStyle w:val="ListParagraph"/>
        <w:numPr>
          <w:ilvl w:val="0"/>
          <w:numId w:val="69"/>
        </w:numPr>
        <w:spacing w:line="240" w:lineRule="auto"/>
        <w:rPr>
          <w:lang w:val="en-CA"/>
        </w:rPr>
      </w:pPr>
      <w:r>
        <w:rPr>
          <w:lang w:val="en-CA"/>
        </w:rPr>
        <w:t>Feature hash</w:t>
      </w:r>
    </w:p>
    <w:p w14:paraId="704CB85B" w14:textId="77777777" w:rsidR="00C73696" w:rsidRPr="00B17B75" w:rsidRDefault="00C73696" w:rsidP="00C73696">
      <w:pPr>
        <w:pStyle w:val="ListParagraph"/>
        <w:rPr>
          <w:lang w:val="en-CA"/>
        </w:rPr>
      </w:pPr>
      <w:r>
        <w:rPr>
          <w:lang w:val="en-CA"/>
        </w:rPr>
        <w:t>{feature hash} a Neighbourhood;</w:t>
      </w:r>
    </w:p>
    <w:p w14:paraId="4A497198" w14:textId="77777777" w:rsidR="00C73696" w:rsidRDefault="00C73696" w:rsidP="008C7F3C">
      <w:pPr>
        <w:pStyle w:val="ListParagraph"/>
        <w:numPr>
          <w:ilvl w:val="0"/>
          <w:numId w:val="69"/>
        </w:numPr>
        <w:spacing w:line="240" w:lineRule="auto"/>
        <w:rPr>
          <w:lang w:val="en-CA"/>
        </w:rPr>
      </w:pPr>
      <w:r>
        <w:rPr>
          <w:lang w:val="en-CA"/>
        </w:rPr>
        <w:t>Name</w:t>
      </w:r>
    </w:p>
    <w:p w14:paraId="7E97BBD7" w14:textId="77777777" w:rsidR="00C73696" w:rsidRDefault="00C73696" w:rsidP="00C73696">
      <w:pPr>
        <w:pStyle w:val="ListParagraph"/>
        <w:rPr>
          <w:lang w:val="en-CA"/>
        </w:rPr>
      </w:pPr>
      <w:r>
        <w:rPr>
          <w:lang w:val="en-CA"/>
        </w:rPr>
        <w:t>{feature hash} foaf:name {Name}</w:t>
      </w:r>
    </w:p>
    <w:p w14:paraId="1E0E2F54" w14:textId="77777777" w:rsidR="00C73696" w:rsidRPr="008B276B" w:rsidRDefault="00C73696" w:rsidP="008C7F3C">
      <w:pPr>
        <w:pStyle w:val="ListParagraph"/>
        <w:numPr>
          <w:ilvl w:val="0"/>
          <w:numId w:val="69"/>
        </w:numPr>
        <w:spacing w:line="240" w:lineRule="auto"/>
        <w:rPr>
          <w:i/>
          <w:color w:val="DDD9C3" w:themeColor="background2" w:themeShade="E6"/>
          <w:lang w:val="en-CA"/>
        </w:rPr>
      </w:pPr>
      <w:r w:rsidRPr="008B276B">
        <w:rPr>
          <w:i/>
          <w:color w:val="DDD9C3" w:themeColor="background2" w:themeShade="E6"/>
          <w:lang w:val="en-CA"/>
        </w:rPr>
        <w:t>Province or Territory</w:t>
      </w:r>
    </w:p>
    <w:p w14:paraId="213A65AF" w14:textId="77777777" w:rsidR="00C73696" w:rsidRPr="008B276B" w:rsidRDefault="00C73696" w:rsidP="008C7F3C">
      <w:pPr>
        <w:pStyle w:val="ListParagraph"/>
        <w:numPr>
          <w:ilvl w:val="0"/>
          <w:numId w:val="69"/>
        </w:numPr>
        <w:spacing w:line="240" w:lineRule="auto"/>
        <w:rPr>
          <w:i/>
          <w:color w:val="DDD9C3" w:themeColor="background2" w:themeShade="E6"/>
          <w:lang w:val="en-CA"/>
        </w:rPr>
      </w:pPr>
      <w:r w:rsidRPr="008B276B">
        <w:rPr>
          <w:i/>
          <w:color w:val="DDD9C3" w:themeColor="background2" w:themeShade="E6"/>
          <w:lang w:val="en-CA"/>
        </w:rPr>
        <w:t>Provider type</w:t>
      </w:r>
    </w:p>
    <w:p w14:paraId="585BBEF1" w14:textId="77777777" w:rsidR="00C73696" w:rsidRPr="008B276B" w:rsidRDefault="00C73696" w:rsidP="008C7F3C">
      <w:pPr>
        <w:pStyle w:val="ListParagraph"/>
        <w:numPr>
          <w:ilvl w:val="0"/>
          <w:numId w:val="69"/>
        </w:numPr>
        <w:spacing w:line="240" w:lineRule="auto"/>
        <w:rPr>
          <w:i/>
          <w:color w:val="DDD9C3" w:themeColor="background2" w:themeShade="E6"/>
          <w:lang w:val="en-CA"/>
        </w:rPr>
      </w:pPr>
      <w:r w:rsidRPr="008B276B">
        <w:rPr>
          <w:i/>
          <w:color w:val="DDD9C3" w:themeColor="background2" w:themeShade="E6"/>
          <w:lang w:val="en-CA"/>
        </w:rPr>
        <w:t>Data source</w:t>
      </w:r>
    </w:p>
    <w:p w14:paraId="52B9119F" w14:textId="77777777" w:rsidR="00C73696" w:rsidRPr="008B276B" w:rsidRDefault="00C73696" w:rsidP="008C7F3C">
      <w:pPr>
        <w:pStyle w:val="ListParagraph"/>
        <w:numPr>
          <w:ilvl w:val="0"/>
          <w:numId w:val="69"/>
        </w:numPr>
        <w:spacing w:line="240" w:lineRule="auto"/>
        <w:rPr>
          <w:i/>
          <w:color w:val="DDD9C3" w:themeColor="background2" w:themeShade="E6"/>
          <w:lang w:val="en-CA"/>
        </w:rPr>
      </w:pPr>
      <w:r w:rsidRPr="008B276B">
        <w:rPr>
          <w:i/>
          <w:color w:val="DDD9C3" w:themeColor="background2" w:themeShade="E6"/>
          <w:lang w:val="en-CA"/>
        </w:rPr>
        <w:t>Creation date</w:t>
      </w:r>
    </w:p>
    <w:p w14:paraId="20E5D416" w14:textId="77777777" w:rsidR="00C73696" w:rsidRPr="008B276B" w:rsidRDefault="00C73696" w:rsidP="008C7F3C">
      <w:pPr>
        <w:pStyle w:val="ListParagraph"/>
        <w:numPr>
          <w:ilvl w:val="0"/>
          <w:numId w:val="69"/>
        </w:numPr>
        <w:spacing w:line="240" w:lineRule="auto"/>
        <w:rPr>
          <w:i/>
          <w:color w:val="DDD9C3" w:themeColor="background2" w:themeShade="E6"/>
          <w:lang w:val="en-CA"/>
        </w:rPr>
      </w:pPr>
      <w:r w:rsidRPr="008B276B">
        <w:rPr>
          <w:i/>
          <w:color w:val="DDD9C3" w:themeColor="background2" w:themeShade="E6"/>
          <w:lang w:val="en-CA"/>
        </w:rPr>
        <w:t>Revision date</w:t>
      </w:r>
    </w:p>
    <w:p w14:paraId="2C0602DF" w14:textId="77777777" w:rsidR="00C73696" w:rsidRDefault="00C73696" w:rsidP="00C73696"/>
    <w:p w14:paraId="7DA8E54C" w14:textId="77777777" w:rsidR="00C73696" w:rsidRDefault="00C73696" w:rsidP="005F02A6">
      <w:pPr>
        <w:pStyle w:val="Heading2"/>
        <w:numPr>
          <w:ilvl w:val="0"/>
          <w:numId w:val="0"/>
        </w:numPr>
        <w:ind w:left="576" w:hanging="576"/>
        <w:rPr>
          <w:lang w:val="en-CA"/>
        </w:rPr>
      </w:pPr>
      <w:bookmarkStart w:id="246" w:name="_Toc35260340"/>
      <w:r>
        <w:rPr>
          <w:lang w:val="en-CA"/>
        </w:rPr>
        <w:t>Land Use (landuse_mun)</w:t>
      </w:r>
      <w:bookmarkEnd w:id="246"/>
    </w:p>
    <w:p w14:paraId="53718EF7" w14:textId="77777777" w:rsidR="00C73696" w:rsidRDefault="00C73696" w:rsidP="00C73696">
      <w:r>
        <w:t>SELECT feature_hash, lu_class, name1, desc_english from landuse_mun</w:t>
      </w:r>
    </w:p>
    <w:p w14:paraId="73392DEE" w14:textId="55A4470D" w:rsidR="00C73696" w:rsidRPr="00C73696" w:rsidRDefault="005F02A6" w:rsidP="00C73696">
      <w:pPr>
        <w:spacing w:line="240" w:lineRule="auto"/>
        <w:ind w:left="360"/>
      </w:pPr>
      <w:r w:rsidRPr="005F02A6">
        <w:rPr>
          <w:b/>
        </w:rPr>
        <w:t>Ontop mapping:</w:t>
      </w:r>
      <w:r w:rsidR="00C73696" w:rsidRPr="00C73696">
        <w:br/>
        <w:t>{feature hash} a Parcel;</w:t>
      </w:r>
    </w:p>
    <w:p w14:paraId="73A3EE3B" w14:textId="77777777" w:rsidR="00C73696" w:rsidRPr="00C73696" w:rsidRDefault="00C73696" w:rsidP="00C73696">
      <w:pPr>
        <w:ind w:left="360"/>
      </w:pPr>
      <w:r w:rsidRPr="00C73696">
        <w:lastRenderedPageBreak/>
        <w:t>hasLandUse [a GFXLandUseClassification;</w:t>
      </w:r>
    </w:p>
    <w:p w14:paraId="72F7477D" w14:textId="77777777" w:rsidR="00C73696" w:rsidRPr="00C73696" w:rsidRDefault="00C73696" w:rsidP="00C73696">
      <w:pPr>
        <w:ind w:left="720" w:hanging="360"/>
      </w:pPr>
      <w:r w:rsidRPr="00C73696">
        <w:t>hasGFXLandUseCode {code}</w:t>
      </w:r>
    </w:p>
    <w:p w14:paraId="137E8292" w14:textId="21763DE2" w:rsidR="00C73696" w:rsidRDefault="00C73696" w:rsidP="00C73696">
      <w:pPr>
        <w:pStyle w:val="ListParagraph"/>
        <w:numPr>
          <w:ilvl w:val="0"/>
          <w:numId w:val="0"/>
        </w:numPr>
        <w:ind w:left="1440"/>
        <w:rPr>
          <w:lang w:val="en-CA"/>
        </w:rPr>
      </w:pPr>
      <w:r>
        <w:rPr>
          <w:lang w:val="en-CA"/>
        </w:rPr>
        <w:t>foaf:name {</w:t>
      </w:r>
      <w:r w:rsidR="005F02A6">
        <w:rPr>
          <w:lang w:val="en-CA"/>
        </w:rPr>
        <w:t>n</w:t>
      </w:r>
      <w:r>
        <w:rPr>
          <w:lang w:val="en-CA"/>
        </w:rPr>
        <w:t>ame 1}</w:t>
      </w:r>
    </w:p>
    <w:p w14:paraId="0E6ED1D2" w14:textId="77777777" w:rsidR="00C73696" w:rsidRDefault="00C73696" w:rsidP="005F02A6">
      <w:pPr>
        <w:pStyle w:val="Heading2"/>
        <w:numPr>
          <w:ilvl w:val="0"/>
          <w:numId w:val="0"/>
        </w:numPr>
        <w:ind w:left="576" w:hanging="576"/>
        <w:rPr>
          <w:lang w:val="en-CA"/>
        </w:rPr>
      </w:pPr>
      <w:bookmarkStart w:id="247" w:name="_Toc35260341"/>
      <w:r>
        <w:rPr>
          <w:lang w:val="en-CA"/>
        </w:rPr>
        <w:t>Land Cover (landcover_mun)</w:t>
      </w:r>
      <w:bookmarkEnd w:id="247"/>
    </w:p>
    <w:p w14:paraId="4C742BB9" w14:textId="77777777" w:rsidR="00C73696" w:rsidRDefault="00C73696" w:rsidP="008C7F3C">
      <w:pPr>
        <w:pStyle w:val="ListParagraph"/>
        <w:numPr>
          <w:ilvl w:val="0"/>
          <w:numId w:val="70"/>
        </w:numPr>
        <w:spacing w:line="240" w:lineRule="auto"/>
        <w:rPr>
          <w:lang w:val="en-CA"/>
        </w:rPr>
      </w:pPr>
      <w:r>
        <w:rPr>
          <w:lang w:val="en-CA"/>
        </w:rPr>
        <w:t>Feature hash</w:t>
      </w:r>
    </w:p>
    <w:p w14:paraId="1FBE2828" w14:textId="77777777" w:rsidR="00C73696" w:rsidRDefault="00C73696" w:rsidP="00C73696">
      <w:pPr>
        <w:pStyle w:val="ListParagraph"/>
        <w:rPr>
          <w:lang w:val="en-CA"/>
        </w:rPr>
      </w:pPr>
      <w:r>
        <w:rPr>
          <w:lang w:val="en-CA"/>
        </w:rPr>
        <w:t>{Feature hash} a Parcel</w:t>
      </w:r>
    </w:p>
    <w:p w14:paraId="5D17591A" w14:textId="77777777" w:rsidR="00C73696" w:rsidRDefault="00C73696" w:rsidP="008C7F3C">
      <w:pPr>
        <w:pStyle w:val="ListParagraph"/>
        <w:numPr>
          <w:ilvl w:val="0"/>
          <w:numId w:val="70"/>
        </w:numPr>
        <w:spacing w:line="240" w:lineRule="auto"/>
        <w:rPr>
          <w:lang w:val="en-CA"/>
        </w:rPr>
      </w:pPr>
      <w:r>
        <w:rPr>
          <w:lang w:val="en-CA"/>
        </w:rPr>
        <w:t>Coverage type</w:t>
      </w:r>
    </w:p>
    <w:p w14:paraId="02A74549" w14:textId="71637156" w:rsidR="00C73696" w:rsidRPr="005F02A6" w:rsidRDefault="00C73696" w:rsidP="005F02A6">
      <w:pPr>
        <w:pStyle w:val="ListParagraph"/>
        <w:rPr>
          <w:lang w:val="en-CA"/>
        </w:rPr>
      </w:pPr>
      <w:r>
        <w:rPr>
          <w:lang w:val="en-CA"/>
        </w:rPr>
        <w:t>{Feature has</w:t>
      </w:r>
      <w:r w:rsidR="005F02A6">
        <w:rPr>
          <w:lang w:val="en-CA"/>
        </w:rPr>
        <w:t>h</w:t>
      </w:r>
      <w:r>
        <w:rPr>
          <w:lang w:val="en-CA"/>
        </w:rPr>
        <w:t>} hasLandUseClassification [a GFXLandCoverClassification; hasGFXLandCoverClassCode {code}]</w:t>
      </w:r>
    </w:p>
    <w:p w14:paraId="6619AE40" w14:textId="77777777" w:rsidR="00C73696" w:rsidRDefault="00C73696" w:rsidP="005F02A6">
      <w:pPr>
        <w:pStyle w:val="Heading2"/>
        <w:numPr>
          <w:ilvl w:val="0"/>
          <w:numId w:val="0"/>
        </w:numPr>
        <w:ind w:left="576" w:hanging="576"/>
        <w:rPr>
          <w:lang w:val="en-CA"/>
        </w:rPr>
      </w:pPr>
      <w:bookmarkStart w:id="248" w:name="_Toc35260342"/>
      <w:r>
        <w:rPr>
          <w:lang w:val="en-CA"/>
        </w:rPr>
        <w:t>Point of Interest (pointofinterest_mun)</w:t>
      </w:r>
      <w:bookmarkEnd w:id="248"/>
    </w:p>
    <w:p w14:paraId="023EB7F4" w14:textId="77777777" w:rsidR="00C73696" w:rsidRDefault="00C73696" w:rsidP="008C7F3C">
      <w:pPr>
        <w:pStyle w:val="ListParagraph"/>
        <w:numPr>
          <w:ilvl w:val="0"/>
          <w:numId w:val="72"/>
        </w:numPr>
        <w:spacing w:line="240" w:lineRule="auto"/>
        <w:rPr>
          <w:lang w:val="en-CA"/>
        </w:rPr>
      </w:pPr>
      <w:r>
        <w:rPr>
          <w:lang w:val="en-CA"/>
        </w:rPr>
        <w:t>Feature hash</w:t>
      </w:r>
    </w:p>
    <w:p w14:paraId="3B23C8EF" w14:textId="77777777" w:rsidR="00C73696" w:rsidRDefault="00C73696" w:rsidP="00C73696">
      <w:pPr>
        <w:pStyle w:val="ListParagraph"/>
        <w:rPr>
          <w:lang w:val="en-CA"/>
        </w:rPr>
      </w:pPr>
      <w:r>
        <w:rPr>
          <w:lang w:val="en-CA"/>
        </w:rPr>
        <w:t>{Feature hash} a Parcel;</w:t>
      </w:r>
    </w:p>
    <w:p w14:paraId="66E042A1" w14:textId="77777777" w:rsidR="00C73696" w:rsidRDefault="00C73696" w:rsidP="00C73696">
      <w:pPr>
        <w:pStyle w:val="ListParagraph"/>
        <w:rPr>
          <w:lang w:val="en-CA"/>
        </w:rPr>
      </w:pPr>
      <w:commentRangeStart w:id="249"/>
      <w:r>
        <w:rPr>
          <w:lang w:val="en-CA"/>
        </w:rPr>
        <w:t>Contains / locatedOn-</w:t>
      </w:r>
      <w:commentRangeEnd w:id="249"/>
      <w:r>
        <w:rPr>
          <w:rStyle w:val="CommentReference"/>
        </w:rPr>
        <w:commentReference w:id="249"/>
      </w:r>
      <w:r>
        <w:rPr>
          <w:lang w:val="en-CA"/>
        </w:rPr>
        <w:t xml:space="preserve"> [a PointOfInterest; hasGFXPOIClassCode {class}; foaf:name {Name 1}]</w:t>
      </w:r>
    </w:p>
    <w:p w14:paraId="4469081C" w14:textId="77777777" w:rsidR="00C73696" w:rsidRPr="00960938" w:rsidRDefault="00C73696" w:rsidP="008C7F3C">
      <w:pPr>
        <w:pStyle w:val="ListParagraph"/>
        <w:numPr>
          <w:ilvl w:val="0"/>
          <w:numId w:val="72"/>
        </w:numPr>
        <w:spacing w:line="240" w:lineRule="auto"/>
        <w:rPr>
          <w:lang w:val="en-CA"/>
        </w:rPr>
      </w:pPr>
      <w:r>
        <w:rPr>
          <w:lang w:val="en-CA"/>
        </w:rPr>
        <w:t>Point of Interest Class</w:t>
      </w:r>
    </w:p>
    <w:p w14:paraId="0C68EA0D" w14:textId="77777777" w:rsidR="00C73696" w:rsidRPr="00E61D77" w:rsidRDefault="00C73696" w:rsidP="008C7F3C">
      <w:pPr>
        <w:pStyle w:val="ListParagraph"/>
        <w:numPr>
          <w:ilvl w:val="0"/>
          <w:numId w:val="72"/>
        </w:numPr>
        <w:spacing w:line="240" w:lineRule="auto"/>
        <w:rPr>
          <w:i/>
          <w:color w:val="C4BC96" w:themeColor="background2" w:themeShade="BF"/>
          <w:lang w:val="en-CA"/>
        </w:rPr>
      </w:pPr>
      <w:commentRangeStart w:id="250"/>
      <w:r w:rsidRPr="00E61D77">
        <w:rPr>
          <w:i/>
          <w:color w:val="C4BC96" w:themeColor="background2" w:themeShade="BF"/>
          <w:lang w:val="en-CA"/>
        </w:rPr>
        <w:t>POI type</w:t>
      </w:r>
      <w:commentRangeEnd w:id="250"/>
      <w:r w:rsidRPr="00E61D77">
        <w:rPr>
          <w:rStyle w:val="CommentReference"/>
          <w:color w:val="C4BC96" w:themeColor="background2" w:themeShade="BF"/>
        </w:rPr>
        <w:commentReference w:id="250"/>
      </w:r>
    </w:p>
    <w:p w14:paraId="2FE799F7" w14:textId="77777777" w:rsidR="00C73696" w:rsidRDefault="00C73696" w:rsidP="008C7F3C">
      <w:pPr>
        <w:pStyle w:val="ListParagraph"/>
        <w:numPr>
          <w:ilvl w:val="0"/>
          <w:numId w:val="72"/>
        </w:numPr>
        <w:spacing w:line="240" w:lineRule="auto"/>
        <w:rPr>
          <w:lang w:val="en-CA"/>
        </w:rPr>
      </w:pPr>
      <w:r>
        <w:rPr>
          <w:lang w:val="en-CA"/>
        </w:rPr>
        <w:t>Name 1</w:t>
      </w:r>
    </w:p>
    <w:p w14:paraId="2FBF7FBF" w14:textId="77777777" w:rsidR="00C73696" w:rsidRPr="00B226F1" w:rsidRDefault="00C73696" w:rsidP="00C73696">
      <w:pPr>
        <w:ind w:left="360"/>
      </w:pPr>
    </w:p>
    <w:p w14:paraId="6094982E" w14:textId="77777777" w:rsidR="00C73696" w:rsidRDefault="00C73696" w:rsidP="005F02A6">
      <w:pPr>
        <w:pStyle w:val="Heading2"/>
        <w:numPr>
          <w:ilvl w:val="0"/>
          <w:numId w:val="0"/>
        </w:numPr>
        <w:ind w:left="576" w:hanging="576"/>
        <w:rPr>
          <w:lang w:val="en-CA"/>
        </w:rPr>
      </w:pPr>
      <w:bookmarkStart w:id="251" w:name="_Toc35260343"/>
      <w:r>
        <w:rPr>
          <w:lang w:val="en-CA"/>
        </w:rPr>
        <w:t>Road Segment (roadsegment_mun)</w:t>
      </w:r>
      <w:bookmarkEnd w:id="251"/>
    </w:p>
    <w:p w14:paraId="3F9EF5BA" w14:textId="77777777" w:rsidR="00C73696" w:rsidRDefault="00C73696" w:rsidP="008C7F3C">
      <w:pPr>
        <w:pStyle w:val="ListParagraph"/>
        <w:numPr>
          <w:ilvl w:val="0"/>
          <w:numId w:val="73"/>
        </w:numPr>
        <w:spacing w:line="240" w:lineRule="auto"/>
        <w:rPr>
          <w:lang w:val="en-CA"/>
        </w:rPr>
      </w:pPr>
      <w:r>
        <w:rPr>
          <w:lang w:val="en-CA"/>
        </w:rPr>
        <w:t>Feature hash</w:t>
      </w:r>
    </w:p>
    <w:p w14:paraId="5045B251" w14:textId="77777777" w:rsidR="00C73696" w:rsidRDefault="00C73696" w:rsidP="00C73696">
      <w:pPr>
        <w:pStyle w:val="ListParagraph"/>
        <w:rPr>
          <w:lang w:val="en-CA"/>
        </w:rPr>
      </w:pPr>
      <w:r>
        <w:rPr>
          <w:lang w:val="en-CA"/>
        </w:rPr>
        <w:t>{Feature hash} a RoadSegment;</w:t>
      </w:r>
    </w:p>
    <w:p w14:paraId="1CD6ADC9" w14:textId="77777777" w:rsidR="00C73696" w:rsidRDefault="00C73696" w:rsidP="00C73696">
      <w:pPr>
        <w:pStyle w:val="ListParagraph"/>
        <w:rPr>
          <w:lang w:val="en-CA"/>
        </w:rPr>
      </w:pPr>
      <w:r w:rsidRPr="0065029F">
        <w:rPr>
          <w:strike/>
          <w:lang w:val="en-CA"/>
        </w:rPr>
        <w:t>isAboveGrade</w:t>
      </w:r>
      <w:r>
        <w:rPr>
          <w:lang w:val="en-CA"/>
        </w:rPr>
        <w:t xml:space="preserve"> roadLevelCode {Above of below grade};</w:t>
      </w:r>
    </w:p>
    <w:p w14:paraId="72D5C21F" w14:textId="77777777" w:rsidR="00C73696" w:rsidRDefault="00C73696" w:rsidP="00C73696">
      <w:pPr>
        <w:pStyle w:val="ListParagraph"/>
        <w:rPr>
          <w:lang w:val="en-CA"/>
        </w:rPr>
      </w:pPr>
      <w:r>
        <w:rPr>
          <w:lang w:val="en-CA"/>
        </w:rPr>
        <w:t>foaf:name {Official Street Name};</w:t>
      </w:r>
    </w:p>
    <w:p w14:paraId="0D8511C1" w14:textId="77777777" w:rsidR="00C73696" w:rsidRDefault="00C73696" w:rsidP="00C73696">
      <w:pPr>
        <w:pStyle w:val="ListParagraph"/>
        <w:rPr>
          <w:lang w:val="en-CA"/>
        </w:rPr>
      </w:pPr>
      <w:r>
        <w:rPr>
          <w:lang w:val="en-CA"/>
        </w:rPr>
        <w:t>hasGFXRoadClassCode {Road Class};</w:t>
      </w:r>
    </w:p>
    <w:p w14:paraId="4506E192" w14:textId="77777777" w:rsidR="00C73696" w:rsidRDefault="00C73696" w:rsidP="00C73696">
      <w:pPr>
        <w:pStyle w:val="ListParagraph"/>
        <w:rPr>
          <w:lang w:val="en-CA"/>
        </w:rPr>
      </w:pPr>
      <w:r>
        <w:rPr>
          <w:lang w:val="en-CA"/>
        </w:rPr>
        <w:t>hasLength [a length; measure [a Measure; numerical_value {Length}]]</w:t>
      </w:r>
    </w:p>
    <w:p w14:paraId="304C7101" w14:textId="77777777" w:rsidR="00C73696" w:rsidRPr="002F70BB" w:rsidRDefault="00C73696" w:rsidP="008C7F3C">
      <w:pPr>
        <w:pStyle w:val="ListParagraph"/>
        <w:numPr>
          <w:ilvl w:val="0"/>
          <w:numId w:val="73"/>
        </w:numPr>
        <w:spacing w:line="240" w:lineRule="auto"/>
        <w:rPr>
          <w:lang w:val="en-CA"/>
        </w:rPr>
      </w:pPr>
      <w:r w:rsidRPr="002F70BB">
        <w:rPr>
          <w:lang w:val="en-CA"/>
        </w:rPr>
        <w:t>Above or below grade</w:t>
      </w:r>
    </w:p>
    <w:p w14:paraId="7F98028F" w14:textId="77777777" w:rsidR="00C73696" w:rsidRDefault="00C73696" w:rsidP="008C7F3C">
      <w:pPr>
        <w:pStyle w:val="ListParagraph"/>
        <w:numPr>
          <w:ilvl w:val="0"/>
          <w:numId w:val="73"/>
        </w:numPr>
        <w:spacing w:line="240" w:lineRule="auto"/>
        <w:rPr>
          <w:lang w:val="en-CA"/>
        </w:rPr>
      </w:pPr>
      <w:r>
        <w:rPr>
          <w:lang w:val="en-CA"/>
        </w:rPr>
        <w:t>Official Street Name</w:t>
      </w:r>
    </w:p>
    <w:p w14:paraId="05A727EE" w14:textId="77777777" w:rsidR="00C73696" w:rsidRDefault="00C73696" w:rsidP="008C7F3C">
      <w:pPr>
        <w:pStyle w:val="ListParagraph"/>
        <w:numPr>
          <w:ilvl w:val="0"/>
          <w:numId w:val="73"/>
        </w:numPr>
        <w:spacing w:line="240" w:lineRule="auto"/>
        <w:rPr>
          <w:lang w:val="en-CA"/>
        </w:rPr>
      </w:pPr>
      <w:r>
        <w:rPr>
          <w:lang w:val="en-CA"/>
        </w:rPr>
        <w:t>Road Class</w:t>
      </w:r>
    </w:p>
    <w:p w14:paraId="6C0F8BE7" w14:textId="77777777" w:rsidR="00C73696" w:rsidRPr="00C73696" w:rsidRDefault="00C73696" w:rsidP="00C73696"/>
    <w:p w14:paraId="2B77012C" w14:textId="77777777" w:rsidR="00C73696" w:rsidRDefault="00C73696" w:rsidP="005F02A6">
      <w:pPr>
        <w:pStyle w:val="Heading2"/>
        <w:numPr>
          <w:ilvl w:val="0"/>
          <w:numId w:val="0"/>
        </w:numPr>
        <w:ind w:left="576" w:hanging="576"/>
        <w:rPr>
          <w:lang w:val="en-CA"/>
        </w:rPr>
      </w:pPr>
      <w:bookmarkStart w:id="252" w:name="_Toc35260344"/>
      <w:r>
        <w:rPr>
          <w:lang w:val="en-CA"/>
        </w:rPr>
        <w:lastRenderedPageBreak/>
        <w:t>Intersect Neighbourhood (generated via ArcGIS process)</w:t>
      </w:r>
      <w:bookmarkEnd w:id="252"/>
    </w:p>
    <w:p w14:paraId="0F74D053" w14:textId="77777777" w:rsidR="00C73696" w:rsidRDefault="00C73696" w:rsidP="008C7F3C">
      <w:pPr>
        <w:pStyle w:val="ListParagraph"/>
        <w:numPr>
          <w:ilvl w:val="0"/>
          <w:numId w:val="71"/>
        </w:numPr>
        <w:spacing w:line="240" w:lineRule="auto"/>
        <w:rPr>
          <w:lang w:val="en-CA"/>
        </w:rPr>
      </w:pPr>
      <w:r>
        <w:rPr>
          <w:lang w:val="en-CA"/>
        </w:rPr>
        <w:t>Roadsegment (feature hash)</w:t>
      </w:r>
    </w:p>
    <w:p w14:paraId="0F68C3BE" w14:textId="77777777" w:rsidR="00C73696" w:rsidRDefault="00C73696" w:rsidP="008C7F3C">
      <w:pPr>
        <w:pStyle w:val="ListParagraph"/>
        <w:numPr>
          <w:ilvl w:val="0"/>
          <w:numId w:val="71"/>
        </w:numPr>
        <w:spacing w:line="240" w:lineRule="auto"/>
        <w:rPr>
          <w:lang w:val="en-CA"/>
        </w:rPr>
      </w:pPr>
      <w:r>
        <w:rPr>
          <w:lang w:val="en-CA"/>
        </w:rPr>
        <w:t>Neighbourhood feature hash</w:t>
      </w:r>
    </w:p>
    <w:p w14:paraId="4129FD5B" w14:textId="77777777" w:rsidR="00C73696" w:rsidRDefault="00C73696" w:rsidP="005F02A6">
      <w:pPr>
        <w:pStyle w:val="Heading2"/>
        <w:numPr>
          <w:ilvl w:val="0"/>
          <w:numId w:val="0"/>
        </w:numPr>
        <w:ind w:left="576" w:hanging="576"/>
        <w:rPr>
          <w:lang w:val="en-CA"/>
        </w:rPr>
      </w:pPr>
      <w:bookmarkStart w:id="253" w:name="_Toc35260345"/>
      <w:r>
        <w:rPr>
          <w:lang w:val="en-CA"/>
        </w:rPr>
        <w:t>Near Land Use (generated via ArcGIS process)</w:t>
      </w:r>
      <w:bookmarkEnd w:id="253"/>
    </w:p>
    <w:p w14:paraId="02E961C8" w14:textId="77777777" w:rsidR="00C73696" w:rsidRDefault="00C73696" w:rsidP="008C7F3C">
      <w:pPr>
        <w:pStyle w:val="ListParagraph"/>
        <w:numPr>
          <w:ilvl w:val="0"/>
          <w:numId w:val="71"/>
        </w:numPr>
        <w:spacing w:line="240" w:lineRule="auto"/>
        <w:rPr>
          <w:lang w:val="en-CA"/>
        </w:rPr>
      </w:pPr>
      <w:r>
        <w:rPr>
          <w:lang w:val="en-CA"/>
        </w:rPr>
        <w:t>Roadsegment (feature hash)</w:t>
      </w:r>
    </w:p>
    <w:p w14:paraId="4E58E157" w14:textId="77777777" w:rsidR="00C73696" w:rsidRDefault="00C73696" w:rsidP="008C7F3C">
      <w:pPr>
        <w:pStyle w:val="ListParagraph"/>
        <w:numPr>
          <w:ilvl w:val="0"/>
          <w:numId w:val="71"/>
        </w:numPr>
        <w:spacing w:line="240" w:lineRule="auto"/>
        <w:rPr>
          <w:lang w:val="en-CA"/>
        </w:rPr>
      </w:pPr>
      <w:r>
        <w:rPr>
          <w:lang w:val="en-CA"/>
        </w:rPr>
        <w:t>Parcel with some land use feature hash</w:t>
      </w:r>
    </w:p>
    <w:p w14:paraId="42C99C7A" w14:textId="77777777" w:rsidR="00C73696" w:rsidRDefault="00C73696" w:rsidP="005F02A6">
      <w:pPr>
        <w:pStyle w:val="Heading2"/>
        <w:numPr>
          <w:ilvl w:val="0"/>
          <w:numId w:val="0"/>
        </w:numPr>
        <w:ind w:left="576" w:hanging="576"/>
        <w:rPr>
          <w:lang w:val="en-CA"/>
        </w:rPr>
      </w:pPr>
      <w:bookmarkStart w:id="254" w:name="_Toc35260346"/>
      <w:r>
        <w:rPr>
          <w:lang w:val="en-CA"/>
        </w:rPr>
        <w:t>Near Land Cover (generated via ArcGIS process)</w:t>
      </w:r>
      <w:bookmarkEnd w:id="254"/>
    </w:p>
    <w:p w14:paraId="4B84C4F1" w14:textId="77777777" w:rsidR="00C73696" w:rsidRDefault="00C73696" w:rsidP="008C7F3C">
      <w:pPr>
        <w:pStyle w:val="ListParagraph"/>
        <w:numPr>
          <w:ilvl w:val="0"/>
          <w:numId w:val="71"/>
        </w:numPr>
        <w:spacing w:line="240" w:lineRule="auto"/>
        <w:rPr>
          <w:lang w:val="en-CA"/>
        </w:rPr>
      </w:pPr>
      <w:r>
        <w:rPr>
          <w:lang w:val="en-CA"/>
        </w:rPr>
        <w:t>Roadsegment (feature hash)</w:t>
      </w:r>
    </w:p>
    <w:p w14:paraId="3F843C79" w14:textId="77777777" w:rsidR="00C73696" w:rsidRPr="00977DAD" w:rsidRDefault="00C73696" w:rsidP="008C7F3C">
      <w:pPr>
        <w:pStyle w:val="ListParagraph"/>
        <w:numPr>
          <w:ilvl w:val="0"/>
          <w:numId w:val="71"/>
        </w:numPr>
        <w:spacing w:line="240" w:lineRule="auto"/>
        <w:rPr>
          <w:lang w:val="en-CA"/>
        </w:rPr>
      </w:pPr>
      <w:r>
        <w:rPr>
          <w:lang w:val="en-CA"/>
        </w:rPr>
        <w:t xml:space="preserve">Parcel with some </w:t>
      </w:r>
      <w:r w:rsidRPr="00977DAD">
        <w:rPr>
          <w:lang w:val="en-CA"/>
        </w:rPr>
        <w:t>Land Cover feature hash</w:t>
      </w:r>
    </w:p>
    <w:p w14:paraId="4F10CF83" w14:textId="77777777" w:rsidR="00C73696" w:rsidRDefault="00C73696" w:rsidP="005F02A6">
      <w:pPr>
        <w:pStyle w:val="Heading2"/>
        <w:numPr>
          <w:ilvl w:val="0"/>
          <w:numId w:val="0"/>
        </w:numPr>
        <w:ind w:left="576" w:hanging="576"/>
        <w:rPr>
          <w:lang w:val="en-CA"/>
        </w:rPr>
      </w:pPr>
      <w:bookmarkStart w:id="255" w:name="_Toc35260347"/>
      <w:r>
        <w:rPr>
          <w:lang w:val="en-CA"/>
        </w:rPr>
        <w:t>Near POI (generated via ArcGIS process)</w:t>
      </w:r>
      <w:bookmarkEnd w:id="255"/>
    </w:p>
    <w:p w14:paraId="52F5C176" w14:textId="77777777" w:rsidR="00C73696" w:rsidRDefault="00C73696" w:rsidP="008C7F3C">
      <w:pPr>
        <w:pStyle w:val="ListParagraph"/>
        <w:numPr>
          <w:ilvl w:val="0"/>
          <w:numId w:val="71"/>
        </w:numPr>
        <w:spacing w:line="240" w:lineRule="auto"/>
        <w:rPr>
          <w:lang w:val="en-CA"/>
        </w:rPr>
      </w:pPr>
      <w:r>
        <w:rPr>
          <w:lang w:val="en-CA"/>
        </w:rPr>
        <w:t>Roadsegment (feature hash)</w:t>
      </w:r>
    </w:p>
    <w:p w14:paraId="390BA2C9" w14:textId="77777777" w:rsidR="00C73696" w:rsidRDefault="00C73696" w:rsidP="008C7F3C">
      <w:pPr>
        <w:pStyle w:val="ListParagraph"/>
        <w:numPr>
          <w:ilvl w:val="0"/>
          <w:numId w:val="71"/>
        </w:numPr>
        <w:spacing w:line="240" w:lineRule="auto"/>
        <w:rPr>
          <w:lang w:val="en-CA"/>
        </w:rPr>
      </w:pPr>
      <w:r>
        <w:rPr>
          <w:lang w:val="en-CA"/>
        </w:rPr>
        <w:t>POI locatedOnParcel with some Parcel feature hash</w:t>
      </w:r>
    </w:p>
    <w:p w14:paraId="7910B1EA" w14:textId="77777777" w:rsidR="00C73696" w:rsidRPr="00C73696" w:rsidRDefault="00C73696" w:rsidP="00C73696">
      <w:pPr>
        <w:rPr>
          <w:lang w:val="en-US" w:bidi="en-US"/>
        </w:rPr>
      </w:pPr>
    </w:p>
    <w:p w14:paraId="416B6C59" w14:textId="677832C1" w:rsidR="0040754B" w:rsidRPr="00E17349" w:rsidRDefault="0040754B" w:rsidP="002660E6">
      <w:pPr>
        <w:spacing w:after="200" w:line="276" w:lineRule="auto"/>
      </w:pPr>
    </w:p>
    <w:sectPr w:rsidR="0040754B" w:rsidRPr="00E17349" w:rsidSect="002C59C9">
      <w:footerReference w:type="default" r:id="rId68"/>
      <w:footerReference w:type="first" r:id="rId69"/>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8" w:author="Megan Katsumi" w:date="2020-03-24T12:57:00Z" w:initials="MK">
    <w:p w14:paraId="745437A9" w14:textId="6752E4DC" w:rsidR="0059306E" w:rsidRDefault="0059306E" w:rsidP="0059306E">
      <w:r>
        <w:rPr>
          <w:rStyle w:val="CommentReference"/>
        </w:rPr>
        <w:annotationRef/>
      </w:r>
      <w:r>
        <w:t>“</w:t>
      </w:r>
      <w:r>
        <w:t xml:space="preserve">This is done for two reasons: (1) It allows for the application of an organizational structure to the terms defined in the ontology; all classes are defined as subclasses of a TimeOntologyThing, similarly all object properties are subproperties of a TimeOntologyProperty, and likewise with data properties. These classes are superficial, but allow us to precisely organize the terms. This provides an added level of clarity in cases with large ontologies where multiple ontologies are imported. (2) In addition, it provides the flexibility for possible extensions to the time ontology in the iCity TPSO, while maintaining a clear relationship to the Time Ontology that is the W3C standard. In other words, any additions or changes may be made by defining new concepts in the transportation-specific time ontology, and </w:t>
      </w:r>
      <w:r>
        <w:rPr>
          <w:i/>
        </w:rPr>
        <w:t xml:space="preserve">relating them </w:t>
      </w:r>
      <w:r>
        <w:t>(e.g. via the subclass relation) to concepts in the W3C’s Time Ontology standard. These new concepts will be clearly identifiable their IRI.</w:t>
      </w:r>
      <w:r>
        <w:t>”</w:t>
      </w:r>
    </w:p>
  </w:comment>
  <w:comment w:id="92" w:author="Megan Katsumi" w:date="2020-03-24T13:26:00Z" w:initials="MK">
    <w:p w14:paraId="69DCC25C" w14:textId="5B633953" w:rsidR="007D2793" w:rsidRDefault="007D2793">
      <w:pPr>
        <w:pStyle w:val="CommentText"/>
      </w:pPr>
      <w:r>
        <w:rPr>
          <w:rStyle w:val="CommentReference"/>
        </w:rPr>
        <w:annotationRef/>
      </w:r>
      <w:r>
        <w:t>here</w:t>
      </w:r>
    </w:p>
  </w:comment>
  <w:comment w:id="163" w:author="Megan Katsumi [2]" w:date="2019-10-28T14:17:00Z" w:initials="MK">
    <w:p w14:paraId="60A28637" w14:textId="5FDB5FB4" w:rsidR="0043363D" w:rsidRDefault="0043363D">
      <w:pPr>
        <w:pStyle w:val="CommentText"/>
      </w:pPr>
      <w:r>
        <w:rPr>
          <w:rStyle w:val="CommentReference"/>
        </w:rPr>
        <w:annotationRef/>
      </w:r>
      <w:r>
        <w:t>Review &amp; confirm namespaces defined for ontologies</w:t>
      </w:r>
    </w:p>
  </w:comment>
  <w:comment w:id="224" w:author="Megan Katsumi" w:date="2019-11-26T14:33:00Z" w:initials="MK">
    <w:p w14:paraId="5ECF906D" w14:textId="1F011E41" w:rsidR="0043363D" w:rsidRDefault="0043363D">
      <w:pPr>
        <w:pStyle w:val="CommentText"/>
      </w:pPr>
      <w:r>
        <w:rPr>
          <w:rStyle w:val="CommentReference"/>
        </w:rPr>
        <w:annotationRef/>
      </w:r>
      <w:r>
        <w:t>Update to include both Allegrograph &amp; Virtuoso mappings</w:t>
      </w:r>
    </w:p>
  </w:comment>
  <w:comment w:id="226" w:author="Megan Katsumi" w:date="2019-03-15T08:25:00Z" w:initials="MK">
    <w:p w14:paraId="49F03101" w14:textId="77777777" w:rsidR="0043363D" w:rsidRDefault="0043363D" w:rsidP="002660E6">
      <w:pPr>
        <w:pStyle w:val="CommentText"/>
      </w:pPr>
      <w:r>
        <w:rPr>
          <w:rStyle w:val="CommentReference"/>
        </w:rPr>
        <w:annotationRef/>
      </w:r>
      <w:r>
        <w:t>Q: do gtfs routes distinguish between input and outbound?</w:t>
      </w:r>
    </w:p>
  </w:comment>
  <w:comment w:id="249" w:author="Megan Katsumi" w:date="2019-11-27T14:19:00Z" w:initials="MK">
    <w:p w14:paraId="6AA6740E" w14:textId="77777777" w:rsidR="0043363D" w:rsidRDefault="0043363D" w:rsidP="00C73696">
      <w:pPr>
        <w:pStyle w:val="CommentText"/>
      </w:pPr>
      <w:r>
        <w:rPr>
          <w:rStyle w:val="CommentReference"/>
        </w:rPr>
        <w:annotationRef/>
      </w:r>
      <w:r>
        <w:t>TBD: relationship between a Parcel and some Building / Facility / etc. Define POI class?</w:t>
      </w:r>
    </w:p>
  </w:comment>
  <w:comment w:id="250" w:author="Megan Katsumi" w:date="2019-11-29T14:23:00Z" w:initials="MK">
    <w:p w14:paraId="0EBF3832" w14:textId="77777777" w:rsidR="0043363D" w:rsidRDefault="0043363D" w:rsidP="00C73696">
      <w:pPr>
        <w:pStyle w:val="CommentText"/>
      </w:pPr>
      <w:r>
        <w:rPr>
          <w:rStyle w:val="CommentReference"/>
        </w:rPr>
        <w:annotationRef/>
      </w:r>
      <w:r>
        <w:t>Next stage: can we categorize the Point of interest type according to the point of interest class?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45437A9" w15:done="0"/>
  <w15:commentEx w15:paraId="69DCC25C" w15:done="0"/>
  <w15:commentEx w15:paraId="60A28637" w15:done="0"/>
  <w15:commentEx w15:paraId="5ECF906D" w15:done="0"/>
  <w15:commentEx w15:paraId="49F03101" w15:done="0"/>
  <w15:commentEx w15:paraId="6AA6740E" w15:done="0"/>
  <w15:commentEx w15:paraId="0EBF383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45437A9" w16cid:durableId="22248238"/>
  <w16cid:commentId w16cid:paraId="69DCC25C" w16cid:durableId="222488F9"/>
  <w16cid:commentId w16cid:paraId="60A28637" w16cid:durableId="21617704"/>
  <w16cid:commentId w16cid:paraId="5ECF906D" w16cid:durableId="2187B621"/>
  <w16cid:commentId w16cid:paraId="49F03101" w16cid:durableId="2035E007"/>
  <w16cid:commentId w16cid:paraId="6AA6740E" w16cid:durableId="2189045B"/>
  <w16cid:commentId w16cid:paraId="0EBF3832" w16cid:durableId="218BA84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F08971" w14:textId="77777777" w:rsidR="00493270" w:rsidRDefault="00493270" w:rsidP="00EA354A">
      <w:r>
        <w:separator/>
      </w:r>
    </w:p>
  </w:endnote>
  <w:endnote w:type="continuationSeparator" w:id="0">
    <w:p w14:paraId="3F4CC589" w14:textId="77777777" w:rsidR="00493270" w:rsidRDefault="00493270" w:rsidP="00EA35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Helvetica">
    <w:panose1 w:val="00000000000000000000"/>
    <w:charset w:val="00"/>
    <w:family w:val="auto"/>
    <w:pitch w:val="variable"/>
    <w:sig w:usb0="E00002FF" w:usb1="500078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Roman">
    <w:altName w:val="Times"/>
    <w:panose1 w:val="00000500000000020000"/>
    <w:charset w:val="00"/>
    <w:family w:val="auto"/>
    <w:pitch w:val="variable"/>
    <w:sig w:usb0="E00002FF" w:usb1="5000205A" w:usb2="00000000" w:usb3="00000000" w:csb0="0000019F" w:csb1="00000000"/>
  </w:font>
  <w:font w:name="Consolas">
    <w:panose1 w:val="020B0609020204030204"/>
    <w:charset w:val="00"/>
    <w:family w:val="modern"/>
    <w:pitch w:val="fixed"/>
    <w:sig w:usb0="E10002FF" w:usb1="4000FCFF" w:usb2="00000009" w:usb3="00000000" w:csb0="0000019F" w:csb1="00000000"/>
  </w:font>
  <w:font w:name="Courier">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7529157"/>
      <w:docPartObj>
        <w:docPartGallery w:val="Page Numbers (Bottom of Page)"/>
        <w:docPartUnique/>
      </w:docPartObj>
    </w:sdtPr>
    <w:sdtContent>
      <w:p w14:paraId="4DAF3627" w14:textId="77777777" w:rsidR="0043363D" w:rsidRDefault="0043363D">
        <w:pPr>
          <w:pStyle w:val="Footer"/>
          <w:jc w:val="right"/>
        </w:pPr>
        <w:r>
          <w:fldChar w:fldCharType="begin"/>
        </w:r>
        <w:r>
          <w:instrText xml:space="preserve"> PAGE   \* MERGEFORMAT </w:instrText>
        </w:r>
        <w:r>
          <w:fldChar w:fldCharType="separate"/>
        </w:r>
        <w:r>
          <w:rPr>
            <w:noProof/>
          </w:rPr>
          <w:t>23</w:t>
        </w:r>
        <w:r>
          <w:rPr>
            <w:noProof/>
          </w:rPr>
          <w:fldChar w:fldCharType="end"/>
        </w:r>
      </w:p>
    </w:sdtContent>
  </w:sdt>
  <w:p w14:paraId="55BD4212" w14:textId="77777777" w:rsidR="0043363D" w:rsidRPr="0032583C" w:rsidRDefault="0043363D">
    <w:pPr>
      <w:pStyle w:val="Footer"/>
      <w:rPr>
        <w:lang w:val="en-C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947"/>
      <w:gridCol w:w="3372"/>
    </w:tblGrid>
    <w:tr w:rsidR="0043363D" w14:paraId="2B76F3B3" w14:textId="77777777" w:rsidTr="00967D94">
      <w:tc>
        <w:tcPr>
          <w:tcW w:w="6947" w:type="dxa"/>
        </w:tcPr>
        <w:p w14:paraId="07DEE8C9" w14:textId="77777777" w:rsidR="0043363D" w:rsidRDefault="0043363D" w:rsidP="00967D94">
          <w:pPr>
            <w:pStyle w:val="Footer"/>
          </w:pPr>
          <w:r w:rsidRPr="00A55DB1">
            <w:rPr>
              <w:noProof/>
            </w:rPr>
            <w:drawing>
              <wp:inline distT="0" distB="0" distL="0" distR="0" wp14:anchorId="70CECF49" wp14:editId="48F3053A">
                <wp:extent cx="2952750" cy="438218"/>
                <wp:effectExtent l="0" t="0" r="0" b="0"/>
                <wp:docPr id="1" name="Picture 2" descr="Sig_EDUCD_TransportationResearchInst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_EDUCD_TransportationResearchInst_K"/>
                        <pic:cNvPicPr>
                          <a:picLocks noChangeAspect="1" noChangeArrowheads="1"/>
                        </pic:cNvPicPr>
                      </pic:nvPicPr>
                      <pic:blipFill>
                        <a:blip r:embed="rId1" cstate="print">
                          <a:extLst>
                            <a:ext uri="{28A0092B-C50C-407E-A947-70E740481C1C}">
                              <a14:useLocalDpi xmlns:a14="http://schemas.microsoft.com/office/drawing/2010/main" val="0"/>
                            </a:ext>
                          </a:extLst>
                        </a:blip>
                        <a:srcRect l="-16324"/>
                        <a:stretch>
                          <a:fillRect/>
                        </a:stretch>
                      </pic:blipFill>
                      <pic:spPr bwMode="auto">
                        <a:xfrm>
                          <a:off x="0" y="0"/>
                          <a:ext cx="2952750" cy="438218"/>
                        </a:xfrm>
                        <a:prstGeom prst="rect">
                          <a:avLst/>
                        </a:prstGeom>
                        <a:noFill/>
                        <a:ln>
                          <a:noFill/>
                        </a:ln>
                      </pic:spPr>
                    </pic:pic>
                  </a:graphicData>
                </a:graphic>
              </wp:inline>
            </w:drawing>
          </w:r>
        </w:p>
      </w:tc>
      <w:tc>
        <w:tcPr>
          <w:tcW w:w="3372" w:type="dxa"/>
        </w:tcPr>
        <w:p w14:paraId="0D9515EE" w14:textId="77777777" w:rsidR="0043363D" w:rsidRDefault="0043363D" w:rsidP="00967D94">
          <w:pPr>
            <w:pStyle w:val="Footer"/>
          </w:pPr>
          <w:r>
            <w:rPr>
              <w:noProof/>
            </w:rPr>
            <w:drawing>
              <wp:inline distT="0" distB="0" distL="0" distR="0" wp14:anchorId="2E1C5684" wp14:editId="102FD4A2">
                <wp:extent cx="1263532" cy="374632"/>
                <wp:effectExtent l="0" t="0" r="0" b="6985"/>
                <wp:docPr id="3" name="Picture 5" descr="C:\Users\Judy\Documents\Branding\UTTRI logo\UTTRI without a 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dy\Documents\Branding\UTTRI logo\UTTRI without a bg.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rot="10800000" flipH="1" flipV="1">
                          <a:off x="0" y="0"/>
                          <a:ext cx="1264384" cy="374885"/>
                        </a:xfrm>
                        <a:prstGeom prst="rect">
                          <a:avLst/>
                        </a:prstGeom>
                        <a:noFill/>
                        <a:ln>
                          <a:noFill/>
                        </a:ln>
                      </pic:spPr>
                    </pic:pic>
                  </a:graphicData>
                </a:graphic>
              </wp:inline>
            </w:drawing>
          </w:r>
        </w:p>
      </w:tc>
    </w:tr>
  </w:tbl>
  <w:p w14:paraId="0D6FE243" w14:textId="77777777" w:rsidR="0043363D" w:rsidRDefault="004336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56418B" w14:textId="77777777" w:rsidR="00493270" w:rsidRDefault="00493270" w:rsidP="00EA354A">
      <w:r>
        <w:separator/>
      </w:r>
    </w:p>
  </w:footnote>
  <w:footnote w:type="continuationSeparator" w:id="0">
    <w:p w14:paraId="25D82DDB" w14:textId="77777777" w:rsidR="00493270" w:rsidRDefault="00493270" w:rsidP="00EA354A">
      <w:r>
        <w:continuationSeparator/>
      </w:r>
    </w:p>
  </w:footnote>
  <w:footnote w:id="1">
    <w:p w14:paraId="7F6A7F3D" w14:textId="1FAFC5FB" w:rsidR="00755319" w:rsidRPr="00755319" w:rsidRDefault="00755319">
      <w:pPr>
        <w:pStyle w:val="FootnoteText"/>
        <w:rPr>
          <w:lang w:val="en-CA"/>
        </w:rPr>
      </w:pPr>
      <w:r>
        <w:rPr>
          <w:rStyle w:val="FootnoteReference"/>
        </w:rPr>
        <w:footnoteRef/>
      </w:r>
      <w:r>
        <w:t xml:space="preserve"> </w:t>
      </w:r>
      <w:r w:rsidRPr="00755319">
        <w:t>https://esri.ca/en/node/16356</w:t>
      </w:r>
    </w:p>
  </w:footnote>
  <w:footnote w:id="2">
    <w:p w14:paraId="189CB595" w14:textId="042B96E3" w:rsidR="00755319" w:rsidRPr="00755319" w:rsidRDefault="00755319">
      <w:pPr>
        <w:pStyle w:val="FootnoteText"/>
        <w:rPr>
          <w:lang w:val="en-CA"/>
        </w:rPr>
      </w:pPr>
      <w:r>
        <w:rPr>
          <w:rStyle w:val="FootnoteReference"/>
        </w:rPr>
        <w:footnoteRef/>
      </w:r>
      <w:r>
        <w:t xml:space="preserve"> </w:t>
      </w:r>
      <w:r w:rsidRPr="00755319">
        <w:t>https://esri.ca/en/programs/the-community-map-of-canada</w:t>
      </w:r>
    </w:p>
  </w:footnote>
  <w:footnote w:id="3">
    <w:p w14:paraId="481F122A" w14:textId="67F8445A" w:rsidR="00755319" w:rsidRPr="00755319" w:rsidRDefault="00755319">
      <w:pPr>
        <w:pStyle w:val="FootnoteText"/>
        <w:rPr>
          <w:lang w:val="en-CA"/>
        </w:rPr>
      </w:pPr>
      <w:r>
        <w:rPr>
          <w:rStyle w:val="FootnoteReference"/>
        </w:rPr>
        <w:footnoteRef/>
      </w:r>
      <w:r>
        <w:t xml:space="preserve"> </w:t>
      </w:r>
      <w:r w:rsidRPr="00755319">
        <w:t>https://esri.ca/en/programs/community-maps-program/geofoundation-exchange</w:t>
      </w:r>
    </w:p>
  </w:footnote>
  <w:footnote w:id="4">
    <w:p w14:paraId="5FE01675" w14:textId="23B9D56A" w:rsidR="00C01762" w:rsidRPr="00C01762" w:rsidRDefault="00C01762">
      <w:pPr>
        <w:pStyle w:val="FootnoteText"/>
        <w:rPr>
          <w:lang w:val="en-CA"/>
        </w:rPr>
      </w:pPr>
      <w:r>
        <w:rPr>
          <w:rStyle w:val="FootnoteReference"/>
        </w:rPr>
        <w:footnoteRef/>
      </w:r>
      <w:r>
        <w:t xml:space="preserve"> </w:t>
      </w:r>
      <w:r w:rsidRPr="00C01762">
        <w:t>http://www.opengis.net/ont/geosparql</w:t>
      </w:r>
    </w:p>
  </w:footnote>
  <w:footnote w:id="5">
    <w:p w14:paraId="2A27582E" w14:textId="72F030AB" w:rsidR="0043363D" w:rsidRPr="008C1769" w:rsidRDefault="0043363D" w:rsidP="00763A5C">
      <w:pPr>
        <w:pStyle w:val="FootnoteText"/>
        <w:rPr>
          <w:lang w:val="en-CA"/>
        </w:rPr>
      </w:pPr>
      <w:r>
        <w:rPr>
          <w:rStyle w:val="FootnoteReference"/>
        </w:rPr>
        <w:footnoteRef/>
      </w:r>
      <w:r>
        <w:t xml:space="preserve"> </w:t>
      </w:r>
      <w:r>
        <w:rPr>
          <w:lang w:val="en-CA"/>
        </w:rPr>
        <w:t>AllegroGraph-generated nD datatype for lat-lon location data</w:t>
      </w:r>
    </w:p>
  </w:footnote>
  <w:footnote w:id="6">
    <w:p w14:paraId="2926F4D4" w14:textId="77777777" w:rsidR="0043363D" w:rsidRDefault="0043363D" w:rsidP="00A62F41">
      <w:pPr>
        <w:pStyle w:val="FootnoteText"/>
      </w:pPr>
      <w:r>
        <w:rPr>
          <w:rStyle w:val="FootnoteReference"/>
        </w:rPr>
        <w:footnoteRef/>
      </w:r>
      <w:r>
        <w:t xml:space="preserve"> Note: in order to avoid confusion that may result from the use of the "-Process" suffix (e.g. VehicleProcess,OrganizationProcess), we opt instead to use the suffix "PD", i.e. short for "Perdurant".</w:t>
      </w:r>
    </w:p>
  </w:footnote>
  <w:footnote w:id="7">
    <w:p w14:paraId="769F109D" w14:textId="6B5645ED" w:rsidR="0043363D" w:rsidRPr="00FE13B1" w:rsidRDefault="0043363D">
      <w:pPr>
        <w:pStyle w:val="FootnoteText"/>
        <w:rPr>
          <w:lang w:val="en-CA"/>
        </w:rPr>
      </w:pPr>
      <w:r>
        <w:rPr>
          <w:rStyle w:val="FootnoteReference"/>
        </w:rPr>
        <w:footnoteRef/>
      </w:r>
      <w:r>
        <w:t xml:space="preserve"> </w:t>
      </w:r>
      <w:r w:rsidRPr="00FE13B1">
        <w:t>http://ontology.eil.utoronto.ca/tove/activity.owl</w:t>
      </w:r>
    </w:p>
  </w:footnote>
  <w:footnote w:id="8">
    <w:p w14:paraId="176C17F5" w14:textId="77777777" w:rsidR="0043363D" w:rsidRPr="008E7C02" w:rsidRDefault="0043363D" w:rsidP="00E8128A">
      <w:pPr>
        <w:pStyle w:val="FootnoteText"/>
        <w:rPr>
          <w:lang w:val="en-CA"/>
        </w:rPr>
      </w:pPr>
      <w:r>
        <w:rPr>
          <w:rStyle w:val="FootnoteReference"/>
        </w:rPr>
        <w:footnoteRef/>
      </w:r>
      <w:r>
        <w:t xml:space="preserve"> </w:t>
      </w:r>
      <w:r w:rsidRPr="008E7C02">
        <w:t>http://ontology.eil.utoronto.ca/city-services/city-services.owl#</w:t>
      </w:r>
    </w:p>
  </w:footnote>
  <w:footnote w:id="9">
    <w:p w14:paraId="62054BCC" w14:textId="77777777" w:rsidR="0043363D" w:rsidRPr="00BD4EF4" w:rsidRDefault="0043363D" w:rsidP="00E80D3C">
      <w:r>
        <w:rPr>
          <w:rStyle w:val="FootnoteReference"/>
        </w:rPr>
        <w:footnoteRef/>
      </w:r>
      <w:r>
        <w:t xml:space="preserve"> </w:t>
      </w:r>
      <w:r w:rsidRPr="00B74DA0">
        <w:rPr>
          <w:sz w:val="20"/>
        </w:rPr>
        <w:t>http://ontology.eil.utoronto.ca/GCI/Foundation/GCI-Foundation-v2.owl#</w:t>
      </w:r>
    </w:p>
    <w:p w14:paraId="4AE1EB08" w14:textId="6D90AB37" w:rsidR="0043363D" w:rsidRPr="00E80D3C" w:rsidRDefault="0043363D">
      <w:pPr>
        <w:pStyle w:val="FootnoteText"/>
        <w:rPr>
          <w:lang w:val="en-CA"/>
        </w:rPr>
      </w:pPr>
    </w:p>
  </w:footnote>
  <w:footnote w:id="10">
    <w:p w14:paraId="717C987B" w14:textId="77777777" w:rsidR="0043363D" w:rsidRPr="008B5808" w:rsidRDefault="0043363D" w:rsidP="008A4F0D">
      <w:pPr>
        <w:pStyle w:val="FootnoteText"/>
        <w:rPr>
          <w:lang w:val="en-CA"/>
        </w:rPr>
      </w:pPr>
      <w:r>
        <w:rPr>
          <w:rStyle w:val="FootnoteReference"/>
        </w:rPr>
        <w:footnoteRef/>
      </w:r>
      <w:r>
        <w:t xml:space="preserve"> </w:t>
      </w:r>
      <w:hyperlink r:id="rId1" w:history="1">
        <w:r w:rsidRPr="00F30726">
          <w:rPr>
            <w:rStyle w:val="Hyperlink"/>
          </w:rPr>
          <w:t>http://www.w3.org/ns/ssn/</w:t>
        </w:r>
      </w:hyperlink>
    </w:p>
  </w:footnote>
  <w:footnote w:id="11">
    <w:p w14:paraId="25631F8F" w14:textId="6B49DF7F" w:rsidR="0043363D" w:rsidRPr="00046E73" w:rsidRDefault="0043363D">
      <w:pPr>
        <w:pStyle w:val="FootnoteText"/>
        <w:rPr>
          <w:lang w:val="en-CA"/>
        </w:rPr>
      </w:pPr>
      <w:r>
        <w:rPr>
          <w:rStyle w:val="FootnoteReference"/>
        </w:rPr>
        <w:footnoteRef/>
      </w:r>
      <w:r>
        <w:t xml:space="preserve"> </w:t>
      </w:r>
      <w:r w:rsidRPr="00046E73">
        <w:t>http://www23.statcan.gc.ca/imdb/p3Var.pl?Function=DEC&amp;Id=24101</w:t>
      </w:r>
    </w:p>
  </w:footnote>
  <w:footnote w:id="12">
    <w:p w14:paraId="6F87F670" w14:textId="77777777" w:rsidR="0043363D" w:rsidRDefault="0043363D">
      <w:pPr>
        <w:pStyle w:val="FootnoteText"/>
      </w:pPr>
      <w:r>
        <w:rPr>
          <w:rStyle w:val="FootnoteReference"/>
        </w:rPr>
        <w:footnoteRef/>
      </w:r>
      <w:r>
        <w:t xml:space="preserve"> </w:t>
      </w:r>
      <w:r w:rsidRPr="00827DD8">
        <w:t>http://schema.org/</w:t>
      </w:r>
    </w:p>
  </w:footnote>
  <w:footnote w:id="13">
    <w:p w14:paraId="4E061129" w14:textId="77777777" w:rsidR="0043363D" w:rsidRDefault="0043363D">
      <w:pPr>
        <w:pStyle w:val="FootnoteText"/>
      </w:pPr>
      <w:r>
        <w:rPr>
          <w:rStyle w:val="FootnoteReference"/>
        </w:rPr>
        <w:footnoteRef/>
      </w:r>
      <w:r>
        <w:t xml:space="preserve"> </w:t>
      </w:r>
      <w:r w:rsidRPr="00827DD8">
        <w:t>http://ontology.eil.utoronto.ca/GCI/Shelters/GCI-Shelters.html</w:t>
      </w:r>
    </w:p>
  </w:footnote>
  <w:footnote w:id="14">
    <w:p w14:paraId="59CD3014" w14:textId="77777777" w:rsidR="0043363D" w:rsidRDefault="0043363D">
      <w:pPr>
        <w:pStyle w:val="FootnoteText"/>
      </w:pPr>
      <w:r>
        <w:rPr>
          <w:rStyle w:val="FootnoteReference"/>
        </w:rPr>
        <w:footnoteRef/>
      </w:r>
      <w:r>
        <w:t xml:space="preserve"> </w:t>
      </w:r>
      <w:r w:rsidRPr="005B2B4C">
        <w:t>http://ontology.eil.utoronto.ca/tove/organization.html</w:t>
      </w:r>
    </w:p>
  </w:footnote>
  <w:footnote w:id="15">
    <w:p w14:paraId="2EAE6E34" w14:textId="77777777" w:rsidR="0043363D" w:rsidRDefault="0043363D" w:rsidP="00C36CB8">
      <w:pPr>
        <w:pStyle w:val="FootnoteText"/>
      </w:pPr>
      <w:r>
        <w:rPr>
          <w:rStyle w:val="FootnoteReference"/>
        </w:rPr>
        <w:footnoteRef/>
      </w:r>
      <w:r>
        <w:t xml:space="preserve"> </w:t>
      </w:r>
      <w:r w:rsidRPr="005B2B4C">
        <w:t>http://www.pms.ifi.lmu.de/rewerse-wga1/otn/OTN.owl</w:t>
      </w:r>
    </w:p>
  </w:footnote>
  <w:footnote w:id="16">
    <w:p w14:paraId="4979EED5" w14:textId="1603F09E" w:rsidR="0043363D" w:rsidRPr="001A792D" w:rsidRDefault="0043363D">
      <w:pPr>
        <w:pStyle w:val="FootnoteText"/>
        <w:rPr>
          <w:lang w:val="en-CA"/>
        </w:rPr>
      </w:pPr>
      <w:r>
        <w:rPr>
          <w:rStyle w:val="FootnoteReference"/>
        </w:rPr>
        <w:footnoteRef/>
      </w:r>
      <w:r>
        <w:t xml:space="preserve"> </w:t>
      </w:r>
      <w:r>
        <w:rPr>
          <w:lang w:val="en-CA"/>
        </w:rPr>
        <w:t>More options may be added as required. This list comes from the options specified in the EMME NCS11.</w:t>
      </w:r>
    </w:p>
  </w:footnote>
  <w:footnote w:id="17">
    <w:p w14:paraId="1A6DAD25" w14:textId="77777777" w:rsidR="0043363D" w:rsidRDefault="0043363D">
      <w:pPr>
        <w:pStyle w:val="FootnoteText"/>
      </w:pPr>
      <w:r>
        <w:rPr>
          <w:rStyle w:val="FootnoteReference"/>
        </w:rPr>
        <w:footnoteRef/>
      </w:r>
      <w:r>
        <w:t xml:space="preserve"> N</w:t>
      </w:r>
      <w:r>
        <w:rPr>
          <w:rFonts w:ascii="Times-Roman" w:hAnsi="Times-Roman" w:cs="Times-Roman"/>
          <w:lang w:val="en-CA" w:bidi="ar-SA"/>
        </w:rPr>
        <w:t>ot available online</w:t>
      </w:r>
    </w:p>
  </w:footnote>
  <w:footnote w:id="18">
    <w:p w14:paraId="3791EF9C" w14:textId="520FC5A3" w:rsidR="0043363D" w:rsidRPr="00461993" w:rsidRDefault="0043363D" w:rsidP="00461993">
      <w:r>
        <w:rPr>
          <w:rStyle w:val="FootnoteReference"/>
        </w:rPr>
        <w:footnoteRef/>
      </w:r>
      <w:r>
        <w:t xml:space="preserve"> </w:t>
      </w:r>
      <w:r w:rsidRPr="00461993">
        <w:t>http://www.w3.org/2006/time#January</w:t>
      </w:r>
    </w:p>
  </w:footnote>
  <w:footnote w:id="19">
    <w:p w14:paraId="511019FB" w14:textId="31BE8285" w:rsidR="0043363D" w:rsidRPr="00A84A0A" w:rsidRDefault="0043363D">
      <w:pPr>
        <w:pStyle w:val="FootnoteText"/>
        <w:rPr>
          <w:lang w:val="en-CA"/>
        </w:rPr>
      </w:pPr>
      <w:r>
        <w:rPr>
          <w:rStyle w:val="FootnoteReference"/>
        </w:rPr>
        <w:footnoteRef/>
      </w:r>
      <w:r>
        <w:t xml:space="preserve"> </w:t>
      </w:r>
      <w:r w:rsidRPr="00A84A0A">
        <w:t>https://www.w3.org/TR/sparql11-overview/</w:t>
      </w:r>
    </w:p>
  </w:footnote>
  <w:footnote w:id="20">
    <w:p w14:paraId="358EBD27" w14:textId="3E665B6D" w:rsidR="0043363D" w:rsidRPr="00FE42D1" w:rsidRDefault="0043363D">
      <w:pPr>
        <w:pStyle w:val="FootnoteText"/>
        <w:rPr>
          <w:lang w:val="en-CA"/>
        </w:rPr>
      </w:pPr>
      <w:r>
        <w:rPr>
          <w:rStyle w:val="FootnoteReference"/>
        </w:rPr>
        <w:footnoteRef/>
      </w:r>
      <w:r>
        <w:t xml:space="preserve"> </w:t>
      </w:r>
      <w:r>
        <w:rPr>
          <w:lang w:val="en-CA"/>
        </w:rPr>
        <w:t>This and subsequent queries may be easily repurposed to retrieve trips with a particular end zone by replacing trip:startLoc with trip:endLoc.</w:t>
      </w:r>
    </w:p>
  </w:footnote>
  <w:footnote w:id="21">
    <w:p w14:paraId="433B9CF0" w14:textId="67990B2B" w:rsidR="0043363D" w:rsidRPr="005A5BC5" w:rsidRDefault="0043363D">
      <w:pPr>
        <w:pStyle w:val="FootnoteText"/>
        <w:rPr>
          <w:lang w:val="en-CA"/>
        </w:rPr>
      </w:pPr>
      <w:r>
        <w:rPr>
          <w:rStyle w:val="FootnoteReference"/>
        </w:rPr>
        <w:footnoteRef/>
      </w:r>
      <w:r>
        <w:t xml:space="preserve"> </w:t>
      </w:r>
      <w:r>
        <w:rPr>
          <w:lang w:val="en-CA"/>
        </w:rPr>
        <w:t>Note: the precise formalism of this query will vary depending on the triple store and how it has implemented the required GeoSPARQL functions. If no GeoSPARQL or other similar spatial functions have been implemented, then this query may not be successfully answered. In some cases it may be possible that the spatial relations of interest are pre-computed and populated in the triple store.</w:t>
      </w:r>
    </w:p>
  </w:footnote>
  <w:footnote w:id="22">
    <w:p w14:paraId="3D4B6790" w14:textId="737AFB82" w:rsidR="0043363D" w:rsidRPr="00020C6E" w:rsidRDefault="0043363D">
      <w:pPr>
        <w:pStyle w:val="FootnoteText"/>
        <w:rPr>
          <w:lang w:val="en-CA"/>
        </w:rPr>
      </w:pPr>
      <w:r>
        <w:rPr>
          <w:rStyle w:val="FootnoteReference"/>
        </w:rPr>
        <w:footnoteRef/>
      </w:r>
      <w:r>
        <w:t xml:space="preserve"> </w:t>
      </w:r>
      <w:r w:rsidRPr="00020C6E">
        <w:t>http://ld-r.org</w:t>
      </w:r>
    </w:p>
  </w:footnote>
  <w:footnote w:id="23">
    <w:p w14:paraId="33DA1B45" w14:textId="77777777" w:rsidR="0043363D" w:rsidRPr="00FB098B" w:rsidRDefault="0043363D" w:rsidP="007B4B5D">
      <w:pPr>
        <w:pStyle w:val="FootnoteText"/>
        <w:rPr>
          <w:lang w:val="en-CA"/>
        </w:rPr>
      </w:pPr>
      <w:r>
        <w:rPr>
          <w:rStyle w:val="FootnoteReference"/>
        </w:rPr>
        <w:footnoteRef/>
      </w:r>
      <w:r>
        <w:t xml:space="preserve"> </w:t>
      </w:r>
      <w:r w:rsidRPr="00FB098B">
        <w:t>http://ld-r.org/docs/configFacets.html</w:t>
      </w:r>
    </w:p>
  </w:footnote>
  <w:footnote w:id="24">
    <w:p w14:paraId="7E3878FB" w14:textId="7C4D9088" w:rsidR="0043363D" w:rsidRPr="00D379A5" w:rsidRDefault="0043363D">
      <w:pPr>
        <w:pStyle w:val="FootnoteText"/>
        <w:rPr>
          <w:lang w:val="en-CA"/>
        </w:rPr>
      </w:pPr>
      <w:r>
        <w:rPr>
          <w:rStyle w:val="FootnoteReference"/>
        </w:rPr>
        <w:footnoteRef/>
      </w:r>
      <w:r>
        <w:t xml:space="preserve"> </w:t>
      </w:r>
      <w:r w:rsidRPr="00D379A5">
        <w:t>https://virtuoso.openlinksw.com</w:t>
      </w:r>
    </w:p>
  </w:footnote>
  <w:footnote w:id="25">
    <w:p w14:paraId="3E0050FD" w14:textId="48F85208" w:rsidR="0043363D" w:rsidRPr="00EC4F81" w:rsidRDefault="0043363D">
      <w:pPr>
        <w:pStyle w:val="FootnoteText"/>
        <w:rPr>
          <w:lang w:val="en-CA"/>
        </w:rPr>
      </w:pPr>
      <w:r>
        <w:rPr>
          <w:rStyle w:val="FootnoteReference"/>
        </w:rPr>
        <w:footnoteRef/>
      </w:r>
      <w:r>
        <w:t xml:space="preserve"> </w:t>
      </w:r>
      <w:r w:rsidRPr="00EC4F81">
        <w:t>https://www.w3.org/TR/r2rml/</w:t>
      </w:r>
    </w:p>
  </w:footnote>
  <w:footnote w:id="26">
    <w:p w14:paraId="02D2E4C3" w14:textId="77777777" w:rsidR="0043363D" w:rsidRPr="001517C5" w:rsidRDefault="0043363D" w:rsidP="00E47020">
      <w:pPr>
        <w:pStyle w:val="FootnoteText"/>
        <w:rPr>
          <w:lang w:val="en-CA"/>
        </w:rPr>
      </w:pPr>
      <w:r>
        <w:rPr>
          <w:rStyle w:val="FootnoteReference"/>
        </w:rPr>
        <w:footnoteRef/>
      </w:r>
      <w:r>
        <w:t xml:space="preserve"> </w:t>
      </w:r>
      <w:r w:rsidRPr="001517C5">
        <w:t>https://owlready2.readthedocs.io/en/latest/</w:t>
      </w:r>
    </w:p>
  </w:footnote>
  <w:footnote w:id="27">
    <w:p w14:paraId="6F9ECB07" w14:textId="77777777" w:rsidR="0043363D" w:rsidRPr="00915792" w:rsidRDefault="0043363D" w:rsidP="00E47020">
      <w:pPr>
        <w:pStyle w:val="FootnoteText"/>
        <w:rPr>
          <w:lang w:val="en-CA"/>
        </w:rPr>
      </w:pPr>
      <w:r>
        <w:rPr>
          <w:rStyle w:val="FootnoteReference"/>
        </w:rPr>
        <w:footnoteRef/>
      </w:r>
      <w:r>
        <w:t xml:space="preserve"> </w:t>
      </w:r>
      <w:r w:rsidRPr="00915792">
        <w:t>http://rdflib.readthedocs.io</w:t>
      </w:r>
    </w:p>
  </w:footnote>
  <w:footnote w:id="28">
    <w:p w14:paraId="22C94C61" w14:textId="120EAD93" w:rsidR="0043363D" w:rsidRPr="00053538" w:rsidRDefault="0043363D">
      <w:pPr>
        <w:pStyle w:val="FootnoteText"/>
        <w:rPr>
          <w:lang w:val="en-CA"/>
        </w:rPr>
      </w:pPr>
      <w:r>
        <w:rPr>
          <w:rStyle w:val="FootnoteReference"/>
        </w:rPr>
        <w:footnoteRef/>
      </w:r>
      <w:r>
        <w:t xml:space="preserve"> </w:t>
      </w:r>
      <w:r w:rsidRPr="00053538">
        <w:t>https://www.w3.org/TR/r2rml/</w:t>
      </w:r>
    </w:p>
  </w:footnote>
  <w:footnote w:id="29">
    <w:p w14:paraId="5F58FA41" w14:textId="77777777" w:rsidR="0043363D" w:rsidRPr="00846739" w:rsidRDefault="0043363D" w:rsidP="0015597C">
      <w:pPr>
        <w:pStyle w:val="FootnoteText"/>
        <w:rPr>
          <w:lang w:val="en-CA"/>
        </w:rPr>
      </w:pPr>
      <w:r>
        <w:rPr>
          <w:rStyle w:val="FootnoteReference"/>
        </w:rPr>
        <w:footnoteRef/>
      </w:r>
      <w:r>
        <w:t xml:space="preserve"> </w:t>
      </w:r>
      <w:r w:rsidRPr="00846739">
        <w:t>http://usc-isi-i2.github.io/karma/</w:t>
      </w:r>
    </w:p>
  </w:footnote>
  <w:footnote w:id="30">
    <w:p w14:paraId="687F46B9" w14:textId="6CDC98EF" w:rsidR="0043363D" w:rsidRPr="002F5FC7" w:rsidRDefault="0043363D">
      <w:pPr>
        <w:pStyle w:val="FootnoteText"/>
        <w:rPr>
          <w:lang w:val="en-CA"/>
        </w:rPr>
      </w:pPr>
      <w:r>
        <w:rPr>
          <w:rStyle w:val="FootnoteReference"/>
        </w:rPr>
        <w:footnoteRef/>
      </w:r>
      <w:r>
        <w:t xml:space="preserve"> </w:t>
      </w:r>
      <w:r w:rsidRPr="002F5FC7">
        <w:t>http://www.obdasystems.com/mastro</w:t>
      </w:r>
    </w:p>
  </w:footnote>
  <w:footnote w:id="31">
    <w:p w14:paraId="7524A6C7" w14:textId="7A5ECFDB" w:rsidR="0043363D" w:rsidRPr="002F5FC7" w:rsidRDefault="0043363D">
      <w:pPr>
        <w:pStyle w:val="FootnoteText"/>
        <w:rPr>
          <w:lang w:val="en-CA"/>
        </w:rPr>
      </w:pPr>
      <w:r>
        <w:rPr>
          <w:rStyle w:val="FootnoteReference"/>
        </w:rPr>
        <w:footnoteRef/>
      </w:r>
      <w:r>
        <w:t xml:space="preserve"> </w:t>
      </w:r>
      <w:r w:rsidRPr="002F5FC7">
        <w:t>https://ontop-vkg.org</w:t>
      </w:r>
    </w:p>
  </w:footnote>
  <w:footnote w:id="32">
    <w:p w14:paraId="599CA213" w14:textId="77777777" w:rsidR="0043363D" w:rsidRPr="00FE081C" w:rsidRDefault="0043363D" w:rsidP="005565E1">
      <w:pPr>
        <w:pStyle w:val="FootnoteText"/>
        <w:rPr>
          <w:lang w:val="en-CA"/>
        </w:rPr>
      </w:pPr>
      <w:r>
        <w:rPr>
          <w:rStyle w:val="FootnoteReference"/>
        </w:rPr>
        <w:footnoteRef/>
      </w:r>
      <w:r>
        <w:t xml:space="preserve"> </w:t>
      </w:r>
      <w:r w:rsidRPr="00FE081C">
        <w:t>http://usc-isi-i2.github.io/karma/</w:t>
      </w:r>
    </w:p>
  </w:footnote>
  <w:footnote w:id="33">
    <w:p w14:paraId="73856734" w14:textId="77777777" w:rsidR="0043363D" w:rsidRPr="00E9694B" w:rsidRDefault="0043363D" w:rsidP="0015597C">
      <w:r>
        <w:rPr>
          <w:rStyle w:val="FootnoteReference"/>
        </w:rPr>
        <w:footnoteRef/>
      </w:r>
      <w:r>
        <w:t xml:space="preserve"> </w:t>
      </w:r>
      <w:r w:rsidRPr="00E9694B">
        <w:t>https://github.com/usc-isi-i2/Web-Karma/wiki/Batch-Mode-for-RDF-Generation</w:t>
      </w:r>
    </w:p>
    <w:p w14:paraId="5FD51CB1" w14:textId="77777777" w:rsidR="0043363D" w:rsidRPr="00E9694B" w:rsidRDefault="0043363D" w:rsidP="0015597C">
      <w:pPr>
        <w:pStyle w:val="FootnoteText"/>
        <w:rPr>
          <w:lang w:val="en-CA"/>
        </w:rPr>
      </w:pPr>
    </w:p>
  </w:footnote>
  <w:footnote w:id="34">
    <w:p w14:paraId="5B5DA7E9" w14:textId="4F322B24" w:rsidR="0043363D" w:rsidRPr="00682918" w:rsidRDefault="0043363D">
      <w:pPr>
        <w:pStyle w:val="FootnoteText"/>
        <w:rPr>
          <w:lang w:val="en-CA"/>
        </w:rPr>
      </w:pPr>
      <w:r>
        <w:rPr>
          <w:rStyle w:val="FootnoteReference"/>
        </w:rPr>
        <w:footnoteRef/>
      </w:r>
      <w:r>
        <w:t xml:space="preserve"> </w:t>
      </w:r>
      <w:r w:rsidRPr="00682918">
        <w:t>https://zenodo.org/badge/latestdoi/11427075</w:t>
      </w:r>
    </w:p>
  </w:footnote>
  <w:footnote w:id="35">
    <w:p w14:paraId="5026ED5E" w14:textId="77777777" w:rsidR="0043363D" w:rsidRPr="00094FF5" w:rsidRDefault="0043363D" w:rsidP="00F62733">
      <w:pPr>
        <w:pStyle w:val="FootnoteText"/>
        <w:rPr>
          <w:lang w:val="en-CA"/>
        </w:rPr>
      </w:pPr>
      <w:r>
        <w:rPr>
          <w:rStyle w:val="FootnoteReference"/>
        </w:rPr>
        <w:footnoteRef/>
      </w:r>
      <w:r>
        <w:t xml:space="preserve"> </w:t>
      </w:r>
      <w:r w:rsidRPr="00C353D6">
        <w:t>http://semver.org/</w:t>
      </w:r>
    </w:p>
  </w:footnote>
  <w:footnote w:id="36">
    <w:p w14:paraId="2BB33B80" w14:textId="77777777" w:rsidR="0043363D" w:rsidRPr="002829CA" w:rsidRDefault="0043363D" w:rsidP="00F6295F">
      <w:pPr>
        <w:pStyle w:val="FootnoteText"/>
        <w:rPr>
          <w:lang w:val="en-CA"/>
        </w:rPr>
      </w:pPr>
      <w:r>
        <w:rPr>
          <w:rStyle w:val="FootnoteReference"/>
        </w:rPr>
        <w:footnoteRef/>
      </w:r>
      <w:r>
        <w:t xml:space="preserve"> </w:t>
      </w:r>
      <w:r>
        <w:rPr>
          <w:lang w:val="en-CA"/>
        </w:rPr>
        <w:t>The exact procedure will vary depending on the storage / purl set-up.</w:t>
      </w:r>
    </w:p>
  </w:footnote>
  <w:footnote w:id="37">
    <w:p w14:paraId="60CE99CD" w14:textId="54325C08" w:rsidR="0043363D" w:rsidRPr="00541F63" w:rsidRDefault="0043363D">
      <w:pPr>
        <w:pStyle w:val="FootnoteText"/>
        <w:rPr>
          <w:lang w:val="en-CA"/>
        </w:rPr>
      </w:pPr>
      <w:r>
        <w:rPr>
          <w:rStyle w:val="FootnoteReference"/>
        </w:rPr>
        <w:footnoteRef/>
      </w:r>
      <w:r>
        <w:t xml:space="preserve"> </w:t>
      </w:r>
      <w:r w:rsidRPr="00541F63">
        <w:t>https://raw.githubusercontent.com/EnterpriseIntegrationLab/icity/master/docs/.htaccess</w:t>
      </w:r>
    </w:p>
  </w:footnote>
  <w:footnote w:id="38">
    <w:p w14:paraId="08E0B9C6" w14:textId="77777777" w:rsidR="0043363D" w:rsidRPr="00752F7C" w:rsidRDefault="0043363D" w:rsidP="0040708C">
      <w:pPr>
        <w:pStyle w:val="FootnoteText"/>
        <w:rPr>
          <w:lang w:val="en-CA"/>
        </w:rPr>
      </w:pPr>
      <w:r>
        <w:rPr>
          <w:rStyle w:val="FootnoteReference"/>
        </w:rPr>
        <w:footnoteRef/>
      </w:r>
      <w:r>
        <w:t xml:space="preserve"> </w:t>
      </w:r>
      <w:r w:rsidRPr="00752F7C">
        <w:t>http://citydata.utoronto.ca</w:t>
      </w:r>
    </w:p>
  </w:footnote>
  <w:footnote w:id="39">
    <w:p w14:paraId="34B59A19" w14:textId="77777777" w:rsidR="0043363D" w:rsidRPr="009B3C10" w:rsidRDefault="0043363D" w:rsidP="00DE663F">
      <w:pPr>
        <w:pStyle w:val="FootnoteText"/>
        <w:rPr>
          <w:lang w:val="en-CA"/>
        </w:rPr>
      </w:pPr>
      <w:r>
        <w:rPr>
          <w:rStyle w:val="FootnoteReference"/>
        </w:rPr>
        <w:footnoteRef/>
      </w:r>
      <w:r>
        <w:t xml:space="preserve"> </w:t>
      </w:r>
    </w:p>
  </w:footnote>
  <w:footnote w:id="40">
    <w:p w14:paraId="728995B4" w14:textId="32478919" w:rsidR="0043363D" w:rsidRPr="0046391E" w:rsidRDefault="0043363D">
      <w:pPr>
        <w:pStyle w:val="FootnoteText"/>
        <w:rPr>
          <w:lang w:val="en-CA"/>
        </w:rPr>
      </w:pPr>
      <w:r>
        <w:rPr>
          <w:rStyle w:val="FootnoteReference"/>
        </w:rPr>
        <w:footnoteRef/>
      </w:r>
      <w:r>
        <w:t xml:space="preserve"> </w:t>
      </w:r>
      <w:r>
        <w:rPr>
          <w:lang w:val="en-CA"/>
        </w:rPr>
        <w:t xml:space="preserve">Ontology was later updated to include a more specific property: </w:t>
      </w:r>
      <w:r w:rsidRPr="0046391E">
        <w:rPr>
          <w:lang w:val="en-CA"/>
        </w:rPr>
        <w:t>http://ontology.eil.utoronto.ca/icity/UrbanSystem/tripPerformedBy</w:t>
      </w:r>
    </w:p>
  </w:footnote>
  <w:footnote w:id="41">
    <w:p w14:paraId="1E94CA35" w14:textId="77777777" w:rsidR="0043363D" w:rsidRPr="002569AE" w:rsidRDefault="0043363D" w:rsidP="002660E6">
      <w:pPr>
        <w:pStyle w:val="FootnoteText"/>
        <w:rPr>
          <w:lang w:val="en-CA"/>
        </w:rPr>
      </w:pPr>
      <w:r>
        <w:rPr>
          <w:rStyle w:val="FootnoteReference"/>
        </w:rPr>
        <w:footnoteRef/>
      </w:r>
      <w:r>
        <w:t xml:space="preserve"> </w:t>
      </w:r>
      <w:r w:rsidRPr="002569AE">
        <w:t>http://gruff.allegrograph.com:10035/doc/geospatial-nd-tutorial.html#geo-intro</w:t>
      </w:r>
    </w:p>
  </w:footnote>
  <w:footnote w:id="42">
    <w:p w14:paraId="4D1E1ABC" w14:textId="77777777" w:rsidR="0043363D" w:rsidRPr="00747A61" w:rsidRDefault="0043363D" w:rsidP="002660E6">
      <w:pPr>
        <w:pStyle w:val="FootnoteText"/>
        <w:rPr>
          <w:lang w:val="en-CA"/>
        </w:rPr>
      </w:pPr>
      <w:r>
        <w:rPr>
          <w:rStyle w:val="FootnoteReference"/>
        </w:rPr>
        <w:footnoteRef/>
      </w:r>
      <w:r>
        <w:t xml:space="preserve"> </w:t>
      </w:r>
      <w:r w:rsidRPr="00747A61">
        <w:t>http://gruff.allegrograph.com:10035/doc/magic-properties.html</w:t>
      </w:r>
    </w:p>
  </w:footnote>
  <w:footnote w:id="43">
    <w:p w14:paraId="16F48314" w14:textId="77777777" w:rsidR="0043363D" w:rsidRPr="00CC6A63" w:rsidRDefault="0043363D" w:rsidP="002660E6">
      <w:pPr>
        <w:pStyle w:val="FootnoteText"/>
        <w:rPr>
          <w:lang w:val="en-CA"/>
        </w:rPr>
      </w:pPr>
      <w:r>
        <w:rPr>
          <w:rStyle w:val="FootnoteReference"/>
        </w:rPr>
        <w:footnoteRef/>
      </w:r>
      <w:r>
        <w:t xml:space="preserve"> </w:t>
      </w:r>
      <w:r>
        <w:rPr>
          <w:lang w:val="en-CA"/>
        </w:rPr>
        <w:t>Note: this requires the use of the group by function, it’s not clear whether the mapping file will also capture the grouping transformation, or if the mapping function will need to be applied to a “grouped” input file. We may need to transform the file a priori for automated mappings.</w:t>
      </w:r>
    </w:p>
  </w:footnote>
  <w:footnote w:id="44">
    <w:p w14:paraId="762E049E" w14:textId="77777777" w:rsidR="0043363D" w:rsidRPr="00115140" w:rsidRDefault="0043363D" w:rsidP="00797143">
      <w:pPr>
        <w:pStyle w:val="FootnoteText"/>
        <w:rPr>
          <w:lang w:val="en-CA"/>
        </w:rPr>
      </w:pPr>
      <w:r>
        <w:rPr>
          <w:rStyle w:val="FootnoteReference"/>
        </w:rPr>
        <w:footnoteRef/>
      </w:r>
      <w:r>
        <w:t xml:space="preserve"> </w:t>
      </w:r>
      <w:r w:rsidRPr="00784DD1">
        <w:rPr>
          <w:sz w:val="21"/>
        </w:rPr>
        <w:t>http://ontology.eil.utoronto.ca/icity/</w:t>
      </w:r>
      <w:r>
        <w:rPr>
          <w:sz w:val="21"/>
        </w:rPr>
        <w:t>Observations</w:t>
      </w:r>
    </w:p>
  </w:footnote>
  <w:footnote w:id="45">
    <w:p w14:paraId="5E741D67" w14:textId="77777777" w:rsidR="0043363D" w:rsidRPr="00115140" w:rsidRDefault="0043363D" w:rsidP="00797143">
      <w:pPr>
        <w:pStyle w:val="FootnoteText"/>
        <w:rPr>
          <w:lang w:val="en-CA"/>
        </w:rPr>
      </w:pPr>
      <w:r>
        <w:rPr>
          <w:rStyle w:val="FootnoteReference"/>
        </w:rPr>
        <w:footnoteRef/>
      </w:r>
      <w:r>
        <w:t xml:space="preserve"> </w:t>
      </w:r>
      <w:r w:rsidRPr="00784DD1">
        <w:rPr>
          <w:sz w:val="21"/>
        </w:rPr>
        <w:t>http://ontology.eil.utoronto.ca/icity/</w:t>
      </w:r>
      <w:r>
        <w:rPr>
          <w:sz w:val="21"/>
        </w:rPr>
        <w:t>TransportationSystem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94006"/>
    <w:multiLevelType w:val="hybridMultilevel"/>
    <w:tmpl w:val="DCC28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55100B"/>
    <w:multiLevelType w:val="hybridMultilevel"/>
    <w:tmpl w:val="746CF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BC6B11"/>
    <w:multiLevelType w:val="hybridMultilevel"/>
    <w:tmpl w:val="3B0215C0"/>
    <w:lvl w:ilvl="0" w:tplc="DA7EA7D2">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793A05"/>
    <w:multiLevelType w:val="hybridMultilevel"/>
    <w:tmpl w:val="28C67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C2339F"/>
    <w:multiLevelType w:val="hybridMultilevel"/>
    <w:tmpl w:val="D598BD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07D10303"/>
    <w:multiLevelType w:val="hybridMultilevel"/>
    <w:tmpl w:val="810ADB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F03DDB"/>
    <w:multiLevelType w:val="hybridMultilevel"/>
    <w:tmpl w:val="85AEF4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2A5A57"/>
    <w:multiLevelType w:val="hybridMultilevel"/>
    <w:tmpl w:val="0C660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C02129"/>
    <w:multiLevelType w:val="hybridMultilevel"/>
    <w:tmpl w:val="C44AFD54"/>
    <w:lvl w:ilvl="0" w:tplc="1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72770E"/>
    <w:multiLevelType w:val="hybridMultilevel"/>
    <w:tmpl w:val="4A0E7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CC17ED"/>
    <w:multiLevelType w:val="hybridMultilevel"/>
    <w:tmpl w:val="98E88360"/>
    <w:lvl w:ilvl="0" w:tplc="81AE95E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D30712"/>
    <w:multiLevelType w:val="hybridMultilevel"/>
    <w:tmpl w:val="DBB42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8B207A"/>
    <w:multiLevelType w:val="hybridMultilevel"/>
    <w:tmpl w:val="2D0EFF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B23036"/>
    <w:multiLevelType w:val="hybridMultilevel"/>
    <w:tmpl w:val="83525C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F30369"/>
    <w:multiLevelType w:val="hybridMultilevel"/>
    <w:tmpl w:val="EC144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593716"/>
    <w:multiLevelType w:val="hybridMultilevel"/>
    <w:tmpl w:val="E8BE43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F3447C"/>
    <w:multiLevelType w:val="hybridMultilevel"/>
    <w:tmpl w:val="1820F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230671"/>
    <w:multiLevelType w:val="hybridMultilevel"/>
    <w:tmpl w:val="2DC69092"/>
    <w:lvl w:ilvl="0" w:tplc="8A6CDCA4">
      <w:start w:val="1"/>
      <w:numFmt w:val="bullet"/>
      <w:lvlText w:val=""/>
      <w:lvlJc w:val="left"/>
      <w:pPr>
        <w:ind w:left="7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F44053"/>
    <w:multiLevelType w:val="hybridMultilevel"/>
    <w:tmpl w:val="FC004C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2001CFA"/>
    <w:multiLevelType w:val="hybridMultilevel"/>
    <w:tmpl w:val="D096A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3E65BE1"/>
    <w:multiLevelType w:val="hybridMultilevel"/>
    <w:tmpl w:val="8ECEEA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54336BF"/>
    <w:multiLevelType w:val="hybridMultilevel"/>
    <w:tmpl w:val="833877B4"/>
    <w:lvl w:ilvl="0" w:tplc="E4402E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EF7932"/>
    <w:multiLevelType w:val="hybridMultilevel"/>
    <w:tmpl w:val="8C26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5F43FD2"/>
    <w:multiLevelType w:val="hybridMultilevel"/>
    <w:tmpl w:val="144E61B6"/>
    <w:lvl w:ilvl="0" w:tplc="10090001">
      <w:start w:val="1"/>
      <w:numFmt w:val="bullet"/>
      <w:lvlText w:val=""/>
      <w:lvlJc w:val="left"/>
      <w:pPr>
        <w:ind w:left="1440" w:hanging="360"/>
      </w:pPr>
      <w:rPr>
        <w:rFonts w:ascii="Symbol" w:hAnsi="Symbol" w:hint="default"/>
      </w:rPr>
    </w:lvl>
    <w:lvl w:ilvl="1" w:tplc="10090003">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4" w15:restartNumberingAfterBreak="0">
    <w:nsid w:val="290272B5"/>
    <w:multiLevelType w:val="hybridMultilevel"/>
    <w:tmpl w:val="C638F37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2B2C5EFF"/>
    <w:multiLevelType w:val="hybridMultilevel"/>
    <w:tmpl w:val="42CAB94A"/>
    <w:lvl w:ilvl="0" w:tplc="1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BCC5FBA"/>
    <w:multiLevelType w:val="hybridMultilevel"/>
    <w:tmpl w:val="5764F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FBA312F"/>
    <w:multiLevelType w:val="hybridMultilevel"/>
    <w:tmpl w:val="F1E20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CA0240"/>
    <w:multiLevelType w:val="hybridMultilevel"/>
    <w:tmpl w:val="0B68F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3B84F89"/>
    <w:multiLevelType w:val="hybridMultilevel"/>
    <w:tmpl w:val="EC94A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50A0208"/>
    <w:multiLevelType w:val="hybridMultilevel"/>
    <w:tmpl w:val="19DC6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5FA7674"/>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38EC027F"/>
    <w:multiLevelType w:val="hybridMultilevel"/>
    <w:tmpl w:val="F2347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8FA1F71"/>
    <w:multiLevelType w:val="hybridMultilevel"/>
    <w:tmpl w:val="3AD44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BF01DAD"/>
    <w:multiLevelType w:val="hybridMultilevel"/>
    <w:tmpl w:val="D85A9E24"/>
    <w:lvl w:ilvl="0" w:tplc="5BFEA9E6">
      <w:start w:val="1"/>
      <w:numFmt w:val="decimal"/>
      <w:lvlText w:val="(%1)"/>
      <w:lvlJc w:val="left"/>
      <w:pPr>
        <w:ind w:left="720" w:hanging="360"/>
      </w:pPr>
      <w:rPr>
        <w:rFonts w:hint="default"/>
      </w:rPr>
    </w:lvl>
    <w:lvl w:ilvl="1" w:tplc="CB8E958A">
      <w:start w:val="1"/>
      <w:numFmt w:val="lowerRoman"/>
      <w:lvlText w:val="%2."/>
      <w:lvlJc w:val="right"/>
      <w:pPr>
        <w:ind w:left="1440" w:hanging="360"/>
      </w:pPr>
      <w:rPr>
        <w:rFonts w:asciiTheme="minorHAnsi" w:hAnsiTheme="minorHAnsi" w:cstheme="minorHAnsi" w:hint="default"/>
        <w:sz w:val="24"/>
      </w:rPr>
    </w:lvl>
    <w:lvl w:ilvl="2" w:tplc="CB8E958A">
      <w:start w:val="1"/>
      <w:numFmt w:val="lowerRoman"/>
      <w:lvlText w:val="%3."/>
      <w:lvlJc w:val="right"/>
      <w:pPr>
        <w:ind w:left="2160" w:hanging="180"/>
      </w:pPr>
      <w:rPr>
        <w:rFonts w:asciiTheme="minorHAnsi" w:hAnsiTheme="minorHAnsi" w:cstheme="minorHAnsi" w:hint="default"/>
        <w:sz w:val="24"/>
      </w:rPr>
    </w:lvl>
    <w:lvl w:ilvl="3" w:tplc="6FEAC28E">
      <w:start w:val="99"/>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C2756DF"/>
    <w:multiLevelType w:val="hybridMultilevel"/>
    <w:tmpl w:val="BFCC9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12E3A65"/>
    <w:multiLevelType w:val="hybridMultilevel"/>
    <w:tmpl w:val="CC72B076"/>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15:restartNumberingAfterBreak="0">
    <w:nsid w:val="415B1368"/>
    <w:multiLevelType w:val="hybridMultilevel"/>
    <w:tmpl w:val="71F08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4A70CA2"/>
    <w:multiLevelType w:val="hybridMultilevel"/>
    <w:tmpl w:val="B85655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8482680"/>
    <w:multiLevelType w:val="hybridMultilevel"/>
    <w:tmpl w:val="50F2D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A1B36D8"/>
    <w:multiLevelType w:val="hybridMultilevel"/>
    <w:tmpl w:val="40E60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F942750"/>
    <w:multiLevelType w:val="hybridMultilevel"/>
    <w:tmpl w:val="9C96D2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FFE185C"/>
    <w:multiLevelType w:val="hybridMultilevel"/>
    <w:tmpl w:val="7B5A9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0894BD4"/>
    <w:multiLevelType w:val="hybridMultilevel"/>
    <w:tmpl w:val="89E0F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22B7B5B"/>
    <w:multiLevelType w:val="hybridMultilevel"/>
    <w:tmpl w:val="3C587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54E5223"/>
    <w:multiLevelType w:val="hybridMultilevel"/>
    <w:tmpl w:val="4FDE7646"/>
    <w:lvl w:ilvl="0" w:tplc="E656FA46">
      <w:start w:val="1"/>
      <w:numFmt w:val="upperLetter"/>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6955554"/>
    <w:multiLevelType w:val="multilevel"/>
    <w:tmpl w:val="E5AA2F1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ascii="Times New Roman" w:hAnsi="Times New Roman" w:cs="Times New Roman"/>
        <w:b/>
        <w:bCs w:val="0"/>
        <w:i/>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7" w15:restartNumberingAfterBreak="0">
    <w:nsid w:val="584C2A3C"/>
    <w:multiLevelType w:val="hybridMultilevel"/>
    <w:tmpl w:val="7FBE1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94F70BD"/>
    <w:multiLevelType w:val="hybridMultilevel"/>
    <w:tmpl w:val="6DACEA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98A425E"/>
    <w:multiLevelType w:val="hybridMultilevel"/>
    <w:tmpl w:val="ADF65F6C"/>
    <w:lvl w:ilvl="0" w:tplc="1009000F">
      <w:start w:val="1"/>
      <w:numFmt w:val="decimal"/>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15:restartNumberingAfterBreak="0">
    <w:nsid w:val="59F4258B"/>
    <w:multiLevelType w:val="hybridMultilevel"/>
    <w:tmpl w:val="E926DD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BF64808"/>
    <w:multiLevelType w:val="hybridMultilevel"/>
    <w:tmpl w:val="E94221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421A6D1E">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CAE374F"/>
    <w:multiLevelType w:val="hybridMultilevel"/>
    <w:tmpl w:val="0006257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3" w15:restartNumberingAfterBreak="0">
    <w:nsid w:val="5CDD5D89"/>
    <w:multiLevelType w:val="multilevel"/>
    <w:tmpl w:val="485C4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CF32CCA"/>
    <w:multiLevelType w:val="hybridMultilevel"/>
    <w:tmpl w:val="044879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1274FFA"/>
    <w:multiLevelType w:val="hybridMultilevel"/>
    <w:tmpl w:val="F9DAE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490428B"/>
    <w:multiLevelType w:val="hybridMultilevel"/>
    <w:tmpl w:val="3D80EB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5652CC9"/>
    <w:multiLevelType w:val="hybridMultilevel"/>
    <w:tmpl w:val="4DA8951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8" w15:restartNumberingAfterBreak="0">
    <w:nsid w:val="6568076C"/>
    <w:multiLevelType w:val="hybridMultilevel"/>
    <w:tmpl w:val="F68AD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5F2450E"/>
    <w:multiLevelType w:val="hybridMultilevel"/>
    <w:tmpl w:val="50EE2D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96E6A63"/>
    <w:multiLevelType w:val="hybridMultilevel"/>
    <w:tmpl w:val="5FA268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AC13EAB"/>
    <w:multiLevelType w:val="hybridMultilevel"/>
    <w:tmpl w:val="F0DCC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AF04660"/>
    <w:multiLevelType w:val="hybridMultilevel"/>
    <w:tmpl w:val="2C505A6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3" w15:restartNumberingAfterBreak="0">
    <w:nsid w:val="6CF13607"/>
    <w:multiLevelType w:val="hybridMultilevel"/>
    <w:tmpl w:val="D152D3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F4322C6"/>
    <w:multiLevelType w:val="hybridMultilevel"/>
    <w:tmpl w:val="7E54EF1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5" w15:restartNumberingAfterBreak="0">
    <w:nsid w:val="6FAF6010"/>
    <w:multiLevelType w:val="hybridMultilevel"/>
    <w:tmpl w:val="1040D07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6" w15:restartNumberingAfterBreak="0">
    <w:nsid w:val="70053FBD"/>
    <w:multiLevelType w:val="hybridMultilevel"/>
    <w:tmpl w:val="CE482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0787935"/>
    <w:multiLevelType w:val="hybridMultilevel"/>
    <w:tmpl w:val="6804C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1272F06"/>
    <w:multiLevelType w:val="hybridMultilevel"/>
    <w:tmpl w:val="4D16D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12B5FFF"/>
    <w:multiLevelType w:val="hybridMultilevel"/>
    <w:tmpl w:val="00006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13557C0"/>
    <w:multiLevelType w:val="hybridMultilevel"/>
    <w:tmpl w:val="4612A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2602918"/>
    <w:multiLevelType w:val="hybridMultilevel"/>
    <w:tmpl w:val="5510AF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3067FA8"/>
    <w:multiLevelType w:val="hybridMultilevel"/>
    <w:tmpl w:val="ACCA3C84"/>
    <w:lvl w:ilvl="0" w:tplc="E1BC971C">
      <w:start w:val="1"/>
      <w:numFmt w:val="bullet"/>
      <w:pStyle w:val="ListParagraph"/>
      <w:lvlText w:val=""/>
      <w:lvlJc w:val="left"/>
      <w:pPr>
        <w:ind w:left="720" w:hanging="360"/>
      </w:pPr>
      <w:rPr>
        <w:rFonts w:ascii="Symbol" w:hAnsi="Symbol" w:hint="default"/>
        <w:strike w:val="0"/>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3" w15:restartNumberingAfterBreak="0">
    <w:nsid w:val="73D86C51"/>
    <w:multiLevelType w:val="hybridMultilevel"/>
    <w:tmpl w:val="4D32D6AC"/>
    <w:lvl w:ilvl="0" w:tplc="A0B85BFC">
      <w:numFmt w:val="bullet"/>
      <w:lvlText w:val="-"/>
      <w:lvlJc w:val="left"/>
      <w:pPr>
        <w:ind w:left="1080" w:hanging="360"/>
      </w:pPr>
      <w:rPr>
        <w:rFonts w:ascii="Times New Roman" w:eastAsiaTheme="minorHAnsi" w:hAnsi="Times New Roman" w:cs="Times New Roman"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74" w15:restartNumberingAfterBreak="0">
    <w:nsid w:val="74C87C74"/>
    <w:multiLevelType w:val="hybridMultilevel"/>
    <w:tmpl w:val="73701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5855226"/>
    <w:multiLevelType w:val="hybridMultilevel"/>
    <w:tmpl w:val="7D661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96A373D"/>
    <w:multiLevelType w:val="hybridMultilevel"/>
    <w:tmpl w:val="B2D083E2"/>
    <w:lvl w:ilvl="0" w:tplc="10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A6D7253"/>
    <w:multiLevelType w:val="hybridMultilevel"/>
    <w:tmpl w:val="32728D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BED0DFE"/>
    <w:multiLevelType w:val="hybridMultilevel"/>
    <w:tmpl w:val="0288662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9" w15:restartNumberingAfterBreak="0">
    <w:nsid w:val="7CC73712"/>
    <w:multiLevelType w:val="hybridMultilevel"/>
    <w:tmpl w:val="B2D083E2"/>
    <w:lvl w:ilvl="0" w:tplc="10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EE5718F"/>
    <w:multiLevelType w:val="hybridMultilevel"/>
    <w:tmpl w:val="CE809AE4"/>
    <w:lvl w:ilvl="0" w:tplc="EC90DC68">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FF54034"/>
    <w:multiLevelType w:val="multilevel"/>
    <w:tmpl w:val="8BA25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6"/>
  </w:num>
  <w:num w:numId="2">
    <w:abstractNumId w:val="72"/>
  </w:num>
  <w:num w:numId="3">
    <w:abstractNumId w:val="4"/>
  </w:num>
  <w:num w:numId="4">
    <w:abstractNumId w:val="24"/>
  </w:num>
  <w:num w:numId="5">
    <w:abstractNumId w:val="65"/>
  </w:num>
  <w:num w:numId="6">
    <w:abstractNumId w:val="80"/>
  </w:num>
  <w:num w:numId="7">
    <w:abstractNumId w:val="48"/>
  </w:num>
  <w:num w:numId="8">
    <w:abstractNumId w:val="76"/>
  </w:num>
  <w:num w:numId="9">
    <w:abstractNumId w:val="79"/>
  </w:num>
  <w:num w:numId="10">
    <w:abstractNumId w:val="17"/>
  </w:num>
  <w:num w:numId="11">
    <w:abstractNumId w:val="30"/>
  </w:num>
  <w:num w:numId="12">
    <w:abstractNumId w:val="28"/>
  </w:num>
  <w:num w:numId="13">
    <w:abstractNumId w:val="59"/>
  </w:num>
  <w:num w:numId="14">
    <w:abstractNumId w:val="74"/>
  </w:num>
  <w:num w:numId="15">
    <w:abstractNumId w:val="58"/>
  </w:num>
  <w:num w:numId="16">
    <w:abstractNumId w:val="0"/>
  </w:num>
  <w:num w:numId="17">
    <w:abstractNumId w:val="22"/>
  </w:num>
  <w:num w:numId="18">
    <w:abstractNumId w:val="5"/>
  </w:num>
  <w:num w:numId="19">
    <w:abstractNumId w:val="34"/>
  </w:num>
  <w:num w:numId="20">
    <w:abstractNumId w:val="64"/>
  </w:num>
  <w:num w:numId="21">
    <w:abstractNumId w:val="52"/>
  </w:num>
  <w:num w:numId="22">
    <w:abstractNumId w:val="62"/>
  </w:num>
  <w:num w:numId="23">
    <w:abstractNumId w:val="20"/>
  </w:num>
  <w:num w:numId="24">
    <w:abstractNumId w:val="23"/>
  </w:num>
  <w:num w:numId="25">
    <w:abstractNumId w:val="44"/>
  </w:num>
  <w:num w:numId="26">
    <w:abstractNumId w:val="25"/>
  </w:num>
  <w:num w:numId="27">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3"/>
  </w:num>
  <w:num w:numId="29">
    <w:abstractNumId w:val="70"/>
  </w:num>
  <w:num w:numId="30">
    <w:abstractNumId w:val="51"/>
  </w:num>
  <w:num w:numId="31">
    <w:abstractNumId w:val="26"/>
  </w:num>
  <w:num w:numId="32">
    <w:abstractNumId w:val="71"/>
  </w:num>
  <w:num w:numId="33">
    <w:abstractNumId w:val="3"/>
  </w:num>
  <w:num w:numId="34">
    <w:abstractNumId w:val="16"/>
  </w:num>
  <w:num w:numId="35">
    <w:abstractNumId w:val="43"/>
  </w:num>
  <w:num w:numId="36">
    <w:abstractNumId w:val="41"/>
  </w:num>
  <w:num w:numId="37">
    <w:abstractNumId w:val="10"/>
  </w:num>
  <w:num w:numId="38">
    <w:abstractNumId w:val="61"/>
  </w:num>
  <w:num w:numId="39">
    <w:abstractNumId w:val="27"/>
  </w:num>
  <w:num w:numId="40">
    <w:abstractNumId w:val="14"/>
  </w:num>
  <w:num w:numId="41">
    <w:abstractNumId w:val="13"/>
  </w:num>
  <w:num w:numId="42">
    <w:abstractNumId w:val="1"/>
  </w:num>
  <w:num w:numId="43">
    <w:abstractNumId w:val="63"/>
  </w:num>
  <w:num w:numId="44">
    <w:abstractNumId w:val="33"/>
  </w:num>
  <w:num w:numId="45">
    <w:abstractNumId w:val="15"/>
  </w:num>
  <w:num w:numId="46">
    <w:abstractNumId w:val="67"/>
  </w:num>
  <w:num w:numId="47">
    <w:abstractNumId w:val="50"/>
  </w:num>
  <w:num w:numId="48">
    <w:abstractNumId w:val="2"/>
  </w:num>
  <w:num w:numId="49">
    <w:abstractNumId w:val="75"/>
  </w:num>
  <w:num w:numId="50">
    <w:abstractNumId w:val="36"/>
  </w:num>
  <w:num w:numId="51">
    <w:abstractNumId w:val="40"/>
  </w:num>
  <w:num w:numId="52">
    <w:abstractNumId w:val="56"/>
  </w:num>
  <w:num w:numId="53">
    <w:abstractNumId w:val="68"/>
  </w:num>
  <w:num w:numId="54">
    <w:abstractNumId w:val="38"/>
  </w:num>
  <w:num w:numId="55">
    <w:abstractNumId w:val="55"/>
  </w:num>
  <w:num w:numId="56">
    <w:abstractNumId w:val="69"/>
  </w:num>
  <w:num w:numId="57">
    <w:abstractNumId w:val="77"/>
  </w:num>
  <w:num w:numId="58">
    <w:abstractNumId w:val="54"/>
  </w:num>
  <w:num w:numId="59">
    <w:abstractNumId w:val="6"/>
  </w:num>
  <w:num w:numId="60">
    <w:abstractNumId w:val="42"/>
  </w:num>
  <w:num w:numId="61">
    <w:abstractNumId w:val="12"/>
  </w:num>
  <w:num w:numId="62">
    <w:abstractNumId w:val="19"/>
  </w:num>
  <w:num w:numId="63">
    <w:abstractNumId w:val="45"/>
  </w:num>
  <w:num w:numId="64">
    <w:abstractNumId w:val="66"/>
  </w:num>
  <w:num w:numId="65">
    <w:abstractNumId w:val="60"/>
  </w:num>
  <w:num w:numId="66">
    <w:abstractNumId w:val="7"/>
  </w:num>
  <w:num w:numId="67">
    <w:abstractNumId w:val="21"/>
  </w:num>
  <w:num w:numId="68">
    <w:abstractNumId w:val="35"/>
  </w:num>
  <w:num w:numId="69">
    <w:abstractNumId w:val="29"/>
  </w:num>
  <w:num w:numId="70">
    <w:abstractNumId w:val="39"/>
  </w:num>
  <w:num w:numId="71">
    <w:abstractNumId w:val="11"/>
  </w:num>
  <w:num w:numId="72">
    <w:abstractNumId w:val="18"/>
  </w:num>
  <w:num w:numId="73">
    <w:abstractNumId w:val="37"/>
  </w:num>
  <w:num w:numId="74">
    <w:abstractNumId w:val="47"/>
  </w:num>
  <w:num w:numId="75">
    <w:abstractNumId w:val="32"/>
  </w:num>
  <w:num w:numId="76">
    <w:abstractNumId w:val="9"/>
  </w:num>
  <w:num w:numId="77">
    <w:abstractNumId w:val="78"/>
  </w:num>
  <w:num w:numId="78">
    <w:abstractNumId w:val="31"/>
  </w:num>
  <w:num w:numId="79">
    <w:abstractNumId w:val="49"/>
  </w:num>
  <w:num w:numId="80">
    <w:abstractNumId w:val="81"/>
  </w:num>
  <w:num w:numId="81">
    <w:abstractNumId w:val="53"/>
  </w:num>
  <w:num w:numId="82">
    <w:abstractNumId w:val="8"/>
  </w:num>
  <w:num w:numId="83">
    <w:abstractNumId w:val="57"/>
  </w:num>
  <w:numIdMacAtCleanup w:val="7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egan Katsumi">
    <w15:presenceInfo w15:providerId="AD" w15:userId="S::megan.katsumi@utoronto.ca::284c8d73-5dbc-4b14-88ae-142993c43acb"/>
  </w15:person>
  <w15:person w15:author="Megan Katsumi [2]">
    <w15:presenceInfo w15:providerId="Windows Live" w15:userId="284c8d73-5dbc-4b14-88ae-142993c43ac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791570"/>
    <w:rsid w:val="00000334"/>
    <w:rsid w:val="0000153B"/>
    <w:rsid w:val="00001DAE"/>
    <w:rsid w:val="00002232"/>
    <w:rsid w:val="00003230"/>
    <w:rsid w:val="00003303"/>
    <w:rsid w:val="00003764"/>
    <w:rsid w:val="00004241"/>
    <w:rsid w:val="000050A4"/>
    <w:rsid w:val="0000590A"/>
    <w:rsid w:val="00005C26"/>
    <w:rsid w:val="00007795"/>
    <w:rsid w:val="0001086A"/>
    <w:rsid w:val="000117A5"/>
    <w:rsid w:val="00011C71"/>
    <w:rsid w:val="00011CCB"/>
    <w:rsid w:val="00012119"/>
    <w:rsid w:val="00015A1C"/>
    <w:rsid w:val="00015C47"/>
    <w:rsid w:val="0001629A"/>
    <w:rsid w:val="0001640A"/>
    <w:rsid w:val="00020502"/>
    <w:rsid w:val="00020B99"/>
    <w:rsid w:val="00020C6E"/>
    <w:rsid w:val="00022431"/>
    <w:rsid w:val="000225DA"/>
    <w:rsid w:val="00022AC1"/>
    <w:rsid w:val="00022B45"/>
    <w:rsid w:val="00022D28"/>
    <w:rsid w:val="0002326D"/>
    <w:rsid w:val="0002418C"/>
    <w:rsid w:val="00024402"/>
    <w:rsid w:val="000253F7"/>
    <w:rsid w:val="00025862"/>
    <w:rsid w:val="00025F2B"/>
    <w:rsid w:val="00025FD3"/>
    <w:rsid w:val="0002692E"/>
    <w:rsid w:val="00026CEF"/>
    <w:rsid w:val="000274B3"/>
    <w:rsid w:val="00030577"/>
    <w:rsid w:val="000306CA"/>
    <w:rsid w:val="0003082E"/>
    <w:rsid w:val="00030D85"/>
    <w:rsid w:val="0003104B"/>
    <w:rsid w:val="0003235F"/>
    <w:rsid w:val="0003253D"/>
    <w:rsid w:val="000330A0"/>
    <w:rsid w:val="00033962"/>
    <w:rsid w:val="00033AA0"/>
    <w:rsid w:val="00034B8F"/>
    <w:rsid w:val="000356F4"/>
    <w:rsid w:val="0003690F"/>
    <w:rsid w:val="00036AF1"/>
    <w:rsid w:val="00037609"/>
    <w:rsid w:val="0003795F"/>
    <w:rsid w:val="00037CEC"/>
    <w:rsid w:val="000407A9"/>
    <w:rsid w:val="00040F7C"/>
    <w:rsid w:val="00041E49"/>
    <w:rsid w:val="0004205B"/>
    <w:rsid w:val="000428DE"/>
    <w:rsid w:val="00043D02"/>
    <w:rsid w:val="00043DB0"/>
    <w:rsid w:val="00043F71"/>
    <w:rsid w:val="00044769"/>
    <w:rsid w:val="00045329"/>
    <w:rsid w:val="00045BC5"/>
    <w:rsid w:val="00045BFD"/>
    <w:rsid w:val="000466FC"/>
    <w:rsid w:val="0004677B"/>
    <w:rsid w:val="00046E73"/>
    <w:rsid w:val="000501AD"/>
    <w:rsid w:val="000511A3"/>
    <w:rsid w:val="00051B1E"/>
    <w:rsid w:val="00051B45"/>
    <w:rsid w:val="00053538"/>
    <w:rsid w:val="00055B81"/>
    <w:rsid w:val="00055D84"/>
    <w:rsid w:val="00055FDB"/>
    <w:rsid w:val="000562BB"/>
    <w:rsid w:val="00056363"/>
    <w:rsid w:val="000566DF"/>
    <w:rsid w:val="000600B4"/>
    <w:rsid w:val="00060A31"/>
    <w:rsid w:val="00061215"/>
    <w:rsid w:val="00062332"/>
    <w:rsid w:val="00063707"/>
    <w:rsid w:val="00063991"/>
    <w:rsid w:val="00063996"/>
    <w:rsid w:val="00063B5D"/>
    <w:rsid w:val="00065816"/>
    <w:rsid w:val="00066EB8"/>
    <w:rsid w:val="0006796A"/>
    <w:rsid w:val="00070532"/>
    <w:rsid w:val="00070B80"/>
    <w:rsid w:val="00070E0D"/>
    <w:rsid w:val="00072731"/>
    <w:rsid w:val="0007577F"/>
    <w:rsid w:val="00075AA3"/>
    <w:rsid w:val="0007622D"/>
    <w:rsid w:val="0007681B"/>
    <w:rsid w:val="00077033"/>
    <w:rsid w:val="0007792D"/>
    <w:rsid w:val="00077DD8"/>
    <w:rsid w:val="00077EEA"/>
    <w:rsid w:val="0008093F"/>
    <w:rsid w:val="0008153F"/>
    <w:rsid w:val="00081639"/>
    <w:rsid w:val="00082561"/>
    <w:rsid w:val="00082A66"/>
    <w:rsid w:val="00082C83"/>
    <w:rsid w:val="0008527B"/>
    <w:rsid w:val="000854F1"/>
    <w:rsid w:val="00086B4C"/>
    <w:rsid w:val="00087D57"/>
    <w:rsid w:val="000909CE"/>
    <w:rsid w:val="00090A29"/>
    <w:rsid w:val="0009190F"/>
    <w:rsid w:val="00091950"/>
    <w:rsid w:val="00092042"/>
    <w:rsid w:val="00092B03"/>
    <w:rsid w:val="00092E5D"/>
    <w:rsid w:val="0009486D"/>
    <w:rsid w:val="00094FF5"/>
    <w:rsid w:val="00095D0A"/>
    <w:rsid w:val="00096310"/>
    <w:rsid w:val="0009707F"/>
    <w:rsid w:val="00097404"/>
    <w:rsid w:val="0009778C"/>
    <w:rsid w:val="000A017C"/>
    <w:rsid w:val="000A050E"/>
    <w:rsid w:val="000A1035"/>
    <w:rsid w:val="000A1CC3"/>
    <w:rsid w:val="000A1FF2"/>
    <w:rsid w:val="000A2475"/>
    <w:rsid w:val="000A327F"/>
    <w:rsid w:val="000A41BB"/>
    <w:rsid w:val="000A4E28"/>
    <w:rsid w:val="000A4FC4"/>
    <w:rsid w:val="000A50D8"/>
    <w:rsid w:val="000A62D9"/>
    <w:rsid w:val="000A6D60"/>
    <w:rsid w:val="000A7307"/>
    <w:rsid w:val="000B03FD"/>
    <w:rsid w:val="000B0762"/>
    <w:rsid w:val="000B0E5F"/>
    <w:rsid w:val="000B1161"/>
    <w:rsid w:val="000B1AE7"/>
    <w:rsid w:val="000B2172"/>
    <w:rsid w:val="000B268D"/>
    <w:rsid w:val="000B2D6B"/>
    <w:rsid w:val="000B38BF"/>
    <w:rsid w:val="000B4838"/>
    <w:rsid w:val="000B4A16"/>
    <w:rsid w:val="000B5886"/>
    <w:rsid w:val="000B6935"/>
    <w:rsid w:val="000B6DE8"/>
    <w:rsid w:val="000B6EE3"/>
    <w:rsid w:val="000B72D5"/>
    <w:rsid w:val="000B7F06"/>
    <w:rsid w:val="000C0909"/>
    <w:rsid w:val="000C09A0"/>
    <w:rsid w:val="000C0D23"/>
    <w:rsid w:val="000C125B"/>
    <w:rsid w:val="000C1636"/>
    <w:rsid w:val="000C185B"/>
    <w:rsid w:val="000C19DC"/>
    <w:rsid w:val="000C2F43"/>
    <w:rsid w:val="000C363A"/>
    <w:rsid w:val="000C3964"/>
    <w:rsid w:val="000C477F"/>
    <w:rsid w:val="000C4D13"/>
    <w:rsid w:val="000C545C"/>
    <w:rsid w:val="000C6696"/>
    <w:rsid w:val="000C6959"/>
    <w:rsid w:val="000C6FC7"/>
    <w:rsid w:val="000C7020"/>
    <w:rsid w:val="000C7745"/>
    <w:rsid w:val="000C7B23"/>
    <w:rsid w:val="000D021E"/>
    <w:rsid w:val="000D073E"/>
    <w:rsid w:val="000D0EE9"/>
    <w:rsid w:val="000D2843"/>
    <w:rsid w:val="000D2B20"/>
    <w:rsid w:val="000D2B4D"/>
    <w:rsid w:val="000D2D51"/>
    <w:rsid w:val="000D3AF9"/>
    <w:rsid w:val="000D4063"/>
    <w:rsid w:val="000D40DB"/>
    <w:rsid w:val="000D6904"/>
    <w:rsid w:val="000D74C8"/>
    <w:rsid w:val="000D79A3"/>
    <w:rsid w:val="000D79D1"/>
    <w:rsid w:val="000D7AE5"/>
    <w:rsid w:val="000D7C32"/>
    <w:rsid w:val="000D7C90"/>
    <w:rsid w:val="000D7D67"/>
    <w:rsid w:val="000E0AE7"/>
    <w:rsid w:val="000E0F4C"/>
    <w:rsid w:val="000E10D5"/>
    <w:rsid w:val="000E18FF"/>
    <w:rsid w:val="000E2229"/>
    <w:rsid w:val="000E2370"/>
    <w:rsid w:val="000E26BC"/>
    <w:rsid w:val="000E3555"/>
    <w:rsid w:val="000E4E0D"/>
    <w:rsid w:val="000E5418"/>
    <w:rsid w:val="000E5600"/>
    <w:rsid w:val="000E6398"/>
    <w:rsid w:val="000E65F7"/>
    <w:rsid w:val="000E661A"/>
    <w:rsid w:val="000E693F"/>
    <w:rsid w:val="000E7680"/>
    <w:rsid w:val="000F054A"/>
    <w:rsid w:val="000F4675"/>
    <w:rsid w:val="000F48DC"/>
    <w:rsid w:val="000F5143"/>
    <w:rsid w:val="000F5789"/>
    <w:rsid w:val="000F584F"/>
    <w:rsid w:val="000F5EBA"/>
    <w:rsid w:val="000F7B6B"/>
    <w:rsid w:val="0010060E"/>
    <w:rsid w:val="00100796"/>
    <w:rsid w:val="00100AF5"/>
    <w:rsid w:val="00101C88"/>
    <w:rsid w:val="00102037"/>
    <w:rsid w:val="001020C5"/>
    <w:rsid w:val="00102812"/>
    <w:rsid w:val="00104285"/>
    <w:rsid w:val="00105569"/>
    <w:rsid w:val="00105763"/>
    <w:rsid w:val="0010618A"/>
    <w:rsid w:val="001065EB"/>
    <w:rsid w:val="00106CC5"/>
    <w:rsid w:val="001070FC"/>
    <w:rsid w:val="0010776B"/>
    <w:rsid w:val="00107E77"/>
    <w:rsid w:val="00110A4D"/>
    <w:rsid w:val="00110D13"/>
    <w:rsid w:val="001117F1"/>
    <w:rsid w:val="00112423"/>
    <w:rsid w:val="0011342E"/>
    <w:rsid w:val="00113641"/>
    <w:rsid w:val="0011390F"/>
    <w:rsid w:val="00113A87"/>
    <w:rsid w:val="00114632"/>
    <w:rsid w:val="00114D33"/>
    <w:rsid w:val="00116E9A"/>
    <w:rsid w:val="0011717B"/>
    <w:rsid w:val="0011734E"/>
    <w:rsid w:val="00117AEF"/>
    <w:rsid w:val="0012023B"/>
    <w:rsid w:val="00120D1E"/>
    <w:rsid w:val="0012132D"/>
    <w:rsid w:val="00121469"/>
    <w:rsid w:val="001216A3"/>
    <w:rsid w:val="0012212D"/>
    <w:rsid w:val="001222AE"/>
    <w:rsid w:val="001223BA"/>
    <w:rsid w:val="0012265A"/>
    <w:rsid w:val="00122EF0"/>
    <w:rsid w:val="001232B8"/>
    <w:rsid w:val="00123855"/>
    <w:rsid w:val="00124142"/>
    <w:rsid w:val="00124453"/>
    <w:rsid w:val="001248E6"/>
    <w:rsid w:val="00124C4B"/>
    <w:rsid w:val="00125B98"/>
    <w:rsid w:val="00125E0F"/>
    <w:rsid w:val="001262F2"/>
    <w:rsid w:val="00127DA8"/>
    <w:rsid w:val="001301AE"/>
    <w:rsid w:val="00130F0F"/>
    <w:rsid w:val="00131A71"/>
    <w:rsid w:val="00131A80"/>
    <w:rsid w:val="00131B2A"/>
    <w:rsid w:val="00131B2E"/>
    <w:rsid w:val="0013210A"/>
    <w:rsid w:val="00133839"/>
    <w:rsid w:val="00133C73"/>
    <w:rsid w:val="00133D57"/>
    <w:rsid w:val="00134C72"/>
    <w:rsid w:val="00135DBA"/>
    <w:rsid w:val="00136B29"/>
    <w:rsid w:val="00140D8C"/>
    <w:rsid w:val="001410B1"/>
    <w:rsid w:val="00141D20"/>
    <w:rsid w:val="00141DF1"/>
    <w:rsid w:val="001422EF"/>
    <w:rsid w:val="0014465C"/>
    <w:rsid w:val="001469E2"/>
    <w:rsid w:val="00146C3E"/>
    <w:rsid w:val="00147350"/>
    <w:rsid w:val="00147C1C"/>
    <w:rsid w:val="0015093A"/>
    <w:rsid w:val="001517C5"/>
    <w:rsid w:val="001529B8"/>
    <w:rsid w:val="001546EB"/>
    <w:rsid w:val="00154813"/>
    <w:rsid w:val="00155060"/>
    <w:rsid w:val="00155428"/>
    <w:rsid w:val="0015597C"/>
    <w:rsid w:val="00155C21"/>
    <w:rsid w:val="00156222"/>
    <w:rsid w:val="001565C3"/>
    <w:rsid w:val="00157C17"/>
    <w:rsid w:val="00160087"/>
    <w:rsid w:val="0016027A"/>
    <w:rsid w:val="0016067D"/>
    <w:rsid w:val="001608B3"/>
    <w:rsid w:val="00161133"/>
    <w:rsid w:val="00161997"/>
    <w:rsid w:val="00163DA5"/>
    <w:rsid w:val="00164066"/>
    <w:rsid w:val="001646D3"/>
    <w:rsid w:val="00164AEB"/>
    <w:rsid w:val="00165031"/>
    <w:rsid w:val="00165B84"/>
    <w:rsid w:val="001668E9"/>
    <w:rsid w:val="00166F85"/>
    <w:rsid w:val="00167AE3"/>
    <w:rsid w:val="0017129E"/>
    <w:rsid w:val="00171ED8"/>
    <w:rsid w:val="0017215C"/>
    <w:rsid w:val="0017276B"/>
    <w:rsid w:val="00172BEE"/>
    <w:rsid w:val="00172C03"/>
    <w:rsid w:val="001731A0"/>
    <w:rsid w:val="001733E0"/>
    <w:rsid w:val="00173F6A"/>
    <w:rsid w:val="0017425A"/>
    <w:rsid w:val="0017456C"/>
    <w:rsid w:val="001754B8"/>
    <w:rsid w:val="00175B0E"/>
    <w:rsid w:val="00175F0A"/>
    <w:rsid w:val="001760B2"/>
    <w:rsid w:val="00176592"/>
    <w:rsid w:val="00176FA5"/>
    <w:rsid w:val="0017710E"/>
    <w:rsid w:val="00177339"/>
    <w:rsid w:val="0017750F"/>
    <w:rsid w:val="001809E9"/>
    <w:rsid w:val="001816C2"/>
    <w:rsid w:val="001819C1"/>
    <w:rsid w:val="00181BCD"/>
    <w:rsid w:val="00181DAA"/>
    <w:rsid w:val="00182F91"/>
    <w:rsid w:val="00183346"/>
    <w:rsid w:val="0018346B"/>
    <w:rsid w:val="0018442F"/>
    <w:rsid w:val="00184455"/>
    <w:rsid w:val="001859D3"/>
    <w:rsid w:val="00186885"/>
    <w:rsid w:val="00187584"/>
    <w:rsid w:val="001878B7"/>
    <w:rsid w:val="00187CBD"/>
    <w:rsid w:val="0019026A"/>
    <w:rsid w:val="00192C86"/>
    <w:rsid w:val="0019543E"/>
    <w:rsid w:val="00196498"/>
    <w:rsid w:val="00196B6E"/>
    <w:rsid w:val="0019767C"/>
    <w:rsid w:val="001976C4"/>
    <w:rsid w:val="00197AFC"/>
    <w:rsid w:val="00197D00"/>
    <w:rsid w:val="00197D81"/>
    <w:rsid w:val="001A05D2"/>
    <w:rsid w:val="001A107B"/>
    <w:rsid w:val="001A1437"/>
    <w:rsid w:val="001A169D"/>
    <w:rsid w:val="001A29DC"/>
    <w:rsid w:val="001A42F5"/>
    <w:rsid w:val="001A6211"/>
    <w:rsid w:val="001A630A"/>
    <w:rsid w:val="001A792D"/>
    <w:rsid w:val="001B06FA"/>
    <w:rsid w:val="001B08AF"/>
    <w:rsid w:val="001B0EA6"/>
    <w:rsid w:val="001B118D"/>
    <w:rsid w:val="001B2595"/>
    <w:rsid w:val="001B5C0E"/>
    <w:rsid w:val="001B6216"/>
    <w:rsid w:val="001B6C71"/>
    <w:rsid w:val="001B7121"/>
    <w:rsid w:val="001B71D6"/>
    <w:rsid w:val="001B7F62"/>
    <w:rsid w:val="001C004F"/>
    <w:rsid w:val="001C0C18"/>
    <w:rsid w:val="001C1329"/>
    <w:rsid w:val="001C192B"/>
    <w:rsid w:val="001C1ECD"/>
    <w:rsid w:val="001C1F21"/>
    <w:rsid w:val="001C20EB"/>
    <w:rsid w:val="001C2A47"/>
    <w:rsid w:val="001C2B10"/>
    <w:rsid w:val="001C3B00"/>
    <w:rsid w:val="001C45CD"/>
    <w:rsid w:val="001C4E8E"/>
    <w:rsid w:val="001C5A01"/>
    <w:rsid w:val="001C600E"/>
    <w:rsid w:val="001C6A89"/>
    <w:rsid w:val="001C7E03"/>
    <w:rsid w:val="001D0540"/>
    <w:rsid w:val="001D1384"/>
    <w:rsid w:val="001D1B93"/>
    <w:rsid w:val="001D23BA"/>
    <w:rsid w:val="001D2538"/>
    <w:rsid w:val="001D3486"/>
    <w:rsid w:val="001D3F17"/>
    <w:rsid w:val="001D4C2D"/>
    <w:rsid w:val="001D51E2"/>
    <w:rsid w:val="001D5F7A"/>
    <w:rsid w:val="001D6413"/>
    <w:rsid w:val="001D7226"/>
    <w:rsid w:val="001D7CBC"/>
    <w:rsid w:val="001D7CF9"/>
    <w:rsid w:val="001E0400"/>
    <w:rsid w:val="001E3257"/>
    <w:rsid w:val="001E494D"/>
    <w:rsid w:val="001E4C58"/>
    <w:rsid w:val="001E5B10"/>
    <w:rsid w:val="001E5CDE"/>
    <w:rsid w:val="001E661C"/>
    <w:rsid w:val="001E67D8"/>
    <w:rsid w:val="001E69B2"/>
    <w:rsid w:val="001E7288"/>
    <w:rsid w:val="001E72A5"/>
    <w:rsid w:val="001F0377"/>
    <w:rsid w:val="001F1105"/>
    <w:rsid w:val="001F1E55"/>
    <w:rsid w:val="001F1FB9"/>
    <w:rsid w:val="001F235C"/>
    <w:rsid w:val="001F2CA5"/>
    <w:rsid w:val="001F2F92"/>
    <w:rsid w:val="001F4806"/>
    <w:rsid w:val="001F4E64"/>
    <w:rsid w:val="001F5886"/>
    <w:rsid w:val="001F669D"/>
    <w:rsid w:val="001F7BC7"/>
    <w:rsid w:val="0020035A"/>
    <w:rsid w:val="002010DA"/>
    <w:rsid w:val="00201527"/>
    <w:rsid w:val="002016ED"/>
    <w:rsid w:val="00202756"/>
    <w:rsid w:val="00202937"/>
    <w:rsid w:val="002029D7"/>
    <w:rsid w:val="002033BD"/>
    <w:rsid w:val="00203506"/>
    <w:rsid w:val="00203F97"/>
    <w:rsid w:val="002043EA"/>
    <w:rsid w:val="0020475C"/>
    <w:rsid w:val="00204CEE"/>
    <w:rsid w:val="002056D3"/>
    <w:rsid w:val="0020642E"/>
    <w:rsid w:val="00206467"/>
    <w:rsid w:val="002102D5"/>
    <w:rsid w:val="00211C28"/>
    <w:rsid w:val="00212353"/>
    <w:rsid w:val="002129B1"/>
    <w:rsid w:val="00212AB4"/>
    <w:rsid w:val="00212FB1"/>
    <w:rsid w:val="00213214"/>
    <w:rsid w:val="002133DB"/>
    <w:rsid w:val="00213962"/>
    <w:rsid w:val="00213D9A"/>
    <w:rsid w:val="00213E43"/>
    <w:rsid w:val="0021403A"/>
    <w:rsid w:val="00215C4E"/>
    <w:rsid w:val="00216156"/>
    <w:rsid w:val="00216195"/>
    <w:rsid w:val="00216301"/>
    <w:rsid w:val="00216528"/>
    <w:rsid w:val="00216E9F"/>
    <w:rsid w:val="00217910"/>
    <w:rsid w:val="00217B46"/>
    <w:rsid w:val="00217CD7"/>
    <w:rsid w:val="002201AD"/>
    <w:rsid w:val="00220677"/>
    <w:rsid w:val="00220D83"/>
    <w:rsid w:val="0022118F"/>
    <w:rsid w:val="00221F28"/>
    <w:rsid w:val="0022226D"/>
    <w:rsid w:val="002232A7"/>
    <w:rsid w:val="002236A1"/>
    <w:rsid w:val="00223738"/>
    <w:rsid w:val="002238A2"/>
    <w:rsid w:val="00224D94"/>
    <w:rsid w:val="002262DA"/>
    <w:rsid w:val="0022726A"/>
    <w:rsid w:val="0022758E"/>
    <w:rsid w:val="002278F3"/>
    <w:rsid w:val="00227AB4"/>
    <w:rsid w:val="0023193A"/>
    <w:rsid w:val="00231EEB"/>
    <w:rsid w:val="00232ADD"/>
    <w:rsid w:val="00232CF4"/>
    <w:rsid w:val="00233354"/>
    <w:rsid w:val="0023361A"/>
    <w:rsid w:val="0023421C"/>
    <w:rsid w:val="00234444"/>
    <w:rsid w:val="002358F6"/>
    <w:rsid w:val="00235B5F"/>
    <w:rsid w:val="00236C9A"/>
    <w:rsid w:val="0023704E"/>
    <w:rsid w:val="00237391"/>
    <w:rsid w:val="00237F66"/>
    <w:rsid w:val="00240635"/>
    <w:rsid w:val="0024077A"/>
    <w:rsid w:val="00240C97"/>
    <w:rsid w:val="002417DA"/>
    <w:rsid w:val="002439B1"/>
    <w:rsid w:val="002439D3"/>
    <w:rsid w:val="00244D2C"/>
    <w:rsid w:val="00244E56"/>
    <w:rsid w:val="00245172"/>
    <w:rsid w:val="0024607C"/>
    <w:rsid w:val="00247E8B"/>
    <w:rsid w:val="002515AE"/>
    <w:rsid w:val="00251F46"/>
    <w:rsid w:val="0025317E"/>
    <w:rsid w:val="002532B4"/>
    <w:rsid w:val="0025356D"/>
    <w:rsid w:val="00253AFA"/>
    <w:rsid w:val="00254311"/>
    <w:rsid w:val="00254DB4"/>
    <w:rsid w:val="00254E5A"/>
    <w:rsid w:val="00255050"/>
    <w:rsid w:val="002551E6"/>
    <w:rsid w:val="00255B76"/>
    <w:rsid w:val="00256226"/>
    <w:rsid w:val="00257B0C"/>
    <w:rsid w:val="00261D05"/>
    <w:rsid w:val="00261E64"/>
    <w:rsid w:val="00261F7F"/>
    <w:rsid w:val="002626F5"/>
    <w:rsid w:val="00262946"/>
    <w:rsid w:val="002630F2"/>
    <w:rsid w:val="002630FB"/>
    <w:rsid w:val="00263D82"/>
    <w:rsid w:val="00265148"/>
    <w:rsid w:val="00265B46"/>
    <w:rsid w:val="002660E6"/>
    <w:rsid w:val="0026639F"/>
    <w:rsid w:val="0026789E"/>
    <w:rsid w:val="00270463"/>
    <w:rsid w:val="002705E8"/>
    <w:rsid w:val="00270A44"/>
    <w:rsid w:val="00272044"/>
    <w:rsid w:val="002733DB"/>
    <w:rsid w:val="0027394F"/>
    <w:rsid w:val="00273DC2"/>
    <w:rsid w:val="002768AB"/>
    <w:rsid w:val="00276A16"/>
    <w:rsid w:val="00276A22"/>
    <w:rsid w:val="00276E0F"/>
    <w:rsid w:val="002777E9"/>
    <w:rsid w:val="00280336"/>
    <w:rsid w:val="00280350"/>
    <w:rsid w:val="0028054A"/>
    <w:rsid w:val="0028082E"/>
    <w:rsid w:val="00281C77"/>
    <w:rsid w:val="002829CA"/>
    <w:rsid w:val="00283F74"/>
    <w:rsid w:val="002840F8"/>
    <w:rsid w:val="00284650"/>
    <w:rsid w:val="00284B0F"/>
    <w:rsid w:val="00285647"/>
    <w:rsid w:val="00285CFF"/>
    <w:rsid w:val="002862FC"/>
    <w:rsid w:val="00286604"/>
    <w:rsid w:val="0028670A"/>
    <w:rsid w:val="00287BC3"/>
    <w:rsid w:val="00290AF0"/>
    <w:rsid w:val="00290D3B"/>
    <w:rsid w:val="0029174B"/>
    <w:rsid w:val="002918B6"/>
    <w:rsid w:val="00291BE3"/>
    <w:rsid w:val="0029203C"/>
    <w:rsid w:val="0029246E"/>
    <w:rsid w:val="00292F36"/>
    <w:rsid w:val="00292F57"/>
    <w:rsid w:val="00294061"/>
    <w:rsid w:val="00294C07"/>
    <w:rsid w:val="00294E05"/>
    <w:rsid w:val="00295676"/>
    <w:rsid w:val="00297428"/>
    <w:rsid w:val="002A1141"/>
    <w:rsid w:val="002A1719"/>
    <w:rsid w:val="002A2024"/>
    <w:rsid w:val="002A21B1"/>
    <w:rsid w:val="002A2608"/>
    <w:rsid w:val="002A2C7E"/>
    <w:rsid w:val="002A2D2A"/>
    <w:rsid w:val="002A3EDA"/>
    <w:rsid w:val="002A4A86"/>
    <w:rsid w:val="002A514F"/>
    <w:rsid w:val="002A5B2F"/>
    <w:rsid w:val="002A6246"/>
    <w:rsid w:val="002A65F9"/>
    <w:rsid w:val="002A6C67"/>
    <w:rsid w:val="002B00FB"/>
    <w:rsid w:val="002B02D6"/>
    <w:rsid w:val="002B09D4"/>
    <w:rsid w:val="002B0B5C"/>
    <w:rsid w:val="002B207C"/>
    <w:rsid w:val="002B28F0"/>
    <w:rsid w:val="002B2AAB"/>
    <w:rsid w:val="002B3CFA"/>
    <w:rsid w:val="002B3F58"/>
    <w:rsid w:val="002B6171"/>
    <w:rsid w:val="002B623B"/>
    <w:rsid w:val="002B7901"/>
    <w:rsid w:val="002B7E86"/>
    <w:rsid w:val="002C06BA"/>
    <w:rsid w:val="002C0A46"/>
    <w:rsid w:val="002C20C7"/>
    <w:rsid w:val="002C3BD0"/>
    <w:rsid w:val="002C4AE3"/>
    <w:rsid w:val="002C509E"/>
    <w:rsid w:val="002C59C9"/>
    <w:rsid w:val="002C6657"/>
    <w:rsid w:val="002C6F7E"/>
    <w:rsid w:val="002C727C"/>
    <w:rsid w:val="002C7644"/>
    <w:rsid w:val="002C7E2D"/>
    <w:rsid w:val="002D2251"/>
    <w:rsid w:val="002D49FE"/>
    <w:rsid w:val="002D4ACD"/>
    <w:rsid w:val="002D544C"/>
    <w:rsid w:val="002D7288"/>
    <w:rsid w:val="002D7688"/>
    <w:rsid w:val="002E01DF"/>
    <w:rsid w:val="002E05B8"/>
    <w:rsid w:val="002E08AA"/>
    <w:rsid w:val="002E108E"/>
    <w:rsid w:val="002E15FC"/>
    <w:rsid w:val="002E1D5B"/>
    <w:rsid w:val="002E1FD9"/>
    <w:rsid w:val="002E2080"/>
    <w:rsid w:val="002E21C6"/>
    <w:rsid w:val="002E336F"/>
    <w:rsid w:val="002E361B"/>
    <w:rsid w:val="002E36B4"/>
    <w:rsid w:val="002E36E8"/>
    <w:rsid w:val="002E393A"/>
    <w:rsid w:val="002E3B0E"/>
    <w:rsid w:val="002E4131"/>
    <w:rsid w:val="002E4715"/>
    <w:rsid w:val="002E4FD3"/>
    <w:rsid w:val="002E5F98"/>
    <w:rsid w:val="002E611F"/>
    <w:rsid w:val="002E6407"/>
    <w:rsid w:val="002E6C09"/>
    <w:rsid w:val="002E74DC"/>
    <w:rsid w:val="002E7622"/>
    <w:rsid w:val="002F0C0F"/>
    <w:rsid w:val="002F0EF1"/>
    <w:rsid w:val="002F1071"/>
    <w:rsid w:val="002F1647"/>
    <w:rsid w:val="002F1A27"/>
    <w:rsid w:val="002F3DA6"/>
    <w:rsid w:val="002F524C"/>
    <w:rsid w:val="002F5FC7"/>
    <w:rsid w:val="002F60DE"/>
    <w:rsid w:val="002F6849"/>
    <w:rsid w:val="002F69C7"/>
    <w:rsid w:val="002F7C60"/>
    <w:rsid w:val="00300D4D"/>
    <w:rsid w:val="00301CFD"/>
    <w:rsid w:val="003035AB"/>
    <w:rsid w:val="003044E9"/>
    <w:rsid w:val="0030460D"/>
    <w:rsid w:val="00304AAE"/>
    <w:rsid w:val="00304C62"/>
    <w:rsid w:val="00304E42"/>
    <w:rsid w:val="0030608A"/>
    <w:rsid w:val="003073EE"/>
    <w:rsid w:val="003102B4"/>
    <w:rsid w:val="00310518"/>
    <w:rsid w:val="003109EB"/>
    <w:rsid w:val="00311313"/>
    <w:rsid w:val="00311611"/>
    <w:rsid w:val="00311B9D"/>
    <w:rsid w:val="003125FD"/>
    <w:rsid w:val="0031270D"/>
    <w:rsid w:val="00315576"/>
    <w:rsid w:val="00315993"/>
    <w:rsid w:val="00315B91"/>
    <w:rsid w:val="00315D14"/>
    <w:rsid w:val="00316A06"/>
    <w:rsid w:val="00317706"/>
    <w:rsid w:val="00320390"/>
    <w:rsid w:val="00320C3A"/>
    <w:rsid w:val="00320FAD"/>
    <w:rsid w:val="00321651"/>
    <w:rsid w:val="00321E4C"/>
    <w:rsid w:val="00322076"/>
    <w:rsid w:val="00322525"/>
    <w:rsid w:val="003228F1"/>
    <w:rsid w:val="003229EF"/>
    <w:rsid w:val="00322A3F"/>
    <w:rsid w:val="003230A0"/>
    <w:rsid w:val="00323640"/>
    <w:rsid w:val="00324747"/>
    <w:rsid w:val="00324873"/>
    <w:rsid w:val="00324F04"/>
    <w:rsid w:val="0032583C"/>
    <w:rsid w:val="003260FA"/>
    <w:rsid w:val="00330AD4"/>
    <w:rsid w:val="00331702"/>
    <w:rsid w:val="00331829"/>
    <w:rsid w:val="00331870"/>
    <w:rsid w:val="00331CB6"/>
    <w:rsid w:val="00331E3D"/>
    <w:rsid w:val="003329EF"/>
    <w:rsid w:val="00333AFF"/>
    <w:rsid w:val="00333C83"/>
    <w:rsid w:val="00333D45"/>
    <w:rsid w:val="00336291"/>
    <w:rsid w:val="0033781E"/>
    <w:rsid w:val="00337A5F"/>
    <w:rsid w:val="00337D5C"/>
    <w:rsid w:val="0034152E"/>
    <w:rsid w:val="00341609"/>
    <w:rsid w:val="00343572"/>
    <w:rsid w:val="0034358F"/>
    <w:rsid w:val="00343E6B"/>
    <w:rsid w:val="00343EF4"/>
    <w:rsid w:val="00344553"/>
    <w:rsid w:val="00344673"/>
    <w:rsid w:val="00344FDC"/>
    <w:rsid w:val="00345187"/>
    <w:rsid w:val="0034537C"/>
    <w:rsid w:val="00345902"/>
    <w:rsid w:val="00345927"/>
    <w:rsid w:val="00345CD2"/>
    <w:rsid w:val="003463CF"/>
    <w:rsid w:val="0034768F"/>
    <w:rsid w:val="003476E3"/>
    <w:rsid w:val="003477E9"/>
    <w:rsid w:val="00350A50"/>
    <w:rsid w:val="00350BF1"/>
    <w:rsid w:val="00351195"/>
    <w:rsid w:val="00351A5F"/>
    <w:rsid w:val="00352A86"/>
    <w:rsid w:val="0035479B"/>
    <w:rsid w:val="00354ABE"/>
    <w:rsid w:val="00354D64"/>
    <w:rsid w:val="00354F9A"/>
    <w:rsid w:val="0035644F"/>
    <w:rsid w:val="00356EFD"/>
    <w:rsid w:val="00357028"/>
    <w:rsid w:val="00357123"/>
    <w:rsid w:val="00357841"/>
    <w:rsid w:val="00357CD7"/>
    <w:rsid w:val="00357D26"/>
    <w:rsid w:val="00360F3F"/>
    <w:rsid w:val="0036286B"/>
    <w:rsid w:val="00362957"/>
    <w:rsid w:val="00363569"/>
    <w:rsid w:val="00364191"/>
    <w:rsid w:val="00364ADB"/>
    <w:rsid w:val="00365930"/>
    <w:rsid w:val="00365980"/>
    <w:rsid w:val="00365B56"/>
    <w:rsid w:val="00366841"/>
    <w:rsid w:val="00367F57"/>
    <w:rsid w:val="00370319"/>
    <w:rsid w:val="003706FD"/>
    <w:rsid w:val="00370824"/>
    <w:rsid w:val="00371F08"/>
    <w:rsid w:val="00371F6C"/>
    <w:rsid w:val="003722D4"/>
    <w:rsid w:val="003759E8"/>
    <w:rsid w:val="00376508"/>
    <w:rsid w:val="00376703"/>
    <w:rsid w:val="00376B36"/>
    <w:rsid w:val="00380FBA"/>
    <w:rsid w:val="00381B6D"/>
    <w:rsid w:val="003825E7"/>
    <w:rsid w:val="00382AA3"/>
    <w:rsid w:val="00382FCD"/>
    <w:rsid w:val="00383764"/>
    <w:rsid w:val="00383C49"/>
    <w:rsid w:val="00383C70"/>
    <w:rsid w:val="003842CE"/>
    <w:rsid w:val="00384357"/>
    <w:rsid w:val="00384947"/>
    <w:rsid w:val="00384B12"/>
    <w:rsid w:val="00385772"/>
    <w:rsid w:val="0038626E"/>
    <w:rsid w:val="00386539"/>
    <w:rsid w:val="00386D35"/>
    <w:rsid w:val="00387A3F"/>
    <w:rsid w:val="00387E43"/>
    <w:rsid w:val="00391247"/>
    <w:rsid w:val="00392D50"/>
    <w:rsid w:val="00393168"/>
    <w:rsid w:val="00394433"/>
    <w:rsid w:val="00394BE1"/>
    <w:rsid w:val="00395239"/>
    <w:rsid w:val="00395A3A"/>
    <w:rsid w:val="00396195"/>
    <w:rsid w:val="003974CD"/>
    <w:rsid w:val="003978C5"/>
    <w:rsid w:val="003A0FD1"/>
    <w:rsid w:val="003A1F01"/>
    <w:rsid w:val="003A4251"/>
    <w:rsid w:val="003A44A6"/>
    <w:rsid w:val="003A4B14"/>
    <w:rsid w:val="003A54C7"/>
    <w:rsid w:val="003A68E1"/>
    <w:rsid w:val="003A74B9"/>
    <w:rsid w:val="003A7A7C"/>
    <w:rsid w:val="003A7D7E"/>
    <w:rsid w:val="003B0333"/>
    <w:rsid w:val="003B1405"/>
    <w:rsid w:val="003B2292"/>
    <w:rsid w:val="003B2540"/>
    <w:rsid w:val="003B2F98"/>
    <w:rsid w:val="003B455C"/>
    <w:rsid w:val="003B4D7A"/>
    <w:rsid w:val="003B4DBD"/>
    <w:rsid w:val="003B5471"/>
    <w:rsid w:val="003B5D94"/>
    <w:rsid w:val="003B6261"/>
    <w:rsid w:val="003B7B5B"/>
    <w:rsid w:val="003C0716"/>
    <w:rsid w:val="003C176F"/>
    <w:rsid w:val="003C2701"/>
    <w:rsid w:val="003C4219"/>
    <w:rsid w:val="003C429B"/>
    <w:rsid w:val="003C5ABE"/>
    <w:rsid w:val="003C5D68"/>
    <w:rsid w:val="003C6849"/>
    <w:rsid w:val="003C6BC4"/>
    <w:rsid w:val="003C6E29"/>
    <w:rsid w:val="003C7C4B"/>
    <w:rsid w:val="003D0AF6"/>
    <w:rsid w:val="003D0D90"/>
    <w:rsid w:val="003D14D7"/>
    <w:rsid w:val="003D1B56"/>
    <w:rsid w:val="003D2A9A"/>
    <w:rsid w:val="003D3381"/>
    <w:rsid w:val="003D39F3"/>
    <w:rsid w:val="003D3B92"/>
    <w:rsid w:val="003D4C7A"/>
    <w:rsid w:val="003D6DED"/>
    <w:rsid w:val="003D6FB3"/>
    <w:rsid w:val="003D75E1"/>
    <w:rsid w:val="003D78DD"/>
    <w:rsid w:val="003D7E0F"/>
    <w:rsid w:val="003E0EEF"/>
    <w:rsid w:val="003E13B6"/>
    <w:rsid w:val="003E24B8"/>
    <w:rsid w:val="003E3145"/>
    <w:rsid w:val="003E48AB"/>
    <w:rsid w:val="003E4B4D"/>
    <w:rsid w:val="003E4BE6"/>
    <w:rsid w:val="003E6C97"/>
    <w:rsid w:val="003E6E57"/>
    <w:rsid w:val="003E7869"/>
    <w:rsid w:val="003E7B8C"/>
    <w:rsid w:val="003F0E44"/>
    <w:rsid w:val="003F2606"/>
    <w:rsid w:val="003F458D"/>
    <w:rsid w:val="003F4762"/>
    <w:rsid w:val="003F4B8C"/>
    <w:rsid w:val="003F50C7"/>
    <w:rsid w:val="003F552F"/>
    <w:rsid w:val="003F6149"/>
    <w:rsid w:val="003F6348"/>
    <w:rsid w:val="003F6A24"/>
    <w:rsid w:val="003F6E41"/>
    <w:rsid w:val="003F7257"/>
    <w:rsid w:val="003F7A96"/>
    <w:rsid w:val="004004BA"/>
    <w:rsid w:val="00400809"/>
    <w:rsid w:val="004014D3"/>
    <w:rsid w:val="00401982"/>
    <w:rsid w:val="004019D1"/>
    <w:rsid w:val="00401F7C"/>
    <w:rsid w:val="00401FFF"/>
    <w:rsid w:val="00402C7E"/>
    <w:rsid w:val="004032A3"/>
    <w:rsid w:val="00403834"/>
    <w:rsid w:val="00403B49"/>
    <w:rsid w:val="0040449F"/>
    <w:rsid w:val="0040482C"/>
    <w:rsid w:val="004053E0"/>
    <w:rsid w:val="00405984"/>
    <w:rsid w:val="00405D2A"/>
    <w:rsid w:val="0040617A"/>
    <w:rsid w:val="0040708C"/>
    <w:rsid w:val="0040754B"/>
    <w:rsid w:val="00407BDE"/>
    <w:rsid w:val="004100A2"/>
    <w:rsid w:val="004108C3"/>
    <w:rsid w:val="00411C9B"/>
    <w:rsid w:val="00412279"/>
    <w:rsid w:val="00413420"/>
    <w:rsid w:val="0041369F"/>
    <w:rsid w:val="0041386A"/>
    <w:rsid w:val="00414538"/>
    <w:rsid w:val="00414B5E"/>
    <w:rsid w:val="00414DCD"/>
    <w:rsid w:val="00414E85"/>
    <w:rsid w:val="0041621A"/>
    <w:rsid w:val="00416D5D"/>
    <w:rsid w:val="0041724B"/>
    <w:rsid w:val="00417649"/>
    <w:rsid w:val="0041768B"/>
    <w:rsid w:val="00420889"/>
    <w:rsid w:val="00420EC6"/>
    <w:rsid w:val="00421190"/>
    <w:rsid w:val="00422F47"/>
    <w:rsid w:val="00423BF6"/>
    <w:rsid w:val="00423D4F"/>
    <w:rsid w:val="004248D2"/>
    <w:rsid w:val="004260D9"/>
    <w:rsid w:val="004262AE"/>
    <w:rsid w:val="0042767C"/>
    <w:rsid w:val="00427874"/>
    <w:rsid w:val="00427BFA"/>
    <w:rsid w:val="0043066A"/>
    <w:rsid w:val="0043074E"/>
    <w:rsid w:val="00430916"/>
    <w:rsid w:val="00430F9E"/>
    <w:rsid w:val="00430FE4"/>
    <w:rsid w:val="00431A50"/>
    <w:rsid w:val="00431B6B"/>
    <w:rsid w:val="00431BF1"/>
    <w:rsid w:val="00431CAA"/>
    <w:rsid w:val="00432001"/>
    <w:rsid w:val="004322C3"/>
    <w:rsid w:val="00432443"/>
    <w:rsid w:val="00432DF0"/>
    <w:rsid w:val="00432E01"/>
    <w:rsid w:val="004334EA"/>
    <w:rsid w:val="0043356D"/>
    <w:rsid w:val="0043363D"/>
    <w:rsid w:val="00433B71"/>
    <w:rsid w:val="00433E1D"/>
    <w:rsid w:val="004340BF"/>
    <w:rsid w:val="00434958"/>
    <w:rsid w:val="00435F0D"/>
    <w:rsid w:val="0043630C"/>
    <w:rsid w:val="00436824"/>
    <w:rsid w:val="00436DA8"/>
    <w:rsid w:val="00440C8C"/>
    <w:rsid w:val="0044106C"/>
    <w:rsid w:val="00441CA2"/>
    <w:rsid w:val="004425FB"/>
    <w:rsid w:val="00442D85"/>
    <w:rsid w:val="0044381B"/>
    <w:rsid w:val="00443B0A"/>
    <w:rsid w:val="004440CD"/>
    <w:rsid w:val="00444850"/>
    <w:rsid w:val="00445D13"/>
    <w:rsid w:val="004461CA"/>
    <w:rsid w:val="0044650B"/>
    <w:rsid w:val="00446A35"/>
    <w:rsid w:val="00447B80"/>
    <w:rsid w:val="00451410"/>
    <w:rsid w:val="00451828"/>
    <w:rsid w:val="00451959"/>
    <w:rsid w:val="004519E4"/>
    <w:rsid w:val="004523C2"/>
    <w:rsid w:val="004528D5"/>
    <w:rsid w:val="0045302A"/>
    <w:rsid w:val="00453048"/>
    <w:rsid w:val="00453100"/>
    <w:rsid w:val="00453E60"/>
    <w:rsid w:val="00455856"/>
    <w:rsid w:val="00455BD0"/>
    <w:rsid w:val="004604AD"/>
    <w:rsid w:val="00461993"/>
    <w:rsid w:val="00461A80"/>
    <w:rsid w:val="00461B74"/>
    <w:rsid w:val="00462FCB"/>
    <w:rsid w:val="0046391E"/>
    <w:rsid w:val="00464B54"/>
    <w:rsid w:val="00464F72"/>
    <w:rsid w:val="00464F88"/>
    <w:rsid w:val="00464FE5"/>
    <w:rsid w:val="00465293"/>
    <w:rsid w:val="00466239"/>
    <w:rsid w:val="00466487"/>
    <w:rsid w:val="00467446"/>
    <w:rsid w:val="00467AC6"/>
    <w:rsid w:val="0047062D"/>
    <w:rsid w:val="00470842"/>
    <w:rsid w:val="00470DA9"/>
    <w:rsid w:val="00471164"/>
    <w:rsid w:val="0047255E"/>
    <w:rsid w:val="0047483E"/>
    <w:rsid w:val="00475AE4"/>
    <w:rsid w:val="00476DD3"/>
    <w:rsid w:val="00477461"/>
    <w:rsid w:val="00477679"/>
    <w:rsid w:val="00480268"/>
    <w:rsid w:val="004803FF"/>
    <w:rsid w:val="00480C2A"/>
    <w:rsid w:val="004816C9"/>
    <w:rsid w:val="00481D2C"/>
    <w:rsid w:val="0048221A"/>
    <w:rsid w:val="00483CCF"/>
    <w:rsid w:val="0048453A"/>
    <w:rsid w:val="00484B3B"/>
    <w:rsid w:val="00484CAA"/>
    <w:rsid w:val="004852EA"/>
    <w:rsid w:val="00485C15"/>
    <w:rsid w:val="00485FCB"/>
    <w:rsid w:val="0048663B"/>
    <w:rsid w:val="00486923"/>
    <w:rsid w:val="004872D5"/>
    <w:rsid w:val="0048795D"/>
    <w:rsid w:val="0049031C"/>
    <w:rsid w:val="00490BBC"/>
    <w:rsid w:val="00490FC2"/>
    <w:rsid w:val="004910EB"/>
    <w:rsid w:val="0049134E"/>
    <w:rsid w:val="00491837"/>
    <w:rsid w:val="00491D6C"/>
    <w:rsid w:val="00492B81"/>
    <w:rsid w:val="00492E43"/>
    <w:rsid w:val="004931D2"/>
    <w:rsid w:val="00493270"/>
    <w:rsid w:val="00493FE1"/>
    <w:rsid w:val="00494297"/>
    <w:rsid w:val="00494EAA"/>
    <w:rsid w:val="00496EF2"/>
    <w:rsid w:val="004973F3"/>
    <w:rsid w:val="00497B92"/>
    <w:rsid w:val="004A0A6B"/>
    <w:rsid w:val="004A11A0"/>
    <w:rsid w:val="004A1427"/>
    <w:rsid w:val="004A2671"/>
    <w:rsid w:val="004A370E"/>
    <w:rsid w:val="004A376A"/>
    <w:rsid w:val="004A3CFD"/>
    <w:rsid w:val="004A4928"/>
    <w:rsid w:val="004A52BD"/>
    <w:rsid w:val="004A63B2"/>
    <w:rsid w:val="004A66F6"/>
    <w:rsid w:val="004B0399"/>
    <w:rsid w:val="004B15F3"/>
    <w:rsid w:val="004B1B27"/>
    <w:rsid w:val="004B1E7B"/>
    <w:rsid w:val="004B1F12"/>
    <w:rsid w:val="004B2921"/>
    <w:rsid w:val="004B31FF"/>
    <w:rsid w:val="004B35BF"/>
    <w:rsid w:val="004B381C"/>
    <w:rsid w:val="004B45F4"/>
    <w:rsid w:val="004B4669"/>
    <w:rsid w:val="004B598C"/>
    <w:rsid w:val="004B5E74"/>
    <w:rsid w:val="004B5EBD"/>
    <w:rsid w:val="004B7120"/>
    <w:rsid w:val="004B72D9"/>
    <w:rsid w:val="004B7F97"/>
    <w:rsid w:val="004C00EA"/>
    <w:rsid w:val="004C15FC"/>
    <w:rsid w:val="004C17AC"/>
    <w:rsid w:val="004C29CD"/>
    <w:rsid w:val="004C2D54"/>
    <w:rsid w:val="004C32B7"/>
    <w:rsid w:val="004C40A9"/>
    <w:rsid w:val="004C60F9"/>
    <w:rsid w:val="004C7583"/>
    <w:rsid w:val="004C7917"/>
    <w:rsid w:val="004C7A6B"/>
    <w:rsid w:val="004D10A9"/>
    <w:rsid w:val="004D2842"/>
    <w:rsid w:val="004D2A08"/>
    <w:rsid w:val="004D2AB7"/>
    <w:rsid w:val="004D2E0A"/>
    <w:rsid w:val="004D310C"/>
    <w:rsid w:val="004D3985"/>
    <w:rsid w:val="004D39D0"/>
    <w:rsid w:val="004D3B2F"/>
    <w:rsid w:val="004D444C"/>
    <w:rsid w:val="004D4654"/>
    <w:rsid w:val="004D480B"/>
    <w:rsid w:val="004D66F4"/>
    <w:rsid w:val="004D75E9"/>
    <w:rsid w:val="004D7877"/>
    <w:rsid w:val="004D7948"/>
    <w:rsid w:val="004D79D8"/>
    <w:rsid w:val="004D7DF1"/>
    <w:rsid w:val="004E01E5"/>
    <w:rsid w:val="004E1082"/>
    <w:rsid w:val="004E17B1"/>
    <w:rsid w:val="004E1ED2"/>
    <w:rsid w:val="004E2B7F"/>
    <w:rsid w:val="004E3418"/>
    <w:rsid w:val="004E353F"/>
    <w:rsid w:val="004E359B"/>
    <w:rsid w:val="004E3D0A"/>
    <w:rsid w:val="004E3E33"/>
    <w:rsid w:val="004E50C3"/>
    <w:rsid w:val="004E5463"/>
    <w:rsid w:val="004E56DE"/>
    <w:rsid w:val="004E5BAF"/>
    <w:rsid w:val="004E5F96"/>
    <w:rsid w:val="004E69C9"/>
    <w:rsid w:val="004E74A7"/>
    <w:rsid w:val="004E7EDD"/>
    <w:rsid w:val="004F04EA"/>
    <w:rsid w:val="004F0627"/>
    <w:rsid w:val="004F0DC9"/>
    <w:rsid w:val="004F0EB2"/>
    <w:rsid w:val="004F15EF"/>
    <w:rsid w:val="004F1D87"/>
    <w:rsid w:val="004F237B"/>
    <w:rsid w:val="004F27C9"/>
    <w:rsid w:val="004F2CF0"/>
    <w:rsid w:val="004F3E6D"/>
    <w:rsid w:val="004F530E"/>
    <w:rsid w:val="004F57B7"/>
    <w:rsid w:val="004F5E84"/>
    <w:rsid w:val="004F6CD1"/>
    <w:rsid w:val="004F7501"/>
    <w:rsid w:val="00501683"/>
    <w:rsid w:val="00501C65"/>
    <w:rsid w:val="00502983"/>
    <w:rsid w:val="00503161"/>
    <w:rsid w:val="00504720"/>
    <w:rsid w:val="005053E8"/>
    <w:rsid w:val="0050576E"/>
    <w:rsid w:val="0050598D"/>
    <w:rsid w:val="00506070"/>
    <w:rsid w:val="00510412"/>
    <w:rsid w:val="00510CD2"/>
    <w:rsid w:val="00510D38"/>
    <w:rsid w:val="00510DA3"/>
    <w:rsid w:val="00510F2B"/>
    <w:rsid w:val="005119C6"/>
    <w:rsid w:val="00512299"/>
    <w:rsid w:val="00512CBF"/>
    <w:rsid w:val="005132E8"/>
    <w:rsid w:val="0051387A"/>
    <w:rsid w:val="00514173"/>
    <w:rsid w:val="0051476C"/>
    <w:rsid w:val="00514882"/>
    <w:rsid w:val="005148B3"/>
    <w:rsid w:val="00514D83"/>
    <w:rsid w:val="00515D05"/>
    <w:rsid w:val="00517D8F"/>
    <w:rsid w:val="00517F8F"/>
    <w:rsid w:val="00520123"/>
    <w:rsid w:val="0052055B"/>
    <w:rsid w:val="00520AAA"/>
    <w:rsid w:val="00521EE2"/>
    <w:rsid w:val="00521F4F"/>
    <w:rsid w:val="00522B28"/>
    <w:rsid w:val="00523C35"/>
    <w:rsid w:val="00524196"/>
    <w:rsid w:val="00524288"/>
    <w:rsid w:val="00524B95"/>
    <w:rsid w:val="005250D0"/>
    <w:rsid w:val="00526274"/>
    <w:rsid w:val="00527FD6"/>
    <w:rsid w:val="005301BE"/>
    <w:rsid w:val="005302C6"/>
    <w:rsid w:val="00531707"/>
    <w:rsid w:val="00532D83"/>
    <w:rsid w:val="005356DE"/>
    <w:rsid w:val="005357C8"/>
    <w:rsid w:val="00535939"/>
    <w:rsid w:val="00535EDF"/>
    <w:rsid w:val="00536BE0"/>
    <w:rsid w:val="00536C51"/>
    <w:rsid w:val="005371CB"/>
    <w:rsid w:val="005402C8"/>
    <w:rsid w:val="0054038E"/>
    <w:rsid w:val="00540B7F"/>
    <w:rsid w:val="005410AB"/>
    <w:rsid w:val="00541A88"/>
    <w:rsid w:val="00541F63"/>
    <w:rsid w:val="00542D17"/>
    <w:rsid w:val="00543523"/>
    <w:rsid w:val="005439F0"/>
    <w:rsid w:val="00543C0C"/>
    <w:rsid w:val="005459FB"/>
    <w:rsid w:val="00547371"/>
    <w:rsid w:val="0054779B"/>
    <w:rsid w:val="00547880"/>
    <w:rsid w:val="00547B69"/>
    <w:rsid w:val="00547C0F"/>
    <w:rsid w:val="00550947"/>
    <w:rsid w:val="00550DEB"/>
    <w:rsid w:val="00550FC8"/>
    <w:rsid w:val="0055163B"/>
    <w:rsid w:val="00551E2B"/>
    <w:rsid w:val="00552456"/>
    <w:rsid w:val="00553340"/>
    <w:rsid w:val="00553525"/>
    <w:rsid w:val="005548E3"/>
    <w:rsid w:val="005555C9"/>
    <w:rsid w:val="00555FDE"/>
    <w:rsid w:val="0055633A"/>
    <w:rsid w:val="005565E1"/>
    <w:rsid w:val="005565E5"/>
    <w:rsid w:val="00556759"/>
    <w:rsid w:val="00556A8D"/>
    <w:rsid w:val="0055741E"/>
    <w:rsid w:val="00557F2D"/>
    <w:rsid w:val="00557F3B"/>
    <w:rsid w:val="00560804"/>
    <w:rsid w:val="00560C95"/>
    <w:rsid w:val="00560F3F"/>
    <w:rsid w:val="00561056"/>
    <w:rsid w:val="00561254"/>
    <w:rsid w:val="00561CA2"/>
    <w:rsid w:val="00561E84"/>
    <w:rsid w:val="005622FC"/>
    <w:rsid w:val="005631B0"/>
    <w:rsid w:val="005631DB"/>
    <w:rsid w:val="00563609"/>
    <w:rsid w:val="005639AD"/>
    <w:rsid w:val="0056419C"/>
    <w:rsid w:val="005642BB"/>
    <w:rsid w:val="00564626"/>
    <w:rsid w:val="0056469A"/>
    <w:rsid w:val="005652CE"/>
    <w:rsid w:val="00565650"/>
    <w:rsid w:val="00565C6B"/>
    <w:rsid w:val="00565EE7"/>
    <w:rsid w:val="00566694"/>
    <w:rsid w:val="00566BCC"/>
    <w:rsid w:val="0056778D"/>
    <w:rsid w:val="00567FDF"/>
    <w:rsid w:val="005702D6"/>
    <w:rsid w:val="00570F4F"/>
    <w:rsid w:val="00571AFD"/>
    <w:rsid w:val="00571DAE"/>
    <w:rsid w:val="005734B9"/>
    <w:rsid w:val="005749BB"/>
    <w:rsid w:val="00574C80"/>
    <w:rsid w:val="00574D94"/>
    <w:rsid w:val="00574E04"/>
    <w:rsid w:val="00576274"/>
    <w:rsid w:val="00576975"/>
    <w:rsid w:val="005769DF"/>
    <w:rsid w:val="00576D1D"/>
    <w:rsid w:val="00577A41"/>
    <w:rsid w:val="00577F14"/>
    <w:rsid w:val="005808D8"/>
    <w:rsid w:val="00580ECE"/>
    <w:rsid w:val="00581122"/>
    <w:rsid w:val="00582038"/>
    <w:rsid w:val="00582894"/>
    <w:rsid w:val="00583166"/>
    <w:rsid w:val="0058395F"/>
    <w:rsid w:val="00583C89"/>
    <w:rsid w:val="00583F15"/>
    <w:rsid w:val="00584A35"/>
    <w:rsid w:val="00584ECE"/>
    <w:rsid w:val="00585BDB"/>
    <w:rsid w:val="00587C7A"/>
    <w:rsid w:val="00590451"/>
    <w:rsid w:val="005908CF"/>
    <w:rsid w:val="00590C9F"/>
    <w:rsid w:val="00590FE5"/>
    <w:rsid w:val="0059107A"/>
    <w:rsid w:val="00591513"/>
    <w:rsid w:val="00592522"/>
    <w:rsid w:val="00592D41"/>
    <w:rsid w:val="0059306E"/>
    <w:rsid w:val="00593920"/>
    <w:rsid w:val="00593A52"/>
    <w:rsid w:val="00593B1D"/>
    <w:rsid w:val="00593B7B"/>
    <w:rsid w:val="005962DE"/>
    <w:rsid w:val="005A153F"/>
    <w:rsid w:val="005A25A4"/>
    <w:rsid w:val="005A2984"/>
    <w:rsid w:val="005A2CAA"/>
    <w:rsid w:val="005A2D07"/>
    <w:rsid w:val="005A3DFD"/>
    <w:rsid w:val="005A3E9C"/>
    <w:rsid w:val="005A46D2"/>
    <w:rsid w:val="005A47BC"/>
    <w:rsid w:val="005A5B3A"/>
    <w:rsid w:val="005A5BC5"/>
    <w:rsid w:val="005A6FFD"/>
    <w:rsid w:val="005A7ABB"/>
    <w:rsid w:val="005A7E5B"/>
    <w:rsid w:val="005B0AA7"/>
    <w:rsid w:val="005B0DB3"/>
    <w:rsid w:val="005B0E28"/>
    <w:rsid w:val="005B1267"/>
    <w:rsid w:val="005B2B4C"/>
    <w:rsid w:val="005B3B04"/>
    <w:rsid w:val="005B5A71"/>
    <w:rsid w:val="005B6867"/>
    <w:rsid w:val="005B6DF7"/>
    <w:rsid w:val="005B758E"/>
    <w:rsid w:val="005B7CBE"/>
    <w:rsid w:val="005C054E"/>
    <w:rsid w:val="005C07DD"/>
    <w:rsid w:val="005C0B05"/>
    <w:rsid w:val="005C0FAE"/>
    <w:rsid w:val="005C1290"/>
    <w:rsid w:val="005C171B"/>
    <w:rsid w:val="005C1AFC"/>
    <w:rsid w:val="005C1EB3"/>
    <w:rsid w:val="005C2025"/>
    <w:rsid w:val="005C2713"/>
    <w:rsid w:val="005C2DE5"/>
    <w:rsid w:val="005C310A"/>
    <w:rsid w:val="005C4A05"/>
    <w:rsid w:val="005C4DB9"/>
    <w:rsid w:val="005C50A4"/>
    <w:rsid w:val="005C555E"/>
    <w:rsid w:val="005C57A3"/>
    <w:rsid w:val="005C5ABB"/>
    <w:rsid w:val="005C62B3"/>
    <w:rsid w:val="005C7810"/>
    <w:rsid w:val="005D0B2D"/>
    <w:rsid w:val="005D0FBF"/>
    <w:rsid w:val="005D138F"/>
    <w:rsid w:val="005D1C20"/>
    <w:rsid w:val="005D20D1"/>
    <w:rsid w:val="005D28F4"/>
    <w:rsid w:val="005D3386"/>
    <w:rsid w:val="005D38DC"/>
    <w:rsid w:val="005D3A32"/>
    <w:rsid w:val="005D3A61"/>
    <w:rsid w:val="005D42D3"/>
    <w:rsid w:val="005D44C9"/>
    <w:rsid w:val="005D4E06"/>
    <w:rsid w:val="005D4E2C"/>
    <w:rsid w:val="005D56A5"/>
    <w:rsid w:val="005D59CC"/>
    <w:rsid w:val="005D6189"/>
    <w:rsid w:val="005D6B56"/>
    <w:rsid w:val="005D7372"/>
    <w:rsid w:val="005D7766"/>
    <w:rsid w:val="005D78FA"/>
    <w:rsid w:val="005E019A"/>
    <w:rsid w:val="005E0780"/>
    <w:rsid w:val="005E0A4A"/>
    <w:rsid w:val="005E14B4"/>
    <w:rsid w:val="005E14FD"/>
    <w:rsid w:val="005E19ED"/>
    <w:rsid w:val="005E323D"/>
    <w:rsid w:val="005E45F1"/>
    <w:rsid w:val="005E4B16"/>
    <w:rsid w:val="005E5545"/>
    <w:rsid w:val="005E5F3C"/>
    <w:rsid w:val="005E5FCD"/>
    <w:rsid w:val="005E732C"/>
    <w:rsid w:val="005E7D8F"/>
    <w:rsid w:val="005F00D8"/>
    <w:rsid w:val="005F02A6"/>
    <w:rsid w:val="005F07AB"/>
    <w:rsid w:val="005F0BBD"/>
    <w:rsid w:val="005F0F5A"/>
    <w:rsid w:val="005F1351"/>
    <w:rsid w:val="005F3C16"/>
    <w:rsid w:val="005F5656"/>
    <w:rsid w:val="005F57B5"/>
    <w:rsid w:val="005F6193"/>
    <w:rsid w:val="005F6263"/>
    <w:rsid w:val="005F62EF"/>
    <w:rsid w:val="005F67F8"/>
    <w:rsid w:val="005F681C"/>
    <w:rsid w:val="005F7459"/>
    <w:rsid w:val="005F7625"/>
    <w:rsid w:val="005F7DA5"/>
    <w:rsid w:val="006009F8"/>
    <w:rsid w:val="00600FE3"/>
    <w:rsid w:val="00601167"/>
    <w:rsid w:val="00601DCA"/>
    <w:rsid w:val="00602F42"/>
    <w:rsid w:val="006049CC"/>
    <w:rsid w:val="00604BF5"/>
    <w:rsid w:val="0060579F"/>
    <w:rsid w:val="00605B08"/>
    <w:rsid w:val="00606008"/>
    <w:rsid w:val="00606D12"/>
    <w:rsid w:val="00610355"/>
    <w:rsid w:val="0061052A"/>
    <w:rsid w:val="00610D29"/>
    <w:rsid w:val="00610E67"/>
    <w:rsid w:val="00610F94"/>
    <w:rsid w:val="0061138E"/>
    <w:rsid w:val="006113AD"/>
    <w:rsid w:val="00613688"/>
    <w:rsid w:val="0061372F"/>
    <w:rsid w:val="00613DF2"/>
    <w:rsid w:val="00613F6A"/>
    <w:rsid w:val="0061551F"/>
    <w:rsid w:val="006158D6"/>
    <w:rsid w:val="00615CC0"/>
    <w:rsid w:val="00616203"/>
    <w:rsid w:val="006163F6"/>
    <w:rsid w:val="0061671E"/>
    <w:rsid w:val="00616EC9"/>
    <w:rsid w:val="006177BA"/>
    <w:rsid w:val="006177D9"/>
    <w:rsid w:val="00617BFA"/>
    <w:rsid w:val="00621451"/>
    <w:rsid w:val="00621B8E"/>
    <w:rsid w:val="00621BEA"/>
    <w:rsid w:val="00621E18"/>
    <w:rsid w:val="0062227B"/>
    <w:rsid w:val="006224EC"/>
    <w:rsid w:val="00622E87"/>
    <w:rsid w:val="006235D3"/>
    <w:rsid w:val="0062461A"/>
    <w:rsid w:val="00624998"/>
    <w:rsid w:val="006259B0"/>
    <w:rsid w:val="00626A4C"/>
    <w:rsid w:val="0062743B"/>
    <w:rsid w:val="00631092"/>
    <w:rsid w:val="00633032"/>
    <w:rsid w:val="0063407C"/>
    <w:rsid w:val="00635109"/>
    <w:rsid w:val="0063554D"/>
    <w:rsid w:val="00636002"/>
    <w:rsid w:val="0063624F"/>
    <w:rsid w:val="00636B40"/>
    <w:rsid w:val="006373E0"/>
    <w:rsid w:val="00637F93"/>
    <w:rsid w:val="00640BD4"/>
    <w:rsid w:val="00640D9F"/>
    <w:rsid w:val="00640F19"/>
    <w:rsid w:val="006411A4"/>
    <w:rsid w:val="0064259A"/>
    <w:rsid w:val="006427C1"/>
    <w:rsid w:val="0064284A"/>
    <w:rsid w:val="00642E0E"/>
    <w:rsid w:val="00642F9C"/>
    <w:rsid w:val="00643D82"/>
    <w:rsid w:val="00645B7D"/>
    <w:rsid w:val="006460E0"/>
    <w:rsid w:val="00646539"/>
    <w:rsid w:val="00650128"/>
    <w:rsid w:val="006504CF"/>
    <w:rsid w:val="006508AC"/>
    <w:rsid w:val="00651669"/>
    <w:rsid w:val="006521B6"/>
    <w:rsid w:val="006521E7"/>
    <w:rsid w:val="006522C8"/>
    <w:rsid w:val="00652F94"/>
    <w:rsid w:val="006534D6"/>
    <w:rsid w:val="006539A1"/>
    <w:rsid w:val="00653AB8"/>
    <w:rsid w:val="00653B1A"/>
    <w:rsid w:val="00654012"/>
    <w:rsid w:val="006549B4"/>
    <w:rsid w:val="00655674"/>
    <w:rsid w:val="00656571"/>
    <w:rsid w:val="00656842"/>
    <w:rsid w:val="006568C6"/>
    <w:rsid w:val="006571BF"/>
    <w:rsid w:val="006601FC"/>
    <w:rsid w:val="006605E1"/>
    <w:rsid w:val="00660D4B"/>
    <w:rsid w:val="0066239F"/>
    <w:rsid w:val="00662AF4"/>
    <w:rsid w:val="00663411"/>
    <w:rsid w:val="00663AFE"/>
    <w:rsid w:val="00663DAD"/>
    <w:rsid w:val="00663DB9"/>
    <w:rsid w:val="006641A9"/>
    <w:rsid w:val="006644C9"/>
    <w:rsid w:val="00664979"/>
    <w:rsid w:val="00665086"/>
    <w:rsid w:val="00667138"/>
    <w:rsid w:val="00667888"/>
    <w:rsid w:val="00667926"/>
    <w:rsid w:val="00667E7F"/>
    <w:rsid w:val="0067071B"/>
    <w:rsid w:val="00671DA3"/>
    <w:rsid w:val="00671E67"/>
    <w:rsid w:val="00672FFC"/>
    <w:rsid w:val="006752C7"/>
    <w:rsid w:val="0067572F"/>
    <w:rsid w:val="00675C3D"/>
    <w:rsid w:val="00675F84"/>
    <w:rsid w:val="006763D1"/>
    <w:rsid w:val="00676875"/>
    <w:rsid w:val="00676DDE"/>
    <w:rsid w:val="006779B7"/>
    <w:rsid w:val="00677C22"/>
    <w:rsid w:val="00677F58"/>
    <w:rsid w:val="00680235"/>
    <w:rsid w:val="00680A88"/>
    <w:rsid w:val="00680CBC"/>
    <w:rsid w:val="00681BCD"/>
    <w:rsid w:val="00682918"/>
    <w:rsid w:val="00682F22"/>
    <w:rsid w:val="006841E7"/>
    <w:rsid w:val="0068608F"/>
    <w:rsid w:val="00686921"/>
    <w:rsid w:val="00686C04"/>
    <w:rsid w:val="00687AE6"/>
    <w:rsid w:val="00687B20"/>
    <w:rsid w:val="006908A2"/>
    <w:rsid w:val="006908F9"/>
    <w:rsid w:val="006914EE"/>
    <w:rsid w:val="00691E55"/>
    <w:rsid w:val="00692917"/>
    <w:rsid w:val="00692B1E"/>
    <w:rsid w:val="00692F12"/>
    <w:rsid w:val="0069371E"/>
    <w:rsid w:val="00693795"/>
    <w:rsid w:val="00693BFD"/>
    <w:rsid w:val="00695539"/>
    <w:rsid w:val="00696098"/>
    <w:rsid w:val="00696236"/>
    <w:rsid w:val="00696518"/>
    <w:rsid w:val="00697022"/>
    <w:rsid w:val="0069706C"/>
    <w:rsid w:val="006A007D"/>
    <w:rsid w:val="006A044F"/>
    <w:rsid w:val="006A04CD"/>
    <w:rsid w:val="006A04E8"/>
    <w:rsid w:val="006A0A1C"/>
    <w:rsid w:val="006A0AAC"/>
    <w:rsid w:val="006A18F4"/>
    <w:rsid w:val="006A1C57"/>
    <w:rsid w:val="006A1D59"/>
    <w:rsid w:val="006A1FB4"/>
    <w:rsid w:val="006A200A"/>
    <w:rsid w:val="006A26AB"/>
    <w:rsid w:val="006A3550"/>
    <w:rsid w:val="006A3E39"/>
    <w:rsid w:val="006A547E"/>
    <w:rsid w:val="006A55F9"/>
    <w:rsid w:val="006A573C"/>
    <w:rsid w:val="006A6A7E"/>
    <w:rsid w:val="006A73EE"/>
    <w:rsid w:val="006A7709"/>
    <w:rsid w:val="006A796E"/>
    <w:rsid w:val="006A79F1"/>
    <w:rsid w:val="006A7C28"/>
    <w:rsid w:val="006B06D3"/>
    <w:rsid w:val="006B09AD"/>
    <w:rsid w:val="006B0EC9"/>
    <w:rsid w:val="006B0F81"/>
    <w:rsid w:val="006B1085"/>
    <w:rsid w:val="006B1183"/>
    <w:rsid w:val="006B1410"/>
    <w:rsid w:val="006B1F7B"/>
    <w:rsid w:val="006B3727"/>
    <w:rsid w:val="006B41BB"/>
    <w:rsid w:val="006B4965"/>
    <w:rsid w:val="006B4D45"/>
    <w:rsid w:val="006B559D"/>
    <w:rsid w:val="006B5EBC"/>
    <w:rsid w:val="006B7E3B"/>
    <w:rsid w:val="006C01D0"/>
    <w:rsid w:val="006C0740"/>
    <w:rsid w:val="006C131F"/>
    <w:rsid w:val="006C20C9"/>
    <w:rsid w:val="006C2C08"/>
    <w:rsid w:val="006C32BE"/>
    <w:rsid w:val="006C61B0"/>
    <w:rsid w:val="006C6529"/>
    <w:rsid w:val="006C7287"/>
    <w:rsid w:val="006C7A40"/>
    <w:rsid w:val="006C7A58"/>
    <w:rsid w:val="006D16D0"/>
    <w:rsid w:val="006D2A85"/>
    <w:rsid w:val="006D364B"/>
    <w:rsid w:val="006D365E"/>
    <w:rsid w:val="006D498C"/>
    <w:rsid w:val="006D4EE6"/>
    <w:rsid w:val="006D5597"/>
    <w:rsid w:val="006D5709"/>
    <w:rsid w:val="006D612F"/>
    <w:rsid w:val="006D6D3B"/>
    <w:rsid w:val="006D6F57"/>
    <w:rsid w:val="006D74DC"/>
    <w:rsid w:val="006D798B"/>
    <w:rsid w:val="006E047A"/>
    <w:rsid w:val="006E04AB"/>
    <w:rsid w:val="006E06A3"/>
    <w:rsid w:val="006E0ED2"/>
    <w:rsid w:val="006E1269"/>
    <w:rsid w:val="006E192F"/>
    <w:rsid w:val="006E244B"/>
    <w:rsid w:val="006E31E4"/>
    <w:rsid w:val="006E3D88"/>
    <w:rsid w:val="006E4169"/>
    <w:rsid w:val="006E4AF6"/>
    <w:rsid w:val="006E4B9E"/>
    <w:rsid w:val="006E6071"/>
    <w:rsid w:val="006E6506"/>
    <w:rsid w:val="006E670F"/>
    <w:rsid w:val="006E76B7"/>
    <w:rsid w:val="006F0379"/>
    <w:rsid w:val="006F1016"/>
    <w:rsid w:val="006F1576"/>
    <w:rsid w:val="006F203A"/>
    <w:rsid w:val="006F25A2"/>
    <w:rsid w:val="006F3DA6"/>
    <w:rsid w:val="006F4479"/>
    <w:rsid w:val="006F44C8"/>
    <w:rsid w:val="006F4B87"/>
    <w:rsid w:val="006F4CAA"/>
    <w:rsid w:val="006F5C52"/>
    <w:rsid w:val="006F7374"/>
    <w:rsid w:val="006F76ED"/>
    <w:rsid w:val="006F7C33"/>
    <w:rsid w:val="0070052E"/>
    <w:rsid w:val="00700C61"/>
    <w:rsid w:val="00700D3F"/>
    <w:rsid w:val="007010DA"/>
    <w:rsid w:val="007026A8"/>
    <w:rsid w:val="00703007"/>
    <w:rsid w:val="00703C61"/>
    <w:rsid w:val="00703EE3"/>
    <w:rsid w:val="00703F12"/>
    <w:rsid w:val="0070434A"/>
    <w:rsid w:val="0070440A"/>
    <w:rsid w:val="00705D78"/>
    <w:rsid w:val="00706098"/>
    <w:rsid w:val="00706114"/>
    <w:rsid w:val="007064E2"/>
    <w:rsid w:val="00706830"/>
    <w:rsid w:val="00706876"/>
    <w:rsid w:val="00706CDA"/>
    <w:rsid w:val="00706F9C"/>
    <w:rsid w:val="00706FA9"/>
    <w:rsid w:val="00707032"/>
    <w:rsid w:val="007074BC"/>
    <w:rsid w:val="00707CFC"/>
    <w:rsid w:val="00710220"/>
    <w:rsid w:val="00710A59"/>
    <w:rsid w:val="00710B25"/>
    <w:rsid w:val="0071143C"/>
    <w:rsid w:val="0071145B"/>
    <w:rsid w:val="0071181A"/>
    <w:rsid w:val="00711B91"/>
    <w:rsid w:val="00711D66"/>
    <w:rsid w:val="00712851"/>
    <w:rsid w:val="00712A7D"/>
    <w:rsid w:val="00713916"/>
    <w:rsid w:val="00714179"/>
    <w:rsid w:val="00714DB6"/>
    <w:rsid w:val="00714FA1"/>
    <w:rsid w:val="00715840"/>
    <w:rsid w:val="00715AA5"/>
    <w:rsid w:val="00716053"/>
    <w:rsid w:val="0071652C"/>
    <w:rsid w:val="00717AEB"/>
    <w:rsid w:val="007215F8"/>
    <w:rsid w:val="00721AB5"/>
    <w:rsid w:val="00722BF7"/>
    <w:rsid w:val="00722F06"/>
    <w:rsid w:val="00722F88"/>
    <w:rsid w:val="00723909"/>
    <w:rsid w:val="00723A70"/>
    <w:rsid w:val="00723D39"/>
    <w:rsid w:val="00724C8C"/>
    <w:rsid w:val="00724E96"/>
    <w:rsid w:val="007255D2"/>
    <w:rsid w:val="0072665F"/>
    <w:rsid w:val="007312EF"/>
    <w:rsid w:val="007325E1"/>
    <w:rsid w:val="00732AFD"/>
    <w:rsid w:val="00732C94"/>
    <w:rsid w:val="00733062"/>
    <w:rsid w:val="0073310B"/>
    <w:rsid w:val="00733EB6"/>
    <w:rsid w:val="007347F8"/>
    <w:rsid w:val="0073714C"/>
    <w:rsid w:val="0073758C"/>
    <w:rsid w:val="00737904"/>
    <w:rsid w:val="00737A6D"/>
    <w:rsid w:val="00737AD9"/>
    <w:rsid w:val="00737EFF"/>
    <w:rsid w:val="00740251"/>
    <w:rsid w:val="007406EF"/>
    <w:rsid w:val="007419CE"/>
    <w:rsid w:val="00741E3D"/>
    <w:rsid w:val="00742638"/>
    <w:rsid w:val="007429A8"/>
    <w:rsid w:val="00742FFF"/>
    <w:rsid w:val="007437F7"/>
    <w:rsid w:val="00744640"/>
    <w:rsid w:val="00745549"/>
    <w:rsid w:val="00745784"/>
    <w:rsid w:val="00745AD6"/>
    <w:rsid w:val="00745C8C"/>
    <w:rsid w:val="007474BA"/>
    <w:rsid w:val="00750909"/>
    <w:rsid w:val="00750A77"/>
    <w:rsid w:val="00751605"/>
    <w:rsid w:val="007517AF"/>
    <w:rsid w:val="00752797"/>
    <w:rsid w:val="007535DF"/>
    <w:rsid w:val="00753CBA"/>
    <w:rsid w:val="007540C2"/>
    <w:rsid w:val="007542D0"/>
    <w:rsid w:val="007545F2"/>
    <w:rsid w:val="00754900"/>
    <w:rsid w:val="00755319"/>
    <w:rsid w:val="007555EE"/>
    <w:rsid w:val="007558F3"/>
    <w:rsid w:val="00755FAD"/>
    <w:rsid w:val="00756549"/>
    <w:rsid w:val="00756EE0"/>
    <w:rsid w:val="007578A0"/>
    <w:rsid w:val="0076097D"/>
    <w:rsid w:val="00762E0A"/>
    <w:rsid w:val="00762EA7"/>
    <w:rsid w:val="007633A9"/>
    <w:rsid w:val="00763A55"/>
    <w:rsid w:val="00763A5C"/>
    <w:rsid w:val="00764839"/>
    <w:rsid w:val="007650AC"/>
    <w:rsid w:val="007654A6"/>
    <w:rsid w:val="0076633D"/>
    <w:rsid w:val="007663E5"/>
    <w:rsid w:val="00766700"/>
    <w:rsid w:val="00766727"/>
    <w:rsid w:val="0076675C"/>
    <w:rsid w:val="007676CD"/>
    <w:rsid w:val="007678F4"/>
    <w:rsid w:val="00767989"/>
    <w:rsid w:val="00770369"/>
    <w:rsid w:val="00770B33"/>
    <w:rsid w:val="00770C66"/>
    <w:rsid w:val="00770F99"/>
    <w:rsid w:val="007713A5"/>
    <w:rsid w:val="00771541"/>
    <w:rsid w:val="00771BDD"/>
    <w:rsid w:val="00771F46"/>
    <w:rsid w:val="00772000"/>
    <w:rsid w:val="007724D0"/>
    <w:rsid w:val="00772CE9"/>
    <w:rsid w:val="007736F9"/>
    <w:rsid w:val="00774659"/>
    <w:rsid w:val="00774AAE"/>
    <w:rsid w:val="007753C4"/>
    <w:rsid w:val="0077639F"/>
    <w:rsid w:val="00776EA5"/>
    <w:rsid w:val="00776ECB"/>
    <w:rsid w:val="007773A5"/>
    <w:rsid w:val="00777FEB"/>
    <w:rsid w:val="00780292"/>
    <w:rsid w:val="00780EC0"/>
    <w:rsid w:val="00780FAD"/>
    <w:rsid w:val="00782B48"/>
    <w:rsid w:val="00782E5E"/>
    <w:rsid w:val="00783A08"/>
    <w:rsid w:val="007845CC"/>
    <w:rsid w:val="00786B83"/>
    <w:rsid w:val="007871F4"/>
    <w:rsid w:val="00787BA6"/>
    <w:rsid w:val="00790069"/>
    <w:rsid w:val="007903FB"/>
    <w:rsid w:val="0079041D"/>
    <w:rsid w:val="00791147"/>
    <w:rsid w:val="00791570"/>
    <w:rsid w:val="00791CA6"/>
    <w:rsid w:val="00791F3A"/>
    <w:rsid w:val="007921D6"/>
    <w:rsid w:val="0079284E"/>
    <w:rsid w:val="007933E5"/>
    <w:rsid w:val="007934C8"/>
    <w:rsid w:val="0079461C"/>
    <w:rsid w:val="00794A0A"/>
    <w:rsid w:val="0079514B"/>
    <w:rsid w:val="0079549A"/>
    <w:rsid w:val="0079610A"/>
    <w:rsid w:val="00796315"/>
    <w:rsid w:val="007964B7"/>
    <w:rsid w:val="00796664"/>
    <w:rsid w:val="00796B76"/>
    <w:rsid w:val="00796FFA"/>
    <w:rsid w:val="00797143"/>
    <w:rsid w:val="0079758A"/>
    <w:rsid w:val="007978A3"/>
    <w:rsid w:val="007A0703"/>
    <w:rsid w:val="007A2340"/>
    <w:rsid w:val="007A2834"/>
    <w:rsid w:val="007A2E1A"/>
    <w:rsid w:val="007A3493"/>
    <w:rsid w:val="007A38D5"/>
    <w:rsid w:val="007A38FA"/>
    <w:rsid w:val="007A42D4"/>
    <w:rsid w:val="007A52BC"/>
    <w:rsid w:val="007A5A00"/>
    <w:rsid w:val="007A6D06"/>
    <w:rsid w:val="007A6D12"/>
    <w:rsid w:val="007A6F56"/>
    <w:rsid w:val="007B039B"/>
    <w:rsid w:val="007B1478"/>
    <w:rsid w:val="007B20D0"/>
    <w:rsid w:val="007B2E80"/>
    <w:rsid w:val="007B2FA7"/>
    <w:rsid w:val="007B3991"/>
    <w:rsid w:val="007B3E65"/>
    <w:rsid w:val="007B4B5D"/>
    <w:rsid w:val="007B4D7A"/>
    <w:rsid w:val="007B4F18"/>
    <w:rsid w:val="007B5361"/>
    <w:rsid w:val="007B569F"/>
    <w:rsid w:val="007B59DF"/>
    <w:rsid w:val="007B683E"/>
    <w:rsid w:val="007C0DC2"/>
    <w:rsid w:val="007C1154"/>
    <w:rsid w:val="007C1354"/>
    <w:rsid w:val="007C1549"/>
    <w:rsid w:val="007C159D"/>
    <w:rsid w:val="007C1CB0"/>
    <w:rsid w:val="007C1FE1"/>
    <w:rsid w:val="007C2F52"/>
    <w:rsid w:val="007C4105"/>
    <w:rsid w:val="007C4DB9"/>
    <w:rsid w:val="007C53A2"/>
    <w:rsid w:val="007C53F3"/>
    <w:rsid w:val="007C5F2B"/>
    <w:rsid w:val="007C6D45"/>
    <w:rsid w:val="007D0DAF"/>
    <w:rsid w:val="007D0E05"/>
    <w:rsid w:val="007D160B"/>
    <w:rsid w:val="007D1D97"/>
    <w:rsid w:val="007D2574"/>
    <w:rsid w:val="007D25F0"/>
    <w:rsid w:val="007D2793"/>
    <w:rsid w:val="007D3493"/>
    <w:rsid w:val="007D3675"/>
    <w:rsid w:val="007D3EAA"/>
    <w:rsid w:val="007D456F"/>
    <w:rsid w:val="007D5E2A"/>
    <w:rsid w:val="007D5F69"/>
    <w:rsid w:val="007D6B00"/>
    <w:rsid w:val="007D6D23"/>
    <w:rsid w:val="007D7184"/>
    <w:rsid w:val="007E02F9"/>
    <w:rsid w:val="007E03CF"/>
    <w:rsid w:val="007E14C1"/>
    <w:rsid w:val="007E16CC"/>
    <w:rsid w:val="007E298E"/>
    <w:rsid w:val="007E2E8C"/>
    <w:rsid w:val="007E3275"/>
    <w:rsid w:val="007E3CAA"/>
    <w:rsid w:val="007E3D7D"/>
    <w:rsid w:val="007E44D2"/>
    <w:rsid w:val="007E4AA7"/>
    <w:rsid w:val="007E5033"/>
    <w:rsid w:val="007E5AA9"/>
    <w:rsid w:val="007E5C3D"/>
    <w:rsid w:val="007E5F4F"/>
    <w:rsid w:val="007E667D"/>
    <w:rsid w:val="007E76BD"/>
    <w:rsid w:val="007F05D8"/>
    <w:rsid w:val="007F18DA"/>
    <w:rsid w:val="007F1B3B"/>
    <w:rsid w:val="007F1C18"/>
    <w:rsid w:val="007F2649"/>
    <w:rsid w:val="007F3284"/>
    <w:rsid w:val="007F3308"/>
    <w:rsid w:val="007F380B"/>
    <w:rsid w:val="007F39F0"/>
    <w:rsid w:val="007F3BBB"/>
    <w:rsid w:val="007F4062"/>
    <w:rsid w:val="007F5D9E"/>
    <w:rsid w:val="007F61ED"/>
    <w:rsid w:val="007F6AE3"/>
    <w:rsid w:val="007F6B36"/>
    <w:rsid w:val="007F75FD"/>
    <w:rsid w:val="007F76CA"/>
    <w:rsid w:val="007F7B8D"/>
    <w:rsid w:val="00800752"/>
    <w:rsid w:val="008010B8"/>
    <w:rsid w:val="008010DA"/>
    <w:rsid w:val="00802321"/>
    <w:rsid w:val="00802AF7"/>
    <w:rsid w:val="00803B7C"/>
    <w:rsid w:val="00804490"/>
    <w:rsid w:val="00804CF9"/>
    <w:rsid w:val="00805271"/>
    <w:rsid w:val="00805310"/>
    <w:rsid w:val="00805906"/>
    <w:rsid w:val="00806205"/>
    <w:rsid w:val="00806253"/>
    <w:rsid w:val="0080626C"/>
    <w:rsid w:val="008069AC"/>
    <w:rsid w:val="00806DFE"/>
    <w:rsid w:val="008071BB"/>
    <w:rsid w:val="0080777C"/>
    <w:rsid w:val="00807D4E"/>
    <w:rsid w:val="0081005F"/>
    <w:rsid w:val="00810AC1"/>
    <w:rsid w:val="00810DF6"/>
    <w:rsid w:val="00810FF1"/>
    <w:rsid w:val="00811688"/>
    <w:rsid w:val="0081249B"/>
    <w:rsid w:val="008129DD"/>
    <w:rsid w:val="00812F4A"/>
    <w:rsid w:val="00813497"/>
    <w:rsid w:val="00813981"/>
    <w:rsid w:val="00813A83"/>
    <w:rsid w:val="00813B62"/>
    <w:rsid w:val="0081495A"/>
    <w:rsid w:val="00814A54"/>
    <w:rsid w:val="00814FDC"/>
    <w:rsid w:val="00815140"/>
    <w:rsid w:val="008161C5"/>
    <w:rsid w:val="008166DC"/>
    <w:rsid w:val="00816B3F"/>
    <w:rsid w:val="00817513"/>
    <w:rsid w:val="0081782E"/>
    <w:rsid w:val="008179F9"/>
    <w:rsid w:val="00817FE6"/>
    <w:rsid w:val="008200E4"/>
    <w:rsid w:val="00820F81"/>
    <w:rsid w:val="008215E6"/>
    <w:rsid w:val="00822076"/>
    <w:rsid w:val="0082222F"/>
    <w:rsid w:val="00823AE4"/>
    <w:rsid w:val="0082588C"/>
    <w:rsid w:val="00826135"/>
    <w:rsid w:val="008263C9"/>
    <w:rsid w:val="00827677"/>
    <w:rsid w:val="00827CD4"/>
    <w:rsid w:val="00827DD8"/>
    <w:rsid w:val="00830D72"/>
    <w:rsid w:val="0083118D"/>
    <w:rsid w:val="008314C1"/>
    <w:rsid w:val="008315A4"/>
    <w:rsid w:val="0083161B"/>
    <w:rsid w:val="00831D53"/>
    <w:rsid w:val="00832411"/>
    <w:rsid w:val="00833A0B"/>
    <w:rsid w:val="00834417"/>
    <w:rsid w:val="00834883"/>
    <w:rsid w:val="0083493A"/>
    <w:rsid w:val="00835996"/>
    <w:rsid w:val="00835F2C"/>
    <w:rsid w:val="00836114"/>
    <w:rsid w:val="00836C9E"/>
    <w:rsid w:val="0084091C"/>
    <w:rsid w:val="0084093A"/>
    <w:rsid w:val="00841DCF"/>
    <w:rsid w:val="00841E6A"/>
    <w:rsid w:val="00844229"/>
    <w:rsid w:val="0084441B"/>
    <w:rsid w:val="008460B3"/>
    <w:rsid w:val="00847BF4"/>
    <w:rsid w:val="00847C27"/>
    <w:rsid w:val="00850110"/>
    <w:rsid w:val="00850CCC"/>
    <w:rsid w:val="00850F4D"/>
    <w:rsid w:val="0085168E"/>
    <w:rsid w:val="0085190E"/>
    <w:rsid w:val="00852D36"/>
    <w:rsid w:val="008532E5"/>
    <w:rsid w:val="00854636"/>
    <w:rsid w:val="008551FA"/>
    <w:rsid w:val="00856E41"/>
    <w:rsid w:val="008575B9"/>
    <w:rsid w:val="008608D9"/>
    <w:rsid w:val="00860FAE"/>
    <w:rsid w:val="008617A6"/>
    <w:rsid w:val="00861D01"/>
    <w:rsid w:val="008626EB"/>
    <w:rsid w:val="008635BB"/>
    <w:rsid w:val="0086459A"/>
    <w:rsid w:val="00864D3D"/>
    <w:rsid w:val="00865A1D"/>
    <w:rsid w:val="00865F82"/>
    <w:rsid w:val="008662BA"/>
    <w:rsid w:val="008663AF"/>
    <w:rsid w:val="00867B79"/>
    <w:rsid w:val="008701F0"/>
    <w:rsid w:val="00870880"/>
    <w:rsid w:val="00872DB6"/>
    <w:rsid w:val="00873066"/>
    <w:rsid w:val="00874427"/>
    <w:rsid w:val="008750E6"/>
    <w:rsid w:val="00875497"/>
    <w:rsid w:val="00875549"/>
    <w:rsid w:val="00875E73"/>
    <w:rsid w:val="008803B6"/>
    <w:rsid w:val="00880635"/>
    <w:rsid w:val="008807BA"/>
    <w:rsid w:val="00881236"/>
    <w:rsid w:val="00882108"/>
    <w:rsid w:val="008845CD"/>
    <w:rsid w:val="008857E7"/>
    <w:rsid w:val="00885A48"/>
    <w:rsid w:val="00885ADC"/>
    <w:rsid w:val="00890347"/>
    <w:rsid w:val="00891743"/>
    <w:rsid w:val="00891ADF"/>
    <w:rsid w:val="00892A73"/>
    <w:rsid w:val="00893232"/>
    <w:rsid w:val="00893884"/>
    <w:rsid w:val="00894131"/>
    <w:rsid w:val="0089518D"/>
    <w:rsid w:val="00895F0B"/>
    <w:rsid w:val="00896202"/>
    <w:rsid w:val="00896B55"/>
    <w:rsid w:val="00896F7F"/>
    <w:rsid w:val="008970CB"/>
    <w:rsid w:val="008972CE"/>
    <w:rsid w:val="00897526"/>
    <w:rsid w:val="008A031D"/>
    <w:rsid w:val="008A0807"/>
    <w:rsid w:val="008A08B1"/>
    <w:rsid w:val="008A0F14"/>
    <w:rsid w:val="008A1341"/>
    <w:rsid w:val="008A14DF"/>
    <w:rsid w:val="008A155D"/>
    <w:rsid w:val="008A255C"/>
    <w:rsid w:val="008A2ABF"/>
    <w:rsid w:val="008A2BFE"/>
    <w:rsid w:val="008A3E6B"/>
    <w:rsid w:val="008A3FC0"/>
    <w:rsid w:val="008A4004"/>
    <w:rsid w:val="008A4348"/>
    <w:rsid w:val="008A44B3"/>
    <w:rsid w:val="008A4BB3"/>
    <w:rsid w:val="008A4CC4"/>
    <w:rsid w:val="008A4F0D"/>
    <w:rsid w:val="008A5076"/>
    <w:rsid w:val="008A5489"/>
    <w:rsid w:val="008A5775"/>
    <w:rsid w:val="008A5BC2"/>
    <w:rsid w:val="008A5F8C"/>
    <w:rsid w:val="008A653D"/>
    <w:rsid w:val="008A6C35"/>
    <w:rsid w:val="008A6CB6"/>
    <w:rsid w:val="008A718B"/>
    <w:rsid w:val="008A7A83"/>
    <w:rsid w:val="008A7BC9"/>
    <w:rsid w:val="008A7F02"/>
    <w:rsid w:val="008B03E4"/>
    <w:rsid w:val="008B1314"/>
    <w:rsid w:val="008B1472"/>
    <w:rsid w:val="008B16BF"/>
    <w:rsid w:val="008B182D"/>
    <w:rsid w:val="008B1965"/>
    <w:rsid w:val="008B1A8F"/>
    <w:rsid w:val="008B32DA"/>
    <w:rsid w:val="008B36EB"/>
    <w:rsid w:val="008B3700"/>
    <w:rsid w:val="008B370B"/>
    <w:rsid w:val="008B39E0"/>
    <w:rsid w:val="008B3CCB"/>
    <w:rsid w:val="008B4FC4"/>
    <w:rsid w:val="008B5CC9"/>
    <w:rsid w:val="008B5E3A"/>
    <w:rsid w:val="008B73D0"/>
    <w:rsid w:val="008C0849"/>
    <w:rsid w:val="008C0C6B"/>
    <w:rsid w:val="008C10E3"/>
    <w:rsid w:val="008C1769"/>
    <w:rsid w:val="008C1F06"/>
    <w:rsid w:val="008C2C1D"/>
    <w:rsid w:val="008C3AA4"/>
    <w:rsid w:val="008C4496"/>
    <w:rsid w:val="008C4514"/>
    <w:rsid w:val="008C4E24"/>
    <w:rsid w:val="008C57FD"/>
    <w:rsid w:val="008C5A7E"/>
    <w:rsid w:val="008C7F3C"/>
    <w:rsid w:val="008D073D"/>
    <w:rsid w:val="008D0779"/>
    <w:rsid w:val="008D089D"/>
    <w:rsid w:val="008D1F7E"/>
    <w:rsid w:val="008D20F6"/>
    <w:rsid w:val="008D2D6B"/>
    <w:rsid w:val="008D401E"/>
    <w:rsid w:val="008D45C5"/>
    <w:rsid w:val="008D4905"/>
    <w:rsid w:val="008D4FF1"/>
    <w:rsid w:val="008D51F5"/>
    <w:rsid w:val="008D582F"/>
    <w:rsid w:val="008D5896"/>
    <w:rsid w:val="008D6847"/>
    <w:rsid w:val="008D6D01"/>
    <w:rsid w:val="008D7379"/>
    <w:rsid w:val="008D7756"/>
    <w:rsid w:val="008D7FC4"/>
    <w:rsid w:val="008E02CC"/>
    <w:rsid w:val="008E0D0C"/>
    <w:rsid w:val="008E23AF"/>
    <w:rsid w:val="008E2A78"/>
    <w:rsid w:val="008E309B"/>
    <w:rsid w:val="008E4D96"/>
    <w:rsid w:val="008E5EC9"/>
    <w:rsid w:val="008E5EF6"/>
    <w:rsid w:val="008E6E32"/>
    <w:rsid w:val="008E76D6"/>
    <w:rsid w:val="008E7C02"/>
    <w:rsid w:val="008E7E87"/>
    <w:rsid w:val="008F00DF"/>
    <w:rsid w:val="008F0759"/>
    <w:rsid w:val="008F1630"/>
    <w:rsid w:val="008F2010"/>
    <w:rsid w:val="008F24F1"/>
    <w:rsid w:val="008F28B4"/>
    <w:rsid w:val="008F3255"/>
    <w:rsid w:val="008F3C50"/>
    <w:rsid w:val="008F4442"/>
    <w:rsid w:val="008F499F"/>
    <w:rsid w:val="008F6075"/>
    <w:rsid w:val="008F778E"/>
    <w:rsid w:val="009013A6"/>
    <w:rsid w:val="0090163A"/>
    <w:rsid w:val="00902935"/>
    <w:rsid w:val="00902F61"/>
    <w:rsid w:val="009035F7"/>
    <w:rsid w:val="009037A2"/>
    <w:rsid w:val="009039E4"/>
    <w:rsid w:val="00904033"/>
    <w:rsid w:val="0090469C"/>
    <w:rsid w:val="00904AFA"/>
    <w:rsid w:val="009052F6"/>
    <w:rsid w:val="00905E1F"/>
    <w:rsid w:val="009064F7"/>
    <w:rsid w:val="00906939"/>
    <w:rsid w:val="00906BD0"/>
    <w:rsid w:val="009073D9"/>
    <w:rsid w:val="00907C64"/>
    <w:rsid w:val="00910AAF"/>
    <w:rsid w:val="00910B6C"/>
    <w:rsid w:val="00910FD9"/>
    <w:rsid w:val="00911008"/>
    <w:rsid w:val="009138D4"/>
    <w:rsid w:val="00915792"/>
    <w:rsid w:val="00916B43"/>
    <w:rsid w:val="00916DDA"/>
    <w:rsid w:val="00917EBD"/>
    <w:rsid w:val="009201DE"/>
    <w:rsid w:val="00920292"/>
    <w:rsid w:val="009209AA"/>
    <w:rsid w:val="00920C20"/>
    <w:rsid w:val="00920E4E"/>
    <w:rsid w:val="00921F44"/>
    <w:rsid w:val="009226EE"/>
    <w:rsid w:val="00923109"/>
    <w:rsid w:val="00923803"/>
    <w:rsid w:val="00923C34"/>
    <w:rsid w:val="00924A40"/>
    <w:rsid w:val="009250C3"/>
    <w:rsid w:val="00925136"/>
    <w:rsid w:val="00926175"/>
    <w:rsid w:val="00926400"/>
    <w:rsid w:val="00926976"/>
    <w:rsid w:val="00926C73"/>
    <w:rsid w:val="00926D74"/>
    <w:rsid w:val="00927ADF"/>
    <w:rsid w:val="00931A61"/>
    <w:rsid w:val="00931D1B"/>
    <w:rsid w:val="00931F58"/>
    <w:rsid w:val="00932727"/>
    <w:rsid w:val="009329E6"/>
    <w:rsid w:val="00932C0C"/>
    <w:rsid w:val="00932E71"/>
    <w:rsid w:val="0093359F"/>
    <w:rsid w:val="009344B6"/>
    <w:rsid w:val="00935842"/>
    <w:rsid w:val="00936170"/>
    <w:rsid w:val="00936B25"/>
    <w:rsid w:val="0093785A"/>
    <w:rsid w:val="00937D04"/>
    <w:rsid w:val="00940129"/>
    <w:rsid w:val="00941E91"/>
    <w:rsid w:val="009420ED"/>
    <w:rsid w:val="00942F7F"/>
    <w:rsid w:val="00943A38"/>
    <w:rsid w:val="00943F1A"/>
    <w:rsid w:val="00944B19"/>
    <w:rsid w:val="00945639"/>
    <w:rsid w:val="00945EA2"/>
    <w:rsid w:val="00946644"/>
    <w:rsid w:val="00946D63"/>
    <w:rsid w:val="00947530"/>
    <w:rsid w:val="0095082F"/>
    <w:rsid w:val="00950AE6"/>
    <w:rsid w:val="00950BB8"/>
    <w:rsid w:val="00951044"/>
    <w:rsid w:val="00951CFF"/>
    <w:rsid w:val="00952765"/>
    <w:rsid w:val="009528A0"/>
    <w:rsid w:val="00953371"/>
    <w:rsid w:val="00953499"/>
    <w:rsid w:val="00953642"/>
    <w:rsid w:val="00954869"/>
    <w:rsid w:val="00954BF6"/>
    <w:rsid w:val="00955E64"/>
    <w:rsid w:val="00956273"/>
    <w:rsid w:val="00956276"/>
    <w:rsid w:val="00956BC4"/>
    <w:rsid w:val="00956DAD"/>
    <w:rsid w:val="009600E0"/>
    <w:rsid w:val="0096091C"/>
    <w:rsid w:val="009615BA"/>
    <w:rsid w:val="0096271D"/>
    <w:rsid w:val="00962AD6"/>
    <w:rsid w:val="009630FB"/>
    <w:rsid w:val="00963113"/>
    <w:rsid w:val="0096525C"/>
    <w:rsid w:val="009654DA"/>
    <w:rsid w:val="009658A5"/>
    <w:rsid w:val="0096603B"/>
    <w:rsid w:val="00967AC4"/>
    <w:rsid w:val="00967D94"/>
    <w:rsid w:val="00970C22"/>
    <w:rsid w:val="00970EC1"/>
    <w:rsid w:val="00972230"/>
    <w:rsid w:val="00972559"/>
    <w:rsid w:val="0097309C"/>
    <w:rsid w:val="00973356"/>
    <w:rsid w:val="00973D7A"/>
    <w:rsid w:val="00973EE7"/>
    <w:rsid w:val="00974D4E"/>
    <w:rsid w:val="00974F67"/>
    <w:rsid w:val="00976AFD"/>
    <w:rsid w:val="00977133"/>
    <w:rsid w:val="0097778F"/>
    <w:rsid w:val="00977DB8"/>
    <w:rsid w:val="00980A22"/>
    <w:rsid w:val="00982A72"/>
    <w:rsid w:val="009844E2"/>
    <w:rsid w:val="0098475B"/>
    <w:rsid w:val="009857CA"/>
    <w:rsid w:val="0098584A"/>
    <w:rsid w:val="009858FA"/>
    <w:rsid w:val="00985D91"/>
    <w:rsid w:val="00985FB1"/>
    <w:rsid w:val="00986002"/>
    <w:rsid w:val="00990159"/>
    <w:rsid w:val="00990468"/>
    <w:rsid w:val="00990BD1"/>
    <w:rsid w:val="00990F1F"/>
    <w:rsid w:val="00991899"/>
    <w:rsid w:val="009922AE"/>
    <w:rsid w:val="00992672"/>
    <w:rsid w:val="009927C7"/>
    <w:rsid w:val="0099293A"/>
    <w:rsid w:val="00992AD7"/>
    <w:rsid w:val="009932DA"/>
    <w:rsid w:val="0099345A"/>
    <w:rsid w:val="0099398E"/>
    <w:rsid w:val="009948EF"/>
    <w:rsid w:val="00994900"/>
    <w:rsid w:val="009961A8"/>
    <w:rsid w:val="009968C5"/>
    <w:rsid w:val="00996B03"/>
    <w:rsid w:val="009971BB"/>
    <w:rsid w:val="00997778"/>
    <w:rsid w:val="009A0D2C"/>
    <w:rsid w:val="009A2F1D"/>
    <w:rsid w:val="009A36FB"/>
    <w:rsid w:val="009A4D09"/>
    <w:rsid w:val="009A5985"/>
    <w:rsid w:val="009A5F01"/>
    <w:rsid w:val="009A6595"/>
    <w:rsid w:val="009A7537"/>
    <w:rsid w:val="009B150C"/>
    <w:rsid w:val="009B1A62"/>
    <w:rsid w:val="009B2048"/>
    <w:rsid w:val="009B28E0"/>
    <w:rsid w:val="009B30D7"/>
    <w:rsid w:val="009B39BE"/>
    <w:rsid w:val="009B422C"/>
    <w:rsid w:val="009B4339"/>
    <w:rsid w:val="009B4346"/>
    <w:rsid w:val="009B602D"/>
    <w:rsid w:val="009B6351"/>
    <w:rsid w:val="009B6F55"/>
    <w:rsid w:val="009B7CB9"/>
    <w:rsid w:val="009C0303"/>
    <w:rsid w:val="009C046E"/>
    <w:rsid w:val="009C0796"/>
    <w:rsid w:val="009C1305"/>
    <w:rsid w:val="009C1D12"/>
    <w:rsid w:val="009C248E"/>
    <w:rsid w:val="009C262E"/>
    <w:rsid w:val="009C2878"/>
    <w:rsid w:val="009C34EF"/>
    <w:rsid w:val="009C3944"/>
    <w:rsid w:val="009C455F"/>
    <w:rsid w:val="009C51C4"/>
    <w:rsid w:val="009C5AEA"/>
    <w:rsid w:val="009C5E28"/>
    <w:rsid w:val="009C66BB"/>
    <w:rsid w:val="009C66BF"/>
    <w:rsid w:val="009C6FB4"/>
    <w:rsid w:val="009C730F"/>
    <w:rsid w:val="009D0500"/>
    <w:rsid w:val="009D085B"/>
    <w:rsid w:val="009D137A"/>
    <w:rsid w:val="009D1641"/>
    <w:rsid w:val="009D1A0C"/>
    <w:rsid w:val="009D1B6F"/>
    <w:rsid w:val="009D1F59"/>
    <w:rsid w:val="009D269D"/>
    <w:rsid w:val="009D2E62"/>
    <w:rsid w:val="009D417D"/>
    <w:rsid w:val="009D4F80"/>
    <w:rsid w:val="009D5240"/>
    <w:rsid w:val="009D5D8F"/>
    <w:rsid w:val="009D640D"/>
    <w:rsid w:val="009D6D1E"/>
    <w:rsid w:val="009D7CBE"/>
    <w:rsid w:val="009E0903"/>
    <w:rsid w:val="009E1DC8"/>
    <w:rsid w:val="009E1DDE"/>
    <w:rsid w:val="009E240A"/>
    <w:rsid w:val="009E2E00"/>
    <w:rsid w:val="009E2F6D"/>
    <w:rsid w:val="009E304C"/>
    <w:rsid w:val="009E3163"/>
    <w:rsid w:val="009E35ED"/>
    <w:rsid w:val="009E45C2"/>
    <w:rsid w:val="009E4878"/>
    <w:rsid w:val="009E4A69"/>
    <w:rsid w:val="009E506C"/>
    <w:rsid w:val="009E5CF6"/>
    <w:rsid w:val="009E6473"/>
    <w:rsid w:val="009E6B11"/>
    <w:rsid w:val="009E6C5F"/>
    <w:rsid w:val="009E7CC0"/>
    <w:rsid w:val="009F0059"/>
    <w:rsid w:val="009F0D57"/>
    <w:rsid w:val="009F0EF2"/>
    <w:rsid w:val="009F11B5"/>
    <w:rsid w:val="009F3635"/>
    <w:rsid w:val="009F45E1"/>
    <w:rsid w:val="009F4950"/>
    <w:rsid w:val="009F5008"/>
    <w:rsid w:val="009F54EA"/>
    <w:rsid w:val="009F5D64"/>
    <w:rsid w:val="009F5ED0"/>
    <w:rsid w:val="009F6993"/>
    <w:rsid w:val="009F73F2"/>
    <w:rsid w:val="009F7486"/>
    <w:rsid w:val="009F7BDA"/>
    <w:rsid w:val="00A005A8"/>
    <w:rsid w:val="00A00802"/>
    <w:rsid w:val="00A00EF7"/>
    <w:rsid w:val="00A02789"/>
    <w:rsid w:val="00A02DF3"/>
    <w:rsid w:val="00A0315C"/>
    <w:rsid w:val="00A03341"/>
    <w:rsid w:val="00A0372F"/>
    <w:rsid w:val="00A03E2D"/>
    <w:rsid w:val="00A05592"/>
    <w:rsid w:val="00A05716"/>
    <w:rsid w:val="00A05A82"/>
    <w:rsid w:val="00A062C2"/>
    <w:rsid w:val="00A064C5"/>
    <w:rsid w:val="00A0764E"/>
    <w:rsid w:val="00A100BD"/>
    <w:rsid w:val="00A10252"/>
    <w:rsid w:val="00A1065B"/>
    <w:rsid w:val="00A10D62"/>
    <w:rsid w:val="00A121CF"/>
    <w:rsid w:val="00A12AE8"/>
    <w:rsid w:val="00A13010"/>
    <w:rsid w:val="00A13F13"/>
    <w:rsid w:val="00A158A5"/>
    <w:rsid w:val="00A16916"/>
    <w:rsid w:val="00A169D5"/>
    <w:rsid w:val="00A16CB7"/>
    <w:rsid w:val="00A178EE"/>
    <w:rsid w:val="00A20589"/>
    <w:rsid w:val="00A21488"/>
    <w:rsid w:val="00A219F3"/>
    <w:rsid w:val="00A21DEE"/>
    <w:rsid w:val="00A22986"/>
    <w:rsid w:val="00A2415D"/>
    <w:rsid w:val="00A2480A"/>
    <w:rsid w:val="00A24D1E"/>
    <w:rsid w:val="00A24F05"/>
    <w:rsid w:val="00A25DB5"/>
    <w:rsid w:val="00A273E1"/>
    <w:rsid w:val="00A27B28"/>
    <w:rsid w:val="00A30173"/>
    <w:rsid w:val="00A30239"/>
    <w:rsid w:val="00A325FA"/>
    <w:rsid w:val="00A329EB"/>
    <w:rsid w:val="00A32A45"/>
    <w:rsid w:val="00A32D62"/>
    <w:rsid w:val="00A33BCE"/>
    <w:rsid w:val="00A33FE2"/>
    <w:rsid w:val="00A34A73"/>
    <w:rsid w:val="00A3510B"/>
    <w:rsid w:val="00A368E3"/>
    <w:rsid w:val="00A36E42"/>
    <w:rsid w:val="00A40575"/>
    <w:rsid w:val="00A40F25"/>
    <w:rsid w:val="00A40F30"/>
    <w:rsid w:val="00A40FF5"/>
    <w:rsid w:val="00A4218F"/>
    <w:rsid w:val="00A42E7B"/>
    <w:rsid w:val="00A43C7A"/>
    <w:rsid w:val="00A44508"/>
    <w:rsid w:val="00A44F43"/>
    <w:rsid w:val="00A45512"/>
    <w:rsid w:val="00A45E0B"/>
    <w:rsid w:val="00A461E5"/>
    <w:rsid w:val="00A46F47"/>
    <w:rsid w:val="00A46F5A"/>
    <w:rsid w:val="00A47647"/>
    <w:rsid w:val="00A47715"/>
    <w:rsid w:val="00A47861"/>
    <w:rsid w:val="00A511B6"/>
    <w:rsid w:val="00A5128B"/>
    <w:rsid w:val="00A52309"/>
    <w:rsid w:val="00A52515"/>
    <w:rsid w:val="00A526A1"/>
    <w:rsid w:val="00A5276C"/>
    <w:rsid w:val="00A52A6F"/>
    <w:rsid w:val="00A533C4"/>
    <w:rsid w:val="00A54A76"/>
    <w:rsid w:val="00A55C3F"/>
    <w:rsid w:val="00A563A3"/>
    <w:rsid w:val="00A56C04"/>
    <w:rsid w:val="00A56E68"/>
    <w:rsid w:val="00A572C2"/>
    <w:rsid w:val="00A5771F"/>
    <w:rsid w:val="00A609FD"/>
    <w:rsid w:val="00A61295"/>
    <w:rsid w:val="00A613C9"/>
    <w:rsid w:val="00A618D5"/>
    <w:rsid w:val="00A62727"/>
    <w:rsid w:val="00A62F07"/>
    <w:rsid w:val="00A62F41"/>
    <w:rsid w:val="00A63CA1"/>
    <w:rsid w:val="00A6449B"/>
    <w:rsid w:val="00A65215"/>
    <w:rsid w:val="00A6623E"/>
    <w:rsid w:val="00A6666F"/>
    <w:rsid w:val="00A6667A"/>
    <w:rsid w:val="00A66F8D"/>
    <w:rsid w:val="00A673D1"/>
    <w:rsid w:val="00A67E5C"/>
    <w:rsid w:val="00A70287"/>
    <w:rsid w:val="00A7090C"/>
    <w:rsid w:val="00A70D73"/>
    <w:rsid w:val="00A71591"/>
    <w:rsid w:val="00A7235A"/>
    <w:rsid w:val="00A72D35"/>
    <w:rsid w:val="00A73421"/>
    <w:rsid w:val="00A73CEA"/>
    <w:rsid w:val="00A74095"/>
    <w:rsid w:val="00A74718"/>
    <w:rsid w:val="00A749A3"/>
    <w:rsid w:val="00A7515E"/>
    <w:rsid w:val="00A755AA"/>
    <w:rsid w:val="00A75949"/>
    <w:rsid w:val="00A75C6C"/>
    <w:rsid w:val="00A760AA"/>
    <w:rsid w:val="00A76461"/>
    <w:rsid w:val="00A765C9"/>
    <w:rsid w:val="00A76D03"/>
    <w:rsid w:val="00A776A5"/>
    <w:rsid w:val="00A77D71"/>
    <w:rsid w:val="00A807D8"/>
    <w:rsid w:val="00A80B68"/>
    <w:rsid w:val="00A81843"/>
    <w:rsid w:val="00A81E33"/>
    <w:rsid w:val="00A82DDE"/>
    <w:rsid w:val="00A835CF"/>
    <w:rsid w:val="00A83B40"/>
    <w:rsid w:val="00A84A0A"/>
    <w:rsid w:val="00A84E55"/>
    <w:rsid w:val="00A853CE"/>
    <w:rsid w:val="00A85D8C"/>
    <w:rsid w:val="00A860B1"/>
    <w:rsid w:val="00A86E8E"/>
    <w:rsid w:val="00A87357"/>
    <w:rsid w:val="00A879B5"/>
    <w:rsid w:val="00A91B93"/>
    <w:rsid w:val="00A92AA5"/>
    <w:rsid w:val="00A92D48"/>
    <w:rsid w:val="00A92E1E"/>
    <w:rsid w:val="00A94C9C"/>
    <w:rsid w:val="00A95730"/>
    <w:rsid w:val="00A95A64"/>
    <w:rsid w:val="00A9615E"/>
    <w:rsid w:val="00A96524"/>
    <w:rsid w:val="00A9653B"/>
    <w:rsid w:val="00A97751"/>
    <w:rsid w:val="00A97A2F"/>
    <w:rsid w:val="00AA0236"/>
    <w:rsid w:val="00AA089A"/>
    <w:rsid w:val="00AA0C85"/>
    <w:rsid w:val="00AA10FC"/>
    <w:rsid w:val="00AA1FBD"/>
    <w:rsid w:val="00AA2701"/>
    <w:rsid w:val="00AA29D6"/>
    <w:rsid w:val="00AA2B8E"/>
    <w:rsid w:val="00AA34D2"/>
    <w:rsid w:val="00AA4007"/>
    <w:rsid w:val="00AA4F4A"/>
    <w:rsid w:val="00AA537C"/>
    <w:rsid w:val="00AA6251"/>
    <w:rsid w:val="00AA76F2"/>
    <w:rsid w:val="00AA7EFB"/>
    <w:rsid w:val="00AB1CAE"/>
    <w:rsid w:val="00AB25B7"/>
    <w:rsid w:val="00AB3101"/>
    <w:rsid w:val="00AB4E09"/>
    <w:rsid w:val="00AB4FA9"/>
    <w:rsid w:val="00AB555C"/>
    <w:rsid w:val="00AB7FC6"/>
    <w:rsid w:val="00AC0B4C"/>
    <w:rsid w:val="00AC0C70"/>
    <w:rsid w:val="00AC0D8E"/>
    <w:rsid w:val="00AC170C"/>
    <w:rsid w:val="00AC24CD"/>
    <w:rsid w:val="00AC26E6"/>
    <w:rsid w:val="00AC2A3E"/>
    <w:rsid w:val="00AC2F96"/>
    <w:rsid w:val="00AC372F"/>
    <w:rsid w:val="00AC3C1E"/>
    <w:rsid w:val="00AC3DDB"/>
    <w:rsid w:val="00AC4D18"/>
    <w:rsid w:val="00AC4EEF"/>
    <w:rsid w:val="00AC522F"/>
    <w:rsid w:val="00AC5F99"/>
    <w:rsid w:val="00AC678D"/>
    <w:rsid w:val="00AC789D"/>
    <w:rsid w:val="00AD0DDB"/>
    <w:rsid w:val="00AD1CB3"/>
    <w:rsid w:val="00AD1D59"/>
    <w:rsid w:val="00AD1D76"/>
    <w:rsid w:val="00AD1F4B"/>
    <w:rsid w:val="00AD22FF"/>
    <w:rsid w:val="00AD2545"/>
    <w:rsid w:val="00AD27F4"/>
    <w:rsid w:val="00AD2E0B"/>
    <w:rsid w:val="00AD32F3"/>
    <w:rsid w:val="00AD3B8E"/>
    <w:rsid w:val="00AD3C93"/>
    <w:rsid w:val="00AD3E0D"/>
    <w:rsid w:val="00AD4260"/>
    <w:rsid w:val="00AD45D6"/>
    <w:rsid w:val="00AD4A90"/>
    <w:rsid w:val="00AD4AFA"/>
    <w:rsid w:val="00AD549D"/>
    <w:rsid w:val="00AD6A9C"/>
    <w:rsid w:val="00AD7036"/>
    <w:rsid w:val="00AD74AF"/>
    <w:rsid w:val="00AD7AA2"/>
    <w:rsid w:val="00AD7ACB"/>
    <w:rsid w:val="00AD7B1D"/>
    <w:rsid w:val="00AD7ED6"/>
    <w:rsid w:val="00AE0CB3"/>
    <w:rsid w:val="00AE12C9"/>
    <w:rsid w:val="00AE1B14"/>
    <w:rsid w:val="00AE1DF0"/>
    <w:rsid w:val="00AE2788"/>
    <w:rsid w:val="00AE27DB"/>
    <w:rsid w:val="00AE30C1"/>
    <w:rsid w:val="00AE36D1"/>
    <w:rsid w:val="00AE3ACA"/>
    <w:rsid w:val="00AE3B3A"/>
    <w:rsid w:val="00AE60A4"/>
    <w:rsid w:val="00AE69CB"/>
    <w:rsid w:val="00AE6D44"/>
    <w:rsid w:val="00AE6E07"/>
    <w:rsid w:val="00AE7366"/>
    <w:rsid w:val="00AE79F4"/>
    <w:rsid w:val="00AF0847"/>
    <w:rsid w:val="00AF2E80"/>
    <w:rsid w:val="00AF31C2"/>
    <w:rsid w:val="00AF3519"/>
    <w:rsid w:val="00AF57A4"/>
    <w:rsid w:val="00AF60A2"/>
    <w:rsid w:val="00AF62E7"/>
    <w:rsid w:val="00AF6398"/>
    <w:rsid w:val="00AF66EC"/>
    <w:rsid w:val="00B0037E"/>
    <w:rsid w:val="00B00C9B"/>
    <w:rsid w:val="00B00E80"/>
    <w:rsid w:val="00B01553"/>
    <w:rsid w:val="00B02A71"/>
    <w:rsid w:val="00B02DF9"/>
    <w:rsid w:val="00B03864"/>
    <w:rsid w:val="00B03A04"/>
    <w:rsid w:val="00B053A6"/>
    <w:rsid w:val="00B0605D"/>
    <w:rsid w:val="00B100A3"/>
    <w:rsid w:val="00B102A3"/>
    <w:rsid w:val="00B108AE"/>
    <w:rsid w:val="00B120B1"/>
    <w:rsid w:val="00B12769"/>
    <w:rsid w:val="00B13145"/>
    <w:rsid w:val="00B13565"/>
    <w:rsid w:val="00B13A85"/>
    <w:rsid w:val="00B13C3B"/>
    <w:rsid w:val="00B149F8"/>
    <w:rsid w:val="00B1501A"/>
    <w:rsid w:val="00B153F5"/>
    <w:rsid w:val="00B16505"/>
    <w:rsid w:val="00B165C7"/>
    <w:rsid w:val="00B16885"/>
    <w:rsid w:val="00B16895"/>
    <w:rsid w:val="00B17029"/>
    <w:rsid w:val="00B17E1B"/>
    <w:rsid w:val="00B20DD8"/>
    <w:rsid w:val="00B21B2F"/>
    <w:rsid w:val="00B22684"/>
    <w:rsid w:val="00B2283D"/>
    <w:rsid w:val="00B2298F"/>
    <w:rsid w:val="00B2311C"/>
    <w:rsid w:val="00B236A5"/>
    <w:rsid w:val="00B23966"/>
    <w:rsid w:val="00B23D9F"/>
    <w:rsid w:val="00B24FB9"/>
    <w:rsid w:val="00B25D0C"/>
    <w:rsid w:val="00B27F01"/>
    <w:rsid w:val="00B30290"/>
    <w:rsid w:val="00B3078C"/>
    <w:rsid w:val="00B30BE7"/>
    <w:rsid w:val="00B318DD"/>
    <w:rsid w:val="00B32081"/>
    <w:rsid w:val="00B338DA"/>
    <w:rsid w:val="00B33DC6"/>
    <w:rsid w:val="00B3417E"/>
    <w:rsid w:val="00B3604C"/>
    <w:rsid w:val="00B36292"/>
    <w:rsid w:val="00B371C7"/>
    <w:rsid w:val="00B37423"/>
    <w:rsid w:val="00B402FD"/>
    <w:rsid w:val="00B4078C"/>
    <w:rsid w:val="00B40C59"/>
    <w:rsid w:val="00B40EBD"/>
    <w:rsid w:val="00B40F01"/>
    <w:rsid w:val="00B41467"/>
    <w:rsid w:val="00B439A6"/>
    <w:rsid w:val="00B43FBF"/>
    <w:rsid w:val="00B45397"/>
    <w:rsid w:val="00B45BDD"/>
    <w:rsid w:val="00B4604B"/>
    <w:rsid w:val="00B4628B"/>
    <w:rsid w:val="00B46D53"/>
    <w:rsid w:val="00B47D43"/>
    <w:rsid w:val="00B509E7"/>
    <w:rsid w:val="00B516BC"/>
    <w:rsid w:val="00B52046"/>
    <w:rsid w:val="00B523E9"/>
    <w:rsid w:val="00B524F8"/>
    <w:rsid w:val="00B52F27"/>
    <w:rsid w:val="00B530C1"/>
    <w:rsid w:val="00B532A9"/>
    <w:rsid w:val="00B538A1"/>
    <w:rsid w:val="00B54275"/>
    <w:rsid w:val="00B54AD0"/>
    <w:rsid w:val="00B552C5"/>
    <w:rsid w:val="00B553EA"/>
    <w:rsid w:val="00B56312"/>
    <w:rsid w:val="00B56355"/>
    <w:rsid w:val="00B563DD"/>
    <w:rsid w:val="00B56892"/>
    <w:rsid w:val="00B574D5"/>
    <w:rsid w:val="00B577C2"/>
    <w:rsid w:val="00B57C50"/>
    <w:rsid w:val="00B57FC8"/>
    <w:rsid w:val="00B57FF3"/>
    <w:rsid w:val="00B60B95"/>
    <w:rsid w:val="00B61423"/>
    <w:rsid w:val="00B61932"/>
    <w:rsid w:val="00B61C73"/>
    <w:rsid w:val="00B62324"/>
    <w:rsid w:val="00B6258A"/>
    <w:rsid w:val="00B62E1C"/>
    <w:rsid w:val="00B630CD"/>
    <w:rsid w:val="00B637E1"/>
    <w:rsid w:val="00B6391B"/>
    <w:rsid w:val="00B640FA"/>
    <w:rsid w:val="00B64131"/>
    <w:rsid w:val="00B656F5"/>
    <w:rsid w:val="00B65792"/>
    <w:rsid w:val="00B658F8"/>
    <w:rsid w:val="00B65D5F"/>
    <w:rsid w:val="00B65F67"/>
    <w:rsid w:val="00B66359"/>
    <w:rsid w:val="00B66AE2"/>
    <w:rsid w:val="00B67CEE"/>
    <w:rsid w:val="00B706B5"/>
    <w:rsid w:val="00B71544"/>
    <w:rsid w:val="00B74DA0"/>
    <w:rsid w:val="00B7509A"/>
    <w:rsid w:val="00B76537"/>
    <w:rsid w:val="00B76DF7"/>
    <w:rsid w:val="00B80D79"/>
    <w:rsid w:val="00B819C7"/>
    <w:rsid w:val="00B81F3A"/>
    <w:rsid w:val="00B82064"/>
    <w:rsid w:val="00B827F0"/>
    <w:rsid w:val="00B828F3"/>
    <w:rsid w:val="00B82CCD"/>
    <w:rsid w:val="00B834A3"/>
    <w:rsid w:val="00B83933"/>
    <w:rsid w:val="00B83B80"/>
    <w:rsid w:val="00B83F5B"/>
    <w:rsid w:val="00B849EF"/>
    <w:rsid w:val="00B85A48"/>
    <w:rsid w:val="00B86E18"/>
    <w:rsid w:val="00B874E0"/>
    <w:rsid w:val="00B87892"/>
    <w:rsid w:val="00B87C43"/>
    <w:rsid w:val="00B904D3"/>
    <w:rsid w:val="00B90704"/>
    <w:rsid w:val="00B9108C"/>
    <w:rsid w:val="00B911CB"/>
    <w:rsid w:val="00B924CC"/>
    <w:rsid w:val="00B9334A"/>
    <w:rsid w:val="00B937DE"/>
    <w:rsid w:val="00B93947"/>
    <w:rsid w:val="00B93EF4"/>
    <w:rsid w:val="00B9425B"/>
    <w:rsid w:val="00B94D2C"/>
    <w:rsid w:val="00B94DC5"/>
    <w:rsid w:val="00B95591"/>
    <w:rsid w:val="00B95D53"/>
    <w:rsid w:val="00B96711"/>
    <w:rsid w:val="00B9713C"/>
    <w:rsid w:val="00B972E5"/>
    <w:rsid w:val="00B97504"/>
    <w:rsid w:val="00B978C9"/>
    <w:rsid w:val="00B97B38"/>
    <w:rsid w:val="00BA0407"/>
    <w:rsid w:val="00BA058F"/>
    <w:rsid w:val="00BA0648"/>
    <w:rsid w:val="00BA0B6E"/>
    <w:rsid w:val="00BA0C40"/>
    <w:rsid w:val="00BA107A"/>
    <w:rsid w:val="00BA17F1"/>
    <w:rsid w:val="00BA196B"/>
    <w:rsid w:val="00BA1ACD"/>
    <w:rsid w:val="00BA1BA1"/>
    <w:rsid w:val="00BA1BB5"/>
    <w:rsid w:val="00BA2290"/>
    <w:rsid w:val="00BA3358"/>
    <w:rsid w:val="00BA3E61"/>
    <w:rsid w:val="00BA4B3A"/>
    <w:rsid w:val="00BA55C6"/>
    <w:rsid w:val="00BA5A7B"/>
    <w:rsid w:val="00BA5BA6"/>
    <w:rsid w:val="00BA6BBD"/>
    <w:rsid w:val="00BA6D9A"/>
    <w:rsid w:val="00BA763F"/>
    <w:rsid w:val="00BA7C4D"/>
    <w:rsid w:val="00BB01BB"/>
    <w:rsid w:val="00BB05EE"/>
    <w:rsid w:val="00BB1F5E"/>
    <w:rsid w:val="00BB254A"/>
    <w:rsid w:val="00BB2E06"/>
    <w:rsid w:val="00BB356A"/>
    <w:rsid w:val="00BB3756"/>
    <w:rsid w:val="00BB52E6"/>
    <w:rsid w:val="00BB5977"/>
    <w:rsid w:val="00BB5D9D"/>
    <w:rsid w:val="00BC08C9"/>
    <w:rsid w:val="00BC0DD9"/>
    <w:rsid w:val="00BC143C"/>
    <w:rsid w:val="00BC16B7"/>
    <w:rsid w:val="00BC25BA"/>
    <w:rsid w:val="00BC33DD"/>
    <w:rsid w:val="00BC52FF"/>
    <w:rsid w:val="00BC5636"/>
    <w:rsid w:val="00BC56F1"/>
    <w:rsid w:val="00BC5B02"/>
    <w:rsid w:val="00BC5CD6"/>
    <w:rsid w:val="00BC5E3C"/>
    <w:rsid w:val="00BC7768"/>
    <w:rsid w:val="00BD12A7"/>
    <w:rsid w:val="00BD165D"/>
    <w:rsid w:val="00BD2118"/>
    <w:rsid w:val="00BD4EF4"/>
    <w:rsid w:val="00BD5345"/>
    <w:rsid w:val="00BD68FC"/>
    <w:rsid w:val="00BD6A34"/>
    <w:rsid w:val="00BD70F9"/>
    <w:rsid w:val="00BD7289"/>
    <w:rsid w:val="00BD74CA"/>
    <w:rsid w:val="00BD77A9"/>
    <w:rsid w:val="00BD7C89"/>
    <w:rsid w:val="00BD7D3F"/>
    <w:rsid w:val="00BD7FA8"/>
    <w:rsid w:val="00BE05E7"/>
    <w:rsid w:val="00BE080F"/>
    <w:rsid w:val="00BE08EE"/>
    <w:rsid w:val="00BE1CA8"/>
    <w:rsid w:val="00BE20BF"/>
    <w:rsid w:val="00BE28BF"/>
    <w:rsid w:val="00BE2BAA"/>
    <w:rsid w:val="00BE329B"/>
    <w:rsid w:val="00BE38F0"/>
    <w:rsid w:val="00BE3CE6"/>
    <w:rsid w:val="00BE5934"/>
    <w:rsid w:val="00BE60F9"/>
    <w:rsid w:val="00BE620F"/>
    <w:rsid w:val="00BE67F3"/>
    <w:rsid w:val="00BE6A2E"/>
    <w:rsid w:val="00BE71C2"/>
    <w:rsid w:val="00BE736C"/>
    <w:rsid w:val="00BE7ACD"/>
    <w:rsid w:val="00BE7EDE"/>
    <w:rsid w:val="00BF1751"/>
    <w:rsid w:val="00BF1785"/>
    <w:rsid w:val="00BF1A08"/>
    <w:rsid w:val="00BF257D"/>
    <w:rsid w:val="00BF3C2C"/>
    <w:rsid w:val="00BF3CFC"/>
    <w:rsid w:val="00BF3D10"/>
    <w:rsid w:val="00BF5958"/>
    <w:rsid w:val="00BF61BA"/>
    <w:rsid w:val="00BF61FF"/>
    <w:rsid w:val="00BF62DB"/>
    <w:rsid w:val="00BF6ED0"/>
    <w:rsid w:val="00BF7587"/>
    <w:rsid w:val="00C00B92"/>
    <w:rsid w:val="00C00FD1"/>
    <w:rsid w:val="00C01762"/>
    <w:rsid w:val="00C025F3"/>
    <w:rsid w:val="00C0283B"/>
    <w:rsid w:val="00C03105"/>
    <w:rsid w:val="00C0399F"/>
    <w:rsid w:val="00C03BF2"/>
    <w:rsid w:val="00C049AD"/>
    <w:rsid w:val="00C06AE9"/>
    <w:rsid w:val="00C06F62"/>
    <w:rsid w:val="00C07322"/>
    <w:rsid w:val="00C0784C"/>
    <w:rsid w:val="00C07C8D"/>
    <w:rsid w:val="00C07E9D"/>
    <w:rsid w:val="00C11786"/>
    <w:rsid w:val="00C1206A"/>
    <w:rsid w:val="00C13283"/>
    <w:rsid w:val="00C13323"/>
    <w:rsid w:val="00C13400"/>
    <w:rsid w:val="00C16171"/>
    <w:rsid w:val="00C17D8D"/>
    <w:rsid w:val="00C20155"/>
    <w:rsid w:val="00C211E5"/>
    <w:rsid w:val="00C21459"/>
    <w:rsid w:val="00C21705"/>
    <w:rsid w:val="00C21C5D"/>
    <w:rsid w:val="00C21D09"/>
    <w:rsid w:val="00C22F47"/>
    <w:rsid w:val="00C23985"/>
    <w:rsid w:val="00C23C26"/>
    <w:rsid w:val="00C24958"/>
    <w:rsid w:val="00C24DEA"/>
    <w:rsid w:val="00C25319"/>
    <w:rsid w:val="00C2562C"/>
    <w:rsid w:val="00C25E38"/>
    <w:rsid w:val="00C26501"/>
    <w:rsid w:val="00C275DE"/>
    <w:rsid w:val="00C27D0F"/>
    <w:rsid w:val="00C30191"/>
    <w:rsid w:val="00C30344"/>
    <w:rsid w:val="00C3082A"/>
    <w:rsid w:val="00C30B8C"/>
    <w:rsid w:val="00C30D74"/>
    <w:rsid w:val="00C311CC"/>
    <w:rsid w:val="00C31836"/>
    <w:rsid w:val="00C330F4"/>
    <w:rsid w:val="00C33918"/>
    <w:rsid w:val="00C34722"/>
    <w:rsid w:val="00C355FA"/>
    <w:rsid w:val="00C35D24"/>
    <w:rsid w:val="00C360E2"/>
    <w:rsid w:val="00C36552"/>
    <w:rsid w:val="00C36CB8"/>
    <w:rsid w:val="00C37E2F"/>
    <w:rsid w:val="00C404F5"/>
    <w:rsid w:val="00C406C8"/>
    <w:rsid w:val="00C42382"/>
    <w:rsid w:val="00C42448"/>
    <w:rsid w:val="00C42559"/>
    <w:rsid w:val="00C429F3"/>
    <w:rsid w:val="00C42B24"/>
    <w:rsid w:val="00C43159"/>
    <w:rsid w:val="00C43EA6"/>
    <w:rsid w:val="00C4533C"/>
    <w:rsid w:val="00C474CF"/>
    <w:rsid w:val="00C47BF5"/>
    <w:rsid w:val="00C502E5"/>
    <w:rsid w:val="00C51388"/>
    <w:rsid w:val="00C51464"/>
    <w:rsid w:val="00C51746"/>
    <w:rsid w:val="00C51754"/>
    <w:rsid w:val="00C51834"/>
    <w:rsid w:val="00C52890"/>
    <w:rsid w:val="00C52F34"/>
    <w:rsid w:val="00C5336E"/>
    <w:rsid w:val="00C53D25"/>
    <w:rsid w:val="00C540C7"/>
    <w:rsid w:val="00C5456A"/>
    <w:rsid w:val="00C5537F"/>
    <w:rsid w:val="00C56336"/>
    <w:rsid w:val="00C574AC"/>
    <w:rsid w:val="00C5755C"/>
    <w:rsid w:val="00C60FFF"/>
    <w:rsid w:val="00C61372"/>
    <w:rsid w:val="00C61940"/>
    <w:rsid w:val="00C61D26"/>
    <w:rsid w:val="00C61E20"/>
    <w:rsid w:val="00C62622"/>
    <w:rsid w:val="00C62890"/>
    <w:rsid w:val="00C62994"/>
    <w:rsid w:val="00C62CE7"/>
    <w:rsid w:val="00C632C2"/>
    <w:rsid w:val="00C63381"/>
    <w:rsid w:val="00C637B9"/>
    <w:rsid w:val="00C647C4"/>
    <w:rsid w:val="00C6491F"/>
    <w:rsid w:val="00C65004"/>
    <w:rsid w:val="00C652BF"/>
    <w:rsid w:val="00C65757"/>
    <w:rsid w:val="00C6591B"/>
    <w:rsid w:val="00C65A6C"/>
    <w:rsid w:val="00C65CEA"/>
    <w:rsid w:val="00C65E50"/>
    <w:rsid w:val="00C668BA"/>
    <w:rsid w:val="00C67976"/>
    <w:rsid w:val="00C70A28"/>
    <w:rsid w:val="00C70D21"/>
    <w:rsid w:val="00C7112C"/>
    <w:rsid w:val="00C71524"/>
    <w:rsid w:val="00C718B3"/>
    <w:rsid w:val="00C725DF"/>
    <w:rsid w:val="00C72BD7"/>
    <w:rsid w:val="00C72ED2"/>
    <w:rsid w:val="00C7318B"/>
    <w:rsid w:val="00C73696"/>
    <w:rsid w:val="00C74053"/>
    <w:rsid w:val="00C7484D"/>
    <w:rsid w:val="00C74B62"/>
    <w:rsid w:val="00C74DD3"/>
    <w:rsid w:val="00C74F35"/>
    <w:rsid w:val="00C75323"/>
    <w:rsid w:val="00C76514"/>
    <w:rsid w:val="00C76A3B"/>
    <w:rsid w:val="00C76F1C"/>
    <w:rsid w:val="00C77300"/>
    <w:rsid w:val="00C77369"/>
    <w:rsid w:val="00C77501"/>
    <w:rsid w:val="00C77BFB"/>
    <w:rsid w:val="00C8059E"/>
    <w:rsid w:val="00C809BA"/>
    <w:rsid w:val="00C8158E"/>
    <w:rsid w:val="00C82479"/>
    <w:rsid w:val="00C83188"/>
    <w:rsid w:val="00C83FAE"/>
    <w:rsid w:val="00C84486"/>
    <w:rsid w:val="00C850B1"/>
    <w:rsid w:val="00C85687"/>
    <w:rsid w:val="00C861C8"/>
    <w:rsid w:val="00C86AEB"/>
    <w:rsid w:val="00C87610"/>
    <w:rsid w:val="00C909E9"/>
    <w:rsid w:val="00C9189B"/>
    <w:rsid w:val="00C91AF4"/>
    <w:rsid w:val="00C92A26"/>
    <w:rsid w:val="00C92A82"/>
    <w:rsid w:val="00C933BE"/>
    <w:rsid w:val="00C93D09"/>
    <w:rsid w:val="00C94D04"/>
    <w:rsid w:val="00C95738"/>
    <w:rsid w:val="00C95B20"/>
    <w:rsid w:val="00C96635"/>
    <w:rsid w:val="00C969BA"/>
    <w:rsid w:val="00C9725F"/>
    <w:rsid w:val="00CA0398"/>
    <w:rsid w:val="00CA0A44"/>
    <w:rsid w:val="00CA1023"/>
    <w:rsid w:val="00CA13A3"/>
    <w:rsid w:val="00CA16AC"/>
    <w:rsid w:val="00CA1B40"/>
    <w:rsid w:val="00CA31AE"/>
    <w:rsid w:val="00CA413B"/>
    <w:rsid w:val="00CA48B3"/>
    <w:rsid w:val="00CA5570"/>
    <w:rsid w:val="00CA591B"/>
    <w:rsid w:val="00CA60C0"/>
    <w:rsid w:val="00CA6D16"/>
    <w:rsid w:val="00CA7E16"/>
    <w:rsid w:val="00CB0157"/>
    <w:rsid w:val="00CB0584"/>
    <w:rsid w:val="00CB0650"/>
    <w:rsid w:val="00CB0F36"/>
    <w:rsid w:val="00CB25B8"/>
    <w:rsid w:val="00CB262D"/>
    <w:rsid w:val="00CB2819"/>
    <w:rsid w:val="00CB30EB"/>
    <w:rsid w:val="00CB32EB"/>
    <w:rsid w:val="00CB33AD"/>
    <w:rsid w:val="00CB3A4E"/>
    <w:rsid w:val="00CB3C5D"/>
    <w:rsid w:val="00CB3CB7"/>
    <w:rsid w:val="00CB4925"/>
    <w:rsid w:val="00CB5051"/>
    <w:rsid w:val="00CB59BA"/>
    <w:rsid w:val="00CB5FCB"/>
    <w:rsid w:val="00CB7A9A"/>
    <w:rsid w:val="00CC0630"/>
    <w:rsid w:val="00CC0822"/>
    <w:rsid w:val="00CC0EA8"/>
    <w:rsid w:val="00CC1399"/>
    <w:rsid w:val="00CC30BD"/>
    <w:rsid w:val="00CC30ED"/>
    <w:rsid w:val="00CC3B89"/>
    <w:rsid w:val="00CC62A3"/>
    <w:rsid w:val="00CC6B8B"/>
    <w:rsid w:val="00CC6D4E"/>
    <w:rsid w:val="00CC6FE3"/>
    <w:rsid w:val="00CC71E2"/>
    <w:rsid w:val="00CC7784"/>
    <w:rsid w:val="00CD0594"/>
    <w:rsid w:val="00CD1236"/>
    <w:rsid w:val="00CD145A"/>
    <w:rsid w:val="00CD1521"/>
    <w:rsid w:val="00CD260D"/>
    <w:rsid w:val="00CD28A7"/>
    <w:rsid w:val="00CD3E2D"/>
    <w:rsid w:val="00CD42BA"/>
    <w:rsid w:val="00CD499C"/>
    <w:rsid w:val="00CD5FCC"/>
    <w:rsid w:val="00CD609A"/>
    <w:rsid w:val="00CD6741"/>
    <w:rsid w:val="00CE0260"/>
    <w:rsid w:val="00CE13D3"/>
    <w:rsid w:val="00CE1787"/>
    <w:rsid w:val="00CE2C44"/>
    <w:rsid w:val="00CE3491"/>
    <w:rsid w:val="00CE3959"/>
    <w:rsid w:val="00CE4479"/>
    <w:rsid w:val="00CE463C"/>
    <w:rsid w:val="00CE4C5A"/>
    <w:rsid w:val="00CE5043"/>
    <w:rsid w:val="00CE58BE"/>
    <w:rsid w:val="00CE5C3D"/>
    <w:rsid w:val="00CE5C46"/>
    <w:rsid w:val="00CE6297"/>
    <w:rsid w:val="00CE7356"/>
    <w:rsid w:val="00CE75E8"/>
    <w:rsid w:val="00CE762C"/>
    <w:rsid w:val="00CE7BB0"/>
    <w:rsid w:val="00CF0CCF"/>
    <w:rsid w:val="00CF11C5"/>
    <w:rsid w:val="00CF1208"/>
    <w:rsid w:val="00CF152D"/>
    <w:rsid w:val="00CF174C"/>
    <w:rsid w:val="00CF206D"/>
    <w:rsid w:val="00CF2CB0"/>
    <w:rsid w:val="00CF3262"/>
    <w:rsid w:val="00CF34B8"/>
    <w:rsid w:val="00CF3517"/>
    <w:rsid w:val="00CF46FC"/>
    <w:rsid w:val="00CF54F2"/>
    <w:rsid w:val="00CF71F2"/>
    <w:rsid w:val="00CF7A9B"/>
    <w:rsid w:val="00D00910"/>
    <w:rsid w:val="00D00BF4"/>
    <w:rsid w:val="00D00C1F"/>
    <w:rsid w:val="00D01F8A"/>
    <w:rsid w:val="00D03736"/>
    <w:rsid w:val="00D0393F"/>
    <w:rsid w:val="00D03E37"/>
    <w:rsid w:val="00D0475D"/>
    <w:rsid w:val="00D04FBC"/>
    <w:rsid w:val="00D05109"/>
    <w:rsid w:val="00D05CED"/>
    <w:rsid w:val="00D060A3"/>
    <w:rsid w:val="00D06CC3"/>
    <w:rsid w:val="00D07099"/>
    <w:rsid w:val="00D072CA"/>
    <w:rsid w:val="00D072EE"/>
    <w:rsid w:val="00D1068C"/>
    <w:rsid w:val="00D10F6A"/>
    <w:rsid w:val="00D1195A"/>
    <w:rsid w:val="00D125A0"/>
    <w:rsid w:val="00D13B4F"/>
    <w:rsid w:val="00D14398"/>
    <w:rsid w:val="00D1490F"/>
    <w:rsid w:val="00D14A8A"/>
    <w:rsid w:val="00D15E5B"/>
    <w:rsid w:val="00D16478"/>
    <w:rsid w:val="00D165B2"/>
    <w:rsid w:val="00D16C99"/>
    <w:rsid w:val="00D16FAA"/>
    <w:rsid w:val="00D1785F"/>
    <w:rsid w:val="00D17DF7"/>
    <w:rsid w:val="00D20912"/>
    <w:rsid w:val="00D21486"/>
    <w:rsid w:val="00D22AD2"/>
    <w:rsid w:val="00D22E62"/>
    <w:rsid w:val="00D22EE2"/>
    <w:rsid w:val="00D23540"/>
    <w:rsid w:val="00D23F24"/>
    <w:rsid w:val="00D240E8"/>
    <w:rsid w:val="00D24EC6"/>
    <w:rsid w:val="00D257CF"/>
    <w:rsid w:val="00D26047"/>
    <w:rsid w:val="00D26BC3"/>
    <w:rsid w:val="00D26C0D"/>
    <w:rsid w:val="00D26E34"/>
    <w:rsid w:val="00D272A8"/>
    <w:rsid w:val="00D273AA"/>
    <w:rsid w:val="00D273D4"/>
    <w:rsid w:val="00D27470"/>
    <w:rsid w:val="00D27E34"/>
    <w:rsid w:val="00D30D37"/>
    <w:rsid w:val="00D3131F"/>
    <w:rsid w:val="00D316CD"/>
    <w:rsid w:val="00D31BAB"/>
    <w:rsid w:val="00D3241A"/>
    <w:rsid w:val="00D32507"/>
    <w:rsid w:val="00D3322C"/>
    <w:rsid w:val="00D33625"/>
    <w:rsid w:val="00D34541"/>
    <w:rsid w:val="00D34591"/>
    <w:rsid w:val="00D34DDA"/>
    <w:rsid w:val="00D3542D"/>
    <w:rsid w:val="00D36B71"/>
    <w:rsid w:val="00D36FA0"/>
    <w:rsid w:val="00D37062"/>
    <w:rsid w:val="00D3778D"/>
    <w:rsid w:val="00D379A5"/>
    <w:rsid w:val="00D37ADB"/>
    <w:rsid w:val="00D41E3E"/>
    <w:rsid w:val="00D42897"/>
    <w:rsid w:val="00D42E21"/>
    <w:rsid w:val="00D42E96"/>
    <w:rsid w:val="00D42F35"/>
    <w:rsid w:val="00D439BF"/>
    <w:rsid w:val="00D43B7D"/>
    <w:rsid w:val="00D43DE0"/>
    <w:rsid w:val="00D44FEE"/>
    <w:rsid w:val="00D45766"/>
    <w:rsid w:val="00D458EF"/>
    <w:rsid w:val="00D4596C"/>
    <w:rsid w:val="00D4668D"/>
    <w:rsid w:val="00D4672F"/>
    <w:rsid w:val="00D46A88"/>
    <w:rsid w:val="00D46E33"/>
    <w:rsid w:val="00D479C9"/>
    <w:rsid w:val="00D47C2F"/>
    <w:rsid w:val="00D50012"/>
    <w:rsid w:val="00D502B4"/>
    <w:rsid w:val="00D506D0"/>
    <w:rsid w:val="00D513A9"/>
    <w:rsid w:val="00D51DB1"/>
    <w:rsid w:val="00D52DEC"/>
    <w:rsid w:val="00D5301E"/>
    <w:rsid w:val="00D532F0"/>
    <w:rsid w:val="00D536AC"/>
    <w:rsid w:val="00D54204"/>
    <w:rsid w:val="00D54E00"/>
    <w:rsid w:val="00D553FB"/>
    <w:rsid w:val="00D55DCE"/>
    <w:rsid w:val="00D5637A"/>
    <w:rsid w:val="00D5789E"/>
    <w:rsid w:val="00D60654"/>
    <w:rsid w:val="00D60CBC"/>
    <w:rsid w:val="00D62A38"/>
    <w:rsid w:val="00D639A9"/>
    <w:rsid w:val="00D647B7"/>
    <w:rsid w:val="00D6540A"/>
    <w:rsid w:val="00D67E4A"/>
    <w:rsid w:val="00D67F19"/>
    <w:rsid w:val="00D70FCA"/>
    <w:rsid w:val="00D710D1"/>
    <w:rsid w:val="00D717BB"/>
    <w:rsid w:val="00D71999"/>
    <w:rsid w:val="00D7238C"/>
    <w:rsid w:val="00D72392"/>
    <w:rsid w:val="00D724E8"/>
    <w:rsid w:val="00D72AC0"/>
    <w:rsid w:val="00D73669"/>
    <w:rsid w:val="00D739CC"/>
    <w:rsid w:val="00D73D23"/>
    <w:rsid w:val="00D74B2C"/>
    <w:rsid w:val="00D74EA0"/>
    <w:rsid w:val="00D75616"/>
    <w:rsid w:val="00D76B82"/>
    <w:rsid w:val="00D8001F"/>
    <w:rsid w:val="00D82C10"/>
    <w:rsid w:val="00D84173"/>
    <w:rsid w:val="00D85E96"/>
    <w:rsid w:val="00D87C44"/>
    <w:rsid w:val="00D9096C"/>
    <w:rsid w:val="00D9130F"/>
    <w:rsid w:val="00D9136D"/>
    <w:rsid w:val="00D91EFD"/>
    <w:rsid w:val="00D92497"/>
    <w:rsid w:val="00D9399C"/>
    <w:rsid w:val="00D93E2F"/>
    <w:rsid w:val="00D94F4A"/>
    <w:rsid w:val="00D95178"/>
    <w:rsid w:val="00D9532F"/>
    <w:rsid w:val="00D96F31"/>
    <w:rsid w:val="00D978D8"/>
    <w:rsid w:val="00DA0923"/>
    <w:rsid w:val="00DA0EFA"/>
    <w:rsid w:val="00DA2194"/>
    <w:rsid w:val="00DA2850"/>
    <w:rsid w:val="00DA31E1"/>
    <w:rsid w:val="00DA412D"/>
    <w:rsid w:val="00DA41F3"/>
    <w:rsid w:val="00DA460B"/>
    <w:rsid w:val="00DA4D7B"/>
    <w:rsid w:val="00DA4F7C"/>
    <w:rsid w:val="00DA5AF2"/>
    <w:rsid w:val="00DA6698"/>
    <w:rsid w:val="00DA6B7D"/>
    <w:rsid w:val="00DA6E9C"/>
    <w:rsid w:val="00DB0044"/>
    <w:rsid w:val="00DB0226"/>
    <w:rsid w:val="00DB0856"/>
    <w:rsid w:val="00DB1351"/>
    <w:rsid w:val="00DB2D5F"/>
    <w:rsid w:val="00DB314F"/>
    <w:rsid w:val="00DB3215"/>
    <w:rsid w:val="00DB4DAA"/>
    <w:rsid w:val="00DB5DA6"/>
    <w:rsid w:val="00DB5DF1"/>
    <w:rsid w:val="00DB60DF"/>
    <w:rsid w:val="00DB622C"/>
    <w:rsid w:val="00DB7115"/>
    <w:rsid w:val="00DC08EB"/>
    <w:rsid w:val="00DC138E"/>
    <w:rsid w:val="00DC19D7"/>
    <w:rsid w:val="00DC1A9A"/>
    <w:rsid w:val="00DC2B92"/>
    <w:rsid w:val="00DC325E"/>
    <w:rsid w:val="00DC4079"/>
    <w:rsid w:val="00DC412A"/>
    <w:rsid w:val="00DC42C2"/>
    <w:rsid w:val="00DC4D49"/>
    <w:rsid w:val="00DC51EA"/>
    <w:rsid w:val="00DC74DA"/>
    <w:rsid w:val="00DC7AFB"/>
    <w:rsid w:val="00DD2816"/>
    <w:rsid w:val="00DD3639"/>
    <w:rsid w:val="00DD3D15"/>
    <w:rsid w:val="00DD533D"/>
    <w:rsid w:val="00DD5660"/>
    <w:rsid w:val="00DD56B0"/>
    <w:rsid w:val="00DD5B7D"/>
    <w:rsid w:val="00DD5BBB"/>
    <w:rsid w:val="00DD695A"/>
    <w:rsid w:val="00DD6E6B"/>
    <w:rsid w:val="00DD6EA0"/>
    <w:rsid w:val="00DD7860"/>
    <w:rsid w:val="00DD7BFE"/>
    <w:rsid w:val="00DD7DAA"/>
    <w:rsid w:val="00DE072C"/>
    <w:rsid w:val="00DE0EC5"/>
    <w:rsid w:val="00DE1ACD"/>
    <w:rsid w:val="00DE222C"/>
    <w:rsid w:val="00DE2FBD"/>
    <w:rsid w:val="00DE37C6"/>
    <w:rsid w:val="00DE37DA"/>
    <w:rsid w:val="00DE40D4"/>
    <w:rsid w:val="00DE45D2"/>
    <w:rsid w:val="00DE4610"/>
    <w:rsid w:val="00DE4DC9"/>
    <w:rsid w:val="00DE4F56"/>
    <w:rsid w:val="00DE5225"/>
    <w:rsid w:val="00DE547B"/>
    <w:rsid w:val="00DE572C"/>
    <w:rsid w:val="00DE6020"/>
    <w:rsid w:val="00DE663F"/>
    <w:rsid w:val="00DE6D67"/>
    <w:rsid w:val="00DE7031"/>
    <w:rsid w:val="00DE70F1"/>
    <w:rsid w:val="00DE7368"/>
    <w:rsid w:val="00DE747E"/>
    <w:rsid w:val="00DE75A8"/>
    <w:rsid w:val="00DE7BFB"/>
    <w:rsid w:val="00DE7CB1"/>
    <w:rsid w:val="00DF0685"/>
    <w:rsid w:val="00DF0EF3"/>
    <w:rsid w:val="00DF1C49"/>
    <w:rsid w:val="00DF1D7E"/>
    <w:rsid w:val="00DF1FF2"/>
    <w:rsid w:val="00DF289E"/>
    <w:rsid w:val="00DF37CC"/>
    <w:rsid w:val="00DF48AD"/>
    <w:rsid w:val="00DF6622"/>
    <w:rsid w:val="00DF6D70"/>
    <w:rsid w:val="00E003EF"/>
    <w:rsid w:val="00E00416"/>
    <w:rsid w:val="00E00D6D"/>
    <w:rsid w:val="00E012DF"/>
    <w:rsid w:val="00E01B67"/>
    <w:rsid w:val="00E025C3"/>
    <w:rsid w:val="00E03268"/>
    <w:rsid w:val="00E03AE1"/>
    <w:rsid w:val="00E05000"/>
    <w:rsid w:val="00E0503E"/>
    <w:rsid w:val="00E05250"/>
    <w:rsid w:val="00E057A2"/>
    <w:rsid w:val="00E05DA7"/>
    <w:rsid w:val="00E06860"/>
    <w:rsid w:val="00E06B62"/>
    <w:rsid w:val="00E07AB4"/>
    <w:rsid w:val="00E11BD1"/>
    <w:rsid w:val="00E12004"/>
    <w:rsid w:val="00E1299A"/>
    <w:rsid w:val="00E13704"/>
    <w:rsid w:val="00E13F85"/>
    <w:rsid w:val="00E1480C"/>
    <w:rsid w:val="00E15C78"/>
    <w:rsid w:val="00E15CEC"/>
    <w:rsid w:val="00E16073"/>
    <w:rsid w:val="00E166EF"/>
    <w:rsid w:val="00E16855"/>
    <w:rsid w:val="00E16B33"/>
    <w:rsid w:val="00E17349"/>
    <w:rsid w:val="00E21820"/>
    <w:rsid w:val="00E21B3E"/>
    <w:rsid w:val="00E22CE0"/>
    <w:rsid w:val="00E23879"/>
    <w:rsid w:val="00E240C5"/>
    <w:rsid w:val="00E24B3D"/>
    <w:rsid w:val="00E254B2"/>
    <w:rsid w:val="00E2622A"/>
    <w:rsid w:val="00E278B4"/>
    <w:rsid w:val="00E301C1"/>
    <w:rsid w:val="00E30220"/>
    <w:rsid w:val="00E30D2C"/>
    <w:rsid w:val="00E311A8"/>
    <w:rsid w:val="00E319DC"/>
    <w:rsid w:val="00E31A2A"/>
    <w:rsid w:val="00E32263"/>
    <w:rsid w:val="00E32378"/>
    <w:rsid w:val="00E328A8"/>
    <w:rsid w:val="00E332BA"/>
    <w:rsid w:val="00E3362E"/>
    <w:rsid w:val="00E33BB0"/>
    <w:rsid w:val="00E3468F"/>
    <w:rsid w:val="00E35BFC"/>
    <w:rsid w:val="00E3620B"/>
    <w:rsid w:val="00E36830"/>
    <w:rsid w:val="00E36DAC"/>
    <w:rsid w:val="00E40240"/>
    <w:rsid w:val="00E40914"/>
    <w:rsid w:val="00E40D54"/>
    <w:rsid w:val="00E4104A"/>
    <w:rsid w:val="00E420DA"/>
    <w:rsid w:val="00E42B68"/>
    <w:rsid w:val="00E4494A"/>
    <w:rsid w:val="00E44A53"/>
    <w:rsid w:val="00E4566F"/>
    <w:rsid w:val="00E45816"/>
    <w:rsid w:val="00E45E6F"/>
    <w:rsid w:val="00E45F01"/>
    <w:rsid w:val="00E46451"/>
    <w:rsid w:val="00E4682D"/>
    <w:rsid w:val="00E47020"/>
    <w:rsid w:val="00E4780A"/>
    <w:rsid w:val="00E5089A"/>
    <w:rsid w:val="00E5248F"/>
    <w:rsid w:val="00E52FCB"/>
    <w:rsid w:val="00E531C8"/>
    <w:rsid w:val="00E5363A"/>
    <w:rsid w:val="00E53C87"/>
    <w:rsid w:val="00E53DD3"/>
    <w:rsid w:val="00E53F9D"/>
    <w:rsid w:val="00E54A16"/>
    <w:rsid w:val="00E5713D"/>
    <w:rsid w:val="00E572F1"/>
    <w:rsid w:val="00E575F2"/>
    <w:rsid w:val="00E57B23"/>
    <w:rsid w:val="00E60348"/>
    <w:rsid w:val="00E60526"/>
    <w:rsid w:val="00E60967"/>
    <w:rsid w:val="00E609DC"/>
    <w:rsid w:val="00E61018"/>
    <w:rsid w:val="00E61C21"/>
    <w:rsid w:val="00E62203"/>
    <w:rsid w:val="00E63A22"/>
    <w:rsid w:val="00E63F34"/>
    <w:rsid w:val="00E640E5"/>
    <w:rsid w:val="00E64138"/>
    <w:rsid w:val="00E64265"/>
    <w:rsid w:val="00E648A0"/>
    <w:rsid w:val="00E64A18"/>
    <w:rsid w:val="00E64B16"/>
    <w:rsid w:val="00E65DBC"/>
    <w:rsid w:val="00E662AD"/>
    <w:rsid w:val="00E666AA"/>
    <w:rsid w:val="00E66883"/>
    <w:rsid w:val="00E66E73"/>
    <w:rsid w:val="00E6732F"/>
    <w:rsid w:val="00E6765C"/>
    <w:rsid w:val="00E706D8"/>
    <w:rsid w:val="00E71D85"/>
    <w:rsid w:val="00E72332"/>
    <w:rsid w:val="00E72AD2"/>
    <w:rsid w:val="00E72BCF"/>
    <w:rsid w:val="00E72DBB"/>
    <w:rsid w:val="00E73311"/>
    <w:rsid w:val="00E73861"/>
    <w:rsid w:val="00E73C79"/>
    <w:rsid w:val="00E740E4"/>
    <w:rsid w:val="00E74BE6"/>
    <w:rsid w:val="00E74F79"/>
    <w:rsid w:val="00E76345"/>
    <w:rsid w:val="00E76B0F"/>
    <w:rsid w:val="00E7707D"/>
    <w:rsid w:val="00E80A41"/>
    <w:rsid w:val="00E80D3C"/>
    <w:rsid w:val="00E8115D"/>
    <w:rsid w:val="00E8128A"/>
    <w:rsid w:val="00E813D4"/>
    <w:rsid w:val="00E81713"/>
    <w:rsid w:val="00E81964"/>
    <w:rsid w:val="00E84184"/>
    <w:rsid w:val="00E85338"/>
    <w:rsid w:val="00E857E3"/>
    <w:rsid w:val="00E85B3A"/>
    <w:rsid w:val="00E86562"/>
    <w:rsid w:val="00E87413"/>
    <w:rsid w:val="00E87D92"/>
    <w:rsid w:val="00E901F5"/>
    <w:rsid w:val="00E91055"/>
    <w:rsid w:val="00E9140C"/>
    <w:rsid w:val="00E91E39"/>
    <w:rsid w:val="00E92394"/>
    <w:rsid w:val="00E929E0"/>
    <w:rsid w:val="00E92AB9"/>
    <w:rsid w:val="00E92CE8"/>
    <w:rsid w:val="00E936B1"/>
    <w:rsid w:val="00E938EB"/>
    <w:rsid w:val="00E940A3"/>
    <w:rsid w:val="00E95066"/>
    <w:rsid w:val="00E96D73"/>
    <w:rsid w:val="00EA0718"/>
    <w:rsid w:val="00EA071C"/>
    <w:rsid w:val="00EA1C1F"/>
    <w:rsid w:val="00EA1F01"/>
    <w:rsid w:val="00EA2087"/>
    <w:rsid w:val="00EA2913"/>
    <w:rsid w:val="00EA2DD1"/>
    <w:rsid w:val="00EA33A8"/>
    <w:rsid w:val="00EA354A"/>
    <w:rsid w:val="00EA41E0"/>
    <w:rsid w:val="00EA4B3F"/>
    <w:rsid w:val="00EA4E34"/>
    <w:rsid w:val="00EA55B8"/>
    <w:rsid w:val="00EA5956"/>
    <w:rsid w:val="00EA5CFD"/>
    <w:rsid w:val="00EA6A93"/>
    <w:rsid w:val="00EA6DB6"/>
    <w:rsid w:val="00EA7EC4"/>
    <w:rsid w:val="00EB013E"/>
    <w:rsid w:val="00EB06B1"/>
    <w:rsid w:val="00EB1F80"/>
    <w:rsid w:val="00EB30AC"/>
    <w:rsid w:val="00EB326E"/>
    <w:rsid w:val="00EB3CDC"/>
    <w:rsid w:val="00EB546E"/>
    <w:rsid w:val="00EB5989"/>
    <w:rsid w:val="00EB59E8"/>
    <w:rsid w:val="00EB5D4E"/>
    <w:rsid w:val="00EB73FC"/>
    <w:rsid w:val="00EC044E"/>
    <w:rsid w:val="00EC1136"/>
    <w:rsid w:val="00EC2030"/>
    <w:rsid w:val="00EC2959"/>
    <w:rsid w:val="00EC2F24"/>
    <w:rsid w:val="00EC3630"/>
    <w:rsid w:val="00EC4B04"/>
    <w:rsid w:val="00EC4F81"/>
    <w:rsid w:val="00EC4FB3"/>
    <w:rsid w:val="00EC5080"/>
    <w:rsid w:val="00EC53CF"/>
    <w:rsid w:val="00EC5759"/>
    <w:rsid w:val="00EC5C62"/>
    <w:rsid w:val="00EC6171"/>
    <w:rsid w:val="00EC7102"/>
    <w:rsid w:val="00EC7500"/>
    <w:rsid w:val="00EC752C"/>
    <w:rsid w:val="00EC7587"/>
    <w:rsid w:val="00ED0452"/>
    <w:rsid w:val="00ED0FAA"/>
    <w:rsid w:val="00ED13D0"/>
    <w:rsid w:val="00ED1523"/>
    <w:rsid w:val="00ED22C9"/>
    <w:rsid w:val="00ED2FBA"/>
    <w:rsid w:val="00ED3380"/>
    <w:rsid w:val="00ED57B5"/>
    <w:rsid w:val="00ED58E7"/>
    <w:rsid w:val="00ED5A89"/>
    <w:rsid w:val="00EE028C"/>
    <w:rsid w:val="00EE07DA"/>
    <w:rsid w:val="00EE1032"/>
    <w:rsid w:val="00EE1115"/>
    <w:rsid w:val="00EE1742"/>
    <w:rsid w:val="00EE1D2F"/>
    <w:rsid w:val="00EE296B"/>
    <w:rsid w:val="00EE3191"/>
    <w:rsid w:val="00EE4783"/>
    <w:rsid w:val="00EE4939"/>
    <w:rsid w:val="00EE4AFE"/>
    <w:rsid w:val="00EE5328"/>
    <w:rsid w:val="00EE5F04"/>
    <w:rsid w:val="00EE73F6"/>
    <w:rsid w:val="00EE7CBB"/>
    <w:rsid w:val="00EF0C58"/>
    <w:rsid w:val="00EF0DE3"/>
    <w:rsid w:val="00EF1501"/>
    <w:rsid w:val="00EF1752"/>
    <w:rsid w:val="00EF2BAF"/>
    <w:rsid w:val="00EF379A"/>
    <w:rsid w:val="00EF3A11"/>
    <w:rsid w:val="00EF4897"/>
    <w:rsid w:val="00EF4C9C"/>
    <w:rsid w:val="00EF5193"/>
    <w:rsid w:val="00EF6545"/>
    <w:rsid w:val="00EF65D4"/>
    <w:rsid w:val="00EF74D8"/>
    <w:rsid w:val="00EF7B75"/>
    <w:rsid w:val="00EF7F6D"/>
    <w:rsid w:val="00F012B6"/>
    <w:rsid w:val="00F0152C"/>
    <w:rsid w:val="00F01708"/>
    <w:rsid w:val="00F020F9"/>
    <w:rsid w:val="00F0213F"/>
    <w:rsid w:val="00F028D3"/>
    <w:rsid w:val="00F032B2"/>
    <w:rsid w:val="00F0372D"/>
    <w:rsid w:val="00F04637"/>
    <w:rsid w:val="00F056EB"/>
    <w:rsid w:val="00F05E36"/>
    <w:rsid w:val="00F06ED1"/>
    <w:rsid w:val="00F07998"/>
    <w:rsid w:val="00F07E99"/>
    <w:rsid w:val="00F1015B"/>
    <w:rsid w:val="00F123E0"/>
    <w:rsid w:val="00F12B42"/>
    <w:rsid w:val="00F13BFD"/>
    <w:rsid w:val="00F13E98"/>
    <w:rsid w:val="00F13F77"/>
    <w:rsid w:val="00F145AF"/>
    <w:rsid w:val="00F14E1A"/>
    <w:rsid w:val="00F1540A"/>
    <w:rsid w:val="00F15D3D"/>
    <w:rsid w:val="00F15FE4"/>
    <w:rsid w:val="00F16151"/>
    <w:rsid w:val="00F1657B"/>
    <w:rsid w:val="00F16ED5"/>
    <w:rsid w:val="00F1704F"/>
    <w:rsid w:val="00F176A7"/>
    <w:rsid w:val="00F177B5"/>
    <w:rsid w:val="00F200BA"/>
    <w:rsid w:val="00F20CC2"/>
    <w:rsid w:val="00F20D7E"/>
    <w:rsid w:val="00F212E0"/>
    <w:rsid w:val="00F2323D"/>
    <w:rsid w:val="00F232E4"/>
    <w:rsid w:val="00F23F33"/>
    <w:rsid w:val="00F23F62"/>
    <w:rsid w:val="00F2468E"/>
    <w:rsid w:val="00F25444"/>
    <w:rsid w:val="00F255EA"/>
    <w:rsid w:val="00F26474"/>
    <w:rsid w:val="00F272AE"/>
    <w:rsid w:val="00F27815"/>
    <w:rsid w:val="00F27CAF"/>
    <w:rsid w:val="00F27CF4"/>
    <w:rsid w:val="00F30084"/>
    <w:rsid w:val="00F3060A"/>
    <w:rsid w:val="00F3106F"/>
    <w:rsid w:val="00F31201"/>
    <w:rsid w:val="00F3156E"/>
    <w:rsid w:val="00F3219B"/>
    <w:rsid w:val="00F32439"/>
    <w:rsid w:val="00F345F8"/>
    <w:rsid w:val="00F35382"/>
    <w:rsid w:val="00F35872"/>
    <w:rsid w:val="00F367B8"/>
    <w:rsid w:val="00F36B05"/>
    <w:rsid w:val="00F36F45"/>
    <w:rsid w:val="00F4089D"/>
    <w:rsid w:val="00F40ECB"/>
    <w:rsid w:val="00F42A7A"/>
    <w:rsid w:val="00F42FDD"/>
    <w:rsid w:val="00F439E1"/>
    <w:rsid w:val="00F442CF"/>
    <w:rsid w:val="00F4443B"/>
    <w:rsid w:val="00F44D11"/>
    <w:rsid w:val="00F44D21"/>
    <w:rsid w:val="00F44E16"/>
    <w:rsid w:val="00F45293"/>
    <w:rsid w:val="00F45428"/>
    <w:rsid w:val="00F4612B"/>
    <w:rsid w:val="00F4635A"/>
    <w:rsid w:val="00F46374"/>
    <w:rsid w:val="00F46A1B"/>
    <w:rsid w:val="00F46B84"/>
    <w:rsid w:val="00F46BD1"/>
    <w:rsid w:val="00F4711B"/>
    <w:rsid w:val="00F47DFE"/>
    <w:rsid w:val="00F50777"/>
    <w:rsid w:val="00F517DF"/>
    <w:rsid w:val="00F518F8"/>
    <w:rsid w:val="00F51C25"/>
    <w:rsid w:val="00F51CE1"/>
    <w:rsid w:val="00F5340C"/>
    <w:rsid w:val="00F53868"/>
    <w:rsid w:val="00F539C5"/>
    <w:rsid w:val="00F54CE3"/>
    <w:rsid w:val="00F5508C"/>
    <w:rsid w:val="00F55354"/>
    <w:rsid w:val="00F5550D"/>
    <w:rsid w:val="00F55B31"/>
    <w:rsid w:val="00F55CCA"/>
    <w:rsid w:val="00F56238"/>
    <w:rsid w:val="00F56775"/>
    <w:rsid w:val="00F570C3"/>
    <w:rsid w:val="00F570C9"/>
    <w:rsid w:val="00F62733"/>
    <w:rsid w:val="00F6295F"/>
    <w:rsid w:val="00F6312D"/>
    <w:rsid w:val="00F63836"/>
    <w:rsid w:val="00F641AF"/>
    <w:rsid w:val="00F65E58"/>
    <w:rsid w:val="00F66192"/>
    <w:rsid w:val="00F6655F"/>
    <w:rsid w:val="00F66865"/>
    <w:rsid w:val="00F66AA4"/>
    <w:rsid w:val="00F67523"/>
    <w:rsid w:val="00F7015C"/>
    <w:rsid w:val="00F703A5"/>
    <w:rsid w:val="00F70C1A"/>
    <w:rsid w:val="00F7102A"/>
    <w:rsid w:val="00F71AF9"/>
    <w:rsid w:val="00F71C23"/>
    <w:rsid w:val="00F72725"/>
    <w:rsid w:val="00F729DE"/>
    <w:rsid w:val="00F73CC5"/>
    <w:rsid w:val="00F759C7"/>
    <w:rsid w:val="00F76883"/>
    <w:rsid w:val="00F76FF7"/>
    <w:rsid w:val="00F771F1"/>
    <w:rsid w:val="00F80297"/>
    <w:rsid w:val="00F80804"/>
    <w:rsid w:val="00F808ED"/>
    <w:rsid w:val="00F80A7E"/>
    <w:rsid w:val="00F81203"/>
    <w:rsid w:val="00F81B0C"/>
    <w:rsid w:val="00F826CA"/>
    <w:rsid w:val="00F82D84"/>
    <w:rsid w:val="00F83D02"/>
    <w:rsid w:val="00F84C47"/>
    <w:rsid w:val="00F85C4D"/>
    <w:rsid w:val="00F8610D"/>
    <w:rsid w:val="00F86A2E"/>
    <w:rsid w:val="00F86CDE"/>
    <w:rsid w:val="00F876B1"/>
    <w:rsid w:val="00F87AF2"/>
    <w:rsid w:val="00F87EA0"/>
    <w:rsid w:val="00F87F48"/>
    <w:rsid w:val="00F900BF"/>
    <w:rsid w:val="00F901B1"/>
    <w:rsid w:val="00F906E8"/>
    <w:rsid w:val="00F912DD"/>
    <w:rsid w:val="00F91428"/>
    <w:rsid w:val="00F91769"/>
    <w:rsid w:val="00F919BA"/>
    <w:rsid w:val="00F924D9"/>
    <w:rsid w:val="00F92782"/>
    <w:rsid w:val="00F92DE6"/>
    <w:rsid w:val="00F9320A"/>
    <w:rsid w:val="00F93F1C"/>
    <w:rsid w:val="00F93F7D"/>
    <w:rsid w:val="00F951F6"/>
    <w:rsid w:val="00F95B7F"/>
    <w:rsid w:val="00F96730"/>
    <w:rsid w:val="00F96CC5"/>
    <w:rsid w:val="00F97C0E"/>
    <w:rsid w:val="00FA059E"/>
    <w:rsid w:val="00FA06BD"/>
    <w:rsid w:val="00FA15AE"/>
    <w:rsid w:val="00FA197F"/>
    <w:rsid w:val="00FA210F"/>
    <w:rsid w:val="00FA2762"/>
    <w:rsid w:val="00FA29BF"/>
    <w:rsid w:val="00FA2DED"/>
    <w:rsid w:val="00FA36DF"/>
    <w:rsid w:val="00FA3859"/>
    <w:rsid w:val="00FA44AE"/>
    <w:rsid w:val="00FA4A04"/>
    <w:rsid w:val="00FA5179"/>
    <w:rsid w:val="00FA5D70"/>
    <w:rsid w:val="00FA697A"/>
    <w:rsid w:val="00FA6CD4"/>
    <w:rsid w:val="00FA7246"/>
    <w:rsid w:val="00FB022C"/>
    <w:rsid w:val="00FB0489"/>
    <w:rsid w:val="00FB09ED"/>
    <w:rsid w:val="00FB0DA5"/>
    <w:rsid w:val="00FB1A68"/>
    <w:rsid w:val="00FB223E"/>
    <w:rsid w:val="00FB23A8"/>
    <w:rsid w:val="00FB3138"/>
    <w:rsid w:val="00FB321B"/>
    <w:rsid w:val="00FB3EC6"/>
    <w:rsid w:val="00FB5A9E"/>
    <w:rsid w:val="00FB5AB2"/>
    <w:rsid w:val="00FB5BA5"/>
    <w:rsid w:val="00FB626F"/>
    <w:rsid w:val="00FB66CF"/>
    <w:rsid w:val="00FB72B6"/>
    <w:rsid w:val="00FC08EF"/>
    <w:rsid w:val="00FC116C"/>
    <w:rsid w:val="00FC125F"/>
    <w:rsid w:val="00FC1A5F"/>
    <w:rsid w:val="00FC2BAF"/>
    <w:rsid w:val="00FC4872"/>
    <w:rsid w:val="00FC4D3C"/>
    <w:rsid w:val="00FC4DEE"/>
    <w:rsid w:val="00FC5026"/>
    <w:rsid w:val="00FC5045"/>
    <w:rsid w:val="00FC5248"/>
    <w:rsid w:val="00FC58CF"/>
    <w:rsid w:val="00FC5E41"/>
    <w:rsid w:val="00FC6D57"/>
    <w:rsid w:val="00FD1335"/>
    <w:rsid w:val="00FD13F5"/>
    <w:rsid w:val="00FD185A"/>
    <w:rsid w:val="00FD200D"/>
    <w:rsid w:val="00FD2DC5"/>
    <w:rsid w:val="00FD4A3B"/>
    <w:rsid w:val="00FD590F"/>
    <w:rsid w:val="00FD5AE0"/>
    <w:rsid w:val="00FD632C"/>
    <w:rsid w:val="00FD6465"/>
    <w:rsid w:val="00FD708C"/>
    <w:rsid w:val="00FD71E3"/>
    <w:rsid w:val="00FD7626"/>
    <w:rsid w:val="00FD7655"/>
    <w:rsid w:val="00FE07DA"/>
    <w:rsid w:val="00FE13B1"/>
    <w:rsid w:val="00FE1FC2"/>
    <w:rsid w:val="00FE1FC4"/>
    <w:rsid w:val="00FE270E"/>
    <w:rsid w:val="00FE3A05"/>
    <w:rsid w:val="00FE3D93"/>
    <w:rsid w:val="00FE421D"/>
    <w:rsid w:val="00FE42D1"/>
    <w:rsid w:val="00FE4987"/>
    <w:rsid w:val="00FE4CDE"/>
    <w:rsid w:val="00FE5E40"/>
    <w:rsid w:val="00FE6277"/>
    <w:rsid w:val="00FE65F3"/>
    <w:rsid w:val="00FF06FB"/>
    <w:rsid w:val="00FF2205"/>
    <w:rsid w:val="00FF404B"/>
    <w:rsid w:val="00FF4DBC"/>
    <w:rsid w:val="00FF4EA6"/>
    <w:rsid w:val="00FF5ABD"/>
    <w:rsid w:val="00FF5B8D"/>
    <w:rsid w:val="00FF7D6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268CB2"/>
  <w15:docId w15:val="{1CB01116-0CE1-C84F-B368-B9DAD100C2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en-US" w:bidi="en-US"/>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50F4D"/>
    <w:pPr>
      <w:spacing w:before="120" w:after="120" w:line="360" w:lineRule="auto"/>
    </w:pPr>
    <w:rPr>
      <w:rFonts w:ascii="Times New Roman" w:eastAsia="Times New Roman" w:hAnsi="Times New Roman"/>
      <w:sz w:val="24"/>
      <w:szCs w:val="24"/>
      <w:lang w:val="en-CA" w:bidi="ar-SA"/>
    </w:rPr>
  </w:style>
  <w:style w:type="paragraph" w:styleId="Heading1">
    <w:name w:val="heading 1"/>
    <w:basedOn w:val="Normal"/>
    <w:next w:val="Normal"/>
    <w:link w:val="Heading1Char"/>
    <w:uiPriority w:val="9"/>
    <w:qFormat/>
    <w:rsid w:val="00196B6E"/>
    <w:pPr>
      <w:keepNext/>
      <w:numPr>
        <w:numId w:val="1"/>
      </w:numPr>
      <w:spacing w:before="240" w:after="60"/>
      <w:outlineLvl w:val="0"/>
    </w:pPr>
    <w:rPr>
      <w:rFonts w:asciiTheme="majorHAnsi" w:eastAsiaTheme="majorEastAsia" w:hAnsiTheme="majorHAnsi"/>
      <w:b/>
      <w:bCs/>
      <w:kern w:val="32"/>
      <w:szCs w:val="32"/>
      <w:lang w:val="en-US" w:bidi="en-US"/>
    </w:rPr>
  </w:style>
  <w:style w:type="paragraph" w:styleId="Heading2">
    <w:name w:val="heading 2"/>
    <w:basedOn w:val="Normal"/>
    <w:next w:val="Normal"/>
    <w:link w:val="Heading2Char"/>
    <w:uiPriority w:val="9"/>
    <w:unhideWhenUsed/>
    <w:qFormat/>
    <w:rsid w:val="00082C83"/>
    <w:pPr>
      <w:keepNext/>
      <w:numPr>
        <w:ilvl w:val="1"/>
        <w:numId w:val="1"/>
      </w:numPr>
      <w:spacing w:before="240" w:after="60"/>
      <w:outlineLvl w:val="1"/>
    </w:pPr>
    <w:rPr>
      <w:rFonts w:asciiTheme="majorHAnsi" w:eastAsiaTheme="majorEastAsia" w:hAnsiTheme="majorHAnsi"/>
      <w:b/>
      <w:bCs/>
      <w:i/>
      <w:iCs/>
      <w:sz w:val="22"/>
      <w:szCs w:val="28"/>
      <w:lang w:val="en-US" w:bidi="en-US"/>
    </w:rPr>
  </w:style>
  <w:style w:type="paragraph" w:styleId="Heading3">
    <w:name w:val="heading 3"/>
    <w:basedOn w:val="Normal"/>
    <w:next w:val="Normal"/>
    <w:link w:val="Heading3Char"/>
    <w:uiPriority w:val="9"/>
    <w:unhideWhenUsed/>
    <w:qFormat/>
    <w:rsid w:val="00082C83"/>
    <w:pPr>
      <w:keepNext/>
      <w:numPr>
        <w:ilvl w:val="2"/>
        <w:numId w:val="1"/>
      </w:numPr>
      <w:spacing w:before="240" w:after="60"/>
      <w:outlineLvl w:val="2"/>
    </w:pPr>
    <w:rPr>
      <w:rFonts w:asciiTheme="majorHAnsi" w:eastAsiaTheme="majorEastAsia" w:hAnsiTheme="majorHAnsi"/>
      <w:b/>
      <w:bCs/>
      <w:sz w:val="20"/>
      <w:szCs w:val="26"/>
      <w:lang w:val="en-US" w:bidi="en-US"/>
    </w:rPr>
  </w:style>
  <w:style w:type="paragraph" w:styleId="Heading4">
    <w:name w:val="heading 4"/>
    <w:basedOn w:val="Normal"/>
    <w:next w:val="Normal"/>
    <w:link w:val="Heading4Char"/>
    <w:uiPriority w:val="9"/>
    <w:unhideWhenUsed/>
    <w:qFormat/>
    <w:rsid w:val="00FE13B1"/>
    <w:pPr>
      <w:keepNext/>
      <w:numPr>
        <w:ilvl w:val="3"/>
        <w:numId w:val="1"/>
      </w:numPr>
      <w:spacing w:before="240" w:after="60"/>
      <w:outlineLvl w:val="3"/>
    </w:pPr>
    <w:rPr>
      <w:rFonts w:asciiTheme="minorHAnsi" w:eastAsiaTheme="minorEastAsia" w:hAnsiTheme="minorHAnsi"/>
      <w:b/>
      <w:bCs/>
      <w:szCs w:val="28"/>
      <w:lang w:val="en-US" w:bidi="en-US"/>
    </w:rPr>
  </w:style>
  <w:style w:type="paragraph" w:styleId="Heading5">
    <w:name w:val="heading 5"/>
    <w:basedOn w:val="Normal"/>
    <w:next w:val="Normal"/>
    <w:link w:val="Heading5Char"/>
    <w:uiPriority w:val="9"/>
    <w:unhideWhenUsed/>
    <w:qFormat/>
    <w:rsid w:val="006549B4"/>
    <w:pPr>
      <w:numPr>
        <w:ilvl w:val="4"/>
        <w:numId w:val="1"/>
      </w:numPr>
      <w:spacing w:before="240" w:after="60"/>
      <w:outlineLvl w:val="4"/>
    </w:pPr>
    <w:rPr>
      <w:rFonts w:asciiTheme="minorHAnsi" w:eastAsiaTheme="minorEastAsia" w:hAnsiTheme="minorHAnsi"/>
      <w:b/>
      <w:bCs/>
      <w:i/>
      <w:iCs/>
      <w:sz w:val="26"/>
      <w:szCs w:val="26"/>
      <w:lang w:val="en-US" w:bidi="en-US"/>
    </w:rPr>
  </w:style>
  <w:style w:type="paragraph" w:styleId="Heading6">
    <w:name w:val="heading 6"/>
    <w:basedOn w:val="Normal"/>
    <w:next w:val="Normal"/>
    <w:link w:val="Heading6Char"/>
    <w:uiPriority w:val="9"/>
    <w:semiHidden/>
    <w:unhideWhenUsed/>
    <w:qFormat/>
    <w:rsid w:val="006549B4"/>
    <w:pPr>
      <w:numPr>
        <w:ilvl w:val="5"/>
        <w:numId w:val="1"/>
      </w:numPr>
      <w:spacing w:before="240" w:after="60"/>
      <w:outlineLvl w:val="5"/>
    </w:pPr>
    <w:rPr>
      <w:rFonts w:asciiTheme="minorHAnsi" w:eastAsiaTheme="minorEastAsia" w:hAnsiTheme="minorHAnsi"/>
      <w:b/>
      <w:bCs/>
      <w:sz w:val="22"/>
      <w:szCs w:val="22"/>
      <w:lang w:val="en-US" w:bidi="en-US"/>
    </w:rPr>
  </w:style>
  <w:style w:type="paragraph" w:styleId="Heading7">
    <w:name w:val="heading 7"/>
    <w:basedOn w:val="Normal"/>
    <w:next w:val="Normal"/>
    <w:link w:val="Heading7Char"/>
    <w:uiPriority w:val="9"/>
    <w:semiHidden/>
    <w:unhideWhenUsed/>
    <w:qFormat/>
    <w:rsid w:val="006549B4"/>
    <w:pPr>
      <w:numPr>
        <w:ilvl w:val="6"/>
        <w:numId w:val="1"/>
      </w:numPr>
      <w:spacing w:before="240" w:after="60"/>
      <w:outlineLvl w:val="6"/>
    </w:pPr>
    <w:rPr>
      <w:rFonts w:asciiTheme="minorHAnsi" w:eastAsiaTheme="minorEastAsia" w:hAnsiTheme="minorHAnsi"/>
      <w:sz w:val="20"/>
      <w:lang w:val="en-US" w:bidi="en-US"/>
    </w:rPr>
  </w:style>
  <w:style w:type="paragraph" w:styleId="Heading8">
    <w:name w:val="heading 8"/>
    <w:basedOn w:val="Normal"/>
    <w:next w:val="Normal"/>
    <w:link w:val="Heading8Char"/>
    <w:uiPriority w:val="9"/>
    <w:semiHidden/>
    <w:unhideWhenUsed/>
    <w:qFormat/>
    <w:rsid w:val="006549B4"/>
    <w:pPr>
      <w:numPr>
        <w:ilvl w:val="7"/>
        <w:numId w:val="1"/>
      </w:numPr>
      <w:spacing w:before="240" w:after="60"/>
      <w:outlineLvl w:val="7"/>
    </w:pPr>
    <w:rPr>
      <w:rFonts w:asciiTheme="minorHAnsi" w:eastAsiaTheme="minorEastAsia" w:hAnsiTheme="minorHAnsi"/>
      <w:i/>
      <w:iCs/>
      <w:sz w:val="20"/>
      <w:lang w:val="en-US" w:bidi="en-US"/>
    </w:rPr>
  </w:style>
  <w:style w:type="paragraph" w:styleId="Heading9">
    <w:name w:val="heading 9"/>
    <w:basedOn w:val="Normal"/>
    <w:next w:val="Normal"/>
    <w:link w:val="Heading9Char"/>
    <w:uiPriority w:val="9"/>
    <w:semiHidden/>
    <w:unhideWhenUsed/>
    <w:qFormat/>
    <w:rsid w:val="006549B4"/>
    <w:pPr>
      <w:numPr>
        <w:ilvl w:val="8"/>
        <w:numId w:val="1"/>
      </w:numPr>
      <w:spacing w:before="240" w:after="60"/>
      <w:outlineLvl w:val="8"/>
    </w:pPr>
    <w:rPr>
      <w:rFonts w:asciiTheme="majorHAnsi" w:eastAsiaTheme="majorEastAsia" w:hAnsiTheme="majorHAnsi"/>
      <w:sz w:val="22"/>
      <w:szCs w:val="22"/>
      <w:lang w:val="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633A"/>
    <w:pPr>
      <w:numPr>
        <w:numId w:val="2"/>
      </w:numPr>
      <w:contextualSpacing/>
    </w:pPr>
    <w:rPr>
      <w:rFonts w:asciiTheme="minorHAnsi" w:eastAsiaTheme="minorEastAsia" w:hAnsiTheme="minorHAnsi"/>
      <w:lang w:val="en-US" w:bidi="en-US"/>
    </w:rPr>
  </w:style>
  <w:style w:type="paragraph" w:styleId="Title">
    <w:name w:val="Title"/>
    <w:basedOn w:val="Normal"/>
    <w:next w:val="Normal"/>
    <w:link w:val="TitleChar"/>
    <w:uiPriority w:val="10"/>
    <w:qFormat/>
    <w:rsid w:val="006549B4"/>
    <w:pPr>
      <w:spacing w:before="240" w:after="60"/>
      <w:jc w:val="center"/>
      <w:outlineLvl w:val="0"/>
    </w:pPr>
    <w:rPr>
      <w:rFonts w:asciiTheme="majorHAnsi" w:eastAsiaTheme="majorEastAsia" w:hAnsiTheme="majorHAnsi" w:cstheme="majorBidi"/>
      <w:b/>
      <w:bCs/>
      <w:kern w:val="28"/>
      <w:sz w:val="32"/>
      <w:szCs w:val="32"/>
      <w:lang w:val="en-US" w:bidi="en-US"/>
    </w:rPr>
  </w:style>
  <w:style w:type="character" w:customStyle="1" w:styleId="TitleChar">
    <w:name w:val="Title Char"/>
    <w:basedOn w:val="DefaultParagraphFont"/>
    <w:link w:val="Title"/>
    <w:uiPriority w:val="10"/>
    <w:rsid w:val="006549B4"/>
    <w:rPr>
      <w:rFonts w:asciiTheme="majorHAnsi" w:eastAsiaTheme="majorEastAsia" w:hAnsiTheme="majorHAnsi" w:cstheme="majorBidi"/>
      <w:b/>
      <w:bCs/>
      <w:kern w:val="28"/>
      <w:sz w:val="32"/>
      <w:szCs w:val="32"/>
    </w:rPr>
  </w:style>
  <w:style w:type="character" w:customStyle="1" w:styleId="Heading1Char">
    <w:name w:val="Heading 1 Char"/>
    <w:basedOn w:val="DefaultParagraphFont"/>
    <w:link w:val="Heading1"/>
    <w:uiPriority w:val="9"/>
    <w:rsid w:val="00196B6E"/>
    <w:rPr>
      <w:rFonts w:asciiTheme="majorHAnsi" w:eastAsiaTheme="majorEastAsia" w:hAnsiTheme="majorHAnsi"/>
      <w:b/>
      <w:bCs/>
      <w:kern w:val="32"/>
      <w:sz w:val="24"/>
      <w:szCs w:val="32"/>
    </w:rPr>
  </w:style>
  <w:style w:type="character" w:customStyle="1" w:styleId="Heading2Char">
    <w:name w:val="Heading 2 Char"/>
    <w:basedOn w:val="DefaultParagraphFont"/>
    <w:link w:val="Heading2"/>
    <w:uiPriority w:val="9"/>
    <w:rsid w:val="00082C83"/>
    <w:rPr>
      <w:rFonts w:asciiTheme="majorHAnsi" w:eastAsiaTheme="majorEastAsia" w:hAnsiTheme="majorHAnsi"/>
      <w:b/>
      <w:bCs/>
      <w:i/>
      <w:iCs/>
      <w:szCs w:val="28"/>
    </w:rPr>
  </w:style>
  <w:style w:type="character" w:customStyle="1" w:styleId="Heading3Char">
    <w:name w:val="Heading 3 Char"/>
    <w:basedOn w:val="DefaultParagraphFont"/>
    <w:link w:val="Heading3"/>
    <w:uiPriority w:val="9"/>
    <w:rsid w:val="00082C83"/>
    <w:rPr>
      <w:rFonts w:asciiTheme="majorHAnsi" w:eastAsiaTheme="majorEastAsia" w:hAnsiTheme="majorHAnsi"/>
      <w:b/>
      <w:bCs/>
      <w:sz w:val="20"/>
      <w:szCs w:val="26"/>
    </w:rPr>
  </w:style>
  <w:style w:type="character" w:customStyle="1" w:styleId="Heading4Char">
    <w:name w:val="Heading 4 Char"/>
    <w:basedOn w:val="DefaultParagraphFont"/>
    <w:link w:val="Heading4"/>
    <w:uiPriority w:val="9"/>
    <w:rsid w:val="00FE13B1"/>
    <w:rPr>
      <w:b/>
      <w:bCs/>
      <w:sz w:val="24"/>
      <w:szCs w:val="28"/>
    </w:rPr>
  </w:style>
  <w:style w:type="character" w:customStyle="1" w:styleId="Heading5Char">
    <w:name w:val="Heading 5 Char"/>
    <w:basedOn w:val="DefaultParagraphFont"/>
    <w:link w:val="Heading5"/>
    <w:uiPriority w:val="9"/>
    <w:rsid w:val="006549B4"/>
    <w:rPr>
      <w:b/>
      <w:bCs/>
      <w:i/>
      <w:iCs/>
      <w:sz w:val="26"/>
      <w:szCs w:val="26"/>
    </w:rPr>
  </w:style>
  <w:style w:type="character" w:customStyle="1" w:styleId="Heading6Char">
    <w:name w:val="Heading 6 Char"/>
    <w:basedOn w:val="DefaultParagraphFont"/>
    <w:link w:val="Heading6"/>
    <w:uiPriority w:val="9"/>
    <w:semiHidden/>
    <w:rsid w:val="006549B4"/>
    <w:rPr>
      <w:b/>
      <w:bCs/>
    </w:rPr>
  </w:style>
  <w:style w:type="character" w:customStyle="1" w:styleId="Heading7Char">
    <w:name w:val="Heading 7 Char"/>
    <w:basedOn w:val="DefaultParagraphFont"/>
    <w:link w:val="Heading7"/>
    <w:uiPriority w:val="9"/>
    <w:semiHidden/>
    <w:rsid w:val="006549B4"/>
    <w:rPr>
      <w:sz w:val="20"/>
      <w:szCs w:val="24"/>
    </w:rPr>
  </w:style>
  <w:style w:type="character" w:customStyle="1" w:styleId="Heading8Char">
    <w:name w:val="Heading 8 Char"/>
    <w:basedOn w:val="DefaultParagraphFont"/>
    <w:link w:val="Heading8"/>
    <w:uiPriority w:val="9"/>
    <w:semiHidden/>
    <w:rsid w:val="006549B4"/>
    <w:rPr>
      <w:i/>
      <w:iCs/>
      <w:sz w:val="20"/>
      <w:szCs w:val="24"/>
    </w:rPr>
  </w:style>
  <w:style w:type="character" w:customStyle="1" w:styleId="Heading9Char">
    <w:name w:val="Heading 9 Char"/>
    <w:basedOn w:val="DefaultParagraphFont"/>
    <w:link w:val="Heading9"/>
    <w:uiPriority w:val="9"/>
    <w:semiHidden/>
    <w:rsid w:val="006549B4"/>
    <w:rPr>
      <w:rFonts w:asciiTheme="majorHAnsi" w:eastAsiaTheme="majorEastAsia" w:hAnsiTheme="majorHAnsi"/>
    </w:rPr>
  </w:style>
  <w:style w:type="paragraph" w:styleId="Subtitle">
    <w:name w:val="Subtitle"/>
    <w:basedOn w:val="Normal"/>
    <w:next w:val="Normal"/>
    <w:link w:val="SubtitleChar"/>
    <w:uiPriority w:val="11"/>
    <w:qFormat/>
    <w:rsid w:val="006549B4"/>
    <w:pPr>
      <w:spacing w:after="60"/>
      <w:jc w:val="center"/>
      <w:outlineLvl w:val="1"/>
    </w:pPr>
    <w:rPr>
      <w:rFonts w:asciiTheme="majorHAnsi" w:eastAsiaTheme="majorEastAsia" w:hAnsiTheme="majorHAnsi"/>
      <w:sz w:val="20"/>
      <w:lang w:val="en-US" w:bidi="en-US"/>
    </w:rPr>
  </w:style>
  <w:style w:type="character" w:customStyle="1" w:styleId="SubtitleChar">
    <w:name w:val="Subtitle Char"/>
    <w:basedOn w:val="DefaultParagraphFont"/>
    <w:link w:val="Subtitle"/>
    <w:uiPriority w:val="11"/>
    <w:rsid w:val="006549B4"/>
    <w:rPr>
      <w:rFonts w:asciiTheme="majorHAnsi" w:eastAsiaTheme="majorEastAsia" w:hAnsiTheme="majorHAnsi"/>
      <w:sz w:val="24"/>
      <w:szCs w:val="24"/>
    </w:rPr>
  </w:style>
  <w:style w:type="character" w:styleId="Strong">
    <w:name w:val="Strong"/>
    <w:basedOn w:val="DefaultParagraphFont"/>
    <w:uiPriority w:val="22"/>
    <w:qFormat/>
    <w:rsid w:val="006549B4"/>
    <w:rPr>
      <w:b/>
      <w:bCs/>
    </w:rPr>
  </w:style>
  <w:style w:type="character" w:styleId="Emphasis">
    <w:name w:val="Emphasis"/>
    <w:basedOn w:val="DefaultParagraphFont"/>
    <w:uiPriority w:val="20"/>
    <w:qFormat/>
    <w:rsid w:val="006549B4"/>
    <w:rPr>
      <w:rFonts w:asciiTheme="minorHAnsi" w:hAnsiTheme="minorHAnsi"/>
      <w:b/>
      <w:i/>
      <w:iCs/>
    </w:rPr>
  </w:style>
  <w:style w:type="paragraph" w:styleId="NoSpacing">
    <w:name w:val="No Spacing"/>
    <w:basedOn w:val="Normal"/>
    <w:uiPriority w:val="1"/>
    <w:qFormat/>
    <w:rsid w:val="00D51DB1"/>
    <w:pPr>
      <w:framePr w:hSpace="180" w:wrap="around" w:vAnchor="text" w:hAnchor="margin" w:y="128"/>
      <w:spacing w:before="0" w:after="0" w:line="240" w:lineRule="auto"/>
    </w:pPr>
    <w:rPr>
      <w:sz w:val="21"/>
    </w:rPr>
  </w:style>
  <w:style w:type="paragraph" w:styleId="Quote">
    <w:name w:val="Quote"/>
    <w:basedOn w:val="Normal"/>
    <w:next w:val="Normal"/>
    <w:link w:val="QuoteChar"/>
    <w:uiPriority w:val="29"/>
    <w:qFormat/>
    <w:rsid w:val="006549B4"/>
    <w:rPr>
      <w:rFonts w:asciiTheme="minorHAnsi" w:eastAsiaTheme="minorEastAsia" w:hAnsiTheme="minorHAnsi"/>
      <w:i/>
      <w:sz w:val="20"/>
      <w:lang w:val="en-US" w:bidi="en-US"/>
    </w:rPr>
  </w:style>
  <w:style w:type="character" w:customStyle="1" w:styleId="QuoteChar">
    <w:name w:val="Quote Char"/>
    <w:basedOn w:val="DefaultParagraphFont"/>
    <w:link w:val="Quote"/>
    <w:uiPriority w:val="29"/>
    <w:rsid w:val="006549B4"/>
    <w:rPr>
      <w:i/>
      <w:sz w:val="24"/>
      <w:szCs w:val="24"/>
    </w:rPr>
  </w:style>
  <w:style w:type="paragraph" w:styleId="IntenseQuote">
    <w:name w:val="Intense Quote"/>
    <w:basedOn w:val="Normal"/>
    <w:next w:val="Normal"/>
    <w:link w:val="IntenseQuoteChar"/>
    <w:uiPriority w:val="30"/>
    <w:qFormat/>
    <w:rsid w:val="006549B4"/>
    <w:pPr>
      <w:ind w:left="720" w:right="720"/>
    </w:pPr>
    <w:rPr>
      <w:rFonts w:asciiTheme="minorHAnsi" w:eastAsiaTheme="minorEastAsia" w:hAnsiTheme="minorHAnsi"/>
      <w:b/>
      <w:i/>
      <w:sz w:val="20"/>
      <w:szCs w:val="22"/>
      <w:lang w:val="en-US" w:bidi="en-US"/>
    </w:rPr>
  </w:style>
  <w:style w:type="character" w:customStyle="1" w:styleId="IntenseQuoteChar">
    <w:name w:val="Intense Quote Char"/>
    <w:basedOn w:val="DefaultParagraphFont"/>
    <w:link w:val="IntenseQuote"/>
    <w:uiPriority w:val="30"/>
    <w:rsid w:val="006549B4"/>
    <w:rPr>
      <w:b/>
      <w:i/>
      <w:sz w:val="24"/>
    </w:rPr>
  </w:style>
  <w:style w:type="character" w:styleId="SubtleEmphasis">
    <w:name w:val="Subtle Emphasis"/>
    <w:uiPriority w:val="19"/>
    <w:qFormat/>
    <w:rsid w:val="006549B4"/>
    <w:rPr>
      <w:i/>
      <w:color w:val="5A5A5A" w:themeColor="text1" w:themeTint="A5"/>
    </w:rPr>
  </w:style>
  <w:style w:type="character" w:styleId="IntenseEmphasis">
    <w:name w:val="Intense Emphasis"/>
    <w:basedOn w:val="DefaultParagraphFont"/>
    <w:uiPriority w:val="21"/>
    <w:qFormat/>
    <w:rsid w:val="006549B4"/>
    <w:rPr>
      <w:b/>
      <w:i/>
      <w:sz w:val="24"/>
      <w:szCs w:val="24"/>
      <w:u w:val="single"/>
    </w:rPr>
  </w:style>
  <w:style w:type="character" w:styleId="SubtleReference">
    <w:name w:val="Subtle Reference"/>
    <w:basedOn w:val="DefaultParagraphFont"/>
    <w:uiPriority w:val="31"/>
    <w:qFormat/>
    <w:rsid w:val="006549B4"/>
    <w:rPr>
      <w:sz w:val="24"/>
      <w:szCs w:val="24"/>
      <w:u w:val="single"/>
    </w:rPr>
  </w:style>
  <w:style w:type="character" w:styleId="IntenseReference">
    <w:name w:val="Intense Reference"/>
    <w:basedOn w:val="DefaultParagraphFont"/>
    <w:uiPriority w:val="32"/>
    <w:qFormat/>
    <w:rsid w:val="006549B4"/>
    <w:rPr>
      <w:b/>
      <w:sz w:val="24"/>
      <w:u w:val="single"/>
    </w:rPr>
  </w:style>
  <w:style w:type="character" w:styleId="BookTitle">
    <w:name w:val="Book Title"/>
    <w:basedOn w:val="DefaultParagraphFont"/>
    <w:uiPriority w:val="33"/>
    <w:qFormat/>
    <w:rsid w:val="006549B4"/>
    <w:rPr>
      <w:rFonts w:asciiTheme="majorHAnsi" w:eastAsiaTheme="majorEastAsia" w:hAnsiTheme="majorHAnsi"/>
      <w:b/>
      <w:i/>
      <w:sz w:val="24"/>
      <w:szCs w:val="24"/>
    </w:rPr>
  </w:style>
  <w:style w:type="paragraph" w:styleId="TOCHeading">
    <w:name w:val="TOC Heading"/>
    <w:basedOn w:val="Heading1"/>
    <w:next w:val="Normal"/>
    <w:uiPriority w:val="39"/>
    <w:unhideWhenUsed/>
    <w:qFormat/>
    <w:rsid w:val="006549B4"/>
    <w:pPr>
      <w:outlineLvl w:val="9"/>
    </w:pPr>
  </w:style>
  <w:style w:type="character" w:styleId="CommentReference">
    <w:name w:val="annotation reference"/>
    <w:basedOn w:val="DefaultParagraphFont"/>
    <w:uiPriority w:val="99"/>
    <w:semiHidden/>
    <w:unhideWhenUsed/>
    <w:rsid w:val="000511A3"/>
    <w:rPr>
      <w:sz w:val="16"/>
      <w:szCs w:val="16"/>
    </w:rPr>
  </w:style>
  <w:style w:type="paragraph" w:styleId="CommentText">
    <w:name w:val="annotation text"/>
    <w:basedOn w:val="Normal"/>
    <w:link w:val="CommentTextChar"/>
    <w:uiPriority w:val="99"/>
    <w:unhideWhenUsed/>
    <w:rsid w:val="000511A3"/>
    <w:rPr>
      <w:rFonts w:asciiTheme="minorHAnsi" w:eastAsiaTheme="minorEastAsia" w:hAnsiTheme="minorHAnsi"/>
      <w:sz w:val="20"/>
      <w:szCs w:val="20"/>
      <w:lang w:val="en-US" w:bidi="en-US"/>
    </w:rPr>
  </w:style>
  <w:style w:type="character" w:customStyle="1" w:styleId="CommentTextChar">
    <w:name w:val="Comment Text Char"/>
    <w:basedOn w:val="DefaultParagraphFont"/>
    <w:link w:val="CommentText"/>
    <w:uiPriority w:val="99"/>
    <w:rsid w:val="000511A3"/>
    <w:rPr>
      <w:sz w:val="20"/>
      <w:szCs w:val="20"/>
    </w:rPr>
  </w:style>
  <w:style w:type="paragraph" w:styleId="CommentSubject">
    <w:name w:val="annotation subject"/>
    <w:basedOn w:val="CommentText"/>
    <w:next w:val="CommentText"/>
    <w:link w:val="CommentSubjectChar"/>
    <w:uiPriority w:val="99"/>
    <w:semiHidden/>
    <w:unhideWhenUsed/>
    <w:rsid w:val="000511A3"/>
    <w:rPr>
      <w:b/>
      <w:bCs/>
    </w:rPr>
  </w:style>
  <w:style w:type="character" w:customStyle="1" w:styleId="CommentSubjectChar">
    <w:name w:val="Comment Subject Char"/>
    <w:basedOn w:val="CommentTextChar"/>
    <w:link w:val="CommentSubject"/>
    <w:uiPriority w:val="99"/>
    <w:semiHidden/>
    <w:rsid w:val="000511A3"/>
    <w:rPr>
      <w:b/>
      <w:bCs/>
      <w:sz w:val="20"/>
      <w:szCs w:val="20"/>
    </w:rPr>
  </w:style>
  <w:style w:type="paragraph" w:styleId="BalloonText">
    <w:name w:val="Balloon Text"/>
    <w:basedOn w:val="Normal"/>
    <w:link w:val="BalloonTextChar"/>
    <w:uiPriority w:val="99"/>
    <w:semiHidden/>
    <w:unhideWhenUsed/>
    <w:rsid w:val="000511A3"/>
    <w:rPr>
      <w:rFonts w:ascii="Tahoma" w:eastAsiaTheme="minorEastAsia" w:hAnsi="Tahoma" w:cs="Tahoma"/>
      <w:sz w:val="16"/>
      <w:szCs w:val="16"/>
      <w:lang w:val="en-US" w:bidi="en-US"/>
    </w:rPr>
  </w:style>
  <w:style w:type="character" w:customStyle="1" w:styleId="BalloonTextChar">
    <w:name w:val="Balloon Text Char"/>
    <w:basedOn w:val="DefaultParagraphFont"/>
    <w:link w:val="BalloonText"/>
    <w:uiPriority w:val="99"/>
    <w:semiHidden/>
    <w:rsid w:val="000511A3"/>
    <w:rPr>
      <w:rFonts w:ascii="Tahoma" w:hAnsi="Tahoma" w:cs="Tahoma"/>
      <w:sz w:val="16"/>
      <w:szCs w:val="16"/>
    </w:rPr>
  </w:style>
  <w:style w:type="paragraph" w:styleId="Caption">
    <w:name w:val="caption"/>
    <w:basedOn w:val="Normal"/>
    <w:next w:val="Normal"/>
    <w:uiPriority w:val="35"/>
    <w:unhideWhenUsed/>
    <w:qFormat/>
    <w:rsid w:val="00CA1023"/>
    <w:pPr>
      <w:spacing w:after="200"/>
    </w:pPr>
    <w:rPr>
      <w:rFonts w:asciiTheme="minorHAnsi" w:eastAsiaTheme="minorEastAsia" w:hAnsiTheme="minorHAnsi"/>
      <w:b/>
      <w:bCs/>
      <w:color w:val="4F81BD" w:themeColor="accent1"/>
      <w:sz w:val="18"/>
      <w:szCs w:val="18"/>
      <w:lang w:val="en-US" w:bidi="en-US"/>
    </w:rPr>
  </w:style>
  <w:style w:type="character" w:styleId="Hyperlink">
    <w:name w:val="Hyperlink"/>
    <w:basedOn w:val="DefaultParagraphFont"/>
    <w:uiPriority w:val="99"/>
    <w:unhideWhenUsed/>
    <w:rsid w:val="00DD2816"/>
    <w:rPr>
      <w:color w:val="0000FF" w:themeColor="hyperlink"/>
      <w:u w:val="single"/>
    </w:rPr>
  </w:style>
  <w:style w:type="table" w:styleId="TableGrid">
    <w:name w:val="Table Grid"/>
    <w:basedOn w:val="TableNormal"/>
    <w:uiPriority w:val="59"/>
    <w:rsid w:val="00086B4C"/>
    <w:pPr>
      <w:spacing w:after="0" w:line="240" w:lineRule="auto"/>
    </w:pPr>
    <w:rPr>
      <w:rFonts w:ascii="Cambria" w:eastAsia="Times New Roman" w:hAnsi="Times New Roman"/>
      <w:sz w:val="24"/>
      <w:szCs w:val="24"/>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unhideWhenUsed/>
    <w:rsid w:val="00086B4C"/>
    <w:rPr>
      <w:rFonts w:asciiTheme="minorHAnsi" w:eastAsiaTheme="minorEastAsia" w:hAnsiTheme="minorHAnsi"/>
      <w:sz w:val="20"/>
      <w:szCs w:val="20"/>
      <w:lang w:val="en-US" w:bidi="en-US"/>
    </w:rPr>
  </w:style>
  <w:style w:type="character" w:customStyle="1" w:styleId="FootnoteTextChar">
    <w:name w:val="Footnote Text Char"/>
    <w:basedOn w:val="DefaultParagraphFont"/>
    <w:link w:val="FootnoteText"/>
    <w:uiPriority w:val="99"/>
    <w:rsid w:val="00086B4C"/>
    <w:rPr>
      <w:sz w:val="20"/>
      <w:szCs w:val="20"/>
    </w:rPr>
  </w:style>
  <w:style w:type="character" w:styleId="FootnoteReference">
    <w:name w:val="footnote reference"/>
    <w:basedOn w:val="DefaultParagraphFont"/>
    <w:uiPriority w:val="99"/>
    <w:unhideWhenUsed/>
    <w:rsid w:val="00086B4C"/>
    <w:rPr>
      <w:vertAlign w:val="superscript"/>
    </w:rPr>
  </w:style>
  <w:style w:type="character" w:styleId="FollowedHyperlink">
    <w:name w:val="FollowedHyperlink"/>
    <w:basedOn w:val="DefaultParagraphFont"/>
    <w:uiPriority w:val="99"/>
    <w:semiHidden/>
    <w:unhideWhenUsed/>
    <w:rsid w:val="00B52046"/>
    <w:rPr>
      <w:color w:val="800080" w:themeColor="followedHyperlink"/>
      <w:u w:val="single"/>
    </w:rPr>
  </w:style>
  <w:style w:type="paragraph" w:styleId="Header">
    <w:name w:val="header"/>
    <w:basedOn w:val="Normal"/>
    <w:link w:val="HeaderChar"/>
    <w:uiPriority w:val="99"/>
    <w:semiHidden/>
    <w:unhideWhenUsed/>
    <w:rsid w:val="0032583C"/>
    <w:pPr>
      <w:tabs>
        <w:tab w:val="center" w:pos="4680"/>
        <w:tab w:val="right" w:pos="9360"/>
      </w:tabs>
    </w:pPr>
    <w:rPr>
      <w:rFonts w:asciiTheme="minorHAnsi" w:eastAsiaTheme="minorEastAsia" w:hAnsiTheme="minorHAnsi"/>
      <w:sz w:val="20"/>
      <w:lang w:val="en-US" w:bidi="en-US"/>
    </w:rPr>
  </w:style>
  <w:style w:type="character" w:customStyle="1" w:styleId="HeaderChar">
    <w:name w:val="Header Char"/>
    <w:basedOn w:val="DefaultParagraphFont"/>
    <w:link w:val="Header"/>
    <w:uiPriority w:val="99"/>
    <w:semiHidden/>
    <w:rsid w:val="0032583C"/>
    <w:rPr>
      <w:sz w:val="20"/>
      <w:szCs w:val="24"/>
    </w:rPr>
  </w:style>
  <w:style w:type="paragraph" w:styleId="Footer">
    <w:name w:val="footer"/>
    <w:basedOn w:val="Normal"/>
    <w:link w:val="FooterChar"/>
    <w:uiPriority w:val="99"/>
    <w:unhideWhenUsed/>
    <w:rsid w:val="0032583C"/>
    <w:pPr>
      <w:tabs>
        <w:tab w:val="center" w:pos="4680"/>
        <w:tab w:val="right" w:pos="9360"/>
      </w:tabs>
    </w:pPr>
    <w:rPr>
      <w:rFonts w:asciiTheme="minorHAnsi" w:eastAsiaTheme="minorEastAsia" w:hAnsiTheme="minorHAnsi"/>
      <w:sz w:val="20"/>
      <w:lang w:val="en-US" w:bidi="en-US"/>
    </w:rPr>
  </w:style>
  <w:style w:type="character" w:customStyle="1" w:styleId="FooterChar">
    <w:name w:val="Footer Char"/>
    <w:basedOn w:val="DefaultParagraphFont"/>
    <w:link w:val="Footer"/>
    <w:uiPriority w:val="99"/>
    <w:rsid w:val="0032583C"/>
    <w:rPr>
      <w:sz w:val="20"/>
      <w:szCs w:val="24"/>
    </w:rPr>
  </w:style>
  <w:style w:type="paragraph" w:styleId="TOC1">
    <w:name w:val="toc 1"/>
    <w:basedOn w:val="Normal"/>
    <w:next w:val="Normal"/>
    <w:autoRedefine/>
    <w:uiPriority w:val="39"/>
    <w:unhideWhenUsed/>
    <w:rsid w:val="00C77BFB"/>
    <w:pPr>
      <w:tabs>
        <w:tab w:val="left" w:pos="400"/>
        <w:tab w:val="right" w:leader="dot" w:pos="9350"/>
      </w:tabs>
      <w:spacing w:after="100"/>
    </w:pPr>
    <w:rPr>
      <w:rFonts w:asciiTheme="minorHAnsi" w:eastAsiaTheme="minorEastAsia" w:hAnsiTheme="minorHAnsi"/>
      <w:sz w:val="20"/>
      <w:lang w:val="en-US" w:bidi="en-US"/>
    </w:rPr>
  </w:style>
  <w:style w:type="paragraph" w:styleId="TOC2">
    <w:name w:val="toc 2"/>
    <w:basedOn w:val="Normal"/>
    <w:next w:val="Normal"/>
    <w:autoRedefine/>
    <w:uiPriority w:val="39"/>
    <w:unhideWhenUsed/>
    <w:rsid w:val="00B165C7"/>
    <w:pPr>
      <w:spacing w:after="100"/>
      <w:ind w:left="200"/>
    </w:pPr>
    <w:rPr>
      <w:rFonts w:asciiTheme="minorHAnsi" w:eastAsiaTheme="minorEastAsia" w:hAnsiTheme="minorHAnsi"/>
      <w:sz w:val="20"/>
      <w:lang w:val="en-US" w:bidi="en-US"/>
    </w:rPr>
  </w:style>
  <w:style w:type="paragraph" w:styleId="TOC3">
    <w:name w:val="toc 3"/>
    <w:basedOn w:val="Normal"/>
    <w:next w:val="Normal"/>
    <w:autoRedefine/>
    <w:uiPriority w:val="39"/>
    <w:unhideWhenUsed/>
    <w:rsid w:val="00B165C7"/>
    <w:pPr>
      <w:spacing w:after="100"/>
      <w:ind w:left="400"/>
    </w:pPr>
    <w:rPr>
      <w:rFonts w:asciiTheme="minorHAnsi" w:eastAsiaTheme="minorEastAsia" w:hAnsiTheme="minorHAnsi"/>
      <w:sz w:val="20"/>
      <w:lang w:val="en-US" w:bidi="en-US"/>
    </w:rPr>
  </w:style>
  <w:style w:type="paragraph" w:styleId="Bibliography">
    <w:name w:val="Bibliography"/>
    <w:basedOn w:val="Normal"/>
    <w:next w:val="Normal"/>
    <w:uiPriority w:val="37"/>
    <w:unhideWhenUsed/>
    <w:rsid w:val="00F96730"/>
    <w:rPr>
      <w:rFonts w:asciiTheme="minorHAnsi" w:eastAsiaTheme="minorEastAsia" w:hAnsiTheme="minorHAnsi"/>
      <w:sz w:val="20"/>
      <w:lang w:val="en-US" w:bidi="en-US"/>
    </w:rPr>
  </w:style>
  <w:style w:type="paragraph" w:customStyle="1" w:styleId="p1">
    <w:name w:val="p1"/>
    <w:basedOn w:val="Normal"/>
    <w:rsid w:val="002F6849"/>
    <w:rPr>
      <w:rFonts w:ascii="Helvetica" w:eastAsiaTheme="minorEastAsia" w:hAnsi="Helvetica"/>
      <w:sz w:val="17"/>
      <w:szCs w:val="17"/>
      <w:lang w:val="en-US"/>
    </w:rPr>
  </w:style>
  <w:style w:type="paragraph" w:customStyle="1" w:styleId="Code">
    <w:name w:val="Code"/>
    <w:basedOn w:val="Normal"/>
    <w:next w:val="Normal"/>
    <w:link w:val="CodeChar"/>
    <w:uiPriority w:val="99"/>
    <w:rsid w:val="00155C21"/>
    <w:pPr>
      <w:spacing w:before="200" w:after="200" w:line="276" w:lineRule="auto"/>
    </w:pPr>
    <w:rPr>
      <w:rFonts w:ascii="Courier New" w:hAnsi="Courier New" w:cs="Courier New"/>
      <w:sz w:val="20"/>
      <w:szCs w:val="20"/>
      <w:lang w:val="en-US"/>
    </w:rPr>
  </w:style>
  <w:style w:type="character" w:customStyle="1" w:styleId="CodeChar">
    <w:name w:val="Code Char"/>
    <w:basedOn w:val="DefaultParagraphFont"/>
    <w:link w:val="Code"/>
    <w:uiPriority w:val="99"/>
    <w:locked/>
    <w:rsid w:val="00155C21"/>
    <w:rPr>
      <w:rFonts w:ascii="Courier New" w:eastAsia="Times New Roman" w:hAnsi="Courier New" w:cs="Courier New"/>
      <w:sz w:val="20"/>
      <w:szCs w:val="20"/>
      <w:lang w:bidi="ar-SA"/>
    </w:rPr>
  </w:style>
  <w:style w:type="paragraph" w:styleId="Revision">
    <w:name w:val="Revision"/>
    <w:hidden/>
    <w:uiPriority w:val="99"/>
    <w:semiHidden/>
    <w:rsid w:val="00A16916"/>
    <w:pPr>
      <w:spacing w:after="0" w:line="240" w:lineRule="auto"/>
    </w:pPr>
    <w:rPr>
      <w:sz w:val="20"/>
      <w:szCs w:val="24"/>
    </w:rPr>
  </w:style>
  <w:style w:type="character" w:customStyle="1" w:styleId="apple-converted-space">
    <w:name w:val="apple-converted-space"/>
    <w:basedOn w:val="DefaultParagraphFont"/>
    <w:rsid w:val="00616203"/>
  </w:style>
  <w:style w:type="character" w:styleId="UnresolvedMention">
    <w:name w:val="Unresolved Mention"/>
    <w:basedOn w:val="DefaultParagraphFont"/>
    <w:uiPriority w:val="99"/>
    <w:rsid w:val="006A6A7E"/>
    <w:rPr>
      <w:color w:val="605E5C"/>
      <w:shd w:val="clear" w:color="auto" w:fill="E1DFDD"/>
    </w:rPr>
  </w:style>
  <w:style w:type="paragraph" w:customStyle="1" w:styleId="EndNoteBibliographyTitle">
    <w:name w:val="EndNote Bibliography Title"/>
    <w:basedOn w:val="Normal"/>
    <w:link w:val="EndNoteBibliographyTitleChar"/>
    <w:rsid w:val="00BF257D"/>
    <w:pPr>
      <w:framePr w:hSpace="180" w:wrap="around" w:vAnchor="text" w:hAnchor="margin" w:y="128"/>
      <w:jc w:val="center"/>
    </w:pPr>
    <w:rPr>
      <w:lang w:val="en-US"/>
    </w:rPr>
  </w:style>
  <w:style w:type="character" w:customStyle="1" w:styleId="EndNoteBibliographyTitleChar">
    <w:name w:val="EndNote Bibliography Title Char"/>
    <w:basedOn w:val="DefaultParagraphFont"/>
    <w:link w:val="EndNoteBibliographyTitle"/>
    <w:rsid w:val="00BF257D"/>
    <w:rPr>
      <w:rFonts w:ascii="Times New Roman" w:eastAsia="Times New Roman" w:hAnsi="Times New Roman"/>
      <w:sz w:val="24"/>
      <w:szCs w:val="24"/>
      <w:lang w:bidi="ar-SA"/>
    </w:rPr>
  </w:style>
  <w:style w:type="paragraph" w:customStyle="1" w:styleId="EndNoteBibliography">
    <w:name w:val="EndNote Bibliography"/>
    <w:basedOn w:val="Normal"/>
    <w:link w:val="EndNoteBibliographyChar"/>
    <w:rsid w:val="00BF257D"/>
    <w:pPr>
      <w:framePr w:hSpace="180" w:wrap="around" w:vAnchor="text" w:hAnchor="margin" w:y="128"/>
      <w:spacing w:line="240" w:lineRule="auto"/>
    </w:pPr>
    <w:rPr>
      <w:lang w:val="en-US"/>
    </w:rPr>
  </w:style>
  <w:style w:type="character" w:customStyle="1" w:styleId="EndNoteBibliographyChar">
    <w:name w:val="EndNote Bibliography Char"/>
    <w:basedOn w:val="DefaultParagraphFont"/>
    <w:link w:val="EndNoteBibliography"/>
    <w:rsid w:val="00BF257D"/>
    <w:rPr>
      <w:rFonts w:ascii="Times New Roman" w:eastAsia="Times New Roman" w:hAnsi="Times New Roman"/>
      <w:sz w:val="24"/>
      <w:szCs w:val="24"/>
      <w:lang w:bidi="ar-SA"/>
    </w:rPr>
  </w:style>
  <w:style w:type="paragraph" w:styleId="HTMLPreformatted">
    <w:name w:val="HTML Preformatted"/>
    <w:basedOn w:val="Normal"/>
    <w:link w:val="HTMLPreformattedChar"/>
    <w:uiPriority w:val="99"/>
    <w:semiHidden/>
    <w:unhideWhenUsed/>
    <w:rsid w:val="003A4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A44A6"/>
    <w:rPr>
      <w:rFonts w:ascii="Courier New" w:eastAsia="Times New Roman" w:hAnsi="Courier New" w:cs="Courier New"/>
      <w:sz w:val="20"/>
      <w:szCs w:val="20"/>
      <w:lang w:val="en-CA" w:bidi="ar-SA"/>
    </w:rPr>
  </w:style>
  <w:style w:type="character" w:customStyle="1" w:styleId="pl-k">
    <w:name w:val="pl-k"/>
    <w:basedOn w:val="DefaultParagraphFont"/>
    <w:rsid w:val="003A44A6"/>
  </w:style>
  <w:style w:type="character" w:customStyle="1" w:styleId="pl-en">
    <w:name w:val="pl-en"/>
    <w:basedOn w:val="DefaultParagraphFont"/>
    <w:rsid w:val="003A44A6"/>
  </w:style>
  <w:style w:type="character" w:customStyle="1" w:styleId="pl-c1">
    <w:name w:val="pl-c1"/>
    <w:basedOn w:val="DefaultParagraphFont"/>
    <w:rsid w:val="003A44A6"/>
  </w:style>
  <w:style w:type="character" w:customStyle="1" w:styleId="pl-s">
    <w:name w:val="pl-s"/>
    <w:basedOn w:val="DefaultParagraphFont"/>
    <w:rsid w:val="003A44A6"/>
  </w:style>
  <w:style w:type="character" w:customStyle="1" w:styleId="pl-pds">
    <w:name w:val="pl-pds"/>
    <w:basedOn w:val="DefaultParagraphFont"/>
    <w:rsid w:val="003A44A6"/>
  </w:style>
  <w:style w:type="paragraph" w:styleId="TOC4">
    <w:name w:val="toc 4"/>
    <w:basedOn w:val="Normal"/>
    <w:next w:val="Normal"/>
    <w:autoRedefine/>
    <w:uiPriority w:val="39"/>
    <w:unhideWhenUsed/>
    <w:rsid w:val="00600FE3"/>
    <w:pPr>
      <w:spacing w:after="100"/>
      <w:ind w:left="720"/>
    </w:pPr>
    <w:rPr>
      <w:rFonts w:asciiTheme="minorHAnsi" w:eastAsiaTheme="minorEastAsia" w:hAnsiTheme="minorHAnsi" w:cstheme="minorBidi"/>
    </w:rPr>
  </w:style>
  <w:style w:type="paragraph" w:styleId="TOC5">
    <w:name w:val="toc 5"/>
    <w:basedOn w:val="Normal"/>
    <w:next w:val="Normal"/>
    <w:autoRedefine/>
    <w:uiPriority w:val="39"/>
    <w:unhideWhenUsed/>
    <w:rsid w:val="00600FE3"/>
    <w:pPr>
      <w:spacing w:after="100"/>
      <w:ind w:left="960"/>
    </w:pPr>
    <w:rPr>
      <w:rFonts w:asciiTheme="minorHAnsi" w:eastAsiaTheme="minorEastAsia" w:hAnsiTheme="minorHAnsi" w:cstheme="minorBidi"/>
    </w:rPr>
  </w:style>
  <w:style w:type="paragraph" w:styleId="TOC6">
    <w:name w:val="toc 6"/>
    <w:basedOn w:val="Normal"/>
    <w:next w:val="Normal"/>
    <w:autoRedefine/>
    <w:uiPriority w:val="39"/>
    <w:unhideWhenUsed/>
    <w:rsid w:val="00600FE3"/>
    <w:pPr>
      <w:spacing w:after="100"/>
      <w:ind w:left="1200"/>
    </w:pPr>
    <w:rPr>
      <w:rFonts w:asciiTheme="minorHAnsi" w:eastAsiaTheme="minorEastAsia" w:hAnsiTheme="minorHAnsi" w:cstheme="minorBidi"/>
    </w:rPr>
  </w:style>
  <w:style w:type="paragraph" w:styleId="TOC7">
    <w:name w:val="toc 7"/>
    <w:basedOn w:val="Normal"/>
    <w:next w:val="Normal"/>
    <w:autoRedefine/>
    <w:uiPriority w:val="39"/>
    <w:unhideWhenUsed/>
    <w:rsid w:val="00600FE3"/>
    <w:pPr>
      <w:spacing w:after="100"/>
      <w:ind w:left="1440"/>
    </w:pPr>
    <w:rPr>
      <w:rFonts w:asciiTheme="minorHAnsi" w:eastAsiaTheme="minorEastAsia" w:hAnsiTheme="minorHAnsi" w:cstheme="minorBidi"/>
    </w:rPr>
  </w:style>
  <w:style w:type="paragraph" w:styleId="TOC8">
    <w:name w:val="toc 8"/>
    <w:basedOn w:val="Normal"/>
    <w:next w:val="Normal"/>
    <w:autoRedefine/>
    <w:uiPriority w:val="39"/>
    <w:unhideWhenUsed/>
    <w:rsid w:val="00600FE3"/>
    <w:pPr>
      <w:spacing w:after="100"/>
      <w:ind w:left="1680"/>
    </w:pPr>
    <w:rPr>
      <w:rFonts w:asciiTheme="minorHAnsi" w:eastAsiaTheme="minorEastAsia" w:hAnsiTheme="minorHAnsi" w:cstheme="minorBidi"/>
    </w:rPr>
  </w:style>
  <w:style w:type="paragraph" w:styleId="TOC9">
    <w:name w:val="toc 9"/>
    <w:basedOn w:val="Normal"/>
    <w:next w:val="Normal"/>
    <w:autoRedefine/>
    <w:uiPriority w:val="39"/>
    <w:unhideWhenUsed/>
    <w:rsid w:val="00600FE3"/>
    <w:pPr>
      <w:spacing w:after="100"/>
      <w:ind w:left="1920"/>
    </w:pPr>
    <w:rPr>
      <w:rFonts w:asciiTheme="minorHAnsi" w:eastAsiaTheme="minorEastAsia" w:hAnsiTheme="minorHAnsi" w:cstheme="minorBidi"/>
    </w:rPr>
  </w:style>
  <w:style w:type="paragraph" w:customStyle="1" w:styleId="Default">
    <w:name w:val="Default"/>
    <w:rsid w:val="00C73696"/>
    <w:pPr>
      <w:autoSpaceDE w:val="0"/>
      <w:autoSpaceDN w:val="0"/>
      <w:adjustRightInd w:val="0"/>
      <w:spacing w:after="0" w:line="240" w:lineRule="auto"/>
    </w:pPr>
    <w:rPr>
      <w:rFonts w:ascii="Calibri" w:eastAsiaTheme="minorHAnsi" w:hAnsi="Calibri" w:cs="Calibri"/>
      <w:color w:val="000000"/>
      <w:sz w:val="24"/>
      <w:szCs w:val="24"/>
      <w:lang w:bidi="ar-SA"/>
    </w:rPr>
  </w:style>
  <w:style w:type="table" w:styleId="PlainTable1">
    <w:name w:val="Plain Table 1"/>
    <w:basedOn w:val="TableNormal"/>
    <w:uiPriority w:val="41"/>
    <w:rsid w:val="00C73696"/>
    <w:pPr>
      <w:spacing w:after="0" w:line="240" w:lineRule="auto"/>
    </w:pPr>
    <w:rPr>
      <w:rFonts w:eastAsiaTheme="minorHAnsi" w:cstheme="minorBidi"/>
      <w:lang w:bidi="ar-S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1297">
      <w:bodyDiv w:val="1"/>
      <w:marLeft w:val="0"/>
      <w:marRight w:val="0"/>
      <w:marTop w:val="0"/>
      <w:marBottom w:val="0"/>
      <w:divBdr>
        <w:top w:val="none" w:sz="0" w:space="0" w:color="auto"/>
        <w:left w:val="none" w:sz="0" w:space="0" w:color="auto"/>
        <w:bottom w:val="none" w:sz="0" w:space="0" w:color="auto"/>
        <w:right w:val="none" w:sz="0" w:space="0" w:color="auto"/>
      </w:divBdr>
    </w:div>
    <w:div w:id="30032951">
      <w:bodyDiv w:val="1"/>
      <w:marLeft w:val="0"/>
      <w:marRight w:val="0"/>
      <w:marTop w:val="0"/>
      <w:marBottom w:val="0"/>
      <w:divBdr>
        <w:top w:val="none" w:sz="0" w:space="0" w:color="auto"/>
        <w:left w:val="none" w:sz="0" w:space="0" w:color="auto"/>
        <w:bottom w:val="none" w:sz="0" w:space="0" w:color="auto"/>
        <w:right w:val="none" w:sz="0" w:space="0" w:color="auto"/>
      </w:divBdr>
    </w:div>
    <w:div w:id="52969030">
      <w:bodyDiv w:val="1"/>
      <w:marLeft w:val="0"/>
      <w:marRight w:val="0"/>
      <w:marTop w:val="0"/>
      <w:marBottom w:val="0"/>
      <w:divBdr>
        <w:top w:val="none" w:sz="0" w:space="0" w:color="auto"/>
        <w:left w:val="none" w:sz="0" w:space="0" w:color="auto"/>
        <w:bottom w:val="none" w:sz="0" w:space="0" w:color="auto"/>
        <w:right w:val="none" w:sz="0" w:space="0" w:color="auto"/>
      </w:divBdr>
    </w:div>
    <w:div w:id="84114984">
      <w:bodyDiv w:val="1"/>
      <w:marLeft w:val="0"/>
      <w:marRight w:val="0"/>
      <w:marTop w:val="0"/>
      <w:marBottom w:val="0"/>
      <w:divBdr>
        <w:top w:val="none" w:sz="0" w:space="0" w:color="auto"/>
        <w:left w:val="none" w:sz="0" w:space="0" w:color="auto"/>
        <w:bottom w:val="none" w:sz="0" w:space="0" w:color="auto"/>
        <w:right w:val="none" w:sz="0" w:space="0" w:color="auto"/>
      </w:divBdr>
    </w:div>
    <w:div w:id="105273346">
      <w:bodyDiv w:val="1"/>
      <w:marLeft w:val="0"/>
      <w:marRight w:val="0"/>
      <w:marTop w:val="0"/>
      <w:marBottom w:val="0"/>
      <w:divBdr>
        <w:top w:val="none" w:sz="0" w:space="0" w:color="auto"/>
        <w:left w:val="none" w:sz="0" w:space="0" w:color="auto"/>
        <w:bottom w:val="none" w:sz="0" w:space="0" w:color="auto"/>
        <w:right w:val="none" w:sz="0" w:space="0" w:color="auto"/>
      </w:divBdr>
    </w:div>
    <w:div w:id="106704186">
      <w:bodyDiv w:val="1"/>
      <w:marLeft w:val="0"/>
      <w:marRight w:val="0"/>
      <w:marTop w:val="0"/>
      <w:marBottom w:val="0"/>
      <w:divBdr>
        <w:top w:val="none" w:sz="0" w:space="0" w:color="auto"/>
        <w:left w:val="none" w:sz="0" w:space="0" w:color="auto"/>
        <w:bottom w:val="none" w:sz="0" w:space="0" w:color="auto"/>
        <w:right w:val="none" w:sz="0" w:space="0" w:color="auto"/>
      </w:divBdr>
    </w:div>
    <w:div w:id="114913513">
      <w:bodyDiv w:val="1"/>
      <w:marLeft w:val="0"/>
      <w:marRight w:val="0"/>
      <w:marTop w:val="0"/>
      <w:marBottom w:val="0"/>
      <w:divBdr>
        <w:top w:val="none" w:sz="0" w:space="0" w:color="auto"/>
        <w:left w:val="none" w:sz="0" w:space="0" w:color="auto"/>
        <w:bottom w:val="none" w:sz="0" w:space="0" w:color="auto"/>
        <w:right w:val="none" w:sz="0" w:space="0" w:color="auto"/>
      </w:divBdr>
    </w:div>
    <w:div w:id="141776727">
      <w:bodyDiv w:val="1"/>
      <w:marLeft w:val="0"/>
      <w:marRight w:val="0"/>
      <w:marTop w:val="0"/>
      <w:marBottom w:val="0"/>
      <w:divBdr>
        <w:top w:val="none" w:sz="0" w:space="0" w:color="auto"/>
        <w:left w:val="none" w:sz="0" w:space="0" w:color="auto"/>
        <w:bottom w:val="none" w:sz="0" w:space="0" w:color="auto"/>
        <w:right w:val="none" w:sz="0" w:space="0" w:color="auto"/>
      </w:divBdr>
    </w:div>
    <w:div w:id="156267346">
      <w:bodyDiv w:val="1"/>
      <w:marLeft w:val="0"/>
      <w:marRight w:val="0"/>
      <w:marTop w:val="0"/>
      <w:marBottom w:val="0"/>
      <w:divBdr>
        <w:top w:val="none" w:sz="0" w:space="0" w:color="auto"/>
        <w:left w:val="none" w:sz="0" w:space="0" w:color="auto"/>
        <w:bottom w:val="none" w:sz="0" w:space="0" w:color="auto"/>
        <w:right w:val="none" w:sz="0" w:space="0" w:color="auto"/>
      </w:divBdr>
    </w:div>
    <w:div w:id="165169286">
      <w:bodyDiv w:val="1"/>
      <w:marLeft w:val="0"/>
      <w:marRight w:val="0"/>
      <w:marTop w:val="0"/>
      <w:marBottom w:val="0"/>
      <w:divBdr>
        <w:top w:val="none" w:sz="0" w:space="0" w:color="auto"/>
        <w:left w:val="none" w:sz="0" w:space="0" w:color="auto"/>
        <w:bottom w:val="none" w:sz="0" w:space="0" w:color="auto"/>
        <w:right w:val="none" w:sz="0" w:space="0" w:color="auto"/>
      </w:divBdr>
    </w:div>
    <w:div w:id="188959144">
      <w:bodyDiv w:val="1"/>
      <w:marLeft w:val="0"/>
      <w:marRight w:val="0"/>
      <w:marTop w:val="0"/>
      <w:marBottom w:val="0"/>
      <w:divBdr>
        <w:top w:val="none" w:sz="0" w:space="0" w:color="auto"/>
        <w:left w:val="none" w:sz="0" w:space="0" w:color="auto"/>
        <w:bottom w:val="none" w:sz="0" w:space="0" w:color="auto"/>
        <w:right w:val="none" w:sz="0" w:space="0" w:color="auto"/>
      </w:divBdr>
      <w:divsChild>
        <w:div w:id="118766700">
          <w:marLeft w:val="864"/>
          <w:marRight w:val="0"/>
          <w:marTop w:val="100"/>
          <w:marBottom w:val="0"/>
          <w:divBdr>
            <w:top w:val="none" w:sz="0" w:space="0" w:color="auto"/>
            <w:left w:val="none" w:sz="0" w:space="0" w:color="auto"/>
            <w:bottom w:val="none" w:sz="0" w:space="0" w:color="auto"/>
            <w:right w:val="none" w:sz="0" w:space="0" w:color="auto"/>
          </w:divBdr>
        </w:div>
        <w:div w:id="2001348794">
          <w:marLeft w:val="864"/>
          <w:marRight w:val="0"/>
          <w:marTop w:val="100"/>
          <w:marBottom w:val="0"/>
          <w:divBdr>
            <w:top w:val="none" w:sz="0" w:space="0" w:color="auto"/>
            <w:left w:val="none" w:sz="0" w:space="0" w:color="auto"/>
            <w:bottom w:val="none" w:sz="0" w:space="0" w:color="auto"/>
            <w:right w:val="none" w:sz="0" w:space="0" w:color="auto"/>
          </w:divBdr>
        </w:div>
      </w:divsChild>
    </w:div>
    <w:div w:id="199048576">
      <w:bodyDiv w:val="1"/>
      <w:marLeft w:val="0"/>
      <w:marRight w:val="0"/>
      <w:marTop w:val="0"/>
      <w:marBottom w:val="0"/>
      <w:divBdr>
        <w:top w:val="none" w:sz="0" w:space="0" w:color="auto"/>
        <w:left w:val="none" w:sz="0" w:space="0" w:color="auto"/>
        <w:bottom w:val="none" w:sz="0" w:space="0" w:color="auto"/>
        <w:right w:val="none" w:sz="0" w:space="0" w:color="auto"/>
      </w:divBdr>
    </w:div>
    <w:div w:id="212427031">
      <w:bodyDiv w:val="1"/>
      <w:marLeft w:val="0"/>
      <w:marRight w:val="0"/>
      <w:marTop w:val="0"/>
      <w:marBottom w:val="0"/>
      <w:divBdr>
        <w:top w:val="none" w:sz="0" w:space="0" w:color="auto"/>
        <w:left w:val="none" w:sz="0" w:space="0" w:color="auto"/>
        <w:bottom w:val="none" w:sz="0" w:space="0" w:color="auto"/>
        <w:right w:val="none" w:sz="0" w:space="0" w:color="auto"/>
      </w:divBdr>
    </w:div>
    <w:div w:id="217673868">
      <w:bodyDiv w:val="1"/>
      <w:marLeft w:val="0"/>
      <w:marRight w:val="0"/>
      <w:marTop w:val="0"/>
      <w:marBottom w:val="0"/>
      <w:divBdr>
        <w:top w:val="none" w:sz="0" w:space="0" w:color="auto"/>
        <w:left w:val="none" w:sz="0" w:space="0" w:color="auto"/>
        <w:bottom w:val="none" w:sz="0" w:space="0" w:color="auto"/>
        <w:right w:val="none" w:sz="0" w:space="0" w:color="auto"/>
      </w:divBdr>
    </w:div>
    <w:div w:id="219437297">
      <w:bodyDiv w:val="1"/>
      <w:marLeft w:val="0"/>
      <w:marRight w:val="0"/>
      <w:marTop w:val="0"/>
      <w:marBottom w:val="0"/>
      <w:divBdr>
        <w:top w:val="none" w:sz="0" w:space="0" w:color="auto"/>
        <w:left w:val="none" w:sz="0" w:space="0" w:color="auto"/>
        <w:bottom w:val="none" w:sz="0" w:space="0" w:color="auto"/>
        <w:right w:val="none" w:sz="0" w:space="0" w:color="auto"/>
      </w:divBdr>
    </w:div>
    <w:div w:id="255986639">
      <w:bodyDiv w:val="1"/>
      <w:marLeft w:val="0"/>
      <w:marRight w:val="0"/>
      <w:marTop w:val="0"/>
      <w:marBottom w:val="0"/>
      <w:divBdr>
        <w:top w:val="none" w:sz="0" w:space="0" w:color="auto"/>
        <w:left w:val="none" w:sz="0" w:space="0" w:color="auto"/>
        <w:bottom w:val="none" w:sz="0" w:space="0" w:color="auto"/>
        <w:right w:val="none" w:sz="0" w:space="0" w:color="auto"/>
      </w:divBdr>
    </w:div>
    <w:div w:id="298002140">
      <w:bodyDiv w:val="1"/>
      <w:marLeft w:val="0"/>
      <w:marRight w:val="0"/>
      <w:marTop w:val="0"/>
      <w:marBottom w:val="0"/>
      <w:divBdr>
        <w:top w:val="none" w:sz="0" w:space="0" w:color="auto"/>
        <w:left w:val="none" w:sz="0" w:space="0" w:color="auto"/>
        <w:bottom w:val="none" w:sz="0" w:space="0" w:color="auto"/>
        <w:right w:val="none" w:sz="0" w:space="0" w:color="auto"/>
      </w:divBdr>
    </w:div>
    <w:div w:id="383337272">
      <w:bodyDiv w:val="1"/>
      <w:marLeft w:val="0"/>
      <w:marRight w:val="0"/>
      <w:marTop w:val="0"/>
      <w:marBottom w:val="0"/>
      <w:divBdr>
        <w:top w:val="none" w:sz="0" w:space="0" w:color="auto"/>
        <w:left w:val="none" w:sz="0" w:space="0" w:color="auto"/>
        <w:bottom w:val="none" w:sz="0" w:space="0" w:color="auto"/>
        <w:right w:val="none" w:sz="0" w:space="0" w:color="auto"/>
      </w:divBdr>
    </w:div>
    <w:div w:id="393622849">
      <w:bodyDiv w:val="1"/>
      <w:marLeft w:val="0"/>
      <w:marRight w:val="0"/>
      <w:marTop w:val="0"/>
      <w:marBottom w:val="0"/>
      <w:divBdr>
        <w:top w:val="none" w:sz="0" w:space="0" w:color="auto"/>
        <w:left w:val="none" w:sz="0" w:space="0" w:color="auto"/>
        <w:bottom w:val="none" w:sz="0" w:space="0" w:color="auto"/>
        <w:right w:val="none" w:sz="0" w:space="0" w:color="auto"/>
      </w:divBdr>
      <w:divsChild>
        <w:div w:id="463280244">
          <w:marLeft w:val="0"/>
          <w:marRight w:val="0"/>
          <w:marTop w:val="0"/>
          <w:marBottom w:val="0"/>
          <w:divBdr>
            <w:top w:val="none" w:sz="0" w:space="0" w:color="auto"/>
            <w:left w:val="none" w:sz="0" w:space="0" w:color="auto"/>
            <w:bottom w:val="none" w:sz="0" w:space="0" w:color="auto"/>
            <w:right w:val="none" w:sz="0" w:space="0" w:color="auto"/>
          </w:divBdr>
        </w:div>
      </w:divsChild>
    </w:div>
    <w:div w:id="405222704">
      <w:bodyDiv w:val="1"/>
      <w:marLeft w:val="0"/>
      <w:marRight w:val="0"/>
      <w:marTop w:val="0"/>
      <w:marBottom w:val="0"/>
      <w:divBdr>
        <w:top w:val="none" w:sz="0" w:space="0" w:color="auto"/>
        <w:left w:val="none" w:sz="0" w:space="0" w:color="auto"/>
        <w:bottom w:val="none" w:sz="0" w:space="0" w:color="auto"/>
        <w:right w:val="none" w:sz="0" w:space="0" w:color="auto"/>
      </w:divBdr>
    </w:div>
    <w:div w:id="416098032">
      <w:bodyDiv w:val="1"/>
      <w:marLeft w:val="0"/>
      <w:marRight w:val="0"/>
      <w:marTop w:val="0"/>
      <w:marBottom w:val="0"/>
      <w:divBdr>
        <w:top w:val="none" w:sz="0" w:space="0" w:color="auto"/>
        <w:left w:val="none" w:sz="0" w:space="0" w:color="auto"/>
        <w:bottom w:val="none" w:sz="0" w:space="0" w:color="auto"/>
        <w:right w:val="none" w:sz="0" w:space="0" w:color="auto"/>
      </w:divBdr>
    </w:div>
    <w:div w:id="436028652">
      <w:bodyDiv w:val="1"/>
      <w:marLeft w:val="0"/>
      <w:marRight w:val="0"/>
      <w:marTop w:val="0"/>
      <w:marBottom w:val="0"/>
      <w:divBdr>
        <w:top w:val="none" w:sz="0" w:space="0" w:color="auto"/>
        <w:left w:val="none" w:sz="0" w:space="0" w:color="auto"/>
        <w:bottom w:val="none" w:sz="0" w:space="0" w:color="auto"/>
        <w:right w:val="none" w:sz="0" w:space="0" w:color="auto"/>
      </w:divBdr>
    </w:div>
    <w:div w:id="444009972">
      <w:bodyDiv w:val="1"/>
      <w:marLeft w:val="0"/>
      <w:marRight w:val="0"/>
      <w:marTop w:val="0"/>
      <w:marBottom w:val="0"/>
      <w:divBdr>
        <w:top w:val="none" w:sz="0" w:space="0" w:color="auto"/>
        <w:left w:val="none" w:sz="0" w:space="0" w:color="auto"/>
        <w:bottom w:val="none" w:sz="0" w:space="0" w:color="auto"/>
        <w:right w:val="none" w:sz="0" w:space="0" w:color="auto"/>
      </w:divBdr>
    </w:div>
    <w:div w:id="464933452">
      <w:bodyDiv w:val="1"/>
      <w:marLeft w:val="0"/>
      <w:marRight w:val="0"/>
      <w:marTop w:val="0"/>
      <w:marBottom w:val="0"/>
      <w:divBdr>
        <w:top w:val="none" w:sz="0" w:space="0" w:color="auto"/>
        <w:left w:val="none" w:sz="0" w:space="0" w:color="auto"/>
        <w:bottom w:val="none" w:sz="0" w:space="0" w:color="auto"/>
        <w:right w:val="none" w:sz="0" w:space="0" w:color="auto"/>
      </w:divBdr>
    </w:div>
    <w:div w:id="482048915">
      <w:bodyDiv w:val="1"/>
      <w:marLeft w:val="0"/>
      <w:marRight w:val="0"/>
      <w:marTop w:val="0"/>
      <w:marBottom w:val="0"/>
      <w:divBdr>
        <w:top w:val="none" w:sz="0" w:space="0" w:color="auto"/>
        <w:left w:val="none" w:sz="0" w:space="0" w:color="auto"/>
        <w:bottom w:val="none" w:sz="0" w:space="0" w:color="auto"/>
        <w:right w:val="none" w:sz="0" w:space="0" w:color="auto"/>
      </w:divBdr>
    </w:div>
    <w:div w:id="514342907">
      <w:bodyDiv w:val="1"/>
      <w:marLeft w:val="0"/>
      <w:marRight w:val="0"/>
      <w:marTop w:val="0"/>
      <w:marBottom w:val="0"/>
      <w:divBdr>
        <w:top w:val="none" w:sz="0" w:space="0" w:color="auto"/>
        <w:left w:val="none" w:sz="0" w:space="0" w:color="auto"/>
        <w:bottom w:val="none" w:sz="0" w:space="0" w:color="auto"/>
        <w:right w:val="none" w:sz="0" w:space="0" w:color="auto"/>
      </w:divBdr>
    </w:div>
    <w:div w:id="567155552">
      <w:bodyDiv w:val="1"/>
      <w:marLeft w:val="0"/>
      <w:marRight w:val="0"/>
      <w:marTop w:val="0"/>
      <w:marBottom w:val="0"/>
      <w:divBdr>
        <w:top w:val="none" w:sz="0" w:space="0" w:color="auto"/>
        <w:left w:val="none" w:sz="0" w:space="0" w:color="auto"/>
        <w:bottom w:val="none" w:sz="0" w:space="0" w:color="auto"/>
        <w:right w:val="none" w:sz="0" w:space="0" w:color="auto"/>
      </w:divBdr>
    </w:div>
    <w:div w:id="591397806">
      <w:bodyDiv w:val="1"/>
      <w:marLeft w:val="0"/>
      <w:marRight w:val="0"/>
      <w:marTop w:val="0"/>
      <w:marBottom w:val="0"/>
      <w:divBdr>
        <w:top w:val="none" w:sz="0" w:space="0" w:color="auto"/>
        <w:left w:val="none" w:sz="0" w:space="0" w:color="auto"/>
        <w:bottom w:val="none" w:sz="0" w:space="0" w:color="auto"/>
        <w:right w:val="none" w:sz="0" w:space="0" w:color="auto"/>
      </w:divBdr>
    </w:div>
    <w:div w:id="593167523">
      <w:bodyDiv w:val="1"/>
      <w:marLeft w:val="0"/>
      <w:marRight w:val="0"/>
      <w:marTop w:val="0"/>
      <w:marBottom w:val="0"/>
      <w:divBdr>
        <w:top w:val="none" w:sz="0" w:space="0" w:color="auto"/>
        <w:left w:val="none" w:sz="0" w:space="0" w:color="auto"/>
        <w:bottom w:val="none" w:sz="0" w:space="0" w:color="auto"/>
        <w:right w:val="none" w:sz="0" w:space="0" w:color="auto"/>
      </w:divBdr>
    </w:div>
    <w:div w:id="597755309">
      <w:bodyDiv w:val="1"/>
      <w:marLeft w:val="0"/>
      <w:marRight w:val="0"/>
      <w:marTop w:val="0"/>
      <w:marBottom w:val="0"/>
      <w:divBdr>
        <w:top w:val="none" w:sz="0" w:space="0" w:color="auto"/>
        <w:left w:val="none" w:sz="0" w:space="0" w:color="auto"/>
        <w:bottom w:val="none" w:sz="0" w:space="0" w:color="auto"/>
        <w:right w:val="none" w:sz="0" w:space="0" w:color="auto"/>
      </w:divBdr>
    </w:div>
    <w:div w:id="608195114">
      <w:bodyDiv w:val="1"/>
      <w:marLeft w:val="0"/>
      <w:marRight w:val="0"/>
      <w:marTop w:val="0"/>
      <w:marBottom w:val="0"/>
      <w:divBdr>
        <w:top w:val="none" w:sz="0" w:space="0" w:color="auto"/>
        <w:left w:val="none" w:sz="0" w:space="0" w:color="auto"/>
        <w:bottom w:val="none" w:sz="0" w:space="0" w:color="auto"/>
        <w:right w:val="none" w:sz="0" w:space="0" w:color="auto"/>
      </w:divBdr>
    </w:div>
    <w:div w:id="612319951">
      <w:bodyDiv w:val="1"/>
      <w:marLeft w:val="0"/>
      <w:marRight w:val="0"/>
      <w:marTop w:val="0"/>
      <w:marBottom w:val="0"/>
      <w:divBdr>
        <w:top w:val="none" w:sz="0" w:space="0" w:color="auto"/>
        <w:left w:val="none" w:sz="0" w:space="0" w:color="auto"/>
        <w:bottom w:val="none" w:sz="0" w:space="0" w:color="auto"/>
        <w:right w:val="none" w:sz="0" w:space="0" w:color="auto"/>
      </w:divBdr>
    </w:div>
    <w:div w:id="621617127">
      <w:bodyDiv w:val="1"/>
      <w:marLeft w:val="0"/>
      <w:marRight w:val="0"/>
      <w:marTop w:val="0"/>
      <w:marBottom w:val="0"/>
      <w:divBdr>
        <w:top w:val="none" w:sz="0" w:space="0" w:color="auto"/>
        <w:left w:val="none" w:sz="0" w:space="0" w:color="auto"/>
        <w:bottom w:val="none" w:sz="0" w:space="0" w:color="auto"/>
        <w:right w:val="none" w:sz="0" w:space="0" w:color="auto"/>
      </w:divBdr>
      <w:divsChild>
        <w:div w:id="384185421">
          <w:marLeft w:val="864"/>
          <w:marRight w:val="0"/>
          <w:marTop w:val="100"/>
          <w:marBottom w:val="0"/>
          <w:divBdr>
            <w:top w:val="none" w:sz="0" w:space="0" w:color="auto"/>
            <w:left w:val="none" w:sz="0" w:space="0" w:color="auto"/>
            <w:bottom w:val="none" w:sz="0" w:space="0" w:color="auto"/>
            <w:right w:val="none" w:sz="0" w:space="0" w:color="auto"/>
          </w:divBdr>
        </w:div>
        <w:div w:id="1475296134">
          <w:marLeft w:val="864"/>
          <w:marRight w:val="0"/>
          <w:marTop w:val="100"/>
          <w:marBottom w:val="0"/>
          <w:divBdr>
            <w:top w:val="none" w:sz="0" w:space="0" w:color="auto"/>
            <w:left w:val="none" w:sz="0" w:space="0" w:color="auto"/>
            <w:bottom w:val="none" w:sz="0" w:space="0" w:color="auto"/>
            <w:right w:val="none" w:sz="0" w:space="0" w:color="auto"/>
          </w:divBdr>
        </w:div>
        <w:div w:id="1985112951">
          <w:marLeft w:val="864"/>
          <w:marRight w:val="0"/>
          <w:marTop w:val="100"/>
          <w:marBottom w:val="0"/>
          <w:divBdr>
            <w:top w:val="none" w:sz="0" w:space="0" w:color="auto"/>
            <w:left w:val="none" w:sz="0" w:space="0" w:color="auto"/>
            <w:bottom w:val="none" w:sz="0" w:space="0" w:color="auto"/>
            <w:right w:val="none" w:sz="0" w:space="0" w:color="auto"/>
          </w:divBdr>
        </w:div>
      </w:divsChild>
    </w:div>
    <w:div w:id="628899640">
      <w:bodyDiv w:val="1"/>
      <w:marLeft w:val="0"/>
      <w:marRight w:val="0"/>
      <w:marTop w:val="0"/>
      <w:marBottom w:val="0"/>
      <w:divBdr>
        <w:top w:val="none" w:sz="0" w:space="0" w:color="auto"/>
        <w:left w:val="none" w:sz="0" w:space="0" w:color="auto"/>
        <w:bottom w:val="none" w:sz="0" w:space="0" w:color="auto"/>
        <w:right w:val="none" w:sz="0" w:space="0" w:color="auto"/>
      </w:divBdr>
    </w:div>
    <w:div w:id="641081230">
      <w:bodyDiv w:val="1"/>
      <w:marLeft w:val="0"/>
      <w:marRight w:val="0"/>
      <w:marTop w:val="0"/>
      <w:marBottom w:val="0"/>
      <w:divBdr>
        <w:top w:val="none" w:sz="0" w:space="0" w:color="auto"/>
        <w:left w:val="none" w:sz="0" w:space="0" w:color="auto"/>
        <w:bottom w:val="none" w:sz="0" w:space="0" w:color="auto"/>
        <w:right w:val="none" w:sz="0" w:space="0" w:color="auto"/>
      </w:divBdr>
    </w:div>
    <w:div w:id="724376810">
      <w:bodyDiv w:val="1"/>
      <w:marLeft w:val="0"/>
      <w:marRight w:val="0"/>
      <w:marTop w:val="0"/>
      <w:marBottom w:val="0"/>
      <w:divBdr>
        <w:top w:val="none" w:sz="0" w:space="0" w:color="auto"/>
        <w:left w:val="none" w:sz="0" w:space="0" w:color="auto"/>
        <w:bottom w:val="none" w:sz="0" w:space="0" w:color="auto"/>
        <w:right w:val="none" w:sz="0" w:space="0" w:color="auto"/>
      </w:divBdr>
    </w:div>
    <w:div w:id="735859801">
      <w:bodyDiv w:val="1"/>
      <w:marLeft w:val="0"/>
      <w:marRight w:val="0"/>
      <w:marTop w:val="0"/>
      <w:marBottom w:val="0"/>
      <w:divBdr>
        <w:top w:val="none" w:sz="0" w:space="0" w:color="auto"/>
        <w:left w:val="none" w:sz="0" w:space="0" w:color="auto"/>
        <w:bottom w:val="none" w:sz="0" w:space="0" w:color="auto"/>
        <w:right w:val="none" w:sz="0" w:space="0" w:color="auto"/>
      </w:divBdr>
    </w:div>
    <w:div w:id="741491098">
      <w:bodyDiv w:val="1"/>
      <w:marLeft w:val="0"/>
      <w:marRight w:val="0"/>
      <w:marTop w:val="0"/>
      <w:marBottom w:val="0"/>
      <w:divBdr>
        <w:top w:val="none" w:sz="0" w:space="0" w:color="auto"/>
        <w:left w:val="none" w:sz="0" w:space="0" w:color="auto"/>
        <w:bottom w:val="none" w:sz="0" w:space="0" w:color="auto"/>
        <w:right w:val="none" w:sz="0" w:space="0" w:color="auto"/>
      </w:divBdr>
      <w:divsChild>
        <w:div w:id="1316688395">
          <w:marLeft w:val="0"/>
          <w:marRight w:val="0"/>
          <w:marTop w:val="0"/>
          <w:marBottom w:val="0"/>
          <w:divBdr>
            <w:top w:val="none" w:sz="0" w:space="0" w:color="auto"/>
            <w:left w:val="none" w:sz="0" w:space="0" w:color="auto"/>
            <w:bottom w:val="none" w:sz="0" w:space="0" w:color="auto"/>
            <w:right w:val="none" w:sz="0" w:space="0" w:color="auto"/>
          </w:divBdr>
        </w:div>
      </w:divsChild>
    </w:div>
    <w:div w:id="786781160">
      <w:bodyDiv w:val="1"/>
      <w:marLeft w:val="0"/>
      <w:marRight w:val="0"/>
      <w:marTop w:val="0"/>
      <w:marBottom w:val="0"/>
      <w:divBdr>
        <w:top w:val="none" w:sz="0" w:space="0" w:color="auto"/>
        <w:left w:val="none" w:sz="0" w:space="0" w:color="auto"/>
        <w:bottom w:val="none" w:sz="0" w:space="0" w:color="auto"/>
        <w:right w:val="none" w:sz="0" w:space="0" w:color="auto"/>
      </w:divBdr>
    </w:div>
    <w:div w:id="865603017">
      <w:bodyDiv w:val="1"/>
      <w:marLeft w:val="0"/>
      <w:marRight w:val="0"/>
      <w:marTop w:val="0"/>
      <w:marBottom w:val="0"/>
      <w:divBdr>
        <w:top w:val="none" w:sz="0" w:space="0" w:color="auto"/>
        <w:left w:val="none" w:sz="0" w:space="0" w:color="auto"/>
        <w:bottom w:val="none" w:sz="0" w:space="0" w:color="auto"/>
        <w:right w:val="none" w:sz="0" w:space="0" w:color="auto"/>
      </w:divBdr>
    </w:div>
    <w:div w:id="878780781">
      <w:bodyDiv w:val="1"/>
      <w:marLeft w:val="0"/>
      <w:marRight w:val="0"/>
      <w:marTop w:val="0"/>
      <w:marBottom w:val="0"/>
      <w:divBdr>
        <w:top w:val="none" w:sz="0" w:space="0" w:color="auto"/>
        <w:left w:val="none" w:sz="0" w:space="0" w:color="auto"/>
        <w:bottom w:val="none" w:sz="0" w:space="0" w:color="auto"/>
        <w:right w:val="none" w:sz="0" w:space="0" w:color="auto"/>
      </w:divBdr>
      <w:divsChild>
        <w:div w:id="984309745">
          <w:marLeft w:val="0"/>
          <w:marRight w:val="0"/>
          <w:marTop w:val="0"/>
          <w:marBottom w:val="0"/>
          <w:divBdr>
            <w:top w:val="none" w:sz="0" w:space="0" w:color="auto"/>
            <w:left w:val="none" w:sz="0" w:space="0" w:color="auto"/>
            <w:bottom w:val="none" w:sz="0" w:space="0" w:color="auto"/>
            <w:right w:val="none" w:sz="0" w:space="0" w:color="auto"/>
          </w:divBdr>
        </w:div>
      </w:divsChild>
    </w:div>
    <w:div w:id="894581420">
      <w:bodyDiv w:val="1"/>
      <w:marLeft w:val="0"/>
      <w:marRight w:val="0"/>
      <w:marTop w:val="0"/>
      <w:marBottom w:val="0"/>
      <w:divBdr>
        <w:top w:val="none" w:sz="0" w:space="0" w:color="auto"/>
        <w:left w:val="none" w:sz="0" w:space="0" w:color="auto"/>
        <w:bottom w:val="none" w:sz="0" w:space="0" w:color="auto"/>
        <w:right w:val="none" w:sz="0" w:space="0" w:color="auto"/>
      </w:divBdr>
    </w:div>
    <w:div w:id="899364260">
      <w:bodyDiv w:val="1"/>
      <w:marLeft w:val="0"/>
      <w:marRight w:val="0"/>
      <w:marTop w:val="0"/>
      <w:marBottom w:val="0"/>
      <w:divBdr>
        <w:top w:val="none" w:sz="0" w:space="0" w:color="auto"/>
        <w:left w:val="none" w:sz="0" w:space="0" w:color="auto"/>
        <w:bottom w:val="none" w:sz="0" w:space="0" w:color="auto"/>
        <w:right w:val="none" w:sz="0" w:space="0" w:color="auto"/>
      </w:divBdr>
    </w:div>
    <w:div w:id="910889880">
      <w:bodyDiv w:val="1"/>
      <w:marLeft w:val="0"/>
      <w:marRight w:val="0"/>
      <w:marTop w:val="0"/>
      <w:marBottom w:val="0"/>
      <w:divBdr>
        <w:top w:val="none" w:sz="0" w:space="0" w:color="auto"/>
        <w:left w:val="none" w:sz="0" w:space="0" w:color="auto"/>
        <w:bottom w:val="none" w:sz="0" w:space="0" w:color="auto"/>
        <w:right w:val="none" w:sz="0" w:space="0" w:color="auto"/>
      </w:divBdr>
    </w:div>
    <w:div w:id="944994133">
      <w:bodyDiv w:val="1"/>
      <w:marLeft w:val="0"/>
      <w:marRight w:val="0"/>
      <w:marTop w:val="0"/>
      <w:marBottom w:val="0"/>
      <w:divBdr>
        <w:top w:val="none" w:sz="0" w:space="0" w:color="auto"/>
        <w:left w:val="none" w:sz="0" w:space="0" w:color="auto"/>
        <w:bottom w:val="none" w:sz="0" w:space="0" w:color="auto"/>
        <w:right w:val="none" w:sz="0" w:space="0" w:color="auto"/>
      </w:divBdr>
    </w:div>
    <w:div w:id="950017118">
      <w:bodyDiv w:val="1"/>
      <w:marLeft w:val="0"/>
      <w:marRight w:val="0"/>
      <w:marTop w:val="0"/>
      <w:marBottom w:val="0"/>
      <w:divBdr>
        <w:top w:val="none" w:sz="0" w:space="0" w:color="auto"/>
        <w:left w:val="none" w:sz="0" w:space="0" w:color="auto"/>
        <w:bottom w:val="none" w:sz="0" w:space="0" w:color="auto"/>
        <w:right w:val="none" w:sz="0" w:space="0" w:color="auto"/>
      </w:divBdr>
      <w:divsChild>
        <w:div w:id="1519004606">
          <w:marLeft w:val="0"/>
          <w:marRight w:val="0"/>
          <w:marTop w:val="0"/>
          <w:marBottom w:val="0"/>
          <w:divBdr>
            <w:top w:val="none" w:sz="0" w:space="0" w:color="auto"/>
            <w:left w:val="none" w:sz="0" w:space="0" w:color="auto"/>
            <w:bottom w:val="none" w:sz="0" w:space="0" w:color="auto"/>
            <w:right w:val="none" w:sz="0" w:space="0" w:color="auto"/>
          </w:divBdr>
          <w:divsChild>
            <w:div w:id="776675406">
              <w:marLeft w:val="0"/>
              <w:marRight w:val="0"/>
              <w:marTop w:val="0"/>
              <w:marBottom w:val="0"/>
              <w:divBdr>
                <w:top w:val="none" w:sz="0" w:space="0" w:color="auto"/>
                <w:left w:val="none" w:sz="0" w:space="0" w:color="auto"/>
                <w:bottom w:val="none" w:sz="0" w:space="0" w:color="auto"/>
                <w:right w:val="none" w:sz="0" w:space="0" w:color="auto"/>
              </w:divBdr>
            </w:div>
            <w:div w:id="181062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362151">
      <w:bodyDiv w:val="1"/>
      <w:marLeft w:val="0"/>
      <w:marRight w:val="0"/>
      <w:marTop w:val="0"/>
      <w:marBottom w:val="0"/>
      <w:divBdr>
        <w:top w:val="none" w:sz="0" w:space="0" w:color="auto"/>
        <w:left w:val="none" w:sz="0" w:space="0" w:color="auto"/>
        <w:bottom w:val="none" w:sz="0" w:space="0" w:color="auto"/>
        <w:right w:val="none" w:sz="0" w:space="0" w:color="auto"/>
      </w:divBdr>
    </w:div>
    <w:div w:id="986323436">
      <w:bodyDiv w:val="1"/>
      <w:marLeft w:val="0"/>
      <w:marRight w:val="0"/>
      <w:marTop w:val="0"/>
      <w:marBottom w:val="0"/>
      <w:divBdr>
        <w:top w:val="none" w:sz="0" w:space="0" w:color="auto"/>
        <w:left w:val="none" w:sz="0" w:space="0" w:color="auto"/>
        <w:bottom w:val="none" w:sz="0" w:space="0" w:color="auto"/>
        <w:right w:val="none" w:sz="0" w:space="0" w:color="auto"/>
      </w:divBdr>
    </w:div>
    <w:div w:id="987247902">
      <w:bodyDiv w:val="1"/>
      <w:marLeft w:val="0"/>
      <w:marRight w:val="0"/>
      <w:marTop w:val="0"/>
      <w:marBottom w:val="0"/>
      <w:divBdr>
        <w:top w:val="none" w:sz="0" w:space="0" w:color="auto"/>
        <w:left w:val="none" w:sz="0" w:space="0" w:color="auto"/>
        <w:bottom w:val="none" w:sz="0" w:space="0" w:color="auto"/>
        <w:right w:val="none" w:sz="0" w:space="0" w:color="auto"/>
      </w:divBdr>
      <w:divsChild>
        <w:div w:id="1231815068">
          <w:marLeft w:val="0"/>
          <w:marRight w:val="0"/>
          <w:marTop w:val="0"/>
          <w:marBottom w:val="0"/>
          <w:divBdr>
            <w:top w:val="none" w:sz="0" w:space="0" w:color="auto"/>
            <w:left w:val="none" w:sz="0" w:space="0" w:color="auto"/>
            <w:bottom w:val="none" w:sz="0" w:space="0" w:color="auto"/>
            <w:right w:val="none" w:sz="0" w:space="0" w:color="auto"/>
          </w:divBdr>
        </w:div>
      </w:divsChild>
    </w:div>
    <w:div w:id="990133198">
      <w:bodyDiv w:val="1"/>
      <w:marLeft w:val="0"/>
      <w:marRight w:val="0"/>
      <w:marTop w:val="0"/>
      <w:marBottom w:val="0"/>
      <w:divBdr>
        <w:top w:val="none" w:sz="0" w:space="0" w:color="auto"/>
        <w:left w:val="none" w:sz="0" w:space="0" w:color="auto"/>
        <w:bottom w:val="none" w:sz="0" w:space="0" w:color="auto"/>
        <w:right w:val="none" w:sz="0" w:space="0" w:color="auto"/>
      </w:divBdr>
    </w:div>
    <w:div w:id="1010526700">
      <w:bodyDiv w:val="1"/>
      <w:marLeft w:val="0"/>
      <w:marRight w:val="0"/>
      <w:marTop w:val="0"/>
      <w:marBottom w:val="0"/>
      <w:divBdr>
        <w:top w:val="none" w:sz="0" w:space="0" w:color="auto"/>
        <w:left w:val="none" w:sz="0" w:space="0" w:color="auto"/>
        <w:bottom w:val="none" w:sz="0" w:space="0" w:color="auto"/>
        <w:right w:val="none" w:sz="0" w:space="0" w:color="auto"/>
      </w:divBdr>
    </w:div>
    <w:div w:id="1030716900">
      <w:bodyDiv w:val="1"/>
      <w:marLeft w:val="0"/>
      <w:marRight w:val="0"/>
      <w:marTop w:val="0"/>
      <w:marBottom w:val="0"/>
      <w:divBdr>
        <w:top w:val="none" w:sz="0" w:space="0" w:color="auto"/>
        <w:left w:val="none" w:sz="0" w:space="0" w:color="auto"/>
        <w:bottom w:val="none" w:sz="0" w:space="0" w:color="auto"/>
        <w:right w:val="none" w:sz="0" w:space="0" w:color="auto"/>
      </w:divBdr>
    </w:div>
    <w:div w:id="1047220269">
      <w:bodyDiv w:val="1"/>
      <w:marLeft w:val="0"/>
      <w:marRight w:val="0"/>
      <w:marTop w:val="0"/>
      <w:marBottom w:val="0"/>
      <w:divBdr>
        <w:top w:val="none" w:sz="0" w:space="0" w:color="auto"/>
        <w:left w:val="none" w:sz="0" w:space="0" w:color="auto"/>
        <w:bottom w:val="none" w:sz="0" w:space="0" w:color="auto"/>
        <w:right w:val="none" w:sz="0" w:space="0" w:color="auto"/>
      </w:divBdr>
    </w:div>
    <w:div w:id="1048920686">
      <w:bodyDiv w:val="1"/>
      <w:marLeft w:val="0"/>
      <w:marRight w:val="0"/>
      <w:marTop w:val="0"/>
      <w:marBottom w:val="0"/>
      <w:divBdr>
        <w:top w:val="none" w:sz="0" w:space="0" w:color="auto"/>
        <w:left w:val="none" w:sz="0" w:space="0" w:color="auto"/>
        <w:bottom w:val="none" w:sz="0" w:space="0" w:color="auto"/>
        <w:right w:val="none" w:sz="0" w:space="0" w:color="auto"/>
      </w:divBdr>
    </w:div>
    <w:div w:id="1077705198">
      <w:bodyDiv w:val="1"/>
      <w:marLeft w:val="0"/>
      <w:marRight w:val="0"/>
      <w:marTop w:val="0"/>
      <w:marBottom w:val="0"/>
      <w:divBdr>
        <w:top w:val="none" w:sz="0" w:space="0" w:color="auto"/>
        <w:left w:val="none" w:sz="0" w:space="0" w:color="auto"/>
        <w:bottom w:val="none" w:sz="0" w:space="0" w:color="auto"/>
        <w:right w:val="none" w:sz="0" w:space="0" w:color="auto"/>
      </w:divBdr>
    </w:div>
    <w:div w:id="1098255116">
      <w:bodyDiv w:val="1"/>
      <w:marLeft w:val="0"/>
      <w:marRight w:val="0"/>
      <w:marTop w:val="0"/>
      <w:marBottom w:val="0"/>
      <w:divBdr>
        <w:top w:val="none" w:sz="0" w:space="0" w:color="auto"/>
        <w:left w:val="none" w:sz="0" w:space="0" w:color="auto"/>
        <w:bottom w:val="none" w:sz="0" w:space="0" w:color="auto"/>
        <w:right w:val="none" w:sz="0" w:space="0" w:color="auto"/>
      </w:divBdr>
    </w:div>
    <w:div w:id="1109012099">
      <w:bodyDiv w:val="1"/>
      <w:marLeft w:val="0"/>
      <w:marRight w:val="0"/>
      <w:marTop w:val="0"/>
      <w:marBottom w:val="0"/>
      <w:divBdr>
        <w:top w:val="none" w:sz="0" w:space="0" w:color="auto"/>
        <w:left w:val="none" w:sz="0" w:space="0" w:color="auto"/>
        <w:bottom w:val="none" w:sz="0" w:space="0" w:color="auto"/>
        <w:right w:val="none" w:sz="0" w:space="0" w:color="auto"/>
      </w:divBdr>
    </w:div>
    <w:div w:id="1114667142">
      <w:bodyDiv w:val="1"/>
      <w:marLeft w:val="0"/>
      <w:marRight w:val="0"/>
      <w:marTop w:val="0"/>
      <w:marBottom w:val="0"/>
      <w:divBdr>
        <w:top w:val="none" w:sz="0" w:space="0" w:color="auto"/>
        <w:left w:val="none" w:sz="0" w:space="0" w:color="auto"/>
        <w:bottom w:val="none" w:sz="0" w:space="0" w:color="auto"/>
        <w:right w:val="none" w:sz="0" w:space="0" w:color="auto"/>
      </w:divBdr>
    </w:div>
    <w:div w:id="1150974405">
      <w:bodyDiv w:val="1"/>
      <w:marLeft w:val="0"/>
      <w:marRight w:val="0"/>
      <w:marTop w:val="0"/>
      <w:marBottom w:val="0"/>
      <w:divBdr>
        <w:top w:val="none" w:sz="0" w:space="0" w:color="auto"/>
        <w:left w:val="none" w:sz="0" w:space="0" w:color="auto"/>
        <w:bottom w:val="none" w:sz="0" w:space="0" w:color="auto"/>
        <w:right w:val="none" w:sz="0" w:space="0" w:color="auto"/>
      </w:divBdr>
    </w:div>
    <w:div w:id="1189373656">
      <w:bodyDiv w:val="1"/>
      <w:marLeft w:val="0"/>
      <w:marRight w:val="0"/>
      <w:marTop w:val="0"/>
      <w:marBottom w:val="0"/>
      <w:divBdr>
        <w:top w:val="none" w:sz="0" w:space="0" w:color="auto"/>
        <w:left w:val="none" w:sz="0" w:space="0" w:color="auto"/>
        <w:bottom w:val="none" w:sz="0" w:space="0" w:color="auto"/>
        <w:right w:val="none" w:sz="0" w:space="0" w:color="auto"/>
      </w:divBdr>
    </w:div>
    <w:div w:id="1191600831">
      <w:bodyDiv w:val="1"/>
      <w:marLeft w:val="0"/>
      <w:marRight w:val="0"/>
      <w:marTop w:val="0"/>
      <w:marBottom w:val="0"/>
      <w:divBdr>
        <w:top w:val="none" w:sz="0" w:space="0" w:color="auto"/>
        <w:left w:val="none" w:sz="0" w:space="0" w:color="auto"/>
        <w:bottom w:val="none" w:sz="0" w:space="0" w:color="auto"/>
        <w:right w:val="none" w:sz="0" w:space="0" w:color="auto"/>
      </w:divBdr>
    </w:div>
    <w:div w:id="1215391381">
      <w:bodyDiv w:val="1"/>
      <w:marLeft w:val="0"/>
      <w:marRight w:val="0"/>
      <w:marTop w:val="0"/>
      <w:marBottom w:val="0"/>
      <w:divBdr>
        <w:top w:val="none" w:sz="0" w:space="0" w:color="auto"/>
        <w:left w:val="none" w:sz="0" w:space="0" w:color="auto"/>
        <w:bottom w:val="none" w:sz="0" w:space="0" w:color="auto"/>
        <w:right w:val="none" w:sz="0" w:space="0" w:color="auto"/>
      </w:divBdr>
    </w:div>
    <w:div w:id="1235891986">
      <w:bodyDiv w:val="1"/>
      <w:marLeft w:val="0"/>
      <w:marRight w:val="0"/>
      <w:marTop w:val="0"/>
      <w:marBottom w:val="0"/>
      <w:divBdr>
        <w:top w:val="none" w:sz="0" w:space="0" w:color="auto"/>
        <w:left w:val="none" w:sz="0" w:space="0" w:color="auto"/>
        <w:bottom w:val="none" w:sz="0" w:space="0" w:color="auto"/>
        <w:right w:val="none" w:sz="0" w:space="0" w:color="auto"/>
      </w:divBdr>
    </w:div>
    <w:div w:id="1261378439">
      <w:bodyDiv w:val="1"/>
      <w:marLeft w:val="0"/>
      <w:marRight w:val="0"/>
      <w:marTop w:val="0"/>
      <w:marBottom w:val="0"/>
      <w:divBdr>
        <w:top w:val="none" w:sz="0" w:space="0" w:color="auto"/>
        <w:left w:val="none" w:sz="0" w:space="0" w:color="auto"/>
        <w:bottom w:val="none" w:sz="0" w:space="0" w:color="auto"/>
        <w:right w:val="none" w:sz="0" w:space="0" w:color="auto"/>
      </w:divBdr>
    </w:div>
    <w:div w:id="1274705775">
      <w:bodyDiv w:val="1"/>
      <w:marLeft w:val="0"/>
      <w:marRight w:val="0"/>
      <w:marTop w:val="0"/>
      <w:marBottom w:val="0"/>
      <w:divBdr>
        <w:top w:val="none" w:sz="0" w:space="0" w:color="auto"/>
        <w:left w:val="none" w:sz="0" w:space="0" w:color="auto"/>
        <w:bottom w:val="none" w:sz="0" w:space="0" w:color="auto"/>
        <w:right w:val="none" w:sz="0" w:space="0" w:color="auto"/>
      </w:divBdr>
    </w:div>
    <w:div w:id="1274753377">
      <w:bodyDiv w:val="1"/>
      <w:marLeft w:val="0"/>
      <w:marRight w:val="0"/>
      <w:marTop w:val="0"/>
      <w:marBottom w:val="0"/>
      <w:divBdr>
        <w:top w:val="none" w:sz="0" w:space="0" w:color="auto"/>
        <w:left w:val="none" w:sz="0" w:space="0" w:color="auto"/>
        <w:bottom w:val="none" w:sz="0" w:space="0" w:color="auto"/>
        <w:right w:val="none" w:sz="0" w:space="0" w:color="auto"/>
      </w:divBdr>
      <w:divsChild>
        <w:div w:id="560410105">
          <w:marLeft w:val="0"/>
          <w:marRight w:val="0"/>
          <w:marTop w:val="0"/>
          <w:marBottom w:val="0"/>
          <w:divBdr>
            <w:top w:val="none" w:sz="0" w:space="0" w:color="auto"/>
            <w:left w:val="none" w:sz="0" w:space="0" w:color="auto"/>
            <w:bottom w:val="none" w:sz="0" w:space="0" w:color="auto"/>
            <w:right w:val="none" w:sz="0" w:space="0" w:color="auto"/>
          </w:divBdr>
        </w:div>
      </w:divsChild>
    </w:div>
    <w:div w:id="1296714325">
      <w:bodyDiv w:val="1"/>
      <w:marLeft w:val="0"/>
      <w:marRight w:val="0"/>
      <w:marTop w:val="0"/>
      <w:marBottom w:val="0"/>
      <w:divBdr>
        <w:top w:val="none" w:sz="0" w:space="0" w:color="auto"/>
        <w:left w:val="none" w:sz="0" w:space="0" w:color="auto"/>
        <w:bottom w:val="none" w:sz="0" w:space="0" w:color="auto"/>
        <w:right w:val="none" w:sz="0" w:space="0" w:color="auto"/>
      </w:divBdr>
    </w:div>
    <w:div w:id="1302031208">
      <w:bodyDiv w:val="1"/>
      <w:marLeft w:val="0"/>
      <w:marRight w:val="0"/>
      <w:marTop w:val="0"/>
      <w:marBottom w:val="0"/>
      <w:divBdr>
        <w:top w:val="none" w:sz="0" w:space="0" w:color="auto"/>
        <w:left w:val="none" w:sz="0" w:space="0" w:color="auto"/>
        <w:bottom w:val="none" w:sz="0" w:space="0" w:color="auto"/>
        <w:right w:val="none" w:sz="0" w:space="0" w:color="auto"/>
      </w:divBdr>
    </w:div>
    <w:div w:id="1322927651">
      <w:bodyDiv w:val="1"/>
      <w:marLeft w:val="0"/>
      <w:marRight w:val="0"/>
      <w:marTop w:val="0"/>
      <w:marBottom w:val="0"/>
      <w:divBdr>
        <w:top w:val="none" w:sz="0" w:space="0" w:color="auto"/>
        <w:left w:val="none" w:sz="0" w:space="0" w:color="auto"/>
        <w:bottom w:val="none" w:sz="0" w:space="0" w:color="auto"/>
        <w:right w:val="none" w:sz="0" w:space="0" w:color="auto"/>
      </w:divBdr>
      <w:divsChild>
        <w:div w:id="1574705139">
          <w:marLeft w:val="0"/>
          <w:marRight w:val="0"/>
          <w:marTop w:val="0"/>
          <w:marBottom w:val="0"/>
          <w:divBdr>
            <w:top w:val="none" w:sz="0" w:space="0" w:color="auto"/>
            <w:left w:val="none" w:sz="0" w:space="0" w:color="auto"/>
            <w:bottom w:val="none" w:sz="0" w:space="0" w:color="auto"/>
            <w:right w:val="none" w:sz="0" w:space="0" w:color="auto"/>
          </w:divBdr>
        </w:div>
      </w:divsChild>
    </w:div>
    <w:div w:id="1324699458">
      <w:bodyDiv w:val="1"/>
      <w:marLeft w:val="0"/>
      <w:marRight w:val="0"/>
      <w:marTop w:val="0"/>
      <w:marBottom w:val="0"/>
      <w:divBdr>
        <w:top w:val="none" w:sz="0" w:space="0" w:color="auto"/>
        <w:left w:val="none" w:sz="0" w:space="0" w:color="auto"/>
        <w:bottom w:val="none" w:sz="0" w:space="0" w:color="auto"/>
        <w:right w:val="none" w:sz="0" w:space="0" w:color="auto"/>
      </w:divBdr>
    </w:div>
    <w:div w:id="1407800538">
      <w:bodyDiv w:val="1"/>
      <w:marLeft w:val="0"/>
      <w:marRight w:val="0"/>
      <w:marTop w:val="0"/>
      <w:marBottom w:val="0"/>
      <w:divBdr>
        <w:top w:val="none" w:sz="0" w:space="0" w:color="auto"/>
        <w:left w:val="none" w:sz="0" w:space="0" w:color="auto"/>
        <w:bottom w:val="none" w:sz="0" w:space="0" w:color="auto"/>
        <w:right w:val="none" w:sz="0" w:space="0" w:color="auto"/>
      </w:divBdr>
      <w:divsChild>
        <w:div w:id="286284089">
          <w:marLeft w:val="0"/>
          <w:marRight w:val="0"/>
          <w:marTop w:val="0"/>
          <w:marBottom w:val="0"/>
          <w:divBdr>
            <w:top w:val="none" w:sz="0" w:space="0" w:color="auto"/>
            <w:left w:val="none" w:sz="0" w:space="0" w:color="auto"/>
            <w:bottom w:val="none" w:sz="0" w:space="0" w:color="auto"/>
            <w:right w:val="none" w:sz="0" w:space="0" w:color="auto"/>
          </w:divBdr>
        </w:div>
        <w:div w:id="1716269106">
          <w:marLeft w:val="0"/>
          <w:marRight w:val="0"/>
          <w:marTop w:val="0"/>
          <w:marBottom w:val="0"/>
          <w:divBdr>
            <w:top w:val="none" w:sz="0" w:space="0" w:color="auto"/>
            <w:left w:val="none" w:sz="0" w:space="0" w:color="auto"/>
            <w:bottom w:val="none" w:sz="0" w:space="0" w:color="auto"/>
            <w:right w:val="none" w:sz="0" w:space="0" w:color="auto"/>
          </w:divBdr>
        </w:div>
        <w:div w:id="2067558366">
          <w:marLeft w:val="0"/>
          <w:marRight w:val="0"/>
          <w:marTop w:val="0"/>
          <w:marBottom w:val="0"/>
          <w:divBdr>
            <w:top w:val="none" w:sz="0" w:space="0" w:color="auto"/>
            <w:left w:val="none" w:sz="0" w:space="0" w:color="auto"/>
            <w:bottom w:val="none" w:sz="0" w:space="0" w:color="auto"/>
            <w:right w:val="none" w:sz="0" w:space="0" w:color="auto"/>
          </w:divBdr>
        </w:div>
      </w:divsChild>
    </w:div>
    <w:div w:id="1423574215">
      <w:bodyDiv w:val="1"/>
      <w:marLeft w:val="0"/>
      <w:marRight w:val="0"/>
      <w:marTop w:val="0"/>
      <w:marBottom w:val="0"/>
      <w:divBdr>
        <w:top w:val="none" w:sz="0" w:space="0" w:color="auto"/>
        <w:left w:val="none" w:sz="0" w:space="0" w:color="auto"/>
        <w:bottom w:val="none" w:sz="0" w:space="0" w:color="auto"/>
        <w:right w:val="none" w:sz="0" w:space="0" w:color="auto"/>
      </w:divBdr>
    </w:div>
    <w:div w:id="1452238895">
      <w:bodyDiv w:val="1"/>
      <w:marLeft w:val="0"/>
      <w:marRight w:val="0"/>
      <w:marTop w:val="0"/>
      <w:marBottom w:val="0"/>
      <w:divBdr>
        <w:top w:val="none" w:sz="0" w:space="0" w:color="auto"/>
        <w:left w:val="none" w:sz="0" w:space="0" w:color="auto"/>
        <w:bottom w:val="none" w:sz="0" w:space="0" w:color="auto"/>
        <w:right w:val="none" w:sz="0" w:space="0" w:color="auto"/>
      </w:divBdr>
    </w:div>
    <w:div w:id="1457603383">
      <w:bodyDiv w:val="1"/>
      <w:marLeft w:val="0"/>
      <w:marRight w:val="0"/>
      <w:marTop w:val="0"/>
      <w:marBottom w:val="0"/>
      <w:divBdr>
        <w:top w:val="none" w:sz="0" w:space="0" w:color="auto"/>
        <w:left w:val="none" w:sz="0" w:space="0" w:color="auto"/>
        <w:bottom w:val="none" w:sz="0" w:space="0" w:color="auto"/>
        <w:right w:val="none" w:sz="0" w:space="0" w:color="auto"/>
      </w:divBdr>
    </w:div>
    <w:div w:id="1461462488">
      <w:bodyDiv w:val="1"/>
      <w:marLeft w:val="0"/>
      <w:marRight w:val="0"/>
      <w:marTop w:val="0"/>
      <w:marBottom w:val="0"/>
      <w:divBdr>
        <w:top w:val="none" w:sz="0" w:space="0" w:color="auto"/>
        <w:left w:val="none" w:sz="0" w:space="0" w:color="auto"/>
        <w:bottom w:val="none" w:sz="0" w:space="0" w:color="auto"/>
        <w:right w:val="none" w:sz="0" w:space="0" w:color="auto"/>
      </w:divBdr>
    </w:div>
    <w:div w:id="1480489644">
      <w:bodyDiv w:val="1"/>
      <w:marLeft w:val="0"/>
      <w:marRight w:val="0"/>
      <w:marTop w:val="0"/>
      <w:marBottom w:val="0"/>
      <w:divBdr>
        <w:top w:val="none" w:sz="0" w:space="0" w:color="auto"/>
        <w:left w:val="none" w:sz="0" w:space="0" w:color="auto"/>
        <w:bottom w:val="none" w:sz="0" w:space="0" w:color="auto"/>
        <w:right w:val="none" w:sz="0" w:space="0" w:color="auto"/>
      </w:divBdr>
    </w:div>
    <w:div w:id="1483885585">
      <w:bodyDiv w:val="1"/>
      <w:marLeft w:val="0"/>
      <w:marRight w:val="0"/>
      <w:marTop w:val="0"/>
      <w:marBottom w:val="0"/>
      <w:divBdr>
        <w:top w:val="none" w:sz="0" w:space="0" w:color="auto"/>
        <w:left w:val="none" w:sz="0" w:space="0" w:color="auto"/>
        <w:bottom w:val="none" w:sz="0" w:space="0" w:color="auto"/>
        <w:right w:val="none" w:sz="0" w:space="0" w:color="auto"/>
      </w:divBdr>
    </w:div>
    <w:div w:id="1502626979">
      <w:bodyDiv w:val="1"/>
      <w:marLeft w:val="0"/>
      <w:marRight w:val="0"/>
      <w:marTop w:val="0"/>
      <w:marBottom w:val="0"/>
      <w:divBdr>
        <w:top w:val="none" w:sz="0" w:space="0" w:color="auto"/>
        <w:left w:val="none" w:sz="0" w:space="0" w:color="auto"/>
        <w:bottom w:val="none" w:sz="0" w:space="0" w:color="auto"/>
        <w:right w:val="none" w:sz="0" w:space="0" w:color="auto"/>
      </w:divBdr>
    </w:div>
    <w:div w:id="1512798389">
      <w:bodyDiv w:val="1"/>
      <w:marLeft w:val="0"/>
      <w:marRight w:val="0"/>
      <w:marTop w:val="0"/>
      <w:marBottom w:val="0"/>
      <w:divBdr>
        <w:top w:val="none" w:sz="0" w:space="0" w:color="auto"/>
        <w:left w:val="none" w:sz="0" w:space="0" w:color="auto"/>
        <w:bottom w:val="none" w:sz="0" w:space="0" w:color="auto"/>
        <w:right w:val="none" w:sz="0" w:space="0" w:color="auto"/>
      </w:divBdr>
      <w:divsChild>
        <w:div w:id="1735473085">
          <w:marLeft w:val="0"/>
          <w:marRight w:val="0"/>
          <w:marTop w:val="0"/>
          <w:marBottom w:val="0"/>
          <w:divBdr>
            <w:top w:val="none" w:sz="0" w:space="0" w:color="auto"/>
            <w:left w:val="none" w:sz="0" w:space="0" w:color="auto"/>
            <w:bottom w:val="none" w:sz="0" w:space="0" w:color="auto"/>
            <w:right w:val="none" w:sz="0" w:space="0" w:color="auto"/>
          </w:divBdr>
          <w:divsChild>
            <w:div w:id="710615068">
              <w:marLeft w:val="0"/>
              <w:marRight w:val="0"/>
              <w:marTop w:val="0"/>
              <w:marBottom w:val="0"/>
              <w:divBdr>
                <w:top w:val="none" w:sz="0" w:space="0" w:color="auto"/>
                <w:left w:val="none" w:sz="0" w:space="0" w:color="auto"/>
                <w:bottom w:val="none" w:sz="0" w:space="0" w:color="auto"/>
                <w:right w:val="none" w:sz="0" w:space="0" w:color="auto"/>
              </w:divBdr>
            </w:div>
            <w:div w:id="148854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64735">
      <w:bodyDiv w:val="1"/>
      <w:marLeft w:val="0"/>
      <w:marRight w:val="0"/>
      <w:marTop w:val="0"/>
      <w:marBottom w:val="0"/>
      <w:divBdr>
        <w:top w:val="none" w:sz="0" w:space="0" w:color="auto"/>
        <w:left w:val="none" w:sz="0" w:space="0" w:color="auto"/>
        <w:bottom w:val="none" w:sz="0" w:space="0" w:color="auto"/>
        <w:right w:val="none" w:sz="0" w:space="0" w:color="auto"/>
      </w:divBdr>
    </w:div>
    <w:div w:id="1532111935">
      <w:bodyDiv w:val="1"/>
      <w:marLeft w:val="0"/>
      <w:marRight w:val="0"/>
      <w:marTop w:val="0"/>
      <w:marBottom w:val="0"/>
      <w:divBdr>
        <w:top w:val="none" w:sz="0" w:space="0" w:color="auto"/>
        <w:left w:val="none" w:sz="0" w:space="0" w:color="auto"/>
        <w:bottom w:val="none" w:sz="0" w:space="0" w:color="auto"/>
        <w:right w:val="none" w:sz="0" w:space="0" w:color="auto"/>
      </w:divBdr>
      <w:divsChild>
        <w:div w:id="904991804">
          <w:marLeft w:val="0"/>
          <w:marRight w:val="0"/>
          <w:marTop w:val="0"/>
          <w:marBottom w:val="0"/>
          <w:divBdr>
            <w:top w:val="none" w:sz="0" w:space="0" w:color="auto"/>
            <w:left w:val="none" w:sz="0" w:space="0" w:color="auto"/>
            <w:bottom w:val="none" w:sz="0" w:space="0" w:color="auto"/>
            <w:right w:val="none" w:sz="0" w:space="0" w:color="auto"/>
          </w:divBdr>
        </w:div>
      </w:divsChild>
    </w:div>
    <w:div w:id="1550339768">
      <w:bodyDiv w:val="1"/>
      <w:marLeft w:val="0"/>
      <w:marRight w:val="0"/>
      <w:marTop w:val="0"/>
      <w:marBottom w:val="0"/>
      <w:divBdr>
        <w:top w:val="none" w:sz="0" w:space="0" w:color="auto"/>
        <w:left w:val="none" w:sz="0" w:space="0" w:color="auto"/>
        <w:bottom w:val="none" w:sz="0" w:space="0" w:color="auto"/>
        <w:right w:val="none" w:sz="0" w:space="0" w:color="auto"/>
      </w:divBdr>
      <w:divsChild>
        <w:div w:id="577373930">
          <w:marLeft w:val="0"/>
          <w:marRight w:val="0"/>
          <w:marTop w:val="0"/>
          <w:marBottom w:val="0"/>
          <w:divBdr>
            <w:top w:val="none" w:sz="0" w:space="0" w:color="auto"/>
            <w:left w:val="none" w:sz="0" w:space="0" w:color="auto"/>
            <w:bottom w:val="none" w:sz="0" w:space="0" w:color="auto"/>
            <w:right w:val="none" w:sz="0" w:space="0" w:color="auto"/>
          </w:divBdr>
        </w:div>
        <w:div w:id="1067217988">
          <w:marLeft w:val="0"/>
          <w:marRight w:val="0"/>
          <w:marTop w:val="0"/>
          <w:marBottom w:val="0"/>
          <w:divBdr>
            <w:top w:val="none" w:sz="0" w:space="0" w:color="auto"/>
            <w:left w:val="none" w:sz="0" w:space="0" w:color="auto"/>
            <w:bottom w:val="none" w:sz="0" w:space="0" w:color="auto"/>
            <w:right w:val="none" w:sz="0" w:space="0" w:color="auto"/>
          </w:divBdr>
        </w:div>
        <w:div w:id="1863860581">
          <w:marLeft w:val="0"/>
          <w:marRight w:val="0"/>
          <w:marTop w:val="0"/>
          <w:marBottom w:val="0"/>
          <w:divBdr>
            <w:top w:val="none" w:sz="0" w:space="0" w:color="auto"/>
            <w:left w:val="none" w:sz="0" w:space="0" w:color="auto"/>
            <w:bottom w:val="none" w:sz="0" w:space="0" w:color="auto"/>
            <w:right w:val="none" w:sz="0" w:space="0" w:color="auto"/>
          </w:divBdr>
        </w:div>
      </w:divsChild>
    </w:div>
    <w:div w:id="1583567886">
      <w:bodyDiv w:val="1"/>
      <w:marLeft w:val="0"/>
      <w:marRight w:val="0"/>
      <w:marTop w:val="0"/>
      <w:marBottom w:val="0"/>
      <w:divBdr>
        <w:top w:val="none" w:sz="0" w:space="0" w:color="auto"/>
        <w:left w:val="none" w:sz="0" w:space="0" w:color="auto"/>
        <w:bottom w:val="none" w:sz="0" w:space="0" w:color="auto"/>
        <w:right w:val="none" w:sz="0" w:space="0" w:color="auto"/>
      </w:divBdr>
    </w:div>
    <w:div w:id="1603225433">
      <w:bodyDiv w:val="1"/>
      <w:marLeft w:val="0"/>
      <w:marRight w:val="0"/>
      <w:marTop w:val="0"/>
      <w:marBottom w:val="0"/>
      <w:divBdr>
        <w:top w:val="none" w:sz="0" w:space="0" w:color="auto"/>
        <w:left w:val="none" w:sz="0" w:space="0" w:color="auto"/>
        <w:bottom w:val="none" w:sz="0" w:space="0" w:color="auto"/>
        <w:right w:val="none" w:sz="0" w:space="0" w:color="auto"/>
      </w:divBdr>
    </w:div>
    <w:div w:id="1604412037">
      <w:bodyDiv w:val="1"/>
      <w:marLeft w:val="0"/>
      <w:marRight w:val="0"/>
      <w:marTop w:val="0"/>
      <w:marBottom w:val="0"/>
      <w:divBdr>
        <w:top w:val="none" w:sz="0" w:space="0" w:color="auto"/>
        <w:left w:val="none" w:sz="0" w:space="0" w:color="auto"/>
        <w:bottom w:val="none" w:sz="0" w:space="0" w:color="auto"/>
        <w:right w:val="none" w:sz="0" w:space="0" w:color="auto"/>
      </w:divBdr>
      <w:divsChild>
        <w:div w:id="1372732182">
          <w:marLeft w:val="0"/>
          <w:marRight w:val="0"/>
          <w:marTop w:val="0"/>
          <w:marBottom w:val="0"/>
          <w:divBdr>
            <w:top w:val="none" w:sz="0" w:space="0" w:color="auto"/>
            <w:left w:val="none" w:sz="0" w:space="0" w:color="auto"/>
            <w:bottom w:val="none" w:sz="0" w:space="0" w:color="auto"/>
            <w:right w:val="none" w:sz="0" w:space="0" w:color="auto"/>
          </w:divBdr>
        </w:div>
      </w:divsChild>
    </w:div>
    <w:div w:id="1614707589">
      <w:bodyDiv w:val="1"/>
      <w:marLeft w:val="0"/>
      <w:marRight w:val="0"/>
      <w:marTop w:val="0"/>
      <w:marBottom w:val="0"/>
      <w:divBdr>
        <w:top w:val="none" w:sz="0" w:space="0" w:color="auto"/>
        <w:left w:val="none" w:sz="0" w:space="0" w:color="auto"/>
        <w:bottom w:val="none" w:sz="0" w:space="0" w:color="auto"/>
        <w:right w:val="none" w:sz="0" w:space="0" w:color="auto"/>
      </w:divBdr>
    </w:div>
    <w:div w:id="1620868821">
      <w:bodyDiv w:val="1"/>
      <w:marLeft w:val="0"/>
      <w:marRight w:val="0"/>
      <w:marTop w:val="0"/>
      <w:marBottom w:val="0"/>
      <w:divBdr>
        <w:top w:val="none" w:sz="0" w:space="0" w:color="auto"/>
        <w:left w:val="none" w:sz="0" w:space="0" w:color="auto"/>
        <w:bottom w:val="none" w:sz="0" w:space="0" w:color="auto"/>
        <w:right w:val="none" w:sz="0" w:space="0" w:color="auto"/>
      </w:divBdr>
    </w:div>
    <w:div w:id="1629163702">
      <w:bodyDiv w:val="1"/>
      <w:marLeft w:val="0"/>
      <w:marRight w:val="0"/>
      <w:marTop w:val="0"/>
      <w:marBottom w:val="0"/>
      <w:divBdr>
        <w:top w:val="none" w:sz="0" w:space="0" w:color="auto"/>
        <w:left w:val="none" w:sz="0" w:space="0" w:color="auto"/>
        <w:bottom w:val="none" w:sz="0" w:space="0" w:color="auto"/>
        <w:right w:val="none" w:sz="0" w:space="0" w:color="auto"/>
      </w:divBdr>
    </w:div>
    <w:div w:id="1631016591">
      <w:bodyDiv w:val="1"/>
      <w:marLeft w:val="0"/>
      <w:marRight w:val="0"/>
      <w:marTop w:val="0"/>
      <w:marBottom w:val="0"/>
      <w:divBdr>
        <w:top w:val="none" w:sz="0" w:space="0" w:color="auto"/>
        <w:left w:val="none" w:sz="0" w:space="0" w:color="auto"/>
        <w:bottom w:val="none" w:sz="0" w:space="0" w:color="auto"/>
        <w:right w:val="none" w:sz="0" w:space="0" w:color="auto"/>
      </w:divBdr>
    </w:div>
    <w:div w:id="1637493866">
      <w:bodyDiv w:val="1"/>
      <w:marLeft w:val="0"/>
      <w:marRight w:val="0"/>
      <w:marTop w:val="0"/>
      <w:marBottom w:val="0"/>
      <w:divBdr>
        <w:top w:val="none" w:sz="0" w:space="0" w:color="auto"/>
        <w:left w:val="none" w:sz="0" w:space="0" w:color="auto"/>
        <w:bottom w:val="none" w:sz="0" w:space="0" w:color="auto"/>
        <w:right w:val="none" w:sz="0" w:space="0" w:color="auto"/>
      </w:divBdr>
      <w:divsChild>
        <w:div w:id="152916059">
          <w:marLeft w:val="0"/>
          <w:marRight w:val="0"/>
          <w:marTop w:val="0"/>
          <w:marBottom w:val="0"/>
          <w:divBdr>
            <w:top w:val="none" w:sz="0" w:space="0" w:color="auto"/>
            <w:left w:val="none" w:sz="0" w:space="0" w:color="auto"/>
            <w:bottom w:val="none" w:sz="0" w:space="0" w:color="auto"/>
            <w:right w:val="none" w:sz="0" w:space="0" w:color="auto"/>
          </w:divBdr>
        </w:div>
      </w:divsChild>
    </w:div>
    <w:div w:id="1694333470">
      <w:bodyDiv w:val="1"/>
      <w:marLeft w:val="0"/>
      <w:marRight w:val="0"/>
      <w:marTop w:val="0"/>
      <w:marBottom w:val="0"/>
      <w:divBdr>
        <w:top w:val="none" w:sz="0" w:space="0" w:color="auto"/>
        <w:left w:val="none" w:sz="0" w:space="0" w:color="auto"/>
        <w:bottom w:val="none" w:sz="0" w:space="0" w:color="auto"/>
        <w:right w:val="none" w:sz="0" w:space="0" w:color="auto"/>
      </w:divBdr>
    </w:div>
    <w:div w:id="1774544612">
      <w:bodyDiv w:val="1"/>
      <w:marLeft w:val="0"/>
      <w:marRight w:val="0"/>
      <w:marTop w:val="0"/>
      <w:marBottom w:val="0"/>
      <w:divBdr>
        <w:top w:val="none" w:sz="0" w:space="0" w:color="auto"/>
        <w:left w:val="none" w:sz="0" w:space="0" w:color="auto"/>
        <w:bottom w:val="none" w:sz="0" w:space="0" w:color="auto"/>
        <w:right w:val="none" w:sz="0" w:space="0" w:color="auto"/>
      </w:divBdr>
    </w:div>
    <w:div w:id="1792748334">
      <w:bodyDiv w:val="1"/>
      <w:marLeft w:val="0"/>
      <w:marRight w:val="0"/>
      <w:marTop w:val="0"/>
      <w:marBottom w:val="0"/>
      <w:divBdr>
        <w:top w:val="none" w:sz="0" w:space="0" w:color="auto"/>
        <w:left w:val="none" w:sz="0" w:space="0" w:color="auto"/>
        <w:bottom w:val="none" w:sz="0" w:space="0" w:color="auto"/>
        <w:right w:val="none" w:sz="0" w:space="0" w:color="auto"/>
      </w:divBdr>
      <w:divsChild>
        <w:div w:id="248586941">
          <w:marLeft w:val="864"/>
          <w:marRight w:val="0"/>
          <w:marTop w:val="100"/>
          <w:marBottom w:val="0"/>
          <w:divBdr>
            <w:top w:val="none" w:sz="0" w:space="0" w:color="auto"/>
            <w:left w:val="none" w:sz="0" w:space="0" w:color="auto"/>
            <w:bottom w:val="none" w:sz="0" w:space="0" w:color="auto"/>
            <w:right w:val="none" w:sz="0" w:space="0" w:color="auto"/>
          </w:divBdr>
        </w:div>
        <w:div w:id="1093941472">
          <w:marLeft w:val="864"/>
          <w:marRight w:val="0"/>
          <w:marTop w:val="100"/>
          <w:marBottom w:val="0"/>
          <w:divBdr>
            <w:top w:val="none" w:sz="0" w:space="0" w:color="auto"/>
            <w:left w:val="none" w:sz="0" w:space="0" w:color="auto"/>
            <w:bottom w:val="none" w:sz="0" w:space="0" w:color="auto"/>
            <w:right w:val="none" w:sz="0" w:space="0" w:color="auto"/>
          </w:divBdr>
        </w:div>
        <w:div w:id="1306861420">
          <w:marLeft w:val="864"/>
          <w:marRight w:val="0"/>
          <w:marTop w:val="100"/>
          <w:marBottom w:val="0"/>
          <w:divBdr>
            <w:top w:val="none" w:sz="0" w:space="0" w:color="auto"/>
            <w:left w:val="none" w:sz="0" w:space="0" w:color="auto"/>
            <w:bottom w:val="none" w:sz="0" w:space="0" w:color="auto"/>
            <w:right w:val="none" w:sz="0" w:space="0" w:color="auto"/>
          </w:divBdr>
        </w:div>
        <w:div w:id="1584484346">
          <w:marLeft w:val="432"/>
          <w:marRight w:val="0"/>
          <w:marTop w:val="120"/>
          <w:marBottom w:val="0"/>
          <w:divBdr>
            <w:top w:val="none" w:sz="0" w:space="0" w:color="auto"/>
            <w:left w:val="none" w:sz="0" w:space="0" w:color="auto"/>
            <w:bottom w:val="none" w:sz="0" w:space="0" w:color="auto"/>
            <w:right w:val="none" w:sz="0" w:space="0" w:color="auto"/>
          </w:divBdr>
        </w:div>
        <w:div w:id="2125610852">
          <w:marLeft w:val="864"/>
          <w:marRight w:val="0"/>
          <w:marTop w:val="100"/>
          <w:marBottom w:val="0"/>
          <w:divBdr>
            <w:top w:val="none" w:sz="0" w:space="0" w:color="auto"/>
            <w:left w:val="none" w:sz="0" w:space="0" w:color="auto"/>
            <w:bottom w:val="none" w:sz="0" w:space="0" w:color="auto"/>
            <w:right w:val="none" w:sz="0" w:space="0" w:color="auto"/>
          </w:divBdr>
        </w:div>
      </w:divsChild>
    </w:div>
    <w:div w:id="1830635967">
      <w:bodyDiv w:val="1"/>
      <w:marLeft w:val="0"/>
      <w:marRight w:val="0"/>
      <w:marTop w:val="0"/>
      <w:marBottom w:val="0"/>
      <w:divBdr>
        <w:top w:val="none" w:sz="0" w:space="0" w:color="auto"/>
        <w:left w:val="none" w:sz="0" w:space="0" w:color="auto"/>
        <w:bottom w:val="none" w:sz="0" w:space="0" w:color="auto"/>
        <w:right w:val="none" w:sz="0" w:space="0" w:color="auto"/>
      </w:divBdr>
    </w:div>
    <w:div w:id="1873883809">
      <w:bodyDiv w:val="1"/>
      <w:marLeft w:val="0"/>
      <w:marRight w:val="0"/>
      <w:marTop w:val="0"/>
      <w:marBottom w:val="0"/>
      <w:divBdr>
        <w:top w:val="none" w:sz="0" w:space="0" w:color="auto"/>
        <w:left w:val="none" w:sz="0" w:space="0" w:color="auto"/>
        <w:bottom w:val="none" w:sz="0" w:space="0" w:color="auto"/>
        <w:right w:val="none" w:sz="0" w:space="0" w:color="auto"/>
      </w:divBdr>
    </w:div>
    <w:div w:id="1873884392">
      <w:bodyDiv w:val="1"/>
      <w:marLeft w:val="0"/>
      <w:marRight w:val="0"/>
      <w:marTop w:val="0"/>
      <w:marBottom w:val="0"/>
      <w:divBdr>
        <w:top w:val="none" w:sz="0" w:space="0" w:color="auto"/>
        <w:left w:val="none" w:sz="0" w:space="0" w:color="auto"/>
        <w:bottom w:val="none" w:sz="0" w:space="0" w:color="auto"/>
        <w:right w:val="none" w:sz="0" w:space="0" w:color="auto"/>
      </w:divBdr>
    </w:div>
    <w:div w:id="1906522271">
      <w:bodyDiv w:val="1"/>
      <w:marLeft w:val="0"/>
      <w:marRight w:val="0"/>
      <w:marTop w:val="0"/>
      <w:marBottom w:val="0"/>
      <w:divBdr>
        <w:top w:val="none" w:sz="0" w:space="0" w:color="auto"/>
        <w:left w:val="none" w:sz="0" w:space="0" w:color="auto"/>
        <w:bottom w:val="none" w:sz="0" w:space="0" w:color="auto"/>
        <w:right w:val="none" w:sz="0" w:space="0" w:color="auto"/>
      </w:divBdr>
    </w:div>
    <w:div w:id="1947617460">
      <w:bodyDiv w:val="1"/>
      <w:marLeft w:val="0"/>
      <w:marRight w:val="0"/>
      <w:marTop w:val="0"/>
      <w:marBottom w:val="0"/>
      <w:divBdr>
        <w:top w:val="none" w:sz="0" w:space="0" w:color="auto"/>
        <w:left w:val="none" w:sz="0" w:space="0" w:color="auto"/>
        <w:bottom w:val="none" w:sz="0" w:space="0" w:color="auto"/>
        <w:right w:val="none" w:sz="0" w:space="0" w:color="auto"/>
      </w:divBdr>
      <w:divsChild>
        <w:div w:id="2007438440">
          <w:marLeft w:val="0"/>
          <w:marRight w:val="0"/>
          <w:marTop w:val="0"/>
          <w:marBottom w:val="0"/>
          <w:divBdr>
            <w:top w:val="none" w:sz="0" w:space="0" w:color="auto"/>
            <w:left w:val="none" w:sz="0" w:space="0" w:color="auto"/>
            <w:bottom w:val="none" w:sz="0" w:space="0" w:color="auto"/>
            <w:right w:val="none" w:sz="0" w:space="0" w:color="auto"/>
          </w:divBdr>
        </w:div>
      </w:divsChild>
    </w:div>
    <w:div w:id="1954894977">
      <w:bodyDiv w:val="1"/>
      <w:marLeft w:val="0"/>
      <w:marRight w:val="0"/>
      <w:marTop w:val="0"/>
      <w:marBottom w:val="0"/>
      <w:divBdr>
        <w:top w:val="none" w:sz="0" w:space="0" w:color="auto"/>
        <w:left w:val="none" w:sz="0" w:space="0" w:color="auto"/>
        <w:bottom w:val="none" w:sz="0" w:space="0" w:color="auto"/>
        <w:right w:val="none" w:sz="0" w:space="0" w:color="auto"/>
      </w:divBdr>
    </w:div>
    <w:div w:id="1960255552">
      <w:bodyDiv w:val="1"/>
      <w:marLeft w:val="0"/>
      <w:marRight w:val="0"/>
      <w:marTop w:val="0"/>
      <w:marBottom w:val="0"/>
      <w:divBdr>
        <w:top w:val="none" w:sz="0" w:space="0" w:color="auto"/>
        <w:left w:val="none" w:sz="0" w:space="0" w:color="auto"/>
        <w:bottom w:val="none" w:sz="0" w:space="0" w:color="auto"/>
        <w:right w:val="none" w:sz="0" w:space="0" w:color="auto"/>
      </w:divBdr>
    </w:div>
    <w:div w:id="1974752127">
      <w:bodyDiv w:val="1"/>
      <w:marLeft w:val="0"/>
      <w:marRight w:val="0"/>
      <w:marTop w:val="0"/>
      <w:marBottom w:val="0"/>
      <w:divBdr>
        <w:top w:val="none" w:sz="0" w:space="0" w:color="auto"/>
        <w:left w:val="none" w:sz="0" w:space="0" w:color="auto"/>
        <w:bottom w:val="none" w:sz="0" w:space="0" w:color="auto"/>
        <w:right w:val="none" w:sz="0" w:space="0" w:color="auto"/>
      </w:divBdr>
    </w:div>
    <w:div w:id="1997106642">
      <w:bodyDiv w:val="1"/>
      <w:marLeft w:val="0"/>
      <w:marRight w:val="0"/>
      <w:marTop w:val="0"/>
      <w:marBottom w:val="0"/>
      <w:divBdr>
        <w:top w:val="none" w:sz="0" w:space="0" w:color="auto"/>
        <w:left w:val="none" w:sz="0" w:space="0" w:color="auto"/>
        <w:bottom w:val="none" w:sz="0" w:space="0" w:color="auto"/>
        <w:right w:val="none" w:sz="0" w:space="0" w:color="auto"/>
      </w:divBdr>
    </w:div>
    <w:div w:id="2002654598">
      <w:bodyDiv w:val="1"/>
      <w:marLeft w:val="0"/>
      <w:marRight w:val="0"/>
      <w:marTop w:val="0"/>
      <w:marBottom w:val="0"/>
      <w:divBdr>
        <w:top w:val="none" w:sz="0" w:space="0" w:color="auto"/>
        <w:left w:val="none" w:sz="0" w:space="0" w:color="auto"/>
        <w:bottom w:val="none" w:sz="0" w:space="0" w:color="auto"/>
        <w:right w:val="none" w:sz="0" w:space="0" w:color="auto"/>
      </w:divBdr>
    </w:div>
    <w:div w:id="2015452282">
      <w:bodyDiv w:val="1"/>
      <w:marLeft w:val="0"/>
      <w:marRight w:val="0"/>
      <w:marTop w:val="0"/>
      <w:marBottom w:val="0"/>
      <w:divBdr>
        <w:top w:val="none" w:sz="0" w:space="0" w:color="auto"/>
        <w:left w:val="none" w:sz="0" w:space="0" w:color="auto"/>
        <w:bottom w:val="none" w:sz="0" w:space="0" w:color="auto"/>
        <w:right w:val="none" w:sz="0" w:space="0" w:color="auto"/>
      </w:divBdr>
    </w:div>
    <w:div w:id="2062247730">
      <w:bodyDiv w:val="1"/>
      <w:marLeft w:val="0"/>
      <w:marRight w:val="0"/>
      <w:marTop w:val="0"/>
      <w:marBottom w:val="0"/>
      <w:divBdr>
        <w:top w:val="none" w:sz="0" w:space="0" w:color="auto"/>
        <w:left w:val="none" w:sz="0" w:space="0" w:color="auto"/>
        <w:bottom w:val="none" w:sz="0" w:space="0" w:color="auto"/>
        <w:right w:val="none" w:sz="0" w:space="0" w:color="auto"/>
      </w:divBdr>
    </w:div>
    <w:div w:id="2102986377">
      <w:bodyDiv w:val="1"/>
      <w:marLeft w:val="0"/>
      <w:marRight w:val="0"/>
      <w:marTop w:val="0"/>
      <w:marBottom w:val="0"/>
      <w:divBdr>
        <w:top w:val="none" w:sz="0" w:space="0" w:color="auto"/>
        <w:left w:val="none" w:sz="0" w:space="0" w:color="auto"/>
        <w:bottom w:val="none" w:sz="0" w:space="0" w:color="auto"/>
        <w:right w:val="none" w:sz="0" w:space="0" w:color="auto"/>
      </w:divBdr>
    </w:div>
    <w:div w:id="2136832258">
      <w:bodyDiv w:val="1"/>
      <w:marLeft w:val="0"/>
      <w:marRight w:val="0"/>
      <w:marTop w:val="0"/>
      <w:marBottom w:val="0"/>
      <w:divBdr>
        <w:top w:val="none" w:sz="0" w:space="0" w:color="auto"/>
        <w:left w:val="none" w:sz="0" w:space="0" w:color="auto"/>
        <w:bottom w:val="none" w:sz="0" w:space="0" w:color="auto"/>
        <w:right w:val="none" w:sz="0" w:space="0" w:color="auto"/>
      </w:divBdr>
      <w:divsChild>
        <w:div w:id="6907636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emf"/><Relationship Id="rId42" Type="http://schemas.openxmlformats.org/officeDocument/2006/relationships/image" Target="media/image22.emf"/><Relationship Id="rId47" Type="http://schemas.openxmlformats.org/officeDocument/2006/relationships/hyperlink" Target="mailto:ec2-user@ec2-35-183-119-164.ca-central-1.compute.amazonaws.com" TargetMode="External"/><Relationship Id="rId63" Type="http://schemas.openxmlformats.org/officeDocument/2006/relationships/hyperlink" Target="https://www.nature.com/articles/sdata201889" TargetMode="External"/><Relationship Id="rId68" Type="http://schemas.openxmlformats.org/officeDocument/2006/relationships/footer" Target="footer1.xml"/><Relationship Id="rId7" Type="http://schemas.openxmlformats.org/officeDocument/2006/relationships/endnotes" Target="endnotes.xml"/><Relationship Id="rId71"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5.emf"/><Relationship Id="rId11" Type="http://schemas.microsoft.com/office/2016/09/relationships/commentsIds" Target="commentsIds.xml"/><Relationship Id="rId24" Type="http://schemas.openxmlformats.org/officeDocument/2006/relationships/image" Target="media/image11.emf"/><Relationship Id="rId32" Type="http://schemas.openxmlformats.org/officeDocument/2006/relationships/image" Target="media/image16.emf"/><Relationship Id="rId37" Type="http://schemas.openxmlformats.org/officeDocument/2006/relationships/image" Target="media/image19.png"/><Relationship Id="rId40" Type="http://schemas.openxmlformats.org/officeDocument/2006/relationships/hyperlink" Target="https://github.com/EnterpriseIntegrationLab/icity/upload/master/mappings/TTC" TargetMode="External"/><Relationship Id="rId45" Type="http://schemas.openxmlformats.org/officeDocument/2006/relationships/image" Target="media/image23.emf"/><Relationship Id="rId53" Type="http://schemas.openxmlformats.org/officeDocument/2006/relationships/hyperlink" Target="http://www" TargetMode="External"/><Relationship Id="rId58" Type="http://schemas.openxmlformats.org/officeDocument/2006/relationships/hyperlink" Target="http://ontology.eil.utoronto.ca/icity/Organization/PartTimeHomeEmployee" TargetMode="External"/><Relationship Id="rId66" Type="http://schemas.openxmlformats.org/officeDocument/2006/relationships/hyperlink" Target="https://github.com/EnterpriseIntegrationLab/icity/tree/master/mappings/ITSoS" TargetMode="External"/><Relationship Id="rId5" Type="http://schemas.openxmlformats.org/officeDocument/2006/relationships/webSettings" Target="webSettings.xml"/><Relationship Id="rId61" Type="http://schemas.openxmlformats.org/officeDocument/2006/relationships/hyperlink" Target="http://webservices.nextbus.com/service/publicXMLFeed?command=vehicleLocations&amp;a=ttc&amp;r=501&amp;t=1525184100000" TargetMode="External"/><Relationship Id="rId19" Type="http://schemas.openxmlformats.org/officeDocument/2006/relationships/image" Target="media/image6.emf"/><Relationship Id="rId14" Type="http://schemas.openxmlformats.org/officeDocument/2006/relationships/hyperlink" Target="http://ontology.eil.utoronto.ca/icity/Time.owl" TargetMode="External"/><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hyperlink" Target="http://ontology.eil.utoronto.ca/icontact.owl" TargetMode="External"/><Relationship Id="rId35" Type="http://schemas.openxmlformats.org/officeDocument/2006/relationships/hyperlink" Target="https://w3id.org/icity/PublicTransit.owl" TargetMode="External"/><Relationship Id="rId43" Type="http://schemas.openxmlformats.org/officeDocument/2006/relationships/hyperlink" Target="https://github.com/OneITS/OTP" TargetMode="External"/><Relationship Id="rId48" Type="http://schemas.openxmlformats.org/officeDocument/2006/relationships/hyperlink" Target="http://dgarijo.github.io/Widoco/doc/bestPractices/index-en.html" TargetMode="External"/><Relationship Id="rId56" Type="http://schemas.openxmlformats.org/officeDocument/2006/relationships/hyperlink" Target="http://ontology.eil.utoronto.ca/icity/Organization/FullTimeHomeEmployee" TargetMode="External"/><Relationship Id="rId64" Type="http://schemas.openxmlformats.org/officeDocument/2006/relationships/hyperlink" Target="http://franz.com/ns/allegrograph/5.0/geo/nd" TargetMode="External"/><Relationship Id="rId69" Type="http://schemas.openxmlformats.org/officeDocument/2006/relationships/footer" Target="footer2.xml"/><Relationship Id="rId8" Type="http://schemas.openxmlformats.org/officeDocument/2006/relationships/image" Target="media/image1.emf"/><Relationship Id="rId51" Type="http://schemas.openxmlformats.org/officeDocument/2006/relationships/hyperlink" Target="https://www.w3.org/TR/owl-time/"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franz.com/ns/allegrograph/5.0/geo/nd" TargetMode="External"/><Relationship Id="rId17" Type="http://schemas.openxmlformats.org/officeDocument/2006/relationships/hyperlink" Target="http://ontology.eil.utoronto.ca/icity/Activity.owl" TargetMode="External"/><Relationship Id="rId25" Type="http://schemas.openxmlformats.org/officeDocument/2006/relationships/image" Target="media/image12.emf"/><Relationship Id="rId33" Type="http://schemas.openxmlformats.org/officeDocument/2006/relationships/image" Target="media/image17.emf"/><Relationship Id="rId38" Type="http://schemas.openxmlformats.org/officeDocument/2006/relationships/image" Target="media/image20.emf"/><Relationship Id="rId46" Type="http://schemas.openxmlformats.org/officeDocument/2006/relationships/hyperlink" Target="https://github.com/EnterpriseIntegrationLab/icity/tree/master/mappings/Esri_GSX" TargetMode="External"/><Relationship Id="rId59" Type="http://schemas.openxmlformats.org/officeDocument/2006/relationships/hyperlink" Target="http://ontology.eil.utoronto.ca/icity/Organization/PartTimeStudent" TargetMode="External"/><Relationship Id="rId67" Type="http://schemas.openxmlformats.org/officeDocument/2006/relationships/image" Target="media/image25.emf"/><Relationship Id="rId20" Type="http://schemas.openxmlformats.org/officeDocument/2006/relationships/image" Target="media/image7.emf"/><Relationship Id="rId41" Type="http://schemas.openxmlformats.org/officeDocument/2006/relationships/image" Target="media/image21.png"/><Relationship Id="rId54" Type="http://schemas.openxmlformats.org/officeDocument/2006/relationships/hyperlink" Target="http://www" TargetMode="External"/><Relationship Id="rId62" Type="http://schemas.openxmlformats.org/officeDocument/2006/relationships/hyperlink" Target="http://www.nextbus.com/xmlFeedDocs/NextBusXMLFeed.pdf"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10.emf"/><Relationship Id="rId28" Type="http://schemas.openxmlformats.org/officeDocument/2006/relationships/hyperlink" Target="http://data.ign.fr/def/ignf/20150505.en.htm" TargetMode="External"/><Relationship Id="rId36" Type="http://schemas.openxmlformats.org/officeDocument/2006/relationships/hyperlink" Target="https://github.com/EnterpriseIntegrationLab/icity/tree/master/applications/TASHA/configs" TargetMode="External"/><Relationship Id="rId49" Type="http://schemas.openxmlformats.org/officeDocument/2006/relationships/hyperlink" Target="http://w3id.org/icity/Change/1.0/" TargetMode="External"/><Relationship Id="rId57" Type="http://schemas.openxmlformats.org/officeDocument/2006/relationships/hyperlink" Target="http://ontology.eil.utoronto.ca/icity/Organization/PartTimeRegEmployee" TargetMode="External"/><Relationship Id="rId10" Type="http://schemas.microsoft.com/office/2011/relationships/commentsExtended" Target="commentsExtended.xml"/><Relationship Id="rId31" Type="http://schemas.openxmlformats.org/officeDocument/2006/relationships/hyperlink" Target="https://w3id.org/icity/SpatialLoc/" TargetMode="External"/><Relationship Id="rId44" Type="http://schemas.openxmlformats.org/officeDocument/2006/relationships/hyperlink" Target="https://github.com/EnterpriseIntegrationLab/icity/upload/master/mappings/ITSoS" TargetMode="External"/><Relationship Id="rId52" Type="http://schemas.openxmlformats.org/officeDocument/2006/relationships/hyperlink" Target="https://www.w3.org/TR/owl-time/" TargetMode="External"/><Relationship Id="rId60" Type="http://schemas.openxmlformats.org/officeDocument/2006/relationships/hyperlink" Target="http://ontology.eil.utoronto.ca/icity/TASHA/Auto" TargetMode="External"/><Relationship Id="rId65" Type="http://schemas.openxmlformats.org/officeDocument/2006/relationships/hyperlink" Target="http://franz.com/ns/allegrograph/5.0/geo/nd" TargetMode="Externa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emf"/><Relationship Id="rId18" Type="http://schemas.openxmlformats.org/officeDocument/2006/relationships/image" Target="media/image5.png"/><Relationship Id="rId39" Type="http://schemas.openxmlformats.org/officeDocument/2006/relationships/hyperlink" Target="https://github.com/EnterpriseIntegrationLab/icity/tree/master/mappings/TASHA" TargetMode="External"/><Relationship Id="rId34" Type="http://schemas.openxmlformats.org/officeDocument/2006/relationships/image" Target="media/image18.emf"/><Relationship Id="rId50" Type="http://schemas.openxmlformats.org/officeDocument/2006/relationships/image" Target="media/image24.tiff"/><Relationship Id="rId55" Type="http://schemas.openxmlformats.org/officeDocument/2006/relationships/hyperlink" Target="http://ontology.eil.utoronto.ca/icity/Organization/FullTimeRegEmployee" TargetMode="External"/></Relationships>
</file>

<file path=word/_rels/footer2.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jpeg"/></Relationships>
</file>

<file path=word/_rels/footnotes.xml.rels><?xml version="1.0" encoding="UTF-8" standalone="yes"?>
<Relationships xmlns="http://schemas.openxmlformats.org/package/2006/relationships"><Relationship Id="rId1" Type="http://schemas.openxmlformats.org/officeDocument/2006/relationships/hyperlink" Target="http://www.w3.org/ns/ss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Kri08</b:Tag>
    <b:SourceType>ConferenceProceedings</b:SourceType>
    <b:Guid>{E6ADA907-E83B-4954-9B27-32F420B688BF}</b:Guid>
    <b:Author>
      <b:Author>
        <b:NameList>
          <b:Person>
            <b:Last>Krieger</b:Last>
            <b:First>Hans-Ulrich</b:First>
          </b:Person>
        </b:NameList>
      </b:Author>
    </b:Author>
    <b:Title>Where temporal description logics fail: Representing temporally-changing relationships.</b:Title>
    <b:Year>2008</b:Year>
    <b:Pages>249-257</b:Pages>
    <b:ConferenceName>Annual Conference on Artificial Intelligence</b:ConferenceName>
    <b:Publisher>Springer Berlin Heidelberg</b:Publisher>
    <b:RefOrder>1</b:RefOrder>
  </b:Source>
  <b:Source>
    <b:Tag>Wel062</b:Tag>
    <b:SourceType>ConferenceProceedings</b:SourceType>
    <b:Guid>{544544FB-0FD9-4B93-A5A3-D4012A369E50}</b:Guid>
    <b:Author>
      <b:Author>
        <b:NameList>
          <b:Person>
            <b:Last>Welty</b:Last>
            <b:First>Chris</b:First>
          </b:Person>
          <b:Person>
            <b:Last>Fikes</b:Last>
            <b:First>Richard</b:First>
          </b:Person>
          <b:Person>
            <b:Last>Makarios</b:Last>
            <b:First>Selene</b:First>
          </b:Person>
        </b:NameList>
      </b:Author>
    </b:Author>
    <b:Title>A reusable ontology for fluents in OWL</b:Title>
    <b:Pages>226-236</b:Pages>
    <b:Year>2006</b:Year>
    <b:ConferenceName>Formal Ontology in Information Systems (FOIS)</b:ConferenceName>
    <b:RefOrder>2</b:RefOrder>
  </b:Source>
  <b:Source>
    <b:Tag>Fad94</b:Tag>
    <b:SourceType>ConferenceProceedings</b:SourceType>
    <b:Guid>{FB5FADDB-056B-485B-94D3-A8CE6D1C7491}</b:Guid>
    <b:Author>
      <b:Author>
        <b:NameList>
          <b:Person>
            <b:Last>Fadel</b:Last>
            <b:First>Fadi</b:First>
            <b:Middle>George</b:Middle>
          </b:Person>
          <b:Person>
            <b:Last>Fox</b:Last>
            <b:First>Mark</b:First>
            <b:Middle>S.</b:Middle>
          </b:Person>
          <b:Person>
            <b:Last>Gruninger</b:Last>
            <b:First>Michael</b:First>
          </b:Person>
        </b:NameList>
      </b:Author>
    </b:Author>
    <b:Title>A Generic Enterprise Resource Ontology</b:Title>
    <b:Pages>117-128</b:Pages>
    <b:Year>1994</b:Year>
    <b:ConferenceName>Third Workshop on Enabling Technologies: Infrastructure for Collaborative Enterprises</b:ConferenceName>
    <b:Publisher>IEEE</b:Publisher>
    <b:RefOrder>3</b:RefOrder>
  </b:Source>
  <b:Source>
    <b:Tag>Hob041</b:Tag>
    <b:SourceType>JournalArticle</b:SourceType>
    <b:Guid>{8B3D7011-7637-424D-8816-8E5CEC3FE37C}</b:Guid>
    <b:Author>
      <b:Author>
        <b:NameList>
          <b:Person>
            <b:Last>Hobbs</b:Last>
            <b:First>Jerry</b:First>
            <b:Middle>R</b:Middle>
          </b:Person>
          <b:Person>
            <b:Last>Pan</b:Last>
            <b:First>Feng</b:First>
          </b:Person>
        </b:NameList>
      </b:Author>
    </b:Author>
    <b:Title>An ontology of time for the semantic web</b:Title>
    <b:Pages>66-85</b:Pages>
    <b:Year>2004</b:Year>
    <b:JournalName>ACM Transactions on Asian Language Information Processing (TALIP)</b:JournalName>
    <b:RefOrder>4</b:RefOrder>
  </b:Source>
  <b:Source>
    <b:Tag>Bit05</b:Tag>
    <b:SourceType>ConferenceProceedings</b:SourceType>
    <b:Guid>{A5F18445-F69F-4948-9505-4B474C0E2B2C}</b:Guid>
    <b:Author>
      <b:Author>
        <b:NameList>
          <b:Person>
            <b:Last>Bittner</b:Last>
            <b:First>Thomas</b:First>
          </b:Person>
          <b:Person>
            <b:Last>Donnelly</b:Last>
            <b:First>Maureen</b:First>
          </b:Person>
        </b:NameList>
      </b:Author>
    </b:Author>
    <b:Title>Computational ontologies of parthood, componenthood, and containment</b:Title>
    <b:Year>2005</b:Year>
    <b:ConferenceName>Proceedings of the 19th international joint conference on Artificial intelligence (IJCAI)</b:ConferenceName>
    <b:Publisher> Morgan Kaufmann Publishers Inc.</b:Publisher>
    <b:RefOrder>5</b:RefOrder>
  </b:Source>
  <b:Source>
    <b:Tag>Fox98</b:Tag>
    <b:SourceType>BookSection</b:SourceType>
    <b:Guid>{DFC7EDC0-DC2F-4CB2-8168-B813EF92C8EB}</b:Guid>
    <b:Author>
      <b:Author>
        <b:NameList>
          <b:Person>
            <b:Last>Fox</b:Last>
            <b:First>Mark</b:First>
            <b:Middle>S.</b:Middle>
          </b:Person>
          <b:Person>
            <b:Last>Barbuceanu</b:Last>
            <b:First>Mihai</b:First>
          </b:Person>
          <b:Person>
            <b:Last>Gruninger</b:Last>
            <b:First>Michael</b:First>
          </b:Person>
          <b:Person>
            <b:Last>Lin</b:Last>
            <b:First>Jinxin</b:First>
          </b:Person>
        </b:NameList>
      </b:Author>
      <b:BookAuthor>
        <b:NameList>
          <b:Person>
            <b:Last>M. Prietula</b:Last>
            <b:First>K.</b:First>
            <b:Middle>Carley &amp; L. Gasser (Eds)</b:Middle>
          </b:Person>
        </b:NameList>
      </b:BookAuthor>
    </b:Author>
    <b:Title>An Organization Ontology for Enterprise Modelling</b:Title>
    <b:Pages>131-152</b:Pages>
    <b:Year>1998</b:Year>
    <b:City>Menlo Park CA</b:City>
    <b:Publisher>AAAI/MIT Press</b:Publisher>
    <b:BookTitle>Simulating Organizations: Computational Models of Institutions and Groups</b:BookTitle>
    <b:RefOrder>6</b:RefOrder>
  </b:Source>
  <b:Source>
    <b:Tag>Lor05</b:Tag>
    <b:SourceType>Report</b:SourceType>
    <b:Guid>{558334AA-957A-44CF-974E-221A28C1461D}</b:Guid>
    <b:Author>
      <b:Author>
        <b:NameList>
          <b:Person>
            <b:Last>Lorenz</b:Last>
            <b:First>Bernhard</b:First>
          </b:Person>
          <b:Person>
            <b:Last>Ohlbach</b:Last>
            <b:First>Hans</b:First>
            <b:Middle>Jürgen</b:Middle>
          </b:Person>
          <b:Person>
            <b:Last>Yang</b:Last>
            <b:First>Laibing</b:First>
          </b:Person>
        </b:NameList>
      </b:Author>
    </b:Author>
    <b:Title>Ontology of transportation networks</b:Title>
    <b:Year>2005</b:Year>
    <b:RefOrder>7</b:RefOrder>
  </b:Source>
  <b:Source>
    <b:Tag>Mon11</b:Tag>
    <b:SourceType>ConferenceProceedings</b:SourceType>
    <b:Guid>{30FFE748-DB1B-457B-A505-4423243B6F87}</b:Guid>
    <b:Author>
      <b:Author>
        <b:NameList>
          <b:Person>
            <b:Last>Montenegro</b:Last>
            <b:First>Nuno</b:First>
          </b:Person>
          <b:Person>
            <b:Last>Gomes</b:Last>
            <b:First>Jorge</b:First>
          </b:Person>
          <b:Person>
            <b:Last>Urbano</b:Last>
            <b:First>Paulo</b:First>
          </b:Person>
          <b:Person>
            <b:Last>Duarte</b:Last>
            <b:First>José</b:First>
          </b:Person>
        </b:NameList>
      </b:Author>
    </b:Author>
    <b:Title>An OWL2 Land Use Ontology: LBCS</b:Title>
    <b:Year>2011</b:Year>
    <b:Publisher>Springer Berlin Heidelberg</b:Publisher>
    <b:Pages>185-198</b:Pages>
    <b:ConferenceName>International Conference on Computational Science and its Applications</b:ConferenceName>
    <b:RefOrder>8</b:RefOrder>
  </b:Source>
  <b:Source>
    <b:Tag>Gra08</b:Tag>
    <b:SourceType>JournalArticle</b:SourceType>
    <b:Guid>{E8F113B9-A155-4146-B82C-83D33C49C48C}</b:Guid>
    <b:Author>
      <b:Author>
        <b:NameList>
          <b:Person>
            <b:Last>Grau</b:Last>
            <b:First>Bernardo</b:First>
            <b:Middle>Cuenca</b:Middle>
          </b:Person>
          <b:Person>
            <b:Last>Horrocks</b:Last>
            <b:First>Ian</b:First>
          </b:Person>
          <b:Person>
            <b:Last>Motik</b:Last>
            <b:First>Boris</b:First>
          </b:Person>
          <b:Person>
            <b:Last>Parsia</b:Last>
            <b:First>Bijan</b:First>
          </b:Person>
          <b:Person>
            <b:Last>Patel-Schneider</b:Last>
            <b:First>Peter</b:First>
          </b:Person>
          <b:Person>
            <b:Last>Sattler</b:Last>
            <b:First>Ulrike</b:First>
          </b:Person>
        </b:NameList>
      </b:Author>
    </b:Author>
    <b:Title>OWL 2: The next step for OWL</b:Title>
    <b:Pages>309-322</b:Pages>
    <b:Year>2008</b:Year>
    <b:JournalName>Web Semantics: Science, Services and Agents on the World Wide Web</b:JournalName>
    <b:RefOrder>9</b:RefOrder>
  </b:Source>
  <b:Source>
    <b:Tag>Fox93</b:Tag>
    <b:SourceType>ConferenceProceedings</b:SourceType>
    <b:Guid>{F3A03896-57D3-4E91-9658-0DA2413EE852}</b:Guid>
    <b:Author>
      <b:Author>
        <b:NameList>
          <b:Person>
            <b:Last>Fox</b:Last>
            <b:First>Mark</b:First>
            <b:Middle>S</b:Middle>
          </b:Person>
          <b:Person>
            <b:Last>Chionglo</b:Last>
            <b:First>John</b:First>
            <b:Middle>F</b:Middle>
          </b:Person>
          <b:Person>
            <b:Last>Fadel</b:Last>
            <b:First>Fadi</b:First>
            <b:Middle>G</b:Middle>
          </b:Person>
        </b:NameList>
      </b:Author>
    </b:Author>
    <b:Title>A Common Sense Model of the Enterprise</b:Title>
    <b:Year>1993</b:Year>
    <b:Pages>425-429</b:Pages>
    <b:ConferenceName>Proceedings of the 2nd Industrial Engineering Research Conference</b:ConferenceName>
    <b:City>Norcross GA</b:City>
    <b:RefOrder>10</b:RefOrder>
  </b:Source>
  <b:Source>
    <b:Tag>Kol12</b:Tag>
    <b:SourceType>Report</b:SourceType>
    <b:Guid>{DF07B19F-9208-C444-889C-D9E137678FE3}</b:Guid>
    <b:Title>GEOSPARQL USER GUIDE</b:Title>
    <b:Year>2012</b:Year>
    <b:Author>
      <b:Author>
        <b:NameList>
          <b:Person>
            <b:Last>Kolas</b:Last>
            <b:First>Dave</b:First>
          </b:Person>
          <b:Person>
            <b:Last>Battle</b:Last>
            <b:First>Robert</b:First>
          </b:Person>
        </b:NameList>
      </b:Author>
    </b:Author>
    <b:RefOrder>11</b:RefOrder>
  </b:Source>
</b:Sources>
</file>

<file path=customXml/itemProps1.xml><?xml version="1.0" encoding="utf-8"?>
<ds:datastoreItem xmlns:ds="http://schemas.openxmlformats.org/officeDocument/2006/customXml" ds:itemID="{6714EAE7-293B-154A-AB3B-8247E906A9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1856</TotalTime>
  <Pages>227</Pages>
  <Words>50027</Words>
  <Characters>285156</Characters>
  <Application>Microsoft Office Word</Application>
  <DocSecurity>0</DocSecurity>
  <Lines>2376</Lines>
  <Paragraphs>669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meggo</dc:creator>
  <cp:keywords/>
  <dc:description/>
  <cp:lastModifiedBy>Megan Katsumi</cp:lastModifiedBy>
  <cp:revision>124</cp:revision>
  <cp:lastPrinted>2020-02-12T19:11:00Z</cp:lastPrinted>
  <dcterms:created xsi:type="dcterms:W3CDTF">2020-02-12T19:10:00Z</dcterms:created>
  <dcterms:modified xsi:type="dcterms:W3CDTF">2020-03-24T17:26:00Z</dcterms:modified>
</cp:coreProperties>
</file>