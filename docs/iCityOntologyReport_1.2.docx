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8861" w14:textId="1DAE43F0" w:rsidR="00C35D24" w:rsidRPr="00C35D24" w:rsidRDefault="00C35D24" w:rsidP="00C35D24">
      <w:pPr>
        <w:pBdr>
          <w:bottom w:val="single" w:sz="8" w:space="4" w:color="4F81BD"/>
        </w:pBdr>
        <w:spacing w:after="300"/>
        <w:contextualSpacing/>
        <w:rPr>
          <w:rFonts w:ascii="Cambria" w:eastAsia="MS Gothic" w:hAnsi="Cambria"/>
          <w:color w:val="17365D"/>
          <w:spacing w:val="5"/>
          <w:kern w:val="28"/>
          <w:sz w:val="52"/>
          <w:szCs w:val="52"/>
        </w:rPr>
      </w:pPr>
      <w:bookmarkStart w:id="0" w:name="_Toc468795405"/>
      <w:bookmarkStart w:id="1" w:name="_Toc469382113"/>
      <w:bookmarkStart w:id="2" w:name="_Toc469392985"/>
      <w:bookmarkStart w:id="3" w:name="_Toc469399735"/>
      <w:bookmarkStart w:id="4" w:name="_Toc485197931"/>
      <w:r>
        <w:rPr>
          <w:rFonts w:ascii="Cambria" w:eastAsia="MS Gothic" w:hAnsi="Cambria"/>
          <w:color w:val="17365D"/>
          <w:spacing w:val="5"/>
          <w:kern w:val="28"/>
          <w:sz w:val="52"/>
          <w:szCs w:val="52"/>
        </w:rPr>
        <w:t xml:space="preserve">iCity </w:t>
      </w:r>
      <w:r w:rsidR="00B94D2C">
        <w:rPr>
          <w:rFonts w:ascii="Cambria" w:eastAsia="MS Gothic" w:hAnsi="Cambria"/>
          <w:color w:val="17365D"/>
          <w:spacing w:val="5"/>
          <w:kern w:val="28"/>
          <w:sz w:val="52"/>
          <w:szCs w:val="52"/>
        </w:rPr>
        <w:t>Transportation Planning Suite of Ontologies</w:t>
      </w:r>
    </w:p>
    <w:p w14:paraId="780DA7B5" w14:textId="77777777" w:rsidR="00C35D24" w:rsidRPr="00C35D24" w:rsidRDefault="00C35D24" w:rsidP="00C35D24">
      <w:pPr>
        <w:spacing w:after="240"/>
        <w:rPr>
          <w:rFonts w:eastAsia="Calibri"/>
          <w:lang w:eastAsia="en-CA"/>
        </w:rPr>
      </w:pPr>
    </w:p>
    <w:p w14:paraId="2A8F8309" w14:textId="3C39FF52" w:rsidR="00C35D24" w:rsidRDefault="00C35D24" w:rsidP="00C77BFB">
      <w:pPr>
        <w:spacing w:after="240" w:line="240" w:lineRule="auto"/>
        <w:rPr>
          <w:rFonts w:eastAsia="Calibri"/>
          <w:lang w:eastAsia="en-CA"/>
        </w:rPr>
      </w:pPr>
    </w:p>
    <w:p w14:paraId="1804B0E7" w14:textId="77777777" w:rsidR="00C77BFB" w:rsidRPr="00C35D24" w:rsidRDefault="00C77BFB" w:rsidP="00C77BFB">
      <w:pPr>
        <w:spacing w:after="240" w:line="240" w:lineRule="auto"/>
        <w:rPr>
          <w:rFonts w:eastAsia="Calibri"/>
          <w:lang w:eastAsia="en-CA"/>
        </w:rPr>
      </w:pPr>
    </w:p>
    <w:p w14:paraId="5EA2B427" w14:textId="77777777" w:rsidR="00C35D24" w:rsidRPr="00C35D24" w:rsidRDefault="00C35D24" w:rsidP="00C77BFB">
      <w:pPr>
        <w:spacing w:after="240" w:line="240" w:lineRule="auto"/>
        <w:rPr>
          <w:rFonts w:eastAsia="Calibri"/>
          <w:lang w:eastAsia="en-CA"/>
        </w:rPr>
      </w:pPr>
    </w:p>
    <w:p w14:paraId="22E62BBD" w14:textId="77777777" w:rsidR="00C35D24" w:rsidRPr="00C35D24" w:rsidRDefault="00C35D24" w:rsidP="00C77BFB">
      <w:pPr>
        <w:spacing w:after="240" w:line="240" w:lineRule="auto"/>
        <w:rPr>
          <w:rFonts w:eastAsia="Calibri"/>
          <w:lang w:eastAsia="en-CA"/>
        </w:rPr>
      </w:pPr>
    </w:p>
    <w:p w14:paraId="7328B6E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Megan Katsumi</w:t>
      </w:r>
    </w:p>
    <w:p w14:paraId="7BFD42BC" w14:textId="7C33B656" w:rsidR="00C35D24" w:rsidRPr="00D30D37" w:rsidRDefault="0089388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Postd</w:t>
      </w:r>
      <w:r w:rsidR="00C35D24" w:rsidRPr="00D30D37">
        <w:rPr>
          <w:rFonts w:ascii="Cambria" w:eastAsia="MS Gothic" w:hAnsi="Cambria"/>
          <w:i/>
          <w:iCs/>
          <w:color w:val="000000"/>
          <w:spacing w:val="15"/>
          <w:szCs w:val="28"/>
          <w:lang w:eastAsia="en-CA"/>
        </w:rPr>
        <w:t>octoral Fellow</w:t>
      </w:r>
    </w:p>
    <w:p w14:paraId="3DF61484"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Enterprise Integration Lab</w:t>
      </w:r>
    </w:p>
    <w:p w14:paraId="247DED49" w14:textId="77777777" w:rsidR="00C35D24" w:rsidRPr="00D30D37" w:rsidRDefault="00C35D24" w:rsidP="00C77BFB">
      <w:pPr>
        <w:numPr>
          <w:ilvl w:val="1"/>
          <w:numId w:val="0"/>
        </w:num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Mechanical and Industrial Engineering</w:t>
      </w:r>
    </w:p>
    <w:p w14:paraId="0E04E17D"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6C4B3553" w14:textId="77777777" w:rsidR="00C35D24" w:rsidRPr="00D30D37" w:rsidRDefault="00C35D24" w:rsidP="00C77BFB">
      <w:pPr>
        <w:spacing w:line="240" w:lineRule="auto"/>
        <w:rPr>
          <w:rFonts w:ascii="Cambria" w:eastAsia="MS Gothic" w:hAnsi="Cambria"/>
          <w:i/>
          <w:iCs/>
          <w:color w:val="000000"/>
          <w:spacing w:val="15"/>
          <w:szCs w:val="28"/>
          <w:lang w:eastAsia="en-CA"/>
        </w:rPr>
      </w:pPr>
    </w:p>
    <w:p w14:paraId="1C49A4D8"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Mark Fox</w:t>
      </w:r>
    </w:p>
    <w:p w14:paraId="5045B75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Distinguished Professor of Urban Systems Engineering</w:t>
      </w:r>
    </w:p>
    <w:p w14:paraId="1D96E896"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Professor of Industrial Engineering and Computer Science</w:t>
      </w:r>
    </w:p>
    <w:p w14:paraId="41657884"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Director of the Centre for Social Services Engineering</w:t>
      </w:r>
    </w:p>
    <w:p w14:paraId="6CCD385E" w14:textId="77777777" w:rsidR="00C35D24" w:rsidRPr="00D30D37" w:rsidRDefault="00C35D24" w:rsidP="00C77BFB">
      <w:pPr>
        <w:spacing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University of Toronto</w:t>
      </w:r>
    </w:p>
    <w:p w14:paraId="17F854E1" w14:textId="77777777" w:rsidR="00C35D24" w:rsidRPr="00D30D37" w:rsidRDefault="00C35D24" w:rsidP="00C77BFB">
      <w:pPr>
        <w:spacing w:after="240" w:line="240" w:lineRule="auto"/>
        <w:rPr>
          <w:rFonts w:eastAsia="Calibri"/>
          <w:sz w:val="22"/>
          <w:lang w:eastAsia="en-CA"/>
        </w:rPr>
      </w:pPr>
    </w:p>
    <w:p w14:paraId="32FFE096" w14:textId="77777777" w:rsidR="00C35D24" w:rsidRPr="00D30D37" w:rsidRDefault="00C35D24" w:rsidP="00C77BFB">
      <w:pPr>
        <w:spacing w:after="240" w:line="240" w:lineRule="auto"/>
        <w:rPr>
          <w:rFonts w:ascii="Cambria" w:eastAsia="MS Gothic" w:hAnsi="Cambria"/>
          <w:i/>
          <w:iCs/>
          <w:color w:val="000000"/>
          <w:spacing w:val="15"/>
          <w:sz w:val="32"/>
          <w:lang w:eastAsia="en-CA"/>
        </w:rPr>
      </w:pPr>
    </w:p>
    <w:bookmarkEnd w:id="0"/>
    <w:bookmarkEnd w:id="1"/>
    <w:bookmarkEnd w:id="2"/>
    <w:bookmarkEnd w:id="3"/>
    <w:bookmarkEnd w:id="4"/>
    <w:p w14:paraId="48F6F808" w14:textId="77777777" w:rsidR="00517D8F" w:rsidRPr="00D30D37" w:rsidRDefault="00517D8F"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Version 1.2</w:t>
      </w:r>
    </w:p>
    <w:p w14:paraId="1D57984F" w14:textId="593AB0C4" w:rsidR="00B165C7" w:rsidRPr="00D30D37" w:rsidRDefault="00967D94" w:rsidP="00C77BFB">
      <w:pPr>
        <w:spacing w:after="240" w:line="240" w:lineRule="auto"/>
        <w:rPr>
          <w:rFonts w:ascii="Cambria" w:eastAsia="MS Gothic" w:hAnsi="Cambria"/>
          <w:i/>
          <w:iCs/>
          <w:color w:val="000000"/>
          <w:spacing w:val="15"/>
          <w:szCs w:val="28"/>
          <w:lang w:eastAsia="en-CA"/>
        </w:rPr>
      </w:pPr>
      <w:r w:rsidRPr="00D30D37">
        <w:rPr>
          <w:rFonts w:ascii="Cambria" w:eastAsia="MS Gothic" w:hAnsi="Cambria"/>
          <w:i/>
          <w:iCs/>
          <w:color w:val="000000"/>
          <w:spacing w:val="15"/>
          <w:szCs w:val="28"/>
          <w:lang w:eastAsia="en-CA"/>
        </w:rPr>
        <w:t xml:space="preserve">Last Updated: </w:t>
      </w:r>
      <w:r w:rsidR="005F7625" w:rsidRPr="00D30D37">
        <w:rPr>
          <w:rFonts w:ascii="Cambria" w:eastAsia="MS Gothic" w:hAnsi="Cambria"/>
          <w:i/>
          <w:iCs/>
          <w:color w:val="000000"/>
          <w:spacing w:val="15"/>
          <w:szCs w:val="28"/>
          <w:lang w:eastAsia="en-CA"/>
        </w:rPr>
        <w:t>January 30, 2020</w:t>
      </w:r>
    </w:p>
    <w:p w14:paraId="447AE2EB" w14:textId="77777777" w:rsidR="00C35D24" w:rsidRDefault="00C35D24">
      <w:pPr>
        <w:spacing w:after="200" w:line="276" w:lineRule="auto"/>
      </w:pPr>
      <w:r>
        <w:rPr>
          <w:b/>
          <w:bCs/>
        </w:rPr>
        <w:br w:type="page"/>
      </w:r>
    </w:p>
    <w:sdt>
      <w:sdtPr>
        <w:rPr>
          <w:rFonts w:ascii="Times New Roman" w:eastAsia="Times New Roman" w:hAnsi="Times New Roman"/>
          <w:b/>
          <w:bCs/>
          <w:sz w:val="24"/>
          <w:lang w:val="en-CA" w:bidi="ar-SA"/>
        </w:rPr>
        <w:id w:val="664639469"/>
        <w:docPartObj>
          <w:docPartGallery w:val="Table of Contents"/>
          <w:docPartUnique/>
        </w:docPartObj>
      </w:sdtPr>
      <w:sdtEndPr>
        <w:rPr>
          <w:b w:val="0"/>
          <w:bCs w:val="0"/>
        </w:rPr>
      </w:sdtEndPr>
      <w:sdtContent>
        <w:p w14:paraId="0B535723" w14:textId="4D09EF78" w:rsidR="005A6FB2" w:rsidRDefault="00672FFC">
          <w:pPr>
            <w:pStyle w:val="TOC1"/>
            <w:rPr>
              <w:rFonts w:cstheme="minorBidi"/>
              <w:noProof/>
              <w:sz w:val="24"/>
              <w:lang w:val="en-CA" w:bidi="ar-SA"/>
            </w:rPr>
          </w:pPr>
          <w:r>
            <w:rPr>
              <w:rFonts w:asciiTheme="majorHAnsi" w:eastAsiaTheme="majorEastAsia" w:hAnsiTheme="majorHAnsi"/>
              <w:b/>
              <w:bCs/>
              <w:kern w:val="32"/>
              <w:sz w:val="24"/>
              <w:szCs w:val="32"/>
            </w:rPr>
            <w:fldChar w:fldCharType="begin"/>
          </w:r>
          <w:r w:rsidR="00B165C7">
            <w:instrText xml:space="preserve"> TOC \o "1-3" \h \z \u </w:instrText>
          </w:r>
          <w:r>
            <w:rPr>
              <w:rFonts w:asciiTheme="majorHAnsi" w:eastAsiaTheme="majorEastAsia" w:hAnsiTheme="majorHAnsi"/>
              <w:b/>
              <w:bCs/>
              <w:kern w:val="32"/>
              <w:sz w:val="24"/>
              <w:szCs w:val="32"/>
            </w:rPr>
            <w:fldChar w:fldCharType="separate"/>
          </w:r>
          <w:hyperlink w:anchor="_Toc35948830" w:history="1">
            <w:r w:rsidR="005A6FB2" w:rsidRPr="00587F3E">
              <w:rPr>
                <w:rStyle w:val="Hyperlink"/>
                <w:noProof/>
              </w:rPr>
              <w:t>1</w:t>
            </w:r>
            <w:r w:rsidR="005A6FB2">
              <w:rPr>
                <w:rFonts w:cstheme="minorBidi"/>
                <w:noProof/>
                <w:sz w:val="24"/>
                <w:lang w:val="en-CA" w:bidi="ar-SA"/>
              </w:rPr>
              <w:tab/>
            </w:r>
            <w:r w:rsidR="005A6FB2" w:rsidRPr="00587F3E">
              <w:rPr>
                <w:rStyle w:val="Hyperlink"/>
                <w:noProof/>
              </w:rPr>
              <w:t>Purpose</w:t>
            </w:r>
            <w:r w:rsidR="005A6FB2">
              <w:rPr>
                <w:noProof/>
                <w:webHidden/>
              </w:rPr>
              <w:tab/>
            </w:r>
            <w:r w:rsidR="005A6FB2">
              <w:rPr>
                <w:noProof/>
                <w:webHidden/>
              </w:rPr>
              <w:fldChar w:fldCharType="begin"/>
            </w:r>
            <w:r w:rsidR="005A6FB2">
              <w:rPr>
                <w:noProof/>
                <w:webHidden/>
              </w:rPr>
              <w:instrText xml:space="preserve"> PAGEREF _Toc35948830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17429223" w14:textId="5460DBDD" w:rsidR="005A6FB2" w:rsidRDefault="004A6700">
          <w:pPr>
            <w:pStyle w:val="TOC1"/>
            <w:rPr>
              <w:rFonts w:cstheme="minorBidi"/>
              <w:noProof/>
              <w:sz w:val="24"/>
              <w:lang w:val="en-CA" w:bidi="ar-SA"/>
            </w:rPr>
          </w:pPr>
          <w:hyperlink w:anchor="_Toc35948831" w:history="1">
            <w:r w:rsidR="005A6FB2" w:rsidRPr="00587F3E">
              <w:rPr>
                <w:rStyle w:val="Hyperlink"/>
                <w:noProof/>
              </w:rPr>
              <w:t>2</w:t>
            </w:r>
            <w:r w:rsidR="005A6FB2">
              <w:rPr>
                <w:rFonts w:cstheme="minorBidi"/>
                <w:noProof/>
                <w:sz w:val="24"/>
                <w:lang w:val="en-CA" w:bidi="ar-SA"/>
              </w:rPr>
              <w:tab/>
            </w:r>
            <w:r w:rsidR="005A6FB2" w:rsidRPr="00587F3E">
              <w:rPr>
                <w:rStyle w:val="Hyperlink"/>
                <w:noProof/>
              </w:rPr>
              <w:t>Scope</w:t>
            </w:r>
            <w:r w:rsidR="005A6FB2">
              <w:rPr>
                <w:noProof/>
                <w:webHidden/>
              </w:rPr>
              <w:tab/>
            </w:r>
            <w:r w:rsidR="005A6FB2">
              <w:rPr>
                <w:noProof/>
                <w:webHidden/>
              </w:rPr>
              <w:fldChar w:fldCharType="begin"/>
            </w:r>
            <w:r w:rsidR="005A6FB2">
              <w:rPr>
                <w:noProof/>
                <w:webHidden/>
              </w:rPr>
              <w:instrText xml:space="preserve"> PAGEREF _Toc35948831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6FED19EF" w14:textId="77D91F8E" w:rsidR="005A6FB2" w:rsidRDefault="004A6700">
          <w:pPr>
            <w:pStyle w:val="TOC1"/>
            <w:rPr>
              <w:rFonts w:cstheme="minorBidi"/>
              <w:noProof/>
              <w:sz w:val="24"/>
              <w:lang w:val="en-CA" w:bidi="ar-SA"/>
            </w:rPr>
          </w:pPr>
          <w:hyperlink w:anchor="_Toc35948832" w:history="1">
            <w:r w:rsidR="005A6FB2" w:rsidRPr="00587F3E">
              <w:rPr>
                <w:rStyle w:val="Hyperlink"/>
                <w:noProof/>
              </w:rPr>
              <w:t>3</w:t>
            </w:r>
            <w:r w:rsidR="005A6FB2">
              <w:rPr>
                <w:rFonts w:cstheme="minorBidi"/>
                <w:noProof/>
                <w:sz w:val="24"/>
                <w:lang w:val="en-CA" w:bidi="ar-SA"/>
              </w:rPr>
              <w:tab/>
            </w:r>
            <w:r w:rsidR="005A6FB2" w:rsidRPr="00587F3E">
              <w:rPr>
                <w:rStyle w:val="Hyperlink"/>
                <w:noProof/>
              </w:rPr>
              <w:t>Role of the Ontology</w:t>
            </w:r>
            <w:r w:rsidR="005A6FB2">
              <w:rPr>
                <w:noProof/>
                <w:webHidden/>
              </w:rPr>
              <w:tab/>
            </w:r>
            <w:r w:rsidR="005A6FB2">
              <w:rPr>
                <w:noProof/>
                <w:webHidden/>
              </w:rPr>
              <w:fldChar w:fldCharType="begin"/>
            </w:r>
            <w:r w:rsidR="005A6FB2">
              <w:rPr>
                <w:noProof/>
                <w:webHidden/>
              </w:rPr>
              <w:instrText xml:space="preserve"> PAGEREF _Toc35948832 \h </w:instrText>
            </w:r>
            <w:r w:rsidR="005A6FB2">
              <w:rPr>
                <w:noProof/>
                <w:webHidden/>
              </w:rPr>
            </w:r>
            <w:r w:rsidR="005A6FB2">
              <w:rPr>
                <w:noProof/>
                <w:webHidden/>
              </w:rPr>
              <w:fldChar w:fldCharType="separate"/>
            </w:r>
            <w:r w:rsidR="005A6FB2">
              <w:rPr>
                <w:noProof/>
                <w:webHidden/>
              </w:rPr>
              <w:t>6</w:t>
            </w:r>
            <w:r w:rsidR="005A6FB2">
              <w:rPr>
                <w:noProof/>
                <w:webHidden/>
              </w:rPr>
              <w:fldChar w:fldCharType="end"/>
            </w:r>
          </w:hyperlink>
        </w:p>
        <w:p w14:paraId="7608E221" w14:textId="14628F19" w:rsidR="005A6FB2" w:rsidRDefault="004A6700">
          <w:pPr>
            <w:pStyle w:val="TOC1"/>
            <w:rPr>
              <w:rFonts w:cstheme="minorBidi"/>
              <w:noProof/>
              <w:sz w:val="24"/>
              <w:lang w:val="en-CA" w:bidi="ar-SA"/>
            </w:rPr>
          </w:pPr>
          <w:hyperlink w:anchor="_Toc35948833" w:history="1">
            <w:r w:rsidR="005A6FB2" w:rsidRPr="00587F3E">
              <w:rPr>
                <w:rStyle w:val="Hyperlink"/>
                <w:noProof/>
              </w:rPr>
              <w:t>4</w:t>
            </w:r>
            <w:r w:rsidR="005A6FB2">
              <w:rPr>
                <w:rFonts w:cstheme="minorBidi"/>
                <w:noProof/>
                <w:sz w:val="24"/>
                <w:lang w:val="en-CA" w:bidi="ar-SA"/>
              </w:rPr>
              <w:tab/>
            </w:r>
            <w:r w:rsidR="005A6FB2" w:rsidRPr="00587F3E">
              <w:rPr>
                <w:rStyle w:val="Hyperlink"/>
                <w:noProof/>
              </w:rPr>
              <w:t>Development Approach</w:t>
            </w:r>
            <w:r w:rsidR="005A6FB2">
              <w:rPr>
                <w:noProof/>
                <w:webHidden/>
              </w:rPr>
              <w:tab/>
            </w:r>
            <w:r w:rsidR="005A6FB2">
              <w:rPr>
                <w:noProof/>
                <w:webHidden/>
              </w:rPr>
              <w:fldChar w:fldCharType="begin"/>
            </w:r>
            <w:r w:rsidR="005A6FB2">
              <w:rPr>
                <w:noProof/>
                <w:webHidden/>
              </w:rPr>
              <w:instrText xml:space="preserve"> PAGEREF _Toc35948833 \h </w:instrText>
            </w:r>
            <w:r w:rsidR="005A6FB2">
              <w:rPr>
                <w:noProof/>
                <w:webHidden/>
              </w:rPr>
            </w:r>
            <w:r w:rsidR="005A6FB2">
              <w:rPr>
                <w:noProof/>
                <w:webHidden/>
              </w:rPr>
              <w:fldChar w:fldCharType="separate"/>
            </w:r>
            <w:r w:rsidR="005A6FB2">
              <w:rPr>
                <w:noProof/>
                <w:webHidden/>
              </w:rPr>
              <w:t>8</w:t>
            </w:r>
            <w:r w:rsidR="005A6FB2">
              <w:rPr>
                <w:noProof/>
                <w:webHidden/>
              </w:rPr>
              <w:fldChar w:fldCharType="end"/>
            </w:r>
          </w:hyperlink>
        </w:p>
        <w:p w14:paraId="4DD7F304" w14:textId="5B1BE128" w:rsidR="005A6FB2" w:rsidRDefault="004A6700">
          <w:pPr>
            <w:pStyle w:val="TOC1"/>
            <w:rPr>
              <w:rFonts w:cstheme="minorBidi"/>
              <w:noProof/>
              <w:sz w:val="24"/>
              <w:lang w:val="en-CA" w:bidi="ar-SA"/>
            </w:rPr>
          </w:pPr>
          <w:hyperlink w:anchor="_Toc35948834" w:history="1">
            <w:r w:rsidR="005A6FB2" w:rsidRPr="00587F3E">
              <w:rPr>
                <w:rStyle w:val="Hyperlink"/>
                <w:noProof/>
              </w:rPr>
              <w:t>5</w:t>
            </w:r>
            <w:r w:rsidR="005A6FB2">
              <w:rPr>
                <w:rFonts w:cstheme="minorBidi"/>
                <w:noProof/>
                <w:sz w:val="24"/>
                <w:lang w:val="en-CA" w:bidi="ar-SA"/>
              </w:rPr>
              <w:tab/>
            </w:r>
            <w:r w:rsidR="005A6FB2" w:rsidRPr="00587F3E">
              <w:rPr>
                <w:rStyle w:val="Hyperlink"/>
                <w:noProof/>
              </w:rPr>
              <w:t>Requirements</w:t>
            </w:r>
            <w:r w:rsidR="005A6FB2">
              <w:rPr>
                <w:noProof/>
                <w:webHidden/>
              </w:rPr>
              <w:tab/>
            </w:r>
            <w:r w:rsidR="005A6FB2">
              <w:rPr>
                <w:noProof/>
                <w:webHidden/>
              </w:rPr>
              <w:fldChar w:fldCharType="begin"/>
            </w:r>
            <w:r w:rsidR="005A6FB2">
              <w:rPr>
                <w:noProof/>
                <w:webHidden/>
              </w:rPr>
              <w:instrText xml:space="preserve"> PAGEREF _Toc35948834 \h </w:instrText>
            </w:r>
            <w:r w:rsidR="005A6FB2">
              <w:rPr>
                <w:noProof/>
                <w:webHidden/>
              </w:rPr>
            </w:r>
            <w:r w:rsidR="005A6FB2">
              <w:rPr>
                <w:noProof/>
                <w:webHidden/>
              </w:rPr>
              <w:fldChar w:fldCharType="separate"/>
            </w:r>
            <w:r w:rsidR="005A6FB2">
              <w:rPr>
                <w:noProof/>
                <w:webHidden/>
              </w:rPr>
              <w:t>9</w:t>
            </w:r>
            <w:r w:rsidR="005A6FB2">
              <w:rPr>
                <w:noProof/>
                <w:webHidden/>
              </w:rPr>
              <w:fldChar w:fldCharType="end"/>
            </w:r>
          </w:hyperlink>
        </w:p>
        <w:p w14:paraId="7092B100" w14:textId="3D42E9CF" w:rsidR="005A6FB2" w:rsidRDefault="004A6700">
          <w:pPr>
            <w:pStyle w:val="TOC3"/>
            <w:tabs>
              <w:tab w:val="left" w:pos="1200"/>
              <w:tab w:val="right" w:leader="dot" w:pos="9350"/>
            </w:tabs>
            <w:rPr>
              <w:rFonts w:cstheme="minorBidi"/>
              <w:noProof/>
              <w:sz w:val="24"/>
              <w:lang w:val="en-CA" w:bidi="ar-SA"/>
            </w:rPr>
          </w:pPr>
          <w:hyperlink w:anchor="_Toc35948835" w:history="1">
            <w:r w:rsidR="005A6FB2" w:rsidRPr="00587F3E">
              <w:rPr>
                <w:rStyle w:val="Hyperlink"/>
                <w:noProof/>
              </w:rPr>
              <w:t>5.1.1</w:t>
            </w:r>
            <w:r w:rsidR="005A6FB2">
              <w:rPr>
                <w:rFonts w:cstheme="minorBidi"/>
                <w:noProof/>
                <w:sz w:val="24"/>
                <w:lang w:val="en-CA" w:bidi="ar-SA"/>
              </w:rPr>
              <w:tab/>
            </w:r>
            <w:r w:rsidR="005A6FB2" w:rsidRPr="00587F3E">
              <w:rPr>
                <w:rStyle w:val="Hyperlink"/>
                <w:noProof/>
              </w:rPr>
              <w:t>Beyond motivating scenarios</w:t>
            </w:r>
            <w:r w:rsidR="005A6FB2">
              <w:rPr>
                <w:noProof/>
                <w:webHidden/>
              </w:rPr>
              <w:tab/>
            </w:r>
            <w:r w:rsidR="005A6FB2">
              <w:rPr>
                <w:noProof/>
                <w:webHidden/>
              </w:rPr>
              <w:fldChar w:fldCharType="begin"/>
            </w:r>
            <w:r w:rsidR="005A6FB2">
              <w:rPr>
                <w:noProof/>
                <w:webHidden/>
              </w:rPr>
              <w:instrText xml:space="preserve"> PAGEREF _Toc35948835 \h </w:instrText>
            </w:r>
            <w:r w:rsidR="005A6FB2">
              <w:rPr>
                <w:noProof/>
                <w:webHidden/>
              </w:rPr>
            </w:r>
            <w:r w:rsidR="005A6FB2">
              <w:rPr>
                <w:noProof/>
                <w:webHidden/>
              </w:rPr>
              <w:fldChar w:fldCharType="separate"/>
            </w:r>
            <w:r w:rsidR="005A6FB2">
              <w:rPr>
                <w:noProof/>
                <w:webHidden/>
              </w:rPr>
              <w:t>10</w:t>
            </w:r>
            <w:r w:rsidR="005A6FB2">
              <w:rPr>
                <w:noProof/>
                <w:webHidden/>
              </w:rPr>
              <w:fldChar w:fldCharType="end"/>
            </w:r>
          </w:hyperlink>
        </w:p>
        <w:p w14:paraId="469D30F4" w14:textId="5352E90E" w:rsidR="005A6FB2" w:rsidRDefault="004A6700">
          <w:pPr>
            <w:pStyle w:val="TOC2"/>
            <w:tabs>
              <w:tab w:val="left" w:pos="720"/>
              <w:tab w:val="right" w:leader="dot" w:pos="9350"/>
            </w:tabs>
            <w:rPr>
              <w:rFonts w:cstheme="minorBidi"/>
              <w:noProof/>
              <w:sz w:val="24"/>
              <w:lang w:val="en-CA" w:bidi="ar-SA"/>
            </w:rPr>
          </w:pPr>
          <w:hyperlink w:anchor="_Toc35948836" w:history="1">
            <w:r w:rsidR="005A6FB2" w:rsidRPr="00587F3E">
              <w:rPr>
                <w:rStyle w:val="Hyperlink"/>
                <w:rFonts w:ascii="Times New Roman" w:hAnsi="Times New Roman"/>
                <w:noProof/>
                <w:snapToGrid w:val="0"/>
                <w:w w:val="0"/>
              </w:rPr>
              <w:t>5.2</w:t>
            </w:r>
            <w:r w:rsidR="005A6FB2">
              <w:rPr>
                <w:rFonts w:cstheme="minorBidi"/>
                <w:noProof/>
                <w:sz w:val="24"/>
                <w:lang w:val="en-CA" w:bidi="ar-SA"/>
              </w:rPr>
              <w:tab/>
            </w:r>
            <w:r w:rsidR="005A6FB2" w:rsidRPr="00587F3E">
              <w:rPr>
                <w:rStyle w:val="Hyperlink"/>
                <w:noProof/>
              </w:rPr>
              <w:t>Motivating Scenario: Land Use and Transportation Simulation</w:t>
            </w:r>
            <w:r w:rsidR="005A6FB2">
              <w:rPr>
                <w:noProof/>
                <w:webHidden/>
              </w:rPr>
              <w:tab/>
            </w:r>
            <w:r w:rsidR="005A6FB2">
              <w:rPr>
                <w:noProof/>
                <w:webHidden/>
              </w:rPr>
              <w:fldChar w:fldCharType="begin"/>
            </w:r>
            <w:r w:rsidR="005A6FB2">
              <w:rPr>
                <w:noProof/>
                <w:webHidden/>
              </w:rPr>
              <w:instrText xml:space="preserve"> PAGEREF _Toc35948836 \h </w:instrText>
            </w:r>
            <w:r w:rsidR="005A6FB2">
              <w:rPr>
                <w:noProof/>
                <w:webHidden/>
              </w:rPr>
            </w:r>
            <w:r w:rsidR="005A6FB2">
              <w:rPr>
                <w:noProof/>
                <w:webHidden/>
              </w:rPr>
              <w:fldChar w:fldCharType="separate"/>
            </w:r>
            <w:r w:rsidR="005A6FB2">
              <w:rPr>
                <w:noProof/>
                <w:webHidden/>
              </w:rPr>
              <w:t>11</w:t>
            </w:r>
            <w:r w:rsidR="005A6FB2">
              <w:rPr>
                <w:noProof/>
                <w:webHidden/>
              </w:rPr>
              <w:fldChar w:fldCharType="end"/>
            </w:r>
          </w:hyperlink>
        </w:p>
        <w:p w14:paraId="176BE679" w14:textId="214089EB" w:rsidR="005A6FB2" w:rsidRDefault="004A6700">
          <w:pPr>
            <w:pStyle w:val="TOC2"/>
            <w:tabs>
              <w:tab w:val="left" w:pos="720"/>
              <w:tab w:val="right" w:leader="dot" w:pos="9350"/>
            </w:tabs>
            <w:rPr>
              <w:rFonts w:cstheme="minorBidi"/>
              <w:noProof/>
              <w:sz w:val="24"/>
              <w:lang w:val="en-CA" w:bidi="ar-SA"/>
            </w:rPr>
          </w:pPr>
          <w:hyperlink w:anchor="_Toc35948837" w:history="1">
            <w:r w:rsidR="005A6FB2" w:rsidRPr="00587F3E">
              <w:rPr>
                <w:rStyle w:val="Hyperlink"/>
                <w:rFonts w:ascii="Times New Roman" w:hAnsi="Times New Roman"/>
                <w:noProof/>
                <w:snapToGrid w:val="0"/>
                <w:w w:val="0"/>
              </w:rPr>
              <w:t>5.3</w:t>
            </w:r>
            <w:r w:rsidR="005A6FB2">
              <w:rPr>
                <w:rFonts w:cstheme="minorBidi"/>
                <w:noProof/>
                <w:sz w:val="24"/>
                <w:lang w:val="en-CA" w:bidi="ar-SA"/>
              </w:rPr>
              <w:tab/>
            </w:r>
            <w:r w:rsidR="005A6FB2" w:rsidRPr="00587F3E">
              <w:rPr>
                <w:rStyle w:val="Hyperlink"/>
                <w:noProof/>
              </w:rPr>
              <w:t>Motivating Scenario: Transit Research</w:t>
            </w:r>
            <w:r w:rsidR="005A6FB2">
              <w:rPr>
                <w:noProof/>
                <w:webHidden/>
              </w:rPr>
              <w:tab/>
            </w:r>
            <w:r w:rsidR="005A6FB2">
              <w:rPr>
                <w:noProof/>
                <w:webHidden/>
              </w:rPr>
              <w:fldChar w:fldCharType="begin"/>
            </w:r>
            <w:r w:rsidR="005A6FB2">
              <w:rPr>
                <w:noProof/>
                <w:webHidden/>
              </w:rPr>
              <w:instrText xml:space="preserve"> PAGEREF _Toc35948837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1755DAA" w14:textId="11D3F5FB" w:rsidR="005A6FB2" w:rsidRDefault="004A6700">
          <w:pPr>
            <w:pStyle w:val="TOC2"/>
            <w:tabs>
              <w:tab w:val="left" w:pos="720"/>
              <w:tab w:val="right" w:leader="dot" w:pos="9350"/>
            </w:tabs>
            <w:rPr>
              <w:rFonts w:cstheme="minorBidi"/>
              <w:noProof/>
              <w:sz w:val="24"/>
              <w:lang w:val="en-CA" w:bidi="ar-SA"/>
            </w:rPr>
          </w:pPr>
          <w:hyperlink w:anchor="_Toc35948838" w:history="1">
            <w:r w:rsidR="005A6FB2" w:rsidRPr="00587F3E">
              <w:rPr>
                <w:rStyle w:val="Hyperlink"/>
                <w:rFonts w:ascii="Times New Roman" w:hAnsi="Times New Roman"/>
                <w:noProof/>
                <w:snapToGrid w:val="0"/>
                <w:w w:val="0"/>
              </w:rPr>
              <w:t>5.4</w:t>
            </w:r>
            <w:r w:rsidR="005A6FB2">
              <w:rPr>
                <w:rFonts w:cstheme="minorBidi"/>
                <w:noProof/>
                <w:sz w:val="24"/>
                <w:lang w:val="en-CA" w:bidi="ar-SA"/>
              </w:rPr>
              <w:tab/>
            </w:r>
            <w:r w:rsidR="005A6FB2" w:rsidRPr="00587F3E">
              <w:rPr>
                <w:rStyle w:val="Hyperlink"/>
                <w:noProof/>
              </w:rPr>
              <w:t>Motivating Scenario: Smart Parking Applications</w:t>
            </w:r>
            <w:r w:rsidR="005A6FB2">
              <w:rPr>
                <w:noProof/>
                <w:webHidden/>
              </w:rPr>
              <w:tab/>
            </w:r>
            <w:r w:rsidR="005A6FB2">
              <w:rPr>
                <w:noProof/>
                <w:webHidden/>
              </w:rPr>
              <w:fldChar w:fldCharType="begin"/>
            </w:r>
            <w:r w:rsidR="005A6FB2">
              <w:rPr>
                <w:noProof/>
                <w:webHidden/>
              </w:rPr>
              <w:instrText xml:space="preserve"> PAGEREF _Toc35948838 \h </w:instrText>
            </w:r>
            <w:r w:rsidR="005A6FB2">
              <w:rPr>
                <w:noProof/>
                <w:webHidden/>
              </w:rPr>
            </w:r>
            <w:r w:rsidR="005A6FB2">
              <w:rPr>
                <w:noProof/>
                <w:webHidden/>
              </w:rPr>
              <w:fldChar w:fldCharType="separate"/>
            </w:r>
            <w:r w:rsidR="005A6FB2">
              <w:rPr>
                <w:noProof/>
                <w:webHidden/>
              </w:rPr>
              <w:t>12</w:t>
            </w:r>
            <w:r w:rsidR="005A6FB2">
              <w:rPr>
                <w:noProof/>
                <w:webHidden/>
              </w:rPr>
              <w:fldChar w:fldCharType="end"/>
            </w:r>
          </w:hyperlink>
        </w:p>
        <w:p w14:paraId="2E9714F5" w14:textId="39438175" w:rsidR="005A6FB2" w:rsidRDefault="004A6700">
          <w:pPr>
            <w:pStyle w:val="TOC2"/>
            <w:tabs>
              <w:tab w:val="left" w:pos="720"/>
              <w:tab w:val="right" w:leader="dot" w:pos="9350"/>
            </w:tabs>
            <w:rPr>
              <w:rFonts w:cstheme="minorBidi"/>
              <w:noProof/>
              <w:sz w:val="24"/>
              <w:lang w:val="en-CA" w:bidi="ar-SA"/>
            </w:rPr>
          </w:pPr>
          <w:hyperlink w:anchor="_Toc35948839" w:history="1">
            <w:r w:rsidR="005A6FB2" w:rsidRPr="00587F3E">
              <w:rPr>
                <w:rStyle w:val="Hyperlink"/>
                <w:rFonts w:ascii="Times New Roman" w:hAnsi="Times New Roman"/>
                <w:noProof/>
                <w:snapToGrid w:val="0"/>
                <w:w w:val="0"/>
              </w:rPr>
              <w:t>5.5</w:t>
            </w:r>
            <w:r w:rsidR="005A6FB2">
              <w:rPr>
                <w:rFonts w:cstheme="minorBidi"/>
                <w:noProof/>
                <w:sz w:val="24"/>
                <w:lang w:val="en-CA" w:bidi="ar-SA"/>
              </w:rPr>
              <w:tab/>
            </w:r>
            <w:r w:rsidR="005A6FB2" w:rsidRPr="00587F3E">
              <w:rPr>
                <w:rStyle w:val="Hyperlink"/>
                <w:noProof/>
              </w:rPr>
              <w:t>Motivating Scenario: ATIS via ITSoS</w:t>
            </w:r>
            <w:r w:rsidR="005A6FB2">
              <w:rPr>
                <w:noProof/>
                <w:webHidden/>
              </w:rPr>
              <w:tab/>
            </w:r>
            <w:r w:rsidR="005A6FB2">
              <w:rPr>
                <w:noProof/>
                <w:webHidden/>
              </w:rPr>
              <w:fldChar w:fldCharType="begin"/>
            </w:r>
            <w:r w:rsidR="005A6FB2">
              <w:rPr>
                <w:noProof/>
                <w:webHidden/>
              </w:rPr>
              <w:instrText xml:space="preserve"> PAGEREF _Toc35948839 \h </w:instrText>
            </w:r>
            <w:r w:rsidR="005A6FB2">
              <w:rPr>
                <w:noProof/>
                <w:webHidden/>
              </w:rPr>
            </w:r>
            <w:r w:rsidR="005A6FB2">
              <w:rPr>
                <w:noProof/>
                <w:webHidden/>
              </w:rPr>
              <w:fldChar w:fldCharType="separate"/>
            </w:r>
            <w:r w:rsidR="005A6FB2">
              <w:rPr>
                <w:noProof/>
                <w:webHidden/>
              </w:rPr>
              <w:t>13</w:t>
            </w:r>
            <w:r w:rsidR="005A6FB2">
              <w:rPr>
                <w:noProof/>
                <w:webHidden/>
              </w:rPr>
              <w:fldChar w:fldCharType="end"/>
            </w:r>
          </w:hyperlink>
        </w:p>
        <w:p w14:paraId="750BB871" w14:textId="019C93C7" w:rsidR="005A6FB2" w:rsidRDefault="004A6700">
          <w:pPr>
            <w:pStyle w:val="TOC2"/>
            <w:tabs>
              <w:tab w:val="left" w:pos="720"/>
              <w:tab w:val="right" w:leader="dot" w:pos="9350"/>
            </w:tabs>
            <w:rPr>
              <w:rFonts w:cstheme="minorBidi"/>
              <w:noProof/>
              <w:sz w:val="24"/>
              <w:lang w:val="en-CA" w:bidi="ar-SA"/>
            </w:rPr>
          </w:pPr>
          <w:hyperlink w:anchor="_Toc35948840" w:history="1">
            <w:r w:rsidR="005A6FB2" w:rsidRPr="00587F3E">
              <w:rPr>
                <w:rStyle w:val="Hyperlink"/>
                <w:rFonts w:ascii="Times New Roman" w:hAnsi="Times New Roman"/>
                <w:noProof/>
                <w:snapToGrid w:val="0"/>
                <w:w w:val="0"/>
              </w:rPr>
              <w:t>5.6</w:t>
            </w:r>
            <w:r w:rsidR="005A6FB2">
              <w:rPr>
                <w:rFonts w:cstheme="minorBidi"/>
                <w:noProof/>
                <w:sz w:val="24"/>
                <w:lang w:val="en-CA" w:bidi="ar-SA"/>
              </w:rPr>
              <w:tab/>
            </w:r>
            <w:r w:rsidR="005A6FB2" w:rsidRPr="00587F3E">
              <w:rPr>
                <w:rStyle w:val="Hyperlink"/>
                <w:noProof/>
              </w:rPr>
              <w:t>Motivating Scenario: ArcGIS Query Support</w:t>
            </w:r>
            <w:r w:rsidR="005A6FB2">
              <w:rPr>
                <w:noProof/>
                <w:webHidden/>
              </w:rPr>
              <w:tab/>
            </w:r>
            <w:r w:rsidR="005A6FB2">
              <w:rPr>
                <w:noProof/>
                <w:webHidden/>
              </w:rPr>
              <w:fldChar w:fldCharType="begin"/>
            </w:r>
            <w:r w:rsidR="005A6FB2">
              <w:rPr>
                <w:noProof/>
                <w:webHidden/>
              </w:rPr>
              <w:instrText xml:space="preserve"> PAGEREF _Toc35948840 \h </w:instrText>
            </w:r>
            <w:r w:rsidR="005A6FB2">
              <w:rPr>
                <w:noProof/>
                <w:webHidden/>
              </w:rPr>
            </w:r>
            <w:r w:rsidR="005A6FB2">
              <w:rPr>
                <w:noProof/>
                <w:webHidden/>
              </w:rPr>
              <w:fldChar w:fldCharType="separate"/>
            </w:r>
            <w:r w:rsidR="005A6FB2">
              <w:rPr>
                <w:noProof/>
                <w:webHidden/>
              </w:rPr>
              <w:t>14</w:t>
            </w:r>
            <w:r w:rsidR="005A6FB2">
              <w:rPr>
                <w:noProof/>
                <w:webHidden/>
              </w:rPr>
              <w:fldChar w:fldCharType="end"/>
            </w:r>
          </w:hyperlink>
        </w:p>
        <w:p w14:paraId="5DAFC527" w14:textId="50477077" w:rsidR="005A6FB2" w:rsidRDefault="004A6700">
          <w:pPr>
            <w:pStyle w:val="TOC1"/>
            <w:rPr>
              <w:rFonts w:cstheme="minorBidi"/>
              <w:noProof/>
              <w:sz w:val="24"/>
              <w:lang w:val="en-CA" w:bidi="ar-SA"/>
            </w:rPr>
          </w:pPr>
          <w:hyperlink w:anchor="_Toc35948841" w:history="1">
            <w:r w:rsidR="005A6FB2" w:rsidRPr="00587F3E">
              <w:rPr>
                <w:rStyle w:val="Hyperlink"/>
                <w:noProof/>
              </w:rPr>
              <w:t>6</w:t>
            </w:r>
            <w:r w:rsidR="005A6FB2">
              <w:rPr>
                <w:rFonts w:cstheme="minorBidi"/>
                <w:noProof/>
                <w:sz w:val="24"/>
                <w:lang w:val="en-CA" w:bidi="ar-SA"/>
              </w:rPr>
              <w:tab/>
            </w:r>
            <w:r w:rsidR="005A6FB2" w:rsidRPr="00587F3E">
              <w:rPr>
                <w:rStyle w:val="Hyperlink"/>
                <w:noProof/>
              </w:rPr>
              <w:t>Urban System Characteristics and Behaviour</w:t>
            </w:r>
            <w:r w:rsidR="005A6FB2">
              <w:rPr>
                <w:noProof/>
                <w:webHidden/>
              </w:rPr>
              <w:tab/>
            </w:r>
            <w:r w:rsidR="005A6FB2">
              <w:rPr>
                <w:noProof/>
                <w:webHidden/>
              </w:rPr>
              <w:fldChar w:fldCharType="begin"/>
            </w:r>
            <w:r w:rsidR="005A6FB2">
              <w:rPr>
                <w:noProof/>
                <w:webHidden/>
              </w:rPr>
              <w:instrText xml:space="preserve"> PAGEREF _Toc35948841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3B2B5DFB" w14:textId="5C37A1B4" w:rsidR="005A6FB2" w:rsidRDefault="004A6700">
          <w:pPr>
            <w:pStyle w:val="TOC2"/>
            <w:tabs>
              <w:tab w:val="left" w:pos="720"/>
              <w:tab w:val="right" w:leader="dot" w:pos="9350"/>
            </w:tabs>
            <w:rPr>
              <w:rFonts w:cstheme="minorBidi"/>
              <w:noProof/>
              <w:sz w:val="24"/>
              <w:lang w:val="en-CA" w:bidi="ar-SA"/>
            </w:rPr>
          </w:pPr>
          <w:hyperlink w:anchor="_Toc35948842" w:history="1">
            <w:r w:rsidR="005A6FB2" w:rsidRPr="00587F3E">
              <w:rPr>
                <w:rStyle w:val="Hyperlink"/>
                <w:rFonts w:ascii="Times New Roman" w:hAnsi="Times New Roman"/>
                <w:noProof/>
                <w:snapToGrid w:val="0"/>
                <w:w w:val="0"/>
              </w:rPr>
              <w:t>6.1</w:t>
            </w:r>
            <w:r w:rsidR="005A6FB2">
              <w:rPr>
                <w:rFonts w:cstheme="minorBidi"/>
                <w:noProof/>
                <w:sz w:val="24"/>
                <w:lang w:val="en-CA" w:bidi="ar-SA"/>
              </w:rPr>
              <w:tab/>
            </w:r>
            <w:r w:rsidR="005A6FB2" w:rsidRPr="00587F3E">
              <w:rPr>
                <w:rStyle w:val="Hyperlink"/>
                <w:noProof/>
              </w:rPr>
              <w:t>Pragmatic Design Practices</w:t>
            </w:r>
            <w:r w:rsidR="005A6FB2">
              <w:rPr>
                <w:noProof/>
                <w:webHidden/>
              </w:rPr>
              <w:tab/>
            </w:r>
            <w:r w:rsidR="005A6FB2">
              <w:rPr>
                <w:noProof/>
                <w:webHidden/>
              </w:rPr>
              <w:fldChar w:fldCharType="begin"/>
            </w:r>
            <w:r w:rsidR="005A6FB2">
              <w:rPr>
                <w:noProof/>
                <w:webHidden/>
              </w:rPr>
              <w:instrText xml:space="preserve"> PAGEREF _Toc35948842 \h </w:instrText>
            </w:r>
            <w:r w:rsidR="005A6FB2">
              <w:rPr>
                <w:noProof/>
                <w:webHidden/>
              </w:rPr>
            </w:r>
            <w:r w:rsidR="005A6FB2">
              <w:rPr>
                <w:noProof/>
                <w:webHidden/>
              </w:rPr>
              <w:fldChar w:fldCharType="separate"/>
            </w:r>
            <w:r w:rsidR="005A6FB2">
              <w:rPr>
                <w:noProof/>
                <w:webHidden/>
              </w:rPr>
              <w:t>16</w:t>
            </w:r>
            <w:r w:rsidR="005A6FB2">
              <w:rPr>
                <w:noProof/>
                <w:webHidden/>
              </w:rPr>
              <w:fldChar w:fldCharType="end"/>
            </w:r>
          </w:hyperlink>
        </w:p>
        <w:p w14:paraId="09C146D8" w14:textId="7F3801C0" w:rsidR="005A6FB2" w:rsidRDefault="004A6700">
          <w:pPr>
            <w:pStyle w:val="TOC2"/>
            <w:tabs>
              <w:tab w:val="left" w:pos="720"/>
              <w:tab w:val="right" w:leader="dot" w:pos="9350"/>
            </w:tabs>
            <w:rPr>
              <w:rFonts w:cstheme="minorBidi"/>
              <w:noProof/>
              <w:sz w:val="24"/>
              <w:lang w:val="en-CA" w:bidi="ar-SA"/>
            </w:rPr>
          </w:pPr>
          <w:hyperlink w:anchor="_Toc35948843" w:history="1">
            <w:r w:rsidR="005A6FB2" w:rsidRPr="00587F3E">
              <w:rPr>
                <w:rStyle w:val="Hyperlink"/>
                <w:rFonts w:ascii="Times New Roman" w:hAnsi="Times New Roman"/>
                <w:noProof/>
                <w:snapToGrid w:val="0"/>
                <w:w w:val="0"/>
              </w:rPr>
              <w:t>6.2</w:t>
            </w:r>
            <w:r w:rsidR="005A6FB2">
              <w:rPr>
                <w:rFonts w:cstheme="minorBidi"/>
                <w:noProof/>
                <w:sz w:val="24"/>
                <w:lang w:val="en-CA" w:bidi="ar-SA"/>
              </w:rPr>
              <w:tab/>
            </w:r>
            <w:r w:rsidR="005A6FB2" w:rsidRPr="00587F3E">
              <w:rPr>
                <w:rStyle w:val="Hyperlink"/>
                <w:noProof/>
              </w:rPr>
              <w:t>Foundational Ontologies</w:t>
            </w:r>
            <w:r w:rsidR="005A6FB2">
              <w:rPr>
                <w:noProof/>
                <w:webHidden/>
              </w:rPr>
              <w:tab/>
            </w:r>
            <w:r w:rsidR="005A6FB2">
              <w:rPr>
                <w:noProof/>
                <w:webHidden/>
              </w:rPr>
              <w:fldChar w:fldCharType="begin"/>
            </w:r>
            <w:r w:rsidR="005A6FB2">
              <w:rPr>
                <w:noProof/>
                <w:webHidden/>
              </w:rPr>
              <w:instrText xml:space="preserve"> PAGEREF _Toc35948843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56C78C15" w14:textId="2762FB9D" w:rsidR="005A6FB2" w:rsidRDefault="004A6700">
          <w:pPr>
            <w:pStyle w:val="TOC3"/>
            <w:tabs>
              <w:tab w:val="left" w:pos="1200"/>
              <w:tab w:val="right" w:leader="dot" w:pos="9350"/>
            </w:tabs>
            <w:rPr>
              <w:rFonts w:cstheme="minorBidi"/>
              <w:noProof/>
              <w:sz w:val="24"/>
              <w:lang w:val="en-CA" w:bidi="ar-SA"/>
            </w:rPr>
          </w:pPr>
          <w:hyperlink w:anchor="_Toc35948844" w:history="1">
            <w:r w:rsidR="005A6FB2" w:rsidRPr="00587F3E">
              <w:rPr>
                <w:rStyle w:val="Hyperlink"/>
                <w:noProof/>
              </w:rPr>
              <w:t>6.2.1</w:t>
            </w:r>
            <w:r w:rsidR="005A6FB2">
              <w:rPr>
                <w:rFonts w:cstheme="minorBidi"/>
                <w:noProof/>
                <w:sz w:val="24"/>
                <w:lang w:val="en-CA" w:bidi="ar-SA"/>
              </w:rPr>
              <w:tab/>
            </w:r>
            <w:r w:rsidR="005A6FB2" w:rsidRPr="00587F3E">
              <w:rPr>
                <w:rStyle w:val="Hyperlink"/>
                <w:noProof/>
              </w:rPr>
              <w:t>Location Ontology</w:t>
            </w:r>
            <w:r w:rsidR="005A6FB2">
              <w:rPr>
                <w:noProof/>
                <w:webHidden/>
              </w:rPr>
              <w:tab/>
            </w:r>
            <w:r w:rsidR="005A6FB2">
              <w:rPr>
                <w:noProof/>
                <w:webHidden/>
              </w:rPr>
              <w:fldChar w:fldCharType="begin"/>
            </w:r>
            <w:r w:rsidR="005A6FB2">
              <w:rPr>
                <w:noProof/>
                <w:webHidden/>
              </w:rPr>
              <w:instrText xml:space="preserve"> PAGEREF _Toc35948844 \h </w:instrText>
            </w:r>
            <w:r w:rsidR="005A6FB2">
              <w:rPr>
                <w:noProof/>
                <w:webHidden/>
              </w:rPr>
            </w:r>
            <w:r w:rsidR="005A6FB2">
              <w:rPr>
                <w:noProof/>
                <w:webHidden/>
              </w:rPr>
              <w:fldChar w:fldCharType="separate"/>
            </w:r>
            <w:r w:rsidR="005A6FB2">
              <w:rPr>
                <w:noProof/>
                <w:webHidden/>
              </w:rPr>
              <w:t>17</w:t>
            </w:r>
            <w:r w:rsidR="005A6FB2">
              <w:rPr>
                <w:noProof/>
                <w:webHidden/>
              </w:rPr>
              <w:fldChar w:fldCharType="end"/>
            </w:r>
          </w:hyperlink>
        </w:p>
        <w:p w14:paraId="4055E3A3" w14:textId="1FF0D57A" w:rsidR="005A6FB2" w:rsidRDefault="004A6700">
          <w:pPr>
            <w:pStyle w:val="TOC3"/>
            <w:tabs>
              <w:tab w:val="left" w:pos="1200"/>
              <w:tab w:val="right" w:leader="dot" w:pos="9350"/>
            </w:tabs>
            <w:rPr>
              <w:rFonts w:cstheme="minorBidi"/>
              <w:noProof/>
              <w:sz w:val="24"/>
              <w:lang w:val="en-CA" w:bidi="ar-SA"/>
            </w:rPr>
          </w:pPr>
          <w:hyperlink w:anchor="_Toc35948845" w:history="1">
            <w:r w:rsidR="005A6FB2" w:rsidRPr="00587F3E">
              <w:rPr>
                <w:rStyle w:val="Hyperlink"/>
                <w:noProof/>
              </w:rPr>
              <w:t>6.2.2</w:t>
            </w:r>
            <w:r w:rsidR="005A6FB2">
              <w:rPr>
                <w:rFonts w:cstheme="minorBidi"/>
                <w:noProof/>
                <w:sz w:val="24"/>
                <w:lang w:val="en-CA" w:bidi="ar-SA"/>
              </w:rPr>
              <w:tab/>
            </w:r>
            <w:r w:rsidR="005A6FB2" w:rsidRPr="00587F3E">
              <w:rPr>
                <w:rStyle w:val="Hyperlink"/>
                <w:noProof/>
              </w:rPr>
              <w:t>Time Ontology</w:t>
            </w:r>
            <w:r w:rsidR="005A6FB2">
              <w:rPr>
                <w:noProof/>
                <w:webHidden/>
              </w:rPr>
              <w:tab/>
            </w:r>
            <w:r w:rsidR="005A6FB2">
              <w:rPr>
                <w:noProof/>
                <w:webHidden/>
              </w:rPr>
              <w:fldChar w:fldCharType="begin"/>
            </w:r>
            <w:r w:rsidR="005A6FB2">
              <w:rPr>
                <w:noProof/>
                <w:webHidden/>
              </w:rPr>
              <w:instrText xml:space="preserve"> PAGEREF _Toc35948845 \h </w:instrText>
            </w:r>
            <w:r w:rsidR="005A6FB2">
              <w:rPr>
                <w:noProof/>
                <w:webHidden/>
              </w:rPr>
            </w:r>
            <w:r w:rsidR="005A6FB2">
              <w:rPr>
                <w:noProof/>
                <w:webHidden/>
              </w:rPr>
              <w:fldChar w:fldCharType="separate"/>
            </w:r>
            <w:r w:rsidR="005A6FB2">
              <w:rPr>
                <w:noProof/>
                <w:webHidden/>
              </w:rPr>
              <w:t>20</w:t>
            </w:r>
            <w:r w:rsidR="005A6FB2">
              <w:rPr>
                <w:noProof/>
                <w:webHidden/>
              </w:rPr>
              <w:fldChar w:fldCharType="end"/>
            </w:r>
          </w:hyperlink>
        </w:p>
        <w:p w14:paraId="3A0AAE2B" w14:textId="5B8DE9B4" w:rsidR="005A6FB2" w:rsidRDefault="004A6700">
          <w:pPr>
            <w:pStyle w:val="TOC3"/>
            <w:tabs>
              <w:tab w:val="left" w:pos="1200"/>
              <w:tab w:val="right" w:leader="dot" w:pos="9350"/>
            </w:tabs>
            <w:rPr>
              <w:rFonts w:cstheme="minorBidi"/>
              <w:noProof/>
              <w:sz w:val="24"/>
              <w:lang w:val="en-CA" w:bidi="ar-SA"/>
            </w:rPr>
          </w:pPr>
          <w:hyperlink w:anchor="_Toc35948846" w:history="1">
            <w:r w:rsidR="005A6FB2" w:rsidRPr="00587F3E">
              <w:rPr>
                <w:rStyle w:val="Hyperlink"/>
                <w:noProof/>
              </w:rPr>
              <w:t>6.2.3</w:t>
            </w:r>
            <w:r w:rsidR="005A6FB2">
              <w:rPr>
                <w:rFonts w:cstheme="minorBidi"/>
                <w:noProof/>
                <w:sz w:val="24"/>
                <w:lang w:val="en-CA" w:bidi="ar-SA"/>
              </w:rPr>
              <w:tab/>
            </w:r>
            <w:r w:rsidR="005A6FB2" w:rsidRPr="00587F3E">
              <w:rPr>
                <w:rStyle w:val="Hyperlink"/>
                <w:noProof/>
              </w:rPr>
              <w:t>Change Ontology</w:t>
            </w:r>
            <w:r w:rsidR="005A6FB2">
              <w:rPr>
                <w:noProof/>
                <w:webHidden/>
              </w:rPr>
              <w:tab/>
            </w:r>
            <w:r w:rsidR="005A6FB2">
              <w:rPr>
                <w:noProof/>
                <w:webHidden/>
              </w:rPr>
              <w:fldChar w:fldCharType="begin"/>
            </w:r>
            <w:r w:rsidR="005A6FB2">
              <w:rPr>
                <w:noProof/>
                <w:webHidden/>
              </w:rPr>
              <w:instrText xml:space="preserve"> PAGEREF _Toc35948846 \h </w:instrText>
            </w:r>
            <w:r w:rsidR="005A6FB2">
              <w:rPr>
                <w:noProof/>
                <w:webHidden/>
              </w:rPr>
            </w:r>
            <w:r w:rsidR="005A6FB2">
              <w:rPr>
                <w:noProof/>
                <w:webHidden/>
              </w:rPr>
              <w:fldChar w:fldCharType="separate"/>
            </w:r>
            <w:r w:rsidR="005A6FB2">
              <w:rPr>
                <w:noProof/>
                <w:webHidden/>
              </w:rPr>
              <w:t>23</w:t>
            </w:r>
            <w:r w:rsidR="005A6FB2">
              <w:rPr>
                <w:noProof/>
                <w:webHidden/>
              </w:rPr>
              <w:fldChar w:fldCharType="end"/>
            </w:r>
          </w:hyperlink>
        </w:p>
        <w:p w14:paraId="46C88C2D" w14:textId="5FFA04FC" w:rsidR="005A6FB2" w:rsidRDefault="004A6700">
          <w:pPr>
            <w:pStyle w:val="TOC3"/>
            <w:tabs>
              <w:tab w:val="left" w:pos="1200"/>
              <w:tab w:val="right" w:leader="dot" w:pos="9350"/>
            </w:tabs>
            <w:rPr>
              <w:rFonts w:cstheme="minorBidi"/>
              <w:noProof/>
              <w:sz w:val="24"/>
              <w:lang w:val="en-CA" w:bidi="ar-SA"/>
            </w:rPr>
          </w:pPr>
          <w:hyperlink w:anchor="_Toc35948847" w:history="1">
            <w:r w:rsidR="005A6FB2" w:rsidRPr="00587F3E">
              <w:rPr>
                <w:rStyle w:val="Hyperlink"/>
                <w:noProof/>
              </w:rPr>
              <w:t>6.2.4</w:t>
            </w:r>
            <w:r w:rsidR="005A6FB2">
              <w:rPr>
                <w:rFonts w:cstheme="minorBidi"/>
                <w:noProof/>
                <w:sz w:val="24"/>
                <w:lang w:val="en-CA" w:bidi="ar-SA"/>
              </w:rPr>
              <w:tab/>
            </w:r>
            <w:r w:rsidR="005A6FB2" w:rsidRPr="00587F3E">
              <w:rPr>
                <w:rStyle w:val="Hyperlink"/>
                <w:noProof/>
              </w:rPr>
              <w:t>Activity Ontology</w:t>
            </w:r>
            <w:r w:rsidR="005A6FB2">
              <w:rPr>
                <w:noProof/>
                <w:webHidden/>
              </w:rPr>
              <w:tab/>
            </w:r>
            <w:r w:rsidR="005A6FB2">
              <w:rPr>
                <w:noProof/>
                <w:webHidden/>
              </w:rPr>
              <w:fldChar w:fldCharType="begin"/>
            </w:r>
            <w:r w:rsidR="005A6FB2">
              <w:rPr>
                <w:noProof/>
                <w:webHidden/>
              </w:rPr>
              <w:instrText xml:space="preserve"> PAGEREF _Toc35948847 \h </w:instrText>
            </w:r>
            <w:r w:rsidR="005A6FB2">
              <w:rPr>
                <w:noProof/>
                <w:webHidden/>
              </w:rPr>
            </w:r>
            <w:r w:rsidR="005A6FB2">
              <w:rPr>
                <w:noProof/>
                <w:webHidden/>
              </w:rPr>
              <w:fldChar w:fldCharType="separate"/>
            </w:r>
            <w:r w:rsidR="005A6FB2">
              <w:rPr>
                <w:noProof/>
                <w:webHidden/>
              </w:rPr>
              <w:t>26</w:t>
            </w:r>
            <w:r w:rsidR="005A6FB2">
              <w:rPr>
                <w:noProof/>
                <w:webHidden/>
              </w:rPr>
              <w:fldChar w:fldCharType="end"/>
            </w:r>
          </w:hyperlink>
        </w:p>
        <w:p w14:paraId="16B66B0C" w14:textId="6D4446AB" w:rsidR="005A6FB2" w:rsidRDefault="004A6700">
          <w:pPr>
            <w:pStyle w:val="TOC3"/>
            <w:tabs>
              <w:tab w:val="left" w:pos="1200"/>
              <w:tab w:val="right" w:leader="dot" w:pos="9350"/>
            </w:tabs>
            <w:rPr>
              <w:rFonts w:cstheme="minorBidi"/>
              <w:noProof/>
              <w:sz w:val="24"/>
              <w:lang w:val="en-CA" w:bidi="ar-SA"/>
            </w:rPr>
          </w:pPr>
          <w:hyperlink w:anchor="_Toc35948848" w:history="1">
            <w:r w:rsidR="005A6FB2" w:rsidRPr="00587F3E">
              <w:rPr>
                <w:rStyle w:val="Hyperlink"/>
                <w:noProof/>
              </w:rPr>
              <w:t>6.2.5</w:t>
            </w:r>
            <w:r w:rsidR="005A6FB2">
              <w:rPr>
                <w:rFonts w:cstheme="minorBidi"/>
                <w:noProof/>
                <w:sz w:val="24"/>
                <w:lang w:val="en-CA" w:bidi="ar-SA"/>
              </w:rPr>
              <w:tab/>
            </w:r>
            <w:r w:rsidR="005A6FB2" w:rsidRPr="00587F3E">
              <w:rPr>
                <w:rStyle w:val="Hyperlink"/>
                <w:noProof/>
              </w:rPr>
              <w:t>Recurring Event ontology</w:t>
            </w:r>
            <w:r w:rsidR="005A6FB2">
              <w:rPr>
                <w:noProof/>
                <w:webHidden/>
              </w:rPr>
              <w:tab/>
            </w:r>
            <w:r w:rsidR="005A6FB2">
              <w:rPr>
                <w:noProof/>
                <w:webHidden/>
              </w:rPr>
              <w:fldChar w:fldCharType="begin"/>
            </w:r>
            <w:r w:rsidR="005A6FB2">
              <w:rPr>
                <w:noProof/>
                <w:webHidden/>
              </w:rPr>
              <w:instrText xml:space="preserve"> PAGEREF _Toc35948848 \h </w:instrText>
            </w:r>
            <w:r w:rsidR="005A6FB2">
              <w:rPr>
                <w:noProof/>
                <w:webHidden/>
              </w:rPr>
            </w:r>
            <w:r w:rsidR="005A6FB2">
              <w:rPr>
                <w:noProof/>
                <w:webHidden/>
              </w:rPr>
              <w:fldChar w:fldCharType="separate"/>
            </w:r>
            <w:r w:rsidR="005A6FB2">
              <w:rPr>
                <w:noProof/>
                <w:webHidden/>
              </w:rPr>
              <w:t>34</w:t>
            </w:r>
            <w:r w:rsidR="005A6FB2">
              <w:rPr>
                <w:noProof/>
                <w:webHidden/>
              </w:rPr>
              <w:fldChar w:fldCharType="end"/>
            </w:r>
          </w:hyperlink>
        </w:p>
        <w:p w14:paraId="6F3576E2" w14:textId="1CA3C083" w:rsidR="005A6FB2" w:rsidRDefault="004A6700">
          <w:pPr>
            <w:pStyle w:val="TOC3"/>
            <w:tabs>
              <w:tab w:val="left" w:pos="1200"/>
              <w:tab w:val="right" w:leader="dot" w:pos="9350"/>
            </w:tabs>
            <w:rPr>
              <w:rFonts w:cstheme="minorBidi"/>
              <w:noProof/>
              <w:sz w:val="24"/>
              <w:lang w:val="en-CA" w:bidi="ar-SA"/>
            </w:rPr>
          </w:pPr>
          <w:hyperlink w:anchor="_Toc35948849" w:history="1">
            <w:r w:rsidR="005A6FB2" w:rsidRPr="00587F3E">
              <w:rPr>
                <w:rStyle w:val="Hyperlink"/>
                <w:noProof/>
              </w:rPr>
              <w:t>6.2.6</w:t>
            </w:r>
            <w:r w:rsidR="005A6FB2">
              <w:rPr>
                <w:rFonts w:cstheme="minorBidi"/>
                <w:noProof/>
                <w:sz w:val="24"/>
                <w:lang w:val="en-CA" w:bidi="ar-SA"/>
              </w:rPr>
              <w:tab/>
            </w:r>
            <w:r w:rsidR="005A6FB2" w:rsidRPr="00587F3E">
              <w:rPr>
                <w:rStyle w:val="Hyperlink"/>
                <w:noProof/>
              </w:rPr>
              <w:t>Resource Ontology</w:t>
            </w:r>
            <w:r w:rsidR="005A6FB2">
              <w:rPr>
                <w:noProof/>
                <w:webHidden/>
              </w:rPr>
              <w:tab/>
            </w:r>
            <w:r w:rsidR="005A6FB2">
              <w:rPr>
                <w:noProof/>
                <w:webHidden/>
              </w:rPr>
              <w:fldChar w:fldCharType="begin"/>
            </w:r>
            <w:r w:rsidR="005A6FB2">
              <w:rPr>
                <w:noProof/>
                <w:webHidden/>
              </w:rPr>
              <w:instrText xml:space="preserve"> PAGEREF _Toc35948849 \h </w:instrText>
            </w:r>
            <w:r w:rsidR="005A6FB2">
              <w:rPr>
                <w:noProof/>
                <w:webHidden/>
              </w:rPr>
            </w:r>
            <w:r w:rsidR="005A6FB2">
              <w:rPr>
                <w:noProof/>
                <w:webHidden/>
              </w:rPr>
              <w:fldChar w:fldCharType="separate"/>
            </w:r>
            <w:r w:rsidR="005A6FB2">
              <w:rPr>
                <w:noProof/>
                <w:webHidden/>
              </w:rPr>
              <w:t>40</w:t>
            </w:r>
            <w:r w:rsidR="005A6FB2">
              <w:rPr>
                <w:noProof/>
                <w:webHidden/>
              </w:rPr>
              <w:fldChar w:fldCharType="end"/>
            </w:r>
          </w:hyperlink>
        </w:p>
        <w:p w14:paraId="711EBFE6" w14:textId="632E4550" w:rsidR="005A6FB2" w:rsidRDefault="004A6700">
          <w:pPr>
            <w:pStyle w:val="TOC3"/>
            <w:tabs>
              <w:tab w:val="left" w:pos="1200"/>
              <w:tab w:val="right" w:leader="dot" w:pos="9350"/>
            </w:tabs>
            <w:rPr>
              <w:rFonts w:cstheme="minorBidi"/>
              <w:noProof/>
              <w:sz w:val="24"/>
              <w:lang w:val="en-CA" w:bidi="ar-SA"/>
            </w:rPr>
          </w:pPr>
          <w:hyperlink w:anchor="_Toc35948850" w:history="1">
            <w:r w:rsidR="005A6FB2" w:rsidRPr="00587F3E">
              <w:rPr>
                <w:rStyle w:val="Hyperlink"/>
                <w:noProof/>
              </w:rPr>
              <w:t>6.2.7</w:t>
            </w:r>
            <w:r w:rsidR="005A6FB2">
              <w:rPr>
                <w:rFonts w:cstheme="minorBidi"/>
                <w:noProof/>
                <w:sz w:val="24"/>
                <w:lang w:val="en-CA" w:bidi="ar-SA"/>
              </w:rPr>
              <w:tab/>
            </w:r>
            <w:r w:rsidR="005A6FB2" w:rsidRPr="00587F3E">
              <w:rPr>
                <w:rStyle w:val="Hyperlink"/>
                <w:noProof/>
              </w:rPr>
              <w:t>Parthood Ontology</w:t>
            </w:r>
            <w:r w:rsidR="005A6FB2">
              <w:rPr>
                <w:noProof/>
                <w:webHidden/>
              </w:rPr>
              <w:tab/>
            </w:r>
            <w:r w:rsidR="005A6FB2">
              <w:rPr>
                <w:noProof/>
                <w:webHidden/>
              </w:rPr>
              <w:fldChar w:fldCharType="begin"/>
            </w:r>
            <w:r w:rsidR="005A6FB2">
              <w:rPr>
                <w:noProof/>
                <w:webHidden/>
              </w:rPr>
              <w:instrText xml:space="preserve"> PAGEREF _Toc35948850 \h </w:instrText>
            </w:r>
            <w:r w:rsidR="005A6FB2">
              <w:rPr>
                <w:noProof/>
                <w:webHidden/>
              </w:rPr>
            </w:r>
            <w:r w:rsidR="005A6FB2">
              <w:rPr>
                <w:noProof/>
                <w:webHidden/>
              </w:rPr>
              <w:fldChar w:fldCharType="separate"/>
            </w:r>
            <w:r w:rsidR="005A6FB2">
              <w:rPr>
                <w:noProof/>
                <w:webHidden/>
              </w:rPr>
              <w:t>43</w:t>
            </w:r>
            <w:r w:rsidR="005A6FB2">
              <w:rPr>
                <w:noProof/>
                <w:webHidden/>
              </w:rPr>
              <w:fldChar w:fldCharType="end"/>
            </w:r>
          </w:hyperlink>
        </w:p>
        <w:p w14:paraId="43B4C7E0" w14:textId="284F42CC" w:rsidR="005A6FB2" w:rsidRDefault="004A6700">
          <w:pPr>
            <w:pStyle w:val="TOC3"/>
            <w:tabs>
              <w:tab w:val="left" w:pos="1200"/>
              <w:tab w:val="right" w:leader="dot" w:pos="9350"/>
            </w:tabs>
            <w:rPr>
              <w:rFonts w:cstheme="minorBidi"/>
              <w:noProof/>
              <w:sz w:val="24"/>
              <w:lang w:val="en-CA" w:bidi="ar-SA"/>
            </w:rPr>
          </w:pPr>
          <w:hyperlink w:anchor="_Toc35948851" w:history="1">
            <w:r w:rsidR="005A6FB2" w:rsidRPr="00587F3E">
              <w:rPr>
                <w:rStyle w:val="Hyperlink"/>
                <w:noProof/>
              </w:rPr>
              <w:t>6.2.8</w:t>
            </w:r>
            <w:r w:rsidR="005A6FB2">
              <w:rPr>
                <w:rFonts w:cstheme="minorBidi"/>
                <w:noProof/>
                <w:sz w:val="24"/>
                <w:lang w:val="en-CA" w:bidi="ar-SA"/>
              </w:rPr>
              <w:tab/>
            </w:r>
            <w:r w:rsidR="005A6FB2" w:rsidRPr="00587F3E">
              <w:rPr>
                <w:rStyle w:val="Hyperlink"/>
                <w:noProof/>
              </w:rPr>
              <w:t>Units of Measure Ontology</w:t>
            </w:r>
            <w:r w:rsidR="005A6FB2">
              <w:rPr>
                <w:noProof/>
                <w:webHidden/>
              </w:rPr>
              <w:tab/>
            </w:r>
            <w:r w:rsidR="005A6FB2">
              <w:rPr>
                <w:noProof/>
                <w:webHidden/>
              </w:rPr>
              <w:fldChar w:fldCharType="begin"/>
            </w:r>
            <w:r w:rsidR="005A6FB2">
              <w:rPr>
                <w:noProof/>
                <w:webHidden/>
              </w:rPr>
              <w:instrText xml:space="preserve"> PAGEREF _Toc35948851 \h </w:instrText>
            </w:r>
            <w:r w:rsidR="005A6FB2">
              <w:rPr>
                <w:noProof/>
                <w:webHidden/>
              </w:rPr>
            </w:r>
            <w:r w:rsidR="005A6FB2">
              <w:rPr>
                <w:noProof/>
                <w:webHidden/>
              </w:rPr>
              <w:fldChar w:fldCharType="separate"/>
            </w:r>
            <w:r w:rsidR="005A6FB2">
              <w:rPr>
                <w:noProof/>
                <w:webHidden/>
              </w:rPr>
              <w:t>47</w:t>
            </w:r>
            <w:r w:rsidR="005A6FB2">
              <w:rPr>
                <w:noProof/>
                <w:webHidden/>
              </w:rPr>
              <w:fldChar w:fldCharType="end"/>
            </w:r>
          </w:hyperlink>
        </w:p>
        <w:p w14:paraId="0964B6D1" w14:textId="4F55EBEC" w:rsidR="005A6FB2" w:rsidRDefault="004A6700">
          <w:pPr>
            <w:pStyle w:val="TOC3"/>
            <w:tabs>
              <w:tab w:val="left" w:pos="1200"/>
              <w:tab w:val="right" w:leader="dot" w:pos="9350"/>
            </w:tabs>
            <w:rPr>
              <w:rFonts w:cstheme="minorBidi"/>
              <w:noProof/>
              <w:sz w:val="24"/>
              <w:lang w:val="en-CA" w:bidi="ar-SA"/>
            </w:rPr>
          </w:pPr>
          <w:hyperlink w:anchor="_Toc35948852" w:history="1">
            <w:r w:rsidR="005A6FB2" w:rsidRPr="00587F3E">
              <w:rPr>
                <w:rStyle w:val="Hyperlink"/>
                <w:noProof/>
              </w:rPr>
              <w:t>6.2.9</w:t>
            </w:r>
            <w:r w:rsidR="005A6FB2">
              <w:rPr>
                <w:rFonts w:cstheme="minorBidi"/>
                <w:noProof/>
                <w:sz w:val="24"/>
                <w:lang w:val="en-CA" w:bidi="ar-SA"/>
              </w:rPr>
              <w:tab/>
            </w:r>
            <w:r w:rsidR="005A6FB2" w:rsidRPr="00587F3E">
              <w:rPr>
                <w:rStyle w:val="Hyperlink"/>
                <w:noProof/>
              </w:rPr>
              <w:t>Observations Ontology</w:t>
            </w:r>
            <w:r w:rsidR="005A6FB2">
              <w:rPr>
                <w:noProof/>
                <w:webHidden/>
              </w:rPr>
              <w:tab/>
            </w:r>
            <w:r w:rsidR="005A6FB2">
              <w:rPr>
                <w:noProof/>
                <w:webHidden/>
              </w:rPr>
              <w:fldChar w:fldCharType="begin"/>
            </w:r>
            <w:r w:rsidR="005A6FB2">
              <w:rPr>
                <w:noProof/>
                <w:webHidden/>
              </w:rPr>
              <w:instrText xml:space="preserve"> PAGEREF _Toc35948852 \h </w:instrText>
            </w:r>
            <w:r w:rsidR="005A6FB2">
              <w:rPr>
                <w:noProof/>
                <w:webHidden/>
              </w:rPr>
            </w:r>
            <w:r w:rsidR="005A6FB2">
              <w:rPr>
                <w:noProof/>
                <w:webHidden/>
              </w:rPr>
              <w:fldChar w:fldCharType="separate"/>
            </w:r>
            <w:r w:rsidR="005A6FB2">
              <w:rPr>
                <w:noProof/>
                <w:webHidden/>
              </w:rPr>
              <w:t>55</w:t>
            </w:r>
            <w:r w:rsidR="005A6FB2">
              <w:rPr>
                <w:noProof/>
                <w:webHidden/>
              </w:rPr>
              <w:fldChar w:fldCharType="end"/>
            </w:r>
          </w:hyperlink>
        </w:p>
        <w:p w14:paraId="77C62C9D" w14:textId="327BDEE7" w:rsidR="005A6FB2" w:rsidRDefault="004A6700">
          <w:pPr>
            <w:pStyle w:val="TOC2"/>
            <w:tabs>
              <w:tab w:val="left" w:pos="720"/>
              <w:tab w:val="right" w:leader="dot" w:pos="9350"/>
            </w:tabs>
            <w:rPr>
              <w:rFonts w:cstheme="minorBidi"/>
              <w:noProof/>
              <w:sz w:val="24"/>
              <w:lang w:val="en-CA" w:bidi="ar-SA"/>
            </w:rPr>
          </w:pPr>
          <w:hyperlink w:anchor="_Toc35948853" w:history="1">
            <w:r w:rsidR="005A6FB2" w:rsidRPr="00587F3E">
              <w:rPr>
                <w:rStyle w:val="Hyperlink"/>
                <w:rFonts w:ascii="Times New Roman" w:hAnsi="Times New Roman"/>
                <w:noProof/>
                <w:snapToGrid w:val="0"/>
                <w:w w:val="0"/>
              </w:rPr>
              <w:t>6.3</w:t>
            </w:r>
            <w:r w:rsidR="005A6FB2">
              <w:rPr>
                <w:rFonts w:cstheme="minorBidi"/>
                <w:noProof/>
                <w:sz w:val="24"/>
                <w:lang w:val="en-CA" w:bidi="ar-SA"/>
              </w:rPr>
              <w:tab/>
            </w:r>
            <w:r w:rsidR="005A6FB2" w:rsidRPr="00587F3E">
              <w:rPr>
                <w:rStyle w:val="Hyperlink"/>
                <w:noProof/>
              </w:rPr>
              <w:t>Contact Ontology</w:t>
            </w:r>
            <w:r w:rsidR="005A6FB2">
              <w:rPr>
                <w:noProof/>
                <w:webHidden/>
              </w:rPr>
              <w:tab/>
            </w:r>
            <w:r w:rsidR="005A6FB2">
              <w:rPr>
                <w:noProof/>
                <w:webHidden/>
              </w:rPr>
              <w:fldChar w:fldCharType="begin"/>
            </w:r>
            <w:r w:rsidR="005A6FB2">
              <w:rPr>
                <w:noProof/>
                <w:webHidden/>
              </w:rPr>
              <w:instrText xml:space="preserve"> PAGEREF _Toc35948853 \h </w:instrText>
            </w:r>
            <w:r w:rsidR="005A6FB2">
              <w:rPr>
                <w:noProof/>
                <w:webHidden/>
              </w:rPr>
            </w:r>
            <w:r w:rsidR="005A6FB2">
              <w:rPr>
                <w:noProof/>
                <w:webHidden/>
              </w:rPr>
              <w:fldChar w:fldCharType="separate"/>
            </w:r>
            <w:r w:rsidR="005A6FB2">
              <w:rPr>
                <w:noProof/>
                <w:webHidden/>
              </w:rPr>
              <w:t>59</w:t>
            </w:r>
            <w:r w:rsidR="005A6FB2">
              <w:rPr>
                <w:noProof/>
                <w:webHidden/>
              </w:rPr>
              <w:fldChar w:fldCharType="end"/>
            </w:r>
          </w:hyperlink>
        </w:p>
        <w:p w14:paraId="08AA8830" w14:textId="3AF51E4B" w:rsidR="005A6FB2" w:rsidRDefault="004A6700">
          <w:pPr>
            <w:pStyle w:val="TOC2"/>
            <w:tabs>
              <w:tab w:val="left" w:pos="720"/>
              <w:tab w:val="right" w:leader="dot" w:pos="9350"/>
            </w:tabs>
            <w:rPr>
              <w:rFonts w:cstheme="minorBidi"/>
              <w:noProof/>
              <w:sz w:val="24"/>
              <w:lang w:val="en-CA" w:bidi="ar-SA"/>
            </w:rPr>
          </w:pPr>
          <w:hyperlink w:anchor="_Toc35948854" w:history="1">
            <w:r w:rsidR="005A6FB2" w:rsidRPr="00587F3E">
              <w:rPr>
                <w:rStyle w:val="Hyperlink"/>
                <w:rFonts w:ascii="Times New Roman" w:hAnsi="Times New Roman"/>
                <w:noProof/>
                <w:snapToGrid w:val="0"/>
                <w:w w:val="0"/>
              </w:rPr>
              <w:t>6.4</w:t>
            </w:r>
            <w:r w:rsidR="005A6FB2">
              <w:rPr>
                <w:rFonts w:cstheme="minorBidi"/>
                <w:noProof/>
                <w:sz w:val="24"/>
                <w:lang w:val="en-CA" w:bidi="ar-SA"/>
              </w:rPr>
              <w:tab/>
            </w:r>
            <w:r w:rsidR="005A6FB2" w:rsidRPr="00587F3E">
              <w:rPr>
                <w:rStyle w:val="Hyperlink"/>
                <w:noProof/>
              </w:rPr>
              <w:t>Person Ontology</w:t>
            </w:r>
            <w:r w:rsidR="005A6FB2">
              <w:rPr>
                <w:noProof/>
                <w:webHidden/>
              </w:rPr>
              <w:tab/>
            </w:r>
            <w:r w:rsidR="005A6FB2">
              <w:rPr>
                <w:noProof/>
                <w:webHidden/>
              </w:rPr>
              <w:fldChar w:fldCharType="begin"/>
            </w:r>
            <w:r w:rsidR="005A6FB2">
              <w:rPr>
                <w:noProof/>
                <w:webHidden/>
              </w:rPr>
              <w:instrText xml:space="preserve"> PAGEREF _Toc35948854 \h </w:instrText>
            </w:r>
            <w:r w:rsidR="005A6FB2">
              <w:rPr>
                <w:noProof/>
                <w:webHidden/>
              </w:rPr>
            </w:r>
            <w:r w:rsidR="005A6FB2">
              <w:rPr>
                <w:noProof/>
                <w:webHidden/>
              </w:rPr>
              <w:fldChar w:fldCharType="separate"/>
            </w:r>
            <w:r w:rsidR="005A6FB2">
              <w:rPr>
                <w:noProof/>
                <w:webHidden/>
              </w:rPr>
              <w:t>61</w:t>
            </w:r>
            <w:r w:rsidR="005A6FB2">
              <w:rPr>
                <w:noProof/>
                <w:webHidden/>
              </w:rPr>
              <w:fldChar w:fldCharType="end"/>
            </w:r>
          </w:hyperlink>
        </w:p>
        <w:p w14:paraId="11374460" w14:textId="28BB5357" w:rsidR="005A6FB2" w:rsidRDefault="004A6700">
          <w:pPr>
            <w:pStyle w:val="TOC2"/>
            <w:tabs>
              <w:tab w:val="left" w:pos="720"/>
              <w:tab w:val="right" w:leader="dot" w:pos="9350"/>
            </w:tabs>
            <w:rPr>
              <w:rFonts w:cstheme="minorBidi"/>
              <w:noProof/>
              <w:sz w:val="24"/>
              <w:lang w:val="en-CA" w:bidi="ar-SA"/>
            </w:rPr>
          </w:pPr>
          <w:hyperlink w:anchor="_Toc35948855" w:history="1">
            <w:r w:rsidR="005A6FB2" w:rsidRPr="00587F3E">
              <w:rPr>
                <w:rStyle w:val="Hyperlink"/>
                <w:rFonts w:ascii="Times New Roman" w:hAnsi="Times New Roman"/>
                <w:noProof/>
                <w:snapToGrid w:val="0"/>
                <w:w w:val="0"/>
              </w:rPr>
              <w:t>6.5</w:t>
            </w:r>
            <w:r w:rsidR="005A6FB2">
              <w:rPr>
                <w:rFonts w:cstheme="minorBidi"/>
                <w:noProof/>
                <w:sz w:val="24"/>
                <w:lang w:val="en-CA" w:bidi="ar-SA"/>
              </w:rPr>
              <w:tab/>
            </w:r>
            <w:r w:rsidR="005A6FB2" w:rsidRPr="00587F3E">
              <w:rPr>
                <w:rStyle w:val="Hyperlink"/>
                <w:noProof/>
              </w:rPr>
              <w:t>Household Ontology</w:t>
            </w:r>
            <w:r w:rsidR="005A6FB2">
              <w:rPr>
                <w:noProof/>
                <w:webHidden/>
              </w:rPr>
              <w:tab/>
            </w:r>
            <w:r w:rsidR="005A6FB2">
              <w:rPr>
                <w:noProof/>
                <w:webHidden/>
              </w:rPr>
              <w:fldChar w:fldCharType="begin"/>
            </w:r>
            <w:r w:rsidR="005A6FB2">
              <w:rPr>
                <w:noProof/>
                <w:webHidden/>
              </w:rPr>
              <w:instrText xml:space="preserve"> PAGEREF _Toc35948855 \h </w:instrText>
            </w:r>
            <w:r w:rsidR="005A6FB2">
              <w:rPr>
                <w:noProof/>
                <w:webHidden/>
              </w:rPr>
            </w:r>
            <w:r w:rsidR="005A6FB2">
              <w:rPr>
                <w:noProof/>
                <w:webHidden/>
              </w:rPr>
              <w:fldChar w:fldCharType="separate"/>
            </w:r>
            <w:r w:rsidR="005A6FB2">
              <w:rPr>
                <w:noProof/>
                <w:webHidden/>
              </w:rPr>
              <w:t>63</w:t>
            </w:r>
            <w:r w:rsidR="005A6FB2">
              <w:rPr>
                <w:noProof/>
                <w:webHidden/>
              </w:rPr>
              <w:fldChar w:fldCharType="end"/>
            </w:r>
          </w:hyperlink>
        </w:p>
        <w:p w14:paraId="1046CD6D" w14:textId="7CC9A928" w:rsidR="005A6FB2" w:rsidRDefault="004A6700">
          <w:pPr>
            <w:pStyle w:val="TOC2"/>
            <w:tabs>
              <w:tab w:val="left" w:pos="720"/>
              <w:tab w:val="right" w:leader="dot" w:pos="9350"/>
            </w:tabs>
            <w:rPr>
              <w:rFonts w:cstheme="minorBidi"/>
              <w:noProof/>
              <w:sz w:val="24"/>
              <w:lang w:val="en-CA" w:bidi="ar-SA"/>
            </w:rPr>
          </w:pPr>
          <w:hyperlink w:anchor="_Toc35948856" w:history="1">
            <w:r w:rsidR="005A6FB2" w:rsidRPr="00587F3E">
              <w:rPr>
                <w:rStyle w:val="Hyperlink"/>
                <w:rFonts w:ascii="Times New Roman" w:hAnsi="Times New Roman"/>
                <w:noProof/>
                <w:snapToGrid w:val="0"/>
                <w:w w:val="0"/>
              </w:rPr>
              <w:t>6.6</w:t>
            </w:r>
            <w:r w:rsidR="005A6FB2">
              <w:rPr>
                <w:rFonts w:cstheme="minorBidi"/>
                <w:noProof/>
                <w:sz w:val="24"/>
                <w:lang w:val="en-CA" w:bidi="ar-SA"/>
              </w:rPr>
              <w:tab/>
            </w:r>
            <w:r w:rsidR="005A6FB2" w:rsidRPr="00587F3E">
              <w:rPr>
                <w:rStyle w:val="Hyperlink"/>
                <w:noProof/>
              </w:rPr>
              <w:t>Organization Ontology</w:t>
            </w:r>
            <w:r w:rsidR="005A6FB2">
              <w:rPr>
                <w:noProof/>
                <w:webHidden/>
              </w:rPr>
              <w:tab/>
            </w:r>
            <w:r w:rsidR="005A6FB2">
              <w:rPr>
                <w:noProof/>
                <w:webHidden/>
              </w:rPr>
              <w:fldChar w:fldCharType="begin"/>
            </w:r>
            <w:r w:rsidR="005A6FB2">
              <w:rPr>
                <w:noProof/>
                <w:webHidden/>
              </w:rPr>
              <w:instrText xml:space="preserve"> PAGEREF _Toc35948856 \h </w:instrText>
            </w:r>
            <w:r w:rsidR="005A6FB2">
              <w:rPr>
                <w:noProof/>
                <w:webHidden/>
              </w:rPr>
            </w:r>
            <w:r w:rsidR="005A6FB2">
              <w:rPr>
                <w:noProof/>
                <w:webHidden/>
              </w:rPr>
              <w:fldChar w:fldCharType="separate"/>
            </w:r>
            <w:r w:rsidR="005A6FB2">
              <w:rPr>
                <w:noProof/>
                <w:webHidden/>
              </w:rPr>
              <w:t>68</w:t>
            </w:r>
            <w:r w:rsidR="005A6FB2">
              <w:rPr>
                <w:noProof/>
                <w:webHidden/>
              </w:rPr>
              <w:fldChar w:fldCharType="end"/>
            </w:r>
          </w:hyperlink>
        </w:p>
        <w:p w14:paraId="07438B12" w14:textId="33BBCD9E" w:rsidR="005A6FB2" w:rsidRDefault="004A6700">
          <w:pPr>
            <w:pStyle w:val="TOC2"/>
            <w:tabs>
              <w:tab w:val="left" w:pos="720"/>
              <w:tab w:val="right" w:leader="dot" w:pos="9350"/>
            </w:tabs>
            <w:rPr>
              <w:rFonts w:cstheme="minorBidi"/>
              <w:noProof/>
              <w:sz w:val="24"/>
              <w:lang w:val="en-CA" w:bidi="ar-SA"/>
            </w:rPr>
          </w:pPr>
          <w:hyperlink w:anchor="_Toc35948857" w:history="1">
            <w:r w:rsidR="005A6FB2" w:rsidRPr="00587F3E">
              <w:rPr>
                <w:rStyle w:val="Hyperlink"/>
                <w:rFonts w:ascii="Times New Roman" w:hAnsi="Times New Roman"/>
                <w:noProof/>
                <w:snapToGrid w:val="0"/>
                <w:w w:val="0"/>
              </w:rPr>
              <w:t>6.7</w:t>
            </w:r>
            <w:r w:rsidR="005A6FB2">
              <w:rPr>
                <w:rFonts w:cstheme="minorBidi"/>
                <w:noProof/>
                <w:sz w:val="24"/>
                <w:lang w:val="en-CA" w:bidi="ar-SA"/>
              </w:rPr>
              <w:tab/>
            </w:r>
            <w:r w:rsidR="005A6FB2" w:rsidRPr="00587F3E">
              <w:rPr>
                <w:rStyle w:val="Hyperlink"/>
                <w:noProof/>
              </w:rPr>
              <w:t>Building Ontology</w:t>
            </w:r>
            <w:r w:rsidR="005A6FB2">
              <w:rPr>
                <w:noProof/>
                <w:webHidden/>
              </w:rPr>
              <w:tab/>
            </w:r>
            <w:r w:rsidR="005A6FB2">
              <w:rPr>
                <w:noProof/>
                <w:webHidden/>
              </w:rPr>
              <w:fldChar w:fldCharType="begin"/>
            </w:r>
            <w:r w:rsidR="005A6FB2">
              <w:rPr>
                <w:noProof/>
                <w:webHidden/>
              </w:rPr>
              <w:instrText xml:space="preserve"> PAGEREF _Toc35948857 \h </w:instrText>
            </w:r>
            <w:r w:rsidR="005A6FB2">
              <w:rPr>
                <w:noProof/>
                <w:webHidden/>
              </w:rPr>
            </w:r>
            <w:r w:rsidR="005A6FB2">
              <w:rPr>
                <w:noProof/>
                <w:webHidden/>
              </w:rPr>
              <w:fldChar w:fldCharType="separate"/>
            </w:r>
            <w:r w:rsidR="005A6FB2">
              <w:rPr>
                <w:noProof/>
                <w:webHidden/>
              </w:rPr>
              <w:t>74</w:t>
            </w:r>
            <w:r w:rsidR="005A6FB2">
              <w:rPr>
                <w:noProof/>
                <w:webHidden/>
              </w:rPr>
              <w:fldChar w:fldCharType="end"/>
            </w:r>
          </w:hyperlink>
        </w:p>
        <w:p w14:paraId="453AD50E" w14:textId="18C7F1A4" w:rsidR="005A6FB2" w:rsidRDefault="004A6700">
          <w:pPr>
            <w:pStyle w:val="TOC2"/>
            <w:tabs>
              <w:tab w:val="left" w:pos="720"/>
              <w:tab w:val="right" w:leader="dot" w:pos="9350"/>
            </w:tabs>
            <w:rPr>
              <w:rFonts w:cstheme="minorBidi"/>
              <w:noProof/>
              <w:sz w:val="24"/>
              <w:lang w:val="en-CA" w:bidi="ar-SA"/>
            </w:rPr>
          </w:pPr>
          <w:hyperlink w:anchor="_Toc35948858" w:history="1">
            <w:r w:rsidR="005A6FB2" w:rsidRPr="00587F3E">
              <w:rPr>
                <w:rStyle w:val="Hyperlink"/>
                <w:rFonts w:ascii="Times New Roman" w:hAnsi="Times New Roman"/>
                <w:noProof/>
                <w:snapToGrid w:val="0"/>
                <w:w w:val="0"/>
              </w:rPr>
              <w:t>6.8</w:t>
            </w:r>
            <w:r w:rsidR="005A6FB2">
              <w:rPr>
                <w:rFonts w:cstheme="minorBidi"/>
                <w:noProof/>
                <w:sz w:val="24"/>
                <w:lang w:val="en-CA" w:bidi="ar-SA"/>
              </w:rPr>
              <w:tab/>
            </w:r>
            <w:r w:rsidR="005A6FB2" w:rsidRPr="00587F3E">
              <w:rPr>
                <w:rStyle w:val="Hyperlink"/>
                <w:noProof/>
              </w:rPr>
              <w:t>Vehicle Ontology</w:t>
            </w:r>
            <w:r w:rsidR="005A6FB2">
              <w:rPr>
                <w:noProof/>
                <w:webHidden/>
              </w:rPr>
              <w:tab/>
            </w:r>
            <w:r w:rsidR="005A6FB2">
              <w:rPr>
                <w:noProof/>
                <w:webHidden/>
              </w:rPr>
              <w:fldChar w:fldCharType="begin"/>
            </w:r>
            <w:r w:rsidR="005A6FB2">
              <w:rPr>
                <w:noProof/>
                <w:webHidden/>
              </w:rPr>
              <w:instrText xml:space="preserve"> PAGEREF _Toc35948858 \h </w:instrText>
            </w:r>
            <w:r w:rsidR="005A6FB2">
              <w:rPr>
                <w:noProof/>
                <w:webHidden/>
              </w:rPr>
            </w:r>
            <w:r w:rsidR="005A6FB2">
              <w:rPr>
                <w:noProof/>
                <w:webHidden/>
              </w:rPr>
              <w:fldChar w:fldCharType="separate"/>
            </w:r>
            <w:r w:rsidR="005A6FB2">
              <w:rPr>
                <w:noProof/>
                <w:webHidden/>
              </w:rPr>
              <w:t>79</w:t>
            </w:r>
            <w:r w:rsidR="005A6FB2">
              <w:rPr>
                <w:noProof/>
                <w:webHidden/>
              </w:rPr>
              <w:fldChar w:fldCharType="end"/>
            </w:r>
          </w:hyperlink>
        </w:p>
        <w:p w14:paraId="7D0C57AB" w14:textId="61888932" w:rsidR="005A6FB2" w:rsidRDefault="004A6700">
          <w:pPr>
            <w:pStyle w:val="TOC2"/>
            <w:tabs>
              <w:tab w:val="left" w:pos="720"/>
              <w:tab w:val="right" w:leader="dot" w:pos="9350"/>
            </w:tabs>
            <w:rPr>
              <w:rFonts w:cstheme="minorBidi"/>
              <w:noProof/>
              <w:sz w:val="24"/>
              <w:lang w:val="en-CA" w:bidi="ar-SA"/>
            </w:rPr>
          </w:pPr>
          <w:hyperlink w:anchor="_Toc35948859" w:history="1">
            <w:r w:rsidR="005A6FB2" w:rsidRPr="00587F3E">
              <w:rPr>
                <w:rStyle w:val="Hyperlink"/>
                <w:rFonts w:ascii="Times New Roman" w:hAnsi="Times New Roman"/>
                <w:noProof/>
                <w:snapToGrid w:val="0"/>
                <w:w w:val="0"/>
              </w:rPr>
              <w:t>6.9</w:t>
            </w:r>
            <w:r w:rsidR="005A6FB2">
              <w:rPr>
                <w:rFonts w:cstheme="minorBidi"/>
                <w:noProof/>
                <w:sz w:val="24"/>
                <w:lang w:val="en-CA" w:bidi="ar-SA"/>
              </w:rPr>
              <w:tab/>
            </w:r>
            <w:r w:rsidR="005A6FB2" w:rsidRPr="00587F3E">
              <w:rPr>
                <w:rStyle w:val="Hyperlink"/>
                <w:noProof/>
              </w:rPr>
              <w:t>Transportation System Ontology</w:t>
            </w:r>
            <w:r w:rsidR="005A6FB2">
              <w:rPr>
                <w:noProof/>
                <w:webHidden/>
              </w:rPr>
              <w:tab/>
            </w:r>
            <w:r w:rsidR="005A6FB2">
              <w:rPr>
                <w:noProof/>
                <w:webHidden/>
              </w:rPr>
              <w:fldChar w:fldCharType="begin"/>
            </w:r>
            <w:r w:rsidR="005A6FB2">
              <w:rPr>
                <w:noProof/>
                <w:webHidden/>
              </w:rPr>
              <w:instrText xml:space="preserve"> PAGEREF _Toc35948859 \h </w:instrText>
            </w:r>
            <w:r w:rsidR="005A6FB2">
              <w:rPr>
                <w:noProof/>
                <w:webHidden/>
              </w:rPr>
            </w:r>
            <w:r w:rsidR="005A6FB2">
              <w:rPr>
                <w:noProof/>
                <w:webHidden/>
              </w:rPr>
              <w:fldChar w:fldCharType="separate"/>
            </w:r>
            <w:r w:rsidR="005A6FB2">
              <w:rPr>
                <w:noProof/>
                <w:webHidden/>
              </w:rPr>
              <w:t>81</w:t>
            </w:r>
            <w:r w:rsidR="005A6FB2">
              <w:rPr>
                <w:noProof/>
                <w:webHidden/>
              </w:rPr>
              <w:fldChar w:fldCharType="end"/>
            </w:r>
          </w:hyperlink>
        </w:p>
        <w:p w14:paraId="5D8C364D" w14:textId="10F8C899" w:rsidR="005A6FB2" w:rsidRDefault="004A6700">
          <w:pPr>
            <w:pStyle w:val="TOC3"/>
            <w:tabs>
              <w:tab w:val="left" w:pos="1200"/>
              <w:tab w:val="right" w:leader="dot" w:pos="9350"/>
            </w:tabs>
            <w:rPr>
              <w:rFonts w:cstheme="minorBidi"/>
              <w:noProof/>
              <w:sz w:val="24"/>
              <w:lang w:val="en-CA" w:bidi="ar-SA"/>
            </w:rPr>
          </w:pPr>
          <w:hyperlink w:anchor="_Toc35948860" w:history="1">
            <w:r w:rsidR="005A6FB2" w:rsidRPr="00587F3E">
              <w:rPr>
                <w:rStyle w:val="Hyperlink"/>
                <w:noProof/>
              </w:rPr>
              <w:t>6.9.1</w:t>
            </w:r>
            <w:r w:rsidR="005A6FB2">
              <w:rPr>
                <w:rFonts w:cstheme="minorBidi"/>
                <w:noProof/>
                <w:sz w:val="24"/>
                <w:lang w:val="en-CA" w:bidi="ar-SA"/>
              </w:rPr>
              <w:tab/>
            </w:r>
            <w:r w:rsidR="005A6FB2" w:rsidRPr="00587F3E">
              <w:rPr>
                <w:rStyle w:val="Hyperlink"/>
                <w:noProof/>
              </w:rPr>
              <w:t>Travel Costs</w:t>
            </w:r>
            <w:r w:rsidR="005A6FB2">
              <w:rPr>
                <w:noProof/>
                <w:webHidden/>
              </w:rPr>
              <w:tab/>
            </w:r>
            <w:r w:rsidR="005A6FB2">
              <w:rPr>
                <w:noProof/>
                <w:webHidden/>
              </w:rPr>
              <w:fldChar w:fldCharType="begin"/>
            </w:r>
            <w:r w:rsidR="005A6FB2">
              <w:rPr>
                <w:noProof/>
                <w:webHidden/>
              </w:rPr>
              <w:instrText xml:space="preserve"> PAGEREF _Toc35948860 \h </w:instrText>
            </w:r>
            <w:r w:rsidR="005A6FB2">
              <w:rPr>
                <w:noProof/>
                <w:webHidden/>
              </w:rPr>
            </w:r>
            <w:r w:rsidR="005A6FB2">
              <w:rPr>
                <w:noProof/>
                <w:webHidden/>
              </w:rPr>
              <w:fldChar w:fldCharType="separate"/>
            </w:r>
            <w:r w:rsidR="005A6FB2">
              <w:rPr>
                <w:noProof/>
                <w:webHidden/>
              </w:rPr>
              <w:t>97</w:t>
            </w:r>
            <w:r w:rsidR="005A6FB2">
              <w:rPr>
                <w:noProof/>
                <w:webHidden/>
              </w:rPr>
              <w:fldChar w:fldCharType="end"/>
            </w:r>
          </w:hyperlink>
        </w:p>
        <w:p w14:paraId="670C197D" w14:textId="7614CAF1" w:rsidR="005A6FB2" w:rsidRDefault="004A6700">
          <w:pPr>
            <w:pStyle w:val="TOC2"/>
            <w:tabs>
              <w:tab w:val="left" w:pos="960"/>
              <w:tab w:val="right" w:leader="dot" w:pos="9350"/>
            </w:tabs>
            <w:rPr>
              <w:rFonts w:cstheme="minorBidi"/>
              <w:noProof/>
              <w:sz w:val="24"/>
              <w:lang w:val="en-CA" w:bidi="ar-SA"/>
            </w:rPr>
          </w:pPr>
          <w:hyperlink w:anchor="_Toc35948861" w:history="1">
            <w:r w:rsidR="005A6FB2" w:rsidRPr="00587F3E">
              <w:rPr>
                <w:rStyle w:val="Hyperlink"/>
                <w:rFonts w:ascii="Times New Roman" w:hAnsi="Times New Roman"/>
                <w:noProof/>
                <w:snapToGrid w:val="0"/>
                <w:w w:val="0"/>
              </w:rPr>
              <w:t>6.10</w:t>
            </w:r>
            <w:r w:rsidR="005A6FB2">
              <w:rPr>
                <w:rFonts w:cstheme="minorBidi"/>
                <w:noProof/>
                <w:sz w:val="24"/>
                <w:lang w:val="en-CA" w:bidi="ar-SA"/>
              </w:rPr>
              <w:tab/>
            </w:r>
            <w:r w:rsidR="005A6FB2" w:rsidRPr="00587F3E">
              <w:rPr>
                <w:rStyle w:val="Hyperlink"/>
                <w:noProof/>
              </w:rPr>
              <w:t>Parking Ontology</w:t>
            </w:r>
            <w:r w:rsidR="005A6FB2">
              <w:rPr>
                <w:noProof/>
                <w:webHidden/>
              </w:rPr>
              <w:tab/>
            </w:r>
            <w:r w:rsidR="005A6FB2">
              <w:rPr>
                <w:noProof/>
                <w:webHidden/>
              </w:rPr>
              <w:fldChar w:fldCharType="begin"/>
            </w:r>
            <w:r w:rsidR="005A6FB2">
              <w:rPr>
                <w:noProof/>
                <w:webHidden/>
              </w:rPr>
              <w:instrText xml:space="preserve"> PAGEREF _Toc35948861 \h </w:instrText>
            </w:r>
            <w:r w:rsidR="005A6FB2">
              <w:rPr>
                <w:noProof/>
                <w:webHidden/>
              </w:rPr>
            </w:r>
            <w:r w:rsidR="005A6FB2">
              <w:rPr>
                <w:noProof/>
                <w:webHidden/>
              </w:rPr>
              <w:fldChar w:fldCharType="separate"/>
            </w:r>
            <w:r w:rsidR="005A6FB2">
              <w:rPr>
                <w:noProof/>
                <w:webHidden/>
              </w:rPr>
              <w:t>99</w:t>
            </w:r>
            <w:r w:rsidR="005A6FB2">
              <w:rPr>
                <w:noProof/>
                <w:webHidden/>
              </w:rPr>
              <w:fldChar w:fldCharType="end"/>
            </w:r>
          </w:hyperlink>
        </w:p>
        <w:p w14:paraId="563AB15E" w14:textId="07A4F040" w:rsidR="005A6FB2" w:rsidRDefault="004A6700">
          <w:pPr>
            <w:pStyle w:val="TOC2"/>
            <w:tabs>
              <w:tab w:val="left" w:pos="960"/>
              <w:tab w:val="right" w:leader="dot" w:pos="9350"/>
            </w:tabs>
            <w:rPr>
              <w:rFonts w:cstheme="minorBidi"/>
              <w:noProof/>
              <w:sz w:val="24"/>
              <w:lang w:val="en-CA" w:bidi="ar-SA"/>
            </w:rPr>
          </w:pPr>
          <w:hyperlink w:anchor="_Toc35948862" w:history="1">
            <w:r w:rsidR="005A6FB2" w:rsidRPr="00587F3E">
              <w:rPr>
                <w:rStyle w:val="Hyperlink"/>
                <w:rFonts w:ascii="Times New Roman" w:hAnsi="Times New Roman"/>
                <w:noProof/>
                <w:snapToGrid w:val="0"/>
                <w:w w:val="0"/>
              </w:rPr>
              <w:t>6.11</w:t>
            </w:r>
            <w:r w:rsidR="005A6FB2">
              <w:rPr>
                <w:rFonts w:cstheme="minorBidi"/>
                <w:noProof/>
                <w:sz w:val="24"/>
                <w:lang w:val="en-CA" w:bidi="ar-SA"/>
              </w:rPr>
              <w:tab/>
            </w:r>
            <w:r w:rsidR="005A6FB2" w:rsidRPr="00587F3E">
              <w:rPr>
                <w:rStyle w:val="Hyperlink"/>
                <w:noProof/>
              </w:rPr>
              <w:t>Public Transit Ontology</w:t>
            </w:r>
            <w:r w:rsidR="005A6FB2">
              <w:rPr>
                <w:noProof/>
                <w:webHidden/>
              </w:rPr>
              <w:tab/>
            </w:r>
            <w:r w:rsidR="005A6FB2">
              <w:rPr>
                <w:noProof/>
                <w:webHidden/>
              </w:rPr>
              <w:fldChar w:fldCharType="begin"/>
            </w:r>
            <w:r w:rsidR="005A6FB2">
              <w:rPr>
                <w:noProof/>
                <w:webHidden/>
              </w:rPr>
              <w:instrText xml:space="preserve"> PAGEREF _Toc35948862 \h </w:instrText>
            </w:r>
            <w:r w:rsidR="005A6FB2">
              <w:rPr>
                <w:noProof/>
                <w:webHidden/>
              </w:rPr>
            </w:r>
            <w:r w:rsidR="005A6FB2">
              <w:rPr>
                <w:noProof/>
                <w:webHidden/>
              </w:rPr>
              <w:fldChar w:fldCharType="separate"/>
            </w:r>
            <w:r w:rsidR="005A6FB2">
              <w:rPr>
                <w:noProof/>
                <w:webHidden/>
              </w:rPr>
              <w:t>106</w:t>
            </w:r>
            <w:r w:rsidR="005A6FB2">
              <w:rPr>
                <w:noProof/>
                <w:webHidden/>
              </w:rPr>
              <w:fldChar w:fldCharType="end"/>
            </w:r>
          </w:hyperlink>
        </w:p>
        <w:p w14:paraId="24B33EA3" w14:textId="194C87F5" w:rsidR="005A6FB2" w:rsidRDefault="004A6700">
          <w:pPr>
            <w:pStyle w:val="TOC2"/>
            <w:tabs>
              <w:tab w:val="left" w:pos="960"/>
              <w:tab w:val="right" w:leader="dot" w:pos="9350"/>
            </w:tabs>
            <w:rPr>
              <w:rFonts w:cstheme="minorBidi"/>
              <w:noProof/>
              <w:sz w:val="24"/>
              <w:lang w:val="en-CA" w:bidi="ar-SA"/>
            </w:rPr>
          </w:pPr>
          <w:hyperlink w:anchor="_Toc35948863" w:history="1">
            <w:r w:rsidR="005A6FB2" w:rsidRPr="00587F3E">
              <w:rPr>
                <w:rStyle w:val="Hyperlink"/>
                <w:rFonts w:ascii="Times New Roman" w:hAnsi="Times New Roman"/>
                <w:noProof/>
                <w:snapToGrid w:val="0"/>
                <w:w w:val="0"/>
              </w:rPr>
              <w:t>6.12</w:t>
            </w:r>
            <w:r w:rsidR="005A6FB2">
              <w:rPr>
                <w:rFonts w:cstheme="minorBidi"/>
                <w:noProof/>
                <w:sz w:val="24"/>
                <w:lang w:val="en-CA" w:bidi="ar-SA"/>
              </w:rPr>
              <w:tab/>
            </w:r>
            <w:r w:rsidR="005A6FB2" w:rsidRPr="00587F3E">
              <w:rPr>
                <w:rStyle w:val="Hyperlink"/>
                <w:noProof/>
              </w:rPr>
              <w:t>Land Use Ontology</w:t>
            </w:r>
            <w:r w:rsidR="005A6FB2">
              <w:rPr>
                <w:noProof/>
                <w:webHidden/>
              </w:rPr>
              <w:tab/>
            </w:r>
            <w:r w:rsidR="005A6FB2">
              <w:rPr>
                <w:noProof/>
                <w:webHidden/>
              </w:rPr>
              <w:fldChar w:fldCharType="begin"/>
            </w:r>
            <w:r w:rsidR="005A6FB2">
              <w:rPr>
                <w:noProof/>
                <w:webHidden/>
              </w:rPr>
              <w:instrText xml:space="preserve"> PAGEREF _Toc35948863 \h </w:instrText>
            </w:r>
            <w:r w:rsidR="005A6FB2">
              <w:rPr>
                <w:noProof/>
                <w:webHidden/>
              </w:rPr>
            </w:r>
            <w:r w:rsidR="005A6FB2">
              <w:rPr>
                <w:noProof/>
                <w:webHidden/>
              </w:rPr>
              <w:fldChar w:fldCharType="separate"/>
            </w:r>
            <w:r w:rsidR="005A6FB2">
              <w:rPr>
                <w:noProof/>
                <w:webHidden/>
              </w:rPr>
              <w:t>114</w:t>
            </w:r>
            <w:r w:rsidR="005A6FB2">
              <w:rPr>
                <w:noProof/>
                <w:webHidden/>
              </w:rPr>
              <w:fldChar w:fldCharType="end"/>
            </w:r>
          </w:hyperlink>
        </w:p>
        <w:p w14:paraId="0B76C4BE" w14:textId="696A0C04" w:rsidR="005A6FB2" w:rsidRDefault="004A6700">
          <w:pPr>
            <w:pStyle w:val="TOC2"/>
            <w:tabs>
              <w:tab w:val="left" w:pos="960"/>
              <w:tab w:val="right" w:leader="dot" w:pos="9350"/>
            </w:tabs>
            <w:rPr>
              <w:rFonts w:cstheme="minorBidi"/>
              <w:noProof/>
              <w:sz w:val="24"/>
              <w:lang w:val="en-CA" w:bidi="ar-SA"/>
            </w:rPr>
          </w:pPr>
          <w:hyperlink w:anchor="_Toc35948864" w:history="1">
            <w:r w:rsidR="005A6FB2" w:rsidRPr="00587F3E">
              <w:rPr>
                <w:rStyle w:val="Hyperlink"/>
                <w:rFonts w:ascii="Times New Roman" w:hAnsi="Times New Roman"/>
                <w:noProof/>
                <w:snapToGrid w:val="0"/>
                <w:w w:val="0"/>
              </w:rPr>
              <w:t>6.13</w:t>
            </w:r>
            <w:r w:rsidR="005A6FB2">
              <w:rPr>
                <w:rFonts w:cstheme="minorBidi"/>
                <w:noProof/>
                <w:sz w:val="24"/>
                <w:lang w:val="en-CA" w:bidi="ar-SA"/>
              </w:rPr>
              <w:tab/>
            </w:r>
            <w:r w:rsidR="005A6FB2" w:rsidRPr="00587F3E">
              <w:rPr>
                <w:rStyle w:val="Hyperlink"/>
                <w:noProof/>
              </w:rPr>
              <w:t>Trip Ontology</w:t>
            </w:r>
            <w:r w:rsidR="005A6FB2">
              <w:rPr>
                <w:noProof/>
                <w:webHidden/>
              </w:rPr>
              <w:tab/>
            </w:r>
            <w:r w:rsidR="005A6FB2">
              <w:rPr>
                <w:noProof/>
                <w:webHidden/>
              </w:rPr>
              <w:fldChar w:fldCharType="begin"/>
            </w:r>
            <w:r w:rsidR="005A6FB2">
              <w:rPr>
                <w:noProof/>
                <w:webHidden/>
              </w:rPr>
              <w:instrText xml:space="preserve"> PAGEREF _Toc35948864 \h </w:instrText>
            </w:r>
            <w:r w:rsidR="005A6FB2">
              <w:rPr>
                <w:noProof/>
                <w:webHidden/>
              </w:rPr>
            </w:r>
            <w:r w:rsidR="005A6FB2">
              <w:rPr>
                <w:noProof/>
                <w:webHidden/>
              </w:rPr>
              <w:fldChar w:fldCharType="separate"/>
            </w:r>
            <w:r w:rsidR="005A6FB2">
              <w:rPr>
                <w:noProof/>
                <w:webHidden/>
              </w:rPr>
              <w:t>122</w:t>
            </w:r>
            <w:r w:rsidR="005A6FB2">
              <w:rPr>
                <w:noProof/>
                <w:webHidden/>
              </w:rPr>
              <w:fldChar w:fldCharType="end"/>
            </w:r>
          </w:hyperlink>
        </w:p>
        <w:p w14:paraId="6666521C" w14:textId="72B05075" w:rsidR="005A6FB2" w:rsidRDefault="004A6700">
          <w:pPr>
            <w:pStyle w:val="TOC3"/>
            <w:tabs>
              <w:tab w:val="left" w:pos="1200"/>
              <w:tab w:val="right" w:leader="dot" w:pos="9350"/>
            </w:tabs>
            <w:rPr>
              <w:rFonts w:cstheme="minorBidi"/>
              <w:noProof/>
              <w:sz w:val="24"/>
              <w:lang w:val="en-CA" w:bidi="ar-SA"/>
            </w:rPr>
          </w:pPr>
          <w:hyperlink w:anchor="_Toc35948865" w:history="1">
            <w:r w:rsidR="005A6FB2" w:rsidRPr="00587F3E">
              <w:rPr>
                <w:rStyle w:val="Hyperlink"/>
                <w:noProof/>
              </w:rPr>
              <w:t>6.13.1</w:t>
            </w:r>
            <w:r w:rsidR="005A6FB2">
              <w:rPr>
                <w:rFonts w:cstheme="minorBidi"/>
                <w:noProof/>
                <w:sz w:val="24"/>
                <w:lang w:val="en-CA" w:bidi="ar-SA"/>
              </w:rPr>
              <w:tab/>
            </w:r>
            <w:r w:rsidR="005A6FB2" w:rsidRPr="00587F3E">
              <w:rPr>
                <w:rStyle w:val="Hyperlink"/>
                <w:noProof/>
              </w:rPr>
              <w:t>Trip Costs</w:t>
            </w:r>
            <w:r w:rsidR="005A6FB2">
              <w:rPr>
                <w:noProof/>
                <w:webHidden/>
              </w:rPr>
              <w:tab/>
            </w:r>
            <w:r w:rsidR="005A6FB2">
              <w:rPr>
                <w:noProof/>
                <w:webHidden/>
              </w:rPr>
              <w:fldChar w:fldCharType="begin"/>
            </w:r>
            <w:r w:rsidR="005A6FB2">
              <w:rPr>
                <w:noProof/>
                <w:webHidden/>
              </w:rPr>
              <w:instrText xml:space="preserve"> PAGEREF _Toc35948865 \h </w:instrText>
            </w:r>
            <w:r w:rsidR="005A6FB2">
              <w:rPr>
                <w:noProof/>
                <w:webHidden/>
              </w:rPr>
            </w:r>
            <w:r w:rsidR="005A6FB2">
              <w:rPr>
                <w:noProof/>
                <w:webHidden/>
              </w:rPr>
              <w:fldChar w:fldCharType="separate"/>
            </w:r>
            <w:r w:rsidR="005A6FB2">
              <w:rPr>
                <w:noProof/>
                <w:webHidden/>
              </w:rPr>
              <w:t>125</w:t>
            </w:r>
            <w:r w:rsidR="005A6FB2">
              <w:rPr>
                <w:noProof/>
                <w:webHidden/>
              </w:rPr>
              <w:fldChar w:fldCharType="end"/>
            </w:r>
          </w:hyperlink>
        </w:p>
        <w:p w14:paraId="7E68F900" w14:textId="61FA2B70" w:rsidR="005A6FB2" w:rsidRDefault="004A6700">
          <w:pPr>
            <w:pStyle w:val="TOC2"/>
            <w:tabs>
              <w:tab w:val="left" w:pos="960"/>
              <w:tab w:val="right" w:leader="dot" w:pos="9350"/>
            </w:tabs>
            <w:rPr>
              <w:rFonts w:cstheme="minorBidi"/>
              <w:noProof/>
              <w:sz w:val="24"/>
              <w:lang w:val="en-CA" w:bidi="ar-SA"/>
            </w:rPr>
          </w:pPr>
          <w:hyperlink w:anchor="_Toc35948866" w:history="1">
            <w:r w:rsidR="005A6FB2" w:rsidRPr="00587F3E">
              <w:rPr>
                <w:rStyle w:val="Hyperlink"/>
                <w:rFonts w:ascii="Times New Roman" w:hAnsi="Times New Roman"/>
                <w:noProof/>
                <w:snapToGrid w:val="0"/>
                <w:w w:val="0"/>
              </w:rPr>
              <w:t>6.14</w:t>
            </w:r>
            <w:r w:rsidR="005A6FB2">
              <w:rPr>
                <w:rFonts w:cstheme="minorBidi"/>
                <w:noProof/>
                <w:sz w:val="24"/>
                <w:lang w:val="en-CA" w:bidi="ar-SA"/>
              </w:rPr>
              <w:tab/>
            </w:r>
            <w:r w:rsidR="005A6FB2" w:rsidRPr="00587F3E">
              <w:rPr>
                <w:rStyle w:val="Hyperlink"/>
                <w:noProof/>
              </w:rPr>
              <w:t>Urban System Ontology</w:t>
            </w:r>
            <w:r w:rsidR="005A6FB2">
              <w:rPr>
                <w:noProof/>
                <w:webHidden/>
              </w:rPr>
              <w:tab/>
            </w:r>
            <w:r w:rsidR="005A6FB2">
              <w:rPr>
                <w:noProof/>
                <w:webHidden/>
              </w:rPr>
              <w:fldChar w:fldCharType="begin"/>
            </w:r>
            <w:r w:rsidR="005A6FB2">
              <w:rPr>
                <w:noProof/>
                <w:webHidden/>
              </w:rPr>
              <w:instrText xml:space="preserve"> PAGEREF _Toc35948866 \h </w:instrText>
            </w:r>
            <w:r w:rsidR="005A6FB2">
              <w:rPr>
                <w:noProof/>
                <w:webHidden/>
              </w:rPr>
            </w:r>
            <w:r w:rsidR="005A6FB2">
              <w:rPr>
                <w:noProof/>
                <w:webHidden/>
              </w:rPr>
              <w:fldChar w:fldCharType="separate"/>
            </w:r>
            <w:r w:rsidR="005A6FB2">
              <w:rPr>
                <w:noProof/>
                <w:webHidden/>
              </w:rPr>
              <w:t>126</w:t>
            </w:r>
            <w:r w:rsidR="005A6FB2">
              <w:rPr>
                <w:noProof/>
                <w:webHidden/>
              </w:rPr>
              <w:fldChar w:fldCharType="end"/>
            </w:r>
          </w:hyperlink>
        </w:p>
        <w:p w14:paraId="1C25665E" w14:textId="108019AE" w:rsidR="005A6FB2" w:rsidRDefault="004A6700">
          <w:pPr>
            <w:pStyle w:val="TOC1"/>
            <w:rPr>
              <w:rFonts w:cstheme="minorBidi"/>
              <w:noProof/>
              <w:sz w:val="24"/>
              <w:lang w:val="en-CA" w:bidi="ar-SA"/>
            </w:rPr>
          </w:pPr>
          <w:hyperlink w:anchor="_Toc35948867" w:history="1">
            <w:r w:rsidR="005A6FB2" w:rsidRPr="00587F3E">
              <w:rPr>
                <w:rStyle w:val="Hyperlink"/>
                <w:noProof/>
              </w:rPr>
              <w:t>7</w:t>
            </w:r>
            <w:r w:rsidR="005A6FB2">
              <w:rPr>
                <w:rFonts w:cstheme="minorBidi"/>
                <w:noProof/>
                <w:sz w:val="24"/>
                <w:lang w:val="en-CA" w:bidi="ar-SA"/>
              </w:rPr>
              <w:tab/>
            </w:r>
            <w:r w:rsidR="005A6FB2" w:rsidRPr="00587F3E">
              <w:rPr>
                <w:rStyle w:val="Hyperlink"/>
                <w:noProof/>
              </w:rPr>
              <w:t>Evaluation</w:t>
            </w:r>
            <w:r w:rsidR="005A6FB2">
              <w:rPr>
                <w:noProof/>
                <w:webHidden/>
              </w:rPr>
              <w:tab/>
            </w:r>
            <w:r w:rsidR="005A6FB2">
              <w:rPr>
                <w:noProof/>
                <w:webHidden/>
              </w:rPr>
              <w:fldChar w:fldCharType="begin"/>
            </w:r>
            <w:r w:rsidR="005A6FB2">
              <w:rPr>
                <w:noProof/>
                <w:webHidden/>
              </w:rPr>
              <w:instrText xml:space="preserve"> PAGEREF _Toc35948867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61D4F73E" w14:textId="6B80D461" w:rsidR="005A6FB2" w:rsidRDefault="004A6700">
          <w:pPr>
            <w:pStyle w:val="TOC2"/>
            <w:tabs>
              <w:tab w:val="left" w:pos="720"/>
              <w:tab w:val="right" w:leader="dot" w:pos="9350"/>
            </w:tabs>
            <w:rPr>
              <w:rFonts w:cstheme="minorBidi"/>
              <w:noProof/>
              <w:sz w:val="24"/>
              <w:lang w:val="en-CA" w:bidi="ar-SA"/>
            </w:rPr>
          </w:pPr>
          <w:hyperlink w:anchor="_Toc35948868" w:history="1">
            <w:r w:rsidR="005A6FB2" w:rsidRPr="00587F3E">
              <w:rPr>
                <w:rStyle w:val="Hyperlink"/>
                <w:rFonts w:ascii="Times New Roman" w:hAnsi="Times New Roman"/>
                <w:noProof/>
                <w:snapToGrid w:val="0"/>
                <w:w w:val="0"/>
              </w:rPr>
              <w:t>7.1</w:t>
            </w:r>
            <w:r w:rsidR="005A6FB2">
              <w:rPr>
                <w:rFonts w:cstheme="minorBidi"/>
                <w:noProof/>
                <w:sz w:val="24"/>
                <w:lang w:val="en-CA" w:bidi="ar-SA"/>
              </w:rPr>
              <w:tab/>
            </w:r>
            <w:r w:rsidR="005A6FB2" w:rsidRPr="00587F3E">
              <w:rPr>
                <w:rStyle w:val="Hyperlink"/>
                <w:noProof/>
              </w:rPr>
              <w:t>Consistency</w:t>
            </w:r>
            <w:r w:rsidR="005A6FB2">
              <w:rPr>
                <w:noProof/>
                <w:webHidden/>
              </w:rPr>
              <w:tab/>
            </w:r>
            <w:r w:rsidR="005A6FB2">
              <w:rPr>
                <w:noProof/>
                <w:webHidden/>
              </w:rPr>
              <w:fldChar w:fldCharType="begin"/>
            </w:r>
            <w:r w:rsidR="005A6FB2">
              <w:rPr>
                <w:noProof/>
                <w:webHidden/>
              </w:rPr>
              <w:instrText xml:space="preserve"> PAGEREF _Toc35948868 \h </w:instrText>
            </w:r>
            <w:r w:rsidR="005A6FB2">
              <w:rPr>
                <w:noProof/>
                <w:webHidden/>
              </w:rPr>
            </w:r>
            <w:r w:rsidR="005A6FB2">
              <w:rPr>
                <w:noProof/>
                <w:webHidden/>
              </w:rPr>
              <w:fldChar w:fldCharType="separate"/>
            </w:r>
            <w:r w:rsidR="005A6FB2">
              <w:rPr>
                <w:noProof/>
                <w:webHidden/>
              </w:rPr>
              <w:t>130</w:t>
            </w:r>
            <w:r w:rsidR="005A6FB2">
              <w:rPr>
                <w:noProof/>
                <w:webHidden/>
              </w:rPr>
              <w:fldChar w:fldCharType="end"/>
            </w:r>
          </w:hyperlink>
        </w:p>
        <w:p w14:paraId="421DF039" w14:textId="36CF2B76" w:rsidR="005A6FB2" w:rsidRDefault="004A6700">
          <w:pPr>
            <w:pStyle w:val="TOC2"/>
            <w:tabs>
              <w:tab w:val="left" w:pos="720"/>
              <w:tab w:val="right" w:leader="dot" w:pos="9350"/>
            </w:tabs>
            <w:rPr>
              <w:rFonts w:cstheme="minorBidi"/>
              <w:noProof/>
              <w:sz w:val="24"/>
              <w:lang w:val="en-CA" w:bidi="ar-SA"/>
            </w:rPr>
          </w:pPr>
          <w:hyperlink w:anchor="_Toc35948869" w:history="1">
            <w:r w:rsidR="005A6FB2" w:rsidRPr="00587F3E">
              <w:rPr>
                <w:rStyle w:val="Hyperlink"/>
                <w:rFonts w:ascii="Times New Roman" w:hAnsi="Times New Roman"/>
                <w:noProof/>
                <w:snapToGrid w:val="0"/>
                <w:w w:val="0"/>
              </w:rPr>
              <w:t>7.2</w:t>
            </w:r>
            <w:r w:rsidR="005A6FB2">
              <w:rPr>
                <w:rFonts w:cstheme="minorBidi"/>
                <w:noProof/>
                <w:sz w:val="24"/>
                <w:lang w:val="en-CA" w:bidi="ar-SA"/>
              </w:rPr>
              <w:tab/>
            </w:r>
            <w:r w:rsidR="005A6FB2" w:rsidRPr="00587F3E">
              <w:rPr>
                <w:rStyle w:val="Hyperlink"/>
                <w:noProof/>
              </w:rPr>
              <w:t>Competency</w:t>
            </w:r>
            <w:r w:rsidR="005A6FB2">
              <w:rPr>
                <w:noProof/>
                <w:webHidden/>
              </w:rPr>
              <w:tab/>
            </w:r>
            <w:r w:rsidR="005A6FB2">
              <w:rPr>
                <w:noProof/>
                <w:webHidden/>
              </w:rPr>
              <w:fldChar w:fldCharType="begin"/>
            </w:r>
            <w:r w:rsidR="005A6FB2">
              <w:rPr>
                <w:noProof/>
                <w:webHidden/>
              </w:rPr>
              <w:instrText xml:space="preserve"> PAGEREF _Toc35948869 \h </w:instrText>
            </w:r>
            <w:r w:rsidR="005A6FB2">
              <w:rPr>
                <w:noProof/>
                <w:webHidden/>
              </w:rPr>
            </w:r>
            <w:r w:rsidR="005A6FB2">
              <w:rPr>
                <w:noProof/>
                <w:webHidden/>
              </w:rPr>
              <w:fldChar w:fldCharType="separate"/>
            </w:r>
            <w:r w:rsidR="005A6FB2">
              <w:rPr>
                <w:noProof/>
                <w:webHidden/>
              </w:rPr>
              <w:t>131</w:t>
            </w:r>
            <w:r w:rsidR="005A6FB2">
              <w:rPr>
                <w:noProof/>
                <w:webHidden/>
              </w:rPr>
              <w:fldChar w:fldCharType="end"/>
            </w:r>
          </w:hyperlink>
        </w:p>
        <w:p w14:paraId="1195875D" w14:textId="0A8162D7" w:rsidR="005A6FB2" w:rsidRDefault="004A6700">
          <w:pPr>
            <w:pStyle w:val="TOC3"/>
            <w:tabs>
              <w:tab w:val="left" w:pos="1200"/>
              <w:tab w:val="right" w:leader="dot" w:pos="9350"/>
            </w:tabs>
            <w:rPr>
              <w:rFonts w:cstheme="minorBidi"/>
              <w:noProof/>
              <w:sz w:val="24"/>
              <w:lang w:val="en-CA" w:bidi="ar-SA"/>
            </w:rPr>
          </w:pPr>
          <w:hyperlink w:anchor="_Toc35948870" w:history="1">
            <w:r w:rsidR="005A6FB2" w:rsidRPr="00587F3E">
              <w:rPr>
                <w:rStyle w:val="Hyperlink"/>
                <w:noProof/>
              </w:rPr>
              <w:t>7.2.1</w:t>
            </w:r>
            <w:r w:rsidR="005A6FB2">
              <w:rPr>
                <w:rFonts w:cstheme="minorBidi"/>
                <w:noProof/>
                <w:sz w:val="24"/>
                <w:lang w:val="en-CA" w:bidi="ar-SA"/>
              </w:rPr>
              <w:tab/>
            </w:r>
            <w:r w:rsidR="005A6FB2" w:rsidRPr="00587F3E">
              <w:rPr>
                <w:rStyle w:val="Hyperlink"/>
                <w:noProof/>
              </w:rPr>
              <w:t>CQs for Land Use and Transportation Simulation</w:t>
            </w:r>
            <w:r w:rsidR="005A6FB2">
              <w:rPr>
                <w:noProof/>
                <w:webHidden/>
              </w:rPr>
              <w:tab/>
            </w:r>
            <w:r w:rsidR="005A6FB2">
              <w:rPr>
                <w:noProof/>
                <w:webHidden/>
              </w:rPr>
              <w:fldChar w:fldCharType="begin"/>
            </w:r>
            <w:r w:rsidR="005A6FB2">
              <w:rPr>
                <w:noProof/>
                <w:webHidden/>
              </w:rPr>
              <w:instrText xml:space="preserve"> PAGEREF _Toc35948870 \h </w:instrText>
            </w:r>
            <w:r w:rsidR="005A6FB2">
              <w:rPr>
                <w:noProof/>
                <w:webHidden/>
              </w:rPr>
            </w:r>
            <w:r w:rsidR="005A6FB2">
              <w:rPr>
                <w:noProof/>
                <w:webHidden/>
              </w:rPr>
              <w:fldChar w:fldCharType="separate"/>
            </w:r>
            <w:r w:rsidR="005A6FB2">
              <w:rPr>
                <w:noProof/>
                <w:webHidden/>
              </w:rPr>
              <w:t>133</w:t>
            </w:r>
            <w:r w:rsidR="005A6FB2">
              <w:rPr>
                <w:noProof/>
                <w:webHidden/>
              </w:rPr>
              <w:fldChar w:fldCharType="end"/>
            </w:r>
          </w:hyperlink>
        </w:p>
        <w:p w14:paraId="3076A74B" w14:textId="07A85DEB" w:rsidR="005A6FB2" w:rsidRDefault="004A6700">
          <w:pPr>
            <w:pStyle w:val="TOC3"/>
            <w:tabs>
              <w:tab w:val="left" w:pos="1200"/>
              <w:tab w:val="right" w:leader="dot" w:pos="9350"/>
            </w:tabs>
            <w:rPr>
              <w:rFonts w:cstheme="minorBidi"/>
              <w:noProof/>
              <w:sz w:val="24"/>
              <w:lang w:val="en-CA" w:bidi="ar-SA"/>
            </w:rPr>
          </w:pPr>
          <w:hyperlink w:anchor="_Toc35948871" w:history="1">
            <w:r w:rsidR="005A6FB2" w:rsidRPr="00587F3E">
              <w:rPr>
                <w:rStyle w:val="Hyperlink"/>
                <w:noProof/>
              </w:rPr>
              <w:t>7.2.2</w:t>
            </w:r>
            <w:r w:rsidR="005A6FB2">
              <w:rPr>
                <w:rFonts w:cstheme="minorBidi"/>
                <w:noProof/>
                <w:sz w:val="24"/>
                <w:lang w:val="en-CA" w:bidi="ar-SA"/>
              </w:rPr>
              <w:tab/>
            </w:r>
            <w:r w:rsidR="005A6FB2" w:rsidRPr="00587F3E">
              <w:rPr>
                <w:rStyle w:val="Hyperlink"/>
                <w:noProof/>
              </w:rPr>
              <w:t>CQs for Transit Research</w:t>
            </w:r>
            <w:r w:rsidR="005A6FB2">
              <w:rPr>
                <w:noProof/>
                <w:webHidden/>
              </w:rPr>
              <w:tab/>
            </w:r>
            <w:r w:rsidR="005A6FB2">
              <w:rPr>
                <w:noProof/>
                <w:webHidden/>
              </w:rPr>
              <w:fldChar w:fldCharType="begin"/>
            </w:r>
            <w:r w:rsidR="005A6FB2">
              <w:rPr>
                <w:noProof/>
                <w:webHidden/>
              </w:rPr>
              <w:instrText xml:space="preserve"> PAGEREF _Toc35948871 \h </w:instrText>
            </w:r>
            <w:r w:rsidR="005A6FB2">
              <w:rPr>
                <w:noProof/>
                <w:webHidden/>
              </w:rPr>
            </w:r>
            <w:r w:rsidR="005A6FB2">
              <w:rPr>
                <w:noProof/>
                <w:webHidden/>
              </w:rPr>
              <w:fldChar w:fldCharType="separate"/>
            </w:r>
            <w:r w:rsidR="005A6FB2">
              <w:rPr>
                <w:noProof/>
                <w:webHidden/>
              </w:rPr>
              <w:t>137</w:t>
            </w:r>
            <w:r w:rsidR="005A6FB2">
              <w:rPr>
                <w:noProof/>
                <w:webHidden/>
              </w:rPr>
              <w:fldChar w:fldCharType="end"/>
            </w:r>
          </w:hyperlink>
        </w:p>
        <w:p w14:paraId="52FCBE0A" w14:textId="4A93045C" w:rsidR="005A6FB2" w:rsidRDefault="004A6700">
          <w:pPr>
            <w:pStyle w:val="TOC3"/>
            <w:tabs>
              <w:tab w:val="left" w:pos="1200"/>
              <w:tab w:val="right" w:leader="dot" w:pos="9350"/>
            </w:tabs>
            <w:rPr>
              <w:rFonts w:cstheme="minorBidi"/>
              <w:noProof/>
              <w:sz w:val="24"/>
              <w:lang w:val="en-CA" w:bidi="ar-SA"/>
            </w:rPr>
          </w:pPr>
          <w:hyperlink w:anchor="_Toc35948872" w:history="1">
            <w:r w:rsidR="005A6FB2" w:rsidRPr="00587F3E">
              <w:rPr>
                <w:rStyle w:val="Hyperlink"/>
                <w:noProof/>
              </w:rPr>
              <w:t>7.2.3</w:t>
            </w:r>
            <w:r w:rsidR="005A6FB2">
              <w:rPr>
                <w:rFonts w:cstheme="minorBidi"/>
                <w:noProof/>
                <w:sz w:val="24"/>
                <w:lang w:val="en-CA" w:bidi="ar-SA"/>
              </w:rPr>
              <w:tab/>
            </w:r>
            <w:r w:rsidR="005A6FB2" w:rsidRPr="00587F3E">
              <w:rPr>
                <w:rStyle w:val="Hyperlink"/>
                <w:noProof/>
              </w:rPr>
              <w:t>CQs for Smart Parking Applications</w:t>
            </w:r>
            <w:r w:rsidR="005A6FB2">
              <w:rPr>
                <w:noProof/>
                <w:webHidden/>
              </w:rPr>
              <w:tab/>
            </w:r>
            <w:r w:rsidR="005A6FB2">
              <w:rPr>
                <w:noProof/>
                <w:webHidden/>
              </w:rPr>
              <w:fldChar w:fldCharType="begin"/>
            </w:r>
            <w:r w:rsidR="005A6FB2">
              <w:rPr>
                <w:noProof/>
                <w:webHidden/>
              </w:rPr>
              <w:instrText xml:space="preserve"> PAGEREF _Toc35948872 \h </w:instrText>
            </w:r>
            <w:r w:rsidR="005A6FB2">
              <w:rPr>
                <w:noProof/>
                <w:webHidden/>
              </w:rPr>
            </w:r>
            <w:r w:rsidR="005A6FB2">
              <w:rPr>
                <w:noProof/>
                <w:webHidden/>
              </w:rPr>
              <w:fldChar w:fldCharType="separate"/>
            </w:r>
            <w:r w:rsidR="005A6FB2">
              <w:rPr>
                <w:noProof/>
                <w:webHidden/>
              </w:rPr>
              <w:t>139</w:t>
            </w:r>
            <w:r w:rsidR="005A6FB2">
              <w:rPr>
                <w:noProof/>
                <w:webHidden/>
              </w:rPr>
              <w:fldChar w:fldCharType="end"/>
            </w:r>
          </w:hyperlink>
        </w:p>
        <w:p w14:paraId="45135EA6" w14:textId="7983AC17" w:rsidR="005A6FB2" w:rsidRDefault="004A6700">
          <w:pPr>
            <w:pStyle w:val="TOC3"/>
            <w:tabs>
              <w:tab w:val="left" w:pos="1200"/>
              <w:tab w:val="right" w:leader="dot" w:pos="9350"/>
            </w:tabs>
            <w:rPr>
              <w:rFonts w:cstheme="minorBidi"/>
              <w:noProof/>
              <w:sz w:val="24"/>
              <w:lang w:val="en-CA" w:bidi="ar-SA"/>
            </w:rPr>
          </w:pPr>
          <w:hyperlink w:anchor="_Toc35948873" w:history="1">
            <w:r w:rsidR="005A6FB2" w:rsidRPr="00587F3E">
              <w:rPr>
                <w:rStyle w:val="Hyperlink"/>
                <w:noProof/>
              </w:rPr>
              <w:t>7.2.4</w:t>
            </w:r>
            <w:r w:rsidR="005A6FB2">
              <w:rPr>
                <w:rFonts w:cstheme="minorBidi"/>
                <w:noProof/>
                <w:sz w:val="24"/>
                <w:lang w:val="en-CA" w:bidi="ar-SA"/>
              </w:rPr>
              <w:tab/>
            </w:r>
            <w:r w:rsidR="005A6FB2" w:rsidRPr="00587F3E">
              <w:rPr>
                <w:rStyle w:val="Hyperlink"/>
                <w:noProof/>
              </w:rPr>
              <w:t>CQs for ATIS via ITSoS</w:t>
            </w:r>
            <w:r w:rsidR="005A6FB2">
              <w:rPr>
                <w:noProof/>
                <w:webHidden/>
              </w:rPr>
              <w:tab/>
            </w:r>
            <w:r w:rsidR="005A6FB2">
              <w:rPr>
                <w:noProof/>
                <w:webHidden/>
              </w:rPr>
              <w:fldChar w:fldCharType="begin"/>
            </w:r>
            <w:r w:rsidR="005A6FB2">
              <w:rPr>
                <w:noProof/>
                <w:webHidden/>
              </w:rPr>
              <w:instrText xml:space="preserve"> PAGEREF _Toc35948873 \h </w:instrText>
            </w:r>
            <w:r w:rsidR="005A6FB2">
              <w:rPr>
                <w:noProof/>
                <w:webHidden/>
              </w:rPr>
            </w:r>
            <w:r w:rsidR="005A6FB2">
              <w:rPr>
                <w:noProof/>
                <w:webHidden/>
              </w:rPr>
              <w:fldChar w:fldCharType="separate"/>
            </w:r>
            <w:r w:rsidR="005A6FB2">
              <w:rPr>
                <w:noProof/>
                <w:webHidden/>
              </w:rPr>
              <w:t>144</w:t>
            </w:r>
            <w:r w:rsidR="005A6FB2">
              <w:rPr>
                <w:noProof/>
                <w:webHidden/>
              </w:rPr>
              <w:fldChar w:fldCharType="end"/>
            </w:r>
          </w:hyperlink>
        </w:p>
        <w:p w14:paraId="1322D80E" w14:textId="5082F702" w:rsidR="005A6FB2" w:rsidRDefault="004A6700">
          <w:pPr>
            <w:pStyle w:val="TOC3"/>
            <w:tabs>
              <w:tab w:val="left" w:pos="1200"/>
              <w:tab w:val="right" w:leader="dot" w:pos="9350"/>
            </w:tabs>
            <w:rPr>
              <w:rFonts w:cstheme="minorBidi"/>
              <w:noProof/>
              <w:sz w:val="24"/>
              <w:lang w:val="en-CA" w:bidi="ar-SA"/>
            </w:rPr>
          </w:pPr>
          <w:hyperlink w:anchor="_Toc35948874" w:history="1">
            <w:r w:rsidR="005A6FB2" w:rsidRPr="00587F3E">
              <w:rPr>
                <w:rStyle w:val="Hyperlink"/>
                <w:noProof/>
              </w:rPr>
              <w:t>7.2.5</w:t>
            </w:r>
            <w:r w:rsidR="005A6FB2">
              <w:rPr>
                <w:rFonts w:cstheme="minorBidi"/>
                <w:noProof/>
                <w:sz w:val="24"/>
                <w:lang w:val="en-CA" w:bidi="ar-SA"/>
              </w:rPr>
              <w:tab/>
            </w:r>
            <w:r w:rsidR="005A6FB2" w:rsidRPr="00587F3E">
              <w:rPr>
                <w:rStyle w:val="Hyperlink"/>
                <w:noProof/>
              </w:rPr>
              <w:t>CQs for ArcGIS Query Support</w:t>
            </w:r>
            <w:r w:rsidR="005A6FB2">
              <w:rPr>
                <w:noProof/>
                <w:webHidden/>
              </w:rPr>
              <w:tab/>
            </w:r>
            <w:r w:rsidR="005A6FB2">
              <w:rPr>
                <w:noProof/>
                <w:webHidden/>
              </w:rPr>
              <w:fldChar w:fldCharType="begin"/>
            </w:r>
            <w:r w:rsidR="005A6FB2">
              <w:rPr>
                <w:noProof/>
                <w:webHidden/>
              </w:rPr>
              <w:instrText xml:space="preserve"> PAGEREF _Toc35948874 \h </w:instrText>
            </w:r>
            <w:r w:rsidR="005A6FB2">
              <w:rPr>
                <w:noProof/>
                <w:webHidden/>
              </w:rPr>
            </w:r>
            <w:r w:rsidR="005A6FB2">
              <w:rPr>
                <w:noProof/>
                <w:webHidden/>
              </w:rPr>
              <w:fldChar w:fldCharType="separate"/>
            </w:r>
            <w:r w:rsidR="005A6FB2">
              <w:rPr>
                <w:noProof/>
                <w:webHidden/>
              </w:rPr>
              <w:t>146</w:t>
            </w:r>
            <w:r w:rsidR="005A6FB2">
              <w:rPr>
                <w:noProof/>
                <w:webHidden/>
              </w:rPr>
              <w:fldChar w:fldCharType="end"/>
            </w:r>
          </w:hyperlink>
        </w:p>
        <w:p w14:paraId="3AC74B15" w14:textId="127FEC11" w:rsidR="005A6FB2" w:rsidRDefault="004A6700">
          <w:pPr>
            <w:pStyle w:val="TOC1"/>
            <w:rPr>
              <w:rFonts w:cstheme="minorBidi"/>
              <w:noProof/>
              <w:sz w:val="24"/>
              <w:lang w:val="en-CA" w:bidi="ar-SA"/>
            </w:rPr>
          </w:pPr>
          <w:hyperlink w:anchor="_Toc35948875" w:history="1">
            <w:r w:rsidR="005A6FB2" w:rsidRPr="00587F3E">
              <w:rPr>
                <w:rStyle w:val="Hyperlink"/>
                <w:noProof/>
              </w:rPr>
              <w:t>8</w:t>
            </w:r>
            <w:r w:rsidR="005A6FB2">
              <w:rPr>
                <w:rFonts w:cstheme="minorBidi"/>
                <w:noProof/>
                <w:sz w:val="24"/>
                <w:lang w:val="en-CA" w:bidi="ar-SA"/>
              </w:rPr>
              <w:tab/>
            </w:r>
            <w:r w:rsidR="005A6FB2" w:rsidRPr="00587F3E">
              <w:rPr>
                <w:rStyle w:val="Hyperlink"/>
                <w:noProof/>
              </w:rPr>
              <w:t>Application</w:t>
            </w:r>
            <w:r w:rsidR="005A6FB2">
              <w:rPr>
                <w:noProof/>
                <w:webHidden/>
              </w:rPr>
              <w:tab/>
            </w:r>
            <w:r w:rsidR="005A6FB2">
              <w:rPr>
                <w:noProof/>
                <w:webHidden/>
              </w:rPr>
              <w:fldChar w:fldCharType="begin"/>
            </w:r>
            <w:r w:rsidR="005A6FB2">
              <w:rPr>
                <w:noProof/>
                <w:webHidden/>
              </w:rPr>
              <w:instrText xml:space="preserve"> PAGEREF _Toc35948875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A982EBD" w14:textId="401D572D" w:rsidR="005A6FB2" w:rsidRDefault="004A6700">
          <w:pPr>
            <w:pStyle w:val="TOC2"/>
            <w:tabs>
              <w:tab w:val="left" w:pos="720"/>
              <w:tab w:val="right" w:leader="dot" w:pos="9350"/>
            </w:tabs>
            <w:rPr>
              <w:rFonts w:cstheme="minorBidi"/>
              <w:noProof/>
              <w:sz w:val="24"/>
              <w:lang w:val="en-CA" w:bidi="ar-SA"/>
            </w:rPr>
          </w:pPr>
          <w:hyperlink w:anchor="_Toc35948876" w:history="1">
            <w:r w:rsidR="005A6FB2" w:rsidRPr="00587F3E">
              <w:rPr>
                <w:rStyle w:val="Hyperlink"/>
                <w:rFonts w:ascii="Times New Roman" w:hAnsi="Times New Roman"/>
                <w:noProof/>
                <w:snapToGrid w:val="0"/>
                <w:w w:val="0"/>
              </w:rPr>
              <w:t>8.1</w:t>
            </w:r>
            <w:r w:rsidR="005A6FB2">
              <w:rPr>
                <w:rFonts w:cstheme="minorBidi"/>
                <w:noProof/>
                <w:sz w:val="24"/>
                <w:lang w:val="en-CA" w:bidi="ar-SA"/>
              </w:rPr>
              <w:tab/>
            </w:r>
            <w:r w:rsidR="005A6FB2" w:rsidRPr="00587F3E">
              <w:rPr>
                <w:rStyle w:val="Hyperlink"/>
                <w:noProof/>
              </w:rPr>
              <w:t>Exploration of Travel Model Data</w:t>
            </w:r>
            <w:r w:rsidR="005A6FB2">
              <w:rPr>
                <w:noProof/>
                <w:webHidden/>
              </w:rPr>
              <w:tab/>
            </w:r>
            <w:r w:rsidR="005A6FB2">
              <w:rPr>
                <w:noProof/>
                <w:webHidden/>
              </w:rPr>
              <w:fldChar w:fldCharType="begin"/>
            </w:r>
            <w:r w:rsidR="005A6FB2">
              <w:rPr>
                <w:noProof/>
                <w:webHidden/>
              </w:rPr>
              <w:instrText xml:space="preserve"> PAGEREF _Toc35948876 \h </w:instrText>
            </w:r>
            <w:r w:rsidR="005A6FB2">
              <w:rPr>
                <w:noProof/>
                <w:webHidden/>
              </w:rPr>
            </w:r>
            <w:r w:rsidR="005A6FB2">
              <w:rPr>
                <w:noProof/>
                <w:webHidden/>
              </w:rPr>
              <w:fldChar w:fldCharType="separate"/>
            </w:r>
            <w:r w:rsidR="005A6FB2">
              <w:rPr>
                <w:noProof/>
                <w:webHidden/>
              </w:rPr>
              <w:t>147</w:t>
            </w:r>
            <w:r w:rsidR="005A6FB2">
              <w:rPr>
                <w:noProof/>
                <w:webHidden/>
              </w:rPr>
              <w:fldChar w:fldCharType="end"/>
            </w:r>
          </w:hyperlink>
        </w:p>
        <w:p w14:paraId="0B45AE6D" w14:textId="407FC735" w:rsidR="005A6FB2" w:rsidRDefault="004A6700">
          <w:pPr>
            <w:pStyle w:val="TOC3"/>
            <w:tabs>
              <w:tab w:val="left" w:pos="1200"/>
              <w:tab w:val="right" w:leader="dot" w:pos="9350"/>
            </w:tabs>
            <w:rPr>
              <w:rFonts w:cstheme="minorBidi"/>
              <w:noProof/>
              <w:sz w:val="24"/>
              <w:lang w:val="en-CA" w:bidi="ar-SA"/>
            </w:rPr>
          </w:pPr>
          <w:hyperlink w:anchor="_Toc35948877" w:history="1">
            <w:r w:rsidR="005A6FB2" w:rsidRPr="00587F3E">
              <w:rPr>
                <w:rStyle w:val="Hyperlink"/>
                <w:noProof/>
              </w:rPr>
              <w:t>8.1.1</w:t>
            </w:r>
            <w:r w:rsidR="005A6FB2">
              <w:rPr>
                <w:rFonts w:cstheme="minorBidi"/>
                <w:noProof/>
                <w:sz w:val="24"/>
                <w:lang w:val="en-CA" w:bidi="ar-SA"/>
              </w:rPr>
              <w:tab/>
            </w:r>
            <w:r w:rsidR="005A6FB2" w:rsidRPr="00587F3E">
              <w:rPr>
                <w:rStyle w:val="Hyperlink"/>
                <w:noProof/>
              </w:rPr>
              <w:t>Summary of Facets</w:t>
            </w:r>
            <w:r w:rsidR="005A6FB2">
              <w:rPr>
                <w:noProof/>
                <w:webHidden/>
              </w:rPr>
              <w:tab/>
            </w:r>
            <w:r w:rsidR="005A6FB2">
              <w:rPr>
                <w:noProof/>
                <w:webHidden/>
              </w:rPr>
              <w:fldChar w:fldCharType="begin"/>
            </w:r>
            <w:r w:rsidR="005A6FB2">
              <w:rPr>
                <w:noProof/>
                <w:webHidden/>
              </w:rPr>
              <w:instrText xml:space="preserve"> PAGEREF _Toc35948877 \h </w:instrText>
            </w:r>
            <w:r w:rsidR="005A6FB2">
              <w:rPr>
                <w:noProof/>
                <w:webHidden/>
              </w:rPr>
            </w:r>
            <w:r w:rsidR="005A6FB2">
              <w:rPr>
                <w:noProof/>
                <w:webHidden/>
              </w:rPr>
              <w:fldChar w:fldCharType="separate"/>
            </w:r>
            <w:r w:rsidR="005A6FB2">
              <w:rPr>
                <w:noProof/>
                <w:webHidden/>
              </w:rPr>
              <w:t>149</w:t>
            </w:r>
            <w:r w:rsidR="005A6FB2">
              <w:rPr>
                <w:noProof/>
                <w:webHidden/>
              </w:rPr>
              <w:fldChar w:fldCharType="end"/>
            </w:r>
          </w:hyperlink>
        </w:p>
        <w:p w14:paraId="0B41540F" w14:textId="7BE73DE9" w:rsidR="005A6FB2" w:rsidRDefault="004A6700">
          <w:pPr>
            <w:pStyle w:val="TOC3"/>
            <w:tabs>
              <w:tab w:val="left" w:pos="1200"/>
              <w:tab w:val="right" w:leader="dot" w:pos="9350"/>
            </w:tabs>
            <w:rPr>
              <w:rFonts w:cstheme="minorBidi"/>
              <w:noProof/>
              <w:sz w:val="24"/>
              <w:lang w:val="en-CA" w:bidi="ar-SA"/>
            </w:rPr>
          </w:pPr>
          <w:hyperlink w:anchor="_Toc35948878" w:history="1">
            <w:r w:rsidR="005A6FB2" w:rsidRPr="00587F3E">
              <w:rPr>
                <w:rStyle w:val="Hyperlink"/>
                <w:noProof/>
              </w:rPr>
              <w:t>8.1.2</w:t>
            </w:r>
            <w:r w:rsidR="005A6FB2">
              <w:rPr>
                <w:rFonts w:cstheme="minorBidi"/>
                <w:noProof/>
                <w:sz w:val="24"/>
                <w:lang w:val="en-CA" w:bidi="ar-SA"/>
              </w:rPr>
              <w:tab/>
            </w:r>
            <w:r w:rsidR="005A6FB2" w:rsidRPr="00587F3E">
              <w:rPr>
                <w:rStyle w:val="Hyperlink"/>
                <w:noProof/>
              </w:rPr>
              <w:t>Data Mappings</w:t>
            </w:r>
            <w:r w:rsidR="005A6FB2">
              <w:rPr>
                <w:noProof/>
                <w:webHidden/>
              </w:rPr>
              <w:tab/>
            </w:r>
            <w:r w:rsidR="005A6FB2">
              <w:rPr>
                <w:noProof/>
                <w:webHidden/>
              </w:rPr>
              <w:fldChar w:fldCharType="begin"/>
            </w:r>
            <w:r w:rsidR="005A6FB2">
              <w:rPr>
                <w:noProof/>
                <w:webHidden/>
              </w:rPr>
              <w:instrText xml:space="preserve"> PAGEREF _Toc35948878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442695C" w14:textId="1D8FD609" w:rsidR="005A6FB2" w:rsidRDefault="004A6700">
          <w:pPr>
            <w:pStyle w:val="TOC3"/>
            <w:tabs>
              <w:tab w:val="left" w:pos="1200"/>
              <w:tab w:val="right" w:leader="dot" w:pos="9350"/>
            </w:tabs>
            <w:rPr>
              <w:rFonts w:cstheme="minorBidi"/>
              <w:noProof/>
              <w:sz w:val="24"/>
              <w:lang w:val="en-CA" w:bidi="ar-SA"/>
            </w:rPr>
          </w:pPr>
          <w:hyperlink w:anchor="_Toc35948879" w:history="1">
            <w:r w:rsidR="005A6FB2" w:rsidRPr="00587F3E">
              <w:rPr>
                <w:rStyle w:val="Hyperlink"/>
                <w:noProof/>
              </w:rPr>
              <w:t>8.1.3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_Toc35948879 \h </w:instrText>
            </w:r>
            <w:r w:rsidR="005A6FB2">
              <w:rPr>
                <w:noProof/>
                <w:webHidden/>
              </w:rPr>
            </w:r>
            <w:r w:rsidR="005A6FB2">
              <w:rPr>
                <w:noProof/>
                <w:webHidden/>
              </w:rPr>
              <w:fldChar w:fldCharType="separate"/>
            </w:r>
            <w:r w:rsidR="005A6FB2">
              <w:rPr>
                <w:noProof/>
                <w:webHidden/>
              </w:rPr>
              <w:t>151</w:t>
            </w:r>
            <w:r w:rsidR="005A6FB2">
              <w:rPr>
                <w:noProof/>
                <w:webHidden/>
              </w:rPr>
              <w:fldChar w:fldCharType="end"/>
            </w:r>
          </w:hyperlink>
        </w:p>
        <w:p w14:paraId="62D0EB2D" w14:textId="16F5C7AE" w:rsidR="005A6FB2" w:rsidRDefault="004A6700">
          <w:pPr>
            <w:pStyle w:val="TOC2"/>
            <w:tabs>
              <w:tab w:val="left" w:pos="720"/>
              <w:tab w:val="right" w:leader="dot" w:pos="9350"/>
            </w:tabs>
            <w:rPr>
              <w:rFonts w:cstheme="minorBidi"/>
              <w:noProof/>
              <w:sz w:val="24"/>
              <w:lang w:val="en-CA" w:bidi="ar-SA"/>
            </w:rPr>
          </w:pPr>
          <w:hyperlink w:anchor="_Toc35948880" w:history="1">
            <w:r w:rsidR="005A6FB2" w:rsidRPr="00587F3E">
              <w:rPr>
                <w:rStyle w:val="Hyperlink"/>
                <w:rFonts w:ascii="Times New Roman" w:hAnsi="Times New Roman"/>
                <w:noProof/>
                <w:snapToGrid w:val="0"/>
                <w:w w:val="0"/>
              </w:rPr>
              <w:t>8.2</w:t>
            </w:r>
            <w:r w:rsidR="005A6FB2">
              <w:rPr>
                <w:rFonts w:cstheme="minorBidi"/>
                <w:noProof/>
                <w:sz w:val="24"/>
                <w:lang w:val="en-CA" w:bidi="ar-SA"/>
              </w:rPr>
              <w:tab/>
            </w:r>
            <w:r w:rsidR="005A6FB2" w:rsidRPr="00587F3E">
              <w:rPr>
                <w:rStyle w:val="Hyperlink"/>
                <w:noProof/>
              </w:rPr>
              <w:t>Analysis of TTC Data for Bus Bridging Study</w:t>
            </w:r>
            <w:r w:rsidR="005A6FB2">
              <w:rPr>
                <w:noProof/>
                <w:webHidden/>
              </w:rPr>
              <w:tab/>
            </w:r>
            <w:r w:rsidR="005A6FB2">
              <w:rPr>
                <w:noProof/>
                <w:webHidden/>
              </w:rPr>
              <w:fldChar w:fldCharType="begin"/>
            </w:r>
            <w:r w:rsidR="005A6FB2">
              <w:rPr>
                <w:noProof/>
                <w:webHidden/>
              </w:rPr>
              <w:instrText xml:space="preserve"> PAGEREF _Toc35948880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3DB07C0" w14:textId="3098FB2D" w:rsidR="005A6FB2" w:rsidRDefault="004A6700">
          <w:pPr>
            <w:pStyle w:val="TOC3"/>
            <w:tabs>
              <w:tab w:val="left" w:pos="1200"/>
              <w:tab w:val="right" w:leader="dot" w:pos="9350"/>
            </w:tabs>
            <w:rPr>
              <w:rFonts w:cstheme="minorBidi"/>
              <w:noProof/>
              <w:sz w:val="24"/>
              <w:lang w:val="en-CA" w:bidi="ar-SA"/>
            </w:rPr>
          </w:pPr>
          <w:hyperlink w:anchor="_Toc35948881" w:history="1">
            <w:r w:rsidR="005A6FB2" w:rsidRPr="00587F3E">
              <w:rPr>
                <w:rStyle w:val="Hyperlink"/>
                <w:noProof/>
              </w:rPr>
              <w:t>8.2.1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_Toc35948881 \h </w:instrText>
            </w:r>
            <w:r w:rsidR="005A6FB2">
              <w:rPr>
                <w:noProof/>
                <w:webHidden/>
              </w:rPr>
            </w:r>
            <w:r w:rsidR="005A6FB2">
              <w:rPr>
                <w:noProof/>
                <w:webHidden/>
              </w:rPr>
              <w:fldChar w:fldCharType="separate"/>
            </w:r>
            <w:r w:rsidR="005A6FB2">
              <w:rPr>
                <w:noProof/>
                <w:webHidden/>
              </w:rPr>
              <w:t>152</w:t>
            </w:r>
            <w:r w:rsidR="005A6FB2">
              <w:rPr>
                <w:noProof/>
                <w:webHidden/>
              </w:rPr>
              <w:fldChar w:fldCharType="end"/>
            </w:r>
          </w:hyperlink>
        </w:p>
        <w:p w14:paraId="04C50188" w14:textId="359EEB99" w:rsidR="005A6FB2" w:rsidRDefault="004A6700">
          <w:pPr>
            <w:pStyle w:val="TOC3"/>
            <w:tabs>
              <w:tab w:val="left" w:pos="1200"/>
              <w:tab w:val="right" w:leader="dot" w:pos="9350"/>
            </w:tabs>
            <w:rPr>
              <w:rFonts w:cstheme="minorBidi"/>
              <w:noProof/>
              <w:sz w:val="24"/>
              <w:lang w:val="en-CA" w:bidi="ar-SA"/>
            </w:rPr>
          </w:pPr>
          <w:hyperlink w:anchor="_Toc35948882" w:history="1">
            <w:r w:rsidR="005A6FB2" w:rsidRPr="00587F3E">
              <w:rPr>
                <w:rStyle w:val="Hyperlink"/>
                <w:noProof/>
              </w:rPr>
              <w:t>8.2.2</w:t>
            </w:r>
            <w:r w:rsidR="005A6FB2">
              <w:rPr>
                <w:rFonts w:cstheme="minorBidi"/>
                <w:noProof/>
                <w:sz w:val="24"/>
                <w:lang w:val="en-CA" w:bidi="ar-SA"/>
              </w:rPr>
              <w:tab/>
            </w:r>
            <w:r w:rsidR="005A6FB2" w:rsidRPr="00587F3E">
              <w:rPr>
                <w:rStyle w:val="Hyperlink"/>
                <w:noProof/>
              </w:rPr>
              <w:t>Queries</w:t>
            </w:r>
            <w:r w:rsidR="005A6FB2">
              <w:rPr>
                <w:noProof/>
                <w:webHidden/>
              </w:rPr>
              <w:tab/>
            </w:r>
            <w:r w:rsidR="005A6FB2">
              <w:rPr>
                <w:noProof/>
                <w:webHidden/>
              </w:rPr>
              <w:fldChar w:fldCharType="begin"/>
            </w:r>
            <w:r w:rsidR="005A6FB2">
              <w:rPr>
                <w:noProof/>
                <w:webHidden/>
              </w:rPr>
              <w:instrText xml:space="preserve"> PAGEREF _Toc35948882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14D87B67" w14:textId="05F4F10D" w:rsidR="005A6FB2" w:rsidRDefault="004A6700">
          <w:pPr>
            <w:pStyle w:val="TOC3"/>
            <w:tabs>
              <w:tab w:val="left" w:pos="1200"/>
              <w:tab w:val="right" w:leader="dot" w:pos="9350"/>
            </w:tabs>
            <w:rPr>
              <w:rFonts w:cstheme="minorBidi"/>
              <w:noProof/>
              <w:sz w:val="24"/>
              <w:lang w:val="en-CA" w:bidi="ar-SA"/>
            </w:rPr>
          </w:pPr>
          <w:hyperlink w:anchor="_Toc35948883" w:history="1">
            <w:r w:rsidR="005A6FB2" w:rsidRPr="00587F3E">
              <w:rPr>
                <w:rStyle w:val="Hyperlink"/>
                <w:noProof/>
              </w:rPr>
              <w:t>8.2.3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_Toc35948883 \h </w:instrText>
            </w:r>
            <w:r w:rsidR="005A6FB2">
              <w:rPr>
                <w:noProof/>
                <w:webHidden/>
              </w:rPr>
            </w:r>
            <w:r w:rsidR="005A6FB2">
              <w:rPr>
                <w:noProof/>
                <w:webHidden/>
              </w:rPr>
              <w:fldChar w:fldCharType="separate"/>
            </w:r>
            <w:r w:rsidR="005A6FB2">
              <w:rPr>
                <w:noProof/>
                <w:webHidden/>
              </w:rPr>
              <w:t>153</w:t>
            </w:r>
            <w:r w:rsidR="005A6FB2">
              <w:rPr>
                <w:noProof/>
                <w:webHidden/>
              </w:rPr>
              <w:fldChar w:fldCharType="end"/>
            </w:r>
          </w:hyperlink>
        </w:p>
        <w:p w14:paraId="5002CC59" w14:textId="7048A62D" w:rsidR="005A6FB2" w:rsidRDefault="004A6700">
          <w:pPr>
            <w:pStyle w:val="TOC2"/>
            <w:tabs>
              <w:tab w:val="left" w:pos="720"/>
              <w:tab w:val="right" w:leader="dot" w:pos="9350"/>
            </w:tabs>
            <w:rPr>
              <w:rFonts w:cstheme="minorBidi"/>
              <w:noProof/>
              <w:sz w:val="24"/>
              <w:lang w:val="en-CA" w:bidi="ar-SA"/>
            </w:rPr>
          </w:pPr>
          <w:hyperlink w:anchor="_Toc35948884" w:history="1">
            <w:r w:rsidR="005A6FB2" w:rsidRPr="00587F3E">
              <w:rPr>
                <w:rStyle w:val="Hyperlink"/>
                <w:rFonts w:ascii="Times New Roman" w:hAnsi="Times New Roman"/>
                <w:noProof/>
                <w:snapToGrid w:val="0"/>
                <w:w w:val="0"/>
              </w:rPr>
              <w:t>8.3</w:t>
            </w:r>
            <w:r w:rsidR="005A6FB2">
              <w:rPr>
                <w:rFonts w:cstheme="minorBidi"/>
                <w:noProof/>
                <w:sz w:val="24"/>
                <w:lang w:val="en-CA" w:bidi="ar-SA"/>
              </w:rPr>
              <w:tab/>
            </w:r>
            <w:r w:rsidR="005A6FB2" w:rsidRPr="00587F3E">
              <w:rPr>
                <w:rStyle w:val="Hyperlink"/>
                <w:noProof/>
              </w:rPr>
              <w:t>Ontology for ATIS in the ITSoS Architecture</w:t>
            </w:r>
            <w:r w:rsidR="005A6FB2">
              <w:rPr>
                <w:noProof/>
                <w:webHidden/>
              </w:rPr>
              <w:tab/>
            </w:r>
            <w:r w:rsidR="005A6FB2">
              <w:rPr>
                <w:noProof/>
                <w:webHidden/>
              </w:rPr>
              <w:fldChar w:fldCharType="begin"/>
            </w:r>
            <w:r w:rsidR="005A6FB2">
              <w:rPr>
                <w:noProof/>
                <w:webHidden/>
              </w:rPr>
              <w:instrText xml:space="preserve"> PAGEREF _Toc35948884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16665970" w14:textId="0456D7C4" w:rsidR="005A6FB2" w:rsidRDefault="004A6700">
          <w:pPr>
            <w:pStyle w:val="TOC3"/>
            <w:tabs>
              <w:tab w:val="left" w:pos="1200"/>
              <w:tab w:val="right" w:leader="dot" w:pos="9350"/>
            </w:tabs>
            <w:rPr>
              <w:rFonts w:cstheme="minorBidi"/>
              <w:noProof/>
              <w:sz w:val="24"/>
              <w:lang w:val="en-CA" w:bidi="ar-SA"/>
            </w:rPr>
          </w:pPr>
          <w:hyperlink w:anchor="_Toc35948885" w:history="1">
            <w:r w:rsidR="005A6FB2" w:rsidRPr="00587F3E">
              <w:rPr>
                <w:rStyle w:val="Hyperlink"/>
                <w:noProof/>
              </w:rPr>
              <w:t>8.3.1</w:t>
            </w:r>
            <w:r w:rsidR="005A6FB2">
              <w:rPr>
                <w:rFonts w:cstheme="minorBidi"/>
                <w:noProof/>
                <w:sz w:val="24"/>
                <w:lang w:val="en-CA" w:bidi="ar-SA"/>
              </w:rPr>
              <w:tab/>
            </w:r>
            <w:r w:rsidR="005A6FB2" w:rsidRPr="00587F3E">
              <w:rPr>
                <w:rStyle w:val="Hyperlink"/>
                <w:noProof/>
              </w:rPr>
              <w:t>Project 1.2: ITSoS Architecture</w:t>
            </w:r>
            <w:r w:rsidR="005A6FB2">
              <w:rPr>
                <w:noProof/>
                <w:webHidden/>
              </w:rPr>
              <w:tab/>
            </w:r>
            <w:r w:rsidR="005A6FB2">
              <w:rPr>
                <w:noProof/>
                <w:webHidden/>
              </w:rPr>
              <w:fldChar w:fldCharType="begin"/>
            </w:r>
            <w:r w:rsidR="005A6FB2">
              <w:rPr>
                <w:noProof/>
                <w:webHidden/>
              </w:rPr>
              <w:instrText xml:space="preserve"> PAGEREF _Toc35948885 \h </w:instrText>
            </w:r>
            <w:r w:rsidR="005A6FB2">
              <w:rPr>
                <w:noProof/>
                <w:webHidden/>
              </w:rPr>
            </w:r>
            <w:r w:rsidR="005A6FB2">
              <w:rPr>
                <w:noProof/>
                <w:webHidden/>
              </w:rPr>
              <w:fldChar w:fldCharType="separate"/>
            </w:r>
            <w:r w:rsidR="005A6FB2">
              <w:rPr>
                <w:noProof/>
                <w:webHidden/>
              </w:rPr>
              <w:t>154</w:t>
            </w:r>
            <w:r w:rsidR="005A6FB2">
              <w:rPr>
                <w:noProof/>
                <w:webHidden/>
              </w:rPr>
              <w:fldChar w:fldCharType="end"/>
            </w:r>
          </w:hyperlink>
        </w:p>
        <w:p w14:paraId="6F81CEC3" w14:textId="28BFBE75" w:rsidR="005A6FB2" w:rsidRDefault="004A6700">
          <w:pPr>
            <w:pStyle w:val="TOC3"/>
            <w:tabs>
              <w:tab w:val="left" w:pos="1200"/>
              <w:tab w:val="right" w:leader="dot" w:pos="9350"/>
            </w:tabs>
            <w:rPr>
              <w:rFonts w:cstheme="minorBidi"/>
              <w:noProof/>
              <w:sz w:val="24"/>
              <w:lang w:val="en-CA" w:bidi="ar-SA"/>
            </w:rPr>
          </w:pPr>
          <w:hyperlink w:anchor="_Toc35948886" w:history="1">
            <w:r w:rsidR="005A6FB2" w:rsidRPr="00587F3E">
              <w:rPr>
                <w:rStyle w:val="Hyperlink"/>
                <w:noProof/>
              </w:rPr>
              <w:t>8.3.2</w:t>
            </w:r>
            <w:r w:rsidR="005A6FB2">
              <w:rPr>
                <w:rFonts w:cstheme="minorBidi"/>
                <w:noProof/>
                <w:sz w:val="24"/>
                <w:lang w:val="en-CA" w:bidi="ar-SA"/>
              </w:rPr>
              <w:tab/>
            </w:r>
            <w:r w:rsidR="005A6FB2" w:rsidRPr="00587F3E">
              <w:rPr>
                <w:rStyle w:val="Hyperlink"/>
                <w:noProof/>
              </w:rPr>
              <w:t>ATIS Application</w:t>
            </w:r>
            <w:r w:rsidR="005A6FB2">
              <w:rPr>
                <w:noProof/>
                <w:webHidden/>
              </w:rPr>
              <w:tab/>
            </w:r>
            <w:r w:rsidR="005A6FB2">
              <w:rPr>
                <w:noProof/>
                <w:webHidden/>
              </w:rPr>
              <w:fldChar w:fldCharType="begin"/>
            </w:r>
            <w:r w:rsidR="005A6FB2">
              <w:rPr>
                <w:noProof/>
                <w:webHidden/>
              </w:rPr>
              <w:instrText xml:space="preserve"> PAGEREF _Toc35948886 \h </w:instrText>
            </w:r>
            <w:r w:rsidR="005A6FB2">
              <w:rPr>
                <w:noProof/>
                <w:webHidden/>
              </w:rPr>
            </w:r>
            <w:r w:rsidR="005A6FB2">
              <w:rPr>
                <w:noProof/>
                <w:webHidden/>
              </w:rPr>
              <w:fldChar w:fldCharType="separate"/>
            </w:r>
            <w:r w:rsidR="005A6FB2">
              <w:rPr>
                <w:noProof/>
                <w:webHidden/>
              </w:rPr>
              <w:t>156</w:t>
            </w:r>
            <w:r w:rsidR="005A6FB2">
              <w:rPr>
                <w:noProof/>
                <w:webHidden/>
              </w:rPr>
              <w:fldChar w:fldCharType="end"/>
            </w:r>
          </w:hyperlink>
        </w:p>
        <w:p w14:paraId="61E60E11" w14:textId="46D83145" w:rsidR="005A6FB2" w:rsidRDefault="004A6700">
          <w:pPr>
            <w:pStyle w:val="TOC3"/>
            <w:tabs>
              <w:tab w:val="left" w:pos="1200"/>
              <w:tab w:val="right" w:leader="dot" w:pos="9350"/>
            </w:tabs>
            <w:rPr>
              <w:rFonts w:cstheme="minorBidi"/>
              <w:noProof/>
              <w:sz w:val="24"/>
              <w:lang w:val="en-CA" w:bidi="ar-SA"/>
            </w:rPr>
          </w:pPr>
          <w:hyperlink w:anchor="_Toc35948887" w:history="1">
            <w:r w:rsidR="005A6FB2" w:rsidRPr="00587F3E">
              <w:rPr>
                <w:rStyle w:val="Hyperlink"/>
                <w:rFonts w:ascii="Times New Roman" w:hAnsi="Times New Roman"/>
                <w:noProof/>
              </w:rPr>
              <w:t>8.3.3</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_Toc35948887 \h </w:instrText>
            </w:r>
            <w:r w:rsidR="005A6FB2">
              <w:rPr>
                <w:noProof/>
                <w:webHidden/>
              </w:rPr>
            </w:r>
            <w:r w:rsidR="005A6FB2">
              <w:rPr>
                <w:noProof/>
                <w:webHidden/>
              </w:rPr>
              <w:fldChar w:fldCharType="separate"/>
            </w:r>
            <w:r w:rsidR="005A6FB2">
              <w:rPr>
                <w:noProof/>
                <w:webHidden/>
              </w:rPr>
              <w:t>157</w:t>
            </w:r>
            <w:r w:rsidR="005A6FB2">
              <w:rPr>
                <w:noProof/>
                <w:webHidden/>
              </w:rPr>
              <w:fldChar w:fldCharType="end"/>
            </w:r>
          </w:hyperlink>
        </w:p>
        <w:p w14:paraId="51B68C80" w14:textId="3087895B" w:rsidR="005A6FB2" w:rsidRDefault="004A6700">
          <w:pPr>
            <w:pStyle w:val="TOC3"/>
            <w:tabs>
              <w:tab w:val="left" w:pos="1200"/>
              <w:tab w:val="right" w:leader="dot" w:pos="9350"/>
            </w:tabs>
            <w:rPr>
              <w:rFonts w:cstheme="minorBidi"/>
              <w:noProof/>
              <w:sz w:val="24"/>
              <w:lang w:val="en-CA" w:bidi="ar-SA"/>
            </w:rPr>
          </w:pPr>
          <w:hyperlink w:anchor="_Toc35948888" w:history="1">
            <w:r w:rsidR="005A6FB2" w:rsidRPr="00587F3E">
              <w:rPr>
                <w:rStyle w:val="Hyperlink"/>
                <w:noProof/>
              </w:rPr>
              <w:t>8.3.4</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_Toc35948888 \h </w:instrText>
            </w:r>
            <w:r w:rsidR="005A6FB2">
              <w:rPr>
                <w:noProof/>
                <w:webHidden/>
              </w:rPr>
            </w:r>
            <w:r w:rsidR="005A6FB2">
              <w:rPr>
                <w:noProof/>
                <w:webHidden/>
              </w:rPr>
              <w:fldChar w:fldCharType="separate"/>
            </w:r>
            <w:r w:rsidR="005A6FB2">
              <w:rPr>
                <w:noProof/>
                <w:webHidden/>
              </w:rPr>
              <w:t>158</w:t>
            </w:r>
            <w:r w:rsidR="005A6FB2">
              <w:rPr>
                <w:noProof/>
                <w:webHidden/>
              </w:rPr>
              <w:fldChar w:fldCharType="end"/>
            </w:r>
          </w:hyperlink>
        </w:p>
        <w:p w14:paraId="6338DAAC" w14:textId="4410A2DD" w:rsidR="005A6FB2" w:rsidRDefault="004A6700">
          <w:pPr>
            <w:pStyle w:val="TOC2"/>
            <w:tabs>
              <w:tab w:val="left" w:pos="720"/>
              <w:tab w:val="right" w:leader="dot" w:pos="9350"/>
            </w:tabs>
            <w:rPr>
              <w:rFonts w:cstheme="minorBidi"/>
              <w:noProof/>
              <w:sz w:val="24"/>
              <w:lang w:val="en-CA" w:bidi="ar-SA"/>
            </w:rPr>
          </w:pPr>
          <w:hyperlink w:anchor="_Toc35948889" w:history="1">
            <w:r w:rsidR="005A6FB2" w:rsidRPr="00587F3E">
              <w:rPr>
                <w:rStyle w:val="Hyperlink"/>
                <w:rFonts w:ascii="Times New Roman" w:hAnsi="Times New Roman"/>
                <w:noProof/>
                <w:snapToGrid w:val="0"/>
                <w:w w:val="0"/>
              </w:rPr>
              <w:t>8.4</w:t>
            </w:r>
            <w:r w:rsidR="005A6FB2">
              <w:rPr>
                <w:rFonts w:cstheme="minorBidi"/>
                <w:noProof/>
                <w:sz w:val="24"/>
                <w:lang w:val="en-CA" w:bidi="ar-SA"/>
              </w:rPr>
              <w:tab/>
            </w:r>
            <w:r w:rsidR="005A6FB2" w:rsidRPr="00587F3E">
              <w:rPr>
                <w:rStyle w:val="Hyperlink"/>
                <w:noProof/>
              </w:rPr>
              <w:t>Integration with ArcGIS</w:t>
            </w:r>
            <w:r w:rsidR="005A6FB2">
              <w:rPr>
                <w:noProof/>
                <w:webHidden/>
              </w:rPr>
              <w:tab/>
            </w:r>
            <w:r w:rsidR="005A6FB2">
              <w:rPr>
                <w:noProof/>
                <w:webHidden/>
              </w:rPr>
              <w:fldChar w:fldCharType="begin"/>
            </w:r>
            <w:r w:rsidR="005A6FB2">
              <w:rPr>
                <w:noProof/>
                <w:webHidden/>
              </w:rPr>
              <w:instrText xml:space="preserve"> PAGEREF _Toc35948889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1729DFF7" w14:textId="655D5A5D" w:rsidR="005A6FB2" w:rsidRDefault="004A6700">
          <w:pPr>
            <w:pStyle w:val="TOC3"/>
            <w:tabs>
              <w:tab w:val="left" w:pos="1200"/>
              <w:tab w:val="right" w:leader="dot" w:pos="9350"/>
            </w:tabs>
            <w:rPr>
              <w:rFonts w:cstheme="minorBidi"/>
              <w:noProof/>
              <w:sz w:val="24"/>
              <w:lang w:val="en-CA" w:bidi="ar-SA"/>
            </w:rPr>
          </w:pPr>
          <w:hyperlink w:anchor="_Toc35948890" w:history="1">
            <w:r w:rsidR="005A6FB2" w:rsidRPr="00587F3E">
              <w:rPr>
                <w:rStyle w:val="Hyperlink"/>
                <w:noProof/>
              </w:rPr>
              <w:t>8.4.1</w:t>
            </w:r>
            <w:r w:rsidR="005A6FB2">
              <w:rPr>
                <w:rFonts w:cstheme="minorBidi"/>
                <w:noProof/>
                <w:sz w:val="24"/>
                <w:lang w:val="en-CA" w:bidi="ar-SA"/>
              </w:rPr>
              <w:tab/>
            </w:r>
            <w:r w:rsidR="005A6FB2" w:rsidRPr="00587F3E">
              <w:rPr>
                <w:rStyle w:val="Hyperlink"/>
                <w:noProof/>
              </w:rPr>
              <w:t>Initial Implementation</w:t>
            </w:r>
            <w:r w:rsidR="005A6FB2">
              <w:rPr>
                <w:noProof/>
                <w:webHidden/>
              </w:rPr>
              <w:tab/>
            </w:r>
            <w:r w:rsidR="005A6FB2">
              <w:rPr>
                <w:noProof/>
                <w:webHidden/>
              </w:rPr>
              <w:fldChar w:fldCharType="begin"/>
            </w:r>
            <w:r w:rsidR="005A6FB2">
              <w:rPr>
                <w:noProof/>
                <w:webHidden/>
              </w:rPr>
              <w:instrText xml:space="preserve"> PAGEREF _Toc35948890 \h </w:instrText>
            </w:r>
            <w:r w:rsidR="005A6FB2">
              <w:rPr>
                <w:noProof/>
                <w:webHidden/>
              </w:rPr>
            </w:r>
            <w:r w:rsidR="005A6FB2">
              <w:rPr>
                <w:noProof/>
                <w:webHidden/>
              </w:rPr>
              <w:fldChar w:fldCharType="separate"/>
            </w:r>
            <w:r w:rsidR="005A6FB2">
              <w:rPr>
                <w:noProof/>
                <w:webHidden/>
              </w:rPr>
              <w:t>159</w:t>
            </w:r>
            <w:r w:rsidR="005A6FB2">
              <w:rPr>
                <w:noProof/>
                <w:webHidden/>
              </w:rPr>
              <w:fldChar w:fldCharType="end"/>
            </w:r>
          </w:hyperlink>
        </w:p>
        <w:p w14:paraId="3C81B44A" w14:textId="16DDAA81" w:rsidR="005A6FB2" w:rsidRDefault="004A6700">
          <w:pPr>
            <w:pStyle w:val="TOC3"/>
            <w:tabs>
              <w:tab w:val="left" w:pos="1200"/>
              <w:tab w:val="right" w:leader="dot" w:pos="9350"/>
            </w:tabs>
            <w:rPr>
              <w:rFonts w:cstheme="minorBidi"/>
              <w:noProof/>
              <w:sz w:val="24"/>
              <w:lang w:val="en-CA" w:bidi="ar-SA"/>
            </w:rPr>
          </w:pPr>
          <w:hyperlink w:anchor="_Toc35948891" w:history="1">
            <w:r w:rsidR="005A6FB2" w:rsidRPr="00587F3E">
              <w:rPr>
                <w:rStyle w:val="Hyperlink"/>
                <w:noProof/>
              </w:rPr>
              <w:t>8.4.2</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_Toc35948891 \h </w:instrText>
            </w:r>
            <w:r w:rsidR="005A6FB2">
              <w:rPr>
                <w:noProof/>
                <w:webHidden/>
              </w:rPr>
            </w:r>
            <w:r w:rsidR="005A6FB2">
              <w:rPr>
                <w:noProof/>
                <w:webHidden/>
              </w:rPr>
              <w:fldChar w:fldCharType="separate"/>
            </w:r>
            <w:r w:rsidR="005A6FB2">
              <w:rPr>
                <w:noProof/>
                <w:webHidden/>
              </w:rPr>
              <w:t>160</w:t>
            </w:r>
            <w:r w:rsidR="005A6FB2">
              <w:rPr>
                <w:noProof/>
                <w:webHidden/>
              </w:rPr>
              <w:fldChar w:fldCharType="end"/>
            </w:r>
          </w:hyperlink>
        </w:p>
        <w:p w14:paraId="56EE3F24" w14:textId="2A141F46" w:rsidR="005A6FB2" w:rsidRDefault="004A6700">
          <w:pPr>
            <w:pStyle w:val="TOC3"/>
            <w:tabs>
              <w:tab w:val="left" w:pos="1200"/>
              <w:tab w:val="right" w:leader="dot" w:pos="9350"/>
            </w:tabs>
            <w:rPr>
              <w:rFonts w:cstheme="minorBidi"/>
              <w:noProof/>
              <w:sz w:val="24"/>
              <w:lang w:val="en-CA" w:bidi="ar-SA"/>
            </w:rPr>
          </w:pPr>
          <w:hyperlink w:anchor="_Toc35948892" w:history="1">
            <w:r w:rsidR="005A6FB2" w:rsidRPr="00587F3E">
              <w:rPr>
                <w:rStyle w:val="Hyperlink"/>
                <w:noProof/>
              </w:rPr>
              <w:t>8.4.3</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_Toc35948892 \h </w:instrText>
            </w:r>
            <w:r w:rsidR="005A6FB2">
              <w:rPr>
                <w:noProof/>
                <w:webHidden/>
              </w:rPr>
            </w:r>
            <w:r w:rsidR="005A6FB2">
              <w:rPr>
                <w:noProof/>
                <w:webHidden/>
              </w:rPr>
              <w:fldChar w:fldCharType="separate"/>
            </w:r>
            <w:r w:rsidR="005A6FB2">
              <w:rPr>
                <w:noProof/>
                <w:webHidden/>
              </w:rPr>
              <w:t>161</w:t>
            </w:r>
            <w:r w:rsidR="005A6FB2">
              <w:rPr>
                <w:noProof/>
                <w:webHidden/>
              </w:rPr>
              <w:fldChar w:fldCharType="end"/>
            </w:r>
          </w:hyperlink>
        </w:p>
        <w:p w14:paraId="0CF93421" w14:textId="6F8CD657" w:rsidR="005A6FB2" w:rsidRDefault="004A6700">
          <w:pPr>
            <w:pStyle w:val="TOC1"/>
            <w:rPr>
              <w:rFonts w:cstheme="minorBidi"/>
              <w:noProof/>
              <w:sz w:val="24"/>
              <w:lang w:val="en-CA" w:bidi="ar-SA"/>
            </w:rPr>
          </w:pPr>
          <w:hyperlink w:anchor="_Toc35948893" w:history="1">
            <w:r w:rsidR="005A6FB2" w:rsidRPr="00587F3E">
              <w:rPr>
                <w:rStyle w:val="Hyperlink"/>
                <w:noProof/>
              </w:rPr>
              <w:t>9</w:t>
            </w:r>
            <w:r w:rsidR="005A6FB2">
              <w:rPr>
                <w:rFonts w:cstheme="minorBidi"/>
                <w:noProof/>
                <w:sz w:val="24"/>
                <w:lang w:val="en-CA" w:bidi="ar-SA"/>
              </w:rPr>
              <w:tab/>
            </w:r>
            <w:r w:rsidR="005A6FB2" w:rsidRPr="00587F3E">
              <w:rPr>
                <w:rStyle w:val="Hyperlink"/>
                <w:noProof/>
              </w:rPr>
              <w:t>Workflows</w:t>
            </w:r>
            <w:r w:rsidR="005A6FB2">
              <w:rPr>
                <w:noProof/>
                <w:webHidden/>
              </w:rPr>
              <w:tab/>
            </w:r>
            <w:r w:rsidR="005A6FB2">
              <w:rPr>
                <w:noProof/>
                <w:webHidden/>
              </w:rPr>
              <w:fldChar w:fldCharType="begin"/>
            </w:r>
            <w:r w:rsidR="005A6FB2">
              <w:rPr>
                <w:noProof/>
                <w:webHidden/>
              </w:rPr>
              <w:instrText xml:space="preserve"> PAGEREF _Toc35948893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4F51869E" w14:textId="06B7CDEC" w:rsidR="005A6FB2" w:rsidRDefault="004A6700">
          <w:pPr>
            <w:pStyle w:val="TOC2"/>
            <w:tabs>
              <w:tab w:val="left" w:pos="720"/>
              <w:tab w:val="right" w:leader="dot" w:pos="9350"/>
            </w:tabs>
            <w:rPr>
              <w:rFonts w:cstheme="minorBidi"/>
              <w:noProof/>
              <w:sz w:val="24"/>
              <w:lang w:val="en-CA" w:bidi="ar-SA"/>
            </w:rPr>
          </w:pPr>
          <w:hyperlink w:anchor="_Toc35948894" w:history="1">
            <w:r w:rsidR="005A6FB2" w:rsidRPr="00587F3E">
              <w:rPr>
                <w:rStyle w:val="Hyperlink"/>
                <w:rFonts w:ascii="Times New Roman" w:hAnsi="Times New Roman"/>
                <w:noProof/>
                <w:snapToGrid w:val="0"/>
                <w:w w:val="0"/>
              </w:rPr>
              <w:t>9.1</w:t>
            </w:r>
            <w:r w:rsidR="005A6FB2">
              <w:rPr>
                <w:rFonts w:cstheme="minorBidi"/>
                <w:noProof/>
                <w:sz w:val="24"/>
                <w:lang w:val="en-CA" w:bidi="ar-SA"/>
              </w:rPr>
              <w:tab/>
            </w:r>
            <w:r w:rsidR="005A6FB2" w:rsidRPr="00587F3E">
              <w:rPr>
                <w:rStyle w:val="Hyperlink"/>
                <w:noProof/>
              </w:rPr>
              <w:t>Data Mapping</w:t>
            </w:r>
            <w:r w:rsidR="005A6FB2">
              <w:rPr>
                <w:noProof/>
                <w:webHidden/>
              </w:rPr>
              <w:tab/>
            </w:r>
            <w:r w:rsidR="005A6FB2">
              <w:rPr>
                <w:noProof/>
                <w:webHidden/>
              </w:rPr>
              <w:fldChar w:fldCharType="begin"/>
            </w:r>
            <w:r w:rsidR="005A6FB2">
              <w:rPr>
                <w:noProof/>
                <w:webHidden/>
              </w:rPr>
              <w:instrText xml:space="preserve"> PAGEREF _Toc35948894 \h </w:instrText>
            </w:r>
            <w:r w:rsidR="005A6FB2">
              <w:rPr>
                <w:noProof/>
                <w:webHidden/>
              </w:rPr>
            </w:r>
            <w:r w:rsidR="005A6FB2">
              <w:rPr>
                <w:noProof/>
                <w:webHidden/>
              </w:rPr>
              <w:fldChar w:fldCharType="separate"/>
            </w:r>
            <w:r w:rsidR="005A6FB2">
              <w:rPr>
                <w:noProof/>
                <w:webHidden/>
              </w:rPr>
              <w:t>162</w:t>
            </w:r>
            <w:r w:rsidR="005A6FB2">
              <w:rPr>
                <w:noProof/>
                <w:webHidden/>
              </w:rPr>
              <w:fldChar w:fldCharType="end"/>
            </w:r>
          </w:hyperlink>
        </w:p>
        <w:p w14:paraId="05A630D2" w14:textId="07F6BF99" w:rsidR="005A6FB2" w:rsidRDefault="004A6700">
          <w:pPr>
            <w:pStyle w:val="TOC3"/>
            <w:tabs>
              <w:tab w:val="left" w:pos="1200"/>
              <w:tab w:val="right" w:leader="dot" w:pos="9350"/>
            </w:tabs>
            <w:rPr>
              <w:rFonts w:cstheme="minorBidi"/>
              <w:noProof/>
              <w:sz w:val="24"/>
              <w:lang w:val="en-CA" w:bidi="ar-SA"/>
            </w:rPr>
          </w:pPr>
          <w:hyperlink w:anchor="_Toc35948895" w:history="1">
            <w:r w:rsidR="005A6FB2" w:rsidRPr="00587F3E">
              <w:rPr>
                <w:rStyle w:val="Hyperlink"/>
                <w:noProof/>
              </w:rPr>
              <w:t>9.1.1</w:t>
            </w:r>
            <w:r w:rsidR="005A6FB2">
              <w:rPr>
                <w:rFonts w:cstheme="minorBidi"/>
                <w:noProof/>
                <w:sz w:val="24"/>
                <w:lang w:val="en-CA" w:bidi="ar-SA"/>
              </w:rPr>
              <w:tab/>
            </w:r>
            <w:r w:rsidR="005A6FB2" w:rsidRPr="00587F3E">
              <w:rPr>
                <w:rStyle w:val="Hyperlink"/>
                <w:noProof/>
              </w:rPr>
              <w:t>Alternative approaches</w:t>
            </w:r>
            <w:r w:rsidR="005A6FB2">
              <w:rPr>
                <w:noProof/>
                <w:webHidden/>
              </w:rPr>
              <w:tab/>
            </w:r>
            <w:r w:rsidR="005A6FB2">
              <w:rPr>
                <w:noProof/>
                <w:webHidden/>
              </w:rPr>
              <w:fldChar w:fldCharType="begin"/>
            </w:r>
            <w:r w:rsidR="005A6FB2">
              <w:rPr>
                <w:noProof/>
                <w:webHidden/>
              </w:rPr>
              <w:instrText xml:space="preserve"> PAGEREF _Toc35948895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53AB9E76" w14:textId="2CCDEED2" w:rsidR="005A6FB2" w:rsidRDefault="004A6700">
          <w:pPr>
            <w:pStyle w:val="TOC3"/>
            <w:tabs>
              <w:tab w:val="left" w:pos="1200"/>
              <w:tab w:val="right" w:leader="dot" w:pos="9350"/>
            </w:tabs>
            <w:rPr>
              <w:rFonts w:cstheme="minorBidi"/>
              <w:noProof/>
              <w:sz w:val="24"/>
              <w:lang w:val="en-CA" w:bidi="ar-SA"/>
            </w:rPr>
          </w:pPr>
          <w:hyperlink w:anchor="_Toc35948896" w:history="1">
            <w:r w:rsidR="005A6FB2" w:rsidRPr="00587F3E">
              <w:rPr>
                <w:rStyle w:val="Hyperlink"/>
                <w:noProof/>
              </w:rPr>
              <w:t>9.1.2</w:t>
            </w:r>
            <w:r w:rsidR="005A6FB2">
              <w:rPr>
                <w:rFonts w:cstheme="minorBidi"/>
                <w:noProof/>
                <w:sz w:val="24"/>
                <w:lang w:val="en-CA" w:bidi="ar-SA"/>
              </w:rPr>
              <w:tab/>
            </w:r>
            <w:r w:rsidR="005A6FB2" w:rsidRPr="00587F3E">
              <w:rPr>
                <w:rStyle w:val="Hyperlink"/>
                <w:noProof/>
              </w:rPr>
              <w:t>Basic data mapping/import workflow with Karma and Virtuoso</w:t>
            </w:r>
            <w:r w:rsidR="005A6FB2">
              <w:rPr>
                <w:noProof/>
                <w:webHidden/>
              </w:rPr>
              <w:tab/>
            </w:r>
            <w:r w:rsidR="005A6FB2">
              <w:rPr>
                <w:noProof/>
                <w:webHidden/>
              </w:rPr>
              <w:fldChar w:fldCharType="begin"/>
            </w:r>
            <w:r w:rsidR="005A6FB2">
              <w:rPr>
                <w:noProof/>
                <w:webHidden/>
              </w:rPr>
              <w:instrText xml:space="preserve"> PAGEREF _Toc35948896 \h </w:instrText>
            </w:r>
            <w:r w:rsidR="005A6FB2">
              <w:rPr>
                <w:noProof/>
                <w:webHidden/>
              </w:rPr>
            </w:r>
            <w:r w:rsidR="005A6FB2">
              <w:rPr>
                <w:noProof/>
                <w:webHidden/>
              </w:rPr>
              <w:fldChar w:fldCharType="separate"/>
            </w:r>
            <w:r w:rsidR="005A6FB2">
              <w:rPr>
                <w:noProof/>
                <w:webHidden/>
              </w:rPr>
              <w:t>163</w:t>
            </w:r>
            <w:r w:rsidR="005A6FB2">
              <w:rPr>
                <w:noProof/>
                <w:webHidden/>
              </w:rPr>
              <w:fldChar w:fldCharType="end"/>
            </w:r>
          </w:hyperlink>
        </w:p>
        <w:p w14:paraId="79EAFB37" w14:textId="56FF88AF" w:rsidR="005A6FB2" w:rsidRDefault="004A6700">
          <w:pPr>
            <w:pStyle w:val="TOC3"/>
            <w:tabs>
              <w:tab w:val="left" w:pos="1200"/>
              <w:tab w:val="right" w:leader="dot" w:pos="9350"/>
            </w:tabs>
            <w:rPr>
              <w:rFonts w:cstheme="minorBidi"/>
              <w:noProof/>
              <w:sz w:val="24"/>
              <w:lang w:val="en-CA" w:bidi="ar-SA"/>
            </w:rPr>
          </w:pPr>
          <w:hyperlink w:anchor="_Toc35948897" w:history="1">
            <w:r w:rsidR="005A6FB2" w:rsidRPr="00587F3E">
              <w:rPr>
                <w:rStyle w:val="Hyperlink"/>
                <w:noProof/>
              </w:rPr>
              <w:t>9.1.3</w:t>
            </w:r>
            <w:r w:rsidR="005A6FB2">
              <w:rPr>
                <w:rFonts w:cstheme="minorBidi"/>
                <w:noProof/>
                <w:sz w:val="24"/>
                <w:lang w:val="en-CA" w:bidi="ar-SA"/>
              </w:rPr>
              <w:tab/>
            </w:r>
            <w:r w:rsidR="005A6FB2" w:rsidRPr="00587F3E">
              <w:rPr>
                <w:rStyle w:val="Hyperlink"/>
                <w:noProof/>
              </w:rPr>
              <w:t>Repeated Data Mappings</w:t>
            </w:r>
            <w:r w:rsidR="005A6FB2">
              <w:rPr>
                <w:noProof/>
                <w:webHidden/>
              </w:rPr>
              <w:tab/>
            </w:r>
            <w:r w:rsidR="005A6FB2">
              <w:rPr>
                <w:noProof/>
                <w:webHidden/>
              </w:rPr>
              <w:fldChar w:fldCharType="begin"/>
            </w:r>
            <w:r w:rsidR="005A6FB2">
              <w:rPr>
                <w:noProof/>
                <w:webHidden/>
              </w:rPr>
              <w:instrText xml:space="preserve"> PAGEREF _Toc35948897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46B471D4" w14:textId="362700C8" w:rsidR="005A6FB2" w:rsidRDefault="004A6700">
          <w:pPr>
            <w:pStyle w:val="TOC3"/>
            <w:tabs>
              <w:tab w:val="left" w:pos="1200"/>
              <w:tab w:val="right" w:leader="dot" w:pos="9350"/>
            </w:tabs>
            <w:rPr>
              <w:rFonts w:cstheme="minorBidi"/>
              <w:noProof/>
              <w:sz w:val="24"/>
              <w:lang w:val="en-CA" w:bidi="ar-SA"/>
            </w:rPr>
          </w:pPr>
          <w:hyperlink w:anchor="_Toc35948898" w:history="1">
            <w:r w:rsidR="005A6FB2" w:rsidRPr="00587F3E">
              <w:rPr>
                <w:rStyle w:val="Hyperlink"/>
                <w:rFonts w:eastAsia="Times New Roman"/>
                <w:noProof/>
                <w:bdr w:val="none" w:sz="0" w:space="0" w:color="auto" w:frame="1"/>
                <w:lang w:eastAsia="en-CA"/>
              </w:rPr>
              <w:t>9.1.4</w:t>
            </w:r>
            <w:r w:rsidR="005A6FB2">
              <w:rPr>
                <w:rFonts w:cstheme="minorBidi"/>
                <w:noProof/>
                <w:sz w:val="24"/>
                <w:lang w:val="en-CA" w:bidi="ar-SA"/>
              </w:rPr>
              <w:tab/>
            </w:r>
            <w:r w:rsidR="005A6FB2" w:rsidRPr="00587F3E">
              <w:rPr>
                <w:rStyle w:val="Hyperlink"/>
                <w:rFonts w:eastAsia="Times New Roman"/>
                <w:noProof/>
                <w:bdr w:val="none" w:sz="0" w:space="0" w:color="auto" w:frame="1"/>
                <w:lang w:eastAsia="en-CA"/>
              </w:rPr>
              <w:t>Offline Batch Mapping</w:t>
            </w:r>
            <w:r w:rsidR="005A6FB2">
              <w:rPr>
                <w:noProof/>
                <w:webHidden/>
              </w:rPr>
              <w:tab/>
            </w:r>
            <w:r w:rsidR="005A6FB2">
              <w:rPr>
                <w:noProof/>
                <w:webHidden/>
              </w:rPr>
              <w:fldChar w:fldCharType="begin"/>
            </w:r>
            <w:r w:rsidR="005A6FB2">
              <w:rPr>
                <w:noProof/>
                <w:webHidden/>
              </w:rPr>
              <w:instrText xml:space="preserve"> PAGEREF _Toc35948898 \h </w:instrText>
            </w:r>
            <w:r w:rsidR="005A6FB2">
              <w:rPr>
                <w:noProof/>
                <w:webHidden/>
              </w:rPr>
            </w:r>
            <w:r w:rsidR="005A6FB2">
              <w:rPr>
                <w:noProof/>
                <w:webHidden/>
              </w:rPr>
              <w:fldChar w:fldCharType="separate"/>
            </w:r>
            <w:r w:rsidR="005A6FB2">
              <w:rPr>
                <w:noProof/>
                <w:webHidden/>
              </w:rPr>
              <w:t>165</w:t>
            </w:r>
            <w:r w:rsidR="005A6FB2">
              <w:rPr>
                <w:noProof/>
                <w:webHidden/>
              </w:rPr>
              <w:fldChar w:fldCharType="end"/>
            </w:r>
          </w:hyperlink>
        </w:p>
        <w:p w14:paraId="137FADCE" w14:textId="211ACA9C" w:rsidR="005A6FB2" w:rsidRDefault="004A6700">
          <w:pPr>
            <w:pStyle w:val="TOC2"/>
            <w:tabs>
              <w:tab w:val="left" w:pos="720"/>
              <w:tab w:val="right" w:leader="dot" w:pos="9350"/>
            </w:tabs>
            <w:rPr>
              <w:rFonts w:cstheme="minorBidi"/>
              <w:noProof/>
              <w:sz w:val="24"/>
              <w:lang w:val="en-CA" w:bidi="ar-SA"/>
            </w:rPr>
          </w:pPr>
          <w:hyperlink w:anchor="_Toc35948899" w:history="1">
            <w:r w:rsidR="005A6FB2" w:rsidRPr="00587F3E">
              <w:rPr>
                <w:rStyle w:val="Hyperlink"/>
                <w:rFonts w:ascii="Times New Roman" w:hAnsi="Times New Roman"/>
                <w:noProof/>
                <w:snapToGrid w:val="0"/>
                <w:w w:val="0"/>
              </w:rPr>
              <w:t>9.2</w:t>
            </w:r>
            <w:r w:rsidR="005A6FB2">
              <w:rPr>
                <w:rFonts w:cstheme="minorBidi"/>
                <w:noProof/>
                <w:sz w:val="24"/>
                <w:lang w:val="en-CA" w:bidi="ar-SA"/>
              </w:rPr>
              <w:tab/>
            </w:r>
            <w:r w:rsidR="005A6FB2" w:rsidRPr="00587F3E">
              <w:rPr>
                <w:rStyle w:val="Hyperlink"/>
                <w:noProof/>
              </w:rPr>
              <w:t>Data Storage and Access</w:t>
            </w:r>
            <w:r w:rsidR="005A6FB2">
              <w:rPr>
                <w:noProof/>
                <w:webHidden/>
              </w:rPr>
              <w:tab/>
            </w:r>
            <w:r w:rsidR="005A6FB2">
              <w:rPr>
                <w:noProof/>
                <w:webHidden/>
              </w:rPr>
              <w:fldChar w:fldCharType="begin"/>
            </w:r>
            <w:r w:rsidR="005A6FB2">
              <w:rPr>
                <w:noProof/>
                <w:webHidden/>
              </w:rPr>
              <w:instrText xml:space="preserve"> PAGEREF _Toc35948899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243B7EDF" w14:textId="4E8C9340" w:rsidR="005A6FB2" w:rsidRDefault="004A6700">
          <w:pPr>
            <w:pStyle w:val="TOC3"/>
            <w:tabs>
              <w:tab w:val="left" w:pos="1200"/>
              <w:tab w:val="right" w:leader="dot" w:pos="9350"/>
            </w:tabs>
            <w:rPr>
              <w:rFonts w:cstheme="minorBidi"/>
              <w:noProof/>
              <w:sz w:val="24"/>
              <w:lang w:val="en-CA" w:bidi="ar-SA"/>
            </w:rPr>
          </w:pPr>
          <w:hyperlink w:anchor="_Toc35948900" w:history="1">
            <w:r w:rsidR="005A6FB2" w:rsidRPr="00587F3E">
              <w:rPr>
                <w:rStyle w:val="Hyperlink"/>
                <w:noProof/>
              </w:rPr>
              <w:t>9.2.1</w:t>
            </w:r>
            <w:r w:rsidR="005A6FB2">
              <w:rPr>
                <w:rFonts w:cstheme="minorBidi"/>
                <w:noProof/>
                <w:sz w:val="24"/>
                <w:lang w:val="en-CA" w:bidi="ar-SA"/>
              </w:rPr>
              <w:tab/>
            </w:r>
            <w:r w:rsidR="005A6FB2" w:rsidRPr="00587F3E">
              <w:rPr>
                <w:rStyle w:val="Hyperlink"/>
                <w:noProof/>
              </w:rPr>
              <w:t>Upload to triple store</w:t>
            </w:r>
            <w:r w:rsidR="005A6FB2">
              <w:rPr>
                <w:noProof/>
                <w:webHidden/>
              </w:rPr>
              <w:tab/>
            </w:r>
            <w:r w:rsidR="005A6FB2">
              <w:rPr>
                <w:noProof/>
                <w:webHidden/>
              </w:rPr>
              <w:fldChar w:fldCharType="begin"/>
            </w:r>
            <w:r w:rsidR="005A6FB2">
              <w:rPr>
                <w:noProof/>
                <w:webHidden/>
              </w:rPr>
              <w:instrText xml:space="preserve"> PAGEREF _Toc35948900 \h </w:instrText>
            </w:r>
            <w:r w:rsidR="005A6FB2">
              <w:rPr>
                <w:noProof/>
                <w:webHidden/>
              </w:rPr>
            </w:r>
            <w:r w:rsidR="005A6FB2">
              <w:rPr>
                <w:noProof/>
                <w:webHidden/>
              </w:rPr>
              <w:fldChar w:fldCharType="separate"/>
            </w:r>
            <w:r w:rsidR="005A6FB2">
              <w:rPr>
                <w:noProof/>
                <w:webHidden/>
              </w:rPr>
              <w:t>167</w:t>
            </w:r>
            <w:r w:rsidR="005A6FB2">
              <w:rPr>
                <w:noProof/>
                <w:webHidden/>
              </w:rPr>
              <w:fldChar w:fldCharType="end"/>
            </w:r>
          </w:hyperlink>
        </w:p>
        <w:p w14:paraId="197EEBFC" w14:textId="69E0B0A5" w:rsidR="005A6FB2" w:rsidRDefault="004A6700">
          <w:pPr>
            <w:pStyle w:val="TOC2"/>
            <w:tabs>
              <w:tab w:val="left" w:pos="720"/>
              <w:tab w:val="right" w:leader="dot" w:pos="9350"/>
            </w:tabs>
            <w:rPr>
              <w:rFonts w:cstheme="minorBidi"/>
              <w:noProof/>
              <w:sz w:val="24"/>
              <w:lang w:val="en-CA" w:bidi="ar-SA"/>
            </w:rPr>
          </w:pPr>
          <w:hyperlink w:anchor="_Toc35948901" w:history="1">
            <w:r w:rsidR="005A6FB2" w:rsidRPr="00587F3E">
              <w:rPr>
                <w:rStyle w:val="Hyperlink"/>
                <w:rFonts w:ascii="Times New Roman" w:hAnsi="Times New Roman"/>
                <w:noProof/>
                <w:snapToGrid w:val="0"/>
                <w:w w:val="0"/>
              </w:rPr>
              <w:t>9.3</w:t>
            </w:r>
            <w:r w:rsidR="005A6FB2">
              <w:rPr>
                <w:rFonts w:cstheme="minorBidi"/>
                <w:noProof/>
                <w:sz w:val="24"/>
                <w:lang w:val="en-CA" w:bidi="ar-SA"/>
              </w:rPr>
              <w:tab/>
            </w:r>
            <w:r w:rsidR="005A6FB2" w:rsidRPr="00587F3E">
              <w:rPr>
                <w:rStyle w:val="Hyperlink"/>
                <w:noProof/>
              </w:rPr>
              <w:t>Ontology Documentation</w:t>
            </w:r>
            <w:r w:rsidR="005A6FB2">
              <w:rPr>
                <w:noProof/>
                <w:webHidden/>
              </w:rPr>
              <w:tab/>
            </w:r>
            <w:r w:rsidR="005A6FB2">
              <w:rPr>
                <w:noProof/>
                <w:webHidden/>
              </w:rPr>
              <w:fldChar w:fldCharType="begin"/>
            </w:r>
            <w:r w:rsidR="005A6FB2">
              <w:rPr>
                <w:noProof/>
                <w:webHidden/>
              </w:rPr>
              <w:instrText xml:space="preserve"> PAGEREF _Toc35948901 \h </w:instrText>
            </w:r>
            <w:r w:rsidR="005A6FB2">
              <w:rPr>
                <w:noProof/>
                <w:webHidden/>
              </w:rPr>
            </w:r>
            <w:r w:rsidR="005A6FB2">
              <w:rPr>
                <w:noProof/>
                <w:webHidden/>
              </w:rPr>
              <w:fldChar w:fldCharType="separate"/>
            </w:r>
            <w:r w:rsidR="005A6FB2">
              <w:rPr>
                <w:noProof/>
                <w:webHidden/>
              </w:rPr>
              <w:t>168</w:t>
            </w:r>
            <w:r w:rsidR="005A6FB2">
              <w:rPr>
                <w:noProof/>
                <w:webHidden/>
              </w:rPr>
              <w:fldChar w:fldCharType="end"/>
            </w:r>
          </w:hyperlink>
        </w:p>
        <w:p w14:paraId="352FD427" w14:textId="621114E5" w:rsidR="005A6FB2" w:rsidRDefault="004A6700">
          <w:pPr>
            <w:pStyle w:val="TOC2"/>
            <w:tabs>
              <w:tab w:val="left" w:pos="720"/>
              <w:tab w:val="right" w:leader="dot" w:pos="9350"/>
            </w:tabs>
            <w:rPr>
              <w:rFonts w:cstheme="minorBidi"/>
              <w:noProof/>
              <w:sz w:val="24"/>
              <w:lang w:val="en-CA" w:bidi="ar-SA"/>
            </w:rPr>
          </w:pPr>
          <w:hyperlink w:anchor="_Toc35948902" w:history="1">
            <w:r w:rsidR="005A6FB2" w:rsidRPr="00587F3E">
              <w:rPr>
                <w:rStyle w:val="Hyperlink"/>
                <w:rFonts w:ascii="Times New Roman" w:hAnsi="Times New Roman"/>
                <w:noProof/>
                <w:snapToGrid w:val="0"/>
                <w:w w:val="0"/>
              </w:rPr>
              <w:t>9.4</w:t>
            </w:r>
            <w:r w:rsidR="005A6FB2">
              <w:rPr>
                <w:rFonts w:cstheme="minorBidi"/>
                <w:noProof/>
                <w:sz w:val="24"/>
                <w:lang w:val="en-CA" w:bidi="ar-SA"/>
              </w:rPr>
              <w:tab/>
            </w:r>
            <w:r w:rsidR="005A6FB2" w:rsidRPr="00587F3E">
              <w:rPr>
                <w:rStyle w:val="Hyperlink"/>
                <w:noProof/>
              </w:rPr>
              <w:t>Ontology Versioning</w:t>
            </w:r>
            <w:r w:rsidR="005A6FB2">
              <w:rPr>
                <w:noProof/>
                <w:webHidden/>
              </w:rPr>
              <w:tab/>
            </w:r>
            <w:r w:rsidR="005A6FB2">
              <w:rPr>
                <w:noProof/>
                <w:webHidden/>
              </w:rPr>
              <w:fldChar w:fldCharType="begin"/>
            </w:r>
            <w:r w:rsidR="005A6FB2">
              <w:rPr>
                <w:noProof/>
                <w:webHidden/>
              </w:rPr>
              <w:instrText xml:space="preserve"> PAGEREF _Toc35948902 \h </w:instrText>
            </w:r>
            <w:r w:rsidR="005A6FB2">
              <w:rPr>
                <w:noProof/>
                <w:webHidden/>
              </w:rPr>
            </w:r>
            <w:r w:rsidR="005A6FB2">
              <w:rPr>
                <w:noProof/>
                <w:webHidden/>
              </w:rPr>
              <w:fldChar w:fldCharType="separate"/>
            </w:r>
            <w:r w:rsidR="005A6FB2">
              <w:rPr>
                <w:noProof/>
                <w:webHidden/>
              </w:rPr>
              <w:t>169</w:t>
            </w:r>
            <w:r w:rsidR="005A6FB2">
              <w:rPr>
                <w:noProof/>
                <w:webHidden/>
              </w:rPr>
              <w:fldChar w:fldCharType="end"/>
            </w:r>
          </w:hyperlink>
        </w:p>
        <w:p w14:paraId="06EA9917" w14:textId="0496C25F" w:rsidR="005A6FB2" w:rsidRDefault="004A6700">
          <w:pPr>
            <w:pStyle w:val="TOC3"/>
            <w:tabs>
              <w:tab w:val="left" w:pos="1200"/>
              <w:tab w:val="right" w:leader="dot" w:pos="9350"/>
            </w:tabs>
            <w:rPr>
              <w:rFonts w:cstheme="minorBidi"/>
              <w:noProof/>
              <w:sz w:val="24"/>
              <w:lang w:val="en-CA" w:bidi="ar-SA"/>
            </w:rPr>
          </w:pPr>
          <w:hyperlink w:anchor="_Toc35948903" w:history="1">
            <w:r w:rsidR="005A6FB2" w:rsidRPr="00587F3E">
              <w:rPr>
                <w:rStyle w:val="Hyperlink"/>
                <w:noProof/>
              </w:rPr>
              <w:t>9.4.1</w:t>
            </w:r>
            <w:r w:rsidR="005A6FB2">
              <w:rPr>
                <w:rFonts w:cstheme="minorBidi"/>
                <w:noProof/>
                <w:sz w:val="24"/>
                <w:lang w:val="en-CA" w:bidi="ar-SA"/>
              </w:rPr>
              <w:tab/>
            </w:r>
            <w:r w:rsidR="005A6FB2" w:rsidRPr="00587F3E">
              <w:rPr>
                <w:rStyle w:val="Hyperlink"/>
                <w:noProof/>
              </w:rPr>
              <w:t>Versioning Principles</w:t>
            </w:r>
            <w:r w:rsidR="005A6FB2">
              <w:rPr>
                <w:noProof/>
                <w:webHidden/>
              </w:rPr>
              <w:tab/>
            </w:r>
            <w:r w:rsidR="005A6FB2">
              <w:rPr>
                <w:noProof/>
                <w:webHidden/>
              </w:rPr>
              <w:fldChar w:fldCharType="begin"/>
            </w:r>
            <w:r w:rsidR="005A6FB2">
              <w:rPr>
                <w:noProof/>
                <w:webHidden/>
              </w:rPr>
              <w:instrText xml:space="preserve"> PAGEREF _Toc35948903 \h </w:instrText>
            </w:r>
            <w:r w:rsidR="005A6FB2">
              <w:rPr>
                <w:noProof/>
                <w:webHidden/>
              </w:rPr>
            </w:r>
            <w:r w:rsidR="005A6FB2">
              <w:rPr>
                <w:noProof/>
                <w:webHidden/>
              </w:rPr>
              <w:fldChar w:fldCharType="separate"/>
            </w:r>
            <w:r w:rsidR="005A6FB2">
              <w:rPr>
                <w:noProof/>
                <w:webHidden/>
              </w:rPr>
              <w:t>170</w:t>
            </w:r>
            <w:r w:rsidR="005A6FB2">
              <w:rPr>
                <w:noProof/>
                <w:webHidden/>
              </w:rPr>
              <w:fldChar w:fldCharType="end"/>
            </w:r>
          </w:hyperlink>
        </w:p>
        <w:p w14:paraId="70FFAE51" w14:textId="1B300803" w:rsidR="005A6FB2" w:rsidRDefault="004A6700">
          <w:pPr>
            <w:pStyle w:val="TOC3"/>
            <w:tabs>
              <w:tab w:val="left" w:pos="1200"/>
              <w:tab w:val="right" w:leader="dot" w:pos="9350"/>
            </w:tabs>
            <w:rPr>
              <w:rFonts w:cstheme="minorBidi"/>
              <w:noProof/>
              <w:sz w:val="24"/>
              <w:lang w:val="en-CA" w:bidi="ar-SA"/>
            </w:rPr>
          </w:pPr>
          <w:hyperlink w:anchor="_Toc35948904" w:history="1">
            <w:r w:rsidR="005A6FB2" w:rsidRPr="00587F3E">
              <w:rPr>
                <w:rStyle w:val="Hyperlink"/>
                <w:noProof/>
              </w:rPr>
              <w:t>9.4.2</w:t>
            </w:r>
            <w:r w:rsidR="005A6FB2">
              <w:rPr>
                <w:rFonts w:cstheme="minorBidi"/>
                <w:noProof/>
                <w:sz w:val="24"/>
                <w:lang w:val="en-CA" w:bidi="ar-SA"/>
              </w:rPr>
              <w:tab/>
            </w:r>
            <w:r w:rsidR="005A6FB2" w:rsidRPr="00587F3E">
              <w:rPr>
                <w:rStyle w:val="Hyperlink"/>
                <w:noProof/>
              </w:rPr>
              <w:t>Process to Update Ontology-x.owl</w:t>
            </w:r>
            <w:r w:rsidR="005A6FB2">
              <w:rPr>
                <w:noProof/>
                <w:webHidden/>
              </w:rPr>
              <w:tab/>
            </w:r>
            <w:r w:rsidR="005A6FB2">
              <w:rPr>
                <w:noProof/>
                <w:webHidden/>
              </w:rPr>
              <w:fldChar w:fldCharType="begin"/>
            </w:r>
            <w:r w:rsidR="005A6FB2">
              <w:rPr>
                <w:noProof/>
                <w:webHidden/>
              </w:rPr>
              <w:instrText xml:space="preserve"> PAGEREF _Toc35948904 \h </w:instrText>
            </w:r>
            <w:r w:rsidR="005A6FB2">
              <w:rPr>
                <w:noProof/>
                <w:webHidden/>
              </w:rPr>
            </w:r>
            <w:r w:rsidR="005A6FB2">
              <w:rPr>
                <w:noProof/>
                <w:webHidden/>
              </w:rPr>
              <w:fldChar w:fldCharType="separate"/>
            </w:r>
            <w:r w:rsidR="005A6FB2">
              <w:rPr>
                <w:noProof/>
                <w:webHidden/>
              </w:rPr>
              <w:t>171</w:t>
            </w:r>
            <w:r w:rsidR="005A6FB2">
              <w:rPr>
                <w:noProof/>
                <w:webHidden/>
              </w:rPr>
              <w:fldChar w:fldCharType="end"/>
            </w:r>
          </w:hyperlink>
        </w:p>
        <w:p w14:paraId="1BCF44A7" w14:textId="2C7E7C12" w:rsidR="005A6FB2" w:rsidRDefault="004A6700">
          <w:pPr>
            <w:pStyle w:val="TOC3"/>
            <w:tabs>
              <w:tab w:val="left" w:pos="1200"/>
              <w:tab w:val="right" w:leader="dot" w:pos="9350"/>
            </w:tabs>
            <w:rPr>
              <w:rFonts w:cstheme="minorBidi"/>
              <w:noProof/>
              <w:sz w:val="24"/>
              <w:lang w:val="en-CA" w:bidi="ar-SA"/>
            </w:rPr>
          </w:pPr>
          <w:hyperlink w:anchor="_Toc35948905" w:history="1">
            <w:r w:rsidR="005A6FB2" w:rsidRPr="00587F3E">
              <w:rPr>
                <w:rStyle w:val="Hyperlink"/>
                <w:noProof/>
              </w:rPr>
              <w:t>9.4.3</w:t>
            </w:r>
            <w:r w:rsidR="005A6FB2">
              <w:rPr>
                <w:rFonts w:cstheme="minorBidi"/>
                <w:noProof/>
                <w:sz w:val="24"/>
                <w:lang w:val="en-CA" w:bidi="ar-SA"/>
              </w:rPr>
              <w:tab/>
            </w:r>
            <w:r w:rsidR="005A6FB2" w:rsidRPr="00587F3E">
              <w:rPr>
                <w:rStyle w:val="Hyperlink"/>
                <w:noProof/>
              </w:rPr>
              <w:t>Versioning infrastructure</w:t>
            </w:r>
            <w:r w:rsidR="005A6FB2">
              <w:rPr>
                <w:noProof/>
                <w:webHidden/>
              </w:rPr>
              <w:tab/>
            </w:r>
            <w:r w:rsidR="005A6FB2">
              <w:rPr>
                <w:noProof/>
                <w:webHidden/>
              </w:rPr>
              <w:fldChar w:fldCharType="begin"/>
            </w:r>
            <w:r w:rsidR="005A6FB2">
              <w:rPr>
                <w:noProof/>
                <w:webHidden/>
              </w:rPr>
              <w:instrText xml:space="preserve"> PAGEREF _Toc35948905 \h </w:instrText>
            </w:r>
            <w:r w:rsidR="005A6FB2">
              <w:rPr>
                <w:noProof/>
                <w:webHidden/>
              </w:rPr>
            </w:r>
            <w:r w:rsidR="005A6FB2">
              <w:rPr>
                <w:noProof/>
                <w:webHidden/>
              </w:rPr>
              <w:fldChar w:fldCharType="separate"/>
            </w:r>
            <w:r w:rsidR="005A6FB2">
              <w:rPr>
                <w:noProof/>
                <w:webHidden/>
              </w:rPr>
              <w:t>172</w:t>
            </w:r>
            <w:r w:rsidR="005A6FB2">
              <w:rPr>
                <w:noProof/>
                <w:webHidden/>
              </w:rPr>
              <w:fldChar w:fldCharType="end"/>
            </w:r>
          </w:hyperlink>
        </w:p>
        <w:p w14:paraId="79896B71" w14:textId="0EBE8874" w:rsidR="005A6FB2" w:rsidRDefault="004A6700">
          <w:pPr>
            <w:pStyle w:val="TOC1"/>
            <w:rPr>
              <w:rFonts w:cstheme="minorBidi"/>
              <w:noProof/>
              <w:sz w:val="24"/>
              <w:lang w:val="en-CA" w:bidi="ar-SA"/>
            </w:rPr>
          </w:pPr>
          <w:hyperlink w:anchor="_Toc35948906" w:history="1">
            <w:r w:rsidR="005A6FB2" w:rsidRPr="00587F3E">
              <w:rPr>
                <w:rStyle w:val="Hyperlink"/>
                <w:noProof/>
              </w:rPr>
              <w:t>10</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_Toc35948906 \h </w:instrText>
            </w:r>
            <w:r w:rsidR="005A6FB2">
              <w:rPr>
                <w:noProof/>
                <w:webHidden/>
              </w:rPr>
            </w:r>
            <w:r w:rsidR="005A6FB2">
              <w:rPr>
                <w:noProof/>
                <w:webHidden/>
              </w:rPr>
              <w:fldChar w:fldCharType="separate"/>
            </w:r>
            <w:r w:rsidR="005A6FB2">
              <w:rPr>
                <w:noProof/>
                <w:webHidden/>
              </w:rPr>
              <w:t>174</w:t>
            </w:r>
            <w:r w:rsidR="005A6FB2">
              <w:rPr>
                <w:noProof/>
                <w:webHidden/>
              </w:rPr>
              <w:fldChar w:fldCharType="end"/>
            </w:r>
          </w:hyperlink>
        </w:p>
        <w:p w14:paraId="27EBD7C5" w14:textId="24D7498D" w:rsidR="005A6FB2" w:rsidRDefault="004A6700">
          <w:pPr>
            <w:pStyle w:val="TOC1"/>
            <w:rPr>
              <w:rFonts w:cstheme="minorBidi"/>
              <w:noProof/>
              <w:sz w:val="24"/>
              <w:lang w:val="en-CA" w:bidi="ar-SA"/>
            </w:rPr>
          </w:pPr>
          <w:hyperlink w:anchor="_Toc35948907" w:history="1">
            <w:r w:rsidR="005A6FB2" w:rsidRPr="00587F3E">
              <w:rPr>
                <w:rStyle w:val="Hyperlink"/>
                <w:noProof/>
              </w:rPr>
              <w:t>Acknowledgements</w:t>
            </w:r>
            <w:r w:rsidR="005A6FB2">
              <w:rPr>
                <w:noProof/>
                <w:webHidden/>
              </w:rPr>
              <w:tab/>
            </w:r>
            <w:r w:rsidR="005A6FB2">
              <w:rPr>
                <w:noProof/>
                <w:webHidden/>
              </w:rPr>
              <w:fldChar w:fldCharType="begin"/>
            </w:r>
            <w:r w:rsidR="005A6FB2">
              <w:rPr>
                <w:noProof/>
                <w:webHidden/>
              </w:rPr>
              <w:instrText xml:space="preserve"> PAGEREF _Toc35948907 \h </w:instrText>
            </w:r>
            <w:r w:rsidR="005A6FB2">
              <w:rPr>
                <w:noProof/>
                <w:webHidden/>
              </w:rPr>
            </w:r>
            <w:r w:rsidR="005A6FB2">
              <w:rPr>
                <w:noProof/>
                <w:webHidden/>
              </w:rPr>
              <w:fldChar w:fldCharType="separate"/>
            </w:r>
            <w:r w:rsidR="005A6FB2">
              <w:rPr>
                <w:noProof/>
                <w:webHidden/>
              </w:rPr>
              <w:t>177</w:t>
            </w:r>
            <w:r w:rsidR="005A6FB2">
              <w:rPr>
                <w:noProof/>
                <w:webHidden/>
              </w:rPr>
              <w:fldChar w:fldCharType="end"/>
            </w:r>
          </w:hyperlink>
        </w:p>
        <w:p w14:paraId="1DC17503" w14:textId="54800F8A" w:rsidR="005A6FB2" w:rsidRDefault="004A6700">
          <w:pPr>
            <w:pStyle w:val="TOC1"/>
            <w:rPr>
              <w:rFonts w:cstheme="minorBidi"/>
              <w:noProof/>
              <w:sz w:val="24"/>
              <w:lang w:val="en-CA" w:bidi="ar-SA"/>
            </w:rPr>
          </w:pPr>
          <w:hyperlink w:anchor="_Toc35948908" w:history="1">
            <w:r w:rsidR="005A6FB2" w:rsidRPr="00587F3E">
              <w:rPr>
                <w:rStyle w:val="Hyperlink"/>
                <w:noProof/>
              </w:rPr>
              <w:t>References</w:t>
            </w:r>
            <w:r w:rsidR="005A6FB2">
              <w:rPr>
                <w:noProof/>
                <w:webHidden/>
              </w:rPr>
              <w:tab/>
            </w:r>
            <w:r w:rsidR="005A6FB2">
              <w:rPr>
                <w:noProof/>
                <w:webHidden/>
              </w:rPr>
              <w:fldChar w:fldCharType="begin"/>
            </w:r>
            <w:r w:rsidR="005A6FB2">
              <w:rPr>
                <w:noProof/>
                <w:webHidden/>
              </w:rPr>
              <w:instrText xml:space="preserve"> PAGEREF _Toc35948908 \h </w:instrText>
            </w:r>
            <w:r w:rsidR="005A6FB2">
              <w:rPr>
                <w:noProof/>
                <w:webHidden/>
              </w:rPr>
            </w:r>
            <w:r w:rsidR="005A6FB2">
              <w:rPr>
                <w:noProof/>
                <w:webHidden/>
              </w:rPr>
              <w:fldChar w:fldCharType="separate"/>
            </w:r>
            <w:r w:rsidR="005A6FB2">
              <w:rPr>
                <w:noProof/>
                <w:webHidden/>
              </w:rPr>
              <w:t>178</w:t>
            </w:r>
            <w:r w:rsidR="005A6FB2">
              <w:rPr>
                <w:noProof/>
                <w:webHidden/>
              </w:rPr>
              <w:fldChar w:fldCharType="end"/>
            </w:r>
          </w:hyperlink>
        </w:p>
        <w:p w14:paraId="21B2C2C4" w14:textId="04DAF634" w:rsidR="005A6FB2" w:rsidRDefault="004A6700">
          <w:pPr>
            <w:pStyle w:val="TOC1"/>
            <w:tabs>
              <w:tab w:val="left" w:pos="1440"/>
            </w:tabs>
            <w:rPr>
              <w:rFonts w:cstheme="minorBidi"/>
              <w:noProof/>
              <w:sz w:val="24"/>
              <w:lang w:val="en-CA" w:bidi="ar-SA"/>
            </w:rPr>
          </w:pPr>
          <w:hyperlink w:anchor="_Toc35948909" w:history="1">
            <w:r w:rsidR="005A6FB2" w:rsidRPr="00587F3E">
              <w:rPr>
                <w:rStyle w:val="Hyperlink"/>
                <w:noProof/>
              </w:rPr>
              <w:t>Appendix A.</w:t>
            </w:r>
            <w:r w:rsidR="005A6FB2">
              <w:rPr>
                <w:rFonts w:cstheme="minorBidi"/>
                <w:noProof/>
                <w:sz w:val="24"/>
                <w:lang w:val="en-CA" w:bidi="ar-SA"/>
              </w:rPr>
              <w:tab/>
            </w:r>
            <w:r w:rsidR="005A6FB2" w:rsidRPr="00587F3E">
              <w:rPr>
                <w:rStyle w:val="Hyperlink"/>
                <w:noProof/>
              </w:rPr>
              <w:t>TASHA Data Mapping</w:t>
            </w:r>
            <w:r w:rsidR="005A6FB2">
              <w:rPr>
                <w:noProof/>
                <w:webHidden/>
              </w:rPr>
              <w:tab/>
            </w:r>
            <w:r w:rsidR="005A6FB2">
              <w:rPr>
                <w:noProof/>
                <w:webHidden/>
              </w:rPr>
              <w:fldChar w:fldCharType="begin"/>
            </w:r>
            <w:r w:rsidR="005A6FB2">
              <w:rPr>
                <w:noProof/>
                <w:webHidden/>
              </w:rPr>
              <w:instrText xml:space="preserve"> PAGEREF _Toc35948909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1E6A867" w14:textId="7C1AA737" w:rsidR="005A6FB2" w:rsidRDefault="004A6700">
          <w:pPr>
            <w:pStyle w:val="TOC2"/>
            <w:tabs>
              <w:tab w:val="right" w:leader="dot" w:pos="9350"/>
            </w:tabs>
            <w:rPr>
              <w:rFonts w:cstheme="minorBidi"/>
              <w:noProof/>
              <w:sz w:val="24"/>
              <w:lang w:val="en-CA" w:bidi="ar-SA"/>
            </w:rPr>
          </w:pPr>
          <w:hyperlink w:anchor="_Toc35948910" w:history="1">
            <w:r w:rsidR="005A6FB2" w:rsidRPr="00587F3E">
              <w:rPr>
                <w:rStyle w:val="Hyperlink"/>
                <w:noProof/>
              </w:rPr>
              <w:t>Mapping</w:t>
            </w:r>
            <w:r w:rsidR="005A6FB2">
              <w:rPr>
                <w:noProof/>
                <w:webHidden/>
              </w:rPr>
              <w:tab/>
            </w:r>
            <w:r w:rsidR="005A6FB2">
              <w:rPr>
                <w:noProof/>
                <w:webHidden/>
              </w:rPr>
              <w:fldChar w:fldCharType="begin"/>
            </w:r>
            <w:r w:rsidR="005A6FB2">
              <w:rPr>
                <w:noProof/>
                <w:webHidden/>
              </w:rPr>
              <w:instrText xml:space="preserve"> PAGEREF _Toc35948910 \h </w:instrText>
            </w:r>
            <w:r w:rsidR="005A6FB2">
              <w:rPr>
                <w:noProof/>
                <w:webHidden/>
              </w:rPr>
            </w:r>
            <w:r w:rsidR="005A6FB2">
              <w:rPr>
                <w:noProof/>
                <w:webHidden/>
              </w:rPr>
              <w:fldChar w:fldCharType="separate"/>
            </w:r>
            <w:r w:rsidR="005A6FB2">
              <w:rPr>
                <w:noProof/>
                <w:webHidden/>
              </w:rPr>
              <w:t>182</w:t>
            </w:r>
            <w:r w:rsidR="005A6FB2">
              <w:rPr>
                <w:noProof/>
                <w:webHidden/>
              </w:rPr>
              <w:fldChar w:fldCharType="end"/>
            </w:r>
          </w:hyperlink>
        </w:p>
        <w:p w14:paraId="68D75108" w14:textId="50CCFB18" w:rsidR="005A6FB2" w:rsidRDefault="004A6700">
          <w:pPr>
            <w:pStyle w:val="TOC3"/>
            <w:tabs>
              <w:tab w:val="right" w:leader="dot" w:pos="9350"/>
            </w:tabs>
            <w:rPr>
              <w:rFonts w:cstheme="minorBidi"/>
              <w:noProof/>
              <w:sz w:val="24"/>
              <w:lang w:val="en-CA" w:bidi="ar-SA"/>
            </w:rPr>
          </w:pPr>
          <w:hyperlink w:anchor="_Toc35948911" w:history="1">
            <w:r w:rsidR="005A6FB2" w:rsidRPr="00587F3E">
              <w:rPr>
                <w:rStyle w:val="Hyperlink"/>
                <w:noProof/>
              </w:rPr>
              <w:t>Simulation Metadata</w:t>
            </w:r>
            <w:r w:rsidR="005A6FB2">
              <w:rPr>
                <w:noProof/>
                <w:webHidden/>
              </w:rPr>
              <w:tab/>
            </w:r>
            <w:r w:rsidR="005A6FB2">
              <w:rPr>
                <w:noProof/>
                <w:webHidden/>
              </w:rPr>
              <w:fldChar w:fldCharType="begin"/>
            </w:r>
            <w:r w:rsidR="005A6FB2">
              <w:rPr>
                <w:noProof/>
                <w:webHidden/>
              </w:rPr>
              <w:instrText xml:space="preserve"> PAGEREF _Toc35948911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274C830A" w14:textId="6FA335F3" w:rsidR="005A6FB2" w:rsidRDefault="004A6700">
          <w:pPr>
            <w:pStyle w:val="TOC3"/>
            <w:tabs>
              <w:tab w:val="right" w:leader="dot" w:pos="9350"/>
            </w:tabs>
            <w:rPr>
              <w:rFonts w:cstheme="minorBidi"/>
              <w:noProof/>
              <w:sz w:val="24"/>
              <w:lang w:val="en-CA" w:bidi="ar-SA"/>
            </w:rPr>
          </w:pPr>
          <w:hyperlink w:anchor="_Toc35948912" w:history="1">
            <w:r w:rsidR="005A6FB2" w:rsidRPr="00587F3E">
              <w:rPr>
                <w:rStyle w:val="Hyperlink"/>
                <w:noProof/>
              </w:rPr>
              <w:t>Mississauga Zones</w:t>
            </w:r>
            <w:r w:rsidR="005A6FB2">
              <w:rPr>
                <w:noProof/>
                <w:webHidden/>
              </w:rPr>
              <w:tab/>
            </w:r>
            <w:r w:rsidR="005A6FB2">
              <w:rPr>
                <w:noProof/>
                <w:webHidden/>
              </w:rPr>
              <w:fldChar w:fldCharType="begin"/>
            </w:r>
            <w:r w:rsidR="005A6FB2">
              <w:rPr>
                <w:noProof/>
                <w:webHidden/>
              </w:rPr>
              <w:instrText xml:space="preserve"> PAGEREF _Toc35948912 \h </w:instrText>
            </w:r>
            <w:r w:rsidR="005A6FB2">
              <w:rPr>
                <w:noProof/>
                <w:webHidden/>
              </w:rPr>
            </w:r>
            <w:r w:rsidR="005A6FB2">
              <w:rPr>
                <w:noProof/>
                <w:webHidden/>
              </w:rPr>
              <w:fldChar w:fldCharType="separate"/>
            </w:r>
            <w:r w:rsidR="005A6FB2">
              <w:rPr>
                <w:noProof/>
                <w:webHidden/>
              </w:rPr>
              <w:t>183</w:t>
            </w:r>
            <w:r w:rsidR="005A6FB2">
              <w:rPr>
                <w:noProof/>
                <w:webHidden/>
              </w:rPr>
              <w:fldChar w:fldCharType="end"/>
            </w:r>
          </w:hyperlink>
        </w:p>
        <w:p w14:paraId="3D4BD606" w14:textId="0153C806" w:rsidR="005A6FB2" w:rsidRDefault="004A6700">
          <w:pPr>
            <w:pStyle w:val="TOC3"/>
            <w:tabs>
              <w:tab w:val="right" w:leader="dot" w:pos="9350"/>
            </w:tabs>
            <w:rPr>
              <w:rFonts w:cstheme="minorBidi"/>
              <w:noProof/>
              <w:sz w:val="24"/>
              <w:lang w:val="en-CA" w:bidi="ar-SA"/>
            </w:rPr>
          </w:pPr>
          <w:hyperlink w:anchor="_Toc35948913" w:history="1">
            <w:r w:rsidR="005A6FB2" w:rsidRPr="00587F3E">
              <w:rPr>
                <w:rStyle w:val="Hyperlink"/>
                <w:noProof/>
              </w:rPr>
              <w:t>persons.csv</w:t>
            </w:r>
            <w:r w:rsidR="005A6FB2">
              <w:rPr>
                <w:noProof/>
                <w:webHidden/>
              </w:rPr>
              <w:tab/>
            </w:r>
            <w:r w:rsidR="005A6FB2">
              <w:rPr>
                <w:noProof/>
                <w:webHidden/>
              </w:rPr>
              <w:fldChar w:fldCharType="begin"/>
            </w:r>
            <w:r w:rsidR="005A6FB2">
              <w:rPr>
                <w:noProof/>
                <w:webHidden/>
              </w:rPr>
              <w:instrText xml:space="preserve"> PAGEREF _Toc35948913 \h </w:instrText>
            </w:r>
            <w:r w:rsidR="005A6FB2">
              <w:rPr>
                <w:noProof/>
                <w:webHidden/>
              </w:rPr>
            </w:r>
            <w:r w:rsidR="005A6FB2">
              <w:rPr>
                <w:noProof/>
                <w:webHidden/>
              </w:rPr>
              <w:fldChar w:fldCharType="separate"/>
            </w:r>
            <w:r w:rsidR="005A6FB2">
              <w:rPr>
                <w:noProof/>
                <w:webHidden/>
              </w:rPr>
              <w:t>184</w:t>
            </w:r>
            <w:r w:rsidR="005A6FB2">
              <w:rPr>
                <w:noProof/>
                <w:webHidden/>
              </w:rPr>
              <w:fldChar w:fldCharType="end"/>
            </w:r>
          </w:hyperlink>
        </w:p>
        <w:p w14:paraId="215E7148" w14:textId="124DAF6C" w:rsidR="005A6FB2" w:rsidRDefault="004A6700">
          <w:pPr>
            <w:pStyle w:val="TOC3"/>
            <w:tabs>
              <w:tab w:val="right" w:leader="dot" w:pos="9350"/>
            </w:tabs>
            <w:rPr>
              <w:rFonts w:cstheme="minorBidi"/>
              <w:noProof/>
              <w:sz w:val="24"/>
              <w:lang w:val="en-CA" w:bidi="ar-SA"/>
            </w:rPr>
          </w:pPr>
          <w:hyperlink w:anchor="_Toc35948914" w:history="1">
            <w:r w:rsidR="005A6FB2" w:rsidRPr="00587F3E">
              <w:rPr>
                <w:rStyle w:val="Hyperlink"/>
                <w:noProof/>
              </w:rPr>
              <w:t>trips.csv</w:t>
            </w:r>
            <w:r w:rsidR="005A6FB2">
              <w:rPr>
                <w:noProof/>
                <w:webHidden/>
              </w:rPr>
              <w:tab/>
            </w:r>
            <w:r w:rsidR="005A6FB2">
              <w:rPr>
                <w:noProof/>
                <w:webHidden/>
              </w:rPr>
              <w:fldChar w:fldCharType="begin"/>
            </w:r>
            <w:r w:rsidR="005A6FB2">
              <w:rPr>
                <w:noProof/>
                <w:webHidden/>
              </w:rPr>
              <w:instrText xml:space="preserve"> PAGEREF _Toc35948914 \h </w:instrText>
            </w:r>
            <w:r w:rsidR="005A6FB2">
              <w:rPr>
                <w:noProof/>
                <w:webHidden/>
              </w:rPr>
            </w:r>
            <w:r w:rsidR="005A6FB2">
              <w:rPr>
                <w:noProof/>
                <w:webHidden/>
              </w:rPr>
              <w:fldChar w:fldCharType="separate"/>
            </w:r>
            <w:r w:rsidR="005A6FB2">
              <w:rPr>
                <w:noProof/>
                <w:webHidden/>
              </w:rPr>
              <w:t>189</w:t>
            </w:r>
            <w:r w:rsidR="005A6FB2">
              <w:rPr>
                <w:noProof/>
                <w:webHidden/>
              </w:rPr>
              <w:fldChar w:fldCharType="end"/>
            </w:r>
          </w:hyperlink>
        </w:p>
        <w:p w14:paraId="3F2CAD79" w14:textId="08DD954F" w:rsidR="005A6FB2" w:rsidRDefault="004A6700">
          <w:pPr>
            <w:pStyle w:val="TOC3"/>
            <w:tabs>
              <w:tab w:val="right" w:leader="dot" w:pos="9350"/>
            </w:tabs>
            <w:rPr>
              <w:rFonts w:cstheme="minorBidi"/>
              <w:noProof/>
              <w:sz w:val="24"/>
              <w:lang w:val="en-CA" w:bidi="ar-SA"/>
            </w:rPr>
          </w:pPr>
          <w:hyperlink w:anchor="_Toc35948915" w:history="1">
            <w:r w:rsidR="005A6FB2" w:rsidRPr="00587F3E">
              <w:rPr>
                <w:rStyle w:val="Hyperlink"/>
                <w:noProof/>
              </w:rPr>
              <w:t>trip_modes.csv</w:t>
            </w:r>
            <w:r w:rsidR="005A6FB2">
              <w:rPr>
                <w:noProof/>
                <w:webHidden/>
              </w:rPr>
              <w:tab/>
            </w:r>
            <w:r w:rsidR="005A6FB2">
              <w:rPr>
                <w:noProof/>
                <w:webHidden/>
              </w:rPr>
              <w:fldChar w:fldCharType="begin"/>
            </w:r>
            <w:r w:rsidR="005A6FB2">
              <w:rPr>
                <w:noProof/>
                <w:webHidden/>
              </w:rPr>
              <w:instrText xml:space="preserve"> PAGEREF _Toc35948915 \h </w:instrText>
            </w:r>
            <w:r w:rsidR="005A6FB2">
              <w:rPr>
                <w:noProof/>
                <w:webHidden/>
              </w:rPr>
            </w:r>
            <w:r w:rsidR="005A6FB2">
              <w:rPr>
                <w:noProof/>
                <w:webHidden/>
              </w:rPr>
              <w:fldChar w:fldCharType="separate"/>
            </w:r>
            <w:r w:rsidR="005A6FB2">
              <w:rPr>
                <w:noProof/>
                <w:webHidden/>
              </w:rPr>
              <w:t>191</w:t>
            </w:r>
            <w:r w:rsidR="005A6FB2">
              <w:rPr>
                <w:noProof/>
                <w:webHidden/>
              </w:rPr>
              <w:fldChar w:fldCharType="end"/>
            </w:r>
          </w:hyperlink>
        </w:p>
        <w:p w14:paraId="3007DE63" w14:textId="508E6258" w:rsidR="005A6FB2" w:rsidRDefault="004A6700">
          <w:pPr>
            <w:pStyle w:val="TOC3"/>
            <w:tabs>
              <w:tab w:val="right" w:leader="dot" w:pos="9350"/>
            </w:tabs>
            <w:rPr>
              <w:rFonts w:cstheme="minorBidi"/>
              <w:noProof/>
              <w:sz w:val="24"/>
              <w:lang w:val="en-CA" w:bidi="ar-SA"/>
            </w:rPr>
          </w:pPr>
          <w:hyperlink w:anchor="_Toc35948916" w:history="1">
            <w:r w:rsidR="005A6FB2" w:rsidRPr="00587F3E">
              <w:rPr>
                <w:rStyle w:val="Hyperlink"/>
                <w:noProof/>
              </w:rPr>
              <w:t>trip_stations.csv</w:t>
            </w:r>
            <w:r w:rsidR="005A6FB2">
              <w:rPr>
                <w:noProof/>
                <w:webHidden/>
              </w:rPr>
              <w:tab/>
            </w:r>
            <w:r w:rsidR="005A6FB2">
              <w:rPr>
                <w:noProof/>
                <w:webHidden/>
              </w:rPr>
              <w:fldChar w:fldCharType="begin"/>
            </w:r>
            <w:r w:rsidR="005A6FB2">
              <w:rPr>
                <w:noProof/>
                <w:webHidden/>
              </w:rPr>
              <w:instrText xml:space="preserve"> PAGEREF _Toc35948916 \h </w:instrText>
            </w:r>
            <w:r w:rsidR="005A6FB2">
              <w:rPr>
                <w:noProof/>
                <w:webHidden/>
              </w:rPr>
            </w:r>
            <w:r w:rsidR="005A6FB2">
              <w:rPr>
                <w:noProof/>
                <w:webHidden/>
              </w:rPr>
              <w:fldChar w:fldCharType="separate"/>
            </w:r>
            <w:r w:rsidR="005A6FB2">
              <w:rPr>
                <w:noProof/>
                <w:webHidden/>
              </w:rPr>
              <w:t>193</w:t>
            </w:r>
            <w:r w:rsidR="005A6FB2">
              <w:rPr>
                <w:noProof/>
                <w:webHidden/>
              </w:rPr>
              <w:fldChar w:fldCharType="end"/>
            </w:r>
          </w:hyperlink>
        </w:p>
        <w:p w14:paraId="38EB573A" w14:textId="4FC26F59" w:rsidR="005A6FB2" w:rsidRDefault="004A6700">
          <w:pPr>
            <w:pStyle w:val="TOC3"/>
            <w:tabs>
              <w:tab w:val="right" w:leader="dot" w:pos="9350"/>
            </w:tabs>
            <w:rPr>
              <w:rFonts w:cstheme="minorBidi"/>
              <w:noProof/>
              <w:sz w:val="24"/>
              <w:lang w:val="en-CA" w:bidi="ar-SA"/>
            </w:rPr>
          </w:pPr>
          <w:hyperlink w:anchor="_Toc35948917" w:history="1">
            <w:r w:rsidR="005A6FB2" w:rsidRPr="00587F3E">
              <w:rPr>
                <w:rStyle w:val="Hyperlink"/>
                <w:noProof/>
              </w:rPr>
              <w:t>facilitate_passenger.csv</w:t>
            </w:r>
            <w:r w:rsidR="005A6FB2">
              <w:rPr>
                <w:noProof/>
                <w:webHidden/>
              </w:rPr>
              <w:tab/>
            </w:r>
            <w:r w:rsidR="005A6FB2">
              <w:rPr>
                <w:noProof/>
                <w:webHidden/>
              </w:rPr>
              <w:fldChar w:fldCharType="begin"/>
            </w:r>
            <w:r w:rsidR="005A6FB2">
              <w:rPr>
                <w:noProof/>
                <w:webHidden/>
              </w:rPr>
              <w:instrText xml:space="preserve"> PAGEREF _Toc35948917 \h </w:instrText>
            </w:r>
            <w:r w:rsidR="005A6FB2">
              <w:rPr>
                <w:noProof/>
                <w:webHidden/>
              </w:rPr>
            </w:r>
            <w:r w:rsidR="005A6FB2">
              <w:rPr>
                <w:noProof/>
                <w:webHidden/>
              </w:rPr>
              <w:fldChar w:fldCharType="separate"/>
            </w:r>
            <w:r w:rsidR="005A6FB2">
              <w:rPr>
                <w:noProof/>
                <w:webHidden/>
              </w:rPr>
              <w:t>195</w:t>
            </w:r>
            <w:r w:rsidR="005A6FB2">
              <w:rPr>
                <w:noProof/>
                <w:webHidden/>
              </w:rPr>
              <w:fldChar w:fldCharType="end"/>
            </w:r>
          </w:hyperlink>
        </w:p>
        <w:p w14:paraId="377E2F0D" w14:textId="56FC21F5" w:rsidR="005A6FB2" w:rsidRDefault="004A6700">
          <w:pPr>
            <w:pStyle w:val="TOC2"/>
            <w:tabs>
              <w:tab w:val="left" w:pos="960"/>
              <w:tab w:val="right" w:leader="dot" w:pos="9350"/>
            </w:tabs>
            <w:rPr>
              <w:rFonts w:cstheme="minorBidi"/>
              <w:noProof/>
              <w:sz w:val="24"/>
              <w:lang w:val="en-CA" w:bidi="ar-SA"/>
            </w:rPr>
          </w:pPr>
          <w:hyperlink w:anchor="_Toc35948918" w:history="1">
            <w:r w:rsidR="005A6FB2" w:rsidRPr="00587F3E">
              <w:rPr>
                <w:rStyle w:val="Hyperlink"/>
                <w:rFonts w:ascii="Times New Roman" w:hAnsi="Times New Roman"/>
                <w:noProof/>
                <w:snapToGrid w:val="0"/>
                <w:w w:val="0"/>
              </w:rPr>
              <w:t>10.1</w:t>
            </w:r>
            <w:r w:rsidR="005A6FB2">
              <w:rPr>
                <w:rFonts w:cstheme="minorBidi"/>
                <w:noProof/>
                <w:sz w:val="24"/>
                <w:lang w:val="en-CA" w:bidi="ar-SA"/>
              </w:rPr>
              <w:tab/>
            </w:r>
            <w:r w:rsidR="005A6FB2" w:rsidRPr="00587F3E">
              <w:rPr>
                <w:rStyle w:val="Hyperlink"/>
                <w:noProof/>
              </w:rPr>
              <w:t>Future Work</w:t>
            </w:r>
            <w:r w:rsidR="005A6FB2">
              <w:rPr>
                <w:noProof/>
                <w:webHidden/>
              </w:rPr>
              <w:tab/>
            </w:r>
            <w:r w:rsidR="005A6FB2">
              <w:rPr>
                <w:noProof/>
                <w:webHidden/>
              </w:rPr>
              <w:fldChar w:fldCharType="begin"/>
            </w:r>
            <w:r w:rsidR="005A6FB2">
              <w:rPr>
                <w:noProof/>
                <w:webHidden/>
              </w:rPr>
              <w:instrText xml:space="preserve"> PAGEREF _Toc35948918 \h </w:instrText>
            </w:r>
            <w:r w:rsidR="005A6FB2">
              <w:rPr>
                <w:noProof/>
                <w:webHidden/>
              </w:rPr>
            </w:r>
            <w:r w:rsidR="005A6FB2">
              <w:rPr>
                <w:noProof/>
                <w:webHidden/>
              </w:rPr>
              <w:fldChar w:fldCharType="separate"/>
            </w:r>
            <w:r w:rsidR="005A6FB2">
              <w:rPr>
                <w:noProof/>
                <w:webHidden/>
              </w:rPr>
              <w:t>196</w:t>
            </w:r>
            <w:r w:rsidR="005A6FB2">
              <w:rPr>
                <w:noProof/>
                <w:webHidden/>
              </w:rPr>
              <w:fldChar w:fldCharType="end"/>
            </w:r>
          </w:hyperlink>
        </w:p>
        <w:p w14:paraId="7EDFDD89" w14:textId="6B4276B4" w:rsidR="005A6FB2" w:rsidRDefault="004A6700">
          <w:pPr>
            <w:pStyle w:val="TOC1"/>
            <w:tabs>
              <w:tab w:val="left" w:pos="1440"/>
            </w:tabs>
            <w:rPr>
              <w:rFonts w:cstheme="minorBidi"/>
              <w:noProof/>
              <w:sz w:val="24"/>
              <w:lang w:val="en-CA" w:bidi="ar-SA"/>
            </w:rPr>
          </w:pPr>
          <w:hyperlink w:anchor="_Toc35948919" w:history="1">
            <w:r w:rsidR="005A6FB2" w:rsidRPr="00587F3E">
              <w:rPr>
                <w:rStyle w:val="Hyperlink"/>
                <w:noProof/>
              </w:rPr>
              <w:t>Appendix B.</w:t>
            </w:r>
            <w:r w:rsidR="005A6FB2">
              <w:rPr>
                <w:rFonts w:cstheme="minorBidi"/>
                <w:noProof/>
                <w:sz w:val="24"/>
                <w:lang w:val="en-CA" w:bidi="ar-SA"/>
              </w:rPr>
              <w:tab/>
            </w:r>
            <w:r w:rsidR="005A6FB2" w:rsidRPr="00587F3E">
              <w:rPr>
                <w:rStyle w:val="Hyperlink"/>
                <w:noProof/>
              </w:rPr>
              <w:t>Transit Data Mapping</w:t>
            </w:r>
            <w:r w:rsidR="005A6FB2">
              <w:rPr>
                <w:noProof/>
                <w:webHidden/>
              </w:rPr>
              <w:tab/>
            </w:r>
            <w:r w:rsidR="005A6FB2">
              <w:rPr>
                <w:noProof/>
                <w:webHidden/>
              </w:rPr>
              <w:fldChar w:fldCharType="begin"/>
            </w:r>
            <w:r w:rsidR="005A6FB2">
              <w:rPr>
                <w:noProof/>
                <w:webHidden/>
              </w:rPr>
              <w:instrText xml:space="preserve"> PAGEREF _Toc35948919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6D42CC79" w14:textId="34B5EFF9" w:rsidR="005A6FB2" w:rsidRDefault="004A6700">
          <w:pPr>
            <w:pStyle w:val="TOC2"/>
            <w:tabs>
              <w:tab w:val="right" w:leader="dot" w:pos="9350"/>
            </w:tabs>
            <w:rPr>
              <w:rFonts w:cstheme="minorBidi"/>
              <w:noProof/>
              <w:sz w:val="24"/>
              <w:lang w:val="en-CA" w:bidi="ar-SA"/>
            </w:rPr>
          </w:pPr>
          <w:hyperlink w:anchor="_Toc35948920" w:history="1">
            <w:r w:rsidR="005A6FB2" w:rsidRPr="00587F3E">
              <w:rPr>
                <w:rStyle w:val="Hyperlink"/>
                <w:noProof/>
              </w:rPr>
              <w:t>Subway &amp; SRT Logs (December 2018)</w:t>
            </w:r>
            <w:r w:rsidR="005A6FB2">
              <w:rPr>
                <w:noProof/>
                <w:webHidden/>
              </w:rPr>
              <w:tab/>
            </w:r>
            <w:r w:rsidR="005A6FB2">
              <w:rPr>
                <w:noProof/>
                <w:webHidden/>
              </w:rPr>
              <w:fldChar w:fldCharType="begin"/>
            </w:r>
            <w:r w:rsidR="005A6FB2">
              <w:rPr>
                <w:noProof/>
                <w:webHidden/>
              </w:rPr>
              <w:instrText xml:space="preserve"> PAGEREF _Toc35948920 \h </w:instrText>
            </w:r>
            <w:r w:rsidR="005A6FB2">
              <w:rPr>
                <w:noProof/>
                <w:webHidden/>
              </w:rPr>
            </w:r>
            <w:r w:rsidR="005A6FB2">
              <w:rPr>
                <w:noProof/>
                <w:webHidden/>
              </w:rPr>
              <w:fldChar w:fldCharType="separate"/>
            </w:r>
            <w:r w:rsidR="005A6FB2">
              <w:rPr>
                <w:noProof/>
                <w:webHidden/>
              </w:rPr>
              <w:t>198</w:t>
            </w:r>
            <w:r w:rsidR="005A6FB2">
              <w:rPr>
                <w:noProof/>
                <w:webHidden/>
              </w:rPr>
              <w:fldChar w:fldCharType="end"/>
            </w:r>
          </w:hyperlink>
        </w:p>
        <w:p w14:paraId="36AB39F7" w14:textId="73F01D3E" w:rsidR="005A6FB2" w:rsidRDefault="004A6700">
          <w:pPr>
            <w:pStyle w:val="TOC2"/>
            <w:tabs>
              <w:tab w:val="right" w:leader="dot" w:pos="9350"/>
            </w:tabs>
            <w:rPr>
              <w:rFonts w:cstheme="minorBidi"/>
              <w:noProof/>
              <w:sz w:val="24"/>
              <w:lang w:val="en-CA" w:bidi="ar-SA"/>
            </w:rPr>
          </w:pPr>
          <w:hyperlink w:anchor="_Toc35948921" w:history="1">
            <w:r w:rsidR="005A6FB2" w:rsidRPr="00587F3E">
              <w:rPr>
                <w:rStyle w:val="Hyperlink"/>
                <w:noProof/>
              </w:rPr>
              <w:t>AVL Data (TTC NVAS XML Feed)</w:t>
            </w:r>
            <w:r w:rsidR="005A6FB2">
              <w:rPr>
                <w:noProof/>
                <w:webHidden/>
              </w:rPr>
              <w:tab/>
            </w:r>
            <w:r w:rsidR="005A6FB2">
              <w:rPr>
                <w:noProof/>
                <w:webHidden/>
              </w:rPr>
              <w:fldChar w:fldCharType="begin"/>
            </w:r>
            <w:r w:rsidR="005A6FB2">
              <w:rPr>
                <w:noProof/>
                <w:webHidden/>
              </w:rPr>
              <w:instrText xml:space="preserve"> PAGEREF _Toc35948921 \h </w:instrText>
            </w:r>
            <w:r w:rsidR="005A6FB2">
              <w:rPr>
                <w:noProof/>
                <w:webHidden/>
              </w:rPr>
            </w:r>
            <w:r w:rsidR="005A6FB2">
              <w:rPr>
                <w:noProof/>
                <w:webHidden/>
              </w:rPr>
              <w:fldChar w:fldCharType="separate"/>
            </w:r>
            <w:r w:rsidR="005A6FB2">
              <w:rPr>
                <w:noProof/>
                <w:webHidden/>
              </w:rPr>
              <w:t>200</w:t>
            </w:r>
            <w:r w:rsidR="005A6FB2">
              <w:rPr>
                <w:noProof/>
                <w:webHidden/>
              </w:rPr>
              <w:fldChar w:fldCharType="end"/>
            </w:r>
          </w:hyperlink>
        </w:p>
        <w:p w14:paraId="61DB83E2" w14:textId="31EB0FC8" w:rsidR="005A6FB2" w:rsidRDefault="004A6700">
          <w:pPr>
            <w:pStyle w:val="TOC2"/>
            <w:tabs>
              <w:tab w:val="right" w:leader="dot" w:pos="9350"/>
            </w:tabs>
            <w:rPr>
              <w:rFonts w:cstheme="minorBidi"/>
              <w:noProof/>
              <w:sz w:val="24"/>
              <w:lang w:val="en-CA" w:bidi="ar-SA"/>
            </w:rPr>
          </w:pPr>
          <w:hyperlink w:anchor="_Toc35948922" w:history="1">
            <w:r w:rsidR="005A6FB2" w:rsidRPr="00587F3E">
              <w:rPr>
                <w:rStyle w:val="Hyperlink"/>
                <w:noProof/>
              </w:rPr>
              <w:t>TTC Routes &amp; Schedules (gtfs)</w:t>
            </w:r>
            <w:r w:rsidR="005A6FB2">
              <w:rPr>
                <w:noProof/>
                <w:webHidden/>
              </w:rPr>
              <w:tab/>
            </w:r>
            <w:r w:rsidR="005A6FB2">
              <w:rPr>
                <w:noProof/>
                <w:webHidden/>
              </w:rPr>
              <w:fldChar w:fldCharType="begin"/>
            </w:r>
            <w:r w:rsidR="005A6FB2">
              <w:rPr>
                <w:noProof/>
                <w:webHidden/>
              </w:rPr>
              <w:instrText xml:space="preserve"> PAGEREF _Toc35948922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3D5F560F" w14:textId="41F1C582" w:rsidR="005A6FB2" w:rsidRDefault="004A6700">
          <w:pPr>
            <w:pStyle w:val="TOC3"/>
            <w:tabs>
              <w:tab w:val="right" w:leader="dot" w:pos="9350"/>
            </w:tabs>
            <w:rPr>
              <w:rFonts w:cstheme="minorBidi"/>
              <w:noProof/>
              <w:sz w:val="24"/>
              <w:lang w:val="en-CA" w:bidi="ar-SA"/>
            </w:rPr>
          </w:pPr>
          <w:hyperlink w:anchor="_Toc35948923" w:history="1">
            <w:r w:rsidR="005A6FB2" w:rsidRPr="00587F3E">
              <w:rPr>
                <w:rStyle w:val="Hyperlink"/>
                <w:noProof/>
                <w:lang w:val="en-CA"/>
              </w:rPr>
              <w:t>agency.txt</w:t>
            </w:r>
            <w:r w:rsidR="005A6FB2">
              <w:rPr>
                <w:noProof/>
                <w:webHidden/>
              </w:rPr>
              <w:tab/>
            </w:r>
            <w:r w:rsidR="005A6FB2">
              <w:rPr>
                <w:noProof/>
                <w:webHidden/>
              </w:rPr>
              <w:fldChar w:fldCharType="begin"/>
            </w:r>
            <w:r w:rsidR="005A6FB2">
              <w:rPr>
                <w:noProof/>
                <w:webHidden/>
              </w:rPr>
              <w:instrText xml:space="preserve"> PAGEREF _Toc35948923 \h </w:instrText>
            </w:r>
            <w:r w:rsidR="005A6FB2">
              <w:rPr>
                <w:noProof/>
                <w:webHidden/>
              </w:rPr>
            </w:r>
            <w:r w:rsidR="005A6FB2">
              <w:rPr>
                <w:noProof/>
                <w:webHidden/>
              </w:rPr>
              <w:fldChar w:fldCharType="separate"/>
            </w:r>
            <w:r w:rsidR="005A6FB2">
              <w:rPr>
                <w:noProof/>
                <w:webHidden/>
              </w:rPr>
              <w:t>203</w:t>
            </w:r>
            <w:r w:rsidR="005A6FB2">
              <w:rPr>
                <w:noProof/>
                <w:webHidden/>
              </w:rPr>
              <w:fldChar w:fldCharType="end"/>
            </w:r>
          </w:hyperlink>
        </w:p>
        <w:p w14:paraId="0D7558F1" w14:textId="004CA766" w:rsidR="005A6FB2" w:rsidRDefault="004A6700">
          <w:pPr>
            <w:pStyle w:val="TOC3"/>
            <w:tabs>
              <w:tab w:val="right" w:leader="dot" w:pos="9350"/>
            </w:tabs>
            <w:rPr>
              <w:rFonts w:cstheme="minorBidi"/>
              <w:noProof/>
              <w:sz w:val="24"/>
              <w:lang w:val="en-CA" w:bidi="ar-SA"/>
            </w:rPr>
          </w:pPr>
          <w:hyperlink w:anchor="_Toc35948924" w:history="1">
            <w:r w:rsidR="005A6FB2" w:rsidRPr="00587F3E">
              <w:rPr>
                <w:rStyle w:val="Hyperlink"/>
                <w:noProof/>
                <w:lang w:val="en-CA"/>
              </w:rPr>
              <w:t>calendar_dates.txt</w:t>
            </w:r>
            <w:r w:rsidR="005A6FB2">
              <w:rPr>
                <w:noProof/>
                <w:webHidden/>
              </w:rPr>
              <w:tab/>
            </w:r>
            <w:r w:rsidR="005A6FB2">
              <w:rPr>
                <w:noProof/>
                <w:webHidden/>
              </w:rPr>
              <w:fldChar w:fldCharType="begin"/>
            </w:r>
            <w:r w:rsidR="005A6FB2">
              <w:rPr>
                <w:noProof/>
                <w:webHidden/>
              </w:rPr>
              <w:instrText xml:space="preserve"> PAGEREF _Toc35948924 \h </w:instrText>
            </w:r>
            <w:r w:rsidR="005A6FB2">
              <w:rPr>
                <w:noProof/>
                <w:webHidden/>
              </w:rPr>
            </w:r>
            <w:r w:rsidR="005A6FB2">
              <w:rPr>
                <w:noProof/>
                <w:webHidden/>
              </w:rPr>
              <w:fldChar w:fldCharType="separate"/>
            </w:r>
            <w:r w:rsidR="005A6FB2">
              <w:rPr>
                <w:noProof/>
                <w:webHidden/>
              </w:rPr>
              <w:t>204</w:t>
            </w:r>
            <w:r w:rsidR="005A6FB2">
              <w:rPr>
                <w:noProof/>
                <w:webHidden/>
              </w:rPr>
              <w:fldChar w:fldCharType="end"/>
            </w:r>
          </w:hyperlink>
        </w:p>
        <w:p w14:paraId="69E1C0B5" w14:textId="0770269E" w:rsidR="005A6FB2" w:rsidRDefault="004A6700">
          <w:pPr>
            <w:pStyle w:val="TOC3"/>
            <w:tabs>
              <w:tab w:val="right" w:leader="dot" w:pos="9350"/>
            </w:tabs>
            <w:rPr>
              <w:rFonts w:cstheme="minorBidi"/>
              <w:noProof/>
              <w:sz w:val="24"/>
              <w:lang w:val="en-CA" w:bidi="ar-SA"/>
            </w:rPr>
          </w:pPr>
          <w:hyperlink w:anchor="_Toc35948925" w:history="1">
            <w:r w:rsidR="005A6FB2" w:rsidRPr="00587F3E">
              <w:rPr>
                <w:rStyle w:val="Hyperlink"/>
                <w:noProof/>
                <w:lang w:val="en-CA"/>
              </w:rPr>
              <w:t>calendar.txt</w:t>
            </w:r>
            <w:r w:rsidR="005A6FB2">
              <w:rPr>
                <w:noProof/>
                <w:webHidden/>
              </w:rPr>
              <w:tab/>
            </w:r>
            <w:r w:rsidR="005A6FB2">
              <w:rPr>
                <w:noProof/>
                <w:webHidden/>
              </w:rPr>
              <w:fldChar w:fldCharType="begin"/>
            </w:r>
            <w:r w:rsidR="005A6FB2">
              <w:rPr>
                <w:noProof/>
                <w:webHidden/>
              </w:rPr>
              <w:instrText xml:space="preserve"> PAGEREF _Toc35948925 \h </w:instrText>
            </w:r>
            <w:r w:rsidR="005A6FB2">
              <w:rPr>
                <w:noProof/>
                <w:webHidden/>
              </w:rPr>
            </w:r>
            <w:r w:rsidR="005A6FB2">
              <w:rPr>
                <w:noProof/>
                <w:webHidden/>
              </w:rPr>
              <w:fldChar w:fldCharType="separate"/>
            </w:r>
            <w:r w:rsidR="005A6FB2">
              <w:rPr>
                <w:noProof/>
                <w:webHidden/>
              </w:rPr>
              <w:t>205</w:t>
            </w:r>
            <w:r w:rsidR="005A6FB2">
              <w:rPr>
                <w:noProof/>
                <w:webHidden/>
              </w:rPr>
              <w:fldChar w:fldCharType="end"/>
            </w:r>
          </w:hyperlink>
        </w:p>
        <w:p w14:paraId="14AAD193" w14:textId="5D5B4313" w:rsidR="005A6FB2" w:rsidRDefault="004A6700">
          <w:pPr>
            <w:pStyle w:val="TOC3"/>
            <w:tabs>
              <w:tab w:val="right" w:leader="dot" w:pos="9350"/>
            </w:tabs>
            <w:rPr>
              <w:rFonts w:cstheme="minorBidi"/>
              <w:noProof/>
              <w:sz w:val="24"/>
              <w:lang w:val="en-CA" w:bidi="ar-SA"/>
            </w:rPr>
          </w:pPr>
          <w:hyperlink w:anchor="_Toc35948926" w:history="1">
            <w:r w:rsidR="005A6FB2" w:rsidRPr="00587F3E">
              <w:rPr>
                <w:rStyle w:val="Hyperlink"/>
                <w:noProof/>
                <w:lang w:val="en-CA"/>
              </w:rPr>
              <w:t>routes.txt</w:t>
            </w:r>
            <w:r w:rsidR="005A6FB2">
              <w:rPr>
                <w:noProof/>
                <w:webHidden/>
              </w:rPr>
              <w:tab/>
            </w:r>
            <w:r w:rsidR="005A6FB2">
              <w:rPr>
                <w:noProof/>
                <w:webHidden/>
              </w:rPr>
              <w:fldChar w:fldCharType="begin"/>
            </w:r>
            <w:r w:rsidR="005A6FB2">
              <w:rPr>
                <w:noProof/>
                <w:webHidden/>
              </w:rPr>
              <w:instrText xml:space="preserve"> PAGEREF _Toc35948926 \h </w:instrText>
            </w:r>
            <w:r w:rsidR="005A6FB2">
              <w:rPr>
                <w:noProof/>
                <w:webHidden/>
              </w:rPr>
            </w:r>
            <w:r w:rsidR="005A6FB2">
              <w:rPr>
                <w:noProof/>
                <w:webHidden/>
              </w:rPr>
              <w:fldChar w:fldCharType="separate"/>
            </w:r>
            <w:r w:rsidR="005A6FB2">
              <w:rPr>
                <w:noProof/>
                <w:webHidden/>
              </w:rPr>
              <w:t>206</w:t>
            </w:r>
            <w:r w:rsidR="005A6FB2">
              <w:rPr>
                <w:noProof/>
                <w:webHidden/>
              </w:rPr>
              <w:fldChar w:fldCharType="end"/>
            </w:r>
          </w:hyperlink>
        </w:p>
        <w:p w14:paraId="7836A481" w14:textId="706178EE" w:rsidR="005A6FB2" w:rsidRDefault="004A6700">
          <w:pPr>
            <w:pStyle w:val="TOC3"/>
            <w:tabs>
              <w:tab w:val="right" w:leader="dot" w:pos="9350"/>
            </w:tabs>
            <w:rPr>
              <w:rFonts w:cstheme="minorBidi"/>
              <w:noProof/>
              <w:sz w:val="24"/>
              <w:lang w:val="en-CA" w:bidi="ar-SA"/>
            </w:rPr>
          </w:pPr>
          <w:hyperlink w:anchor="_Toc35948927" w:history="1">
            <w:r w:rsidR="005A6FB2" w:rsidRPr="00587F3E">
              <w:rPr>
                <w:rStyle w:val="Hyperlink"/>
                <w:noProof/>
                <w:lang w:val="en-CA"/>
              </w:rPr>
              <w:t>shapes.txt</w:t>
            </w:r>
            <w:r w:rsidR="005A6FB2">
              <w:rPr>
                <w:noProof/>
                <w:webHidden/>
              </w:rPr>
              <w:tab/>
            </w:r>
            <w:r w:rsidR="005A6FB2">
              <w:rPr>
                <w:noProof/>
                <w:webHidden/>
              </w:rPr>
              <w:fldChar w:fldCharType="begin"/>
            </w:r>
            <w:r w:rsidR="005A6FB2">
              <w:rPr>
                <w:noProof/>
                <w:webHidden/>
              </w:rPr>
              <w:instrText xml:space="preserve"> PAGEREF _Toc35948927 \h </w:instrText>
            </w:r>
            <w:r w:rsidR="005A6FB2">
              <w:rPr>
                <w:noProof/>
                <w:webHidden/>
              </w:rPr>
            </w:r>
            <w:r w:rsidR="005A6FB2">
              <w:rPr>
                <w:noProof/>
                <w:webHidden/>
              </w:rPr>
              <w:fldChar w:fldCharType="separate"/>
            </w:r>
            <w:r w:rsidR="005A6FB2">
              <w:rPr>
                <w:noProof/>
                <w:webHidden/>
              </w:rPr>
              <w:t>207</w:t>
            </w:r>
            <w:r w:rsidR="005A6FB2">
              <w:rPr>
                <w:noProof/>
                <w:webHidden/>
              </w:rPr>
              <w:fldChar w:fldCharType="end"/>
            </w:r>
          </w:hyperlink>
        </w:p>
        <w:p w14:paraId="6351DA3A" w14:textId="6FA80012" w:rsidR="005A6FB2" w:rsidRDefault="004A6700">
          <w:pPr>
            <w:pStyle w:val="TOC3"/>
            <w:tabs>
              <w:tab w:val="right" w:leader="dot" w:pos="9350"/>
            </w:tabs>
            <w:rPr>
              <w:rFonts w:cstheme="minorBidi"/>
              <w:noProof/>
              <w:sz w:val="24"/>
              <w:lang w:val="en-CA" w:bidi="ar-SA"/>
            </w:rPr>
          </w:pPr>
          <w:hyperlink w:anchor="_Toc35948928" w:history="1">
            <w:r w:rsidR="005A6FB2" w:rsidRPr="00587F3E">
              <w:rPr>
                <w:rStyle w:val="Hyperlink"/>
                <w:noProof/>
                <w:lang w:val="en-CA"/>
              </w:rPr>
              <w:t>stop_times.txt</w:t>
            </w:r>
            <w:r w:rsidR="005A6FB2">
              <w:rPr>
                <w:noProof/>
                <w:webHidden/>
              </w:rPr>
              <w:tab/>
            </w:r>
            <w:r w:rsidR="005A6FB2">
              <w:rPr>
                <w:noProof/>
                <w:webHidden/>
              </w:rPr>
              <w:fldChar w:fldCharType="begin"/>
            </w:r>
            <w:r w:rsidR="005A6FB2">
              <w:rPr>
                <w:noProof/>
                <w:webHidden/>
              </w:rPr>
              <w:instrText xml:space="preserve"> PAGEREF _Toc35948928 \h </w:instrText>
            </w:r>
            <w:r w:rsidR="005A6FB2">
              <w:rPr>
                <w:noProof/>
                <w:webHidden/>
              </w:rPr>
            </w:r>
            <w:r w:rsidR="005A6FB2">
              <w:rPr>
                <w:noProof/>
                <w:webHidden/>
              </w:rPr>
              <w:fldChar w:fldCharType="separate"/>
            </w:r>
            <w:r w:rsidR="005A6FB2">
              <w:rPr>
                <w:noProof/>
                <w:webHidden/>
              </w:rPr>
              <w:t>210</w:t>
            </w:r>
            <w:r w:rsidR="005A6FB2">
              <w:rPr>
                <w:noProof/>
                <w:webHidden/>
              </w:rPr>
              <w:fldChar w:fldCharType="end"/>
            </w:r>
          </w:hyperlink>
        </w:p>
        <w:p w14:paraId="562DDC87" w14:textId="7539EB53" w:rsidR="005A6FB2" w:rsidRDefault="004A6700">
          <w:pPr>
            <w:pStyle w:val="TOC3"/>
            <w:tabs>
              <w:tab w:val="right" w:leader="dot" w:pos="9350"/>
            </w:tabs>
            <w:rPr>
              <w:rFonts w:cstheme="minorBidi"/>
              <w:noProof/>
              <w:sz w:val="24"/>
              <w:lang w:val="en-CA" w:bidi="ar-SA"/>
            </w:rPr>
          </w:pPr>
          <w:hyperlink w:anchor="_Toc35948929" w:history="1">
            <w:r w:rsidR="005A6FB2" w:rsidRPr="00587F3E">
              <w:rPr>
                <w:rStyle w:val="Hyperlink"/>
                <w:noProof/>
                <w:lang w:val="en-CA"/>
              </w:rPr>
              <w:t>stops.txt</w:t>
            </w:r>
            <w:r w:rsidR="005A6FB2">
              <w:rPr>
                <w:noProof/>
                <w:webHidden/>
              </w:rPr>
              <w:tab/>
            </w:r>
            <w:r w:rsidR="005A6FB2">
              <w:rPr>
                <w:noProof/>
                <w:webHidden/>
              </w:rPr>
              <w:fldChar w:fldCharType="begin"/>
            </w:r>
            <w:r w:rsidR="005A6FB2">
              <w:rPr>
                <w:noProof/>
                <w:webHidden/>
              </w:rPr>
              <w:instrText xml:space="preserve"> PAGEREF _Toc35948929 \h </w:instrText>
            </w:r>
            <w:r w:rsidR="005A6FB2">
              <w:rPr>
                <w:noProof/>
                <w:webHidden/>
              </w:rPr>
            </w:r>
            <w:r w:rsidR="005A6FB2">
              <w:rPr>
                <w:noProof/>
                <w:webHidden/>
              </w:rPr>
              <w:fldChar w:fldCharType="separate"/>
            </w:r>
            <w:r w:rsidR="005A6FB2">
              <w:rPr>
                <w:noProof/>
                <w:webHidden/>
              </w:rPr>
              <w:t>212</w:t>
            </w:r>
            <w:r w:rsidR="005A6FB2">
              <w:rPr>
                <w:noProof/>
                <w:webHidden/>
              </w:rPr>
              <w:fldChar w:fldCharType="end"/>
            </w:r>
          </w:hyperlink>
        </w:p>
        <w:p w14:paraId="387211BE" w14:textId="5AB755FA" w:rsidR="005A6FB2" w:rsidRDefault="004A6700">
          <w:pPr>
            <w:pStyle w:val="TOC3"/>
            <w:tabs>
              <w:tab w:val="right" w:leader="dot" w:pos="9350"/>
            </w:tabs>
            <w:rPr>
              <w:rFonts w:cstheme="minorBidi"/>
              <w:noProof/>
              <w:sz w:val="24"/>
              <w:lang w:val="en-CA" w:bidi="ar-SA"/>
            </w:rPr>
          </w:pPr>
          <w:hyperlink w:anchor="_Toc35948930" w:history="1">
            <w:r w:rsidR="005A6FB2" w:rsidRPr="00587F3E">
              <w:rPr>
                <w:rStyle w:val="Hyperlink"/>
                <w:noProof/>
                <w:lang w:val="en-CA"/>
              </w:rPr>
              <w:t>trips.txt</w:t>
            </w:r>
            <w:r w:rsidR="005A6FB2">
              <w:rPr>
                <w:noProof/>
                <w:webHidden/>
              </w:rPr>
              <w:tab/>
            </w:r>
            <w:r w:rsidR="005A6FB2">
              <w:rPr>
                <w:noProof/>
                <w:webHidden/>
              </w:rPr>
              <w:fldChar w:fldCharType="begin"/>
            </w:r>
            <w:r w:rsidR="005A6FB2">
              <w:rPr>
                <w:noProof/>
                <w:webHidden/>
              </w:rPr>
              <w:instrText xml:space="preserve"> PAGEREF _Toc35948930 \h </w:instrText>
            </w:r>
            <w:r w:rsidR="005A6FB2">
              <w:rPr>
                <w:noProof/>
                <w:webHidden/>
              </w:rPr>
            </w:r>
            <w:r w:rsidR="005A6FB2">
              <w:rPr>
                <w:noProof/>
                <w:webHidden/>
              </w:rPr>
              <w:fldChar w:fldCharType="separate"/>
            </w:r>
            <w:r w:rsidR="005A6FB2">
              <w:rPr>
                <w:noProof/>
                <w:webHidden/>
              </w:rPr>
              <w:t>214</w:t>
            </w:r>
            <w:r w:rsidR="005A6FB2">
              <w:rPr>
                <w:noProof/>
                <w:webHidden/>
              </w:rPr>
              <w:fldChar w:fldCharType="end"/>
            </w:r>
          </w:hyperlink>
        </w:p>
        <w:p w14:paraId="0B1F72AE" w14:textId="73590E0E" w:rsidR="005A6FB2" w:rsidRDefault="004A6700">
          <w:pPr>
            <w:pStyle w:val="TOC1"/>
            <w:tabs>
              <w:tab w:val="left" w:pos="1440"/>
            </w:tabs>
            <w:rPr>
              <w:rFonts w:cstheme="minorBidi"/>
              <w:noProof/>
              <w:sz w:val="24"/>
              <w:lang w:val="en-CA" w:bidi="ar-SA"/>
            </w:rPr>
          </w:pPr>
          <w:hyperlink w:anchor="_Toc35948931" w:history="1">
            <w:r w:rsidR="005A6FB2" w:rsidRPr="00587F3E">
              <w:rPr>
                <w:rStyle w:val="Hyperlink"/>
                <w:noProof/>
              </w:rPr>
              <w:t>Appendix C.</w:t>
            </w:r>
            <w:r w:rsidR="005A6FB2">
              <w:rPr>
                <w:rFonts w:cstheme="minorBidi"/>
                <w:noProof/>
                <w:sz w:val="24"/>
                <w:lang w:val="en-CA" w:bidi="ar-SA"/>
              </w:rPr>
              <w:tab/>
            </w:r>
            <w:r w:rsidR="005A6FB2" w:rsidRPr="00587F3E">
              <w:rPr>
                <w:rStyle w:val="Hyperlink"/>
                <w:noProof/>
              </w:rPr>
              <w:t>Loop Detector Data Mapping</w:t>
            </w:r>
            <w:r w:rsidR="005A6FB2">
              <w:rPr>
                <w:noProof/>
                <w:webHidden/>
              </w:rPr>
              <w:tab/>
            </w:r>
            <w:r w:rsidR="005A6FB2">
              <w:rPr>
                <w:noProof/>
                <w:webHidden/>
              </w:rPr>
              <w:fldChar w:fldCharType="begin"/>
            </w:r>
            <w:r w:rsidR="005A6FB2">
              <w:rPr>
                <w:noProof/>
                <w:webHidden/>
              </w:rPr>
              <w:instrText xml:space="preserve"> PAGEREF _Toc35948931 \h </w:instrText>
            </w:r>
            <w:r w:rsidR="005A6FB2">
              <w:rPr>
                <w:noProof/>
                <w:webHidden/>
              </w:rPr>
            </w:r>
            <w:r w:rsidR="005A6FB2">
              <w:rPr>
                <w:noProof/>
                <w:webHidden/>
              </w:rPr>
              <w:fldChar w:fldCharType="separate"/>
            </w:r>
            <w:r w:rsidR="005A6FB2">
              <w:rPr>
                <w:noProof/>
                <w:webHidden/>
              </w:rPr>
              <w:t>217</w:t>
            </w:r>
            <w:r w:rsidR="005A6FB2">
              <w:rPr>
                <w:noProof/>
                <w:webHidden/>
              </w:rPr>
              <w:fldChar w:fldCharType="end"/>
            </w:r>
          </w:hyperlink>
        </w:p>
        <w:p w14:paraId="507F29B8" w14:textId="6D94F22F" w:rsidR="005A6FB2" w:rsidRDefault="004A6700">
          <w:pPr>
            <w:pStyle w:val="TOC1"/>
            <w:tabs>
              <w:tab w:val="left" w:pos="1440"/>
            </w:tabs>
            <w:rPr>
              <w:rFonts w:cstheme="minorBidi"/>
              <w:noProof/>
              <w:sz w:val="24"/>
              <w:lang w:val="en-CA" w:bidi="ar-SA"/>
            </w:rPr>
          </w:pPr>
          <w:hyperlink w:anchor="_Toc35948932" w:history="1">
            <w:r w:rsidR="005A6FB2" w:rsidRPr="00587F3E">
              <w:rPr>
                <w:rStyle w:val="Hyperlink"/>
                <w:noProof/>
              </w:rPr>
              <w:t>Appendix D.</w:t>
            </w:r>
            <w:r w:rsidR="005A6FB2">
              <w:rPr>
                <w:rFonts w:cstheme="minorBidi"/>
                <w:noProof/>
                <w:sz w:val="24"/>
                <w:lang w:val="en-CA" w:bidi="ar-SA"/>
              </w:rPr>
              <w:tab/>
            </w:r>
            <w:r w:rsidR="005A6FB2" w:rsidRPr="00587F3E">
              <w:rPr>
                <w:rStyle w:val="Hyperlink"/>
                <w:noProof/>
              </w:rPr>
              <w:t>Esri GFX Data Mapping</w:t>
            </w:r>
            <w:r w:rsidR="005A6FB2">
              <w:rPr>
                <w:noProof/>
                <w:webHidden/>
              </w:rPr>
              <w:tab/>
            </w:r>
            <w:r w:rsidR="005A6FB2">
              <w:rPr>
                <w:noProof/>
                <w:webHidden/>
              </w:rPr>
              <w:fldChar w:fldCharType="begin"/>
            </w:r>
            <w:r w:rsidR="005A6FB2">
              <w:rPr>
                <w:noProof/>
                <w:webHidden/>
              </w:rPr>
              <w:instrText xml:space="preserve"> PAGEREF _Toc35948932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39704DA3" w14:textId="786424B5" w:rsidR="005A6FB2" w:rsidRDefault="004A6700">
          <w:pPr>
            <w:pStyle w:val="TOC1"/>
            <w:rPr>
              <w:rFonts w:cstheme="minorBidi"/>
              <w:noProof/>
              <w:sz w:val="24"/>
              <w:lang w:val="en-CA" w:bidi="ar-SA"/>
            </w:rPr>
          </w:pPr>
          <w:hyperlink w:anchor="_Toc35948933" w:history="1">
            <w:r w:rsidR="005A6FB2" w:rsidRPr="00587F3E">
              <w:rPr>
                <w:rStyle w:val="Hyperlink"/>
                <w:noProof/>
                <w:lang w:val="en-CA"/>
              </w:rPr>
              <w:t>GFX tables used:</w:t>
            </w:r>
            <w:r w:rsidR="005A6FB2">
              <w:rPr>
                <w:noProof/>
                <w:webHidden/>
              </w:rPr>
              <w:tab/>
            </w:r>
            <w:r w:rsidR="005A6FB2">
              <w:rPr>
                <w:noProof/>
                <w:webHidden/>
              </w:rPr>
              <w:fldChar w:fldCharType="begin"/>
            </w:r>
            <w:r w:rsidR="005A6FB2">
              <w:rPr>
                <w:noProof/>
                <w:webHidden/>
              </w:rPr>
              <w:instrText xml:space="preserve"> PAGEREF _Toc35948933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245F3F3B" w14:textId="3EEC2BD1" w:rsidR="005A6FB2" w:rsidRDefault="004A6700">
          <w:pPr>
            <w:pStyle w:val="TOC1"/>
            <w:rPr>
              <w:rFonts w:cstheme="minorBidi"/>
              <w:noProof/>
              <w:sz w:val="24"/>
              <w:lang w:val="en-CA" w:bidi="ar-SA"/>
            </w:rPr>
          </w:pPr>
          <w:hyperlink w:anchor="_Toc35948934" w:history="1">
            <w:r w:rsidR="005A6FB2" w:rsidRPr="00587F3E">
              <w:rPr>
                <w:rStyle w:val="Hyperlink"/>
                <w:noProof/>
                <w:lang w:val="en-CA"/>
              </w:rPr>
              <w:t>Esri Extension of TPSO</w:t>
            </w:r>
            <w:r w:rsidR="005A6FB2">
              <w:rPr>
                <w:noProof/>
                <w:webHidden/>
              </w:rPr>
              <w:tab/>
            </w:r>
            <w:r w:rsidR="005A6FB2">
              <w:rPr>
                <w:noProof/>
                <w:webHidden/>
              </w:rPr>
              <w:fldChar w:fldCharType="begin"/>
            </w:r>
            <w:r w:rsidR="005A6FB2">
              <w:rPr>
                <w:noProof/>
                <w:webHidden/>
              </w:rPr>
              <w:instrText xml:space="preserve"> PAGEREF _Toc35948934 \h </w:instrText>
            </w:r>
            <w:r w:rsidR="005A6FB2">
              <w:rPr>
                <w:noProof/>
                <w:webHidden/>
              </w:rPr>
            </w:r>
            <w:r w:rsidR="005A6FB2">
              <w:rPr>
                <w:noProof/>
                <w:webHidden/>
              </w:rPr>
              <w:fldChar w:fldCharType="separate"/>
            </w:r>
            <w:r w:rsidR="005A6FB2">
              <w:rPr>
                <w:noProof/>
                <w:webHidden/>
              </w:rPr>
              <w:t>220</w:t>
            </w:r>
            <w:r w:rsidR="005A6FB2">
              <w:rPr>
                <w:noProof/>
                <w:webHidden/>
              </w:rPr>
              <w:fldChar w:fldCharType="end"/>
            </w:r>
          </w:hyperlink>
        </w:p>
        <w:p w14:paraId="75098C2D" w14:textId="60E43173" w:rsidR="005A6FB2" w:rsidRDefault="004A6700">
          <w:pPr>
            <w:pStyle w:val="TOC1"/>
            <w:rPr>
              <w:rFonts w:cstheme="minorBidi"/>
              <w:noProof/>
              <w:sz w:val="24"/>
              <w:lang w:val="en-CA" w:bidi="ar-SA"/>
            </w:rPr>
          </w:pPr>
          <w:hyperlink w:anchor="_Toc35948935" w:history="1">
            <w:r w:rsidR="005A6FB2" w:rsidRPr="00587F3E">
              <w:rPr>
                <w:rStyle w:val="Hyperlink"/>
                <w:noProof/>
                <w:lang w:val="en-CA"/>
              </w:rPr>
              <w:t>11</w:t>
            </w:r>
            <w:r w:rsidR="005A6FB2">
              <w:rPr>
                <w:rFonts w:cstheme="minorBidi"/>
                <w:noProof/>
                <w:sz w:val="24"/>
                <w:lang w:val="en-CA" w:bidi="ar-SA"/>
              </w:rPr>
              <w:tab/>
            </w:r>
            <w:r w:rsidR="005A6FB2" w:rsidRPr="00587F3E">
              <w:rPr>
                <w:rStyle w:val="Hyperlink"/>
                <w:noProof/>
                <w:lang w:val="en-CA"/>
              </w:rPr>
              <w:t>Mappings from tables to iCity TPSO Esri Extension</w:t>
            </w:r>
            <w:r w:rsidR="005A6FB2">
              <w:rPr>
                <w:noProof/>
                <w:webHidden/>
              </w:rPr>
              <w:tab/>
            </w:r>
            <w:r w:rsidR="005A6FB2">
              <w:rPr>
                <w:noProof/>
                <w:webHidden/>
              </w:rPr>
              <w:fldChar w:fldCharType="begin"/>
            </w:r>
            <w:r w:rsidR="005A6FB2">
              <w:rPr>
                <w:noProof/>
                <w:webHidden/>
              </w:rPr>
              <w:instrText xml:space="preserve"> PAGEREF _Toc35948935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0A53A113" w14:textId="0B2AC3AA" w:rsidR="005A6FB2" w:rsidRDefault="004A6700">
          <w:pPr>
            <w:pStyle w:val="TOC2"/>
            <w:tabs>
              <w:tab w:val="right" w:leader="dot" w:pos="9350"/>
            </w:tabs>
            <w:rPr>
              <w:rFonts w:cstheme="minorBidi"/>
              <w:noProof/>
              <w:sz w:val="24"/>
              <w:lang w:val="en-CA" w:bidi="ar-SA"/>
            </w:rPr>
          </w:pPr>
          <w:hyperlink w:anchor="_Toc35948936" w:history="1">
            <w:r w:rsidR="005A6FB2" w:rsidRPr="00587F3E">
              <w:rPr>
                <w:rStyle w:val="Hyperlink"/>
                <w:noProof/>
                <w:lang w:val="en-CA"/>
              </w:rPr>
              <w:t>Neighbourhood (neighbourhood_mun)</w:t>
            </w:r>
            <w:r w:rsidR="005A6FB2">
              <w:rPr>
                <w:noProof/>
                <w:webHidden/>
              </w:rPr>
              <w:tab/>
            </w:r>
            <w:r w:rsidR="005A6FB2">
              <w:rPr>
                <w:noProof/>
                <w:webHidden/>
              </w:rPr>
              <w:fldChar w:fldCharType="begin"/>
            </w:r>
            <w:r w:rsidR="005A6FB2">
              <w:rPr>
                <w:noProof/>
                <w:webHidden/>
              </w:rPr>
              <w:instrText xml:space="preserve"> PAGEREF _Toc35948936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4556F9CB" w14:textId="74017C6D" w:rsidR="005A6FB2" w:rsidRDefault="004A6700">
          <w:pPr>
            <w:pStyle w:val="TOC2"/>
            <w:tabs>
              <w:tab w:val="right" w:leader="dot" w:pos="9350"/>
            </w:tabs>
            <w:rPr>
              <w:rFonts w:cstheme="minorBidi"/>
              <w:noProof/>
              <w:sz w:val="24"/>
              <w:lang w:val="en-CA" w:bidi="ar-SA"/>
            </w:rPr>
          </w:pPr>
          <w:hyperlink w:anchor="_Toc35948937" w:history="1">
            <w:r w:rsidR="005A6FB2" w:rsidRPr="00587F3E">
              <w:rPr>
                <w:rStyle w:val="Hyperlink"/>
                <w:noProof/>
                <w:lang w:val="en-CA"/>
              </w:rPr>
              <w:t>Land Use (landuse_mun)</w:t>
            </w:r>
            <w:r w:rsidR="005A6FB2">
              <w:rPr>
                <w:noProof/>
                <w:webHidden/>
              </w:rPr>
              <w:tab/>
            </w:r>
            <w:r w:rsidR="005A6FB2">
              <w:rPr>
                <w:noProof/>
                <w:webHidden/>
              </w:rPr>
              <w:fldChar w:fldCharType="begin"/>
            </w:r>
            <w:r w:rsidR="005A6FB2">
              <w:rPr>
                <w:noProof/>
                <w:webHidden/>
              </w:rPr>
              <w:instrText xml:space="preserve"> PAGEREF _Toc35948937 \h </w:instrText>
            </w:r>
            <w:r w:rsidR="005A6FB2">
              <w:rPr>
                <w:noProof/>
                <w:webHidden/>
              </w:rPr>
            </w:r>
            <w:r w:rsidR="005A6FB2">
              <w:rPr>
                <w:noProof/>
                <w:webHidden/>
              </w:rPr>
              <w:fldChar w:fldCharType="separate"/>
            </w:r>
            <w:r w:rsidR="005A6FB2">
              <w:rPr>
                <w:noProof/>
                <w:webHidden/>
              </w:rPr>
              <w:t>224</w:t>
            </w:r>
            <w:r w:rsidR="005A6FB2">
              <w:rPr>
                <w:noProof/>
                <w:webHidden/>
              </w:rPr>
              <w:fldChar w:fldCharType="end"/>
            </w:r>
          </w:hyperlink>
        </w:p>
        <w:p w14:paraId="34B9BAD0" w14:textId="7F8CD0B6" w:rsidR="005A6FB2" w:rsidRDefault="004A6700">
          <w:pPr>
            <w:pStyle w:val="TOC2"/>
            <w:tabs>
              <w:tab w:val="right" w:leader="dot" w:pos="9350"/>
            </w:tabs>
            <w:rPr>
              <w:rFonts w:cstheme="minorBidi"/>
              <w:noProof/>
              <w:sz w:val="24"/>
              <w:lang w:val="en-CA" w:bidi="ar-SA"/>
            </w:rPr>
          </w:pPr>
          <w:hyperlink w:anchor="_Toc35948938" w:history="1">
            <w:r w:rsidR="005A6FB2" w:rsidRPr="00587F3E">
              <w:rPr>
                <w:rStyle w:val="Hyperlink"/>
                <w:noProof/>
                <w:lang w:val="en-CA"/>
              </w:rPr>
              <w:t>Land Cover (landcover_mun)</w:t>
            </w:r>
            <w:r w:rsidR="005A6FB2">
              <w:rPr>
                <w:noProof/>
                <w:webHidden/>
              </w:rPr>
              <w:tab/>
            </w:r>
            <w:r w:rsidR="005A6FB2">
              <w:rPr>
                <w:noProof/>
                <w:webHidden/>
              </w:rPr>
              <w:fldChar w:fldCharType="begin"/>
            </w:r>
            <w:r w:rsidR="005A6FB2">
              <w:rPr>
                <w:noProof/>
                <w:webHidden/>
              </w:rPr>
              <w:instrText xml:space="preserve"> PAGEREF _Toc35948938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4407DC6" w14:textId="3FF2C5E1" w:rsidR="005A6FB2" w:rsidRDefault="004A6700">
          <w:pPr>
            <w:pStyle w:val="TOC2"/>
            <w:tabs>
              <w:tab w:val="right" w:leader="dot" w:pos="9350"/>
            </w:tabs>
            <w:rPr>
              <w:rFonts w:cstheme="minorBidi"/>
              <w:noProof/>
              <w:sz w:val="24"/>
              <w:lang w:val="en-CA" w:bidi="ar-SA"/>
            </w:rPr>
          </w:pPr>
          <w:hyperlink w:anchor="_Toc35948939" w:history="1">
            <w:r w:rsidR="005A6FB2" w:rsidRPr="00587F3E">
              <w:rPr>
                <w:rStyle w:val="Hyperlink"/>
                <w:noProof/>
                <w:lang w:val="en-CA"/>
              </w:rPr>
              <w:t>Point of Interest (pointofinterest_mun)</w:t>
            </w:r>
            <w:r w:rsidR="005A6FB2">
              <w:rPr>
                <w:noProof/>
                <w:webHidden/>
              </w:rPr>
              <w:tab/>
            </w:r>
            <w:r w:rsidR="005A6FB2">
              <w:rPr>
                <w:noProof/>
                <w:webHidden/>
              </w:rPr>
              <w:fldChar w:fldCharType="begin"/>
            </w:r>
            <w:r w:rsidR="005A6FB2">
              <w:rPr>
                <w:noProof/>
                <w:webHidden/>
              </w:rPr>
              <w:instrText xml:space="preserve"> PAGEREF _Toc35948939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49260852" w14:textId="4FB883EA" w:rsidR="005A6FB2" w:rsidRDefault="004A6700">
          <w:pPr>
            <w:pStyle w:val="TOC2"/>
            <w:tabs>
              <w:tab w:val="right" w:leader="dot" w:pos="9350"/>
            </w:tabs>
            <w:rPr>
              <w:rFonts w:cstheme="minorBidi"/>
              <w:noProof/>
              <w:sz w:val="24"/>
              <w:lang w:val="en-CA" w:bidi="ar-SA"/>
            </w:rPr>
          </w:pPr>
          <w:hyperlink w:anchor="_Toc35948940" w:history="1">
            <w:r w:rsidR="005A6FB2" w:rsidRPr="00587F3E">
              <w:rPr>
                <w:rStyle w:val="Hyperlink"/>
                <w:noProof/>
                <w:lang w:val="en-CA"/>
              </w:rPr>
              <w:t>Road Segment (roadsegment_mun)</w:t>
            </w:r>
            <w:r w:rsidR="005A6FB2">
              <w:rPr>
                <w:noProof/>
                <w:webHidden/>
              </w:rPr>
              <w:tab/>
            </w:r>
            <w:r w:rsidR="005A6FB2">
              <w:rPr>
                <w:noProof/>
                <w:webHidden/>
              </w:rPr>
              <w:fldChar w:fldCharType="begin"/>
            </w:r>
            <w:r w:rsidR="005A6FB2">
              <w:rPr>
                <w:noProof/>
                <w:webHidden/>
              </w:rPr>
              <w:instrText xml:space="preserve"> PAGEREF _Toc35948940 \h </w:instrText>
            </w:r>
            <w:r w:rsidR="005A6FB2">
              <w:rPr>
                <w:noProof/>
                <w:webHidden/>
              </w:rPr>
            </w:r>
            <w:r w:rsidR="005A6FB2">
              <w:rPr>
                <w:noProof/>
                <w:webHidden/>
              </w:rPr>
              <w:fldChar w:fldCharType="separate"/>
            </w:r>
            <w:r w:rsidR="005A6FB2">
              <w:rPr>
                <w:noProof/>
                <w:webHidden/>
              </w:rPr>
              <w:t>225</w:t>
            </w:r>
            <w:r w:rsidR="005A6FB2">
              <w:rPr>
                <w:noProof/>
                <w:webHidden/>
              </w:rPr>
              <w:fldChar w:fldCharType="end"/>
            </w:r>
          </w:hyperlink>
        </w:p>
        <w:p w14:paraId="531A0123" w14:textId="241E2812" w:rsidR="005A6FB2" w:rsidRDefault="004A6700">
          <w:pPr>
            <w:pStyle w:val="TOC2"/>
            <w:tabs>
              <w:tab w:val="right" w:leader="dot" w:pos="9350"/>
            </w:tabs>
            <w:rPr>
              <w:rFonts w:cstheme="minorBidi"/>
              <w:noProof/>
              <w:sz w:val="24"/>
              <w:lang w:val="en-CA" w:bidi="ar-SA"/>
            </w:rPr>
          </w:pPr>
          <w:hyperlink w:anchor="_Toc35948941" w:history="1">
            <w:r w:rsidR="005A6FB2" w:rsidRPr="00587F3E">
              <w:rPr>
                <w:rStyle w:val="Hyperlink"/>
                <w:noProof/>
                <w:lang w:val="en-CA"/>
              </w:rPr>
              <w:t>Intersect Neighbourhood (generated via ArcGIS process)</w:t>
            </w:r>
            <w:r w:rsidR="005A6FB2">
              <w:rPr>
                <w:noProof/>
                <w:webHidden/>
              </w:rPr>
              <w:tab/>
            </w:r>
            <w:r w:rsidR="005A6FB2">
              <w:rPr>
                <w:noProof/>
                <w:webHidden/>
              </w:rPr>
              <w:fldChar w:fldCharType="begin"/>
            </w:r>
            <w:r w:rsidR="005A6FB2">
              <w:rPr>
                <w:noProof/>
                <w:webHidden/>
              </w:rPr>
              <w:instrText xml:space="preserve"> PAGEREF _Toc35948941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7AA8344" w14:textId="30665C78" w:rsidR="005A6FB2" w:rsidRDefault="004A6700">
          <w:pPr>
            <w:pStyle w:val="TOC2"/>
            <w:tabs>
              <w:tab w:val="right" w:leader="dot" w:pos="9350"/>
            </w:tabs>
            <w:rPr>
              <w:rFonts w:cstheme="minorBidi"/>
              <w:noProof/>
              <w:sz w:val="24"/>
              <w:lang w:val="en-CA" w:bidi="ar-SA"/>
            </w:rPr>
          </w:pPr>
          <w:hyperlink w:anchor="_Toc35948942" w:history="1">
            <w:r w:rsidR="005A6FB2" w:rsidRPr="00587F3E">
              <w:rPr>
                <w:rStyle w:val="Hyperlink"/>
                <w:noProof/>
                <w:lang w:val="en-CA"/>
              </w:rPr>
              <w:t>Near Land Use (generated via ArcGIS process)</w:t>
            </w:r>
            <w:r w:rsidR="005A6FB2">
              <w:rPr>
                <w:noProof/>
                <w:webHidden/>
              </w:rPr>
              <w:tab/>
            </w:r>
            <w:r w:rsidR="005A6FB2">
              <w:rPr>
                <w:noProof/>
                <w:webHidden/>
              </w:rPr>
              <w:fldChar w:fldCharType="begin"/>
            </w:r>
            <w:r w:rsidR="005A6FB2">
              <w:rPr>
                <w:noProof/>
                <w:webHidden/>
              </w:rPr>
              <w:instrText xml:space="preserve"> PAGEREF _Toc35948942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537AA297" w14:textId="3FEB48FA" w:rsidR="005A6FB2" w:rsidRDefault="004A6700">
          <w:pPr>
            <w:pStyle w:val="TOC2"/>
            <w:tabs>
              <w:tab w:val="right" w:leader="dot" w:pos="9350"/>
            </w:tabs>
            <w:rPr>
              <w:rFonts w:cstheme="minorBidi"/>
              <w:noProof/>
              <w:sz w:val="24"/>
              <w:lang w:val="en-CA" w:bidi="ar-SA"/>
            </w:rPr>
          </w:pPr>
          <w:hyperlink w:anchor="_Toc35948943" w:history="1">
            <w:r w:rsidR="005A6FB2" w:rsidRPr="00587F3E">
              <w:rPr>
                <w:rStyle w:val="Hyperlink"/>
                <w:noProof/>
                <w:lang w:val="en-CA"/>
              </w:rPr>
              <w:t>Near Land Cover (generated via ArcGIS process)</w:t>
            </w:r>
            <w:r w:rsidR="005A6FB2">
              <w:rPr>
                <w:noProof/>
                <w:webHidden/>
              </w:rPr>
              <w:tab/>
            </w:r>
            <w:r w:rsidR="005A6FB2">
              <w:rPr>
                <w:noProof/>
                <w:webHidden/>
              </w:rPr>
              <w:fldChar w:fldCharType="begin"/>
            </w:r>
            <w:r w:rsidR="005A6FB2">
              <w:rPr>
                <w:noProof/>
                <w:webHidden/>
              </w:rPr>
              <w:instrText xml:space="preserve"> PAGEREF _Toc35948943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22BC615C" w14:textId="1213A758" w:rsidR="005A6FB2" w:rsidRDefault="004A6700">
          <w:pPr>
            <w:pStyle w:val="TOC2"/>
            <w:tabs>
              <w:tab w:val="right" w:leader="dot" w:pos="9350"/>
            </w:tabs>
            <w:rPr>
              <w:rFonts w:cstheme="minorBidi"/>
              <w:noProof/>
              <w:sz w:val="24"/>
              <w:lang w:val="en-CA" w:bidi="ar-SA"/>
            </w:rPr>
          </w:pPr>
          <w:hyperlink w:anchor="_Toc35948944" w:history="1">
            <w:r w:rsidR="005A6FB2" w:rsidRPr="00587F3E">
              <w:rPr>
                <w:rStyle w:val="Hyperlink"/>
                <w:noProof/>
                <w:lang w:val="en-CA"/>
              </w:rPr>
              <w:t>Near POI (generated via ArcGIS process)</w:t>
            </w:r>
            <w:r w:rsidR="005A6FB2">
              <w:rPr>
                <w:noProof/>
                <w:webHidden/>
              </w:rPr>
              <w:tab/>
            </w:r>
            <w:r w:rsidR="005A6FB2">
              <w:rPr>
                <w:noProof/>
                <w:webHidden/>
              </w:rPr>
              <w:fldChar w:fldCharType="begin"/>
            </w:r>
            <w:r w:rsidR="005A6FB2">
              <w:rPr>
                <w:noProof/>
                <w:webHidden/>
              </w:rPr>
              <w:instrText xml:space="preserve"> PAGEREF _Toc35948944 \h </w:instrText>
            </w:r>
            <w:r w:rsidR="005A6FB2">
              <w:rPr>
                <w:noProof/>
                <w:webHidden/>
              </w:rPr>
            </w:r>
            <w:r w:rsidR="005A6FB2">
              <w:rPr>
                <w:noProof/>
                <w:webHidden/>
              </w:rPr>
              <w:fldChar w:fldCharType="separate"/>
            </w:r>
            <w:r w:rsidR="005A6FB2">
              <w:rPr>
                <w:noProof/>
                <w:webHidden/>
              </w:rPr>
              <w:t>226</w:t>
            </w:r>
            <w:r w:rsidR="005A6FB2">
              <w:rPr>
                <w:noProof/>
                <w:webHidden/>
              </w:rPr>
              <w:fldChar w:fldCharType="end"/>
            </w:r>
          </w:hyperlink>
        </w:p>
        <w:p w14:paraId="6D1DC623" w14:textId="47365B24" w:rsidR="00B165C7" w:rsidRDefault="00672FFC">
          <w:r>
            <w:fldChar w:fldCharType="end"/>
          </w:r>
        </w:p>
      </w:sdtContent>
    </w:sdt>
    <w:p w14:paraId="7B3BFA9E" w14:textId="36284EAF" w:rsidR="009201DE" w:rsidRPr="009201DE" w:rsidRDefault="006549B4" w:rsidP="009201DE">
      <w:pPr>
        <w:pStyle w:val="Heading1"/>
      </w:pPr>
      <w:bookmarkStart w:id="5" w:name="_Toc520725368"/>
      <w:bookmarkStart w:id="6" w:name="_Toc520725369"/>
      <w:bookmarkStart w:id="7" w:name="_Toc520725370"/>
      <w:bookmarkStart w:id="8" w:name="_Toc520725371"/>
      <w:bookmarkStart w:id="9" w:name="_Toc520725372"/>
      <w:bookmarkStart w:id="10" w:name="_Toc520725373"/>
      <w:bookmarkStart w:id="11" w:name="_Toc520725374"/>
      <w:bookmarkStart w:id="12" w:name="_Toc520725375"/>
      <w:bookmarkStart w:id="13" w:name="_Toc520725376"/>
      <w:bookmarkStart w:id="14" w:name="_Toc520725377"/>
      <w:bookmarkStart w:id="15" w:name="_Toc520725378"/>
      <w:bookmarkStart w:id="16" w:name="_Toc520725379"/>
      <w:bookmarkStart w:id="17" w:name="_Toc520725380"/>
      <w:bookmarkStart w:id="18" w:name="_Toc520725381"/>
      <w:bookmarkStart w:id="19" w:name="_Toc520725382"/>
      <w:bookmarkStart w:id="20" w:name="_Toc520725383"/>
      <w:bookmarkStart w:id="21" w:name="_Toc520725384"/>
      <w:bookmarkStart w:id="22" w:name="_Toc520725385"/>
      <w:bookmarkStart w:id="23" w:name="_Toc520725386"/>
      <w:bookmarkStart w:id="24" w:name="_Toc520725387"/>
      <w:bookmarkStart w:id="25" w:name="_Toc520725388"/>
      <w:bookmarkStart w:id="26" w:name="_Toc520725389"/>
      <w:bookmarkStart w:id="27" w:name="_Toc520725390"/>
      <w:bookmarkStart w:id="28" w:name="_Toc520725391"/>
      <w:bookmarkStart w:id="29" w:name="_Toc520725392"/>
      <w:bookmarkStart w:id="30" w:name="_Toc520725393"/>
      <w:bookmarkStart w:id="31" w:name="_Ref462673063"/>
      <w:bookmarkStart w:id="32" w:name="_Toc35948830"/>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6549B4">
        <w:t>Purpose</w:t>
      </w:r>
      <w:bookmarkEnd w:id="31"/>
      <w:bookmarkEnd w:id="32"/>
    </w:p>
    <w:p w14:paraId="2AFF469D" w14:textId="11232147" w:rsidR="008F2010" w:rsidRDefault="006549B4" w:rsidP="00EA354A">
      <w:r>
        <w:t xml:space="preserve">The purpose of this </w:t>
      </w:r>
      <w:r w:rsidR="00DF1C49">
        <w:t>document</w:t>
      </w:r>
      <w:r>
        <w:t xml:space="preserve"> is to present </w:t>
      </w:r>
      <w:r w:rsidR="00552456">
        <w:t xml:space="preserve">the </w:t>
      </w:r>
      <w:r w:rsidR="00C049AD">
        <w:t>iCity Transportation Planning Suite of Ontologies (TPSO)</w:t>
      </w:r>
      <w:r w:rsidR="001608B3">
        <w:t xml:space="preserve"> developed as part of the iCity-ORF Project </w:t>
      </w:r>
      <w:r w:rsidR="001608B3">
        <w:fldChar w:fldCharType="begin"/>
      </w:r>
      <w:r w:rsidR="001608B3">
        <w:instrText xml:space="preserve"> ADDIN EN.CITE &lt;EndNote&gt;&lt;Cite&gt;&lt;Author&gt;Miller&lt;/Author&gt;&lt;Year&gt;2014&lt;/Year&gt;&lt;IDText&gt;iCity: Urban Informatics for Sustainable Metropolitan Growth; A Proposal Funded by the Ontario Research Fund, Research Excellence, Round 7&lt;/IDText&gt;&lt;DisplayText&gt;[1]&lt;/DisplayText&gt;&lt;record&gt;&lt;titles&gt;&lt;title&gt;iCity: Urban Informatics for Sustainable Metropolitan Growth; A Proposal Funded by the Ontario Research Fund, Research Excellence, Round 7&lt;/title&gt;&lt;/titles&gt;&lt;contributors&gt;&lt;authors&gt;&lt;author&gt;Miller, Eric J.&lt;/author&gt;&lt;/authors&gt;&lt;/contributors&gt;&lt;added-date format="utc"&gt;1562952581&lt;/added-date&gt;&lt;ref-type name="Report"&gt;27&lt;/ref-type&gt;&lt;dates&gt;&lt;year&gt;2014&lt;/year&gt;&lt;/dates&gt;&lt;rec-number&gt;11&lt;/rec-number&gt;&lt;publisher&gt;University of Toronto Transportation Research Institute&lt;/publisher&gt;&lt;last-updated-date format="utc"&gt;1562952613&lt;/last-updated-date&gt;&lt;/record&gt;&lt;/Cite&gt;&lt;/EndNote&gt;</w:instrText>
      </w:r>
      <w:r w:rsidR="001608B3">
        <w:fldChar w:fldCharType="separate"/>
      </w:r>
      <w:r w:rsidR="001608B3">
        <w:rPr>
          <w:noProof/>
        </w:rPr>
        <w:t>[1]</w:t>
      </w:r>
      <w:r w:rsidR="001608B3">
        <w:fldChar w:fldCharType="end"/>
      </w:r>
      <w:r w:rsidR="007D7184">
        <w:t xml:space="preserve"> and </w:t>
      </w:r>
      <w:r w:rsidR="00DF1C49">
        <w:t>to report</w:t>
      </w:r>
      <w:r w:rsidR="007D7184">
        <w:t xml:space="preserve"> o</w:t>
      </w:r>
      <w:r w:rsidR="00DF1C49">
        <w:t xml:space="preserve">n </w:t>
      </w:r>
      <w:r w:rsidR="007D7184">
        <w:t xml:space="preserve">the </w:t>
      </w:r>
      <w:r w:rsidR="00DF1C49">
        <w:t xml:space="preserve">involved </w:t>
      </w:r>
      <w:r w:rsidR="007D7184">
        <w:t>development and application processes</w:t>
      </w:r>
      <w:r w:rsidR="00552456">
        <w:t>.</w:t>
      </w:r>
      <w:r w:rsidR="00124453">
        <w:t xml:space="preserve"> </w:t>
      </w:r>
    </w:p>
    <w:p w14:paraId="2E7423CC" w14:textId="77777777" w:rsidR="004D2842" w:rsidRDefault="004D2842" w:rsidP="00EA354A">
      <w:pPr>
        <w:pStyle w:val="Heading1"/>
      </w:pPr>
      <w:bookmarkStart w:id="33" w:name="_Toc35948831"/>
      <w:r w:rsidRPr="004D2842">
        <w:t>Scope</w:t>
      </w:r>
      <w:bookmarkEnd w:id="33"/>
    </w:p>
    <w:p w14:paraId="3E153B2A" w14:textId="77777777" w:rsidR="005C07DD" w:rsidRDefault="005B758E" w:rsidP="00EA354A">
      <w:r>
        <w:t xml:space="preserve">The </w:t>
      </w:r>
      <w:r w:rsidR="00C049AD">
        <w:t>iCity TPSO</w:t>
      </w:r>
      <w:r>
        <w:t xml:space="preserve"> define</w:t>
      </w:r>
      <w:r w:rsidR="007724D0">
        <w:t>s</w:t>
      </w:r>
      <w:r>
        <w:t xml:space="preserve"> the concepts required to represent the urban system and its behaviour, as informed by work undertaken by the iCity-ORF project teams.</w:t>
      </w:r>
      <w:r w:rsidR="005C07DD">
        <w:t xml:space="preserve"> </w:t>
      </w:r>
      <w:r w:rsidR="00C61940">
        <w:t xml:space="preserve">This </w:t>
      </w:r>
      <w:r w:rsidR="009201DE">
        <w:t>report</w:t>
      </w:r>
      <w:r w:rsidR="00C61940">
        <w:t xml:space="preserve"> </w:t>
      </w:r>
      <w:r w:rsidR="009201DE">
        <w:t xml:space="preserve">includes documentation of the contents of the iCity </w:t>
      </w:r>
      <w:r w:rsidR="00710B25">
        <w:t>TPSO</w:t>
      </w:r>
      <w:r w:rsidR="005C07DD">
        <w:t xml:space="preserve">, along with its development process including the identified requirements and evaluation results. In addition, </w:t>
      </w:r>
      <w:r w:rsidR="009201DE">
        <w:t>examples of its application in the iCity-ORF project</w:t>
      </w:r>
      <w:r w:rsidR="005C07DD">
        <w:t xml:space="preserve"> and recommendations for its implementation and maintenance are included</w:t>
      </w:r>
      <w:r w:rsidR="009201DE">
        <w:t>.</w:t>
      </w:r>
      <w:r>
        <w:t xml:space="preserve"> </w:t>
      </w:r>
    </w:p>
    <w:p w14:paraId="564A43AB" w14:textId="4D7AB372" w:rsidR="009201DE" w:rsidRDefault="009201DE" w:rsidP="00EA354A">
      <w:r>
        <w:t>The intended semantics of the ontolog</w:t>
      </w:r>
      <w:r w:rsidR="005C07DD">
        <w:t>ies’</w:t>
      </w:r>
      <w:r>
        <w:t xml:space="preserve"> concepts are described in natural language</w:t>
      </w:r>
      <w:r w:rsidR="005C07DD">
        <w:t xml:space="preserve"> with </w:t>
      </w:r>
      <w:r>
        <w:t>an overview of the</w:t>
      </w:r>
      <w:r w:rsidR="005C07DD">
        <w:t xml:space="preserve"> formal</w:t>
      </w:r>
      <w:r w:rsidR="00677C22">
        <w:t xml:space="preserve"> </w:t>
      </w:r>
      <w:r>
        <w:t>axioms that capture, or in some cases approximate, this semantics.</w:t>
      </w:r>
      <w:r w:rsidR="00677C22">
        <w:t xml:space="preserve"> The iCity </w:t>
      </w:r>
      <w:r w:rsidR="00710B25">
        <w:t xml:space="preserve">TPSO </w:t>
      </w:r>
      <w:r w:rsidR="005F681C">
        <w:t xml:space="preserve">is made up of </w:t>
      </w:r>
      <w:r w:rsidR="00677C22">
        <w:t xml:space="preserve">ontologies </w:t>
      </w:r>
      <w:r w:rsidR="005F681C">
        <w:t xml:space="preserve">that </w:t>
      </w:r>
      <w:r w:rsidR="00677C22">
        <w:t>are axiomatized in OWL 2</w:t>
      </w:r>
      <w:r w:rsidR="001608B3">
        <w:t xml:space="preserve"> </w:t>
      </w:r>
      <w:r w:rsidR="001608B3">
        <w:fldChar w:fldCharType="begin"/>
      </w:r>
      <w:r w:rsidR="001608B3">
        <w:instrText xml:space="preserve"> ADDIN EN.CITE &lt;EndNote&gt;&lt;Cite&gt;&lt;Author&gt;Grau&lt;/Author&gt;&lt;Year&gt;2008&lt;/Year&gt;&lt;IDText&gt;OWL 2: The next step for OWL&lt;/IDText&gt;&lt;DisplayText&gt;[2]&lt;/DisplayText&gt;&lt;record&gt;&lt;isbn&gt;1570-8268&lt;/isbn&gt;&lt;titles&gt;&lt;title&gt;OWL 2: The next step for OWL&lt;/title&gt;&lt;secondary-title&gt;Journal of Web Semantics&lt;/secondary-title&gt;&lt;/titles&gt;&lt;pages&gt;309-322&lt;/pages&gt;&lt;number&gt;4&lt;/number&gt;&lt;contributors&gt;&lt;authors&gt;&lt;author&gt;Grau, Bernardo Cuenca&lt;/author&gt;&lt;author&gt;Horrocks, Ian&lt;/author&gt;&lt;author&gt;Motik, Boris&lt;/author&gt;&lt;author&gt;Parsia, Bijan&lt;/author&gt;&lt;author&gt;Patel-Schneider, Peter&lt;/author&gt;&lt;author&gt;Sattler, Ulrike&lt;/author&gt;&lt;/authors&gt;&lt;/contributors&gt;&lt;added-date format="utc"&gt;1581532985&lt;/added-date&gt;&lt;ref-type name="Journal Article"&gt;17&lt;/ref-type&gt;&lt;dates&gt;&lt;year&gt;2008&lt;/year&gt;&lt;/dates&gt;&lt;rec-number&gt;53&lt;/rec-number&gt;&lt;last-updated-date format="utc"&gt;1581532985&lt;/last-updated-date&gt;&lt;volume&gt;6&lt;/volume&gt;&lt;/record&gt;&lt;/Cite&gt;&lt;/EndNote&gt;</w:instrText>
      </w:r>
      <w:r w:rsidR="001608B3">
        <w:fldChar w:fldCharType="separate"/>
      </w:r>
      <w:r w:rsidR="001608B3">
        <w:rPr>
          <w:noProof/>
        </w:rPr>
        <w:t>[2]</w:t>
      </w:r>
      <w:r w:rsidR="001608B3">
        <w:fldChar w:fldCharType="end"/>
      </w:r>
      <w:r w:rsidR="00677C22">
        <w:t xml:space="preserve">. </w:t>
      </w:r>
      <w:r>
        <w:t xml:space="preserve">This report does not </w:t>
      </w:r>
      <w:r w:rsidR="00403B49">
        <w:t>go into detail addressing the concepts defined in reused</w:t>
      </w:r>
      <w:r w:rsidR="00710B25">
        <w:t xml:space="preserve"> (imported)</w:t>
      </w:r>
      <w:r w:rsidR="00A526A1">
        <w:t>, external</w:t>
      </w:r>
      <w:r w:rsidR="00403B49">
        <w:t xml:space="preserve"> ontologies, except where necessary to describe concepts </w:t>
      </w:r>
      <w:r w:rsidR="005B758E">
        <w:t>introduced</w:t>
      </w:r>
      <w:r w:rsidR="00403B49">
        <w:t xml:space="preserve"> in the </w:t>
      </w:r>
      <w:r w:rsidR="00C049AD">
        <w:t>iCity TPSO</w:t>
      </w:r>
      <w:r w:rsidR="00403B49">
        <w:t>. The reader is referred to the original documentation for these ontologies as required.</w:t>
      </w:r>
    </w:p>
    <w:p w14:paraId="14537964" w14:textId="77777777" w:rsidR="00196B6E" w:rsidRPr="009B6F55" w:rsidRDefault="00196B6E" w:rsidP="00EA354A">
      <w:pPr>
        <w:pStyle w:val="Heading1"/>
      </w:pPr>
      <w:bookmarkStart w:id="34" w:name="_Toc35948832"/>
      <w:r w:rsidRPr="009B6F55">
        <w:lastRenderedPageBreak/>
        <w:t>Role of the Ontology</w:t>
      </w:r>
      <w:bookmarkEnd w:id="34"/>
    </w:p>
    <w:p w14:paraId="4DA72896" w14:textId="1D44A723" w:rsidR="00860FAE" w:rsidRDefault="008750E6" w:rsidP="00EA354A">
      <w:r>
        <w:t>All</w:t>
      </w:r>
      <w:r w:rsidR="007C0DC2">
        <w:t xml:space="preserve"> of t</w:t>
      </w:r>
      <w:r w:rsidR="00DA0EFA">
        <w:t>h</w:t>
      </w:r>
      <w:r w:rsidR="00C92A26">
        <w:t xml:space="preserve">e projects within </w:t>
      </w:r>
      <w:r w:rsidR="00395239">
        <w:t xml:space="preserve">the </w:t>
      </w:r>
      <w:r w:rsidR="00C92A26">
        <w:t>iCity</w:t>
      </w:r>
      <w:r>
        <w:t>-ORF</w:t>
      </w:r>
      <w:r w:rsidR="00C92A26">
        <w:t xml:space="preserve"> </w:t>
      </w:r>
      <w:r w:rsidR="00395239">
        <w:t xml:space="preserve">project </w:t>
      </w:r>
      <w:r w:rsidR="00C92A26">
        <w:t xml:space="preserve">are situated </w:t>
      </w:r>
      <w:r w:rsidR="00DA0EFA">
        <w:t xml:space="preserve">in the urban domain, therefore it is not surprising to find many common concepts between them. </w:t>
      </w:r>
      <w:r w:rsidR="007F3308">
        <w:t>As such, it</w:t>
      </w:r>
      <w:r w:rsidR="00DA0EFA">
        <w:t xml:space="preserve"> stands to reason that some integration between the different applications should be possible. For example, if data is collected about the population, it should be usable by </w:t>
      </w:r>
      <w:r w:rsidR="007F3308">
        <w:t>various</w:t>
      </w:r>
      <w:r w:rsidR="00DA0EFA">
        <w:t xml:space="preserve"> simulations</w:t>
      </w:r>
      <w:r w:rsidR="007F3308">
        <w:t xml:space="preserve"> such as ILUTE </w:t>
      </w:r>
      <w:r w:rsidR="00BF257D">
        <w:fldChar w:fldCharType="begin"/>
      </w:r>
      <w:r w:rsidR="001608B3">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F257D">
        <w:fldChar w:fldCharType="separate"/>
      </w:r>
      <w:r w:rsidR="001608B3">
        <w:rPr>
          <w:noProof/>
        </w:rPr>
        <w:t>[3]</w:t>
      </w:r>
      <w:r w:rsidR="00BF257D">
        <w:fldChar w:fldCharType="end"/>
      </w:r>
      <w:r w:rsidR="00DA0EFA">
        <w:t xml:space="preserve">, </w:t>
      </w:r>
      <w:r w:rsidR="00395239">
        <w:t>and</w:t>
      </w:r>
      <w:r w:rsidR="00DA0EFA">
        <w:t xml:space="preserve"> also by the projects developing analysis tools, such as the smart parking app</w:t>
      </w:r>
      <w:r w:rsidR="007C0DC2">
        <w:t>lication</w:t>
      </w:r>
      <w:r w:rsidR="00DA0EFA">
        <w:t xml:space="preserve">. </w:t>
      </w:r>
      <w:r w:rsidR="00850F4D">
        <w:t>On the other hand</w:t>
      </w:r>
      <w:r w:rsidR="00DA0EFA">
        <w:t xml:space="preserve">, there is </w:t>
      </w:r>
      <w:r w:rsidR="009F11B5">
        <w:t xml:space="preserve">also </w:t>
      </w:r>
      <w:r w:rsidR="00DA0EFA">
        <w:t>ambiguity in how different concepts are used</w:t>
      </w:r>
      <w:r w:rsidR="003F6A24">
        <w:t>;</w:t>
      </w:r>
      <w:r w:rsidR="00DA0EFA">
        <w:t xml:space="preserve"> the same concept may be defined differently in different applications. This provides a challenge </w:t>
      </w:r>
      <w:r w:rsidR="00FD590F">
        <w:t>not only for integration of the iCity applications, bu</w:t>
      </w:r>
      <w:r w:rsidR="00577F14">
        <w:t xml:space="preserve">t for </w:t>
      </w:r>
      <w:r w:rsidR="00395239">
        <w:t xml:space="preserve">the </w:t>
      </w:r>
      <w:r w:rsidR="00577F14">
        <w:t>shar</w:t>
      </w:r>
      <w:r w:rsidR="00395239">
        <w:t>e</w:t>
      </w:r>
      <w:r w:rsidR="00577F14">
        <w:t>ability</w:t>
      </w:r>
      <w:r w:rsidR="003F6A24">
        <w:t xml:space="preserve"> and reuse</w:t>
      </w:r>
      <w:r w:rsidR="00577F14">
        <w:t xml:space="preserve"> of results: i</w:t>
      </w:r>
      <w:r w:rsidR="00FD590F">
        <w:t xml:space="preserve">f the knowledge generated by </w:t>
      </w:r>
      <w:r w:rsidR="00395239">
        <w:t xml:space="preserve">the </w:t>
      </w:r>
      <w:r w:rsidR="00FD590F">
        <w:t xml:space="preserve">iCity </w:t>
      </w:r>
      <w:r w:rsidR="00395239">
        <w:t xml:space="preserve">projects </w:t>
      </w:r>
      <w:r w:rsidR="00FD590F">
        <w:t xml:space="preserve">is not defined sufficiently, it will be difficult for any other researchers to understand and leverage it. </w:t>
      </w:r>
    </w:p>
    <w:p w14:paraId="2C0844FC" w14:textId="15CD24C0" w:rsidR="00860FAE" w:rsidRDefault="003F6A24" w:rsidP="00EA354A">
      <w:r>
        <w:t xml:space="preserve">The key purpose of the iCity </w:t>
      </w:r>
      <w:r w:rsidR="00395239">
        <w:t>TPSO</w:t>
      </w:r>
      <w:r>
        <w:t xml:space="preserve"> is to address these challenges of data integration and reuse.</w:t>
      </w:r>
      <w:r w:rsidR="00860FAE">
        <w:t xml:space="preserve"> </w:t>
      </w:r>
      <w:r w:rsidR="00663DB9">
        <w:t xml:space="preserve">The iCity </w:t>
      </w:r>
      <w:r w:rsidR="00395239">
        <w:t>TPSO</w:t>
      </w:r>
      <w:r w:rsidR="00663DB9">
        <w:t xml:space="preserve"> provides a common set of terms with which data can be stored and accessed. </w:t>
      </w:r>
      <w:r w:rsidR="00395239">
        <w:t>Ontologies</w:t>
      </w:r>
      <w:r w:rsidR="009F11B5">
        <w:t xml:space="preserve"> </w:t>
      </w:r>
      <w:r w:rsidR="00395239">
        <w:t xml:space="preserve">are able </w:t>
      </w:r>
      <w:r w:rsidR="009F11B5">
        <w:t>resolve any ambiguities and disagreements between terms by defining a common set of concepts that completely captures the domain, with agreed-upon definitions. In the case that two applications attribute a different meaning to the same term, the result will be two distinct terms with distinct, precisely defined meanings. In this way</w:t>
      </w:r>
      <w:r w:rsidR="00395239">
        <w:t>,</w:t>
      </w:r>
      <w:r w:rsidR="009F11B5">
        <w:t xml:space="preserve"> we can recognize these differences and clearly identify the relationships between different concepts. </w:t>
      </w:r>
      <w:r w:rsidR="009D5D8F">
        <w:t xml:space="preserve">The identification of relationships may also serve to uncover synergies between the projects, by illustrating how data from one project may serve to inform the work of another. </w:t>
      </w:r>
      <w:r w:rsidR="009F11B5">
        <w:t xml:space="preserve">The </w:t>
      </w:r>
      <w:r w:rsidR="00395239">
        <w:t>iCity TPSO</w:t>
      </w:r>
      <w:r w:rsidR="009F11B5">
        <w:t xml:space="preserve"> will be used to organize and describe data within the iCity</w:t>
      </w:r>
      <w:r w:rsidR="00395239">
        <w:t>-ORF</w:t>
      </w:r>
      <w:r w:rsidR="009F11B5">
        <w:t xml:space="preserve"> project. </w:t>
      </w:r>
    </w:p>
    <w:p w14:paraId="3886168F" w14:textId="54966701" w:rsidR="004D3B2F" w:rsidRDefault="00C75323" w:rsidP="00EA354A">
      <w:r>
        <w:t>One</w:t>
      </w:r>
      <w:r w:rsidR="009F11B5">
        <w:t xml:space="preserve"> resulting artifact</w:t>
      </w:r>
      <w:r>
        <w:t xml:space="preserve"> of </w:t>
      </w:r>
      <w:r w:rsidR="00A40FF5">
        <w:t>this effort</w:t>
      </w:r>
      <w:r w:rsidR="00663DB9">
        <w:t xml:space="preserve"> will take the form of a triple-store(s)</w:t>
      </w:r>
      <w:r w:rsidR="004D3B2F">
        <w:t>,</w:t>
      </w:r>
      <w:r w:rsidR="00663DB9">
        <w:t xml:space="preserve"> </w:t>
      </w:r>
      <w:r w:rsidR="00A40FF5">
        <w:t xml:space="preserve">often referred to as a </w:t>
      </w:r>
      <w:r w:rsidR="00A40FF5">
        <w:rPr>
          <w:i/>
        </w:rPr>
        <w:t>knowledge base</w:t>
      </w:r>
      <w:r w:rsidR="00A40FF5">
        <w:t xml:space="preserve">, </w:t>
      </w:r>
      <w:r w:rsidR="00663DB9">
        <w:t>cr</w:t>
      </w:r>
      <w:r w:rsidR="004D3B2F">
        <w:t>e</w:t>
      </w:r>
      <w:r w:rsidR="00663DB9">
        <w:t>ated by mapping data from the iCity</w:t>
      </w:r>
      <w:r w:rsidR="00772CE9">
        <w:t>-ORF</w:t>
      </w:r>
      <w:r w:rsidR="00663DB9">
        <w:t xml:space="preserve"> </w:t>
      </w:r>
      <w:r w:rsidR="009F11B5">
        <w:t>applications to the agreed-upon terminology defined in the</w:t>
      </w:r>
      <w:r w:rsidR="00663DB9">
        <w:t xml:space="preserve"> iCity </w:t>
      </w:r>
      <w:r w:rsidR="00A40FF5">
        <w:t>TPSO</w:t>
      </w:r>
      <w:r w:rsidR="00663DB9">
        <w:t xml:space="preserve">. </w:t>
      </w:r>
      <w:r w:rsidR="00860FAE">
        <w:t xml:space="preserve">In future work, an alternative architecture may be explored wherein some or all of the data is maintained in its original location, such as a relational database, and accessed via mappings to the ontology. </w:t>
      </w:r>
      <w:r w:rsidR="004D3B2F">
        <w:t xml:space="preserve">The </w:t>
      </w:r>
      <w:r w:rsidR="002E7622">
        <w:t xml:space="preserve">high-level </w:t>
      </w:r>
      <w:r w:rsidR="004D3B2F">
        <w:t xml:space="preserve">architecture </w:t>
      </w:r>
      <w:r w:rsidR="00BE6A2E">
        <w:t xml:space="preserve">for the ontology’s implementation in the context of the </w:t>
      </w:r>
      <w:r w:rsidR="004D3B2F">
        <w:t>iCity</w:t>
      </w:r>
      <w:r w:rsidR="00772CE9">
        <w:t>-ORF</w:t>
      </w:r>
      <w:r w:rsidR="004D3B2F">
        <w:t xml:space="preserve"> project</w:t>
      </w:r>
      <w:r w:rsidR="00BE7EDE">
        <w:t xml:space="preserve"> </w:t>
      </w:r>
      <w:r w:rsidR="004D3B2F">
        <w:t>is illustrated in</w:t>
      </w:r>
      <w:r w:rsidR="00F367B8">
        <w:t xml:space="preserve"> </w:t>
      </w:r>
      <w:r w:rsidR="00F367B8">
        <w:fldChar w:fldCharType="begin"/>
      </w:r>
      <w:r w:rsidR="00F367B8">
        <w:instrText xml:space="preserve"> REF _Ref520811821 \h </w:instrText>
      </w:r>
      <w:r w:rsidR="00F367B8">
        <w:fldChar w:fldCharType="separate"/>
      </w:r>
      <w:r w:rsidR="005A6FB2">
        <w:t xml:space="preserve">Figure </w:t>
      </w:r>
      <w:r w:rsidR="005A6FB2">
        <w:rPr>
          <w:noProof/>
        </w:rPr>
        <w:t>1</w:t>
      </w:r>
      <w:r w:rsidR="00F367B8">
        <w:fldChar w:fldCharType="end"/>
      </w:r>
      <w:r w:rsidR="004D3B2F">
        <w:t>.</w:t>
      </w:r>
    </w:p>
    <w:p w14:paraId="0B1C365B" w14:textId="3EB02893" w:rsidR="00663DB9" w:rsidRDefault="00860FAE" w:rsidP="00EA354A">
      <w:r>
        <w:t xml:space="preserve">Another </w:t>
      </w:r>
      <w:r w:rsidR="009D5D8F">
        <w:t>intended use</w:t>
      </w:r>
      <w:r>
        <w:t xml:space="preserve"> of the </w:t>
      </w:r>
      <w:r w:rsidR="009D5D8F">
        <w:t>iCity TPSO</w:t>
      </w:r>
      <w:r>
        <w:t xml:space="preserve"> is to support automated reasoning. Owing to the formal logic that the ontology is encoded in, its axioms are capable of supporting data validation and </w:t>
      </w:r>
      <w:r>
        <w:lastRenderedPageBreak/>
        <w:t>inference of the information stored in the knowledge base.</w:t>
      </w:r>
      <w:r w:rsidR="009D5D8F">
        <w:t xml:space="preserve"> </w:t>
      </w:r>
      <w:r w:rsidR="00BE6A2E">
        <w:t>T</w:t>
      </w:r>
      <w:r w:rsidR="007E02F9">
        <w:t>he precise and formal nature of the ontolog</w:t>
      </w:r>
      <w:r w:rsidR="009D5D8F">
        <w:t xml:space="preserve">ies are able </w:t>
      </w:r>
      <w:r w:rsidR="007E02F9">
        <w:t xml:space="preserve">support the services such as inference and data validation. Based on the definitions, we may be able to infer new information that was not originally part of the knowledge base. Data validation is supported as a result of the consistency-checking mechanism. </w:t>
      </w:r>
      <w:r w:rsidR="009D5D8F">
        <w:t>At the time of this writing, applications focused on automated reasoning with the iCity TPSO have not been explored in detail.</w:t>
      </w:r>
    </w:p>
    <w:p w14:paraId="545E02B2" w14:textId="2F34C612" w:rsidR="007E02F9" w:rsidRDefault="007E02F9" w:rsidP="00EA354A"/>
    <w:p w14:paraId="70A3E61B" w14:textId="1CDDDD51" w:rsidR="00F367B8" w:rsidRDefault="002E7622" w:rsidP="00F367B8">
      <w:pPr>
        <w:keepNext/>
      </w:pPr>
      <w:r w:rsidRPr="002E7622">
        <w:rPr>
          <w:noProof/>
        </w:rPr>
        <w:drawing>
          <wp:inline distT="0" distB="0" distL="0" distR="0" wp14:anchorId="06803F60" wp14:editId="18E6B2C8">
            <wp:extent cx="594360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2410"/>
                    </a:xfrm>
                    <a:prstGeom prst="rect">
                      <a:avLst/>
                    </a:prstGeom>
                  </pic:spPr>
                </pic:pic>
              </a:graphicData>
            </a:graphic>
          </wp:inline>
        </w:drawing>
      </w:r>
    </w:p>
    <w:p w14:paraId="7FE2FAB9" w14:textId="69713603" w:rsidR="004A370E" w:rsidRDefault="00F367B8" w:rsidP="00F367B8">
      <w:pPr>
        <w:pStyle w:val="Caption"/>
      </w:pPr>
      <w:bookmarkStart w:id="35" w:name="_Ref520811821"/>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3D53CD">
        <w:rPr>
          <w:noProof/>
        </w:rPr>
        <w:t>1</w:t>
      </w:r>
      <w:r w:rsidR="00FA06BD">
        <w:rPr>
          <w:noProof/>
        </w:rPr>
        <w:fldChar w:fldCharType="end"/>
      </w:r>
      <w:bookmarkEnd w:id="35"/>
      <w:r>
        <w:t xml:space="preserve">: iCity Knowledge Base </w:t>
      </w:r>
      <w:r w:rsidR="002E7622">
        <w:t xml:space="preserve">High-Level </w:t>
      </w:r>
      <w:r>
        <w:t>Architecture</w:t>
      </w:r>
    </w:p>
    <w:p w14:paraId="52EB3871" w14:textId="405DCC66" w:rsidR="006A044F" w:rsidRDefault="006A044F" w:rsidP="00EA354A">
      <w:pPr>
        <w:pStyle w:val="Heading1"/>
      </w:pPr>
      <w:bookmarkStart w:id="36" w:name="_Toc35948833"/>
      <w:bookmarkStart w:id="37" w:name="_Ref462673081"/>
      <w:r>
        <w:t xml:space="preserve">Development </w:t>
      </w:r>
      <w:r w:rsidR="00A0372F">
        <w:t>Approach</w:t>
      </w:r>
      <w:bookmarkEnd w:id="36"/>
    </w:p>
    <w:p w14:paraId="4A0B1015" w14:textId="0B600747" w:rsidR="005F7DA5" w:rsidRDefault="00E53C87" w:rsidP="00E53C87">
      <w:pPr>
        <w:rPr>
          <w:lang w:val="en-US" w:bidi="en-US"/>
        </w:rPr>
      </w:pPr>
      <w:r w:rsidRPr="00E53C87">
        <w:rPr>
          <w:lang w:val="en-US" w:bidi="en-US"/>
        </w:rPr>
        <w:t xml:space="preserve">The </w:t>
      </w:r>
      <w:r w:rsidR="006A04CD">
        <w:rPr>
          <w:lang w:val="en-US" w:bidi="en-US"/>
        </w:rPr>
        <w:t xml:space="preserve">ontologies presented in this report </w:t>
      </w:r>
      <w:r w:rsidR="007B59DF">
        <w:rPr>
          <w:lang w:val="en-US" w:bidi="en-US"/>
        </w:rPr>
        <w:t xml:space="preserve">have been developed </w:t>
      </w:r>
      <w:r w:rsidR="00BF61FF">
        <w:rPr>
          <w:lang w:val="en-US" w:bidi="en-US"/>
        </w:rPr>
        <w:t>based on</w:t>
      </w:r>
      <w:r w:rsidR="00493FE1">
        <w:rPr>
          <w:lang w:val="en-US" w:bidi="en-US"/>
        </w:rPr>
        <w:t xml:space="preserve"> the guidelines for ontology development set out by </w:t>
      </w:r>
      <w:r w:rsidR="0004677B">
        <w:rPr>
          <w:lang w:val="en-US" w:bidi="en-US"/>
        </w:rPr>
        <w:t xml:space="preserve">both </w:t>
      </w:r>
      <w:r w:rsidR="006B06D3">
        <w:rPr>
          <w:lang w:val="en-US" w:bidi="en-US"/>
        </w:rPr>
        <w:fldChar w:fldCharType="begin"/>
      </w:r>
      <w:r w:rsidR="001608B3">
        <w:rPr>
          <w:lang w:val="en-US" w:bidi="en-US"/>
        </w:rPr>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6B06D3">
        <w:rPr>
          <w:lang w:val="en-US" w:bidi="en-US"/>
        </w:rPr>
        <w:fldChar w:fldCharType="separate"/>
      </w:r>
      <w:r w:rsidR="001608B3">
        <w:rPr>
          <w:noProof/>
          <w:lang w:val="en-US" w:bidi="en-US"/>
        </w:rPr>
        <w:t>[4]</w:t>
      </w:r>
      <w:r w:rsidR="006B06D3">
        <w:rPr>
          <w:lang w:val="en-US" w:bidi="en-US"/>
        </w:rPr>
        <w:fldChar w:fldCharType="end"/>
      </w:r>
      <w:r w:rsidR="006B06D3">
        <w:rPr>
          <w:lang w:val="en-US" w:bidi="en-US"/>
        </w:rPr>
        <w:t xml:space="preserve"> </w:t>
      </w:r>
      <w:r w:rsidR="0004677B">
        <w:rPr>
          <w:lang w:val="en-US" w:bidi="en-US"/>
        </w:rPr>
        <w:t>and</w:t>
      </w:r>
      <w:r w:rsidR="006B06D3">
        <w:rPr>
          <w:lang w:val="en-US" w:bidi="en-US"/>
        </w:rPr>
        <w:t xml:space="preserve"> </w:t>
      </w:r>
      <w:r w:rsidR="006B06D3">
        <w:rPr>
          <w:lang w:val="en-US" w:bidi="en-US"/>
        </w:rPr>
        <w:fldChar w:fldCharType="begin"/>
      </w:r>
      <w:r w:rsidR="001608B3">
        <w:rPr>
          <w:lang w:val="en-US" w:bidi="en-US"/>
        </w:rPr>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6B06D3">
        <w:rPr>
          <w:lang w:val="en-US" w:bidi="en-US"/>
        </w:rPr>
        <w:fldChar w:fldCharType="separate"/>
      </w:r>
      <w:r w:rsidR="001608B3">
        <w:rPr>
          <w:noProof/>
          <w:lang w:val="en-US" w:bidi="en-US"/>
        </w:rPr>
        <w:t>[5]</w:t>
      </w:r>
      <w:r w:rsidR="006B06D3">
        <w:rPr>
          <w:lang w:val="en-US" w:bidi="en-US"/>
        </w:rPr>
        <w:fldChar w:fldCharType="end"/>
      </w:r>
      <w:r w:rsidR="00493FE1">
        <w:rPr>
          <w:lang w:val="en-US" w:bidi="en-US"/>
        </w:rPr>
        <w:t>.</w:t>
      </w:r>
      <w:r w:rsidR="00416D5D">
        <w:rPr>
          <w:lang w:val="en-US" w:bidi="en-US"/>
        </w:rPr>
        <w:t xml:space="preserve"> </w:t>
      </w:r>
      <w:r w:rsidR="001C7E03">
        <w:rPr>
          <w:lang w:val="en-US" w:bidi="en-US"/>
        </w:rPr>
        <w:t>This combined approach may be described in terms of</w:t>
      </w:r>
      <w:r w:rsidR="00416D5D">
        <w:rPr>
          <w:lang w:val="en-US" w:bidi="en-US"/>
        </w:rPr>
        <w:t xml:space="preserve"> </w:t>
      </w:r>
      <w:r w:rsidR="00EF3A11">
        <w:rPr>
          <w:lang w:val="en-US" w:bidi="en-US"/>
        </w:rPr>
        <w:t xml:space="preserve">the </w:t>
      </w:r>
      <w:r w:rsidR="001C7E03">
        <w:rPr>
          <w:lang w:val="en-US" w:bidi="en-US"/>
        </w:rPr>
        <w:t xml:space="preserve">following </w:t>
      </w:r>
      <w:r w:rsidR="00EF3A11">
        <w:rPr>
          <w:lang w:val="en-US" w:bidi="en-US"/>
        </w:rPr>
        <w:t xml:space="preserve">six </w:t>
      </w:r>
      <w:r w:rsidR="001C7E03">
        <w:rPr>
          <w:lang w:val="en-US" w:bidi="en-US"/>
        </w:rPr>
        <w:t>activities</w:t>
      </w:r>
      <w:r w:rsidR="00EF3A11">
        <w:rPr>
          <w:lang w:val="en-US" w:bidi="en-US"/>
        </w:rPr>
        <w:t xml:space="preserve">, the outcomes </w:t>
      </w:r>
      <w:r w:rsidR="001C7E03">
        <w:rPr>
          <w:lang w:val="en-US" w:bidi="en-US"/>
        </w:rPr>
        <w:t>of which are outlined in subsequent sections of this report.</w:t>
      </w:r>
    </w:p>
    <w:p w14:paraId="6E1691B7" w14:textId="528561DD" w:rsidR="005F7DA5" w:rsidRDefault="005F7DA5" w:rsidP="007517AF">
      <w:pPr>
        <w:pStyle w:val="ListParagraph"/>
        <w:numPr>
          <w:ilvl w:val="0"/>
          <w:numId w:val="30"/>
        </w:numPr>
      </w:pPr>
      <w:r>
        <w:t>Requirements gather</w:t>
      </w:r>
      <w:r w:rsidR="001C7E03">
        <w:t xml:space="preserve">: developing a clear understanding of the domain and required scope of the ontology. This activity is facilitated with the identification of motivating scenarios and eventually made more precise with the specification of Competency Questions. Competency Questions are queries that the ontology should be capable of representing </w:t>
      </w:r>
      <w:r w:rsidR="001C7E03">
        <w:lastRenderedPageBreak/>
        <w:t>and answerin</w:t>
      </w:r>
      <w:r w:rsidR="006B06D3">
        <w:t>g and may be thought of as analogous to functional requirements in Software Engineering.</w:t>
      </w:r>
    </w:p>
    <w:p w14:paraId="41B0D6D5" w14:textId="1AEE4BCA" w:rsidR="005F7DA5" w:rsidRDefault="006B06D3" w:rsidP="007517AF">
      <w:pPr>
        <w:pStyle w:val="ListParagraph"/>
        <w:numPr>
          <w:ilvl w:val="0"/>
          <w:numId w:val="30"/>
        </w:numPr>
      </w:pPr>
      <w:r>
        <w:t xml:space="preserve">Reuse: where possible, ontologies that </w:t>
      </w:r>
      <w:r w:rsidR="00E60348">
        <w:t>are</w:t>
      </w:r>
      <w:r>
        <w:t xml:space="preserve"> suitable for reuse to (partially) satisf</w:t>
      </w:r>
      <w:r w:rsidR="00061215">
        <w:t>y</w:t>
      </w:r>
      <w:r>
        <w:t xml:space="preserve"> the requirements </w:t>
      </w:r>
      <w:r w:rsidR="00061215">
        <w:t>are</w:t>
      </w:r>
      <w:r>
        <w:t xml:space="preserve"> identified. </w:t>
      </w:r>
      <w:r w:rsidR="00061215">
        <w:t>T</w:t>
      </w:r>
      <w:r>
        <w:t>he reuse of existing vocabularies</w:t>
      </w:r>
      <w:r w:rsidR="00061215">
        <w:t xml:space="preserve">, </w:t>
      </w:r>
      <w:r>
        <w:t>as appropriate</w:t>
      </w:r>
      <w:r w:rsidR="00061215">
        <w:t>, is also considered</w:t>
      </w:r>
      <w:r>
        <w:t>.</w:t>
      </w:r>
    </w:p>
    <w:p w14:paraId="7E5DBCB7" w14:textId="38A7B050" w:rsidR="007964B7" w:rsidRDefault="006B06D3" w:rsidP="007517AF">
      <w:pPr>
        <w:pStyle w:val="ListParagraph"/>
        <w:numPr>
          <w:ilvl w:val="0"/>
          <w:numId w:val="30"/>
        </w:numPr>
      </w:pPr>
      <w:r>
        <w:t xml:space="preserve">Ontology Design: the </w:t>
      </w:r>
      <w:r w:rsidR="00061215">
        <w:t xml:space="preserve">identification and </w:t>
      </w:r>
      <w:r>
        <w:t xml:space="preserve">definition of classes, the class hierarchy, and properties </w:t>
      </w:r>
      <w:r w:rsidR="00061215">
        <w:t>is</w:t>
      </w:r>
      <w:r>
        <w:t xml:space="preserve"> tightly linked and iterative, rather than sequential as described by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t xml:space="preserve">. These terms </w:t>
      </w:r>
      <w:r w:rsidR="00061215">
        <w:t>are</w:t>
      </w:r>
      <w:r>
        <w:t xml:space="preserve"> identified with a </w:t>
      </w:r>
      <w:r w:rsidR="0013726F">
        <w:t>middle-out</w:t>
      </w:r>
      <w:r>
        <w:t xml:space="preserve"> approach: </w:t>
      </w:r>
      <w:r w:rsidR="0013726F">
        <w:t xml:space="preserve">a compromise between a </w:t>
      </w:r>
      <w:r>
        <w:t xml:space="preserve">bottom-up </w:t>
      </w:r>
      <w:r w:rsidR="0013726F">
        <w:t>and top-down approach to identifying the key terms</w:t>
      </w:r>
      <w:r w:rsidR="00A855CB">
        <w:t xml:space="preserve"> as suggested by </w:t>
      </w:r>
      <w:r w:rsidR="00A855CB">
        <w:fldChar w:fldCharType="begin"/>
      </w:r>
      <w:r w:rsidR="00A855CB">
        <w:instrText xml:space="preserve"> ADDIN EN.CITE &lt;EndNote&gt;&lt;Cite&gt;&lt;Author&gt;Uschold&lt;/Author&gt;&lt;Year&gt;1996&lt;/Year&gt;&lt;IDText&gt;Ontologies: Principles, methods and applications&lt;/IDText&gt;&lt;DisplayText&gt;[5]&lt;/DisplayText&gt;&lt;record&gt;&lt;isbn&gt;1469-8005&lt;/isbn&gt;&lt;titles&gt;&lt;title&gt;Ontologies: Principles, methods and applications&lt;/title&gt;&lt;secondary-title&gt;The knowledge engineering review&lt;/secondary-title&gt;&lt;/titles&gt;&lt;pages&gt;93-136&lt;/pages&gt;&lt;number&gt;2&lt;/number&gt;&lt;contributors&gt;&lt;authors&gt;&lt;author&gt;Uschold, Mike&lt;/author&gt;&lt;author&gt;Gruninger, Michael&lt;/author&gt;&lt;/authors&gt;&lt;/contributors&gt;&lt;added-date format="utc"&gt;1569934015&lt;/added-date&gt;&lt;ref-type name="Journal Article"&gt;17&lt;/ref-type&gt;&lt;dates&gt;&lt;year&gt;1996&lt;/year&gt;&lt;/dates&gt;&lt;rec-number&gt;41&lt;/rec-number&gt;&lt;last-updated-date format="utc"&gt;1569934015&lt;/last-updated-date&gt;&lt;volume&gt;11&lt;/volume&gt;&lt;/record&gt;&lt;/Cite&gt;&lt;/EndNote&gt;</w:instrText>
      </w:r>
      <w:r w:rsidR="00A855CB">
        <w:fldChar w:fldCharType="separate"/>
      </w:r>
      <w:r w:rsidR="00A855CB">
        <w:rPr>
          <w:noProof/>
        </w:rPr>
        <w:t>[5]</w:t>
      </w:r>
      <w:r w:rsidR="00A855CB">
        <w:fldChar w:fldCharType="end"/>
      </w:r>
      <w:r>
        <w:t>. The r</w:t>
      </w:r>
      <w:r w:rsidR="007964B7">
        <w:t>eference to “facets” and “slots”</w:t>
      </w:r>
      <w:r>
        <w:t xml:space="preserve"> </w:t>
      </w:r>
      <w:r w:rsidR="00DE747E">
        <w:t>by</w:t>
      </w:r>
      <w:r>
        <w:t xml:space="preserve"> </w:t>
      </w:r>
      <w:r w:rsidR="00DE747E">
        <w:fldChar w:fldCharType="begin"/>
      </w:r>
      <w:r w:rsidR="001608B3">
        <w:instrText xml:space="preserve"> ADDIN EN.CITE &lt;EndNote&gt;&lt;Cite&gt;&lt;Author&gt;Noy&lt;/Author&gt;&lt;Year&gt;2001&lt;/Year&gt;&lt;IDText&gt;Ontology development 101: A guide to creating your first ontology&lt;/IDText&gt;&lt;DisplayText&gt;[4]&lt;/DisplayText&gt;&lt;record&gt;&lt;titles&gt;&lt;title&gt;Ontology development 101: A guide to creating your first ontology&lt;/title&gt;&lt;/titles&gt;&lt;contributors&gt;&lt;authors&gt;&lt;author&gt;Noy, Natalya F&lt;/author&gt;&lt;author&gt;McGuinness, Deborah L&lt;/author&gt;&lt;/authors&gt;&lt;/contributors&gt;&lt;added-date format="utc"&gt;1569934026&lt;/added-date&gt;&lt;ref-type name="Generic"&gt;13&lt;/ref-type&gt;&lt;dates&gt;&lt;year&gt;2001&lt;/year&gt;&lt;/dates&gt;&lt;rec-number&gt;42&lt;/rec-number&gt;&lt;publisher&gt;Stanford knowledge systems laboratory technical report KSL-01-05 and …&lt;/publisher&gt;&lt;last-updated-date format="utc"&gt;1569934026&lt;/last-updated-date&gt;&lt;/record&gt;&lt;/Cite&gt;&lt;/EndNote&gt;</w:instrText>
      </w:r>
      <w:r w:rsidR="00DE747E">
        <w:fldChar w:fldCharType="separate"/>
      </w:r>
      <w:r w:rsidR="001608B3">
        <w:rPr>
          <w:noProof/>
        </w:rPr>
        <w:t>[4]</w:t>
      </w:r>
      <w:r w:rsidR="00DE747E">
        <w:fldChar w:fldCharType="end"/>
      </w:r>
      <w:r w:rsidR="00DE747E">
        <w:t xml:space="preserve"> </w:t>
      </w:r>
      <w:r w:rsidR="00061215">
        <w:t>may</w:t>
      </w:r>
      <w:r>
        <w:t xml:space="preserve"> be interpreted as the task of</w:t>
      </w:r>
      <w:r w:rsidR="007964B7">
        <w:t xml:space="preserve"> defining axioms </w:t>
      </w:r>
      <w:r w:rsidR="00C51464">
        <w:t>that relate the classes and properties with one-another</w:t>
      </w:r>
      <w:r w:rsidR="00061215">
        <w:t>, (primarily subsumption and equivalence, but also pertaining to object property characteristics)</w:t>
      </w:r>
      <w:r w:rsidR="00C51464">
        <w:t>.</w:t>
      </w:r>
    </w:p>
    <w:p w14:paraId="21E627BB" w14:textId="5D74AAD3" w:rsidR="00370319" w:rsidRDefault="00370319" w:rsidP="007517AF">
      <w:pPr>
        <w:pStyle w:val="ListParagraph"/>
        <w:numPr>
          <w:ilvl w:val="0"/>
          <w:numId w:val="30"/>
        </w:numPr>
      </w:pPr>
      <w:bookmarkStart w:id="38" w:name="_Ref21706188"/>
      <w:bookmarkStart w:id="39" w:name="_Ref21707177"/>
      <w:bookmarkStart w:id="40" w:name="_Ref22799845"/>
      <w:r>
        <w:t xml:space="preserve">Evaluation: the task of evaluation is an important step that </w:t>
      </w:r>
      <w:r w:rsidR="00146C3E">
        <w:t>is</w:t>
      </w:r>
      <w:r>
        <w:t xml:space="preserve"> addressed in several ways in this project:</w:t>
      </w:r>
    </w:p>
    <w:p w14:paraId="158EE529" w14:textId="6BCE4766" w:rsidR="00370319" w:rsidRDefault="00370319" w:rsidP="007517AF">
      <w:pPr>
        <w:pStyle w:val="ListParagraph"/>
        <w:numPr>
          <w:ilvl w:val="1"/>
          <w:numId w:val="30"/>
        </w:numPr>
      </w:pPr>
      <w:r w:rsidRPr="00091950">
        <w:rPr>
          <w:i/>
        </w:rPr>
        <w:t>Consistency</w:t>
      </w:r>
      <w:r>
        <w:t xml:space="preserve">: </w:t>
      </w:r>
      <w:r w:rsidR="00DE7368">
        <w:t>T</w:t>
      </w:r>
      <w:r>
        <w:t xml:space="preserve">he ontologies shall be classified </w:t>
      </w:r>
      <w:r w:rsidR="00DE7368">
        <w:t xml:space="preserve">using an automated reasoner </w:t>
      </w:r>
      <w:r>
        <w:t xml:space="preserve">to demonstrate consistency of the definitions and absence of unsatisfiable classes. </w:t>
      </w:r>
    </w:p>
    <w:p w14:paraId="25FA2086" w14:textId="77777777" w:rsidR="00370319" w:rsidRDefault="00370319" w:rsidP="007517AF">
      <w:pPr>
        <w:pStyle w:val="ListParagraph"/>
        <w:numPr>
          <w:ilvl w:val="1"/>
          <w:numId w:val="30"/>
        </w:numPr>
      </w:pPr>
      <w:r>
        <w:rPr>
          <w:i/>
        </w:rPr>
        <w:t>Competency:</w:t>
      </w:r>
      <w:r>
        <w:t xml:space="preserve"> The ontologies shall be assessed against the Competency Questions specified in the Requirements stage.</w:t>
      </w:r>
    </w:p>
    <w:p w14:paraId="07BE8B3A" w14:textId="68D66EB9" w:rsidR="00370319" w:rsidRPr="005F7DA5" w:rsidRDefault="00370319" w:rsidP="00E53F9D">
      <w:pPr>
        <w:pStyle w:val="ListParagraph"/>
        <w:numPr>
          <w:ilvl w:val="0"/>
          <w:numId w:val="30"/>
        </w:numPr>
      </w:pPr>
      <w:r w:rsidRPr="00E53F9D">
        <w:t>Application:</w:t>
      </w:r>
      <w:r>
        <w:rPr>
          <w:i/>
        </w:rPr>
        <w:t xml:space="preserve"> </w:t>
      </w:r>
      <w:r>
        <w:t xml:space="preserve">The ontology </w:t>
      </w:r>
      <w:r w:rsidR="00147350">
        <w:t>will</w:t>
      </w:r>
      <w:r>
        <w:t xml:space="preserve"> be applied in a variety of case studies to serve as a concrete demonstration of its viability as a solution for several of the motivating scenarios.</w:t>
      </w:r>
      <w:r w:rsidR="000A327F">
        <w:t xml:space="preserve"> A key aspect in all applications </w:t>
      </w:r>
      <w:r w:rsidR="00147350">
        <w:t>is</w:t>
      </w:r>
      <w:r w:rsidR="000A327F">
        <w:t xml:space="preserve"> the definition of instances</w:t>
      </w:r>
      <w:r w:rsidR="00A178EE">
        <w:t xml:space="preserve"> via the ontology</w:t>
      </w:r>
      <w:r w:rsidR="000A327F">
        <w:t xml:space="preserve">. This </w:t>
      </w:r>
      <w:r w:rsidR="00A178EE">
        <w:t>will be</w:t>
      </w:r>
      <w:r w:rsidR="000A327F">
        <w:t xml:space="preserve"> accomplished with the specification (and materialization) of R2RML mappings from existing data sources to the ontology. These mappings illustrate the adequacy of the ontology to capture data from relevant sources. Th</w:t>
      </w:r>
      <w:r w:rsidR="00610E67">
        <w:t>e</w:t>
      </w:r>
      <w:r w:rsidR="000A327F">
        <w:t xml:space="preserve"> process</w:t>
      </w:r>
      <w:r w:rsidR="00E53F9D">
        <w:t>es involved</w:t>
      </w:r>
      <w:r w:rsidR="000A327F">
        <w:t xml:space="preserve"> </w:t>
      </w:r>
      <w:r w:rsidR="00E53F9D">
        <w:t xml:space="preserve">are </w:t>
      </w:r>
      <w:r w:rsidR="000A327F">
        <w:t>described in greater detail later in the report.</w:t>
      </w:r>
      <w:r>
        <w:t xml:space="preserve"> </w:t>
      </w:r>
    </w:p>
    <w:p w14:paraId="157488CD" w14:textId="77B10EE0" w:rsidR="00EF379A" w:rsidRDefault="00EF379A" w:rsidP="00DE747E">
      <w:pPr>
        <w:pStyle w:val="Heading1"/>
      </w:pPr>
      <w:bookmarkStart w:id="41" w:name="_Toc35948834"/>
      <w:r>
        <w:t>Requirements</w:t>
      </w:r>
      <w:bookmarkEnd w:id="38"/>
      <w:bookmarkEnd w:id="39"/>
      <w:bookmarkEnd w:id="40"/>
      <w:bookmarkEnd w:id="41"/>
    </w:p>
    <w:p w14:paraId="2026B50B" w14:textId="7CB644D8" w:rsidR="0028054A" w:rsidRDefault="00EF3A11" w:rsidP="00E53C87">
      <w:pPr>
        <w:rPr>
          <w:lang w:val="en-US" w:bidi="en-US"/>
        </w:rPr>
      </w:pPr>
      <w:r>
        <w:rPr>
          <w:lang w:val="en-US" w:bidi="en-US"/>
        </w:rPr>
        <w:t xml:space="preserve">In </w:t>
      </w:r>
      <w:r w:rsidR="004E69C9">
        <w:rPr>
          <w:lang w:val="en-US" w:bidi="en-US"/>
        </w:rPr>
        <w:t xml:space="preserve">order </w:t>
      </w:r>
      <w:r>
        <w:rPr>
          <w:lang w:val="en-US" w:bidi="en-US"/>
        </w:rPr>
        <w:t xml:space="preserve">to clarify the domain and scope of an ontology for transportation planning, </w:t>
      </w:r>
      <w:r w:rsidR="00184455">
        <w:rPr>
          <w:lang w:val="en-US" w:bidi="en-US"/>
        </w:rPr>
        <w:t>interviews were conducted and relevant documents were reviewed to reveal</w:t>
      </w:r>
      <w:r w:rsidR="0028054A">
        <w:rPr>
          <w:lang w:val="en-US" w:bidi="en-US"/>
        </w:rPr>
        <w:t xml:space="preserve"> </w:t>
      </w:r>
      <w:r w:rsidR="00414B5E">
        <w:rPr>
          <w:lang w:val="en-US" w:bidi="en-US"/>
        </w:rPr>
        <w:t xml:space="preserve">required </w:t>
      </w:r>
      <w:r w:rsidR="00B94D2C">
        <w:rPr>
          <w:lang w:val="en-US" w:bidi="en-US"/>
        </w:rPr>
        <w:t xml:space="preserve">competency </w:t>
      </w:r>
      <w:r w:rsidR="00414B5E">
        <w:rPr>
          <w:lang w:val="en-US" w:bidi="en-US"/>
        </w:rPr>
        <w:t xml:space="preserve">areas </w:t>
      </w:r>
      <w:r w:rsidR="00B94D2C">
        <w:rPr>
          <w:lang w:val="en-US" w:bidi="en-US"/>
        </w:rPr>
        <w:t xml:space="preserve">in </w:t>
      </w:r>
      <w:r w:rsidR="0028054A">
        <w:rPr>
          <w:lang w:val="en-US" w:bidi="en-US"/>
        </w:rPr>
        <w:t>two key knowledge categories</w:t>
      </w:r>
      <w:r w:rsidR="004E69C9">
        <w:rPr>
          <w:lang w:val="en-US" w:bidi="en-US"/>
        </w:rPr>
        <w:t>: urban system characteristics and urban system behaviour</w:t>
      </w:r>
      <w:r w:rsidR="00B94D2C">
        <w:rPr>
          <w:lang w:val="en-US" w:bidi="en-US"/>
        </w:rPr>
        <w:t>,</w:t>
      </w:r>
      <w:r w:rsidR="004E69C9">
        <w:rPr>
          <w:lang w:val="en-US" w:bidi="en-US"/>
        </w:rPr>
        <w:t xml:space="preserve"> as</w:t>
      </w:r>
      <w:r w:rsidR="00B94D2C">
        <w:rPr>
          <w:lang w:val="en-US" w:bidi="en-US"/>
        </w:rPr>
        <w:t xml:space="preserve"> </w:t>
      </w:r>
      <w:r w:rsidR="00B94D2C">
        <w:rPr>
          <w:lang w:val="en-US" w:bidi="en-US"/>
        </w:rPr>
        <w:lastRenderedPageBreak/>
        <w:t xml:space="preserve">outlined in </w:t>
      </w:r>
      <w:r w:rsidR="00B94D2C">
        <w:rPr>
          <w:lang w:val="en-US" w:bidi="en-US"/>
        </w:rPr>
        <w:fldChar w:fldCharType="begin"/>
      </w:r>
      <w:r w:rsidR="00B94D2C">
        <w:rPr>
          <w:lang w:val="en-US" w:bidi="en-US"/>
        </w:rPr>
        <w:instrText xml:space="preserve"> REF _Ref19780482 \h </w:instrText>
      </w:r>
      <w:r w:rsidR="00B94D2C">
        <w:rPr>
          <w:lang w:val="en-US" w:bidi="en-US"/>
        </w:rPr>
      </w:r>
      <w:r w:rsidR="00B94D2C">
        <w:rPr>
          <w:lang w:val="en-US" w:bidi="en-US"/>
        </w:rPr>
        <w:fldChar w:fldCharType="separate"/>
      </w:r>
      <w:r w:rsidR="005A6FB2">
        <w:t xml:space="preserve">Table </w:t>
      </w:r>
      <w:r w:rsidR="005A6FB2">
        <w:rPr>
          <w:noProof/>
        </w:rPr>
        <w:t>1</w:t>
      </w:r>
      <w:r w:rsidR="00B94D2C">
        <w:rPr>
          <w:lang w:val="en-US" w:bidi="en-US"/>
        </w:rPr>
        <w:fldChar w:fldCharType="end"/>
      </w:r>
      <w:r w:rsidR="00B94D2C">
        <w:rPr>
          <w:lang w:val="en-US" w:bidi="en-US"/>
        </w:rPr>
        <w:t>. The concepts identified in this effort would eventually form many of the individual ontologies that the iCity TPSO is built from.</w:t>
      </w:r>
    </w:p>
    <w:p w14:paraId="4C840756" w14:textId="47D0552F" w:rsidR="00B94D2C" w:rsidRDefault="00B94D2C" w:rsidP="00B94D2C">
      <w:pPr>
        <w:pStyle w:val="Caption"/>
        <w:keepNext/>
      </w:pPr>
      <w:bookmarkStart w:id="42" w:name="_Ref19780482"/>
      <w:r>
        <w:t xml:space="preserve">Table </w:t>
      </w:r>
      <w:fldSimple w:instr=" SEQ Table \* ARABIC ">
        <w:r w:rsidR="005A6FB2">
          <w:rPr>
            <w:noProof/>
          </w:rPr>
          <w:t>1</w:t>
        </w:r>
      </w:fldSimple>
      <w:bookmarkEnd w:id="42"/>
      <w:r>
        <w:t>: Key competency requirements.</w:t>
      </w:r>
    </w:p>
    <w:tbl>
      <w:tblPr>
        <w:tblStyle w:val="TableGrid"/>
        <w:tblW w:w="0" w:type="auto"/>
        <w:tblCellMar>
          <w:top w:w="28" w:type="dxa"/>
          <w:bottom w:w="28" w:type="dxa"/>
        </w:tblCellMar>
        <w:tblLook w:val="04A0" w:firstRow="1" w:lastRow="0" w:firstColumn="1" w:lastColumn="0" w:noHBand="0" w:noVBand="1"/>
      </w:tblPr>
      <w:tblGrid>
        <w:gridCol w:w="3296"/>
        <w:gridCol w:w="6054"/>
      </w:tblGrid>
      <w:tr w:rsidR="00B94D2C" w14:paraId="0FF80575" w14:textId="77777777" w:rsidTr="00D51DB1">
        <w:tc>
          <w:tcPr>
            <w:tcW w:w="3296" w:type="dxa"/>
          </w:tcPr>
          <w:p w14:paraId="677422AD" w14:textId="77777777" w:rsidR="00B94D2C" w:rsidRDefault="00B94D2C" w:rsidP="00CA60C0">
            <w:pPr>
              <w:pStyle w:val="NoSpacing"/>
              <w:framePr w:wrap="around"/>
            </w:pPr>
            <w:r>
              <w:t>Knowledge Category</w:t>
            </w:r>
          </w:p>
        </w:tc>
        <w:tc>
          <w:tcPr>
            <w:tcW w:w="6054" w:type="dxa"/>
          </w:tcPr>
          <w:p w14:paraId="6D6327BA" w14:textId="29458D8A" w:rsidR="00B94D2C" w:rsidRDefault="00B94D2C" w:rsidP="00CA60C0">
            <w:pPr>
              <w:pStyle w:val="NoSpacing"/>
              <w:framePr w:wrap="around"/>
            </w:pPr>
            <w:r>
              <w:t xml:space="preserve">Competency </w:t>
            </w:r>
            <w:r w:rsidR="00414B5E">
              <w:t>Areas</w:t>
            </w:r>
          </w:p>
        </w:tc>
      </w:tr>
      <w:tr w:rsidR="00B94D2C" w:rsidRPr="00C5720F" w14:paraId="392226FA" w14:textId="77777777" w:rsidTr="00D51DB1">
        <w:tc>
          <w:tcPr>
            <w:tcW w:w="3296" w:type="dxa"/>
          </w:tcPr>
          <w:p w14:paraId="38F608C9" w14:textId="77777777" w:rsidR="00B94D2C" w:rsidRPr="00C5720F" w:rsidRDefault="00B94D2C" w:rsidP="00CA60C0">
            <w:pPr>
              <w:pStyle w:val="NoSpacing"/>
              <w:framePr w:wrap="around"/>
            </w:pPr>
            <w:r>
              <w:t>Urban System Characteristics</w:t>
            </w:r>
          </w:p>
        </w:tc>
        <w:tc>
          <w:tcPr>
            <w:tcW w:w="6054" w:type="dxa"/>
          </w:tcPr>
          <w:p w14:paraId="51BBD219" w14:textId="2647A9BE" w:rsidR="00B94D2C" w:rsidRDefault="00B94D2C" w:rsidP="00CA60C0">
            <w:pPr>
              <w:pStyle w:val="NoSpacing"/>
              <w:framePr w:wrap="around"/>
            </w:pPr>
            <w:r>
              <w:t>Population</w:t>
            </w:r>
          </w:p>
          <w:p w14:paraId="2D77E313" w14:textId="77777777" w:rsidR="00B94D2C" w:rsidRDefault="00B94D2C" w:rsidP="00CA60C0">
            <w:pPr>
              <w:pStyle w:val="NoSpacing"/>
              <w:framePr w:wrap="around"/>
            </w:pPr>
            <w:r>
              <w:t>People</w:t>
            </w:r>
          </w:p>
          <w:p w14:paraId="6B4F0925" w14:textId="77777777" w:rsidR="00B94D2C" w:rsidRDefault="00B94D2C" w:rsidP="00CA60C0">
            <w:pPr>
              <w:pStyle w:val="NoSpacing"/>
              <w:framePr w:wrap="around"/>
            </w:pPr>
            <w:r>
              <w:t>Households</w:t>
            </w:r>
          </w:p>
          <w:p w14:paraId="521EC7F4" w14:textId="77777777" w:rsidR="00B94D2C" w:rsidRDefault="00B94D2C" w:rsidP="00CA60C0">
            <w:pPr>
              <w:pStyle w:val="NoSpacing"/>
              <w:framePr w:wrap="around"/>
            </w:pPr>
            <w:r>
              <w:t>Jobs</w:t>
            </w:r>
          </w:p>
          <w:p w14:paraId="01E9AAB2" w14:textId="77777777" w:rsidR="00B94D2C" w:rsidRDefault="00B94D2C" w:rsidP="00CA60C0">
            <w:pPr>
              <w:pStyle w:val="NoSpacing"/>
              <w:framePr w:wrap="around"/>
            </w:pPr>
            <w:r>
              <w:t>Schedules</w:t>
            </w:r>
          </w:p>
          <w:p w14:paraId="7C4613FA" w14:textId="77777777" w:rsidR="00B94D2C" w:rsidRDefault="00B94D2C" w:rsidP="00CA60C0">
            <w:pPr>
              <w:pStyle w:val="NoSpacing"/>
              <w:framePr w:wrap="around"/>
            </w:pPr>
            <w:r>
              <w:t>Means of travel</w:t>
            </w:r>
          </w:p>
          <w:p w14:paraId="27794932" w14:textId="77777777" w:rsidR="00B94D2C" w:rsidRDefault="00B94D2C" w:rsidP="00CA60C0">
            <w:pPr>
              <w:pStyle w:val="NoSpacing"/>
              <w:framePr w:wrap="around"/>
            </w:pPr>
            <w:r>
              <w:t>Land Use</w:t>
            </w:r>
          </w:p>
          <w:p w14:paraId="72F9D8CE" w14:textId="77777777" w:rsidR="00B94D2C" w:rsidRDefault="00B94D2C" w:rsidP="00CA60C0">
            <w:pPr>
              <w:pStyle w:val="NoSpacing"/>
              <w:framePr w:wrap="around"/>
            </w:pPr>
            <w:r>
              <w:t>Types of land use</w:t>
            </w:r>
          </w:p>
          <w:p w14:paraId="75FF4846" w14:textId="77777777" w:rsidR="00B94D2C" w:rsidRDefault="00B94D2C" w:rsidP="00CA60C0">
            <w:pPr>
              <w:pStyle w:val="NoSpacing"/>
              <w:framePr w:wrap="around"/>
            </w:pPr>
            <w:r>
              <w:t>Occupied space</w:t>
            </w:r>
          </w:p>
          <w:p w14:paraId="5D84A5EE" w14:textId="77777777" w:rsidR="00B94D2C" w:rsidRDefault="00B94D2C" w:rsidP="00CA60C0">
            <w:pPr>
              <w:pStyle w:val="NoSpacing"/>
              <w:framePr w:wrap="around"/>
            </w:pPr>
            <w:r>
              <w:t>Transportation</w:t>
            </w:r>
          </w:p>
          <w:p w14:paraId="44DE8915" w14:textId="77777777" w:rsidR="00B94D2C" w:rsidRDefault="00B94D2C" w:rsidP="00CA60C0">
            <w:pPr>
              <w:pStyle w:val="NoSpacing"/>
              <w:framePr w:wrap="around"/>
            </w:pPr>
            <w:r>
              <w:t>Road networks</w:t>
            </w:r>
          </w:p>
          <w:p w14:paraId="283DBA81" w14:textId="77777777" w:rsidR="00B94D2C" w:rsidRDefault="00B94D2C" w:rsidP="00CA60C0">
            <w:pPr>
              <w:pStyle w:val="NoSpacing"/>
              <w:framePr w:wrap="around"/>
            </w:pPr>
            <w:r>
              <w:t>Transit networks</w:t>
            </w:r>
          </w:p>
          <w:p w14:paraId="6328B277" w14:textId="77777777" w:rsidR="00B94D2C" w:rsidRDefault="00B94D2C" w:rsidP="00CA60C0">
            <w:pPr>
              <w:pStyle w:val="NoSpacing"/>
              <w:framePr w:wrap="around"/>
            </w:pPr>
            <w:r>
              <w:t>Transportation modes and characteristics of (e.g. access points)</w:t>
            </w:r>
          </w:p>
          <w:p w14:paraId="2B5363A3" w14:textId="77777777" w:rsidR="00B94D2C" w:rsidRPr="00C5720F" w:rsidRDefault="00B94D2C" w:rsidP="00CA60C0">
            <w:pPr>
              <w:pStyle w:val="NoSpacing"/>
              <w:framePr w:wrap="around"/>
            </w:pPr>
            <w:r>
              <w:t xml:space="preserve">Transportation vehicles and characteristics (e.g. capacity, speed, accessible routes/networks) </w:t>
            </w:r>
          </w:p>
        </w:tc>
      </w:tr>
      <w:tr w:rsidR="00B94D2C" w:rsidRPr="00875D9F" w14:paraId="6EF88305" w14:textId="77777777" w:rsidTr="00D51DB1">
        <w:tc>
          <w:tcPr>
            <w:tcW w:w="3296" w:type="dxa"/>
          </w:tcPr>
          <w:p w14:paraId="6E3E1896" w14:textId="77777777" w:rsidR="00B94D2C" w:rsidRDefault="00B94D2C" w:rsidP="00CA60C0">
            <w:pPr>
              <w:pStyle w:val="NoSpacing"/>
              <w:framePr w:wrap="around"/>
            </w:pPr>
            <w:r>
              <w:t>Urban System Behaviour</w:t>
            </w:r>
          </w:p>
        </w:tc>
        <w:tc>
          <w:tcPr>
            <w:tcW w:w="6054" w:type="dxa"/>
          </w:tcPr>
          <w:p w14:paraId="5F42358A" w14:textId="77777777" w:rsidR="00B94D2C" w:rsidRPr="002E7B4F" w:rsidRDefault="00B94D2C" w:rsidP="00CA60C0">
            <w:pPr>
              <w:pStyle w:val="NoSpacing"/>
              <w:framePr w:wrap="around"/>
            </w:pPr>
            <w:r w:rsidRPr="002E7B4F">
              <w:t xml:space="preserve">Demographic Update: </w:t>
            </w:r>
            <w:r>
              <w:t>changes to population (people, household structures)</w:t>
            </w:r>
          </w:p>
          <w:p w14:paraId="0A0CE380" w14:textId="77777777" w:rsidR="00B94D2C" w:rsidRPr="002E7B4F" w:rsidRDefault="00B94D2C" w:rsidP="00CA60C0">
            <w:pPr>
              <w:pStyle w:val="NoSpacing"/>
              <w:framePr w:wrap="around"/>
            </w:pPr>
            <w:r w:rsidRPr="002E7B4F">
              <w:t>Labour Market</w:t>
            </w:r>
            <w:r>
              <w:t>: changes to job situations</w:t>
            </w:r>
          </w:p>
          <w:p w14:paraId="2B805C59" w14:textId="77777777" w:rsidR="00B94D2C" w:rsidRDefault="00B94D2C" w:rsidP="00CA60C0">
            <w:pPr>
              <w:pStyle w:val="NoSpacing"/>
              <w:framePr w:wrap="around"/>
            </w:pPr>
            <w:r w:rsidRPr="002E7B4F">
              <w:t>Housing Market</w:t>
            </w:r>
            <w:r>
              <w:t>: changes to housing situations</w:t>
            </w:r>
          </w:p>
          <w:p w14:paraId="76639AAB" w14:textId="77777777" w:rsidR="00B94D2C" w:rsidRPr="002E7B4F" w:rsidRDefault="00B94D2C" w:rsidP="00CA60C0">
            <w:pPr>
              <w:pStyle w:val="NoSpacing"/>
              <w:framePr w:wrap="around"/>
            </w:pPr>
            <w:r w:rsidRPr="002E7B4F">
              <w:t>Auto Ownership</w:t>
            </w:r>
            <w:r>
              <w:t>: changes to auto ownership</w:t>
            </w:r>
          </w:p>
          <w:p w14:paraId="6631983E" w14:textId="77777777" w:rsidR="00B94D2C" w:rsidRDefault="00B94D2C" w:rsidP="00CA60C0">
            <w:pPr>
              <w:pStyle w:val="NoSpacing"/>
              <w:framePr w:wrap="around"/>
            </w:pPr>
            <w:r>
              <w:t>Activity-Based Daily Travel: activity schedules and associated travel</w:t>
            </w:r>
          </w:p>
          <w:p w14:paraId="17AA61C3" w14:textId="77777777" w:rsidR="00B94D2C" w:rsidRDefault="00B94D2C" w:rsidP="00CA60C0">
            <w:pPr>
              <w:pStyle w:val="NoSpacing"/>
              <w:framePr w:wrap="around"/>
            </w:pPr>
            <w:r w:rsidRPr="002E7B4F">
              <w:t>Transportation Emissions &amp; Dispersed Pollution Concentrations</w:t>
            </w:r>
          </w:p>
          <w:p w14:paraId="7E752424" w14:textId="77777777" w:rsidR="00B94D2C" w:rsidRPr="00875D9F" w:rsidRDefault="00B94D2C" w:rsidP="00CA60C0">
            <w:pPr>
              <w:pStyle w:val="NoSpacing"/>
              <w:framePr w:wrap="around"/>
            </w:pPr>
            <w:r>
              <w:t>Transportation events: scheduled trips, failures, scheduled maintenance</w:t>
            </w:r>
          </w:p>
        </w:tc>
      </w:tr>
    </w:tbl>
    <w:p w14:paraId="7EFF4248" w14:textId="155E71D0" w:rsidR="00C13323" w:rsidRDefault="001546EB" w:rsidP="001546EB">
      <w:r>
        <w:t xml:space="preserve">Delving deeper into the requirements for </w:t>
      </w:r>
      <w:r w:rsidR="0025356D">
        <w:t xml:space="preserve">each research group, </w:t>
      </w:r>
      <w:r w:rsidR="00EF3A11">
        <w:t xml:space="preserve">several motivating scenarios were identified. </w:t>
      </w:r>
      <w:r w:rsidR="00184455">
        <w:t>For each scenario, relevant data sets and competency questions were identified. T</w:t>
      </w:r>
      <w:r w:rsidR="0025356D">
        <w:t>he identification of relevan</w:t>
      </w:r>
      <w:r w:rsidR="00184455">
        <w:t>t</w:t>
      </w:r>
      <w:r w:rsidR="0025356D">
        <w:t xml:space="preserve"> data sets served as a</w:t>
      </w:r>
      <w:r w:rsidR="00184455">
        <w:t xml:space="preserve"> particularly</w:t>
      </w:r>
      <w:r w:rsidR="0025356D">
        <w:t xml:space="preserve"> useful source of requirements. </w:t>
      </w:r>
      <w:r w:rsidR="0025356D" w:rsidRPr="00AF66EC">
        <w:t xml:space="preserve">Since data collection is a major task in transportation planning, </w:t>
      </w:r>
      <w:r w:rsidR="00184455">
        <w:t xml:space="preserve">the datasets provided </w:t>
      </w:r>
      <w:r w:rsidR="004E69C9">
        <w:t>concrete evidence to</w:t>
      </w:r>
      <w:r w:rsidR="00184455">
        <w:t xml:space="preserve"> </w:t>
      </w:r>
      <w:r w:rsidR="004E69C9">
        <w:t>drive</w:t>
      </w:r>
      <w:r w:rsidR="00184455">
        <w:t xml:space="preserve"> the required scope and level of detail. The resulting ontology could then be assessed in terms of its ability to represent </w:t>
      </w:r>
      <w:r w:rsidR="006F4CAA">
        <w:t>the competency questions as well as</w:t>
      </w:r>
      <w:r w:rsidR="004E69C9">
        <w:t xml:space="preserve"> to capture</w:t>
      </w:r>
      <w:r w:rsidR="006F4CAA">
        <w:t xml:space="preserve"> </w:t>
      </w:r>
      <w:r w:rsidR="00184455">
        <w:t>the information in the datasets</w:t>
      </w:r>
      <w:r w:rsidR="0025356D" w:rsidRPr="00AF66EC">
        <w:t>.</w:t>
      </w:r>
      <w:r w:rsidR="00AF66EC" w:rsidRPr="00AF66EC">
        <w:t xml:space="preserve"> </w:t>
      </w:r>
    </w:p>
    <w:p w14:paraId="219EB034" w14:textId="0C016CEB" w:rsidR="00C13323" w:rsidRDefault="00D3778D" w:rsidP="00D3778D">
      <w:pPr>
        <w:pStyle w:val="Heading3"/>
      </w:pPr>
      <w:bookmarkStart w:id="43" w:name="_Toc35948835"/>
      <w:r>
        <w:t>B</w:t>
      </w:r>
      <w:r w:rsidR="00C13323">
        <w:t>eyond motivating scenarios</w:t>
      </w:r>
      <w:bookmarkEnd w:id="43"/>
    </w:p>
    <w:p w14:paraId="30FC42E0" w14:textId="23F4F384" w:rsidR="00C13323" w:rsidRPr="00C13323" w:rsidRDefault="00C13323" w:rsidP="00D9096C">
      <w:r>
        <w:t xml:space="preserve">The motivating scenarios provide precise, testable requirements and opportunities to apply the ontology in practice. </w:t>
      </w:r>
      <w:r w:rsidR="00B76DF7">
        <w:t>Nevertheless</w:t>
      </w:r>
      <w:r>
        <w:t>,</w:t>
      </w:r>
      <w:r w:rsidR="00B76DF7">
        <w:t xml:space="preserve"> it should be noted that the</w:t>
      </w:r>
      <w:r>
        <w:t xml:space="preserve"> scope of the resulting ontology </w:t>
      </w:r>
      <w:r>
        <w:lastRenderedPageBreak/>
        <w:t xml:space="preserve">extends considerably beyond the requirements dictated by the motivating scenarios. This broader scope results from the interviews conducted with subject-matter experts, </w:t>
      </w:r>
      <w:r w:rsidR="006D4EE6">
        <w:t>along with</w:t>
      </w:r>
      <w:r>
        <w:t xml:space="preserve"> sample data that was provided at </w:t>
      </w:r>
      <w:r w:rsidR="006D4EE6">
        <w:t xml:space="preserve">earlier </w:t>
      </w:r>
      <w:r>
        <w:t>stage</w:t>
      </w:r>
      <w:r w:rsidR="006D4EE6">
        <w:t>s in development</w:t>
      </w:r>
      <w:r>
        <w:t xml:space="preserve">. </w:t>
      </w:r>
      <w:r w:rsidR="00D9096C">
        <w:t xml:space="preserve">The motivating scenarios that were explored in greater detail were selected based on pragmatic criteria such as data availability, the stage of the various research projects. </w:t>
      </w:r>
      <w:r w:rsidR="002532B4">
        <w:t>There</w:t>
      </w:r>
      <w:r w:rsidR="00D9096C">
        <w:t xml:space="preserve"> exist many additional motivating scenarios, both within and beyond the iCity-ORF project</w:t>
      </w:r>
      <w:r w:rsidR="006D4EE6">
        <w:t>,</w:t>
      </w:r>
      <w:r w:rsidR="00D9096C">
        <w:t xml:space="preserve"> that th</w:t>
      </w:r>
      <w:r w:rsidR="006D4EE6">
        <w:t xml:space="preserve">e iCity TPSO </w:t>
      </w:r>
      <w:r w:rsidR="00DA4D7B">
        <w:t>is intended to</w:t>
      </w:r>
      <w:r w:rsidR="00D9096C">
        <w:t xml:space="preserve"> support. </w:t>
      </w:r>
      <w:r w:rsidR="006D4EE6">
        <w:t>These</w:t>
      </w:r>
      <w:r w:rsidR="00D9096C">
        <w:t xml:space="preserve"> should be explored in future work.</w:t>
      </w:r>
    </w:p>
    <w:p w14:paraId="37F9BE91" w14:textId="0CEA5C58" w:rsidR="006F4CAA" w:rsidRDefault="006F4CAA" w:rsidP="00566BCC">
      <w:pPr>
        <w:pStyle w:val="Heading2"/>
      </w:pPr>
      <w:bookmarkStart w:id="44" w:name="_Ref31179355"/>
      <w:bookmarkStart w:id="45" w:name="_Ref31179364"/>
      <w:bookmarkStart w:id="46" w:name="_Toc35948836"/>
      <w:r>
        <w:t>Motivating Scenario</w:t>
      </w:r>
      <w:r w:rsidR="006B41BB">
        <w:t>: Land Use and Transportation Simulation</w:t>
      </w:r>
      <w:bookmarkEnd w:id="44"/>
      <w:bookmarkEnd w:id="45"/>
      <w:bookmarkEnd w:id="46"/>
    </w:p>
    <w:p w14:paraId="7A89335C" w14:textId="185F0639" w:rsidR="00566BCC" w:rsidRDefault="00EA4B3F" w:rsidP="00566BCC">
      <w:pPr>
        <w:rPr>
          <w:lang w:val="en-US" w:bidi="en-US"/>
        </w:rPr>
      </w:pPr>
      <w:r>
        <w:rPr>
          <w:lang w:val="en-US" w:bidi="en-US"/>
        </w:rPr>
        <w:t xml:space="preserve">Reviewing the results of large-scale simulations, such as those generated by the </w:t>
      </w:r>
      <w:r w:rsidR="005C1290">
        <w:rPr>
          <w:lang w:val="en-US" w:bidi="en-US"/>
        </w:rPr>
        <w:t>Integrated Land Use, Transportation, Environment (</w:t>
      </w:r>
      <w:r>
        <w:rPr>
          <w:lang w:val="en-US" w:bidi="en-US"/>
        </w:rPr>
        <w:t>ILUTE</w:t>
      </w:r>
      <w:r w:rsidR="005C1290">
        <w:rPr>
          <w:lang w:val="en-US" w:bidi="en-US"/>
        </w:rPr>
        <w:t>)</w:t>
      </w:r>
      <w:r w:rsidR="00B03A04">
        <w:rPr>
          <w:lang w:val="en-US" w:bidi="en-US"/>
        </w:rPr>
        <w:t xml:space="preserve"> </w:t>
      </w:r>
      <w:r w:rsidR="00B03A04" w:rsidRPr="00B03A04">
        <w:rPr>
          <w:lang w:val="en-US" w:bidi="en-US"/>
        </w:rPr>
        <w:fldChar w:fldCharType="begin"/>
      </w:r>
      <w:r w:rsidR="001608B3">
        <w:rPr>
          <w:lang w:val="en-US" w:bidi="en-US"/>
        </w:rPr>
        <w:instrText xml:space="preserve"> ADDIN EN.CITE &lt;EndNote&gt;&lt;Cite&gt;&lt;Author&gt;Miller&lt;/Author&gt;&lt;Year&gt;2001&lt;/Year&gt;&lt;IDText&gt;The integrated land use, transportation, environment (ILUTE) microsimulation modelling system: Description and current status&lt;/IDText&gt;&lt;DisplayText&gt;[3]&lt;/DisplayText&gt;&lt;record&gt;&lt;titles&gt;&lt;title&gt;The integrated land use, transportation, environment (ILUTE) microsimulation modelling system: Description and current status&lt;/title&gt;&lt;secondary-title&gt;Travel behaviour research: The leading edge&lt;/secondary-title&gt;&lt;/titles&gt;&lt;pages&gt;711-724&lt;/pages&gt;&lt;contributors&gt;&lt;authors&gt;&lt;author&gt;Miller, Eric J&lt;/author&gt;&lt;author&gt;Salvini, Paul A&lt;/author&gt;&lt;/authors&gt;&lt;/contributors&gt;&lt;added-date format="utc"&gt;1566238156&lt;/added-date&gt;&lt;ref-type name="Journal Article"&gt;17&lt;/ref-type&gt;&lt;dates&gt;&lt;year&gt;2001&lt;/year&gt;&lt;/dates&gt;&lt;rec-number&gt;37&lt;/rec-number&gt;&lt;last-updated-date format="utc"&gt;1566238156&lt;/last-updated-date&gt;&lt;/record&gt;&lt;/Cite&gt;&lt;/EndNote&gt;</w:instrText>
      </w:r>
      <w:r w:rsidR="00B03A04" w:rsidRPr="00B03A04">
        <w:rPr>
          <w:lang w:val="en-US" w:bidi="en-US"/>
        </w:rPr>
        <w:fldChar w:fldCharType="separate"/>
      </w:r>
      <w:r w:rsidR="001608B3">
        <w:rPr>
          <w:noProof/>
          <w:lang w:val="en-US" w:bidi="en-US"/>
        </w:rPr>
        <w:t>[3]</w:t>
      </w:r>
      <w:r w:rsidR="00B03A04" w:rsidRPr="00B03A04">
        <w:rPr>
          <w:lang w:val="en-US" w:bidi="en-US"/>
        </w:rPr>
        <w:fldChar w:fldCharType="end"/>
      </w:r>
      <w:r>
        <w:rPr>
          <w:lang w:val="en-US" w:bidi="en-US"/>
        </w:rPr>
        <w:t xml:space="preserve"> and </w:t>
      </w:r>
      <w:r w:rsidR="005C1290">
        <w:rPr>
          <w:lang w:val="en-US" w:bidi="en-US"/>
        </w:rPr>
        <w:t>the Travel Activity Scheduler for Household Agents (</w:t>
      </w:r>
      <w:r>
        <w:rPr>
          <w:lang w:val="en-US" w:bidi="en-US"/>
        </w:rPr>
        <w:t>TASHA</w:t>
      </w:r>
      <w:r w:rsidR="005C1290">
        <w:rPr>
          <w:lang w:val="en-US" w:bidi="en-US"/>
        </w:rPr>
        <w:t>/GTAModel)</w:t>
      </w:r>
      <w:r>
        <w:rPr>
          <w:lang w:val="en-US" w:bidi="en-US"/>
        </w:rPr>
        <w:t xml:space="preserve"> </w:t>
      </w:r>
      <w:r w:rsidR="009E5CF6">
        <w:rPr>
          <w:lang w:val="en-US" w:bidi="en-US"/>
        </w:rPr>
        <w:fldChar w:fldCharType="begin"/>
      </w:r>
      <w:r w:rsidR="001608B3">
        <w:rPr>
          <w:lang w:val="en-US" w:bidi="en-US"/>
        </w:rPr>
        <w:instrText xml:space="preserve"> ADDIN EN.CITE &lt;EndNote&gt;&lt;Cite&gt;&lt;Author&gt;Miller&lt;/Author&gt;&lt;Year&gt;2015&lt;/Year&gt;&lt;IDText&gt;Implementation of a “next generation” activity-based travel demand model: the Toronto case&lt;/IDText&gt;&lt;DisplayText&gt;[6]&lt;/DisplayText&gt;&lt;record&gt;&lt;titles&gt;&lt;title&gt;Implementation of a “next generation” activity-based travel demand model: the Toronto case&lt;/title&gt;&lt;secondary-title&gt;Presentation at the Travel Demand Modelling and Traffic Simulation Session of the 2015 Conference of the Transportation Association of Canada&lt;/secondary-title&gt;&lt;/titles&gt;&lt;contributors&gt;&lt;authors&gt;&lt;author&gt;Miller, Eric J&lt;/author&gt;&lt;author&gt;Vaughan, James&lt;/author&gt;&lt;author&gt;King, David&lt;/author&gt;&lt;author&gt;Austin, Matthew&lt;/author&gt;&lt;/authors&gt;&lt;/contributors&gt;&lt;added-date format="utc"&gt;1581528848&lt;/added-date&gt;&lt;ref-type name="Conference Proceeding"&gt;10&lt;/ref-type&gt;&lt;dates&gt;&lt;year&gt;2015&lt;/year&gt;&lt;/dates&gt;&lt;rec-number&gt;43&lt;/rec-number&gt;&lt;last-updated-date format="utc"&gt;1581528848&lt;/last-updated-date&gt;&lt;/record&gt;&lt;/Cite&gt;&lt;/EndNote&gt;</w:instrText>
      </w:r>
      <w:r w:rsidR="009E5CF6">
        <w:rPr>
          <w:lang w:val="en-US" w:bidi="en-US"/>
        </w:rPr>
        <w:fldChar w:fldCharType="separate"/>
      </w:r>
      <w:r w:rsidR="001608B3">
        <w:rPr>
          <w:noProof/>
          <w:lang w:val="en-US" w:bidi="en-US"/>
        </w:rPr>
        <w:t>[6]</w:t>
      </w:r>
      <w:r w:rsidR="009E5CF6">
        <w:rPr>
          <w:lang w:val="en-US" w:bidi="en-US"/>
        </w:rPr>
        <w:fldChar w:fldCharType="end"/>
      </w:r>
      <w:r>
        <w:rPr>
          <w:lang w:val="en-US" w:bidi="en-US"/>
        </w:rPr>
        <w:t xml:space="preserve"> models, can be challenging. The ontology can be used to capture </w:t>
      </w:r>
      <w:r w:rsidR="005C1290">
        <w:rPr>
          <w:lang w:val="en-US" w:bidi="en-US"/>
        </w:rPr>
        <w:t>models and simulation</w:t>
      </w:r>
      <w:r>
        <w:rPr>
          <w:lang w:val="en-US" w:bidi="en-US"/>
        </w:rPr>
        <w:t xml:space="preserve"> output and support question-answering to explore the results. Maintaining the data that serves as input to these simulations also poses a challenge for researchers. The ontology may be used to capture and relate historical data to improve access for researchers.</w:t>
      </w:r>
      <w:r w:rsidR="005C1290">
        <w:rPr>
          <w:lang w:val="en-US" w:bidi="en-US"/>
        </w:rPr>
        <w:t xml:space="preserve"> With this motivation in mind, the following set of queries regarding the results of land use and transportation simulations was identified:</w:t>
      </w:r>
    </w:p>
    <w:p w14:paraId="7622F0F7" w14:textId="77777777" w:rsidR="00025FD3" w:rsidRDefault="00025FD3" w:rsidP="00025FD3">
      <w:pPr>
        <w:ind w:left="720" w:hanging="360"/>
      </w:pPr>
      <w:r>
        <w:t xml:space="preserve">CQ1-1: What trips originated from/ended in a given zone? </w:t>
      </w:r>
    </w:p>
    <w:p w14:paraId="6C7C544D" w14:textId="260A27E7" w:rsidR="00025FD3" w:rsidRDefault="00025FD3" w:rsidP="00025FD3">
      <w:pPr>
        <w:ind w:left="720" w:hanging="360"/>
      </w:pPr>
      <w:r>
        <w:t>CQ1-2: What is the occupation breakdown of the t</w:t>
      </w:r>
      <w:r w:rsidR="00D513A9">
        <w:t xml:space="preserve">ravelers </w:t>
      </w:r>
      <w:r>
        <w:t>whose trips originated/ended in a given zone?</w:t>
      </w:r>
    </w:p>
    <w:p w14:paraId="60E2F6B9" w14:textId="29B45995" w:rsidR="00025FD3" w:rsidRDefault="00025FD3" w:rsidP="00025FD3">
      <w:pPr>
        <w:ind w:left="720" w:hanging="360"/>
      </w:pPr>
      <w:r>
        <w:t>CQ1-3: What were the purposes of the trips that originated/ended in a given zone?</w:t>
      </w:r>
    </w:p>
    <w:p w14:paraId="30AE97CF" w14:textId="7947C09C" w:rsidR="00025FD3" w:rsidRDefault="00025FD3" w:rsidP="00025FD3">
      <w:pPr>
        <w:ind w:left="720" w:hanging="360"/>
      </w:pPr>
      <w:r>
        <w:t>CQ1-4: In a particular time period, how many trips originated/ended in a given zone?</w:t>
      </w:r>
    </w:p>
    <w:p w14:paraId="323FB083" w14:textId="3908A524" w:rsidR="00D513A9" w:rsidRDefault="00025FD3" w:rsidP="00025FD3">
      <w:pPr>
        <w:ind w:left="720" w:hanging="360"/>
      </w:pPr>
      <w:r>
        <w:t>CQ1-5: What were the transportation mode(s) taken by trips that originated/ended in a given zone?</w:t>
      </w:r>
    </w:p>
    <w:p w14:paraId="1BB4262E" w14:textId="626D564B" w:rsidR="00025FD3" w:rsidRDefault="00025FD3" w:rsidP="00025FD3">
      <w:pPr>
        <w:ind w:left="720" w:hanging="360"/>
      </w:pPr>
      <w:r>
        <w:t>CQ1-6: Who are the members of a particular household?</w:t>
      </w:r>
    </w:p>
    <w:p w14:paraId="17947562" w14:textId="0885F46B" w:rsidR="00025FD3" w:rsidRDefault="00025FD3" w:rsidP="00025FD3">
      <w:pPr>
        <w:ind w:left="720" w:hanging="360"/>
      </w:pPr>
      <w:r>
        <w:t>CQ1-7: What trips were performed, by which members of a particular household?</w:t>
      </w:r>
    </w:p>
    <w:p w14:paraId="15FE65BF" w14:textId="27A0E4CA" w:rsidR="00025FD3" w:rsidRDefault="00025FD3" w:rsidP="00025FD3">
      <w:pPr>
        <w:ind w:left="720" w:hanging="360"/>
      </w:pPr>
      <w:r>
        <w:t>CQ1-8: What were the purposes of the trips performed by members of a particular household?</w:t>
      </w:r>
    </w:p>
    <w:p w14:paraId="6275E5D8" w14:textId="0A59091C" w:rsidR="00025FD3" w:rsidRDefault="00025FD3" w:rsidP="00025FD3">
      <w:pPr>
        <w:ind w:left="720" w:hanging="360"/>
      </w:pPr>
      <w:r>
        <w:lastRenderedPageBreak/>
        <w:t>CQ1-9: What is the age, sex, and occupation of the traveler who performed a particular trip?</w:t>
      </w:r>
    </w:p>
    <w:p w14:paraId="1A202DD7" w14:textId="4B5C8E31" w:rsidR="00D513A9" w:rsidRPr="00F12B42" w:rsidRDefault="00025FD3" w:rsidP="00F12B42">
      <w:pPr>
        <w:ind w:left="720" w:hanging="360"/>
      </w:pPr>
      <w:r>
        <w:t>CQ1-10: What land use classification is associated with a particular parcel?</w:t>
      </w:r>
    </w:p>
    <w:p w14:paraId="053B1DE2" w14:textId="6A2F0E61" w:rsidR="006B41BB" w:rsidRDefault="006B41BB" w:rsidP="006B41BB">
      <w:pPr>
        <w:pStyle w:val="Heading2"/>
      </w:pPr>
      <w:bookmarkStart w:id="47" w:name="_Ref31180594"/>
      <w:bookmarkStart w:id="48" w:name="_Toc35948837"/>
      <w:r>
        <w:t>Motivating Scenario: Transit Research</w:t>
      </w:r>
      <w:bookmarkEnd w:id="47"/>
      <w:bookmarkEnd w:id="48"/>
    </w:p>
    <w:p w14:paraId="48C46738" w14:textId="1FA41AAF" w:rsidR="009F5D64" w:rsidRDefault="00C22F47" w:rsidP="00C22F47">
      <w:pPr>
        <w:rPr>
          <w:lang w:val="en-US" w:bidi="en-US"/>
        </w:rPr>
      </w:pPr>
      <w:r>
        <w:rPr>
          <w:lang w:val="en-US" w:bidi="en-US"/>
        </w:rPr>
        <w:t xml:space="preserve">Transit research </w:t>
      </w:r>
      <w:r w:rsidR="00561056">
        <w:rPr>
          <w:lang w:val="en-US" w:bidi="en-US"/>
        </w:rPr>
        <w:t xml:space="preserve">activities often involve collecting, integrating, </w:t>
      </w:r>
      <w:r w:rsidR="00C43159">
        <w:rPr>
          <w:lang w:val="en-US" w:bidi="en-US"/>
        </w:rPr>
        <w:t xml:space="preserve">and analyzing </w:t>
      </w:r>
      <w:r w:rsidR="00561056">
        <w:rPr>
          <w:lang w:val="en-US" w:bidi="en-US"/>
        </w:rPr>
        <w:t>data from various sources. For example, researchers may need to combine data from various parts of the transit system to assess how some failure event, for example on a streetcar line, may impact nearby bus routes. Even assessing data about a single transit route may require the integration of various datasets, such as data describing the route itself, data describing the actual behavior of vehicles on the route, data on the vehicle’s characteristics, and perhaps contextual information such as ridership. The ontology may be employed to facilitate the integration of transit</w:t>
      </w:r>
      <w:r w:rsidR="00C43159">
        <w:rPr>
          <w:lang w:val="en-US" w:bidi="en-US"/>
        </w:rPr>
        <w:t xml:space="preserve"> data</w:t>
      </w:r>
      <w:r w:rsidR="00561056">
        <w:rPr>
          <w:lang w:val="en-US" w:bidi="en-US"/>
        </w:rPr>
        <w:t xml:space="preserve">, thereby supporting easier access to information of interest. </w:t>
      </w:r>
    </w:p>
    <w:p w14:paraId="3DEDC272" w14:textId="4951E143" w:rsidR="009F5D64" w:rsidRDefault="00561056" w:rsidP="00C22F47">
      <w:pPr>
        <w:rPr>
          <w:lang w:val="en-US" w:bidi="en-US"/>
        </w:rPr>
      </w:pPr>
      <w:r>
        <w:rPr>
          <w:lang w:val="en-US" w:bidi="en-US"/>
        </w:rPr>
        <w:t xml:space="preserve">In the iCity-ORF project, </w:t>
      </w:r>
      <w:r w:rsidR="00C43159">
        <w:rPr>
          <w:lang w:val="en-US" w:bidi="en-US"/>
        </w:rPr>
        <w:t>one of the</w:t>
      </w:r>
      <w:r>
        <w:rPr>
          <w:lang w:val="en-US" w:bidi="en-US"/>
        </w:rPr>
        <w:t xml:space="preserve"> areas of transit research </w:t>
      </w:r>
      <w:r w:rsidR="00C43159">
        <w:rPr>
          <w:lang w:val="en-US" w:bidi="en-US"/>
        </w:rPr>
        <w:t>was to support the development of strategies for</w:t>
      </w:r>
      <w:r>
        <w:rPr>
          <w:lang w:val="en-US" w:bidi="en-US"/>
        </w:rPr>
        <w:t xml:space="preserve"> </w:t>
      </w:r>
      <w:r w:rsidR="009F5D64">
        <w:rPr>
          <w:lang w:val="en-US" w:bidi="en-US"/>
        </w:rPr>
        <w:t xml:space="preserve">transit resilience (so-called “bus bridging” where buses are re-routed to serve as shuttle buses in order to delays on the subway lines). As an initial step toward supporting these research areas, we elected to focus on supporting </w:t>
      </w:r>
      <w:r w:rsidR="00C43159">
        <w:rPr>
          <w:lang w:val="en-US" w:bidi="en-US"/>
        </w:rPr>
        <w:t>this</w:t>
      </w:r>
      <w:r w:rsidR="009F5D64">
        <w:rPr>
          <w:lang w:val="en-US" w:bidi="en-US"/>
        </w:rPr>
        <w:t xml:space="preserve"> project. This required support for queries to detect buses that had been re-routed as shuttle buses. This information could then be used to further analyze </w:t>
      </w:r>
      <w:r w:rsidR="00C43159">
        <w:rPr>
          <w:lang w:val="en-US" w:bidi="en-US"/>
        </w:rPr>
        <w:t>a given</w:t>
      </w:r>
      <w:r w:rsidR="009F5D64">
        <w:rPr>
          <w:lang w:val="en-US" w:bidi="en-US"/>
        </w:rPr>
        <w:t xml:space="preserve"> bus bridging strategy and assess its impact on the network.</w:t>
      </w:r>
    </w:p>
    <w:p w14:paraId="5B99F54C" w14:textId="77777777" w:rsidR="009F5D64" w:rsidRPr="007F75FD" w:rsidRDefault="009F5D64" w:rsidP="007F75FD">
      <w:pPr>
        <w:ind w:left="720" w:hanging="360"/>
      </w:pPr>
      <w:r w:rsidRPr="007F75FD">
        <w:t>CQ2-1: What date and time has a subway incident occurred?</w:t>
      </w:r>
    </w:p>
    <w:p w14:paraId="2A4796D3" w14:textId="4A635E2C" w:rsidR="00C22F47" w:rsidRPr="007F75FD" w:rsidRDefault="009F5D64" w:rsidP="007F75FD">
      <w:pPr>
        <w:ind w:left="720" w:hanging="360"/>
      </w:pPr>
      <w:r w:rsidRPr="007F75FD">
        <w:t xml:space="preserve">CQ2-2: What are the locations of </w:t>
      </w:r>
      <w:r w:rsidR="00245172">
        <w:t>vehicles</w:t>
      </w:r>
      <w:r w:rsidRPr="007F75FD">
        <w:t xml:space="preserve"> </w:t>
      </w:r>
      <w:r w:rsidR="00AF6398">
        <w:t>on a particular route</w:t>
      </w:r>
      <w:r w:rsidRPr="007F75FD">
        <w:t xml:space="preserve"> after the occurrence of a subway incident?</w:t>
      </w:r>
    </w:p>
    <w:p w14:paraId="215192A6" w14:textId="5109C5B5" w:rsidR="009F5D64" w:rsidRPr="00C22F47" w:rsidRDefault="009F5D64" w:rsidP="007F75FD">
      <w:pPr>
        <w:ind w:left="720" w:hanging="360"/>
        <w:rPr>
          <w:lang w:val="en-US" w:bidi="en-US"/>
        </w:rPr>
      </w:pPr>
      <w:r w:rsidRPr="007F75FD">
        <w:t>CQ2-3: Are any buses located more than a certain distance from their assigned route at a given</w:t>
      </w:r>
      <w:r>
        <w:rPr>
          <w:lang w:val="en-US" w:bidi="en-US"/>
        </w:rPr>
        <w:t xml:space="preserve"> point in time?</w:t>
      </w:r>
    </w:p>
    <w:p w14:paraId="06A2BD81" w14:textId="38960639" w:rsidR="006B41BB" w:rsidRDefault="006B41BB" w:rsidP="006B41BB">
      <w:pPr>
        <w:pStyle w:val="Heading2"/>
      </w:pPr>
      <w:bookmarkStart w:id="49" w:name="_Toc35948838"/>
      <w:r>
        <w:t>Motivating Scenario: Smart Parking Applications</w:t>
      </w:r>
      <w:bookmarkEnd w:id="49"/>
    </w:p>
    <w:p w14:paraId="600DA5E9" w14:textId="750CA3CC" w:rsidR="006B41BB" w:rsidRDefault="00950AE6" w:rsidP="006B41BB">
      <w:pPr>
        <w:rPr>
          <w:lang w:val="en-US" w:bidi="en-US"/>
        </w:rPr>
      </w:pPr>
      <w:r>
        <w:rPr>
          <w:lang w:val="en-US" w:bidi="en-US"/>
        </w:rPr>
        <w:t xml:space="preserve">Through </w:t>
      </w:r>
      <w:r w:rsidR="00C76514">
        <w:rPr>
          <w:lang w:val="en-US" w:bidi="en-US"/>
        </w:rPr>
        <w:t xml:space="preserve">a tripartite research agreement on transportation and smart cities, a motivating scenario </w:t>
      </w:r>
      <w:r w:rsidR="0043363D">
        <w:rPr>
          <w:lang w:val="en-US" w:bidi="en-US"/>
        </w:rPr>
        <w:t xml:space="preserve">beyond the context of the iCity-ORF project, </w:t>
      </w:r>
      <w:r w:rsidR="00C76514">
        <w:rPr>
          <w:lang w:val="en-US" w:bidi="en-US"/>
        </w:rPr>
        <w:t>for the Chinese University of Hong Kong (CUHK)</w:t>
      </w:r>
      <w:r w:rsidR="0043363D">
        <w:rPr>
          <w:lang w:val="en-US" w:bidi="en-US"/>
        </w:rPr>
        <w:t>,</w:t>
      </w:r>
      <w:r w:rsidR="00C76514">
        <w:rPr>
          <w:lang w:val="en-US" w:bidi="en-US"/>
        </w:rPr>
        <w:t xml:space="preserve"> was identified. Researchers at the CUHK have been investigating the potential for smart parking applications, especially in the context of electric vehicles. </w:t>
      </w:r>
      <w:r w:rsidR="004E56DE">
        <w:rPr>
          <w:lang w:val="en-US" w:bidi="en-US"/>
        </w:rPr>
        <w:t xml:space="preserve">Providing </w:t>
      </w:r>
      <w:r w:rsidR="00BF1751">
        <w:rPr>
          <w:lang w:val="en-US" w:bidi="en-US"/>
        </w:rPr>
        <w:t xml:space="preserve">parking information to </w:t>
      </w:r>
      <w:r w:rsidR="00BF1751">
        <w:rPr>
          <w:lang w:val="en-US" w:bidi="en-US"/>
        </w:rPr>
        <w:lastRenderedPageBreak/>
        <w:t xml:space="preserve">drivers, whether real-time or static, is useful in helping them to locate a suitable parking spot. </w:t>
      </w:r>
      <w:r w:rsidR="008D7FC4">
        <w:rPr>
          <w:lang w:val="en-US" w:bidi="en-US"/>
        </w:rPr>
        <w:t xml:space="preserve">The question of suitability is complicated for drivers of electric vehicles, as they may require a parking location with access to a particular type of charger. Researchers at the CUHK </w:t>
      </w:r>
      <w:r w:rsidR="0043363D">
        <w:rPr>
          <w:lang w:val="en-US" w:bidi="en-US"/>
        </w:rPr>
        <w:t>have been</w:t>
      </w:r>
      <w:r w:rsidR="008D7FC4">
        <w:rPr>
          <w:lang w:val="en-US" w:bidi="en-US"/>
        </w:rPr>
        <w:t xml:space="preserve"> investigating the potential for such smart parking applications, and identified an opportunity to use ontologies to facilitate the access and integration of the required data.</w:t>
      </w:r>
      <w:r w:rsidR="00F86A2E">
        <w:rPr>
          <w:lang w:val="en-US" w:bidi="en-US"/>
        </w:rPr>
        <w:t xml:space="preserve"> Based on the envisioned use cases and the currently available data, the following set of competency questions was identified:</w:t>
      </w:r>
    </w:p>
    <w:p w14:paraId="5BAE8DF7" w14:textId="33F2B6C8" w:rsidR="007F75FD" w:rsidRDefault="00F86A2E" w:rsidP="007F75FD">
      <w:pPr>
        <w:ind w:left="720" w:hanging="360"/>
      </w:pPr>
      <w:r>
        <w:rPr>
          <w:lang w:val="en-US" w:bidi="en-US"/>
        </w:rPr>
        <w:t>CQ</w:t>
      </w:r>
      <w:r w:rsidR="001216A3">
        <w:rPr>
          <w:lang w:val="en-US" w:bidi="en-US"/>
        </w:rPr>
        <w:t>3</w:t>
      </w:r>
      <w:r>
        <w:rPr>
          <w:lang w:val="en-US" w:bidi="en-US"/>
        </w:rPr>
        <w:t>-1</w:t>
      </w:r>
      <w:r w:rsidR="007F75FD">
        <w:rPr>
          <w:lang w:val="en-US" w:bidi="en-US"/>
        </w:rPr>
        <w:t xml:space="preserve"> </w:t>
      </w:r>
      <w:r w:rsidR="007F75FD">
        <w:t xml:space="preserve">What is the address of </w:t>
      </w:r>
      <w:r w:rsidR="0043363D">
        <w:t xml:space="preserve">a particular </w:t>
      </w:r>
      <w:r w:rsidR="007F75FD">
        <w:t>parking lot?</w:t>
      </w:r>
    </w:p>
    <w:p w14:paraId="5289258E" w14:textId="6B0EDAF4" w:rsidR="007F75FD" w:rsidRDefault="007F75FD" w:rsidP="007F75FD">
      <w:pPr>
        <w:ind w:left="720" w:hanging="360"/>
      </w:pPr>
      <w:r>
        <w:t>CQ</w:t>
      </w:r>
      <w:r w:rsidR="001216A3">
        <w:t>3</w:t>
      </w:r>
      <w:r>
        <w:t xml:space="preserve">-2 What is the capacity of </w:t>
      </w:r>
      <w:r w:rsidR="0043363D">
        <w:t xml:space="preserve">a particular </w:t>
      </w:r>
      <w:r>
        <w:t>parking lot?</w:t>
      </w:r>
    </w:p>
    <w:p w14:paraId="048B117E" w14:textId="6C4BB1E4" w:rsidR="007F75FD" w:rsidRDefault="007F75FD" w:rsidP="007F75FD">
      <w:pPr>
        <w:ind w:left="720" w:hanging="360"/>
      </w:pPr>
      <w:r>
        <w:t>CQ</w:t>
      </w:r>
      <w:r w:rsidR="001216A3">
        <w:t>3</w:t>
      </w:r>
      <w:r>
        <w:t xml:space="preserve">-3 Is </w:t>
      </w:r>
      <w:r w:rsidR="0043363D">
        <w:t>some parking lot</w:t>
      </w:r>
      <w:r>
        <w:t xml:space="preserve"> accessible by disabled people, and if so how many parking </w:t>
      </w:r>
      <w:r w:rsidR="00001DAE">
        <w:t>sp</w:t>
      </w:r>
      <w:r>
        <w:t>ots are for disabled vehicles?</w:t>
      </w:r>
    </w:p>
    <w:p w14:paraId="13F6216A" w14:textId="7483B4EB" w:rsidR="007F75FD" w:rsidRDefault="007F75FD" w:rsidP="007F75FD">
      <w:pPr>
        <w:ind w:left="720" w:hanging="360"/>
      </w:pPr>
      <w:r>
        <w:t>CQ</w:t>
      </w:r>
      <w:r w:rsidR="001216A3">
        <w:t>3</w:t>
      </w:r>
      <w:r>
        <w:t>-4 Is there a height limit for vehicles</w:t>
      </w:r>
      <w:r w:rsidR="001216A3">
        <w:t xml:space="preserve"> for a </w:t>
      </w:r>
      <w:r w:rsidR="0043363D">
        <w:t xml:space="preserve">particular </w:t>
      </w:r>
      <w:r w:rsidR="001216A3">
        <w:t>parking lot?</w:t>
      </w:r>
    </w:p>
    <w:p w14:paraId="104FC2C4" w14:textId="1E80EA39" w:rsidR="001216A3" w:rsidRDefault="001216A3" w:rsidP="007F75FD">
      <w:pPr>
        <w:ind w:left="720" w:hanging="360"/>
      </w:pPr>
      <w:r>
        <w:t xml:space="preserve">CQ3-5 What are the geographic coordinates for </w:t>
      </w:r>
      <w:r w:rsidR="0043363D">
        <w:t xml:space="preserve">a particular </w:t>
      </w:r>
      <w:r>
        <w:t>parking lot?</w:t>
      </w:r>
    </w:p>
    <w:p w14:paraId="0CDD31C6" w14:textId="0EB240DB" w:rsidR="00F86A2E" w:rsidRDefault="001216A3" w:rsidP="001216A3">
      <w:pPr>
        <w:ind w:left="720" w:hanging="360"/>
      </w:pPr>
      <w:r>
        <w:t>CQ3-6 What building is a particular parking lot located in?</w:t>
      </w:r>
    </w:p>
    <w:p w14:paraId="3807E766" w14:textId="221EDE33" w:rsidR="00F86A2E" w:rsidRDefault="001216A3" w:rsidP="001216A3">
      <w:pPr>
        <w:ind w:left="720" w:hanging="360"/>
      </w:pPr>
      <w:r>
        <w:t>CQ3-7 Is a particular parking lot open to the public at a given time?</w:t>
      </w:r>
    </w:p>
    <w:p w14:paraId="140A951B" w14:textId="48769FD3" w:rsidR="001216A3" w:rsidRDefault="001216A3" w:rsidP="001216A3">
      <w:pPr>
        <w:ind w:left="720" w:hanging="360"/>
      </w:pPr>
      <w:r>
        <w:t>CQ3-8 How much does it cost to park in a particular parking lot?</w:t>
      </w:r>
    </w:p>
    <w:p w14:paraId="09DE4888" w14:textId="56F4CA1D" w:rsidR="001216A3" w:rsidRDefault="001216A3" w:rsidP="001216A3">
      <w:pPr>
        <w:ind w:left="720" w:hanging="360"/>
      </w:pPr>
      <w:r>
        <w:t>CQ3-9 What types of payment are accepted at a particular parking lot?</w:t>
      </w:r>
    </w:p>
    <w:p w14:paraId="7A15C28F" w14:textId="32345E3A" w:rsidR="001216A3" w:rsidRDefault="001216A3" w:rsidP="001216A3">
      <w:pPr>
        <w:ind w:left="720" w:hanging="360"/>
      </w:pPr>
      <w:r>
        <w:t>CQ3-10 How many parking spots are designated for electric vehicles in a particular parking lot?</w:t>
      </w:r>
    </w:p>
    <w:p w14:paraId="4E174525" w14:textId="4DA0059D" w:rsidR="00F86A2E" w:rsidRPr="001216A3" w:rsidRDefault="001216A3" w:rsidP="001216A3">
      <w:pPr>
        <w:ind w:left="720" w:hanging="360"/>
      </w:pPr>
      <w:r>
        <w:t>CQ3-11 What types of electric vehicle chargers are available in a particular parking lot?</w:t>
      </w:r>
    </w:p>
    <w:p w14:paraId="16DE635D" w14:textId="4D27890E" w:rsidR="006B41BB" w:rsidRDefault="006B41BB" w:rsidP="006B41BB">
      <w:pPr>
        <w:pStyle w:val="Heading2"/>
      </w:pPr>
      <w:bookmarkStart w:id="50" w:name="_Ref31185680"/>
      <w:bookmarkStart w:id="51" w:name="_Toc35948839"/>
      <w:r>
        <w:t xml:space="preserve">Motivating Scenario: </w:t>
      </w:r>
      <w:r w:rsidR="002358F6">
        <w:t xml:space="preserve">ATIS via </w:t>
      </w:r>
      <w:r w:rsidR="000D2B4D">
        <w:t>ITSoS</w:t>
      </w:r>
      <w:bookmarkEnd w:id="50"/>
      <w:bookmarkEnd w:id="51"/>
    </w:p>
    <w:p w14:paraId="45779DB1" w14:textId="77777777" w:rsidR="005D20D1" w:rsidRDefault="005D20D1" w:rsidP="005D20D1">
      <w:pPr>
        <w:rPr>
          <w:rFonts w:asciiTheme="majorBidi" w:hAnsiTheme="majorBidi" w:cstheme="majorBidi"/>
        </w:rPr>
      </w:pPr>
      <w:r w:rsidRPr="009A7486">
        <w:rPr>
          <w:rFonts w:asciiTheme="majorBidi" w:hAnsiTheme="majorBidi" w:cstheme="majorBidi"/>
        </w:rPr>
        <w:t xml:space="preserve">The tremendous amount and diversity of data generated by ITS (Intelligent Transportation Systems) has become an important source for its services and applications. Travelling from one place to another often involves different information from different ITS services. Unfortunately, the multiplicity of ITS and their complexity has produced a body of heterogeneous data that </w:t>
      </w:r>
      <w:r w:rsidRPr="009A7486">
        <w:rPr>
          <w:rFonts w:asciiTheme="majorBidi" w:hAnsiTheme="majorBidi" w:cstheme="majorBidi"/>
        </w:rPr>
        <w:lastRenderedPageBreak/>
        <w:t xml:space="preserve">cannot easily </w:t>
      </w:r>
      <w:r>
        <w:rPr>
          <w:rFonts w:asciiTheme="majorBidi" w:hAnsiTheme="majorBidi" w:cstheme="majorBidi"/>
        </w:rPr>
        <w:t xml:space="preserve">be </w:t>
      </w:r>
      <w:r w:rsidRPr="009A7486">
        <w:rPr>
          <w:rFonts w:asciiTheme="majorBidi" w:hAnsiTheme="majorBidi" w:cstheme="majorBidi"/>
        </w:rPr>
        <w:t>integrated.  Data from different sources must be analyzed, classified and re-organized into a homogenous format to make it universally applicable</w:t>
      </w:r>
      <w:r>
        <w:rPr>
          <w:rFonts w:asciiTheme="majorBidi" w:hAnsiTheme="majorBidi" w:cstheme="majorBidi"/>
        </w:rPr>
        <w:t>.</w:t>
      </w:r>
    </w:p>
    <w:p w14:paraId="37BD296E" w14:textId="319C10D4" w:rsidR="005D20D1" w:rsidRDefault="005D20D1" w:rsidP="005D20D1">
      <w:pPr>
        <w:rPr>
          <w:rFonts w:asciiTheme="majorBidi" w:hAnsiTheme="majorBidi" w:cstheme="majorBidi"/>
        </w:rPr>
      </w:pPr>
      <w:r w:rsidRPr="009A7486">
        <w:rPr>
          <w:rFonts w:asciiTheme="majorBidi" w:hAnsiTheme="majorBidi" w:cstheme="majorBidi"/>
        </w:rPr>
        <w:t xml:space="preserve">Many institutions and companies have developed ICT solutions to close the gap and manage data integration and representation by using well-known industrial protocols likes GTFS. Nevertheless, </w:t>
      </w:r>
      <w:r>
        <w:rPr>
          <w:rFonts w:asciiTheme="majorBidi" w:hAnsiTheme="majorBidi" w:cstheme="majorBidi"/>
        </w:rPr>
        <w:t xml:space="preserve">these solutions lack a formal semantics; </w:t>
      </w:r>
      <w:r w:rsidRPr="009A7486">
        <w:rPr>
          <w:rFonts w:asciiTheme="majorBidi" w:hAnsiTheme="majorBidi" w:cstheme="majorBidi"/>
        </w:rPr>
        <w:t>there is no common standard across systems to manage and exchange data and information.</w:t>
      </w:r>
    </w:p>
    <w:p w14:paraId="737CD403" w14:textId="2421B901" w:rsidR="006B41BB" w:rsidRDefault="0040617A" w:rsidP="006B41BB">
      <w:pPr>
        <w:rPr>
          <w:lang w:val="en-US" w:bidi="en-US"/>
        </w:rPr>
      </w:pPr>
      <w:r>
        <w:rPr>
          <w:lang w:val="en-US" w:bidi="en-US"/>
        </w:rPr>
        <w:t xml:space="preserve">ITS tools require integration of many heterogeneous data sources. Adaptability is challenging for traditional ITS frameworks due to the overhead to integrate new and changing data sources. </w:t>
      </w:r>
      <w:r w:rsidR="000D2B4D">
        <w:rPr>
          <w:rFonts w:asciiTheme="majorBidi" w:hAnsiTheme="majorBidi" w:cstheme="majorBidi"/>
        </w:rPr>
        <w:t>To address this challenge, an architecture</w:t>
      </w:r>
      <w:r w:rsidR="000D2B4D" w:rsidRPr="009A7486">
        <w:rPr>
          <w:rFonts w:asciiTheme="majorBidi" w:hAnsiTheme="majorBidi" w:cstheme="majorBidi"/>
        </w:rPr>
        <w:t xml:space="preserve"> </w:t>
      </w:r>
      <w:r w:rsidR="000D2B4D">
        <w:rPr>
          <w:rFonts w:asciiTheme="majorBidi" w:hAnsiTheme="majorBidi" w:cstheme="majorBidi"/>
        </w:rPr>
        <w:t xml:space="preserve">has been </w:t>
      </w:r>
      <w:r w:rsidR="000D2B4D" w:rsidRPr="009A7486">
        <w:rPr>
          <w:rFonts w:asciiTheme="majorBidi" w:hAnsiTheme="majorBidi" w:cstheme="majorBidi"/>
        </w:rPr>
        <w:t xml:space="preserve">designed to </w:t>
      </w:r>
      <w:r w:rsidR="000D2B4D">
        <w:rPr>
          <w:rFonts w:asciiTheme="majorBidi" w:hAnsiTheme="majorBidi" w:cstheme="majorBidi"/>
        </w:rPr>
        <w:t>support</w:t>
      </w:r>
      <w:r w:rsidR="000D2B4D" w:rsidRPr="009A7486">
        <w:rPr>
          <w:rFonts w:asciiTheme="majorBidi" w:hAnsiTheme="majorBidi" w:cstheme="majorBidi"/>
        </w:rPr>
        <w:t xml:space="preserve"> scalable and </w:t>
      </w:r>
      <w:r w:rsidR="000D2B4D">
        <w:rPr>
          <w:rFonts w:asciiTheme="majorBidi" w:hAnsiTheme="majorBidi" w:cstheme="majorBidi"/>
        </w:rPr>
        <w:t xml:space="preserve">extensible ITS applications </w:t>
      </w:r>
      <w:r w:rsidR="000D2B4D" w:rsidRPr="009A7486">
        <w:rPr>
          <w:rFonts w:asciiTheme="majorBidi" w:hAnsiTheme="majorBidi" w:cstheme="majorBidi"/>
        </w:rPr>
        <w:t xml:space="preserve">using </w:t>
      </w:r>
      <w:r w:rsidR="000D2B4D">
        <w:rPr>
          <w:rFonts w:asciiTheme="majorBidi" w:hAnsiTheme="majorBidi" w:cstheme="majorBidi"/>
        </w:rPr>
        <w:t>a</w:t>
      </w:r>
      <w:r w:rsidR="000D2B4D" w:rsidRPr="009A7486">
        <w:rPr>
          <w:rFonts w:asciiTheme="majorBidi" w:hAnsiTheme="majorBidi" w:cstheme="majorBidi"/>
        </w:rPr>
        <w:t xml:space="preserve"> semantic representation and integration. </w:t>
      </w:r>
      <w:r>
        <w:rPr>
          <w:lang w:val="en-US" w:bidi="en-US"/>
        </w:rPr>
        <w:t xml:space="preserve">The </w:t>
      </w:r>
      <w:r w:rsidR="000D2B4D">
        <w:rPr>
          <w:lang w:val="en-US" w:bidi="en-US"/>
        </w:rPr>
        <w:t>ITSoS</w:t>
      </w:r>
      <w:r>
        <w:rPr>
          <w:lang w:val="en-US" w:bidi="en-US"/>
        </w:rPr>
        <w:t xml:space="preserve"> </w:t>
      </w:r>
      <w:r w:rsidR="002358F6">
        <w:rPr>
          <w:lang w:val="en-US" w:bidi="en-US"/>
        </w:rPr>
        <w:t>architecture</w:t>
      </w:r>
      <w:r w:rsidR="003E24B8">
        <w:rPr>
          <w:lang w:val="en-US" w:bidi="en-US"/>
        </w:rPr>
        <w:t>, originally</w:t>
      </w:r>
      <w:r w:rsidR="002358F6">
        <w:rPr>
          <w:lang w:val="en-US" w:bidi="en-US"/>
        </w:rPr>
        <w:t xml:space="preserve"> proposed </w:t>
      </w:r>
      <w:r w:rsidR="008C0849">
        <w:rPr>
          <w:lang w:val="en-US" w:bidi="en-US"/>
        </w:rPr>
        <w:t xml:space="preserve">by </w:t>
      </w:r>
      <w:r w:rsidR="009E5CF6">
        <w:rPr>
          <w:lang w:val="en-US" w:bidi="en-US"/>
        </w:rPr>
        <w:fldChar w:fldCharType="begin"/>
      </w:r>
      <w:r w:rsidR="001608B3">
        <w:rPr>
          <w:lang w:val="en-US" w:bidi="en-US"/>
        </w:rPr>
        <w:instrText xml:space="preserve"> ADDIN EN.CITE &lt;EndNote&gt;&lt;Cite&gt;&lt;Author&gt;Elshenawy&lt;/Author&gt;&lt;Year&gt;2018&lt;/Year&gt;&lt;IDText&gt;Towards a service-oriented cyber–physical systems of systems for smart city mobility applications&lt;/IDText&gt;&lt;DisplayText&gt;[7]&lt;/DisplayText&gt;&lt;record&gt;&lt;isbn&gt;0167-739X&lt;/isbn&gt;&lt;titles&gt;&lt;title&gt;Towards a service-oriented cyber–physical systems of systems for smart city mobility applications&lt;/title&gt;&lt;secondary-title&gt;Future Generation Computer Systems&lt;/secondary-title&gt;&lt;/titles&gt;&lt;pages&gt;575-587&lt;/pages&gt;&lt;contributors&gt;&lt;authors&gt;&lt;author&gt;Elshenawy, Mohamed&lt;/author&gt;&lt;author&gt;Abdulhai, Baher&lt;/author&gt;&lt;author&gt;El-Darieby, Mohamed&lt;/author&gt;&lt;/authors&gt;&lt;/contributors&gt;&lt;added-date format="utc"&gt;1581528965&lt;/added-date&gt;&lt;ref-type name="Journal Article"&gt;17&lt;/ref-type&gt;&lt;dates&gt;&lt;year&gt;2018&lt;/year&gt;&lt;/dates&gt;&lt;rec-number&gt;44&lt;/rec-number&gt;&lt;last-updated-date format="utc"&gt;1581528965&lt;/last-updated-date&gt;&lt;volume&gt;79&lt;/volume&gt;&lt;/record&gt;&lt;/Cite&gt;&lt;/EndNote&gt;</w:instrText>
      </w:r>
      <w:r w:rsidR="009E5CF6">
        <w:rPr>
          <w:lang w:val="en-US" w:bidi="en-US"/>
        </w:rPr>
        <w:fldChar w:fldCharType="separate"/>
      </w:r>
      <w:r w:rsidR="001608B3">
        <w:rPr>
          <w:noProof/>
          <w:lang w:val="en-US" w:bidi="en-US"/>
        </w:rPr>
        <w:t>[7]</w:t>
      </w:r>
      <w:r w:rsidR="009E5CF6">
        <w:rPr>
          <w:lang w:val="en-US" w:bidi="en-US"/>
        </w:rPr>
        <w:fldChar w:fldCharType="end"/>
      </w:r>
      <w:r w:rsidR="003E24B8">
        <w:rPr>
          <w:lang w:val="en-US" w:bidi="en-US"/>
        </w:rPr>
        <w:t>, is intended to</w:t>
      </w:r>
      <w:r w:rsidR="002358F6">
        <w:rPr>
          <w:lang w:val="en-US" w:bidi="en-US"/>
        </w:rPr>
        <w:t xml:space="preserve"> leverage the ontology to support data integration. In general, the range of queries required to support </w:t>
      </w:r>
      <w:r w:rsidR="000D2B4D">
        <w:rPr>
          <w:lang w:val="en-US" w:bidi="en-US"/>
        </w:rPr>
        <w:t>an implementation of the</w:t>
      </w:r>
      <w:r w:rsidR="002358F6">
        <w:rPr>
          <w:lang w:val="en-US" w:bidi="en-US"/>
        </w:rPr>
        <w:t xml:space="preserve"> </w:t>
      </w:r>
      <w:r w:rsidR="000D2B4D">
        <w:rPr>
          <w:lang w:val="en-US" w:bidi="en-US"/>
        </w:rPr>
        <w:t>ITSoS</w:t>
      </w:r>
      <w:r w:rsidR="002358F6">
        <w:rPr>
          <w:lang w:val="en-US" w:bidi="en-US"/>
        </w:rPr>
        <w:t xml:space="preserve"> architecture will vary greatly as a function of the ITS application(s) to be supported. In the iCity-ORF project (1.2), the </w:t>
      </w:r>
      <w:r w:rsidR="000D2B4D">
        <w:rPr>
          <w:lang w:val="en-US" w:bidi="en-US"/>
        </w:rPr>
        <w:t>ITSoS</w:t>
      </w:r>
      <w:r w:rsidR="002358F6">
        <w:rPr>
          <w:lang w:val="en-US" w:bidi="en-US"/>
        </w:rPr>
        <w:t xml:space="preserve"> architecture was demonstrated by way of the Advanced Traveler Information System (ATIS). To support this implementation, the iCity ontology </w:t>
      </w:r>
      <w:r w:rsidR="000D2B4D">
        <w:rPr>
          <w:lang w:val="en-US" w:bidi="en-US"/>
        </w:rPr>
        <w:t>was required to</w:t>
      </w:r>
      <w:r w:rsidR="009D1641">
        <w:rPr>
          <w:lang w:val="en-US" w:bidi="en-US"/>
        </w:rPr>
        <w:t xml:space="preserve"> </w:t>
      </w:r>
      <w:r w:rsidR="003E24B8">
        <w:rPr>
          <w:lang w:val="en-US" w:bidi="en-US"/>
        </w:rPr>
        <w:t>captur</w:t>
      </w:r>
      <w:r w:rsidR="000D2B4D">
        <w:rPr>
          <w:lang w:val="en-US" w:bidi="en-US"/>
        </w:rPr>
        <w:t>e</w:t>
      </w:r>
      <w:r w:rsidR="003E24B8">
        <w:rPr>
          <w:lang w:val="en-US" w:bidi="en-US"/>
        </w:rPr>
        <w:t xml:space="preserve"> data and formulat</w:t>
      </w:r>
      <w:r w:rsidR="000D2B4D">
        <w:rPr>
          <w:lang w:val="en-US" w:bidi="en-US"/>
        </w:rPr>
        <w:t>e</w:t>
      </w:r>
      <w:r w:rsidR="002358F6">
        <w:rPr>
          <w:lang w:val="en-US" w:bidi="en-US"/>
        </w:rPr>
        <w:t xml:space="preserve"> competency questions regarding the traffic status</w:t>
      </w:r>
      <w:r w:rsidR="009052F6">
        <w:rPr>
          <w:lang w:val="en-US" w:bidi="en-US"/>
        </w:rPr>
        <w:t xml:space="preserve"> data</w:t>
      </w:r>
      <w:r w:rsidR="002358F6">
        <w:rPr>
          <w:lang w:val="en-US" w:bidi="en-US"/>
        </w:rPr>
        <w:t xml:space="preserve"> on various road segments in the transportation network</w:t>
      </w:r>
      <w:r w:rsidR="000D2B4D">
        <w:rPr>
          <w:lang w:val="en-US" w:bidi="en-US"/>
        </w:rPr>
        <w:t>, as outlined below</w:t>
      </w:r>
      <w:r w:rsidR="002358F6">
        <w:rPr>
          <w:lang w:val="en-US" w:bidi="en-US"/>
        </w:rPr>
        <w:t>.</w:t>
      </w:r>
      <w:r w:rsidR="00345187">
        <w:rPr>
          <w:lang w:val="en-US" w:bidi="en-US"/>
        </w:rPr>
        <w:t xml:space="preserve"> </w:t>
      </w:r>
    </w:p>
    <w:p w14:paraId="1D71AA90" w14:textId="0152C28A" w:rsidR="002358F6" w:rsidRPr="001216A3" w:rsidRDefault="002358F6" w:rsidP="001216A3">
      <w:pPr>
        <w:ind w:left="720" w:hanging="360"/>
      </w:pPr>
      <w:r w:rsidRPr="001216A3">
        <w:t>CQ</w:t>
      </w:r>
      <w:r w:rsidR="00893232">
        <w:t>4</w:t>
      </w:r>
      <w:r w:rsidR="00F86A2E" w:rsidRPr="001216A3">
        <w:t>-</w:t>
      </w:r>
      <w:r w:rsidRPr="001216A3">
        <w:t xml:space="preserve">1: What </w:t>
      </w:r>
      <w:r w:rsidR="009052F6">
        <w:t xml:space="preserve">are the averages of the </w:t>
      </w:r>
      <w:r w:rsidRPr="001216A3">
        <w:t>TTI_Max value</w:t>
      </w:r>
      <w:r w:rsidR="009052F6">
        <w:t>s that</w:t>
      </w:r>
      <w:r w:rsidRPr="001216A3">
        <w:t xml:space="preserve"> have been observed </w:t>
      </w:r>
      <w:r w:rsidR="009052F6">
        <w:t>over some period of time</w:t>
      </w:r>
      <w:r w:rsidRPr="001216A3">
        <w:t>?</w:t>
      </w:r>
    </w:p>
    <w:p w14:paraId="7483BF22" w14:textId="13DFAD7A" w:rsidR="002358F6" w:rsidRPr="001216A3" w:rsidRDefault="002358F6" w:rsidP="001216A3">
      <w:pPr>
        <w:ind w:left="720" w:hanging="360"/>
      </w:pPr>
      <w:r w:rsidRPr="001216A3">
        <w:t>CQ</w:t>
      </w:r>
      <w:r w:rsidR="00893232">
        <w:t>4</w:t>
      </w:r>
      <w:r w:rsidRPr="001216A3">
        <w:t xml:space="preserve">-2: What </w:t>
      </w:r>
      <w:r w:rsidR="009052F6">
        <w:t xml:space="preserve">are the averages of the </w:t>
      </w:r>
      <w:r w:rsidRPr="001216A3">
        <w:t>TTI_Max value</w:t>
      </w:r>
      <w:r w:rsidR="009052F6">
        <w:t>s that have been observed</w:t>
      </w:r>
      <w:r w:rsidRPr="001216A3">
        <w:t xml:space="preserve"> at some location?</w:t>
      </w:r>
    </w:p>
    <w:p w14:paraId="137884DE" w14:textId="38F85F39" w:rsidR="002358F6" w:rsidRPr="001216A3" w:rsidRDefault="002358F6" w:rsidP="001216A3">
      <w:pPr>
        <w:ind w:left="720" w:hanging="360"/>
      </w:pPr>
      <w:r w:rsidRPr="001216A3">
        <w:t>CQ</w:t>
      </w:r>
      <w:r w:rsidR="00893232">
        <w:t>4</w:t>
      </w:r>
      <w:r w:rsidRPr="001216A3">
        <w:t xml:space="preserve">-3: </w:t>
      </w:r>
      <w:r w:rsidR="00345187" w:rsidRPr="001216A3">
        <w:t xml:space="preserve">What </w:t>
      </w:r>
      <w:r w:rsidR="009052F6">
        <w:t>are the averages of</w:t>
      </w:r>
      <w:r w:rsidR="00345187" w:rsidRPr="001216A3">
        <w:t xml:space="preserve"> the TTI_Max value</w:t>
      </w:r>
      <w:r w:rsidR="009052F6">
        <w:t>s that have been observed</w:t>
      </w:r>
      <w:r w:rsidR="00345187" w:rsidRPr="001216A3">
        <w:t xml:space="preserve"> at some location, </w:t>
      </w:r>
      <w:r w:rsidR="009052F6">
        <w:t>over</w:t>
      </w:r>
      <w:r w:rsidR="00345187" w:rsidRPr="001216A3">
        <w:t xml:space="preserve"> some </w:t>
      </w:r>
      <w:r w:rsidR="009052F6">
        <w:t>period of time</w:t>
      </w:r>
      <w:r w:rsidR="00345187" w:rsidRPr="001216A3">
        <w:t>?</w:t>
      </w:r>
    </w:p>
    <w:p w14:paraId="7C92A3D9" w14:textId="41CF5B29" w:rsidR="00DC2B92" w:rsidRPr="005D20D1" w:rsidRDefault="003E24B8" w:rsidP="00F86A2E">
      <w:pPr>
        <w:rPr>
          <w:lang w:val="en-US" w:bidi="en-US"/>
        </w:rPr>
      </w:pPr>
      <w:r>
        <w:rPr>
          <w:lang w:val="en-US" w:bidi="en-US"/>
        </w:rPr>
        <w:t>In the questions above</w:t>
      </w:r>
      <w:r w:rsidR="00345187">
        <w:rPr>
          <w:lang w:val="en-US" w:bidi="en-US"/>
        </w:rPr>
        <w:t xml:space="preserve"> TTI_Max refers to the Maximum Transportation Travel Index</w:t>
      </w:r>
      <w:r w:rsidR="0043630C">
        <w:rPr>
          <w:lang w:val="en-US" w:bidi="en-US"/>
        </w:rPr>
        <w:t>; TTI_M</w:t>
      </w:r>
      <w:r w:rsidR="008C0849">
        <w:rPr>
          <w:lang w:val="en-US" w:bidi="en-US"/>
        </w:rPr>
        <w:t>a</w:t>
      </w:r>
      <w:r w:rsidR="0043630C">
        <w:rPr>
          <w:lang w:val="en-US" w:bidi="en-US"/>
        </w:rPr>
        <w:t xml:space="preserve">x is </w:t>
      </w:r>
      <w:r w:rsidR="00345187">
        <w:rPr>
          <w:lang w:val="en-US" w:bidi="en-US"/>
        </w:rPr>
        <w:t xml:space="preserve">a measurement used to indicate traffic conditions by way of a comparison of the observed rate of travel to the maximum throughput speed on a road segment. </w:t>
      </w:r>
      <w:r w:rsidR="003035AB">
        <w:rPr>
          <w:lang w:val="en-US" w:bidi="en-US"/>
        </w:rPr>
        <w:t>The questions were specified with respect to the average value</w:t>
      </w:r>
      <w:r w:rsidR="00974D4E">
        <w:rPr>
          <w:lang w:val="en-US" w:bidi="en-US"/>
        </w:rPr>
        <w:t xml:space="preserve"> because at the time of this work the ATIS application was </w:t>
      </w:r>
      <w:r w:rsidR="00974D4E">
        <w:rPr>
          <w:lang w:val="en-US" w:bidi="en-US"/>
        </w:rPr>
        <w:lastRenderedPageBreak/>
        <w:t>restricted to work with loop detector readings that had been aggregated over road segments and ten-minute intervals in time.</w:t>
      </w:r>
    </w:p>
    <w:p w14:paraId="4C92A85C" w14:textId="03FBB92E" w:rsidR="00852D36" w:rsidRDefault="00852D36" w:rsidP="00852D36">
      <w:pPr>
        <w:pStyle w:val="Heading2"/>
      </w:pPr>
      <w:bookmarkStart w:id="52" w:name="_Ref31271825"/>
      <w:bookmarkStart w:id="53" w:name="_Toc35948840"/>
      <w:r>
        <w:t>Motivating Scenario: ArcGIS Query Support</w:t>
      </w:r>
      <w:bookmarkEnd w:id="52"/>
      <w:bookmarkEnd w:id="53"/>
    </w:p>
    <w:p w14:paraId="38C131DD" w14:textId="320BA05E" w:rsidR="00770369" w:rsidRDefault="00852D36" w:rsidP="00BB356A">
      <w:pPr>
        <w:rPr>
          <w:lang w:val="en-US" w:bidi="en-US"/>
        </w:rPr>
      </w:pPr>
      <w:r>
        <w:rPr>
          <w:lang w:val="en-US" w:bidi="en-US"/>
        </w:rPr>
        <w:t xml:space="preserve">ESRI Canada provides </w:t>
      </w:r>
      <w:r w:rsidR="00AD4AFA">
        <w:rPr>
          <w:lang w:val="en-US" w:bidi="en-US"/>
        </w:rPr>
        <w:t>geospatial information system (GIS) solutions</w:t>
      </w:r>
      <w:r w:rsidR="0007577F">
        <w:rPr>
          <w:lang w:val="en-US" w:bidi="en-US"/>
        </w:rPr>
        <w:t xml:space="preserve"> used for transportation research, urban planning, and a variety of other applications. </w:t>
      </w:r>
      <w:r>
        <w:rPr>
          <w:lang w:val="en-US" w:bidi="en-US"/>
        </w:rPr>
        <w:t>The</w:t>
      </w:r>
      <w:r w:rsidR="00770369">
        <w:rPr>
          <w:lang w:val="en-US" w:bidi="en-US"/>
        </w:rPr>
        <w:t>se tools</w:t>
      </w:r>
      <w:r>
        <w:rPr>
          <w:lang w:val="en-US" w:bidi="en-US"/>
        </w:rPr>
        <w:t xml:space="preserve"> provide </w:t>
      </w:r>
      <w:r w:rsidR="0007577F">
        <w:rPr>
          <w:lang w:val="en-US" w:bidi="en-US"/>
        </w:rPr>
        <w:t xml:space="preserve">users with </w:t>
      </w:r>
      <w:r>
        <w:rPr>
          <w:lang w:val="en-US" w:bidi="en-US"/>
        </w:rPr>
        <w:t xml:space="preserve">a wealth of data and powerful tools for visualization and analysis. </w:t>
      </w:r>
      <w:r w:rsidR="00770369">
        <w:rPr>
          <w:lang w:val="en-US" w:bidi="en-US"/>
        </w:rPr>
        <w:t>Despite this,</w:t>
      </w:r>
      <w:r>
        <w:rPr>
          <w:lang w:val="en-US" w:bidi="en-US"/>
        </w:rPr>
        <w:t xml:space="preserve"> query formulation and revision can be challenging, in particular for less experienced users. These difficulties may be </w:t>
      </w:r>
      <w:r w:rsidR="00BA3358">
        <w:rPr>
          <w:lang w:val="en-US" w:bidi="en-US"/>
        </w:rPr>
        <w:t>remedied</w:t>
      </w:r>
      <w:r>
        <w:rPr>
          <w:lang w:val="en-US" w:bidi="en-US"/>
        </w:rPr>
        <w:t xml:space="preserve"> with use of an ontology to formalize the terms of interest and provide a single interface with which complex queries may be formulated. </w:t>
      </w:r>
      <w:r w:rsidR="005652CE">
        <w:rPr>
          <w:lang w:val="en-US" w:bidi="en-US"/>
        </w:rPr>
        <w:t xml:space="preserve">Streamlined access to the geospatial data in ArcGIS will support </w:t>
      </w:r>
      <w:r w:rsidR="00453048">
        <w:rPr>
          <w:lang w:val="en-US" w:bidi="en-US"/>
        </w:rPr>
        <w:t>a variety of use cases</w:t>
      </w:r>
      <w:r w:rsidR="005652CE">
        <w:rPr>
          <w:lang w:val="en-US" w:bidi="en-US"/>
        </w:rPr>
        <w:t xml:space="preserve">, and may be particularly valuable for ongoing work </w:t>
      </w:r>
      <w:r w:rsidR="00453048">
        <w:rPr>
          <w:lang w:val="en-US" w:bidi="en-US"/>
        </w:rPr>
        <w:t>towards</w:t>
      </w:r>
      <w:r w:rsidR="005652CE">
        <w:rPr>
          <w:lang w:val="en-US" w:bidi="en-US"/>
        </w:rPr>
        <w:t xml:space="preserve"> NextGen-911 services. </w:t>
      </w:r>
    </w:p>
    <w:p w14:paraId="12C2A1E2" w14:textId="174834D2" w:rsidR="00BB356A" w:rsidRDefault="00770369" w:rsidP="00BB356A">
      <w:pPr>
        <w:rPr>
          <w:highlight w:val="yellow"/>
          <w:lang w:val="en-US" w:bidi="en-US"/>
        </w:rPr>
      </w:pPr>
      <w:r>
        <w:rPr>
          <w:lang w:val="en-US" w:bidi="en-US"/>
        </w:rPr>
        <w:t xml:space="preserve">The same ontology developed to provide query support </w:t>
      </w:r>
      <w:r w:rsidR="00755319">
        <w:rPr>
          <w:lang w:val="en-US" w:bidi="en-US"/>
        </w:rPr>
        <w:t>may also</w:t>
      </w:r>
      <w:r>
        <w:rPr>
          <w:lang w:val="en-US" w:bidi="en-US"/>
        </w:rPr>
        <w:t xml:space="preserve"> </w:t>
      </w:r>
      <w:r w:rsidR="00852D36">
        <w:rPr>
          <w:lang w:val="en-US" w:bidi="en-US"/>
        </w:rPr>
        <w:t>serve as a specification of recent standardization effort</w:t>
      </w:r>
      <w:r w:rsidR="00745549">
        <w:rPr>
          <w:lang w:val="en-US" w:bidi="en-US"/>
        </w:rPr>
        <w:t xml:space="preserve">s by the </w:t>
      </w:r>
      <w:r w:rsidR="00DC4079">
        <w:rPr>
          <w:lang w:val="en-US" w:bidi="en-US"/>
        </w:rPr>
        <w:t xml:space="preserve">Canadian Transportation Infostructure </w:t>
      </w:r>
      <w:r w:rsidR="003974CD">
        <w:rPr>
          <w:lang w:val="en-US" w:bidi="en-US"/>
        </w:rPr>
        <w:t>Initiative</w:t>
      </w:r>
      <w:r w:rsidR="00BB356A">
        <w:rPr>
          <w:lang w:val="en-US" w:bidi="en-US"/>
        </w:rPr>
        <w:t xml:space="preserve"> (CTII</w:t>
      </w:r>
      <w:r>
        <w:rPr>
          <w:lang w:val="en-US" w:bidi="en-US"/>
        </w:rPr>
        <w:t>)</w:t>
      </w:r>
      <w:r w:rsidR="00755319">
        <w:rPr>
          <w:rStyle w:val="FootnoteReference"/>
          <w:lang w:val="en-US" w:bidi="en-US"/>
        </w:rPr>
        <w:footnoteReference w:id="1"/>
      </w:r>
      <w:r w:rsidR="00852D36">
        <w:rPr>
          <w:lang w:val="en-US" w:bidi="en-US"/>
        </w:rPr>
        <w:t>.</w:t>
      </w:r>
      <w:r w:rsidR="00BB356A">
        <w:rPr>
          <w:lang w:val="en-US" w:bidi="en-US"/>
        </w:rPr>
        <w:t xml:space="preserve"> The CTII is currently working to develop a Community Map of Canada</w:t>
      </w:r>
      <w:r w:rsidR="00755319">
        <w:rPr>
          <w:rStyle w:val="FootnoteReference"/>
          <w:lang w:val="en-US" w:bidi="en-US"/>
        </w:rPr>
        <w:footnoteReference w:id="2"/>
      </w:r>
      <w:r w:rsidR="00BB356A">
        <w:rPr>
          <w:lang w:val="en-US" w:bidi="en-US"/>
        </w:rPr>
        <w:t xml:space="preserve"> – a complete and accurate base</w:t>
      </w:r>
      <w:r w:rsidR="005A6FFD">
        <w:rPr>
          <w:lang w:val="en-US" w:bidi="en-US"/>
        </w:rPr>
        <w:t xml:space="preserve"> </w:t>
      </w:r>
      <w:r w:rsidR="00BB356A">
        <w:rPr>
          <w:lang w:val="en-US" w:bidi="en-US"/>
        </w:rPr>
        <w:t>map of Canada that is created by integrating data from various municipalities and other regions. Central to this initiative is the GeoFoundation Exchange (GFX)</w:t>
      </w:r>
      <w:r w:rsidR="00755319">
        <w:rPr>
          <w:rStyle w:val="FootnoteReference"/>
          <w:lang w:val="en-US" w:bidi="en-US"/>
        </w:rPr>
        <w:footnoteReference w:id="3"/>
      </w:r>
      <w:r w:rsidR="00BB356A">
        <w:rPr>
          <w:lang w:val="en-US" w:bidi="en-US"/>
        </w:rPr>
        <w:t>, an effort to collect, unify, and publish base</w:t>
      </w:r>
      <w:r w:rsidR="005A6FFD">
        <w:rPr>
          <w:lang w:val="en-US" w:bidi="en-US"/>
        </w:rPr>
        <w:t xml:space="preserve"> </w:t>
      </w:r>
      <w:r w:rsidR="00BB356A">
        <w:rPr>
          <w:lang w:val="en-US" w:bidi="en-US"/>
        </w:rPr>
        <w:t>map data.</w:t>
      </w:r>
      <w:r>
        <w:rPr>
          <w:lang w:val="en-US" w:bidi="en-US"/>
        </w:rPr>
        <w:t xml:space="preserve"> Beyond this, there may be opportunities to employ the ontology for automated reasoning services such as classification or validation.</w:t>
      </w:r>
    </w:p>
    <w:p w14:paraId="57A6ED4E" w14:textId="643A5E73" w:rsidR="001A169D" w:rsidRDefault="001A169D" w:rsidP="00BB356A">
      <w:pPr>
        <w:rPr>
          <w:lang w:val="en-US" w:bidi="en-US"/>
        </w:rPr>
      </w:pPr>
      <w:r>
        <w:rPr>
          <w:lang w:val="en-US" w:bidi="en-US"/>
        </w:rPr>
        <w:t xml:space="preserve">An initial set of CQs was identified to explore the </w:t>
      </w:r>
      <w:r w:rsidR="00770369">
        <w:rPr>
          <w:lang w:val="en-US" w:bidi="en-US"/>
        </w:rPr>
        <w:t>use of the ontology for query support</w:t>
      </w:r>
      <w:r>
        <w:rPr>
          <w:lang w:val="en-US" w:bidi="en-US"/>
        </w:rPr>
        <w:t xml:space="preserve">. These CQs </w:t>
      </w:r>
      <w:r w:rsidR="00BB356A">
        <w:rPr>
          <w:lang w:val="en-US" w:bidi="en-US"/>
        </w:rPr>
        <w:t xml:space="preserve">are example queries requiring the combination of multiple </w:t>
      </w:r>
      <w:r>
        <w:rPr>
          <w:lang w:val="en-US" w:bidi="en-US"/>
        </w:rPr>
        <w:t xml:space="preserve">GFX datasets </w:t>
      </w:r>
      <w:r w:rsidR="00BB356A">
        <w:rPr>
          <w:lang w:val="en-US" w:bidi="en-US"/>
        </w:rPr>
        <w:t xml:space="preserve">to retrieve the required information. They are derived from </w:t>
      </w:r>
      <w:r>
        <w:rPr>
          <w:lang w:val="en-US" w:bidi="en-US"/>
        </w:rPr>
        <w:t xml:space="preserve">a prototype </w:t>
      </w:r>
      <w:r w:rsidR="00BB356A">
        <w:rPr>
          <w:lang w:val="en-US" w:bidi="en-US"/>
        </w:rPr>
        <w:t xml:space="preserve">application that requires </w:t>
      </w:r>
      <w:r>
        <w:rPr>
          <w:lang w:val="en-US" w:bidi="en-US"/>
        </w:rPr>
        <w:t>contextual information about a particular route.</w:t>
      </w:r>
    </w:p>
    <w:p w14:paraId="314CFF9A" w14:textId="02A43188" w:rsidR="00893232" w:rsidRDefault="00893232" w:rsidP="00574D94">
      <w:pPr>
        <w:ind w:firstLine="432"/>
        <w:rPr>
          <w:lang w:val="en-US" w:bidi="en-US"/>
        </w:rPr>
      </w:pPr>
      <w:r>
        <w:rPr>
          <w:lang w:val="en-US" w:bidi="en-US"/>
        </w:rPr>
        <w:t>CQ5-1:</w:t>
      </w:r>
      <w:r w:rsidR="00574D94">
        <w:rPr>
          <w:lang w:val="en-US" w:bidi="en-US"/>
        </w:rPr>
        <w:t xml:space="preserve"> </w:t>
      </w:r>
      <w:r w:rsidR="001A169D">
        <w:rPr>
          <w:lang w:val="en-US" w:bidi="en-US"/>
        </w:rPr>
        <w:t>What neighbourhood(s) does a particular route go through?</w:t>
      </w:r>
    </w:p>
    <w:p w14:paraId="700CE0FB" w14:textId="1AEB936C" w:rsidR="00B978C9" w:rsidRDefault="00B978C9" w:rsidP="00574D94">
      <w:pPr>
        <w:ind w:firstLine="432"/>
        <w:rPr>
          <w:lang w:val="en-US" w:bidi="en-US"/>
        </w:rPr>
      </w:pPr>
      <w:r>
        <w:rPr>
          <w:lang w:val="en-US" w:bidi="en-US"/>
        </w:rPr>
        <w:lastRenderedPageBreak/>
        <w:t xml:space="preserve">CQ5-2: </w:t>
      </w:r>
      <w:r w:rsidR="00EE5F04">
        <w:rPr>
          <w:lang w:val="en-US" w:bidi="en-US"/>
        </w:rPr>
        <w:t>What types of land use does a particular route go through?</w:t>
      </w:r>
    </w:p>
    <w:p w14:paraId="5A83497C" w14:textId="0F41162D" w:rsidR="00EE5F04" w:rsidRDefault="00EE5F04" w:rsidP="00574D94">
      <w:pPr>
        <w:ind w:firstLine="432"/>
        <w:rPr>
          <w:lang w:val="en-US" w:bidi="en-US"/>
        </w:rPr>
      </w:pPr>
      <w:r>
        <w:rPr>
          <w:lang w:val="en-US" w:bidi="en-US"/>
        </w:rPr>
        <w:t>CQ5-3: What types of land cover does a particular route go through?</w:t>
      </w:r>
    </w:p>
    <w:p w14:paraId="4EFC7A2A" w14:textId="3A30FAF2" w:rsidR="00EE5F04" w:rsidRDefault="00EE5F04" w:rsidP="00574D94">
      <w:pPr>
        <w:ind w:firstLine="432"/>
        <w:rPr>
          <w:lang w:val="en-US" w:bidi="en-US"/>
        </w:rPr>
      </w:pPr>
      <w:r>
        <w:rPr>
          <w:lang w:val="en-US" w:bidi="en-US"/>
        </w:rPr>
        <w:t>CQ5-4: What points of interest does a particular route pass by?</w:t>
      </w:r>
    </w:p>
    <w:p w14:paraId="0417F8C0" w14:textId="1BAF8B2F" w:rsidR="00EE5F04" w:rsidRDefault="00EE5F04" w:rsidP="00574D94">
      <w:pPr>
        <w:ind w:firstLine="432"/>
        <w:rPr>
          <w:lang w:val="en-US" w:bidi="en-US"/>
        </w:rPr>
      </w:pPr>
      <w:r>
        <w:rPr>
          <w:lang w:val="en-US" w:bidi="en-US"/>
        </w:rPr>
        <w:t>CQ5-5: What types of road does a particular route travel on?</w:t>
      </w:r>
    </w:p>
    <w:p w14:paraId="387B3B27" w14:textId="23FAE184" w:rsidR="00EE5F04" w:rsidRDefault="00EE5F04" w:rsidP="00574D94">
      <w:pPr>
        <w:ind w:firstLine="432"/>
        <w:rPr>
          <w:lang w:val="en-US" w:bidi="en-US"/>
        </w:rPr>
      </w:pPr>
      <w:r>
        <w:rPr>
          <w:lang w:val="en-US" w:bidi="en-US"/>
        </w:rPr>
        <w:t>CQ5-6: What (if any) parts of a route travel on a road segment that is above grade?</w:t>
      </w:r>
    </w:p>
    <w:p w14:paraId="08E10F8C" w14:textId="547D5262" w:rsidR="001A169D" w:rsidRPr="00852D36" w:rsidRDefault="00EE5F04" w:rsidP="00133C73">
      <w:pPr>
        <w:ind w:firstLine="432"/>
        <w:rPr>
          <w:lang w:val="en-US" w:bidi="en-US"/>
        </w:rPr>
      </w:pPr>
      <w:r>
        <w:rPr>
          <w:lang w:val="en-US" w:bidi="en-US"/>
        </w:rPr>
        <w:t>CQ5-7: What (if any) parts of a route travel on a road segment that is below grade?</w:t>
      </w:r>
    </w:p>
    <w:p w14:paraId="7A55DEC6" w14:textId="58CC99C4" w:rsidR="00196B6E" w:rsidRDefault="00196B6E" w:rsidP="00EA354A">
      <w:pPr>
        <w:pStyle w:val="Heading1"/>
      </w:pPr>
      <w:bookmarkStart w:id="54" w:name="_Ref35255109"/>
      <w:bookmarkStart w:id="55" w:name="_Toc35948841"/>
      <w:r>
        <w:t>Urban System Characteristics and Behaviour</w:t>
      </w:r>
      <w:bookmarkEnd w:id="37"/>
      <w:bookmarkEnd w:id="54"/>
      <w:bookmarkEnd w:id="55"/>
    </w:p>
    <w:p w14:paraId="4B504099" w14:textId="6C34C1E0" w:rsidR="00890347" w:rsidRPr="00105569" w:rsidRDefault="00654012" w:rsidP="00EA354A">
      <w:r w:rsidRPr="00105569">
        <w:t xml:space="preserve">In </w:t>
      </w:r>
      <w:r w:rsidR="001816C2">
        <w:t xml:space="preserve">our analysis of the requirements for an ontology for </w:t>
      </w:r>
      <w:r w:rsidRPr="00105569">
        <w:t xml:space="preserve">the </w:t>
      </w:r>
      <w:r w:rsidR="00680235" w:rsidRPr="00105569">
        <w:t>urban system</w:t>
      </w:r>
      <w:r w:rsidRPr="00105569">
        <w:t>, we recognize</w:t>
      </w:r>
      <w:r w:rsidR="00433B71">
        <w:t>d</w:t>
      </w:r>
      <w:r w:rsidRPr="00105569">
        <w:t xml:space="preserve"> the following key concepts</w:t>
      </w:r>
      <w:r w:rsidR="00CC7784" w:rsidRPr="00105569">
        <w:t xml:space="preserve"> that must be defined</w:t>
      </w:r>
      <w:r w:rsidRPr="00105569">
        <w:t>:</w:t>
      </w:r>
    </w:p>
    <w:p w14:paraId="60CB125C" w14:textId="77777777" w:rsidR="00512299" w:rsidRPr="00105569" w:rsidRDefault="00512299" w:rsidP="009E4A69">
      <w:pPr>
        <w:pStyle w:val="ListParagraph"/>
      </w:pPr>
      <w:r w:rsidRPr="00105569">
        <w:t>Person</w:t>
      </w:r>
    </w:p>
    <w:p w14:paraId="698C3906" w14:textId="77777777" w:rsidR="00512299" w:rsidRPr="00105569" w:rsidRDefault="00512299" w:rsidP="009E4A69">
      <w:pPr>
        <w:pStyle w:val="ListParagraph"/>
      </w:pPr>
      <w:r w:rsidRPr="00105569">
        <w:t>Organization</w:t>
      </w:r>
    </w:p>
    <w:p w14:paraId="437480B5" w14:textId="77777777" w:rsidR="00B849EF" w:rsidRPr="00105569" w:rsidRDefault="00B849EF" w:rsidP="009E4A69">
      <w:pPr>
        <w:pStyle w:val="ListParagraph"/>
      </w:pPr>
      <w:r w:rsidRPr="00105569">
        <w:t>Household</w:t>
      </w:r>
    </w:p>
    <w:p w14:paraId="677A7E50" w14:textId="77777777" w:rsidR="00512299" w:rsidRPr="00105569" w:rsidRDefault="00512299" w:rsidP="009E4A69">
      <w:pPr>
        <w:pStyle w:val="ListParagraph"/>
      </w:pPr>
      <w:r w:rsidRPr="00105569">
        <w:t>Building</w:t>
      </w:r>
    </w:p>
    <w:p w14:paraId="614CA5BE" w14:textId="77777777" w:rsidR="00512299" w:rsidRPr="00105569" w:rsidRDefault="00512299" w:rsidP="009E4A69">
      <w:pPr>
        <w:pStyle w:val="ListParagraph"/>
      </w:pPr>
      <w:r w:rsidRPr="00105569">
        <w:t>Parking</w:t>
      </w:r>
    </w:p>
    <w:p w14:paraId="547F4C54" w14:textId="77777777" w:rsidR="00B849EF" w:rsidRPr="00105569" w:rsidRDefault="00B849EF" w:rsidP="009E4A69">
      <w:pPr>
        <w:pStyle w:val="ListParagraph"/>
      </w:pPr>
      <w:r w:rsidRPr="00105569">
        <w:t>Vehicle</w:t>
      </w:r>
    </w:p>
    <w:p w14:paraId="32A01858" w14:textId="77777777" w:rsidR="00B849EF" w:rsidRPr="00105569" w:rsidRDefault="00B849EF" w:rsidP="009E4A69">
      <w:pPr>
        <w:pStyle w:val="ListParagraph"/>
      </w:pPr>
      <w:r w:rsidRPr="00105569">
        <w:t>Transportation Networks</w:t>
      </w:r>
    </w:p>
    <w:p w14:paraId="42D2BC0A" w14:textId="2B680382" w:rsidR="00512299" w:rsidRPr="00105569" w:rsidRDefault="00E31A2A" w:rsidP="009E4A69">
      <w:pPr>
        <w:pStyle w:val="ListParagraph"/>
      </w:pPr>
      <w:r>
        <w:t xml:space="preserve">Public </w:t>
      </w:r>
      <w:r w:rsidR="00512299" w:rsidRPr="00105569">
        <w:t>Transit</w:t>
      </w:r>
    </w:p>
    <w:p w14:paraId="29849DD5" w14:textId="77777777" w:rsidR="00512299" w:rsidRPr="00105569" w:rsidRDefault="00B849EF" w:rsidP="009E4A69">
      <w:pPr>
        <w:pStyle w:val="ListParagraph"/>
      </w:pPr>
      <w:r w:rsidRPr="00105569">
        <w:t>Land Use</w:t>
      </w:r>
    </w:p>
    <w:p w14:paraId="5FA7B1D2" w14:textId="77777777" w:rsidR="00B849EF" w:rsidRPr="00105569" w:rsidRDefault="00B849EF" w:rsidP="009E4A69">
      <w:pPr>
        <w:pStyle w:val="ListParagraph"/>
      </w:pPr>
      <w:r w:rsidRPr="00105569">
        <w:t>Travel</w:t>
      </w:r>
    </w:p>
    <w:p w14:paraId="4856159E" w14:textId="133AEC29" w:rsidR="001214EE" w:rsidRPr="001214EE" w:rsidRDefault="00654012" w:rsidP="001214EE">
      <w:r>
        <w:t>The semantics of each of these concepts will be defined by a</w:t>
      </w:r>
      <w:r w:rsidR="001816C2">
        <w:t xml:space="preserve"> distinct</w:t>
      </w:r>
      <w:r>
        <w:t xml:space="preserve"> ontology. </w:t>
      </w:r>
      <w:r w:rsidR="001816C2">
        <w:t>Each</w:t>
      </w:r>
      <w:r>
        <w:t xml:space="preserve"> ontolog</w:t>
      </w:r>
      <w:r w:rsidR="001816C2">
        <w:t xml:space="preserve">y </w:t>
      </w:r>
      <w:r w:rsidR="005D4E06">
        <w:t>will</w:t>
      </w:r>
      <w:r>
        <w:t xml:space="preserve"> then be </w:t>
      </w:r>
      <w:r w:rsidR="001816C2">
        <w:t>composed to create</w:t>
      </w:r>
      <w:r w:rsidR="00680235">
        <w:t xml:space="preserve"> the iCity </w:t>
      </w:r>
      <w:r w:rsidR="001816C2">
        <w:t xml:space="preserve">TPSO, </w:t>
      </w:r>
      <w:r w:rsidR="00680235">
        <w:t>to</w:t>
      </w:r>
      <w:r>
        <w:t xml:space="preserve"> define the urban system and its behaviour</w:t>
      </w:r>
      <w:r w:rsidR="001816C2">
        <w:t>:</w:t>
      </w:r>
      <w:r>
        <w:t xml:space="preserve"> its population, land use, transportation infrastructure, and the travel that occurs within it. This representation may then be extended</w:t>
      </w:r>
      <w:r w:rsidR="001816C2">
        <w:t xml:space="preserve"> as required</w:t>
      </w:r>
      <w:r>
        <w:t xml:space="preserve"> to capture the individual applications</w:t>
      </w:r>
      <w:r w:rsidR="001816C2">
        <w:t>,</w:t>
      </w:r>
      <w:r>
        <w:t xml:space="preserve"> so that they may be integrated with one another and sufficiently well-defined so as to be shareable and reproducible with the research community.</w:t>
      </w:r>
      <w:r w:rsidR="00BA1ACD">
        <w:t xml:space="preserve"> </w:t>
      </w:r>
      <w:r w:rsidR="001816C2">
        <w:t>In addition to these domain-specific ontologies, a set of f</w:t>
      </w:r>
      <w:r w:rsidR="009226EE">
        <w:t xml:space="preserve">oundational </w:t>
      </w:r>
      <w:r w:rsidR="001816C2">
        <w:t>o</w:t>
      </w:r>
      <w:r w:rsidR="009226EE">
        <w:t xml:space="preserve">ntologies </w:t>
      </w:r>
      <w:r w:rsidR="002918B6">
        <w:t xml:space="preserve">will be also required in order to </w:t>
      </w:r>
      <w:r w:rsidR="00520123">
        <w:t>define core concepts that apply acr</w:t>
      </w:r>
      <w:r w:rsidR="002918B6">
        <w:t>oss t</w:t>
      </w:r>
      <w:r w:rsidR="009226EE">
        <w:t>he transportation domain. The</w:t>
      </w:r>
      <w:r w:rsidR="002918B6">
        <w:t>s</w:t>
      </w:r>
      <w:r w:rsidR="009226EE">
        <w:t>e will be</w:t>
      </w:r>
      <w:r w:rsidR="002918B6">
        <w:t xml:space="preserve"> introduced first, followed by the presentation of </w:t>
      </w:r>
      <w:r w:rsidR="00CC6B8B">
        <w:t xml:space="preserve">each </w:t>
      </w:r>
      <w:r w:rsidR="001816C2">
        <w:lastRenderedPageBreak/>
        <w:t>domain-specific</w:t>
      </w:r>
      <w:r w:rsidR="00CC6B8B">
        <w:t xml:space="preserve"> ontology in more detail</w:t>
      </w:r>
      <w:r w:rsidR="002918B6">
        <w:t>.</w:t>
      </w:r>
      <w:r w:rsidR="00547C0F">
        <w:t xml:space="preserve"> </w:t>
      </w:r>
      <w:r w:rsidR="003D53CD">
        <w:t xml:space="preserve">Conceptually, the ontologies can be stratified into three levels of abstraction, as depicted in </w:t>
      </w:r>
      <w:r w:rsidR="003D53CD">
        <w:fldChar w:fldCharType="begin"/>
      </w:r>
      <w:r w:rsidR="003D53CD">
        <w:instrText xml:space="preserve"> REF _Ref37337017 \h </w:instrText>
      </w:r>
      <w:r w:rsidR="001214EE">
        <w:instrText xml:space="preserve"> \* MERGEFORMAT </w:instrText>
      </w:r>
      <w:r w:rsidR="003D53CD">
        <w:fldChar w:fldCharType="separate"/>
      </w:r>
      <w:r w:rsidR="003D53CD">
        <w:t xml:space="preserve">Figure </w:t>
      </w:r>
      <w:r w:rsidR="003D53CD">
        <w:rPr>
          <w:noProof/>
        </w:rPr>
        <w:t>2</w:t>
      </w:r>
      <w:r w:rsidR="003D53CD">
        <w:fldChar w:fldCharType="end"/>
      </w:r>
      <w:r w:rsidR="003D53CD">
        <w:t>.</w:t>
      </w:r>
      <w:r w:rsidR="001214EE">
        <w:t xml:space="preserve"> T</w:t>
      </w:r>
      <w:r w:rsidR="001214EE" w:rsidRPr="001214EE">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w:t>
      </w:r>
      <w:r w:rsidR="00A1451D">
        <w:t xml:space="preserve"> (i.e. transportation planning)</w:t>
      </w:r>
      <w:r w:rsidR="001214EE" w:rsidRPr="001214EE">
        <w:t xml:space="preserve"> but still shared with other services, such as Vehicles and Transportation network.</w:t>
      </w:r>
    </w:p>
    <w:p w14:paraId="62C30242" w14:textId="25349A0B" w:rsidR="00161997" w:rsidRDefault="00161997" w:rsidP="00EA354A"/>
    <w:p w14:paraId="34DF6158" w14:textId="77777777" w:rsidR="003D53CD" w:rsidRDefault="00C32EA4" w:rsidP="003D53CD">
      <w:pPr>
        <w:keepNext/>
      </w:pPr>
      <w:r w:rsidRPr="00C32EA4">
        <w:rPr>
          <w:noProof/>
        </w:rPr>
        <w:drawing>
          <wp:inline distT="0" distB="0" distL="0" distR="0" wp14:anchorId="045C7F83" wp14:editId="36CA257F">
            <wp:extent cx="4273236" cy="2718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66" t="18685" r="10733"/>
                    <a:stretch/>
                  </pic:blipFill>
                  <pic:spPr bwMode="auto">
                    <a:xfrm>
                      <a:off x="0" y="0"/>
                      <a:ext cx="4273548" cy="2718586"/>
                    </a:xfrm>
                    <a:prstGeom prst="rect">
                      <a:avLst/>
                    </a:prstGeom>
                    <a:ln>
                      <a:noFill/>
                    </a:ln>
                    <a:extLst>
                      <a:ext uri="{53640926-AAD7-44D8-BBD7-CCE9431645EC}">
                        <a14:shadowObscured xmlns:a14="http://schemas.microsoft.com/office/drawing/2010/main"/>
                      </a:ext>
                    </a:extLst>
                  </pic:spPr>
                </pic:pic>
              </a:graphicData>
            </a:graphic>
          </wp:inline>
        </w:drawing>
      </w:r>
    </w:p>
    <w:p w14:paraId="04DA7B84" w14:textId="2DCA614D" w:rsidR="00C32EA4" w:rsidRDefault="003D53CD" w:rsidP="003D53CD">
      <w:pPr>
        <w:pStyle w:val="Caption"/>
      </w:pPr>
      <w:bookmarkStart w:id="56" w:name="_Ref37337017"/>
      <w:r>
        <w:t xml:space="preserve">Figure </w:t>
      </w:r>
      <w:fldSimple w:instr=" SEQ Figure \* ARABIC ">
        <w:r>
          <w:rPr>
            <w:noProof/>
          </w:rPr>
          <w:t>2</w:t>
        </w:r>
      </w:fldSimple>
      <w:bookmarkEnd w:id="56"/>
      <w:r>
        <w:t>: Levels of the iCity TPSO</w:t>
      </w:r>
    </w:p>
    <w:p w14:paraId="4B3315A8" w14:textId="6CA66189" w:rsidR="00510412" w:rsidRDefault="00510412" w:rsidP="00510412">
      <w:pPr>
        <w:pStyle w:val="Heading2"/>
      </w:pPr>
      <w:bookmarkStart w:id="57" w:name="_Ref35947125"/>
      <w:bookmarkStart w:id="58" w:name="_Toc35948842"/>
      <w:r>
        <w:t>Pragmatic Design Practices</w:t>
      </w:r>
      <w:bookmarkEnd w:id="57"/>
      <w:bookmarkEnd w:id="58"/>
    </w:p>
    <w:p w14:paraId="01D2B523" w14:textId="2EA02EDE" w:rsidR="00510412" w:rsidRDefault="00510412" w:rsidP="00510412">
      <w:r>
        <w:rPr>
          <w:lang w:val="en-US" w:bidi="en-US"/>
        </w:rPr>
        <w:t xml:space="preserve">Before presenting the ontologies, we summarize and explain the pragmatic design practices that were adopted in the creation of the ontologies. These practices do not pertain to the semantic definitions, but rather are adopted to address practical concerns regarding the organization and maintenance of the ontologies. </w:t>
      </w:r>
    </w:p>
    <w:p w14:paraId="0B7BB0CC" w14:textId="073C380C" w:rsidR="00510412" w:rsidRDefault="00510412" w:rsidP="00510412">
      <w:pPr>
        <w:pStyle w:val="ListParagraph"/>
        <w:numPr>
          <w:ilvl w:val="0"/>
          <w:numId w:val="10"/>
        </w:numPr>
      </w:pPr>
      <w:r w:rsidRPr="00E80D3C">
        <w:t>Organizational terms</w:t>
      </w:r>
      <w:r>
        <w:t xml:space="preserve"> f</w:t>
      </w:r>
      <w:r w:rsidRPr="00E80D3C">
        <w:t>or reuse</w:t>
      </w:r>
      <w:r>
        <w:t>d</w:t>
      </w:r>
      <w:r w:rsidRPr="00E80D3C">
        <w:t xml:space="preserve"> (import</w:t>
      </w:r>
      <w:r>
        <w:t>ed</w:t>
      </w:r>
      <w:r w:rsidRPr="00E80D3C">
        <w:t xml:space="preserve">) </w:t>
      </w:r>
      <w:r>
        <w:t>ontologies</w:t>
      </w:r>
      <w:r w:rsidR="00505099">
        <w:t>, including those from external sources</w:t>
      </w:r>
      <w:r>
        <w:t xml:space="preserve">: </w:t>
      </w:r>
      <w:r w:rsidR="002D6874">
        <w:t xml:space="preserve">Tn many instances it is desirable to collect terms according to the ontology that defines them. While IRIs typically serve to identify the origin of a term, in cases where an ontology’s structure is reasonably complex with numerous imported ontologies it is cumbersome to rely on IRIs for this purpose. To address this, for each ontology we define </w:t>
      </w:r>
      <w:r w:rsidR="002D6874">
        <w:lastRenderedPageBreak/>
        <w:t>‘organizational’ t</w:t>
      </w:r>
      <w:r w:rsidR="0072475D">
        <w:t>erms. For example, in the activity ontology all classes are defined as subclasses of a</w:t>
      </w:r>
      <w:r w:rsidR="00FE798C">
        <w:t>n</w:t>
      </w:r>
      <w:r w:rsidR="0072475D">
        <w:t xml:space="preserve"> ActivityOntologyThing, similarly all object properties are subproperties of a</w:t>
      </w:r>
      <w:r w:rsidR="00FE798C">
        <w:t>n</w:t>
      </w:r>
      <w:r w:rsidR="0072475D">
        <w:t xml:space="preserve"> ActivityOntologyProperty, and likewise with data properties. These classes are admittedly artificial however they allow us to precisely organize the terms in an ontology. This approach provides an added level of clarity in cases with large ontologies where multiple ontologies are imported.</w:t>
      </w:r>
      <w:r w:rsidR="002D6874">
        <w:t xml:space="preserve"> </w:t>
      </w:r>
    </w:p>
    <w:p w14:paraId="39C1D512" w14:textId="425AC07A" w:rsidR="00FE798C" w:rsidRDefault="00A837A1" w:rsidP="00FE798C">
      <w:pPr>
        <w:pStyle w:val="ListParagraph"/>
        <w:numPr>
          <w:ilvl w:val="0"/>
          <w:numId w:val="10"/>
        </w:numPr>
      </w:pPr>
      <w:r>
        <w:t xml:space="preserve">iCity ontologies for externally imported ontologies: The decision was made to define iCity ontologies for all ontologies reused from external sources, rather than </w:t>
      </w:r>
      <w:r w:rsidR="00FE798C">
        <w:t xml:space="preserve">directly </w:t>
      </w:r>
      <w:r>
        <w:t>referencing and accessing them remotely.</w:t>
      </w:r>
      <w:r w:rsidR="00FE798C">
        <w:t xml:space="preserve"> For example, rather than import the W3C owl-time ontology as required, an iCity Time ontology that imports owl-time is defined. This iCity Time ontology is then the ontology that is imported and referenced by other iCity ontologies. This is done for two reasons: (1) It allows for the application of an organizational structure (organizational terms, described previous) to the terms defined in the ontology. (2) It provides the flexibility for possible extensions in the iCity TPSO, while maintaining a clear relationship to the original ontologies. In other words, any additions or changes may be made by defining new concepts in the transportation-specific ontology, and </w:t>
      </w:r>
      <w:r w:rsidR="00FE798C" w:rsidRPr="00FE798C">
        <w:rPr>
          <w:i/>
        </w:rPr>
        <w:t xml:space="preserve">relating them </w:t>
      </w:r>
      <w:r w:rsidR="00FE798C">
        <w:t>(e.g. via the subclass relation) to concepts in the external ontologies. These new concepts will be clearly identifiable their IRI. Note that the original (e.g. owl-time) ontology’s IRIs are not altered through this process, so traceability and interoperability are preserved.</w:t>
      </w:r>
    </w:p>
    <w:p w14:paraId="233A349E" w14:textId="4CB7BF8F" w:rsidR="00510412" w:rsidRDefault="00510412" w:rsidP="00510412">
      <w:pPr>
        <w:pStyle w:val="ListParagraph"/>
        <w:numPr>
          <w:ilvl w:val="0"/>
          <w:numId w:val="10"/>
        </w:numPr>
      </w:pPr>
      <w:r>
        <w:t xml:space="preserve">IRI reference instead of import for large vocabularies (e.g. </w:t>
      </w:r>
      <w:r w:rsidR="0088295E">
        <w:t>units of measure ontology</w:t>
      </w:r>
      <w:r>
        <w:t>):</w:t>
      </w:r>
      <w:r w:rsidR="006E76E1">
        <w:t xml:space="preserve"> in some instances, the reuse of a small amount of a very large, un</w:t>
      </w:r>
      <w:r w:rsidR="001E4796">
        <w:t>-</w:t>
      </w:r>
      <w:r w:rsidR="006E76E1">
        <w:t>modularized ontology may be required.</w:t>
      </w:r>
      <w:r w:rsidR="001E4796">
        <w:t xml:space="preserve"> In such cases, we adopt an approach referred to as “term reuse” wherein only the necessary terms from the ontology are introduced, as opposed to importing a sizeable theory with only a small percent of relevant content</w:t>
      </w:r>
      <w:r w:rsidR="00B34B7E">
        <w:t xml:space="preserve">. In general, </w:t>
      </w:r>
      <w:r w:rsidR="00DE6FBD">
        <w:t xml:space="preserve">this approach to reuse may be problematic – however problems regarding the capture and preservation of a terms’ original semantics may be mitigated if the reused terms are from considerably lightweight ontologies, and with the use of existing approaches to module extraction (e.g. the extract tool supported in </w:t>
      </w:r>
      <w:r w:rsidR="00DE6FBD">
        <w:fldChar w:fldCharType="begin"/>
      </w:r>
      <w:r w:rsidR="00DE6FBD">
        <w:instrText xml:space="preserve"> ADDIN EN.CITE &lt;EndNote&gt;&lt;Cite&gt;&lt;Author&gt;Jackson&lt;/Author&gt;&lt;Year&gt;2019&lt;/Year&gt;&lt;IDText&gt;ROBOT: A Tool for Automating Ontology Workflows&lt;/IDText&gt;&lt;DisplayText&gt;[8]&lt;/DisplayText&gt;&lt;record&gt;&lt;isbn&gt;1471-2105&lt;/isbn&gt;&lt;titles&gt;&lt;title&gt;ROBOT: A Tool for Automating Ontology Workflows&lt;/title&gt;&lt;secondary-title&gt;BMC bioinformatics&lt;/secondary-title&gt;&lt;/titles&gt;&lt;pages&gt;407&lt;/pages&gt;&lt;number&gt;1&lt;/number&gt;&lt;contributors&gt;&lt;authors&gt;&lt;author&gt;Jackson, Rebecca C&lt;/author&gt;&lt;author&gt;Balhoff, James P&lt;/author&gt;&lt;author&gt;Douglass, Eric&lt;/author&gt;&lt;author&gt;Harris, Nomi L&lt;/author&gt;&lt;author&gt;Mungall, Christopher J&lt;/author&gt;&lt;author&gt;Overton, James A&lt;/author&gt;&lt;/authors&gt;&lt;/contributors&gt;&lt;added-date format="utc"&gt;1586187338&lt;/added-date&gt;&lt;ref-type name="Journal Article"&gt;17&lt;/ref-type&gt;&lt;dates&gt;&lt;year&gt;2019&lt;/year&gt;&lt;/dates&gt;&lt;rec-number&gt;67&lt;/rec-number&gt;&lt;last-updated-date format="utc"&gt;1586187338&lt;/last-updated-date&gt;&lt;volume&gt;20&lt;/volume&gt;&lt;/record&gt;&lt;/Cite&gt;&lt;/EndNote&gt;</w:instrText>
      </w:r>
      <w:r w:rsidR="00DE6FBD">
        <w:fldChar w:fldCharType="separate"/>
      </w:r>
      <w:r w:rsidR="00DE6FBD">
        <w:rPr>
          <w:noProof/>
        </w:rPr>
        <w:t>[8]</w:t>
      </w:r>
      <w:r w:rsidR="00DE6FBD">
        <w:fldChar w:fldCharType="end"/>
      </w:r>
      <w:r w:rsidR="00DE6FBD">
        <w:t>).</w:t>
      </w:r>
    </w:p>
    <w:p w14:paraId="22B53802" w14:textId="4C2AA202" w:rsidR="00510412" w:rsidRDefault="00510412" w:rsidP="00EA354A">
      <w:pPr>
        <w:pStyle w:val="ListParagraph"/>
        <w:numPr>
          <w:ilvl w:val="0"/>
          <w:numId w:val="10"/>
        </w:numPr>
      </w:pPr>
      <w:r>
        <w:lastRenderedPageBreak/>
        <w:t>Identifying expressivity limitations: if semantics cannot be precisely captured in OWL, it should at least be represented in the OWL ontology, defined in natural language, and ideally in the future they may be captured in some more expressive extension.</w:t>
      </w:r>
    </w:p>
    <w:p w14:paraId="055E0A49" w14:textId="37833FFD" w:rsidR="00520123" w:rsidRDefault="00520123" w:rsidP="00EA354A">
      <w:pPr>
        <w:pStyle w:val="Heading2"/>
      </w:pPr>
      <w:bookmarkStart w:id="59" w:name="_Toc35948843"/>
      <w:r>
        <w:t>Foundational Ontolog</w:t>
      </w:r>
      <w:r w:rsidR="0073758C">
        <w:t>ies</w:t>
      </w:r>
      <w:bookmarkEnd w:id="59"/>
    </w:p>
    <w:p w14:paraId="0F2D5992" w14:textId="56DAFE87" w:rsidR="00520123" w:rsidRDefault="00520123" w:rsidP="00EA354A">
      <w:r>
        <w:t xml:space="preserve">In addition to the concepts that are specific to an urban system, </w:t>
      </w:r>
      <w:r w:rsidR="002056D3">
        <w:t>there exist</w:t>
      </w:r>
      <w:r>
        <w:t xml:space="preserve"> foundational concepts</w:t>
      </w:r>
      <w:r w:rsidR="00F80A7E">
        <w:t>,</w:t>
      </w:r>
      <w:r>
        <w:t xml:space="preserve"> </w:t>
      </w:r>
      <w:r w:rsidR="00F80A7E">
        <w:t xml:space="preserve">such as space and time, </w:t>
      </w:r>
      <w:r w:rsidR="002056D3">
        <w:t xml:space="preserve">that </w:t>
      </w:r>
      <w:r>
        <w:t xml:space="preserve">are required to fully define the domain. </w:t>
      </w:r>
      <w:r w:rsidR="00F80A7E">
        <w:t>E</w:t>
      </w:r>
      <w:r>
        <w:t xml:space="preserve">ach </w:t>
      </w:r>
      <w:r w:rsidR="002056D3">
        <w:t xml:space="preserve">concept is </w:t>
      </w:r>
      <w:r>
        <w:t xml:space="preserve">defined </w:t>
      </w:r>
      <w:r w:rsidR="002056D3">
        <w:t xml:space="preserve">its </w:t>
      </w:r>
      <w:r>
        <w:t xml:space="preserve">own </w:t>
      </w:r>
      <w:r w:rsidR="00F80A7E">
        <w:t xml:space="preserve">foundational </w:t>
      </w:r>
      <w:r>
        <w:t>ontology</w:t>
      </w:r>
      <w:r w:rsidR="00F80A7E">
        <w:t>, described below</w:t>
      </w:r>
      <w:r>
        <w:t>.</w:t>
      </w:r>
    </w:p>
    <w:p w14:paraId="59D1F14E" w14:textId="1DBB9CBD" w:rsidR="00520123" w:rsidRDefault="003F552F" w:rsidP="00EA354A">
      <w:pPr>
        <w:pStyle w:val="Heading3"/>
      </w:pPr>
      <w:bookmarkStart w:id="60" w:name="_Toc35948844"/>
      <w:r>
        <w:t xml:space="preserve">Location </w:t>
      </w:r>
      <w:r w:rsidR="00520123">
        <w:t>Ontology</w:t>
      </w:r>
      <w:bookmarkEnd w:id="60"/>
    </w:p>
    <w:p w14:paraId="184DF71D" w14:textId="145711C4" w:rsidR="0081005F" w:rsidRPr="004D480B" w:rsidRDefault="0089518D" w:rsidP="00E23879">
      <w:pPr>
        <w:rPr>
          <w:i/>
        </w:rPr>
      </w:pPr>
      <w:r>
        <w:rPr>
          <w:i/>
        </w:rPr>
        <w:t>http://ontology.eil.utoronto.ca/icity/</w:t>
      </w:r>
      <w:r w:rsidR="007978A3">
        <w:rPr>
          <w:i/>
        </w:rPr>
        <w:t>SpatialLoc</w:t>
      </w:r>
      <w:r w:rsidR="00AC0B4C">
        <w:rPr>
          <w:i/>
        </w:rPr>
        <w:t>.owl</w:t>
      </w:r>
    </w:p>
    <w:p w14:paraId="28903FDD" w14:textId="7E8D8A21" w:rsidR="0081005F" w:rsidRDefault="0081005F" w:rsidP="0081005F">
      <w:r>
        <w:t xml:space="preserve">To effectively capture the location of some object, several concepts must be introduced.  First, a distinction must be made between the object and its location. Objects </w:t>
      </w:r>
      <w:r w:rsidR="006D74DC">
        <w:t xml:space="preserve">may occupy or otherwise be associated with </w:t>
      </w:r>
      <w:r>
        <w:t>some location</w:t>
      </w:r>
      <w:r w:rsidR="006D74DC">
        <w:t xml:space="preserve"> – that is, a </w:t>
      </w:r>
      <w:r>
        <w:t>region in space</w:t>
      </w:r>
      <w:r w:rsidR="006D74DC">
        <w:t xml:space="preserve"> or</w:t>
      </w:r>
      <w:r>
        <w:t xml:space="preserve"> a so-called spatial</w:t>
      </w:r>
      <w:r w:rsidR="006D74DC">
        <w:t xml:space="preserve"> “feature”</w:t>
      </w:r>
      <w:r>
        <w:t xml:space="preserve">.  The ontology must not only support a representation of these concepts, but of </w:t>
      </w:r>
      <w:r w:rsidR="006D74DC">
        <w:t xml:space="preserve">the </w:t>
      </w:r>
      <w:r>
        <w:t xml:space="preserve">relationships between spatial features. In particular, topological relationships are important as they allow for the identification of how one area in space is situated relative to another. For example, is one area contained in another? Are two areas </w:t>
      </w:r>
      <w:r w:rsidR="00462FCB">
        <w:t xml:space="preserve">touching, or </w:t>
      </w:r>
      <w:r>
        <w:t xml:space="preserve">disconnected?  </w:t>
      </w:r>
    </w:p>
    <w:p w14:paraId="40EEBCB4" w14:textId="443DBB75" w:rsidR="0081005F" w:rsidRPr="004B447F" w:rsidRDefault="0081005F" w:rsidP="0081005F">
      <w:pPr>
        <w:rPr>
          <w:i/>
        </w:rPr>
      </w:pPr>
      <w:r>
        <w:t xml:space="preserve">Finally, to precisely describe the location of an object in space, some notion of geometry is required. This is important to represent the quantitative aspects of the feature, which may be </w:t>
      </w:r>
      <w:r w:rsidR="00462FCB">
        <w:t>captured in the data</w:t>
      </w:r>
      <w:r>
        <w:t xml:space="preserve"> as a point or perhaps as a polygon or a line. </w:t>
      </w:r>
    </w:p>
    <w:p w14:paraId="21CA20CE" w14:textId="77777777" w:rsidR="0081005F" w:rsidRDefault="0081005F" w:rsidP="00882108">
      <w:pPr>
        <w:pStyle w:val="Heading4"/>
      </w:pPr>
      <w:r>
        <w:t>The Ontology</w:t>
      </w:r>
    </w:p>
    <w:p w14:paraId="62594963" w14:textId="04BE727D" w:rsidR="0081005F" w:rsidRDefault="0081005F" w:rsidP="0081005F">
      <w:r>
        <w:t xml:space="preserve">The Location ontology reuses and extends the </w:t>
      </w:r>
      <w:r w:rsidR="00C01762">
        <w:t xml:space="preserve">ontology developed as part of the </w:t>
      </w:r>
      <w:r>
        <w:t xml:space="preserve">GeoSPARQL </w:t>
      </w:r>
      <w:r w:rsidR="00C01762">
        <w:t xml:space="preserve">standard </w:t>
      </w:r>
      <w:r>
        <w:fldChar w:fldCharType="begin"/>
      </w:r>
      <w:r w:rsidR="00DE6FBD">
        <w:instrText xml:space="preserve"> ADDIN EN.CITE &lt;EndNote&gt;&lt;Cite&gt;&lt;Author&gt;Battle&lt;/Author&gt;&lt;Year&gt;2011&lt;/Year&gt;&lt;IDText&gt;Linking geospatial data with GeoSPARQL&lt;/IDText&gt;&lt;DisplayText&gt;[9]&lt;/DisplayText&gt;&lt;record&gt;&lt;titles&gt;&lt;title&gt;Linking geospatial data with GeoSPARQL&lt;/title&gt;&lt;secondary-title&gt;Semant Web J Interoperability, Usability, Appl. Accessed&lt;/secondary-title&gt;&lt;/titles&gt;&lt;contributors&gt;&lt;authors&gt;&lt;author&gt;Battle, Robert&lt;/author&gt;&lt;author&gt;Kolas, Dave&lt;/author&gt;&lt;/authors&gt;&lt;/contributors&gt;&lt;added-date format="utc"&gt;1560869497&lt;/added-date&gt;&lt;ref-type name="Journal Article"&gt;17&lt;/ref-type&gt;&lt;dates&gt;&lt;year&gt;2011&lt;/year&gt;&lt;/dates&gt;&lt;rec-number&gt;1&lt;/rec-number&gt;&lt;last-updated-date format="utc"&gt;1560869497&lt;/last-updated-date&gt;&lt;volume&gt;24&lt;/volume&gt;&lt;/record&gt;&lt;/Cite&gt;&lt;/EndNote&gt;</w:instrText>
      </w:r>
      <w:r>
        <w:fldChar w:fldCharType="separate"/>
      </w:r>
      <w:r w:rsidR="00DE6FBD">
        <w:rPr>
          <w:noProof/>
        </w:rPr>
        <w:t>[9]</w:t>
      </w:r>
      <w:r>
        <w:fldChar w:fldCharType="end"/>
      </w:r>
      <w:r>
        <w:t xml:space="preserve"> to specify the concepts of interest. GeoSPARQL specifies </w:t>
      </w:r>
      <w:r w:rsidR="00C01762">
        <w:t>a query language for spatial data, and the ontology</w:t>
      </w:r>
      <w:r w:rsidR="00C01762">
        <w:rPr>
          <w:rStyle w:val="FootnoteReference"/>
        </w:rPr>
        <w:footnoteReference w:id="4"/>
      </w:r>
      <w:r w:rsidR="00C01762">
        <w:t xml:space="preserve"> provides a </w:t>
      </w:r>
      <w:r>
        <w:t xml:space="preserve">required vocabulary of spatial relations. It is particularly attractive as it has been published as a standard by the OGC; in addition, </w:t>
      </w:r>
      <w:r w:rsidR="00BD77A9">
        <w:t xml:space="preserve">the query </w:t>
      </w:r>
      <w:r w:rsidR="00BD77A9">
        <w:lastRenderedPageBreak/>
        <w:t>functions specified in the standard</w:t>
      </w:r>
      <w:r>
        <w:t xml:space="preserve"> are implemented, to various extents, </w:t>
      </w:r>
      <w:r w:rsidR="00BD77A9">
        <w:t>by many existing triple-stores</w:t>
      </w:r>
      <w:r>
        <w:t>.</w:t>
      </w:r>
    </w:p>
    <w:p w14:paraId="4D077E97" w14:textId="1904FFF6" w:rsidR="004262AE" w:rsidRDefault="0081005F" w:rsidP="0081005F">
      <w:r>
        <w:t xml:space="preserve">The </w:t>
      </w:r>
      <w:r w:rsidR="004262AE">
        <w:t xml:space="preserve">GeoSPARQL </w:t>
      </w:r>
      <w:r>
        <w:t xml:space="preserve">ontology represents the location of objects using two key classes: Feature and Geometry, as shown in </w:t>
      </w:r>
      <w:r>
        <w:fldChar w:fldCharType="begin"/>
      </w:r>
      <w:r>
        <w:instrText xml:space="preserve"> REF _Ref11759283 \h </w:instrText>
      </w:r>
      <w:r>
        <w:fldChar w:fldCharType="separate"/>
      </w:r>
      <w:r w:rsidR="005A6FB2">
        <w:t xml:space="preserve">Table </w:t>
      </w:r>
      <w:r w:rsidR="005A6FB2">
        <w:rPr>
          <w:noProof/>
        </w:rPr>
        <w:t>2</w:t>
      </w:r>
      <w:r>
        <w:fldChar w:fldCharType="end"/>
      </w:r>
      <w:r>
        <w:t xml:space="preserve">. A Feature is a spatial </w:t>
      </w:r>
      <w:r w:rsidR="00BD77A9">
        <w:t>region</w:t>
      </w:r>
      <w:r>
        <w:t>,</w:t>
      </w:r>
      <w:r w:rsidR="00BD77A9">
        <w:t xml:space="preserve"> whereas </w:t>
      </w:r>
      <w:r>
        <w:t xml:space="preserve">a Geometry is a more abstract object that </w:t>
      </w:r>
      <w:r w:rsidR="004262AE">
        <w:t xml:space="preserve">is </w:t>
      </w:r>
      <w:r>
        <w:t xml:space="preserve">used to </w:t>
      </w:r>
      <w:r w:rsidR="004262AE">
        <w:t xml:space="preserve">quantitively </w:t>
      </w:r>
      <w:r>
        <w:t xml:space="preserve">describe the shape of some spatial object(s). The key properties, shown in </w:t>
      </w:r>
      <w:r>
        <w:fldChar w:fldCharType="begin"/>
      </w:r>
      <w:r>
        <w:instrText xml:space="preserve"> REF _Ref11762225 \h </w:instrText>
      </w:r>
      <w:r>
        <w:fldChar w:fldCharType="separate"/>
      </w:r>
      <w:r w:rsidR="005A6FB2">
        <w:t xml:space="preserve">Table </w:t>
      </w:r>
      <w:r w:rsidR="005A6FB2">
        <w:rPr>
          <w:noProof/>
        </w:rPr>
        <w:t>3</w:t>
      </w:r>
      <w:r>
        <w:fldChar w:fldCharType="end"/>
      </w:r>
      <w:r>
        <w:t>, are largely made up of topological relations between Feature</w:t>
      </w:r>
      <w:r w:rsidR="004262AE">
        <w:t>s</w:t>
      </w:r>
      <w:r>
        <w:t xml:space="preserve">. </w:t>
      </w:r>
    </w:p>
    <w:p w14:paraId="33905839" w14:textId="77777777" w:rsidR="004262AE" w:rsidRDefault="004262AE" w:rsidP="004262AE">
      <w:r>
        <w:t>In order to capture the quantitative geospatial information, spatial features may be associated with geometry objects, via the hasGeometry property. These geometries may then be encoded with coordinate information through the specification of WKT (well-known text) values with the data property asWKT. The default reference system for the coordinate values is assumed to be WGS84. While the GeoSPARQL specification allows for the identification of alternate reference systems, captured as IRIs and concatenated with the coordinates, it should be noted that current support is not widespread or standardized, therefore automated translation between these systems should not be assumed.</w:t>
      </w:r>
    </w:p>
    <w:p w14:paraId="166150E8" w14:textId="1EC7CDB8" w:rsidR="0081005F" w:rsidRDefault="004262AE" w:rsidP="0081005F">
      <w:r>
        <w:t>We extend the GeoSPARQL ontology</w:t>
      </w:r>
      <w:r w:rsidR="0081005F">
        <w:t xml:space="preserve"> </w:t>
      </w:r>
      <w:r>
        <w:t xml:space="preserve">with </w:t>
      </w:r>
      <w:r w:rsidR="0081005F">
        <w:t xml:space="preserve">the property hasLocation to capture the relationship between objects and the spatial </w:t>
      </w:r>
      <w:r>
        <w:t>regions that</w:t>
      </w:r>
      <w:r w:rsidR="0081005F">
        <w:t xml:space="preserve"> they occupy. Similarly, the associatedLocation is introduced to capture the association of some non-spatial object to a particular location. For example, a train station may occupy a fairly large spatial location but be associated with a particular point</w:t>
      </w:r>
      <w:r>
        <w:t>, e.g. according to its address</w:t>
      </w:r>
      <w:r w:rsidR="0081005F">
        <w:t>.</w:t>
      </w:r>
      <w:r>
        <w:t xml:space="preserve"> The ontology is also extended with a specialized data property, to support implementations in the Allegrograph triple-store. The as_nDLatLon data property allows for the association of geometries with an Allegrograph-specific datatype for </w:t>
      </w:r>
      <w:r w:rsidR="00617BFA">
        <w:t>geospatial</w:t>
      </w:r>
      <w:r>
        <w:t xml:space="preserve"> data.</w:t>
      </w:r>
    </w:p>
    <w:p w14:paraId="20FA359E" w14:textId="4B19FF22" w:rsidR="0081005F" w:rsidRDefault="0081005F" w:rsidP="0081005F">
      <w:pPr>
        <w:pStyle w:val="Caption"/>
        <w:keepNext/>
        <w:spacing w:after="120"/>
      </w:pPr>
      <w:bookmarkStart w:id="61" w:name="_Ref11759283"/>
      <w:r>
        <w:t xml:space="preserve">Table </w:t>
      </w:r>
      <w:fldSimple w:instr=" SEQ Table \* ARABIC ">
        <w:r w:rsidR="005A6FB2">
          <w:rPr>
            <w:noProof/>
          </w:rPr>
          <w:t>2</w:t>
        </w:r>
      </w:fldSimple>
      <w:bookmarkEnd w:id="61"/>
      <w:r>
        <w:t>: Key classes in the Location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33"/>
        <w:gridCol w:w="3022"/>
        <w:gridCol w:w="3895"/>
      </w:tblGrid>
      <w:tr w:rsidR="0081005F" w:rsidRPr="00D05109" w14:paraId="38A40A49" w14:textId="77777777" w:rsidTr="00D51DB1">
        <w:tc>
          <w:tcPr>
            <w:tcW w:w="2433" w:type="dxa"/>
            <w:shd w:val="clear" w:color="auto" w:fill="00FFFF"/>
          </w:tcPr>
          <w:p w14:paraId="39E7AFA9" w14:textId="77777777" w:rsidR="0081005F" w:rsidRPr="00D05109" w:rsidRDefault="0081005F" w:rsidP="00D05109">
            <w:pPr>
              <w:pStyle w:val="NoSpacing"/>
              <w:framePr w:hSpace="0" w:wrap="auto" w:vAnchor="margin" w:hAnchor="text" w:yAlign="inline"/>
            </w:pPr>
            <w:r w:rsidRPr="00D05109">
              <w:t>Object</w:t>
            </w:r>
          </w:p>
        </w:tc>
        <w:tc>
          <w:tcPr>
            <w:tcW w:w="3022" w:type="dxa"/>
            <w:shd w:val="clear" w:color="auto" w:fill="00FFFF"/>
          </w:tcPr>
          <w:p w14:paraId="084AC841" w14:textId="77777777" w:rsidR="0081005F" w:rsidRPr="00D05109" w:rsidRDefault="0081005F" w:rsidP="00D05109">
            <w:pPr>
              <w:pStyle w:val="NoSpacing"/>
              <w:framePr w:hSpace="0" w:wrap="auto" w:vAnchor="margin" w:hAnchor="text" w:yAlign="inline"/>
            </w:pPr>
            <w:r w:rsidRPr="00D05109">
              <w:t>Property</w:t>
            </w:r>
          </w:p>
        </w:tc>
        <w:tc>
          <w:tcPr>
            <w:tcW w:w="3895" w:type="dxa"/>
            <w:shd w:val="clear" w:color="auto" w:fill="00FFFF"/>
          </w:tcPr>
          <w:p w14:paraId="37F121A2" w14:textId="77777777" w:rsidR="0081005F" w:rsidRPr="00D05109" w:rsidRDefault="0081005F" w:rsidP="00D05109">
            <w:pPr>
              <w:pStyle w:val="NoSpacing"/>
              <w:framePr w:hSpace="0" w:wrap="auto" w:vAnchor="margin" w:hAnchor="text" w:yAlign="inline"/>
            </w:pPr>
            <w:r w:rsidRPr="00D05109">
              <w:t>Value</w:t>
            </w:r>
          </w:p>
        </w:tc>
      </w:tr>
      <w:tr w:rsidR="0081005F" w:rsidRPr="00D05109" w14:paraId="5828DEA1" w14:textId="77777777" w:rsidTr="00D51DB1">
        <w:tc>
          <w:tcPr>
            <w:tcW w:w="2433" w:type="dxa"/>
          </w:tcPr>
          <w:p w14:paraId="082B6279" w14:textId="77777777" w:rsidR="0081005F" w:rsidRPr="00D05109" w:rsidRDefault="0081005F" w:rsidP="00D05109">
            <w:pPr>
              <w:pStyle w:val="NoSpacing"/>
              <w:framePr w:hSpace="0" w:wrap="auto" w:vAnchor="margin" w:hAnchor="text" w:yAlign="inline"/>
            </w:pPr>
            <w:r w:rsidRPr="00D05109">
              <w:t>geo:Feature</w:t>
            </w:r>
          </w:p>
        </w:tc>
        <w:tc>
          <w:tcPr>
            <w:tcW w:w="3022" w:type="dxa"/>
          </w:tcPr>
          <w:p w14:paraId="036D682B" w14:textId="77777777" w:rsidR="0081005F" w:rsidRPr="00D05109" w:rsidRDefault="0081005F" w:rsidP="00D05109">
            <w:pPr>
              <w:pStyle w:val="NoSpacing"/>
              <w:framePr w:hSpace="0" w:wrap="auto" w:vAnchor="margin" w:hAnchor="text" w:yAlign="inline"/>
            </w:pPr>
            <w:r w:rsidRPr="00D05109">
              <w:t>rdf:subClassOf</w:t>
            </w:r>
          </w:p>
        </w:tc>
        <w:tc>
          <w:tcPr>
            <w:tcW w:w="3895" w:type="dxa"/>
          </w:tcPr>
          <w:p w14:paraId="1741F38B" w14:textId="77777777" w:rsidR="0081005F" w:rsidRPr="00D05109" w:rsidRDefault="0081005F" w:rsidP="00D05109">
            <w:pPr>
              <w:pStyle w:val="NoSpacing"/>
              <w:framePr w:hSpace="0" w:wrap="auto" w:vAnchor="margin" w:hAnchor="text" w:yAlign="inline"/>
            </w:pPr>
            <w:r w:rsidRPr="00D05109">
              <w:t>geo:SpatialObject</w:t>
            </w:r>
          </w:p>
        </w:tc>
      </w:tr>
      <w:tr w:rsidR="0081005F" w:rsidRPr="00D05109" w14:paraId="21DB4B2E" w14:textId="77777777" w:rsidTr="00D51DB1">
        <w:tc>
          <w:tcPr>
            <w:tcW w:w="2433" w:type="dxa"/>
          </w:tcPr>
          <w:p w14:paraId="32F1BD1A" w14:textId="77777777" w:rsidR="0081005F" w:rsidRPr="00D05109" w:rsidRDefault="0081005F" w:rsidP="00D05109">
            <w:pPr>
              <w:pStyle w:val="NoSpacing"/>
              <w:framePr w:hSpace="0" w:wrap="auto" w:vAnchor="margin" w:hAnchor="text" w:yAlign="inline"/>
            </w:pPr>
            <w:r w:rsidRPr="00D05109">
              <w:t>geo:Geometry</w:t>
            </w:r>
          </w:p>
        </w:tc>
        <w:tc>
          <w:tcPr>
            <w:tcW w:w="3022" w:type="dxa"/>
          </w:tcPr>
          <w:p w14:paraId="7EF05686" w14:textId="77777777" w:rsidR="0081005F" w:rsidRPr="00D05109" w:rsidDel="00722F88" w:rsidRDefault="0081005F" w:rsidP="00D05109">
            <w:pPr>
              <w:pStyle w:val="NoSpacing"/>
              <w:framePr w:hSpace="0" w:wrap="auto" w:vAnchor="margin" w:hAnchor="text" w:yAlign="inline"/>
            </w:pPr>
            <w:r w:rsidRPr="00D05109">
              <w:t>rdf:subClassOf</w:t>
            </w:r>
          </w:p>
        </w:tc>
        <w:tc>
          <w:tcPr>
            <w:tcW w:w="3895" w:type="dxa"/>
          </w:tcPr>
          <w:p w14:paraId="653448D7" w14:textId="77777777" w:rsidR="0081005F" w:rsidRPr="00D05109" w:rsidDel="00722F88" w:rsidRDefault="0081005F" w:rsidP="00D05109">
            <w:pPr>
              <w:pStyle w:val="NoSpacing"/>
              <w:framePr w:hSpace="0" w:wrap="auto" w:vAnchor="margin" w:hAnchor="text" w:yAlign="inline"/>
            </w:pPr>
            <w:r w:rsidRPr="00D05109">
              <w:t>geo:SpatialObject</w:t>
            </w:r>
          </w:p>
        </w:tc>
      </w:tr>
    </w:tbl>
    <w:p w14:paraId="74DFECD7" w14:textId="77777777" w:rsidR="0081005F" w:rsidRDefault="0081005F" w:rsidP="0081005F"/>
    <w:p w14:paraId="4D8DD8BC" w14:textId="6634212A" w:rsidR="0081005F" w:rsidRDefault="0081005F" w:rsidP="0081005F">
      <w:pPr>
        <w:pStyle w:val="Caption"/>
        <w:keepNext/>
        <w:spacing w:after="120"/>
      </w:pPr>
      <w:bookmarkStart w:id="62" w:name="_Ref11762225"/>
      <w:r>
        <w:lastRenderedPageBreak/>
        <w:t xml:space="preserve">Table </w:t>
      </w:r>
      <w:fldSimple w:instr=" SEQ Table \* ARABIC ">
        <w:r w:rsidR="005A6FB2">
          <w:rPr>
            <w:noProof/>
          </w:rPr>
          <w:t>3</w:t>
        </w:r>
      </w:fldSimple>
      <w:bookmarkEnd w:id="62"/>
      <w:r>
        <w:t>: Key properties in the Location Ontology</w:t>
      </w:r>
    </w:p>
    <w:tbl>
      <w:tblPr>
        <w:tblStyle w:val="TableGrid"/>
        <w:tblpPr w:leftFromText="180" w:rightFromText="180" w:vertAnchor="text" w:horzAnchor="margin" w:tblpY="128"/>
        <w:tblW w:w="9354" w:type="dxa"/>
        <w:tblLayout w:type="fixed"/>
        <w:tblCellMar>
          <w:top w:w="28" w:type="dxa"/>
          <w:bottom w:w="28" w:type="dxa"/>
        </w:tblCellMar>
        <w:tblLook w:val="04A0" w:firstRow="1" w:lastRow="0" w:firstColumn="1" w:lastColumn="0" w:noHBand="0" w:noVBand="1"/>
      </w:tblPr>
      <w:tblGrid>
        <w:gridCol w:w="2665"/>
        <w:gridCol w:w="3117"/>
        <w:gridCol w:w="3572"/>
      </w:tblGrid>
      <w:tr w:rsidR="0081005F" w14:paraId="23FB449C" w14:textId="77777777" w:rsidTr="00D51DB1">
        <w:tc>
          <w:tcPr>
            <w:tcW w:w="2665" w:type="dxa"/>
            <w:shd w:val="clear" w:color="auto" w:fill="00FFFF"/>
          </w:tcPr>
          <w:p w14:paraId="55C07C09" w14:textId="77777777" w:rsidR="0081005F" w:rsidRDefault="0081005F" w:rsidP="00CA60C0">
            <w:pPr>
              <w:pStyle w:val="NoSpacing"/>
              <w:framePr w:hSpace="0" w:wrap="auto" w:vAnchor="margin" w:hAnchor="text" w:yAlign="inline"/>
            </w:pPr>
            <w:r>
              <w:t>Property</w:t>
            </w:r>
            <w:r>
              <w:tab/>
            </w:r>
          </w:p>
        </w:tc>
        <w:tc>
          <w:tcPr>
            <w:tcW w:w="3117" w:type="dxa"/>
            <w:shd w:val="clear" w:color="auto" w:fill="00FFFF"/>
          </w:tcPr>
          <w:p w14:paraId="54635A02" w14:textId="77777777" w:rsidR="0081005F" w:rsidRDefault="0081005F" w:rsidP="00CA60C0">
            <w:pPr>
              <w:pStyle w:val="NoSpacing"/>
              <w:framePr w:hSpace="0" w:wrap="auto" w:vAnchor="margin" w:hAnchor="text" w:yAlign="inline"/>
            </w:pPr>
            <w:r>
              <w:t>Characteristic</w:t>
            </w:r>
          </w:p>
        </w:tc>
        <w:tc>
          <w:tcPr>
            <w:tcW w:w="3572" w:type="dxa"/>
            <w:shd w:val="clear" w:color="auto" w:fill="00FFFF"/>
          </w:tcPr>
          <w:p w14:paraId="0280D86B" w14:textId="77777777" w:rsidR="0081005F" w:rsidRDefault="0081005F" w:rsidP="00CA60C0">
            <w:pPr>
              <w:pStyle w:val="NoSpacing"/>
              <w:framePr w:hSpace="0" w:wrap="auto" w:vAnchor="margin" w:hAnchor="text" w:yAlign="inline"/>
            </w:pPr>
            <w:r>
              <w:t>Value (if applicable)</w:t>
            </w:r>
          </w:p>
        </w:tc>
      </w:tr>
      <w:tr w:rsidR="0081005F" w14:paraId="7EE445BB" w14:textId="77777777" w:rsidTr="00D51DB1">
        <w:tc>
          <w:tcPr>
            <w:tcW w:w="2665" w:type="dxa"/>
          </w:tcPr>
          <w:p w14:paraId="7983CFF0" w14:textId="77777777" w:rsidR="0081005F" w:rsidRDefault="0081005F" w:rsidP="00CA60C0">
            <w:pPr>
              <w:pStyle w:val="NoSpacing"/>
              <w:framePr w:hSpace="0" w:wrap="auto" w:vAnchor="margin" w:hAnchor="text" w:yAlign="inline"/>
            </w:pPr>
            <w:r>
              <w:t>geo:sfEquals</w:t>
            </w:r>
          </w:p>
        </w:tc>
        <w:tc>
          <w:tcPr>
            <w:tcW w:w="3117" w:type="dxa"/>
          </w:tcPr>
          <w:p w14:paraId="50CD3507" w14:textId="77777777" w:rsidR="0081005F" w:rsidRDefault="0081005F" w:rsidP="00CA60C0">
            <w:pPr>
              <w:pStyle w:val="NoSpacing"/>
              <w:framePr w:hSpace="0" w:wrap="auto" w:vAnchor="margin" w:hAnchor="text" w:yAlign="inline"/>
            </w:pPr>
            <w:r>
              <w:t>Domain and Range</w:t>
            </w:r>
          </w:p>
        </w:tc>
        <w:tc>
          <w:tcPr>
            <w:tcW w:w="3572" w:type="dxa"/>
          </w:tcPr>
          <w:p w14:paraId="6B783DB5" w14:textId="77777777" w:rsidR="0081005F" w:rsidRDefault="0081005F" w:rsidP="00CA60C0">
            <w:pPr>
              <w:pStyle w:val="NoSpacing"/>
              <w:framePr w:hSpace="0" w:wrap="auto" w:vAnchor="margin" w:hAnchor="text" w:yAlign="inline"/>
            </w:pPr>
            <w:r>
              <w:t>geo:SpatialObject</w:t>
            </w:r>
          </w:p>
        </w:tc>
      </w:tr>
      <w:tr w:rsidR="0081005F" w14:paraId="7470AEBD" w14:textId="77777777" w:rsidTr="00D51DB1">
        <w:tc>
          <w:tcPr>
            <w:tcW w:w="2665" w:type="dxa"/>
          </w:tcPr>
          <w:p w14:paraId="1654163D" w14:textId="77777777" w:rsidR="0081005F" w:rsidRDefault="0081005F" w:rsidP="00CA60C0">
            <w:pPr>
              <w:pStyle w:val="NoSpacing"/>
              <w:framePr w:hSpace="0" w:wrap="auto" w:vAnchor="margin" w:hAnchor="text" w:yAlign="inline"/>
            </w:pPr>
            <w:r>
              <w:t>geo:</w:t>
            </w:r>
            <w:r w:rsidRPr="00F51C25">
              <w:t>sfDisjoint</w:t>
            </w:r>
          </w:p>
        </w:tc>
        <w:tc>
          <w:tcPr>
            <w:tcW w:w="3117" w:type="dxa"/>
          </w:tcPr>
          <w:p w14:paraId="32E5ED04" w14:textId="77777777" w:rsidR="0081005F" w:rsidRDefault="0081005F" w:rsidP="00CA60C0">
            <w:pPr>
              <w:pStyle w:val="NoSpacing"/>
              <w:framePr w:hSpace="0" w:wrap="auto" w:vAnchor="margin" w:hAnchor="text" w:yAlign="inline"/>
            </w:pPr>
            <w:r>
              <w:t>Domain and Range</w:t>
            </w:r>
          </w:p>
        </w:tc>
        <w:tc>
          <w:tcPr>
            <w:tcW w:w="3572" w:type="dxa"/>
          </w:tcPr>
          <w:p w14:paraId="39C2778A" w14:textId="77777777" w:rsidR="0081005F" w:rsidRDefault="0081005F" w:rsidP="00CA60C0">
            <w:pPr>
              <w:pStyle w:val="NoSpacing"/>
              <w:framePr w:hSpace="0" w:wrap="auto" w:vAnchor="margin" w:hAnchor="text" w:yAlign="inline"/>
            </w:pPr>
            <w:r>
              <w:t>geo:SpatialObject</w:t>
            </w:r>
          </w:p>
        </w:tc>
      </w:tr>
      <w:tr w:rsidR="0081005F" w14:paraId="44D2855B" w14:textId="77777777" w:rsidTr="00D51DB1">
        <w:tc>
          <w:tcPr>
            <w:tcW w:w="2665" w:type="dxa"/>
          </w:tcPr>
          <w:p w14:paraId="21EC7F0D" w14:textId="77777777" w:rsidR="0081005F" w:rsidRDefault="0081005F" w:rsidP="00CA60C0">
            <w:pPr>
              <w:pStyle w:val="NoSpacing"/>
              <w:framePr w:hSpace="0" w:wrap="auto" w:vAnchor="margin" w:hAnchor="text" w:yAlign="inline"/>
            </w:pPr>
            <w:r w:rsidRPr="00F51C25">
              <w:t>geo:sfIntersects</w:t>
            </w:r>
          </w:p>
        </w:tc>
        <w:tc>
          <w:tcPr>
            <w:tcW w:w="3117" w:type="dxa"/>
          </w:tcPr>
          <w:p w14:paraId="08D2C8E7" w14:textId="77777777" w:rsidR="0081005F" w:rsidRDefault="0081005F" w:rsidP="00CA60C0">
            <w:pPr>
              <w:pStyle w:val="NoSpacing"/>
              <w:framePr w:hSpace="0" w:wrap="auto" w:vAnchor="margin" w:hAnchor="text" w:yAlign="inline"/>
            </w:pPr>
            <w:r>
              <w:t>Domain and Range</w:t>
            </w:r>
          </w:p>
        </w:tc>
        <w:tc>
          <w:tcPr>
            <w:tcW w:w="3572" w:type="dxa"/>
          </w:tcPr>
          <w:p w14:paraId="1971FBB8" w14:textId="77777777" w:rsidR="0081005F" w:rsidRDefault="0081005F" w:rsidP="00CA60C0">
            <w:pPr>
              <w:pStyle w:val="NoSpacing"/>
              <w:framePr w:hSpace="0" w:wrap="auto" w:vAnchor="margin" w:hAnchor="text" w:yAlign="inline"/>
            </w:pPr>
            <w:r>
              <w:t>geo:SpatialObject</w:t>
            </w:r>
          </w:p>
        </w:tc>
      </w:tr>
      <w:tr w:rsidR="0081005F" w14:paraId="0B0E1D9D" w14:textId="77777777" w:rsidTr="00D51DB1">
        <w:tc>
          <w:tcPr>
            <w:tcW w:w="2665" w:type="dxa"/>
          </w:tcPr>
          <w:p w14:paraId="5B52C0C9" w14:textId="77777777" w:rsidR="0081005F" w:rsidRDefault="0081005F" w:rsidP="00CA60C0">
            <w:pPr>
              <w:pStyle w:val="NoSpacing"/>
              <w:framePr w:hSpace="0" w:wrap="auto" w:vAnchor="margin" w:hAnchor="text" w:yAlign="inline"/>
            </w:pPr>
            <w:r w:rsidRPr="00F51C25">
              <w:t>geo:sfTouches</w:t>
            </w:r>
          </w:p>
        </w:tc>
        <w:tc>
          <w:tcPr>
            <w:tcW w:w="3117" w:type="dxa"/>
          </w:tcPr>
          <w:p w14:paraId="10BAB8DD" w14:textId="77777777" w:rsidR="0081005F" w:rsidRDefault="0081005F" w:rsidP="00CA60C0">
            <w:pPr>
              <w:pStyle w:val="NoSpacing"/>
              <w:framePr w:hSpace="0" w:wrap="auto" w:vAnchor="margin" w:hAnchor="text" w:yAlign="inline"/>
            </w:pPr>
            <w:r>
              <w:t>Domain and Range</w:t>
            </w:r>
          </w:p>
        </w:tc>
        <w:tc>
          <w:tcPr>
            <w:tcW w:w="3572" w:type="dxa"/>
          </w:tcPr>
          <w:p w14:paraId="6652A197" w14:textId="77777777" w:rsidR="0081005F" w:rsidRDefault="0081005F" w:rsidP="00CA60C0">
            <w:pPr>
              <w:pStyle w:val="NoSpacing"/>
              <w:framePr w:hSpace="0" w:wrap="auto" w:vAnchor="margin" w:hAnchor="text" w:yAlign="inline"/>
            </w:pPr>
            <w:r>
              <w:t>geo:SpatialObject</w:t>
            </w:r>
          </w:p>
        </w:tc>
      </w:tr>
      <w:tr w:rsidR="0081005F" w14:paraId="5E8DD5BA" w14:textId="77777777" w:rsidTr="00D51DB1">
        <w:tc>
          <w:tcPr>
            <w:tcW w:w="2665" w:type="dxa"/>
          </w:tcPr>
          <w:p w14:paraId="3792B7E6" w14:textId="77777777" w:rsidR="0081005F" w:rsidRPr="00F51C25" w:rsidRDefault="0081005F" w:rsidP="00CA60C0">
            <w:pPr>
              <w:pStyle w:val="NoSpacing"/>
              <w:framePr w:hSpace="0" w:wrap="auto" w:vAnchor="margin" w:hAnchor="text" w:yAlign="inline"/>
            </w:pPr>
            <w:r w:rsidRPr="00F51C25">
              <w:t>geo:sfWithin</w:t>
            </w:r>
          </w:p>
        </w:tc>
        <w:tc>
          <w:tcPr>
            <w:tcW w:w="3117" w:type="dxa"/>
          </w:tcPr>
          <w:p w14:paraId="12A5BE4F" w14:textId="77777777" w:rsidR="0081005F" w:rsidRDefault="0081005F" w:rsidP="00CA60C0">
            <w:pPr>
              <w:pStyle w:val="NoSpacing"/>
              <w:framePr w:hSpace="0" w:wrap="auto" w:vAnchor="margin" w:hAnchor="text" w:yAlign="inline"/>
            </w:pPr>
            <w:r>
              <w:t>Domain and Range</w:t>
            </w:r>
          </w:p>
        </w:tc>
        <w:tc>
          <w:tcPr>
            <w:tcW w:w="3572" w:type="dxa"/>
          </w:tcPr>
          <w:p w14:paraId="7B82A8AC" w14:textId="77777777" w:rsidR="0081005F" w:rsidRDefault="0081005F" w:rsidP="00CA60C0">
            <w:pPr>
              <w:pStyle w:val="NoSpacing"/>
              <w:framePr w:hSpace="0" w:wrap="auto" w:vAnchor="margin" w:hAnchor="text" w:yAlign="inline"/>
            </w:pPr>
            <w:r>
              <w:t>geo:SpatialObject</w:t>
            </w:r>
          </w:p>
        </w:tc>
      </w:tr>
      <w:tr w:rsidR="0081005F" w14:paraId="009E5848" w14:textId="77777777" w:rsidTr="00D51DB1">
        <w:tc>
          <w:tcPr>
            <w:tcW w:w="2665" w:type="dxa"/>
          </w:tcPr>
          <w:p w14:paraId="024D3B88" w14:textId="77777777" w:rsidR="0081005F" w:rsidRPr="00F51C25" w:rsidRDefault="0081005F" w:rsidP="00CA60C0">
            <w:pPr>
              <w:pStyle w:val="NoSpacing"/>
              <w:framePr w:hSpace="0" w:wrap="auto" w:vAnchor="margin" w:hAnchor="text" w:yAlign="inline"/>
            </w:pPr>
            <w:r w:rsidRPr="00F51C25">
              <w:t>geo:sfContains</w:t>
            </w:r>
          </w:p>
        </w:tc>
        <w:tc>
          <w:tcPr>
            <w:tcW w:w="3117" w:type="dxa"/>
          </w:tcPr>
          <w:p w14:paraId="67F186A7" w14:textId="77777777" w:rsidR="0081005F" w:rsidRDefault="0081005F" w:rsidP="00CA60C0">
            <w:pPr>
              <w:pStyle w:val="NoSpacing"/>
              <w:framePr w:hSpace="0" w:wrap="auto" w:vAnchor="margin" w:hAnchor="text" w:yAlign="inline"/>
            </w:pPr>
            <w:r>
              <w:t>Domain and Range</w:t>
            </w:r>
          </w:p>
        </w:tc>
        <w:tc>
          <w:tcPr>
            <w:tcW w:w="3572" w:type="dxa"/>
          </w:tcPr>
          <w:p w14:paraId="37C7A1FE" w14:textId="77777777" w:rsidR="0081005F" w:rsidRDefault="0081005F" w:rsidP="00CA60C0">
            <w:pPr>
              <w:pStyle w:val="NoSpacing"/>
              <w:framePr w:hSpace="0" w:wrap="auto" w:vAnchor="margin" w:hAnchor="text" w:yAlign="inline"/>
            </w:pPr>
            <w:r>
              <w:t>geo:SpatialObject</w:t>
            </w:r>
          </w:p>
        </w:tc>
      </w:tr>
      <w:tr w:rsidR="0081005F" w14:paraId="68946199" w14:textId="77777777" w:rsidTr="00D51DB1">
        <w:tc>
          <w:tcPr>
            <w:tcW w:w="2665" w:type="dxa"/>
          </w:tcPr>
          <w:p w14:paraId="55AD6ED0" w14:textId="77777777" w:rsidR="0081005F" w:rsidRPr="00F51C25" w:rsidRDefault="0081005F" w:rsidP="00CA60C0">
            <w:pPr>
              <w:pStyle w:val="NoSpacing"/>
              <w:framePr w:hSpace="0" w:wrap="auto" w:vAnchor="margin" w:hAnchor="text" w:yAlign="inline"/>
            </w:pPr>
            <w:r w:rsidRPr="00F51C25">
              <w:t>geo:sfOverlaps</w:t>
            </w:r>
          </w:p>
        </w:tc>
        <w:tc>
          <w:tcPr>
            <w:tcW w:w="3117" w:type="dxa"/>
          </w:tcPr>
          <w:p w14:paraId="7981054A" w14:textId="77777777" w:rsidR="0081005F" w:rsidRDefault="0081005F" w:rsidP="00CA60C0">
            <w:pPr>
              <w:pStyle w:val="NoSpacing"/>
              <w:framePr w:hSpace="0" w:wrap="auto" w:vAnchor="margin" w:hAnchor="text" w:yAlign="inline"/>
            </w:pPr>
            <w:r>
              <w:t>Domain and Range</w:t>
            </w:r>
          </w:p>
        </w:tc>
        <w:tc>
          <w:tcPr>
            <w:tcW w:w="3572" w:type="dxa"/>
          </w:tcPr>
          <w:p w14:paraId="65B4EA7B" w14:textId="77777777" w:rsidR="0081005F" w:rsidRDefault="0081005F" w:rsidP="00CA60C0">
            <w:pPr>
              <w:pStyle w:val="NoSpacing"/>
              <w:framePr w:hSpace="0" w:wrap="auto" w:vAnchor="margin" w:hAnchor="text" w:yAlign="inline"/>
            </w:pPr>
            <w:r>
              <w:t>geo:SpatialObject</w:t>
            </w:r>
          </w:p>
        </w:tc>
      </w:tr>
      <w:tr w:rsidR="0081005F" w14:paraId="48A42DBF" w14:textId="77777777" w:rsidTr="00D51DB1">
        <w:tc>
          <w:tcPr>
            <w:tcW w:w="2665" w:type="dxa"/>
          </w:tcPr>
          <w:p w14:paraId="1F712085" w14:textId="77777777" w:rsidR="0081005F" w:rsidRPr="00F51C25" w:rsidRDefault="0081005F" w:rsidP="00CA60C0">
            <w:pPr>
              <w:pStyle w:val="NoSpacing"/>
              <w:framePr w:hSpace="0" w:wrap="auto" w:vAnchor="margin" w:hAnchor="text" w:yAlign="inline"/>
            </w:pPr>
            <w:r w:rsidRPr="00F51C25">
              <w:t>geo:sfCrosses</w:t>
            </w:r>
          </w:p>
        </w:tc>
        <w:tc>
          <w:tcPr>
            <w:tcW w:w="3117" w:type="dxa"/>
          </w:tcPr>
          <w:p w14:paraId="51F96469" w14:textId="77777777" w:rsidR="0081005F" w:rsidRDefault="0081005F" w:rsidP="00CA60C0">
            <w:pPr>
              <w:pStyle w:val="NoSpacing"/>
              <w:framePr w:hSpace="0" w:wrap="auto" w:vAnchor="margin" w:hAnchor="text" w:yAlign="inline"/>
            </w:pPr>
            <w:r>
              <w:t>Domain and Range</w:t>
            </w:r>
          </w:p>
        </w:tc>
        <w:tc>
          <w:tcPr>
            <w:tcW w:w="3572" w:type="dxa"/>
          </w:tcPr>
          <w:p w14:paraId="678DDEAB" w14:textId="77777777" w:rsidR="0081005F" w:rsidRDefault="0081005F" w:rsidP="00CA60C0">
            <w:pPr>
              <w:pStyle w:val="NoSpacing"/>
              <w:framePr w:hSpace="0" w:wrap="auto" w:vAnchor="margin" w:hAnchor="text" w:yAlign="inline"/>
            </w:pPr>
            <w:r>
              <w:t>geo:SpatialObject</w:t>
            </w:r>
          </w:p>
        </w:tc>
      </w:tr>
      <w:tr w:rsidR="0081005F" w14:paraId="44892C6E" w14:textId="77777777" w:rsidTr="00D51DB1">
        <w:tc>
          <w:tcPr>
            <w:tcW w:w="2665" w:type="dxa"/>
          </w:tcPr>
          <w:p w14:paraId="5D7BDA3E" w14:textId="77777777" w:rsidR="0081005F" w:rsidRPr="00F51C25" w:rsidRDefault="0081005F" w:rsidP="00CA60C0">
            <w:pPr>
              <w:pStyle w:val="NoSpacing"/>
              <w:framePr w:hSpace="0" w:wrap="auto" w:vAnchor="margin" w:hAnchor="text" w:yAlign="inline"/>
            </w:pPr>
            <w:r>
              <w:t>geo:hasGeometry</w:t>
            </w:r>
          </w:p>
        </w:tc>
        <w:tc>
          <w:tcPr>
            <w:tcW w:w="3117" w:type="dxa"/>
          </w:tcPr>
          <w:p w14:paraId="73705EE7" w14:textId="77777777" w:rsidR="0081005F" w:rsidRDefault="0081005F" w:rsidP="00CA60C0">
            <w:pPr>
              <w:pStyle w:val="NoSpacing"/>
              <w:framePr w:hSpace="0" w:wrap="auto" w:vAnchor="margin" w:hAnchor="text" w:yAlign="inline"/>
            </w:pPr>
            <w:r>
              <w:t>Domain</w:t>
            </w:r>
          </w:p>
        </w:tc>
        <w:tc>
          <w:tcPr>
            <w:tcW w:w="3572" w:type="dxa"/>
          </w:tcPr>
          <w:p w14:paraId="38F5B0B7" w14:textId="77777777" w:rsidR="0081005F" w:rsidRDefault="0081005F" w:rsidP="00CA60C0">
            <w:pPr>
              <w:pStyle w:val="NoSpacing"/>
              <w:framePr w:hSpace="0" w:wrap="auto" w:vAnchor="margin" w:hAnchor="text" w:yAlign="inline"/>
            </w:pPr>
            <w:r>
              <w:t>geo:Feature</w:t>
            </w:r>
          </w:p>
        </w:tc>
      </w:tr>
      <w:tr w:rsidR="0081005F" w14:paraId="018598F1" w14:textId="77777777" w:rsidTr="00D51DB1">
        <w:tc>
          <w:tcPr>
            <w:tcW w:w="2665" w:type="dxa"/>
          </w:tcPr>
          <w:p w14:paraId="5D7A4A88" w14:textId="77777777" w:rsidR="0081005F" w:rsidRDefault="0081005F" w:rsidP="00CA60C0">
            <w:pPr>
              <w:pStyle w:val="NoSpacing"/>
              <w:framePr w:hSpace="0" w:wrap="auto" w:vAnchor="margin" w:hAnchor="text" w:yAlign="inline"/>
            </w:pPr>
            <w:r>
              <w:t>geo:hasGeometry</w:t>
            </w:r>
          </w:p>
        </w:tc>
        <w:tc>
          <w:tcPr>
            <w:tcW w:w="3117" w:type="dxa"/>
          </w:tcPr>
          <w:p w14:paraId="378A23B1" w14:textId="77777777" w:rsidR="0081005F" w:rsidRDefault="0081005F" w:rsidP="00CA60C0">
            <w:pPr>
              <w:pStyle w:val="NoSpacing"/>
              <w:framePr w:hSpace="0" w:wrap="auto" w:vAnchor="margin" w:hAnchor="text" w:yAlign="inline"/>
            </w:pPr>
            <w:r>
              <w:t>Range</w:t>
            </w:r>
          </w:p>
        </w:tc>
        <w:tc>
          <w:tcPr>
            <w:tcW w:w="3572" w:type="dxa"/>
          </w:tcPr>
          <w:p w14:paraId="49880070" w14:textId="77777777" w:rsidR="0081005F" w:rsidRDefault="0081005F" w:rsidP="00CA60C0">
            <w:pPr>
              <w:pStyle w:val="NoSpacing"/>
              <w:framePr w:hSpace="0" w:wrap="auto" w:vAnchor="margin" w:hAnchor="text" w:yAlign="inline"/>
            </w:pPr>
            <w:r>
              <w:t>geo:Geometry</w:t>
            </w:r>
          </w:p>
        </w:tc>
      </w:tr>
      <w:tr w:rsidR="0081005F" w14:paraId="10842CB7" w14:textId="77777777" w:rsidTr="00D51DB1">
        <w:tc>
          <w:tcPr>
            <w:tcW w:w="2665" w:type="dxa"/>
          </w:tcPr>
          <w:p w14:paraId="7D48F744" w14:textId="77777777" w:rsidR="0081005F" w:rsidRPr="00F51C25" w:rsidRDefault="0081005F" w:rsidP="00CA60C0">
            <w:pPr>
              <w:pStyle w:val="NoSpacing"/>
              <w:framePr w:hSpace="0" w:wrap="auto" w:vAnchor="margin" w:hAnchor="text" w:yAlign="inline"/>
            </w:pPr>
            <w:r>
              <w:t>hasLocation</w:t>
            </w:r>
          </w:p>
        </w:tc>
        <w:tc>
          <w:tcPr>
            <w:tcW w:w="3117" w:type="dxa"/>
          </w:tcPr>
          <w:p w14:paraId="7342E1DD" w14:textId="77777777" w:rsidR="0081005F" w:rsidRDefault="0081005F" w:rsidP="00CA60C0">
            <w:pPr>
              <w:pStyle w:val="NoSpacing"/>
              <w:framePr w:hSpace="0" w:wrap="auto" w:vAnchor="margin" w:hAnchor="text" w:yAlign="inline"/>
            </w:pPr>
            <w:r>
              <w:t>Range</w:t>
            </w:r>
          </w:p>
        </w:tc>
        <w:tc>
          <w:tcPr>
            <w:tcW w:w="3572" w:type="dxa"/>
          </w:tcPr>
          <w:p w14:paraId="67DFD1E5" w14:textId="77777777" w:rsidR="0081005F" w:rsidRDefault="0081005F" w:rsidP="00CA60C0">
            <w:pPr>
              <w:pStyle w:val="NoSpacing"/>
              <w:framePr w:hSpace="0" w:wrap="auto" w:vAnchor="margin" w:hAnchor="text" w:yAlign="inline"/>
            </w:pPr>
            <w:r>
              <w:t>geo:Feature</w:t>
            </w:r>
          </w:p>
        </w:tc>
      </w:tr>
      <w:tr w:rsidR="0081005F" w14:paraId="2C3F5713" w14:textId="77777777" w:rsidTr="00D51DB1">
        <w:tc>
          <w:tcPr>
            <w:tcW w:w="2665" w:type="dxa"/>
          </w:tcPr>
          <w:p w14:paraId="39B418E3" w14:textId="77777777" w:rsidR="0081005F" w:rsidRDefault="0081005F" w:rsidP="00CA60C0">
            <w:pPr>
              <w:pStyle w:val="NoSpacing"/>
              <w:framePr w:hSpace="0" w:wrap="auto" w:vAnchor="margin" w:hAnchor="text" w:yAlign="inline"/>
            </w:pPr>
            <w:r>
              <w:t>associatedLocation</w:t>
            </w:r>
          </w:p>
        </w:tc>
        <w:tc>
          <w:tcPr>
            <w:tcW w:w="3117" w:type="dxa"/>
          </w:tcPr>
          <w:p w14:paraId="4D2B7CFA" w14:textId="77777777" w:rsidR="0081005F" w:rsidRDefault="0081005F" w:rsidP="00CA60C0">
            <w:pPr>
              <w:pStyle w:val="NoSpacing"/>
              <w:framePr w:hSpace="0" w:wrap="auto" w:vAnchor="margin" w:hAnchor="text" w:yAlign="inline"/>
            </w:pPr>
            <w:r>
              <w:t>Range</w:t>
            </w:r>
          </w:p>
        </w:tc>
        <w:tc>
          <w:tcPr>
            <w:tcW w:w="3572" w:type="dxa"/>
          </w:tcPr>
          <w:p w14:paraId="18666BB9" w14:textId="77777777" w:rsidR="0081005F" w:rsidRDefault="0081005F" w:rsidP="00CA60C0">
            <w:pPr>
              <w:pStyle w:val="NoSpacing"/>
              <w:framePr w:hSpace="0" w:wrap="auto" w:vAnchor="margin" w:hAnchor="text" w:yAlign="inline"/>
            </w:pPr>
            <w:r>
              <w:t>geo:Feature</w:t>
            </w:r>
          </w:p>
        </w:tc>
      </w:tr>
      <w:tr w:rsidR="0081005F" w14:paraId="5C5461A8" w14:textId="77777777" w:rsidTr="00D51DB1">
        <w:tc>
          <w:tcPr>
            <w:tcW w:w="2665" w:type="dxa"/>
          </w:tcPr>
          <w:p w14:paraId="14FC3697" w14:textId="77777777" w:rsidR="0081005F" w:rsidRDefault="0081005F" w:rsidP="00CA60C0">
            <w:pPr>
              <w:pStyle w:val="NoSpacing"/>
              <w:framePr w:hSpace="0" w:wrap="auto" w:vAnchor="margin" w:hAnchor="text" w:yAlign="inline"/>
            </w:pPr>
            <w:r>
              <w:t>geo:asWKT</w:t>
            </w:r>
          </w:p>
        </w:tc>
        <w:tc>
          <w:tcPr>
            <w:tcW w:w="3117" w:type="dxa"/>
          </w:tcPr>
          <w:p w14:paraId="2AC70BA9" w14:textId="77777777" w:rsidR="0081005F" w:rsidRDefault="0081005F" w:rsidP="00CA60C0">
            <w:pPr>
              <w:pStyle w:val="NoSpacing"/>
              <w:framePr w:hSpace="0" w:wrap="auto" w:vAnchor="margin" w:hAnchor="text" w:yAlign="inline"/>
            </w:pPr>
            <w:r>
              <w:t>Range</w:t>
            </w:r>
          </w:p>
        </w:tc>
        <w:tc>
          <w:tcPr>
            <w:tcW w:w="3572" w:type="dxa"/>
          </w:tcPr>
          <w:p w14:paraId="31170CD7" w14:textId="77777777" w:rsidR="0081005F" w:rsidRDefault="0081005F" w:rsidP="00CA60C0">
            <w:pPr>
              <w:pStyle w:val="NoSpacing"/>
              <w:framePr w:hSpace="0" w:wrap="auto" w:vAnchor="margin" w:hAnchor="text" w:yAlign="inline"/>
            </w:pPr>
            <w:r>
              <w:t>geo:wktLiteral</w:t>
            </w:r>
          </w:p>
        </w:tc>
      </w:tr>
      <w:tr w:rsidR="00BF3C2C" w14:paraId="11C2609D" w14:textId="77777777" w:rsidTr="00D51DB1">
        <w:tc>
          <w:tcPr>
            <w:tcW w:w="2665" w:type="dxa"/>
            <w:vMerge w:val="restart"/>
          </w:tcPr>
          <w:p w14:paraId="05CED624" w14:textId="38221141" w:rsidR="00BF3C2C" w:rsidRDefault="00BF3C2C" w:rsidP="00CA60C0">
            <w:pPr>
              <w:pStyle w:val="NoSpacing"/>
              <w:framePr w:hSpace="0" w:wrap="auto" w:vAnchor="margin" w:hAnchor="text" w:yAlign="inline"/>
            </w:pPr>
            <w:r>
              <w:t>as_nDLatLon</w:t>
            </w:r>
          </w:p>
        </w:tc>
        <w:tc>
          <w:tcPr>
            <w:tcW w:w="3117" w:type="dxa"/>
          </w:tcPr>
          <w:p w14:paraId="6AF9CF95" w14:textId="0DFCC308" w:rsidR="00BF3C2C" w:rsidRDefault="00BF3C2C" w:rsidP="00CA60C0">
            <w:pPr>
              <w:pStyle w:val="NoSpacing"/>
              <w:framePr w:hSpace="0" w:wrap="auto" w:vAnchor="margin" w:hAnchor="text" w:yAlign="inline"/>
            </w:pPr>
            <w:r>
              <w:t>Domain</w:t>
            </w:r>
          </w:p>
        </w:tc>
        <w:tc>
          <w:tcPr>
            <w:tcW w:w="3572" w:type="dxa"/>
          </w:tcPr>
          <w:p w14:paraId="0C9D834A" w14:textId="34D2CA45" w:rsidR="00BF3C2C" w:rsidRDefault="00BF3C2C" w:rsidP="00CA60C0">
            <w:pPr>
              <w:pStyle w:val="NoSpacing"/>
              <w:framePr w:hSpace="0" w:wrap="auto" w:vAnchor="margin" w:hAnchor="text" w:yAlign="inline"/>
            </w:pPr>
            <w:r>
              <w:t>geo:Geometry</w:t>
            </w:r>
          </w:p>
        </w:tc>
      </w:tr>
      <w:tr w:rsidR="00BF3C2C" w14:paraId="3F7A828D" w14:textId="77777777" w:rsidTr="00D51DB1">
        <w:tc>
          <w:tcPr>
            <w:tcW w:w="2665" w:type="dxa"/>
            <w:vMerge/>
          </w:tcPr>
          <w:p w14:paraId="4AFB3248" w14:textId="77777777" w:rsidR="00BF3C2C" w:rsidRDefault="00BF3C2C" w:rsidP="00CA60C0">
            <w:pPr>
              <w:pStyle w:val="NoSpacing"/>
              <w:framePr w:hSpace="0" w:wrap="auto" w:vAnchor="margin" w:hAnchor="text" w:yAlign="inline"/>
            </w:pPr>
          </w:p>
        </w:tc>
        <w:tc>
          <w:tcPr>
            <w:tcW w:w="3117" w:type="dxa"/>
          </w:tcPr>
          <w:p w14:paraId="21C4E18E" w14:textId="15A69408" w:rsidR="00BF3C2C" w:rsidRDefault="00BF3C2C" w:rsidP="00CA60C0">
            <w:pPr>
              <w:pStyle w:val="NoSpacing"/>
              <w:framePr w:hSpace="0" w:wrap="auto" w:vAnchor="margin" w:hAnchor="text" w:yAlign="inline"/>
            </w:pPr>
            <w:r>
              <w:t>Range</w:t>
            </w:r>
          </w:p>
        </w:tc>
        <w:tc>
          <w:tcPr>
            <w:tcW w:w="3572" w:type="dxa"/>
          </w:tcPr>
          <w:p w14:paraId="190DBF8F" w14:textId="3BBF04C9" w:rsidR="00BF3C2C" w:rsidRDefault="004A6700" w:rsidP="00CA60C0">
            <w:pPr>
              <w:pStyle w:val="NoSpacing"/>
              <w:framePr w:hSpace="0" w:wrap="auto" w:vAnchor="margin" w:hAnchor="text" w:yAlign="inline"/>
            </w:pPr>
            <w:hyperlink r:id="rId10" w:anchor="_lat_la_-9.+1_+9.+1_+1.-4_+1.-1_lon_lo_-1.8+2_+1.8+2_+1.-4" w:history="1">
              <w:r w:rsidR="00BF3C2C" w:rsidRPr="00B34DE1">
                <w:rPr>
                  <w:rStyle w:val="Hyperlink"/>
                </w:rPr>
                <w:t>http://franz.com/ns/allegrograph/5.0/geo/nd#_lat_la_-9.+1_+9.+1_+1.-4_+1.-1_lon_lo_-1.8+2_+1.8+2_+1.-4</w:t>
              </w:r>
            </w:hyperlink>
            <w:r w:rsidR="00BF3C2C">
              <w:rPr>
                <w:rStyle w:val="FootnoteReference"/>
              </w:rPr>
              <w:footnoteReference w:id="5"/>
            </w:r>
          </w:p>
        </w:tc>
      </w:tr>
    </w:tbl>
    <w:p w14:paraId="45BCB3D0" w14:textId="77777777" w:rsidR="0081005F" w:rsidRDefault="0081005F" w:rsidP="00882108">
      <w:pPr>
        <w:pStyle w:val="Heading4"/>
      </w:pPr>
      <w:r>
        <w:t>An Example</w:t>
      </w:r>
    </w:p>
    <w:p w14:paraId="734B1012" w14:textId="3104ADFE" w:rsidR="0081005F" w:rsidRDefault="0081005F" w:rsidP="0081005F">
      <w:r>
        <w:t>For example, consider the location of a vehicle. A vehicle may be located at a person’s home or work. Similarly, a transit vehicle may be located at some station, maintenance yard, or at some point on a particular transit route. The Spatial Feature where the vehicle is located may be represented by some geometry (e.g. a point), and may have relationships of interest with other spatial features. For example, the location of the vehicle may be contained in some other spatial feature (corresponding to a traffic zone, for example). The resulting representation is illustrated in</w:t>
      </w:r>
      <w:r w:rsidR="006E31E4">
        <w:t xml:space="preserve"> </w:t>
      </w:r>
      <w:r w:rsidR="006E31E4">
        <w:fldChar w:fldCharType="begin"/>
      </w:r>
      <w:r w:rsidR="006E31E4">
        <w:instrText xml:space="preserve"> REF _Ref23939652 \h </w:instrText>
      </w:r>
      <w:r w:rsidR="006E31E4">
        <w:fldChar w:fldCharType="separate"/>
      </w:r>
      <w:r w:rsidR="005A6FB2">
        <w:t xml:space="preserve">Figure </w:t>
      </w:r>
      <w:r w:rsidR="005A6FB2">
        <w:rPr>
          <w:noProof/>
        </w:rPr>
        <w:t>2</w:t>
      </w:r>
      <w:r w:rsidR="006E31E4">
        <w:fldChar w:fldCharType="end"/>
      </w:r>
      <w:r>
        <w:t>.</w:t>
      </w:r>
    </w:p>
    <w:p w14:paraId="21B476C1" w14:textId="77777777" w:rsidR="0081005F" w:rsidRDefault="0081005F" w:rsidP="0081005F"/>
    <w:p w14:paraId="6E1928D8" w14:textId="77777777" w:rsidR="0081005F" w:rsidRDefault="0081005F" w:rsidP="0081005F">
      <w:pPr>
        <w:keepNext/>
      </w:pPr>
      <w:r w:rsidRPr="004422C3">
        <w:rPr>
          <w:noProof/>
        </w:rPr>
        <w:lastRenderedPageBreak/>
        <w:drawing>
          <wp:inline distT="0" distB="0" distL="0" distR="0" wp14:anchorId="0E0682C3" wp14:editId="2AD332FB">
            <wp:extent cx="5943600" cy="187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8330"/>
                    </a:xfrm>
                    <a:prstGeom prst="rect">
                      <a:avLst/>
                    </a:prstGeom>
                  </pic:spPr>
                </pic:pic>
              </a:graphicData>
            </a:graphic>
          </wp:inline>
        </w:drawing>
      </w:r>
    </w:p>
    <w:p w14:paraId="233C9977" w14:textId="77739E2A" w:rsidR="0081005F" w:rsidRDefault="0081005F" w:rsidP="0081005F">
      <w:pPr>
        <w:pStyle w:val="Caption"/>
      </w:pPr>
      <w:bookmarkStart w:id="63" w:name="_Ref23939652"/>
      <w:r>
        <w:t xml:space="preserve">Figure </w:t>
      </w:r>
      <w:fldSimple w:instr=" SEQ Figure \* ARABIC ">
        <w:r w:rsidR="003D53CD">
          <w:rPr>
            <w:noProof/>
          </w:rPr>
          <w:t>3</w:t>
        </w:r>
      </w:fldSimple>
      <w:bookmarkEnd w:id="63"/>
      <w:r>
        <w:t xml:space="preserve">: </w:t>
      </w:r>
      <w:r w:rsidRPr="00E56805">
        <w:t>An example representation of a location information for a vehicle.</w:t>
      </w:r>
    </w:p>
    <w:p w14:paraId="73C4FDA0" w14:textId="10F3DB53" w:rsidR="0081005F" w:rsidRDefault="001C1ECD" w:rsidP="00882108">
      <w:pPr>
        <w:pStyle w:val="Heading4"/>
      </w:pPr>
      <w:r>
        <w:t>Future Work</w:t>
      </w:r>
    </w:p>
    <w:p w14:paraId="7631A729" w14:textId="24F380F0" w:rsidR="00BF3C2C" w:rsidRDefault="00BF3C2C" w:rsidP="00BF3C2C">
      <w:pPr>
        <w:rPr>
          <w:lang w:bidi="en-US"/>
        </w:rPr>
      </w:pPr>
      <w:r>
        <w:rPr>
          <w:lang w:bidi="en-US"/>
        </w:rPr>
        <w:t>The</w:t>
      </w:r>
      <w:r w:rsidRPr="00BF3C2C">
        <w:rPr>
          <w:lang w:bidi="en-US"/>
        </w:rPr>
        <w:t xml:space="preserve"> GeoSPARQL </w:t>
      </w:r>
      <w:r>
        <w:rPr>
          <w:lang w:bidi="en-US"/>
        </w:rPr>
        <w:t xml:space="preserve">standard </w:t>
      </w:r>
      <w:r w:rsidRPr="00BF3C2C">
        <w:rPr>
          <w:lang w:bidi="en-US"/>
        </w:rPr>
        <w:t xml:space="preserve">supports the identification of alternate </w:t>
      </w:r>
      <w:r>
        <w:rPr>
          <w:lang w:bidi="en-US"/>
        </w:rPr>
        <w:t xml:space="preserve">coordinate </w:t>
      </w:r>
      <w:r w:rsidRPr="00BF3C2C">
        <w:rPr>
          <w:lang w:bidi="en-US"/>
        </w:rPr>
        <w:t>reference systems, captured as IRIs and concatenated with the coordinates.</w:t>
      </w:r>
      <w:r>
        <w:rPr>
          <w:lang w:bidi="en-US"/>
        </w:rPr>
        <w:t xml:space="preserve"> However,</w:t>
      </w:r>
      <w:r w:rsidRPr="00BF3C2C">
        <w:rPr>
          <w:lang w:bidi="en-US"/>
        </w:rPr>
        <w:t xml:space="preserve"> support for translation between these systems is limited.</w:t>
      </w:r>
      <w:r>
        <w:rPr>
          <w:lang w:bidi="en-US"/>
        </w:rPr>
        <w:t xml:space="preserve"> Future work should address this in greater detail.</w:t>
      </w:r>
    </w:p>
    <w:p w14:paraId="047C0E99" w14:textId="53C50375" w:rsidR="001C1ECD" w:rsidRPr="001C1ECD" w:rsidRDefault="006E31E4" w:rsidP="001C1ECD">
      <w:pPr>
        <w:rPr>
          <w:lang w:val="en-US" w:bidi="en-US"/>
        </w:rPr>
      </w:pPr>
      <w:r>
        <w:rPr>
          <w:lang w:bidi="en-US"/>
        </w:rPr>
        <w:t xml:space="preserve">Implicit in the description of a spatial feature and its geometry are its dimensions. In theory, properties such as area, height, and length may be inferred from the geometry of some spatial feature. However, in practice these properties are captured separately. Future work should attempt to formalize the relationship between these properties. </w:t>
      </w:r>
    </w:p>
    <w:p w14:paraId="19B75E59" w14:textId="77777777" w:rsidR="00520123" w:rsidRDefault="00520123" w:rsidP="00EA354A">
      <w:pPr>
        <w:pStyle w:val="Heading3"/>
      </w:pPr>
      <w:bookmarkStart w:id="64" w:name="_Toc519507734"/>
      <w:bookmarkStart w:id="65" w:name="_Toc520703198"/>
      <w:bookmarkStart w:id="66" w:name="_Toc520725402"/>
      <w:bookmarkStart w:id="67" w:name="_Toc519507735"/>
      <w:bookmarkStart w:id="68" w:name="_Toc520703199"/>
      <w:bookmarkStart w:id="69" w:name="_Toc520725403"/>
      <w:bookmarkStart w:id="70" w:name="_Toc519507736"/>
      <w:bookmarkStart w:id="71" w:name="_Toc520703200"/>
      <w:bookmarkStart w:id="72" w:name="_Toc520725404"/>
      <w:bookmarkStart w:id="73" w:name="_Toc519507737"/>
      <w:bookmarkStart w:id="74" w:name="_Toc520703201"/>
      <w:bookmarkStart w:id="75" w:name="_Toc520725405"/>
      <w:bookmarkStart w:id="76" w:name="_Toc519507738"/>
      <w:bookmarkStart w:id="77" w:name="_Toc520703202"/>
      <w:bookmarkStart w:id="78" w:name="_Toc520725406"/>
      <w:bookmarkStart w:id="79" w:name="_Toc35948845"/>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r>
        <w:t>Time Ontology</w:t>
      </w:r>
      <w:bookmarkEnd w:id="79"/>
    </w:p>
    <w:p w14:paraId="67B47D7D" w14:textId="6DFD0E9A" w:rsidR="00D22EE2" w:rsidRPr="007978A3" w:rsidRDefault="004A6700" w:rsidP="007978A3">
      <w:pPr>
        <w:rPr>
          <w:i/>
        </w:rPr>
      </w:pPr>
      <w:hyperlink r:id="rId12" w:history="1">
        <w:r w:rsidR="00D22EE2" w:rsidRPr="007D237F">
          <w:rPr>
            <w:rStyle w:val="Hyperlink"/>
            <w:i/>
          </w:rPr>
          <w:t>http://ontology.eil.utoronto.ca/icity/Time.owl</w:t>
        </w:r>
      </w:hyperlink>
    </w:p>
    <w:p w14:paraId="7BCA3EEF" w14:textId="176EAE6E" w:rsidR="00D22EE2" w:rsidRPr="00F30AE5" w:rsidRDefault="00D22EE2" w:rsidP="00D22EE2">
      <w:r>
        <w:t xml:space="preserve">The concept of time is so pervasive that its definition is often taken for granted. In order to define an ontology for time, the objects of interest must be identified. What are the </w:t>
      </w:r>
      <w:r>
        <w:rPr>
          <w:i/>
        </w:rPr>
        <w:t>things</w:t>
      </w:r>
      <w:r>
        <w:t xml:space="preserve"> that will be described? In general, three approaches to a representation of time have been identified: point-based, interval-based, and mixed. In a point-based representation, the objects of interest are timepoints. The passing of time is described as an ordering over time points, and periods of time may be represented as a series of t</w:t>
      </w:r>
      <w:r w:rsidR="002E393A">
        <w:t xml:space="preserve">hese </w:t>
      </w:r>
      <w:r>
        <w:t xml:space="preserve">points. In an interval-based representation the objects of interest are time intervals, whereas the mixed representation includes both timepoints and time intervals. Key to all of these representations is that there is an ordering that holds over these time objects. We must be able to describe whether a time object is before another, and in the case of </w:t>
      </w:r>
      <w:r>
        <w:lastRenderedPageBreak/>
        <w:t xml:space="preserve">time intervals we must be able to describe other relationships such as whether one interval is contained in or overlaps with another. </w:t>
      </w:r>
      <w:r w:rsidR="002E393A">
        <w:t xml:space="preserve">In addition, a representation of time values (e.g. date and time stamps) is </w:t>
      </w:r>
      <w:r w:rsidR="00510412">
        <w:t xml:space="preserve">critical for iCity-ORF projects as </w:t>
      </w:r>
      <w:r w:rsidR="002E393A">
        <w:t xml:space="preserve">the temporal dimension </w:t>
      </w:r>
      <w:r w:rsidR="00510412">
        <w:t xml:space="preserve">is critical for a large number </w:t>
      </w:r>
      <w:r w:rsidR="002E393A">
        <w:t xml:space="preserve">of data </w:t>
      </w:r>
      <w:r w:rsidR="00510412">
        <w:t xml:space="preserve">sets, </w:t>
      </w:r>
      <w:r w:rsidR="002E393A">
        <w:t>such as tr</w:t>
      </w:r>
      <w:r w:rsidR="00510412">
        <w:t>avel activities and transit trips.</w:t>
      </w:r>
    </w:p>
    <w:p w14:paraId="18DD5B4D" w14:textId="77777777" w:rsidR="00D22EE2" w:rsidRPr="00D22EE2" w:rsidRDefault="00D22EE2" w:rsidP="00882108">
      <w:pPr>
        <w:pStyle w:val="Heading4"/>
      </w:pPr>
      <w:r w:rsidRPr="00D22EE2">
        <w:t>The Ontology</w:t>
      </w:r>
    </w:p>
    <w:p w14:paraId="7F0451D7" w14:textId="4874A49A" w:rsidR="00D22EE2" w:rsidRDefault="00D22EE2" w:rsidP="00D22EE2">
      <w:r>
        <w:t xml:space="preserve">Time is a concept that is fundamental, not only </w:t>
      </w:r>
      <w:r w:rsidR="00510412">
        <w:t>for</w:t>
      </w:r>
      <w:r>
        <w:t xml:space="preserve"> transportation planning, but </w:t>
      </w:r>
      <w:r w:rsidR="00510412">
        <w:t xml:space="preserve">for </w:t>
      </w:r>
      <w:r>
        <w:t xml:space="preserve">many other domains. For this reason, it is not surprising that a well-established ontology of time already exists, published as a W3C standard </w:t>
      </w:r>
      <w:r>
        <w:fldChar w:fldCharType="begin"/>
      </w:r>
      <w:r w:rsidR="00DE6FBD">
        <w:instrText xml:space="preserve"> ADDIN EN.CITE &lt;EndNote&gt;&lt;Cite&gt;&lt;Author&gt;W3C&lt;/Author&gt;&lt;Year&gt;2017&lt;/Year&gt;&lt;IDText&gt;Time Ontology in OWL&lt;/IDText&gt;&lt;DisplayText&gt;[10]&lt;/DisplayText&gt;&lt;record&gt;&lt;urls&gt;&lt;related-urls&gt;&lt;url&gt;https://www.w3.org/TR/owl-time/&lt;/url&gt;&lt;/related-urls&gt;&lt;/urls&gt;&lt;titles&gt;&lt;title&gt;Time Ontology in OWL&lt;/title&gt;&lt;tertiary-title&gt;OGC 16-071r2&lt;/tertiary-title&gt;&lt;/titles&gt;&lt;contributors&gt;&lt;authors&gt;&lt;author&gt;W3C, OGC&lt;/author&gt;&lt;/authors&gt;&lt;/contributors&gt;&lt;added-date format="utc"&gt;1560946060&lt;/added-date&gt;&lt;ref-type name="Standard"&gt;58&lt;/ref-type&gt;&lt;dates&gt;&lt;year&gt;2017&lt;/year&gt;&lt;/dates&gt;&lt;rec-number&gt;2&lt;/rec-number&gt;&lt;publisher&gt;W3C&lt;/publisher&gt;&lt;last-updated-date format="utc"&gt;1560946196&lt;/last-updated-date&gt;&lt;/record&gt;&lt;/Cite&gt;&lt;/EndNote&gt;</w:instrText>
      </w:r>
      <w:r>
        <w:fldChar w:fldCharType="separate"/>
      </w:r>
      <w:r w:rsidR="00DE6FBD">
        <w:rPr>
          <w:noProof/>
        </w:rPr>
        <w:t>[10]</w:t>
      </w:r>
      <w:r>
        <w:fldChar w:fldCharType="end"/>
      </w:r>
      <w:r>
        <w:t xml:space="preserve"> and originally presented in work by </w:t>
      </w:r>
      <w:r>
        <w:fldChar w:fldCharType="begin"/>
      </w:r>
      <w:r w:rsidR="00DE6FBD">
        <w:instrText xml:space="preserve"> ADDIN EN.CITE &lt;EndNote&gt;&lt;Cite&gt;&lt;Author&gt;Hobbs&lt;/Author&gt;&lt;Year&gt;2006&lt;/Year&gt;&lt;IDText&gt;Time ontology in OWL&lt;/IDText&gt;&lt;DisplayText&gt;[11]&lt;/DisplayText&gt;&lt;record&gt;&lt;titles&gt;&lt;title&gt;Time ontology in OWL&lt;/title&gt;&lt;secondary-title&gt;W3C working draft&lt;/secondary-title&gt;&lt;/titles&gt;&lt;pages&gt;133&lt;/pages&gt;&lt;contributors&gt;&lt;authors&gt;&lt;author&gt;Hobbs, Jerry R&lt;/author&gt;&lt;author&gt;Pan, Feng&lt;/author&gt;&lt;/authors&gt;&lt;/contributors&gt;&lt;added-date format="utc"&gt;1563201012&lt;/added-date&gt;&lt;ref-type name="Journal Article"&gt;17&lt;/ref-type&gt;&lt;dates&gt;&lt;year&gt;2006&lt;/year&gt;&lt;/dates&gt;&lt;rec-number&gt;18&lt;/rec-number&gt;&lt;last-updated-date format="utc"&gt;1563201012&lt;/last-updated-date&gt;&lt;volume&gt;27&lt;/volume&gt;&lt;/record&gt;&lt;/Cite&gt;&lt;/EndNote&gt;</w:instrText>
      </w:r>
      <w:r>
        <w:fldChar w:fldCharType="separate"/>
      </w:r>
      <w:r w:rsidR="00DE6FBD">
        <w:rPr>
          <w:noProof/>
        </w:rPr>
        <w:t>[11]</w:t>
      </w:r>
      <w:r>
        <w:fldChar w:fldCharType="end"/>
      </w:r>
      <w:r>
        <w:t xml:space="preserve"> . This representation is reused directly</w:t>
      </w:r>
      <w:r w:rsidR="003B5D94">
        <w:t xml:space="preserve">; as described in 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 xml:space="preserve">, </w:t>
      </w:r>
      <w:r>
        <w:t xml:space="preserve">rather than import the ontology directly </w:t>
      </w:r>
      <w:r w:rsidR="003B5D94">
        <w:t xml:space="preserve">each time its use is required, </w:t>
      </w:r>
      <w:r>
        <w:t xml:space="preserve">the time ontology is imported by a </w:t>
      </w:r>
      <w:r w:rsidR="003B5D94">
        <w:t>TPSO</w:t>
      </w:r>
      <w:r>
        <w:t>-specific time ontology</w:t>
      </w:r>
      <w:r w:rsidR="003B5D94">
        <w:t>, with no changes apart from the introduction of the so-called organizational classes (also described in</w:t>
      </w:r>
      <w:r>
        <w:t xml:space="preserve"> </w:t>
      </w:r>
      <w:r w:rsidR="003B5D94">
        <w:t xml:space="preserve">Section </w:t>
      </w:r>
      <w:r w:rsidR="003B5D94">
        <w:fldChar w:fldCharType="begin"/>
      </w:r>
      <w:r w:rsidR="003B5D94">
        <w:instrText xml:space="preserve"> REF _Ref35947125 \r \h </w:instrText>
      </w:r>
      <w:r w:rsidR="003B5D94">
        <w:fldChar w:fldCharType="separate"/>
      </w:r>
      <w:r w:rsidR="005A6FB2">
        <w:t>6.1</w:t>
      </w:r>
      <w:r w:rsidR="003B5D94">
        <w:fldChar w:fldCharType="end"/>
      </w:r>
      <w:r w:rsidR="003B5D94">
        <w:t>).</w:t>
      </w:r>
    </w:p>
    <w:p w14:paraId="63C4A023" w14:textId="31362168" w:rsidR="00D22EE2" w:rsidRDefault="00D22EE2" w:rsidP="00D22EE2">
      <w:r>
        <w:t xml:space="preserve">The Time Ontology adopts a mixed representation of time, including both time instant and time interval classes. Definitions of the key classes and properties in the Time ontology are </w:t>
      </w:r>
      <w:r w:rsidR="00B4604B">
        <w:t>outlined</w:t>
      </w:r>
      <w:r>
        <w:t xml:space="preserve"> in </w:t>
      </w:r>
      <w:r>
        <w:fldChar w:fldCharType="begin"/>
      </w:r>
      <w:r>
        <w:instrText xml:space="preserve"> REF _Ref11827256 \h </w:instrText>
      </w:r>
      <w:r>
        <w:fldChar w:fldCharType="separate"/>
      </w:r>
      <w:r w:rsidR="005A6FB2">
        <w:t xml:space="preserve">Table </w:t>
      </w:r>
      <w:r w:rsidR="005A6FB2">
        <w:rPr>
          <w:noProof/>
        </w:rPr>
        <w:t>4</w:t>
      </w:r>
      <w:r>
        <w:fldChar w:fldCharType="end"/>
      </w:r>
      <w:r>
        <w:t>.</w:t>
      </w:r>
    </w:p>
    <w:p w14:paraId="09404273" w14:textId="58EEBE12" w:rsidR="00D22EE2" w:rsidRDefault="00D22EE2" w:rsidP="00D22EE2">
      <w:pPr>
        <w:pStyle w:val="Caption"/>
        <w:keepNext/>
        <w:spacing w:after="120"/>
      </w:pPr>
      <w:bookmarkStart w:id="80" w:name="_Ref11827256"/>
      <w:r>
        <w:lastRenderedPageBreak/>
        <w:t xml:space="preserve">Table </w:t>
      </w:r>
      <w:fldSimple w:instr=" SEQ Table \* ARABIC ">
        <w:r w:rsidR="005A6FB2">
          <w:rPr>
            <w:noProof/>
          </w:rPr>
          <w:t>4</w:t>
        </w:r>
      </w:fldSimple>
      <w:bookmarkEnd w:id="80"/>
      <w:r>
        <w:t>: Key classes in the Time Ontology</w:t>
      </w:r>
    </w:p>
    <w:tbl>
      <w:tblPr>
        <w:tblStyle w:val="TableGrid"/>
        <w:tblW w:w="0" w:type="auto"/>
        <w:tblCellMar>
          <w:top w:w="28" w:type="dxa"/>
          <w:bottom w:w="28" w:type="dxa"/>
        </w:tblCellMar>
        <w:tblLook w:val="04A0" w:firstRow="1" w:lastRow="0" w:firstColumn="1" w:lastColumn="0" w:noHBand="0" w:noVBand="1"/>
      </w:tblPr>
      <w:tblGrid>
        <w:gridCol w:w="2896"/>
        <w:gridCol w:w="2975"/>
        <w:gridCol w:w="3479"/>
      </w:tblGrid>
      <w:tr w:rsidR="00D22EE2" w14:paraId="1832B4CD" w14:textId="77777777" w:rsidTr="00D51DB1">
        <w:trPr>
          <w:tblHeader/>
        </w:trPr>
        <w:tc>
          <w:tcPr>
            <w:tcW w:w="2938" w:type="dxa"/>
            <w:shd w:val="clear" w:color="auto" w:fill="00FFFF"/>
          </w:tcPr>
          <w:p w14:paraId="0141E031" w14:textId="77777777" w:rsidR="00D22EE2" w:rsidRDefault="00D22EE2" w:rsidP="00D51DB1">
            <w:pPr>
              <w:pStyle w:val="NoSpacing"/>
              <w:framePr w:wrap="around"/>
            </w:pPr>
            <w:r>
              <w:t>Object</w:t>
            </w:r>
          </w:p>
        </w:tc>
        <w:tc>
          <w:tcPr>
            <w:tcW w:w="3011" w:type="dxa"/>
            <w:shd w:val="clear" w:color="auto" w:fill="00FFFF"/>
          </w:tcPr>
          <w:p w14:paraId="574263EF" w14:textId="77777777" w:rsidR="00D22EE2" w:rsidRDefault="00D22EE2" w:rsidP="00D51DB1">
            <w:pPr>
              <w:pStyle w:val="NoSpacing"/>
              <w:framePr w:wrap="around"/>
            </w:pPr>
            <w:r>
              <w:t>Property</w:t>
            </w:r>
          </w:p>
        </w:tc>
        <w:tc>
          <w:tcPr>
            <w:tcW w:w="3627" w:type="dxa"/>
            <w:shd w:val="clear" w:color="auto" w:fill="00FFFF"/>
          </w:tcPr>
          <w:p w14:paraId="2900A124" w14:textId="77777777" w:rsidR="00D22EE2" w:rsidRDefault="00D22EE2" w:rsidP="00D51DB1">
            <w:pPr>
              <w:pStyle w:val="NoSpacing"/>
              <w:framePr w:wrap="around"/>
            </w:pPr>
            <w:r>
              <w:t>Value</w:t>
            </w:r>
          </w:p>
        </w:tc>
      </w:tr>
      <w:tr w:rsidR="00D22EE2" w14:paraId="50911A3D" w14:textId="77777777" w:rsidTr="00D51DB1">
        <w:trPr>
          <w:tblHeader/>
        </w:trPr>
        <w:tc>
          <w:tcPr>
            <w:tcW w:w="2938" w:type="dxa"/>
            <w:vMerge w:val="restart"/>
          </w:tcPr>
          <w:p w14:paraId="6C4EE454" w14:textId="77777777" w:rsidR="00D22EE2" w:rsidRDefault="00D22EE2" w:rsidP="00D51DB1">
            <w:pPr>
              <w:pStyle w:val="NoSpacing"/>
              <w:framePr w:wrap="around"/>
            </w:pPr>
            <w:r>
              <w:t>time:TemporalEntity</w:t>
            </w:r>
          </w:p>
        </w:tc>
        <w:tc>
          <w:tcPr>
            <w:tcW w:w="3011" w:type="dxa"/>
          </w:tcPr>
          <w:p w14:paraId="299A4BC6" w14:textId="77777777" w:rsidR="00D22EE2" w:rsidRDefault="00D22EE2" w:rsidP="00D51DB1">
            <w:pPr>
              <w:pStyle w:val="NoSpacing"/>
              <w:framePr w:wrap="around"/>
            </w:pPr>
            <w:r>
              <w:t>EquivalentClass</w:t>
            </w:r>
          </w:p>
        </w:tc>
        <w:tc>
          <w:tcPr>
            <w:tcW w:w="3627" w:type="dxa"/>
          </w:tcPr>
          <w:p w14:paraId="1F59BC14" w14:textId="77777777" w:rsidR="00D22EE2" w:rsidRDefault="00D22EE2" w:rsidP="00D51DB1">
            <w:pPr>
              <w:pStyle w:val="NoSpacing"/>
              <w:framePr w:wrap="around"/>
            </w:pPr>
            <w:r>
              <w:t>time:Instant and  time:Interval</w:t>
            </w:r>
          </w:p>
        </w:tc>
      </w:tr>
      <w:tr w:rsidR="00D22EE2" w14:paraId="44877A3D" w14:textId="77777777" w:rsidTr="00D51DB1">
        <w:trPr>
          <w:tblHeader/>
        </w:trPr>
        <w:tc>
          <w:tcPr>
            <w:tcW w:w="2938" w:type="dxa"/>
            <w:vMerge/>
          </w:tcPr>
          <w:p w14:paraId="69A8813B" w14:textId="77777777" w:rsidR="00D22EE2" w:rsidRDefault="00D22EE2" w:rsidP="00D51DB1">
            <w:pPr>
              <w:pStyle w:val="NoSpacing"/>
              <w:framePr w:wrap="around"/>
            </w:pPr>
          </w:p>
        </w:tc>
        <w:tc>
          <w:tcPr>
            <w:tcW w:w="3011" w:type="dxa"/>
          </w:tcPr>
          <w:p w14:paraId="0072A3EE" w14:textId="77777777" w:rsidR="00D22EE2" w:rsidRDefault="00D22EE2" w:rsidP="00D51DB1">
            <w:pPr>
              <w:pStyle w:val="NoSpacing"/>
              <w:framePr w:wrap="around"/>
            </w:pPr>
            <w:r>
              <w:t>time:before</w:t>
            </w:r>
          </w:p>
        </w:tc>
        <w:tc>
          <w:tcPr>
            <w:tcW w:w="3627" w:type="dxa"/>
          </w:tcPr>
          <w:p w14:paraId="49079FBA" w14:textId="77777777" w:rsidR="00D22EE2" w:rsidRDefault="00D22EE2" w:rsidP="00D51DB1">
            <w:pPr>
              <w:pStyle w:val="NoSpacing"/>
              <w:framePr w:wrap="around"/>
            </w:pPr>
            <w:r>
              <w:t>only  time:TemporalEntity</w:t>
            </w:r>
          </w:p>
        </w:tc>
      </w:tr>
      <w:tr w:rsidR="00D22EE2" w14:paraId="6802A8BE" w14:textId="77777777" w:rsidTr="00D51DB1">
        <w:trPr>
          <w:tblHeader/>
        </w:trPr>
        <w:tc>
          <w:tcPr>
            <w:tcW w:w="2938" w:type="dxa"/>
            <w:vMerge/>
          </w:tcPr>
          <w:p w14:paraId="1C694909" w14:textId="77777777" w:rsidR="00D22EE2" w:rsidRDefault="00D22EE2" w:rsidP="00D51DB1">
            <w:pPr>
              <w:pStyle w:val="NoSpacing"/>
              <w:framePr w:wrap="around"/>
            </w:pPr>
          </w:p>
        </w:tc>
        <w:tc>
          <w:tcPr>
            <w:tcW w:w="3011" w:type="dxa"/>
          </w:tcPr>
          <w:p w14:paraId="0E238DB4" w14:textId="77777777" w:rsidR="00D22EE2" w:rsidRDefault="00D22EE2" w:rsidP="00D51DB1">
            <w:pPr>
              <w:pStyle w:val="NoSpacing"/>
              <w:framePr w:wrap="around"/>
            </w:pPr>
            <w:r>
              <w:t>time:after</w:t>
            </w:r>
          </w:p>
        </w:tc>
        <w:tc>
          <w:tcPr>
            <w:tcW w:w="3627" w:type="dxa"/>
          </w:tcPr>
          <w:p w14:paraId="04FFE50C" w14:textId="77777777" w:rsidR="00D22EE2" w:rsidRDefault="00D22EE2" w:rsidP="00D51DB1">
            <w:pPr>
              <w:pStyle w:val="NoSpacing"/>
              <w:framePr w:wrap="around"/>
            </w:pPr>
            <w:r>
              <w:t>only  time:TemporalEntity</w:t>
            </w:r>
          </w:p>
        </w:tc>
      </w:tr>
      <w:tr w:rsidR="00D22EE2" w14:paraId="6991EB8E" w14:textId="77777777" w:rsidTr="00D51DB1">
        <w:trPr>
          <w:tblHeader/>
        </w:trPr>
        <w:tc>
          <w:tcPr>
            <w:tcW w:w="2938" w:type="dxa"/>
            <w:vMerge/>
          </w:tcPr>
          <w:p w14:paraId="49106162" w14:textId="77777777" w:rsidR="00D22EE2" w:rsidRDefault="00D22EE2" w:rsidP="00D51DB1">
            <w:pPr>
              <w:pStyle w:val="NoSpacing"/>
              <w:framePr w:wrap="around"/>
            </w:pPr>
          </w:p>
        </w:tc>
        <w:tc>
          <w:tcPr>
            <w:tcW w:w="3011" w:type="dxa"/>
          </w:tcPr>
          <w:p w14:paraId="1474B6B5" w14:textId="77777777" w:rsidR="00D22EE2" w:rsidRDefault="00D22EE2" w:rsidP="00D51DB1">
            <w:pPr>
              <w:pStyle w:val="NoSpacing"/>
              <w:framePr w:wrap="around"/>
            </w:pPr>
            <w:r>
              <w:t>time:hasBeginning</w:t>
            </w:r>
          </w:p>
        </w:tc>
        <w:tc>
          <w:tcPr>
            <w:tcW w:w="3627" w:type="dxa"/>
          </w:tcPr>
          <w:p w14:paraId="5C9209E1" w14:textId="77777777" w:rsidR="00D22EE2" w:rsidRDefault="00D22EE2" w:rsidP="00D51DB1">
            <w:pPr>
              <w:pStyle w:val="NoSpacing"/>
              <w:framePr w:wrap="around"/>
            </w:pPr>
            <w:r>
              <w:t>only  time:Instant</w:t>
            </w:r>
          </w:p>
        </w:tc>
      </w:tr>
      <w:tr w:rsidR="00D22EE2" w14:paraId="3A2598D8" w14:textId="77777777" w:rsidTr="00D51DB1">
        <w:trPr>
          <w:tblHeader/>
        </w:trPr>
        <w:tc>
          <w:tcPr>
            <w:tcW w:w="2938" w:type="dxa"/>
            <w:vMerge/>
          </w:tcPr>
          <w:p w14:paraId="1E06993B" w14:textId="77777777" w:rsidR="00D22EE2" w:rsidRDefault="00D22EE2" w:rsidP="00D51DB1">
            <w:pPr>
              <w:pStyle w:val="NoSpacing"/>
              <w:framePr w:wrap="around"/>
            </w:pPr>
          </w:p>
        </w:tc>
        <w:tc>
          <w:tcPr>
            <w:tcW w:w="3011" w:type="dxa"/>
          </w:tcPr>
          <w:p w14:paraId="7E311C76" w14:textId="77777777" w:rsidR="00D22EE2" w:rsidRDefault="00D22EE2" w:rsidP="00D51DB1">
            <w:pPr>
              <w:pStyle w:val="NoSpacing"/>
              <w:framePr w:wrap="around"/>
            </w:pPr>
            <w:r>
              <w:t>time:hasEnding</w:t>
            </w:r>
          </w:p>
        </w:tc>
        <w:tc>
          <w:tcPr>
            <w:tcW w:w="3627" w:type="dxa"/>
          </w:tcPr>
          <w:p w14:paraId="3D1DC544" w14:textId="77777777" w:rsidR="00D22EE2" w:rsidRDefault="00D22EE2" w:rsidP="00D51DB1">
            <w:pPr>
              <w:pStyle w:val="NoSpacing"/>
              <w:framePr w:wrap="around"/>
            </w:pPr>
            <w:r>
              <w:t>only  time:Instant</w:t>
            </w:r>
          </w:p>
        </w:tc>
      </w:tr>
      <w:tr w:rsidR="00D22EE2" w14:paraId="0ADEEEE6" w14:textId="77777777" w:rsidTr="00D51DB1">
        <w:trPr>
          <w:tblHeader/>
        </w:trPr>
        <w:tc>
          <w:tcPr>
            <w:tcW w:w="2938" w:type="dxa"/>
            <w:vMerge/>
          </w:tcPr>
          <w:p w14:paraId="4F6579D3" w14:textId="77777777" w:rsidR="00D22EE2" w:rsidRDefault="00D22EE2" w:rsidP="00D51DB1">
            <w:pPr>
              <w:pStyle w:val="NoSpacing"/>
              <w:framePr w:wrap="around"/>
            </w:pPr>
          </w:p>
        </w:tc>
        <w:tc>
          <w:tcPr>
            <w:tcW w:w="3011" w:type="dxa"/>
          </w:tcPr>
          <w:p w14:paraId="02FF67F3" w14:textId="77777777" w:rsidR="00D22EE2" w:rsidRDefault="00D22EE2" w:rsidP="00D51DB1">
            <w:pPr>
              <w:pStyle w:val="NoSpacing"/>
              <w:framePr w:wrap="around"/>
            </w:pPr>
            <w:r>
              <w:t>time:hasDuration</w:t>
            </w:r>
          </w:p>
        </w:tc>
        <w:tc>
          <w:tcPr>
            <w:tcW w:w="3627" w:type="dxa"/>
          </w:tcPr>
          <w:p w14:paraId="1B439605" w14:textId="77777777" w:rsidR="00D22EE2" w:rsidRDefault="00D22EE2" w:rsidP="00D51DB1">
            <w:pPr>
              <w:pStyle w:val="NoSpacing"/>
              <w:framePr w:wrap="around"/>
            </w:pPr>
            <w:r>
              <w:t>only  time:Duration</w:t>
            </w:r>
          </w:p>
        </w:tc>
      </w:tr>
      <w:tr w:rsidR="00D22EE2" w14:paraId="2AB5BC5F" w14:textId="77777777" w:rsidTr="00D51DB1">
        <w:trPr>
          <w:tblHeader/>
        </w:trPr>
        <w:tc>
          <w:tcPr>
            <w:tcW w:w="2938" w:type="dxa"/>
            <w:vMerge w:val="restart"/>
          </w:tcPr>
          <w:p w14:paraId="257FB710" w14:textId="77777777" w:rsidR="00D22EE2" w:rsidRDefault="00D22EE2" w:rsidP="00D51DB1">
            <w:pPr>
              <w:pStyle w:val="NoSpacing"/>
              <w:framePr w:wrap="around"/>
            </w:pPr>
            <w:r>
              <w:t>time:Instant</w:t>
            </w:r>
          </w:p>
        </w:tc>
        <w:tc>
          <w:tcPr>
            <w:tcW w:w="3011" w:type="dxa"/>
          </w:tcPr>
          <w:p w14:paraId="2F9E9B8F" w14:textId="77777777" w:rsidR="00D22EE2" w:rsidRDefault="00D22EE2" w:rsidP="00D51DB1">
            <w:pPr>
              <w:pStyle w:val="NoSpacing"/>
              <w:framePr w:wrap="around"/>
            </w:pPr>
            <w:r>
              <w:t>subClassOf</w:t>
            </w:r>
          </w:p>
        </w:tc>
        <w:tc>
          <w:tcPr>
            <w:tcW w:w="3627" w:type="dxa"/>
          </w:tcPr>
          <w:p w14:paraId="72C28002" w14:textId="77777777" w:rsidR="00D22EE2" w:rsidRDefault="00D22EE2" w:rsidP="00D51DB1">
            <w:pPr>
              <w:pStyle w:val="NoSpacing"/>
              <w:framePr w:wrap="around"/>
            </w:pPr>
            <w:r>
              <w:t>time:TemporalEntity</w:t>
            </w:r>
          </w:p>
        </w:tc>
      </w:tr>
      <w:tr w:rsidR="00D22EE2" w14:paraId="56B312EF" w14:textId="77777777" w:rsidTr="00D51DB1">
        <w:trPr>
          <w:tblHeader/>
        </w:trPr>
        <w:tc>
          <w:tcPr>
            <w:tcW w:w="2938" w:type="dxa"/>
            <w:vMerge/>
          </w:tcPr>
          <w:p w14:paraId="190854DE" w14:textId="77777777" w:rsidR="00D22EE2" w:rsidRDefault="00D22EE2" w:rsidP="00D51DB1">
            <w:pPr>
              <w:pStyle w:val="NoSpacing"/>
              <w:framePr w:wrap="around"/>
            </w:pPr>
          </w:p>
        </w:tc>
        <w:tc>
          <w:tcPr>
            <w:tcW w:w="3011" w:type="dxa"/>
          </w:tcPr>
          <w:p w14:paraId="6FAC7FA5" w14:textId="77777777" w:rsidR="00D22EE2" w:rsidRDefault="00D22EE2" w:rsidP="00D51DB1">
            <w:pPr>
              <w:pStyle w:val="NoSpacing"/>
              <w:framePr w:wrap="around"/>
            </w:pPr>
            <w:r>
              <w:t>time:inside</w:t>
            </w:r>
          </w:p>
        </w:tc>
        <w:tc>
          <w:tcPr>
            <w:tcW w:w="3627" w:type="dxa"/>
          </w:tcPr>
          <w:p w14:paraId="47A9C338" w14:textId="77777777" w:rsidR="00D22EE2" w:rsidRDefault="00D22EE2" w:rsidP="00D51DB1">
            <w:pPr>
              <w:pStyle w:val="NoSpacing"/>
              <w:framePr w:wrap="around"/>
            </w:pPr>
            <w:r>
              <w:t>only  time:Interval</w:t>
            </w:r>
          </w:p>
        </w:tc>
      </w:tr>
      <w:tr w:rsidR="00D22EE2" w14:paraId="54954626" w14:textId="77777777" w:rsidTr="00D51DB1">
        <w:trPr>
          <w:tblHeader/>
        </w:trPr>
        <w:tc>
          <w:tcPr>
            <w:tcW w:w="2938" w:type="dxa"/>
            <w:vMerge/>
          </w:tcPr>
          <w:p w14:paraId="2EEA41A1" w14:textId="77777777" w:rsidR="00D22EE2" w:rsidRDefault="00D22EE2" w:rsidP="00D51DB1">
            <w:pPr>
              <w:pStyle w:val="NoSpacing"/>
              <w:framePr w:wrap="around"/>
            </w:pPr>
          </w:p>
        </w:tc>
        <w:tc>
          <w:tcPr>
            <w:tcW w:w="3011" w:type="dxa"/>
          </w:tcPr>
          <w:p w14:paraId="6BE4790E" w14:textId="77777777" w:rsidR="00D22EE2" w:rsidRDefault="00D22EE2" w:rsidP="00D51DB1">
            <w:pPr>
              <w:pStyle w:val="NoSpacing"/>
              <w:framePr w:wrap="around"/>
            </w:pPr>
            <w:r>
              <w:t>time:inTimePosition</w:t>
            </w:r>
          </w:p>
        </w:tc>
        <w:tc>
          <w:tcPr>
            <w:tcW w:w="3627" w:type="dxa"/>
          </w:tcPr>
          <w:p w14:paraId="3704F770" w14:textId="77777777" w:rsidR="00D22EE2" w:rsidRDefault="00D22EE2" w:rsidP="00D51DB1">
            <w:pPr>
              <w:pStyle w:val="NoSpacing"/>
              <w:framePr w:wrap="around"/>
            </w:pPr>
            <w:r>
              <w:t>max 1  time:TimePosition</w:t>
            </w:r>
          </w:p>
        </w:tc>
      </w:tr>
      <w:tr w:rsidR="00D22EE2" w14:paraId="4F435FA8" w14:textId="77777777" w:rsidTr="00D51DB1">
        <w:trPr>
          <w:tblHeader/>
        </w:trPr>
        <w:tc>
          <w:tcPr>
            <w:tcW w:w="2938" w:type="dxa"/>
            <w:vMerge/>
          </w:tcPr>
          <w:p w14:paraId="7DB0FE10" w14:textId="77777777" w:rsidR="00D22EE2" w:rsidRDefault="00D22EE2" w:rsidP="00D51DB1">
            <w:pPr>
              <w:pStyle w:val="NoSpacing"/>
              <w:framePr w:wrap="around"/>
            </w:pPr>
          </w:p>
        </w:tc>
        <w:tc>
          <w:tcPr>
            <w:tcW w:w="3011" w:type="dxa"/>
          </w:tcPr>
          <w:p w14:paraId="0A0F98FD" w14:textId="77777777" w:rsidR="00D22EE2" w:rsidRDefault="00D22EE2" w:rsidP="00D51DB1">
            <w:pPr>
              <w:pStyle w:val="NoSpacing"/>
              <w:framePr w:wrap="around"/>
            </w:pPr>
            <w:r>
              <w:t>time:inXSDDateTimeStamp</w:t>
            </w:r>
          </w:p>
        </w:tc>
        <w:tc>
          <w:tcPr>
            <w:tcW w:w="3627" w:type="dxa"/>
          </w:tcPr>
          <w:p w14:paraId="136CC80D" w14:textId="77777777" w:rsidR="00D22EE2" w:rsidRDefault="00D22EE2" w:rsidP="00D51DB1">
            <w:pPr>
              <w:pStyle w:val="NoSpacing"/>
              <w:framePr w:wrap="around"/>
            </w:pPr>
            <w:r>
              <w:t>max 1 xsd:DateTimeStamp</w:t>
            </w:r>
          </w:p>
        </w:tc>
      </w:tr>
      <w:tr w:rsidR="00D22EE2" w14:paraId="1B01B063" w14:textId="77777777" w:rsidTr="00D51DB1">
        <w:trPr>
          <w:tblHeader/>
        </w:trPr>
        <w:tc>
          <w:tcPr>
            <w:tcW w:w="2938" w:type="dxa"/>
            <w:vMerge w:val="restart"/>
          </w:tcPr>
          <w:p w14:paraId="66B98E10" w14:textId="77777777" w:rsidR="00D22EE2" w:rsidRDefault="00D22EE2" w:rsidP="00D51DB1">
            <w:pPr>
              <w:pStyle w:val="NoSpacing"/>
              <w:framePr w:wrap="around"/>
            </w:pPr>
            <w:r>
              <w:t>time:Interval</w:t>
            </w:r>
          </w:p>
        </w:tc>
        <w:tc>
          <w:tcPr>
            <w:tcW w:w="3011" w:type="dxa"/>
          </w:tcPr>
          <w:p w14:paraId="778BFA70" w14:textId="77777777" w:rsidR="00D22EE2" w:rsidRDefault="00D22EE2" w:rsidP="00D51DB1">
            <w:pPr>
              <w:pStyle w:val="NoSpacing"/>
              <w:framePr w:wrap="around"/>
            </w:pPr>
            <w:r>
              <w:t>subClassOf</w:t>
            </w:r>
          </w:p>
        </w:tc>
        <w:tc>
          <w:tcPr>
            <w:tcW w:w="3627" w:type="dxa"/>
          </w:tcPr>
          <w:p w14:paraId="501399D7" w14:textId="77777777" w:rsidR="00D22EE2" w:rsidRDefault="00D22EE2" w:rsidP="00D51DB1">
            <w:pPr>
              <w:pStyle w:val="NoSpacing"/>
              <w:framePr w:wrap="around"/>
            </w:pPr>
            <w:r>
              <w:t>time:TemporalEntity</w:t>
            </w:r>
          </w:p>
        </w:tc>
      </w:tr>
      <w:tr w:rsidR="00D22EE2" w14:paraId="2142F8C4" w14:textId="77777777" w:rsidTr="00D51DB1">
        <w:trPr>
          <w:tblHeader/>
        </w:trPr>
        <w:tc>
          <w:tcPr>
            <w:tcW w:w="2938" w:type="dxa"/>
            <w:vMerge/>
          </w:tcPr>
          <w:p w14:paraId="2AD8934B" w14:textId="77777777" w:rsidR="00D22EE2" w:rsidRDefault="00D22EE2" w:rsidP="00D51DB1">
            <w:pPr>
              <w:pStyle w:val="NoSpacing"/>
              <w:framePr w:wrap="around"/>
            </w:pPr>
          </w:p>
        </w:tc>
        <w:tc>
          <w:tcPr>
            <w:tcW w:w="3011" w:type="dxa"/>
          </w:tcPr>
          <w:p w14:paraId="5197691B" w14:textId="77777777" w:rsidR="00D22EE2" w:rsidRDefault="00D22EE2" w:rsidP="00D51DB1">
            <w:pPr>
              <w:pStyle w:val="NoSpacing"/>
              <w:framePr w:wrap="around"/>
            </w:pPr>
            <w:r>
              <w:t>time:meets</w:t>
            </w:r>
          </w:p>
        </w:tc>
        <w:tc>
          <w:tcPr>
            <w:tcW w:w="3627" w:type="dxa"/>
          </w:tcPr>
          <w:p w14:paraId="38A807E0" w14:textId="77777777" w:rsidR="00D22EE2" w:rsidRDefault="00D22EE2" w:rsidP="00D51DB1">
            <w:pPr>
              <w:pStyle w:val="NoSpacing"/>
              <w:framePr w:wrap="around"/>
            </w:pPr>
            <w:r>
              <w:t>only  time:Interval</w:t>
            </w:r>
          </w:p>
        </w:tc>
      </w:tr>
      <w:tr w:rsidR="00D22EE2" w14:paraId="24CC0D26" w14:textId="77777777" w:rsidTr="00D51DB1">
        <w:trPr>
          <w:tblHeader/>
        </w:trPr>
        <w:tc>
          <w:tcPr>
            <w:tcW w:w="2938" w:type="dxa"/>
            <w:vMerge/>
          </w:tcPr>
          <w:p w14:paraId="214E2942" w14:textId="77777777" w:rsidR="00D22EE2" w:rsidRDefault="00D22EE2" w:rsidP="00D51DB1">
            <w:pPr>
              <w:pStyle w:val="NoSpacing"/>
              <w:framePr w:wrap="around"/>
            </w:pPr>
          </w:p>
        </w:tc>
        <w:tc>
          <w:tcPr>
            <w:tcW w:w="3011" w:type="dxa"/>
          </w:tcPr>
          <w:p w14:paraId="4E918957" w14:textId="77777777" w:rsidR="00D22EE2" w:rsidRDefault="00D22EE2" w:rsidP="00D51DB1">
            <w:pPr>
              <w:pStyle w:val="NoSpacing"/>
              <w:framePr w:wrap="around"/>
            </w:pPr>
            <w:r>
              <w:t>time:overlaps</w:t>
            </w:r>
          </w:p>
        </w:tc>
        <w:tc>
          <w:tcPr>
            <w:tcW w:w="3627" w:type="dxa"/>
          </w:tcPr>
          <w:p w14:paraId="404EA992" w14:textId="77777777" w:rsidR="00D22EE2" w:rsidRDefault="00D22EE2" w:rsidP="00D51DB1">
            <w:pPr>
              <w:pStyle w:val="NoSpacing"/>
              <w:framePr w:wrap="around"/>
            </w:pPr>
            <w:r>
              <w:t>only  time:Interval</w:t>
            </w:r>
          </w:p>
        </w:tc>
      </w:tr>
      <w:tr w:rsidR="00D22EE2" w14:paraId="575B8A24" w14:textId="77777777" w:rsidTr="00D51DB1">
        <w:trPr>
          <w:tblHeader/>
        </w:trPr>
        <w:tc>
          <w:tcPr>
            <w:tcW w:w="2938" w:type="dxa"/>
            <w:vMerge/>
          </w:tcPr>
          <w:p w14:paraId="43212CBE" w14:textId="77777777" w:rsidR="00D22EE2" w:rsidRDefault="00D22EE2" w:rsidP="00D51DB1">
            <w:pPr>
              <w:pStyle w:val="NoSpacing"/>
              <w:framePr w:wrap="around"/>
            </w:pPr>
          </w:p>
        </w:tc>
        <w:tc>
          <w:tcPr>
            <w:tcW w:w="3011" w:type="dxa"/>
          </w:tcPr>
          <w:p w14:paraId="6ABE48DE" w14:textId="77777777" w:rsidR="00D22EE2" w:rsidRDefault="00D22EE2" w:rsidP="00D51DB1">
            <w:pPr>
              <w:pStyle w:val="NoSpacing"/>
              <w:framePr w:wrap="around"/>
            </w:pPr>
            <w:r>
              <w:t>time:starts</w:t>
            </w:r>
          </w:p>
        </w:tc>
        <w:tc>
          <w:tcPr>
            <w:tcW w:w="3627" w:type="dxa"/>
          </w:tcPr>
          <w:p w14:paraId="20FE504E" w14:textId="77777777" w:rsidR="00D22EE2" w:rsidRDefault="00D22EE2" w:rsidP="00D51DB1">
            <w:pPr>
              <w:pStyle w:val="NoSpacing"/>
              <w:framePr w:wrap="around"/>
            </w:pPr>
            <w:r>
              <w:t>only  time:Interval</w:t>
            </w:r>
          </w:p>
        </w:tc>
      </w:tr>
      <w:tr w:rsidR="00D22EE2" w14:paraId="56D41F57" w14:textId="77777777" w:rsidTr="00D51DB1">
        <w:trPr>
          <w:tblHeader/>
        </w:trPr>
        <w:tc>
          <w:tcPr>
            <w:tcW w:w="2938" w:type="dxa"/>
            <w:vMerge/>
          </w:tcPr>
          <w:p w14:paraId="6DCF5DB1" w14:textId="77777777" w:rsidR="00D22EE2" w:rsidRDefault="00D22EE2" w:rsidP="00D51DB1">
            <w:pPr>
              <w:pStyle w:val="NoSpacing"/>
              <w:framePr w:wrap="around"/>
            </w:pPr>
          </w:p>
        </w:tc>
        <w:tc>
          <w:tcPr>
            <w:tcW w:w="3011" w:type="dxa"/>
          </w:tcPr>
          <w:p w14:paraId="474A4E9B" w14:textId="77777777" w:rsidR="00D22EE2" w:rsidRDefault="00D22EE2" w:rsidP="00D51DB1">
            <w:pPr>
              <w:pStyle w:val="NoSpacing"/>
              <w:framePr w:wrap="around"/>
            </w:pPr>
            <w:r>
              <w:t>time:finishes</w:t>
            </w:r>
          </w:p>
        </w:tc>
        <w:tc>
          <w:tcPr>
            <w:tcW w:w="3627" w:type="dxa"/>
          </w:tcPr>
          <w:p w14:paraId="08B65B2A" w14:textId="77777777" w:rsidR="00D22EE2" w:rsidRDefault="00D22EE2" w:rsidP="00D51DB1">
            <w:pPr>
              <w:pStyle w:val="NoSpacing"/>
              <w:framePr w:wrap="around"/>
            </w:pPr>
            <w:r>
              <w:t>only  time:Interval</w:t>
            </w:r>
          </w:p>
        </w:tc>
      </w:tr>
      <w:tr w:rsidR="00D22EE2" w14:paraId="201FDCE6" w14:textId="77777777" w:rsidTr="00D51DB1">
        <w:trPr>
          <w:tblHeader/>
        </w:trPr>
        <w:tc>
          <w:tcPr>
            <w:tcW w:w="2938" w:type="dxa"/>
            <w:vMerge/>
          </w:tcPr>
          <w:p w14:paraId="22C33894" w14:textId="77777777" w:rsidR="00D22EE2" w:rsidRDefault="00D22EE2" w:rsidP="00D51DB1">
            <w:pPr>
              <w:pStyle w:val="NoSpacing"/>
              <w:framePr w:wrap="around"/>
            </w:pPr>
          </w:p>
        </w:tc>
        <w:tc>
          <w:tcPr>
            <w:tcW w:w="3011" w:type="dxa"/>
          </w:tcPr>
          <w:p w14:paraId="365E55CA" w14:textId="77777777" w:rsidR="00D22EE2" w:rsidRDefault="00D22EE2" w:rsidP="00D51DB1">
            <w:pPr>
              <w:pStyle w:val="NoSpacing"/>
              <w:framePr w:wrap="around"/>
            </w:pPr>
            <w:r>
              <w:t>time:during</w:t>
            </w:r>
          </w:p>
        </w:tc>
        <w:tc>
          <w:tcPr>
            <w:tcW w:w="3627" w:type="dxa"/>
          </w:tcPr>
          <w:p w14:paraId="5C0DFFEC" w14:textId="77777777" w:rsidR="00D22EE2" w:rsidRDefault="00D22EE2" w:rsidP="00D51DB1">
            <w:pPr>
              <w:pStyle w:val="NoSpacing"/>
              <w:framePr w:wrap="around"/>
            </w:pPr>
            <w:r>
              <w:t>only  time:Interval</w:t>
            </w:r>
          </w:p>
        </w:tc>
      </w:tr>
      <w:tr w:rsidR="00D22EE2" w14:paraId="5CA1059C" w14:textId="77777777" w:rsidTr="00D51DB1">
        <w:trPr>
          <w:tblHeader/>
        </w:trPr>
        <w:tc>
          <w:tcPr>
            <w:tcW w:w="2938" w:type="dxa"/>
            <w:vMerge/>
          </w:tcPr>
          <w:p w14:paraId="016A2712" w14:textId="77777777" w:rsidR="00D22EE2" w:rsidRDefault="00D22EE2" w:rsidP="00D51DB1">
            <w:pPr>
              <w:pStyle w:val="NoSpacing"/>
              <w:framePr w:wrap="around"/>
            </w:pPr>
          </w:p>
        </w:tc>
        <w:tc>
          <w:tcPr>
            <w:tcW w:w="3011" w:type="dxa"/>
          </w:tcPr>
          <w:p w14:paraId="606983E7" w14:textId="77777777" w:rsidR="00D22EE2" w:rsidRDefault="00D22EE2" w:rsidP="00D51DB1">
            <w:pPr>
              <w:pStyle w:val="NoSpacing"/>
              <w:framePr w:wrap="around"/>
            </w:pPr>
            <w:r>
              <w:t>time:equals</w:t>
            </w:r>
          </w:p>
        </w:tc>
        <w:tc>
          <w:tcPr>
            <w:tcW w:w="3627" w:type="dxa"/>
          </w:tcPr>
          <w:p w14:paraId="4AF60EC2" w14:textId="77777777" w:rsidR="00D22EE2" w:rsidRDefault="00D22EE2" w:rsidP="00D51DB1">
            <w:pPr>
              <w:pStyle w:val="NoSpacing"/>
              <w:framePr w:wrap="around"/>
            </w:pPr>
            <w:r>
              <w:t>only  time:Interval</w:t>
            </w:r>
          </w:p>
        </w:tc>
      </w:tr>
      <w:tr w:rsidR="00D22EE2" w14:paraId="35FACE10" w14:textId="77777777" w:rsidTr="00D51DB1">
        <w:trPr>
          <w:tblHeader/>
        </w:trPr>
        <w:tc>
          <w:tcPr>
            <w:tcW w:w="2938" w:type="dxa"/>
            <w:vMerge w:val="restart"/>
          </w:tcPr>
          <w:p w14:paraId="28612969" w14:textId="77777777" w:rsidR="00D22EE2" w:rsidRDefault="00D22EE2" w:rsidP="00D51DB1">
            <w:pPr>
              <w:pStyle w:val="NoSpacing"/>
              <w:framePr w:wrap="around"/>
            </w:pPr>
            <w:r>
              <w:t>time:DateTimeDescription</w:t>
            </w:r>
          </w:p>
        </w:tc>
        <w:tc>
          <w:tcPr>
            <w:tcW w:w="3011" w:type="dxa"/>
          </w:tcPr>
          <w:p w14:paraId="327E5EA9" w14:textId="77777777" w:rsidR="00D22EE2" w:rsidRDefault="00D22EE2" w:rsidP="00D51DB1">
            <w:pPr>
              <w:pStyle w:val="NoSpacing"/>
              <w:framePr w:wrap="around"/>
            </w:pPr>
            <w:r>
              <w:t>time:day</w:t>
            </w:r>
          </w:p>
        </w:tc>
        <w:tc>
          <w:tcPr>
            <w:tcW w:w="3627" w:type="dxa"/>
          </w:tcPr>
          <w:p w14:paraId="3502581B" w14:textId="77777777" w:rsidR="00D22EE2" w:rsidRDefault="00D22EE2" w:rsidP="00D51DB1">
            <w:pPr>
              <w:pStyle w:val="NoSpacing"/>
              <w:framePr w:wrap="around"/>
            </w:pPr>
            <w:r>
              <w:t>max 1 rdfs:Literal</w:t>
            </w:r>
          </w:p>
        </w:tc>
      </w:tr>
      <w:tr w:rsidR="00D22EE2" w14:paraId="5664F06A" w14:textId="77777777" w:rsidTr="00D51DB1">
        <w:trPr>
          <w:tblHeader/>
        </w:trPr>
        <w:tc>
          <w:tcPr>
            <w:tcW w:w="2938" w:type="dxa"/>
            <w:vMerge/>
          </w:tcPr>
          <w:p w14:paraId="71C015E0" w14:textId="77777777" w:rsidR="00D22EE2" w:rsidRDefault="00D22EE2" w:rsidP="00D51DB1">
            <w:pPr>
              <w:pStyle w:val="NoSpacing"/>
              <w:framePr w:wrap="around"/>
            </w:pPr>
          </w:p>
        </w:tc>
        <w:tc>
          <w:tcPr>
            <w:tcW w:w="3011" w:type="dxa"/>
          </w:tcPr>
          <w:p w14:paraId="711418F3" w14:textId="77777777" w:rsidR="00D22EE2" w:rsidRDefault="00D22EE2" w:rsidP="00D51DB1">
            <w:pPr>
              <w:pStyle w:val="NoSpacing"/>
              <w:framePr w:wrap="around"/>
            </w:pPr>
            <w:r>
              <w:t>time:dayOfWeek</w:t>
            </w:r>
          </w:p>
        </w:tc>
        <w:tc>
          <w:tcPr>
            <w:tcW w:w="3627" w:type="dxa"/>
          </w:tcPr>
          <w:p w14:paraId="2B0E15BE" w14:textId="77777777" w:rsidR="00D22EE2" w:rsidRDefault="00D22EE2" w:rsidP="00D51DB1">
            <w:pPr>
              <w:pStyle w:val="NoSpacing"/>
              <w:framePr w:wrap="around"/>
            </w:pPr>
            <w:r>
              <w:t>max 1 owl:Thing</w:t>
            </w:r>
          </w:p>
        </w:tc>
      </w:tr>
      <w:tr w:rsidR="00D22EE2" w14:paraId="38197E05" w14:textId="77777777" w:rsidTr="00D51DB1">
        <w:trPr>
          <w:tblHeader/>
        </w:trPr>
        <w:tc>
          <w:tcPr>
            <w:tcW w:w="2938" w:type="dxa"/>
            <w:vMerge/>
          </w:tcPr>
          <w:p w14:paraId="7967FCE7" w14:textId="77777777" w:rsidR="00D22EE2" w:rsidRDefault="00D22EE2" w:rsidP="00D51DB1">
            <w:pPr>
              <w:pStyle w:val="NoSpacing"/>
              <w:framePr w:wrap="around"/>
            </w:pPr>
          </w:p>
        </w:tc>
        <w:tc>
          <w:tcPr>
            <w:tcW w:w="3011" w:type="dxa"/>
          </w:tcPr>
          <w:p w14:paraId="255E276D" w14:textId="77777777" w:rsidR="00D22EE2" w:rsidRDefault="00D22EE2" w:rsidP="00D51DB1">
            <w:pPr>
              <w:pStyle w:val="NoSpacing"/>
              <w:framePr w:wrap="around"/>
            </w:pPr>
            <w:r>
              <w:t>time:dayOfYear</w:t>
            </w:r>
          </w:p>
        </w:tc>
        <w:tc>
          <w:tcPr>
            <w:tcW w:w="3627" w:type="dxa"/>
          </w:tcPr>
          <w:p w14:paraId="281B3DAA" w14:textId="77777777" w:rsidR="00D22EE2" w:rsidRDefault="00D22EE2" w:rsidP="00D51DB1">
            <w:pPr>
              <w:pStyle w:val="NoSpacing"/>
              <w:framePr w:wrap="around"/>
            </w:pPr>
            <w:r>
              <w:t>max 1 rdfs:Literal</w:t>
            </w:r>
          </w:p>
        </w:tc>
      </w:tr>
      <w:tr w:rsidR="00D22EE2" w14:paraId="63D4929E" w14:textId="77777777" w:rsidTr="00D51DB1">
        <w:trPr>
          <w:tblHeader/>
        </w:trPr>
        <w:tc>
          <w:tcPr>
            <w:tcW w:w="2938" w:type="dxa"/>
            <w:vMerge/>
          </w:tcPr>
          <w:p w14:paraId="450468CC" w14:textId="77777777" w:rsidR="00D22EE2" w:rsidRDefault="00D22EE2" w:rsidP="00D51DB1">
            <w:pPr>
              <w:pStyle w:val="NoSpacing"/>
              <w:framePr w:wrap="around"/>
            </w:pPr>
          </w:p>
        </w:tc>
        <w:tc>
          <w:tcPr>
            <w:tcW w:w="3011" w:type="dxa"/>
          </w:tcPr>
          <w:p w14:paraId="553531ED" w14:textId="77777777" w:rsidR="00D22EE2" w:rsidRDefault="00D22EE2" w:rsidP="00D51DB1">
            <w:pPr>
              <w:pStyle w:val="NoSpacing"/>
              <w:framePr w:wrap="around"/>
            </w:pPr>
            <w:r>
              <w:t>time:hour</w:t>
            </w:r>
          </w:p>
        </w:tc>
        <w:tc>
          <w:tcPr>
            <w:tcW w:w="3627" w:type="dxa"/>
          </w:tcPr>
          <w:p w14:paraId="74C92670" w14:textId="77777777" w:rsidR="00D22EE2" w:rsidRDefault="00D22EE2" w:rsidP="00D51DB1">
            <w:pPr>
              <w:pStyle w:val="NoSpacing"/>
              <w:framePr w:wrap="around"/>
            </w:pPr>
            <w:r>
              <w:t>max 1 rdfs:Literal</w:t>
            </w:r>
          </w:p>
        </w:tc>
      </w:tr>
      <w:tr w:rsidR="00D22EE2" w14:paraId="64E7A6F3" w14:textId="77777777" w:rsidTr="00D51DB1">
        <w:trPr>
          <w:tblHeader/>
        </w:trPr>
        <w:tc>
          <w:tcPr>
            <w:tcW w:w="2938" w:type="dxa"/>
            <w:vMerge/>
          </w:tcPr>
          <w:p w14:paraId="6D09A205" w14:textId="77777777" w:rsidR="00D22EE2" w:rsidRDefault="00D22EE2" w:rsidP="00D51DB1">
            <w:pPr>
              <w:pStyle w:val="NoSpacing"/>
              <w:framePr w:wrap="around"/>
            </w:pPr>
          </w:p>
        </w:tc>
        <w:tc>
          <w:tcPr>
            <w:tcW w:w="3011" w:type="dxa"/>
          </w:tcPr>
          <w:p w14:paraId="259985DD" w14:textId="77777777" w:rsidR="00D22EE2" w:rsidRDefault="00D22EE2" w:rsidP="00D51DB1">
            <w:pPr>
              <w:pStyle w:val="NoSpacing"/>
              <w:framePr w:wrap="around"/>
            </w:pPr>
            <w:r>
              <w:t>time:minute</w:t>
            </w:r>
          </w:p>
        </w:tc>
        <w:tc>
          <w:tcPr>
            <w:tcW w:w="3627" w:type="dxa"/>
          </w:tcPr>
          <w:p w14:paraId="0DB1466E" w14:textId="77777777" w:rsidR="00D22EE2" w:rsidRDefault="00D22EE2" w:rsidP="00D51DB1">
            <w:pPr>
              <w:pStyle w:val="NoSpacing"/>
              <w:framePr w:wrap="around"/>
            </w:pPr>
            <w:r>
              <w:t>max 1 rdfs:Literal</w:t>
            </w:r>
          </w:p>
        </w:tc>
      </w:tr>
      <w:tr w:rsidR="00D22EE2" w14:paraId="618EBEFF" w14:textId="77777777" w:rsidTr="00D51DB1">
        <w:trPr>
          <w:tblHeader/>
        </w:trPr>
        <w:tc>
          <w:tcPr>
            <w:tcW w:w="2938" w:type="dxa"/>
            <w:vMerge/>
          </w:tcPr>
          <w:p w14:paraId="25FCB2F0" w14:textId="77777777" w:rsidR="00D22EE2" w:rsidRDefault="00D22EE2" w:rsidP="00D51DB1">
            <w:pPr>
              <w:pStyle w:val="NoSpacing"/>
              <w:framePr w:wrap="around"/>
            </w:pPr>
          </w:p>
        </w:tc>
        <w:tc>
          <w:tcPr>
            <w:tcW w:w="3011" w:type="dxa"/>
          </w:tcPr>
          <w:p w14:paraId="6A6961EC" w14:textId="77777777" w:rsidR="00D22EE2" w:rsidRDefault="00D22EE2" w:rsidP="00D51DB1">
            <w:pPr>
              <w:pStyle w:val="NoSpacing"/>
              <w:framePr w:wrap="around"/>
            </w:pPr>
            <w:r>
              <w:t>time:month</w:t>
            </w:r>
          </w:p>
        </w:tc>
        <w:tc>
          <w:tcPr>
            <w:tcW w:w="3627" w:type="dxa"/>
          </w:tcPr>
          <w:p w14:paraId="67DE9889" w14:textId="77777777" w:rsidR="00D22EE2" w:rsidRDefault="00D22EE2" w:rsidP="00D51DB1">
            <w:pPr>
              <w:pStyle w:val="NoSpacing"/>
              <w:framePr w:wrap="around"/>
            </w:pPr>
            <w:r>
              <w:t>max 1 rdfs:Literal</w:t>
            </w:r>
          </w:p>
        </w:tc>
      </w:tr>
      <w:tr w:rsidR="00D22EE2" w14:paraId="32914830" w14:textId="77777777" w:rsidTr="00D51DB1">
        <w:trPr>
          <w:tblHeader/>
        </w:trPr>
        <w:tc>
          <w:tcPr>
            <w:tcW w:w="2938" w:type="dxa"/>
            <w:vMerge/>
          </w:tcPr>
          <w:p w14:paraId="3C4226D0" w14:textId="77777777" w:rsidR="00D22EE2" w:rsidRDefault="00D22EE2" w:rsidP="00D51DB1">
            <w:pPr>
              <w:pStyle w:val="NoSpacing"/>
              <w:framePr w:wrap="around"/>
            </w:pPr>
          </w:p>
        </w:tc>
        <w:tc>
          <w:tcPr>
            <w:tcW w:w="3011" w:type="dxa"/>
          </w:tcPr>
          <w:p w14:paraId="50D7BBCC" w14:textId="77777777" w:rsidR="00D22EE2" w:rsidRDefault="00D22EE2" w:rsidP="00D51DB1">
            <w:pPr>
              <w:pStyle w:val="NoSpacing"/>
              <w:framePr w:wrap="around"/>
            </w:pPr>
            <w:r>
              <w:t>time:second</w:t>
            </w:r>
          </w:p>
        </w:tc>
        <w:tc>
          <w:tcPr>
            <w:tcW w:w="3627" w:type="dxa"/>
          </w:tcPr>
          <w:p w14:paraId="7F4C70D3" w14:textId="77777777" w:rsidR="00D22EE2" w:rsidRDefault="00D22EE2" w:rsidP="00D51DB1">
            <w:pPr>
              <w:pStyle w:val="NoSpacing"/>
              <w:framePr w:wrap="around"/>
            </w:pPr>
            <w:r>
              <w:t>max 1 rdfs:Literal</w:t>
            </w:r>
          </w:p>
        </w:tc>
      </w:tr>
    </w:tbl>
    <w:p w14:paraId="1713154C" w14:textId="77777777" w:rsidR="00D22EE2" w:rsidRPr="007A3EF1" w:rsidRDefault="00D22EE2" w:rsidP="00882108">
      <w:pPr>
        <w:pStyle w:val="Heading4"/>
      </w:pPr>
      <w:r>
        <w:t>An Example</w:t>
      </w:r>
    </w:p>
    <w:p w14:paraId="5224CF9D" w14:textId="6AA83DB0" w:rsidR="00D22EE2" w:rsidRDefault="00B6258A" w:rsidP="00D22EE2">
      <w:r>
        <w:t>S</w:t>
      </w:r>
      <w:r w:rsidR="00D22EE2">
        <w:t xml:space="preserve">hould we wish to represent an instant in time at which </w:t>
      </w:r>
      <w:r>
        <w:t>a</w:t>
      </w:r>
      <w:r w:rsidR="00D22EE2">
        <w:t xml:space="preserve"> vehicle exists, relative to some earlier time before the vehicle exists, this would involve the introduction of two Instant objects that could be related via the before property. Should the data be available, the instants could be further described with the date-time stamp using the inXSDDateTime data property, or using the inDateTime property to relate the instants to a DateTimeDescription object.</w:t>
      </w:r>
    </w:p>
    <w:p w14:paraId="693D8D0E" w14:textId="4F587B37" w:rsidR="00D22EE2" w:rsidRDefault="00D22EE2" w:rsidP="00D22EE2">
      <w:r>
        <w:t>Alternatively, we might know the interval but the not the precise instant.</w:t>
      </w:r>
      <w:r w:rsidRPr="00C618BB">
        <w:t xml:space="preserve"> </w:t>
      </w:r>
      <w:r>
        <w:t xml:space="preserve">If specific data were known regarding the date and time of these interval, say that it began at 09:22 EST on June 19, 2019 and ended at 11:33 EST on July 12, 2019, this could be specified using the </w:t>
      </w:r>
      <w:r>
        <w:lastRenderedPageBreak/>
        <w:t>inXSDDateTime data property. In this case, the instant might simply be described as being in the interval using the inside property. This example is depicted in</w:t>
      </w:r>
      <w:r w:rsidR="00B6258A">
        <w:t xml:space="preserve"> </w:t>
      </w:r>
      <w:r w:rsidR="00B6258A">
        <w:fldChar w:fldCharType="begin"/>
      </w:r>
      <w:r w:rsidR="00B6258A">
        <w:instrText xml:space="preserve"> REF _Ref35948111 \h </w:instrText>
      </w:r>
      <w:r w:rsidR="00B6258A">
        <w:fldChar w:fldCharType="separate"/>
      </w:r>
      <w:r w:rsidR="005A6FB2">
        <w:t xml:space="preserve">Figure </w:t>
      </w:r>
      <w:r w:rsidR="005A6FB2">
        <w:rPr>
          <w:noProof/>
        </w:rPr>
        <w:t>3</w:t>
      </w:r>
      <w:r w:rsidR="00B6258A">
        <w:fldChar w:fldCharType="end"/>
      </w:r>
      <w:r>
        <w:t>.</w:t>
      </w:r>
    </w:p>
    <w:p w14:paraId="795935D0" w14:textId="77777777" w:rsidR="00D22EE2" w:rsidRDefault="00D22EE2" w:rsidP="00D22EE2"/>
    <w:p w14:paraId="6E7263B2" w14:textId="77777777" w:rsidR="00D22EE2" w:rsidRDefault="00D22EE2" w:rsidP="00D22EE2">
      <w:pPr>
        <w:keepNext/>
      </w:pPr>
      <w:r w:rsidRPr="00915BFA">
        <w:rPr>
          <w:noProof/>
        </w:rPr>
        <w:drawing>
          <wp:inline distT="0" distB="0" distL="0" distR="0" wp14:anchorId="62F259CF" wp14:editId="066C468D">
            <wp:extent cx="5943600" cy="247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0150"/>
                    </a:xfrm>
                    <a:prstGeom prst="rect">
                      <a:avLst/>
                    </a:prstGeom>
                  </pic:spPr>
                </pic:pic>
              </a:graphicData>
            </a:graphic>
          </wp:inline>
        </w:drawing>
      </w:r>
    </w:p>
    <w:p w14:paraId="35679CAD" w14:textId="545EF8C9" w:rsidR="00D22EE2" w:rsidRDefault="00D22EE2" w:rsidP="00D22EE2">
      <w:pPr>
        <w:pStyle w:val="Caption"/>
        <w:spacing w:after="120"/>
        <w:rPr>
          <w:lang w:val="en-CA"/>
        </w:rPr>
      </w:pPr>
      <w:bookmarkStart w:id="81" w:name="_Ref35948111"/>
      <w:bookmarkStart w:id="82" w:name="_Ref11831393"/>
      <w:r>
        <w:t xml:space="preserve">Figure </w:t>
      </w:r>
      <w:fldSimple w:instr=" SEQ Figure \* ARABIC ">
        <w:r w:rsidR="003D53CD">
          <w:rPr>
            <w:noProof/>
          </w:rPr>
          <w:t>4</w:t>
        </w:r>
      </w:fldSimple>
      <w:bookmarkEnd w:id="81"/>
      <w:r>
        <w:t>: Example use of the Time Ontology</w:t>
      </w:r>
      <w:bookmarkEnd w:id="82"/>
    </w:p>
    <w:p w14:paraId="58B390E3" w14:textId="77777777" w:rsidR="00D22EE2" w:rsidRDefault="00D22EE2" w:rsidP="00EA354A">
      <w:pPr>
        <w:rPr>
          <w:b/>
        </w:rPr>
      </w:pPr>
    </w:p>
    <w:p w14:paraId="4E39631C" w14:textId="77777777" w:rsidR="00494297" w:rsidRDefault="00494297" w:rsidP="00494297">
      <w:pPr>
        <w:pStyle w:val="Heading3"/>
      </w:pPr>
      <w:bookmarkStart w:id="83" w:name="_Toc35948846"/>
      <w:r>
        <w:t>Change Ontology</w:t>
      </w:r>
      <w:bookmarkEnd w:id="83"/>
    </w:p>
    <w:p w14:paraId="0A9C1AEB" w14:textId="4811A870" w:rsidR="007978A3" w:rsidRPr="007978A3" w:rsidRDefault="0089518D" w:rsidP="007978A3">
      <w:pPr>
        <w:rPr>
          <w:i/>
        </w:rPr>
      </w:pPr>
      <w:r>
        <w:rPr>
          <w:i/>
        </w:rPr>
        <w:t>http://ontology.eil.utoronto.ca/icity/</w:t>
      </w:r>
      <w:r w:rsidR="007978A3">
        <w:rPr>
          <w:i/>
        </w:rPr>
        <w:t>Change</w:t>
      </w:r>
      <w:r w:rsidR="00AC0B4C">
        <w:rPr>
          <w:i/>
        </w:rPr>
        <w:t>.owl</w:t>
      </w:r>
    </w:p>
    <w:p w14:paraId="40F44F5E" w14:textId="6CAE5A32" w:rsidR="00A62F41" w:rsidRDefault="00A62F41" w:rsidP="00A62F41">
      <w:r>
        <w:t xml:space="preserve">Many of the concepts identified in the urban system ontologies are subject to change. For example, a Vehicle will have one location at one time, and another location at a later time; it may have only one passenger at one time, and four passengers at a later time. Similarly, many attributes of Persons, Households, and even Transportation Networks </w:t>
      </w:r>
      <w:r w:rsidR="00B4604B">
        <w:t>may change over time</w:t>
      </w:r>
      <w:r>
        <w:t xml:space="preserve">. </w:t>
      </w:r>
    </w:p>
    <w:p w14:paraId="7795A109" w14:textId="7BEF8F9E" w:rsidR="00A62F41" w:rsidRPr="00F61EAA" w:rsidRDefault="00A62F41" w:rsidP="00A62F41">
      <w:r>
        <w:t xml:space="preserve">Change over time plays a role in many domains, and is by no means a new research topic. In fact, several approaches for capturing change in OWL have been proposed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Despite these solutions, we have found that Semantic Web practitioners currently lack clear and precise methods for how to apply these approaches to capture change at a domain level, whether reusing an ontology that does not account for change over time or developing an ontology from scratch. The Change Ontology serves as a clear guide to support a consistent approach to formalizing how things change over time throughout the iCity TPSO.</w:t>
      </w:r>
    </w:p>
    <w:p w14:paraId="424FD8F2" w14:textId="77777777" w:rsidR="00A62F41" w:rsidRPr="00A62F41" w:rsidRDefault="00A62F41" w:rsidP="00882108">
      <w:pPr>
        <w:pStyle w:val="Heading4"/>
      </w:pPr>
      <w:r w:rsidRPr="00A62F41">
        <w:lastRenderedPageBreak/>
        <w:t>The Ontology</w:t>
      </w:r>
    </w:p>
    <w:p w14:paraId="0C428D5D" w14:textId="4440BB28" w:rsidR="00A62F41" w:rsidRDefault="00A62F41" w:rsidP="00B4604B">
      <w:r>
        <w:t xml:space="preserve">An approach to representing changing properties, or </w:t>
      </w:r>
      <w:r>
        <w:rPr>
          <w:i/>
        </w:rPr>
        <w:t>fluents</w:t>
      </w:r>
      <w:r>
        <w:t>,</w:t>
      </w:r>
      <w:r>
        <w:rPr>
          <w:i/>
        </w:rPr>
        <w:t xml:space="preserve"> </w:t>
      </w:r>
      <w:r>
        <w:t xml:space="preserve">that leverages the 4-dimensionalist perspective was proposed by </w:t>
      </w:r>
      <w:r>
        <w:fldChar w:fldCharType="begin"/>
      </w:r>
      <w:r w:rsidR="00DE6FBD">
        <w:instrText xml:space="preserve"> ADDIN EN.CITE &lt;EndNote&gt;&lt;Cite&gt;&lt;Author&gt;Welty&lt;/Author&gt;&lt;Year&gt;2006&lt;/Year&gt;&lt;IDText&gt;A reusable ontology for fluents in OWL&lt;/IDText&gt;&lt;DisplayText&gt;[12]&lt;/DisplayText&gt;&lt;record&gt;&lt;titles&gt;&lt;title&gt;A reusable ontology for fluents in OWL&lt;/title&gt;&lt;secondary-title&gt;FOIS&lt;/secondary-title&gt;&lt;/titles&gt;&lt;pages&gt;226-236&lt;/pages&gt;&lt;contributors&gt;&lt;authors&gt;&lt;author&gt;Welty, Chris&lt;/author&gt;&lt;author&gt;Fikes, Richard&lt;/author&gt;&lt;author&gt;Makarios, Selene&lt;/author&gt;&lt;/authors&gt;&lt;/contributors&gt;&lt;added-date format="utc"&gt;1560953595&lt;/added-date&gt;&lt;ref-type name="Conference Proceeding"&gt;10&lt;/ref-type&gt;&lt;dates&gt;&lt;year&gt;2006&lt;/year&gt;&lt;/dates&gt;&lt;rec-number&gt;3&lt;/rec-number&gt;&lt;last-updated-date format="utc"&gt;1560953595&lt;/last-updated-date&gt;&lt;volume&gt;150&lt;/volume&gt;&lt;/record&gt;&lt;/Cite&gt;&lt;/EndNote&gt;</w:instrText>
      </w:r>
      <w:r>
        <w:fldChar w:fldCharType="separate"/>
      </w:r>
      <w:r w:rsidR="00DE6FBD">
        <w:rPr>
          <w:noProof/>
        </w:rPr>
        <w:t>[12]</w:t>
      </w:r>
      <w:r>
        <w:fldChar w:fldCharType="end"/>
      </w:r>
      <w:r>
        <w:t xml:space="preserve">. We adopt a similar approach, based on the design pattern presented </w:t>
      </w:r>
      <w:r w:rsidR="000C477F">
        <w:t>in</w:t>
      </w:r>
      <w:r>
        <w:t xml:space="preserve"> </w:t>
      </w:r>
      <w:r>
        <w:fldChar w:fldCharType="begin"/>
      </w:r>
      <w:r w:rsidR="00DE6FBD">
        <w:instrText xml:space="preserve"> ADDIN EN.CITE &lt;EndNote&gt;&lt;Cite ExcludeYear="1"&gt;&lt;Author&gt;Katsumi&lt;/Author&gt;&lt;IDText&gt;A Logical Design Pattern for Representing Change Over Time in OWL&lt;/IDText&gt;&lt;DisplayText&gt;[14]&lt;/DisplayText&gt;&lt;record&gt;&lt;titles&gt;&lt;title&gt;A Logical Design Pattern for Representing Change Over Time in OWL&lt;/title&gt;&lt;/titles&gt;&lt;contributors&gt;&lt;authors&gt;&lt;author&gt;Katsumi, Megan&lt;/author&gt;&lt;author&gt;Fox, Mark&lt;/author&gt;&lt;/authors&gt;&lt;/contributors&gt;&lt;added-date format="utc"&gt;1560970369&lt;/added-date&gt;&lt;ref-type name="Journal Article"&gt;17&lt;/ref-type&gt;&lt;rec-number&gt;9&lt;/rec-number&gt;&lt;last-updated-date format="utc"&gt;1560970369&lt;/last-updated-date&gt;&lt;/record&gt;&lt;/Cite&gt;&lt;/EndNote&gt;</w:instrText>
      </w:r>
      <w:r>
        <w:fldChar w:fldCharType="separate"/>
      </w:r>
      <w:r w:rsidR="00DE6FBD">
        <w:rPr>
          <w:noProof/>
        </w:rPr>
        <w:t>[14]</w:t>
      </w:r>
      <w:r>
        <w:fldChar w:fldCharType="end"/>
      </w:r>
      <w:r>
        <w:t xml:space="preserve">, </w:t>
      </w:r>
      <w:r w:rsidR="002033BD">
        <w:t>requiring</w:t>
      </w:r>
      <w:r w:rsidR="002033BD" w:rsidRPr="002B09D4">
        <w:t xml:space="preserve"> the </w:t>
      </w:r>
      <w:r w:rsidR="002033BD">
        <w:t>representation</w:t>
      </w:r>
      <w:r w:rsidR="002033BD" w:rsidRPr="002B09D4">
        <w:t xml:space="preserve"> of </w:t>
      </w:r>
      <w:r w:rsidR="002033BD">
        <w:t>objects</w:t>
      </w:r>
      <w:r w:rsidR="002033BD" w:rsidRPr="002B09D4">
        <w:t xml:space="preserve"> that are subject to change </w:t>
      </w:r>
      <w:r w:rsidR="002033BD">
        <w:t>with</w:t>
      </w:r>
      <w:r w:rsidR="002033BD" w:rsidRPr="002B09D4">
        <w:t xml:space="preserve"> two </w:t>
      </w:r>
      <w:r w:rsidR="002033BD">
        <w:t>classes</w:t>
      </w:r>
      <w:r w:rsidR="002033BD" w:rsidRPr="002B09D4">
        <w:t xml:space="preserve">: invariant and variant </w:t>
      </w:r>
      <w:r w:rsidR="002033BD">
        <w:t>parts</w:t>
      </w:r>
      <w:r w:rsidR="002033BD" w:rsidRPr="002B09D4">
        <w:t xml:space="preserve"> of the concept; we refer to these as TimeVaryingConcept and Manifestation classes, respectively.</w:t>
      </w:r>
      <w:r w:rsidR="002033BD">
        <w:t xml:space="preserve"> By distinguishing between these class types and recognizing the properties that are (and aren't) subject to change, the ontology supports the capture of both the static and dynamic aspects of a particular entity. </w:t>
      </w:r>
    </w:p>
    <w:p w14:paraId="4565B04B" w14:textId="1D5BC7FD" w:rsidR="00B4604B" w:rsidRDefault="00A62F41" w:rsidP="00B4604B">
      <w:r>
        <w:t>A class that is subject to change is defined as a type of TimeVaryingConcept (e.g. Vehicle may be a subclass of TimeVaryingConcept). The TimeVaryingConcept itself is invariant and defined by properties that do not change over time. As per</w:t>
      </w:r>
      <w:r w:rsidR="00486923">
        <w:t xml:space="preserve"> </w:t>
      </w:r>
      <w:r>
        <w:fldChar w:fldCharType="begin"/>
      </w:r>
      <w:r w:rsidR="00DE6FBD">
        <w:instrText xml:space="preserve"> ADDIN EN.CITE &lt;EndNote&gt;&lt;Cite&gt;&lt;Author&gt;Krieger&lt;/Author&gt;&lt;Year&gt;2008&lt;/Year&gt;&lt;IDText&gt;Where temporal description logics fail: Representing temporally-changing relationships&lt;/IDText&gt;&lt;DisplayText&gt;[13]&lt;/DisplayText&gt;&lt;record&gt;&lt;titles&gt;&lt;title&gt;Where temporal description logics fail: Representing temporally-changing relationships&lt;/title&gt;&lt;secondary-title&gt;Annual Conference on Artificial Intelligence&lt;/secondary-title&gt;&lt;/titles&gt;&lt;pages&gt;249-257&lt;/pages&gt;&lt;contributors&gt;&lt;authors&gt;&lt;author&gt;Krieger, Hans-Ulrich&lt;/author&gt;&lt;/authors&gt;&lt;/contributors&gt;&lt;added-date format="utc"&gt;1560953636&lt;/added-date&gt;&lt;ref-type name="Conference Proceeding"&gt;10&lt;/ref-type&gt;&lt;dates&gt;&lt;year&gt;2008&lt;/year&gt;&lt;/dates&gt;&lt;rec-number&gt;4&lt;/rec-number&gt;&lt;publisher&gt;Springer&lt;/publisher&gt;&lt;last-updated-date format="utc"&gt;1560953636&lt;/last-updated-date&gt;&lt;/record&gt;&lt;/Cite&gt;&lt;/EndNote&gt;</w:instrText>
      </w:r>
      <w:r>
        <w:fldChar w:fldCharType="separate"/>
      </w:r>
      <w:r w:rsidR="00DE6FBD">
        <w:rPr>
          <w:noProof/>
        </w:rPr>
        <w:t>[13]</w:t>
      </w:r>
      <w:r>
        <w:fldChar w:fldCharType="end"/>
      </w:r>
      <w:r>
        <w:t xml:space="preserve">, </w:t>
      </w:r>
      <w:r w:rsidR="00667E7F">
        <w:t xml:space="preserve">we represent TimeVaryingConcepts as perdurants (things that occur over time, i.e. processes). This is done to enable the required representation however we do not adopt the ontological commitment of these objects as processes: a TimeVaryingConcept is distinct from a process or event. </w:t>
      </w:r>
      <w:r>
        <w:t xml:space="preserve">A TimeVaryingConcept has </w:t>
      </w:r>
      <w:r w:rsidRPr="008B5A08">
        <w:t>Manifestations</w:t>
      </w:r>
      <w:r>
        <w:t xml:space="preserve"> that demonstrate their changing (variant) properties over time. Different types (</w:t>
      </w:r>
      <w:r w:rsidRPr="008B5A08">
        <w:t>subclasses</w:t>
      </w:r>
      <w:r>
        <w:t>) of TimeVaryingConcept may be defined based on the Manifestations that are part of them. The key classes and properties of the ontology are outlined in</w:t>
      </w:r>
      <w:r w:rsidR="00B4604B">
        <w:t xml:space="preserve"> </w:t>
      </w:r>
      <w:r w:rsidR="00B4604B">
        <w:fldChar w:fldCharType="begin"/>
      </w:r>
      <w:r w:rsidR="00B4604B">
        <w:instrText xml:space="preserve"> REF _Ref35948477 \h </w:instrText>
      </w:r>
      <w:r w:rsidR="00B4604B">
        <w:fldChar w:fldCharType="separate"/>
      </w:r>
      <w:r w:rsidR="005A6FB2">
        <w:t xml:space="preserve">Table </w:t>
      </w:r>
      <w:r w:rsidR="005A6FB2">
        <w:rPr>
          <w:noProof/>
        </w:rPr>
        <w:t>5</w:t>
      </w:r>
      <w:r w:rsidR="00B4604B">
        <w:fldChar w:fldCharType="end"/>
      </w:r>
      <w:r>
        <w:t xml:space="preserve"> </w:t>
      </w:r>
      <w:r w:rsidR="00B4604B">
        <w:t xml:space="preserve">and </w:t>
      </w:r>
      <w:r w:rsidR="00B4604B">
        <w:fldChar w:fldCharType="begin"/>
      </w:r>
      <w:r w:rsidR="00B4604B">
        <w:instrText xml:space="preserve"> REF _Ref35948474 \h </w:instrText>
      </w:r>
      <w:r w:rsidR="00B4604B">
        <w:fldChar w:fldCharType="separate"/>
      </w:r>
      <w:r w:rsidR="005A6FB2">
        <w:t xml:space="preserve">Table </w:t>
      </w:r>
      <w:r w:rsidR="005A6FB2">
        <w:rPr>
          <w:noProof/>
        </w:rPr>
        <w:t>6</w:t>
      </w:r>
      <w:r w:rsidR="00B4604B">
        <w:fldChar w:fldCharType="end"/>
      </w:r>
      <w:r w:rsidR="00B4604B">
        <w:t>, respectively.</w:t>
      </w:r>
    </w:p>
    <w:p w14:paraId="7B74F618" w14:textId="2895546D" w:rsidR="00B4604B" w:rsidRDefault="00B4604B" w:rsidP="00B4604B">
      <w:pPr>
        <w:pStyle w:val="Caption"/>
        <w:keepNext/>
      </w:pPr>
      <w:bookmarkStart w:id="84" w:name="_Ref35948477"/>
      <w:bookmarkStart w:id="85" w:name="_Ref35948467"/>
      <w:r>
        <w:t xml:space="preserve">Table </w:t>
      </w:r>
      <w:fldSimple w:instr=" SEQ Table \* ARABIC ">
        <w:r w:rsidR="005A6FB2">
          <w:rPr>
            <w:noProof/>
          </w:rPr>
          <w:t>5</w:t>
        </w:r>
      </w:fldSimple>
      <w:bookmarkEnd w:id="84"/>
      <w:r>
        <w:t>: Key classes in the Change Ontology</w:t>
      </w:r>
      <w:bookmarkEnd w:id="85"/>
    </w:p>
    <w:tbl>
      <w:tblPr>
        <w:tblStyle w:val="TableGrid"/>
        <w:tblW w:w="0" w:type="auto"/>
        <w:tblCellMar>
          <w:top w:w="28" w:type="dxa"/>
          <w:bottom w:w="28" w:type="dxa"/>
        </w:tblCellMar>
        <w:tblLook w:val="04A0" w:firstRow="1" w:lastRow="0" w:firstColumn="1" w:lastColumn="0" w:noHBand="0" w:noVBand="1"/>
      </w:tblPr>
      <w:tblGrid>
        <w:gridCol w:w="2378"/>
        <w:gridCol w:w="2474"/>
        <w:gridCol w:w="4498"/>
      </w:tblGrid>
      <w:tr w:rsidR="00B4604B" w14:paraId="54BD4FCE" w14:textId="77777777" w:rsidTr="006F1576">
        <w:tc>
          <w:tcPr>
            <w:tcW w:w="2378" w:type="dxa"/>
            <w:shd w:val="clear" w:color="auto" w:fill="00FFFF"/>
          </w:tcPr>
          <w:p w14:paraId="6928FB8B" w14:textId="77777777" w:rsidR="00B4604B" w:rsidRDefault="00B4604B" w:rsidP="006F1576">
            <w:pPr>
              <w:pStyle w:val="NoSpacing"/>
              <w:framePr w:wrap="around"/>
            </w:pPr>
            <w:r>
              <w:t>Object</w:t>
            </w:r>
          </w:p>
        </w:tc>
        <w:tc>
          <w:tcPr>
            <w:tcW w:w="2474" w:type="dxa"/>
            <w:shd w:val="clear" w:color="auto" w:fill="00FFFF"/>
          </w:tcPr>
          <w:p w14:paraId="6446FC94" w14:textId="77777777" w:rsidR="00B4604B" w:rsidRDefault="00B4604B" w:rsidP="006F1576">
            <w:pPr>
              <w:pStyle w:val="NoSpacing"/>
              <w:framePr w:wrap="around"/>
            </w:pPr>
            <w:r>
              <w:t>Property</w:t>
            </w:r>
          </w:p>
        </w:tc>
        <w:tc>
          <w:tcPr>
            <w:tcW w:w="4498" w:type="dxa"/>
            <w:shd w:val="clear" w:color="auto" w:fill="00FFFF"/>
          </w:tcPr>
          <w:p w14:paraId="1254A7FD" w14:textId="77777777" w:rsidR="00B4604B" w:rsidRDefault="00B4604B" w:rsidP="006F1576">
            <w:pPr>
              <w:pStyle w:val="NoSpacing"/>
              <w:framePr w:wrap="around"/>
            </w:pPr>
            <w:r>
              <w:t>Value</w:t>
            </w:r>
          </w:p>
        </w:tc>
      </w:tr>
      <w:tr w:rsidR="00B4604B" w14:paraId="27968C8C" w14:textId="77777777" w:rsidTr="006F1576">
        <w:tc>
          <w:tcPr>
            <w:tcW w:w="2378" w:type="dxa"/>
            <w:vMerge w:val="restart"/>
          </w:tcPr>
          <w:p w14:paraId="7DAB62D4" w14:textId="77777777" w:rsidR="00B4604B" w:rsidRDefault="00B4604B" w:rsidP="006F1576">
            <w:pPr>
              <w:pStyle w:val="NoSpacing"/>
              <w:framePr w:wrap="around"/>
            </w:pPr>
            <w:r>
              <w:t>TimeVaryingConcept</w:t>
            </w:r>
          </w:p>
          <w:p w14:paraId="32FB6CC8" w14:textId="77777777" w:rsidR="00B4604B" w:rsidRDefault="00B4604B" w:rsidP="006F1576">
            <w:pPr>
              <w:pStyle w:val="NoSpacing"/>
              <w:framePr w:wrap="around"/>
            </w:pPr>
          </w:p>
        </w:tc>
        <w:tc>
          <w:tcPr>
            <w:tcW w:w="2474" w:type="dxa"/>
          </w:tcPr>
          <w:p w14:paraId="7289019B" w14:textId="77777777" w:rsidR="00B4604B" w:rsidRDefault="00B4604B" w:rsidP="006F1576">
            <w:pPr>
              <w:pStyle w:val="NoSpacing"/>
              <w:framePr w:wrap="around"/>
            </w:pPr>
            <w:r>
              <w:t>disjointWith</w:t>
            </w:r>
          </w:p>
        </w:tc>
        <w:tc>
          <w:tcPr>
            <w:tcW w:w="4498" w:type="dxa"/>
          </w:tcPr>
          <w:p w14:paraId="0D0F860E" w14:textId="77777777" w:rsidR="00B4604B" w:rsidRDefault="00B4604B" w:rsidP="006F1576">
            <w:pPr>
              <w:pStyle w:val="NoSpacing"/>
              <w:framePr w:wrap="around"/>
            </w:pPr>
            <w:r>
              <w:t>time:TemporalEntity and Manifestation</w:t>
            </w:r>
          </w:p>
        </w:tc>
      </w:tr>
      <w:tr w:rsidR="00B4604B" w14:paraId="4E4836D2" w14:textId="77777777" w:rsidTr="006F1576">
        <w:tc>
          <w:tcPr>
            <w:tcW w:w="2378" w:type="dxa"/>
            <w:vMerge/>
          </w:tcPr>
          <w:p w14:paraId="559A98F2" w14:textId="77777777" w:rsidR="00B4604B" w:rsidRDefault="00B4604B" w:rsidP="006F1576">
            <w:pPr>
              <w:pStyle w:val="NoSpacing"/>
              <w:framePr w:wrap="around"/>
            </w:pPr>
          </w:p>
        </w:tc>
        <w:tc>
          <w:tcPr>
            <w:tcW w:w="2474" w:type="dxa"/>
          </w:tcPr>
          <w:p w14:paraId="26EA5DB3" w14:textId="77777777" w:rsidR="00B4604B" w:rsidRDefault="00B4604B" w:rsidP="006F1576">
            <w:pPr>
              <w:pStyle w:val="NoSpacing"/>
              <w:framePr w:wrap="around"/>
            </w:pPr>
            <w:r>
              <w:t>existsAt</w:t>
            </w:r>
          </w:p>
        </w:tc>
        <w:tc>
          <w:tcPr>
            <w:tcW w:w="4498" w:type="dxa"/>
          </w:tcPr>
          <w:p w14:paraId="08195115" w14:textId="06AA85C9" w:rsidR="00B4604B" w:rsidRDefault="00B4604B" w:rsidP="006F1576">
            <w:pPr>
              <w:pStyle w:val="NoSpacing"/>
              <w:framePr w:wrap="around"/>
            </w:pPr>
            <w:r>
              <w:t>exactly 1 time:Interval</w:t>
            </w:r>
          </w:p>
        </w:tc>
      </w:tr>
      <w:tr w:rsidR="00B4604B" w14:paraId="2E3EC878" w14:textId="77777777" w:rsidTr="006F1576">
        <w:tc>
          <w:tcPr>
            <w:tcW w:w="2378" w:type="dxa"/>
            <w:vMerge/>
          </w:tcPr>
          <w:p w14:paraId="436BE5DD" w14:textId="77777777" w:rsidR="00B4604B" w:rsidRDefault="00B4604B" w:rsidP="006F1576">
            <w:pPr>
              <w:pStyle w:val="NoSpacing"/>
              <w:framePr w:wrap="around"/>
            </w:pPr>
          </w:p>
        </w:tc>
        <w:tc>
          <w:tcPr>
            <w:tcW w:w="2474" w:type="dxa"/>
          </w:tcPr>
          <w:p w14:paraId="1D5E2561" w14:textId="77777777" w:rsidR="00B4604B" w:rsidRDefault="00B4604B" w:rsidP="006F1576">
            <w:pPr>
              <w:pStyle w:val="NoSpacing"/>
              <w:framePr w:wrap="around"/>
            </w:pPr>
            <w:r>
              <w:t>hasManifestation</w:t>
            </w:r>
          </w:p>
        </w:tc>
        <w:tc>
          <w:tcPr>
            <w:tcW w:w="4498" w:type="dxa"/>
          </w:tcPr>
          <w:p w14:paraId="3FCCC8C3" w14:textId="77777777" w:rsidR="00B4604B" w:rsidRDefault="00B4604B" w:rsidP="006F1576">
            <w:pPr>
              <w:pStyle w:val="NoSpacing"/>
              <w:framePr w:wrap="around"/>
            </w:pPr>
            <w:r>
              <w:t>only Manifestation</w:t>
            </w:r>
          </w:p>
        </w:tc>
      </w:tr>
      <w:tr w:rsidR="00B4604B" w14:paraId="5F0184A5" w14:textId="77777777" w:rsidTr="006F1576">
        <w:tc>
          <w:tcPr>
            <w:tcW w:w="2378" w:type="dxa"/>
            <w:vMerge/>
          </w:tcPr>
          <w:p w14:paraId="399D5F16" w14:textId="77777777" w:rsidR="00B4604B" w:rsidRDefault="00B4604B" w:rsidP="006F1576">
            <w:pPr>
              <w:pStyle w:val="NoSpacing"/>
              <w:framePr w:wrap="around"/>
            </w:pPr>
          </w:p>
        </w:tc>
        <w:tc>
          <w:tcPr>
            <w:tcW w:w="2474" w:type="dxa"/>
          </w:tcPr>
          <w:p w14:paraId="6555B15F" w14:textId="77777777" w:rsidR="00B4604B" w:rsidRDefault="00B4604B" w:rsidP="006F1576">
            <w:pPr>
              <w:pStyle w:val="NoSpacing"/>
              <w:framePr w:wrap="around"/>
            </w:pPr>
            <w:r>
              <w:t>equivalentClass</w:t>
            </w:r>
          </w:p>
        </w:tc>
        <w:tc>
          <w:tcPr>
            <w:tcW w:w="4498" w:type="dxa"/>
          </w:tcPr>
          <w:p w14:paraId="2382764F" w14:textId="77777777" w:rsidR="00B4604B" w:rsidRDefault="00B4604B" w:rsidP="006F1576">
            <w:pPr>
              <w:pStyle w:val="NoSpacing"/>
              <w:framePr w:wrap="around"/>
            </w:pPr>
            <w:r>
              <w:t>hasManifestation some Manifestation and  hasManifestation only Manifestation</w:t>
            </w:r>
          </w:p>
        </w:tc>
      </w:tr>
      <w:tr w:rsidR="00B4604B" w14:paraId="6C4426A7" w14:textId="77777777" w:rsidTr="006F1576">
        <w:tc>
          <w:tcPr>
            <w:tcW w:w="2378" w:type="dxa"/>
            <w:vMerge w:val="restart"/>
          </w:tcPr>
          <w:p w14:paraId="584AA6E0" w14:textId="77777777" w:rsidR="00B4604B" w:rsidRDefault="00B4604B" w:rsidP="006F1576">
            <w:pPr>
              <w:pStyle w:val="NoSpacing"/>
              <w:framePr w:wrap="around"/>
            </w:pPr>
            <w:r>
              <w:t>Manifestation</w:t>
            </w:r>
          </w:p>
        </w:tc>
        <w:tc>
          <w:tcPr>
            <w:tcW w:w="2474" w:type="dxa"/>
          </w:tcPr>
          <w:p w14:paraId="42F0BFA8" w14:textId="77777777" w:rsidR="00B4604B" w:rsidRDefault="00B4604B" w:rsidP="006F1576">
            <w:pPr>
              <w:pStyle w:val="NoSpacing"/>
              <w:framePr w:wrap="around"/>
            </w:pPr>
            <w:r>
              <w:t>disjointWith</w:t>
            </w:r>
          </w:p>
        </w:tc>
        <w:tc>
          <w:tcPr>
            <w:tcW w:w="4498" w:type="dxa"/>
          </w:tcPr>
          <w:p w14:paraId="28F57988" w14:textId="77777777" w:rsidR="00B4604B" w:rsidRDefault="00B4604B" w:rsidP="006F1576">
            <w:pPr>
              <w:pStyle w:val="NoSpacing"/>
              <w:framePr w:wrap="around"/>
            </w:pPr>
            <w:r>
              <w:t>TimeVaryingConcept and  time:TemporalEntity</w:t>
            </w:r>
          </w:p>
        </w:tc>
      </w:tr>
      <w:tr w:rsidR="00B4604B" w14:paraId="0EEA2FAF" w14:textId="77777777" w:rsidTr="006F1576">
        <w:tc>
          <w:tcPr>
            <w:tcW w:w="2378" w:type="dxa"/>
            <w:vMerge/>
          </w:tcPr>
          <w:p w14:paraId="0D8BC31E" w14:textId="77777777" w:rsidR="00B4604B" w:rsidRDefault="00B4604B" w:rsidP="006F1576">
            <w:pPr>
              <w:pStyle w:val="NoSpacing"/>
              <w:framePr w:wrap="around"/>
            </w:pPr>
          </w:p>
        </w:tc>
        <w:tc>
          <w:tcPr>
            <w:tcW w:w="2474" w:type="dxa"/>
          </w:tcPr>
          <w:p w14:paraId="45C8FF7C" w14:textId="77777777" w:rsidR="00B4604B" w:rsidRDefault="00B4604B" w:rsidP="006F1576">
            <w:pPr>
              <w:pStyle w:val="NoSpacing"/>
              <w:framePr w:wrap="around"/>
            </w:pPr>
            <w:r>
              <w:t>equivalentClass</w:t>
            </w:r>
          </w:p>
        </w:tc>
        <w:tc>
          <w:tcPr>
            <w:tcW w:w="4498" w:type="dxa"/>
          </w:tcPr>
          <w:p w14:paraId="4AFE0A9E" w14:textId="77777777" w:rsidR="00B4604B" w:rsidRDefault="00B4604B" w:rsidP="006F1576">
            <w:pPr>
              <w:pStyle w:val="NoSpacing"/>
              <w:framePr w:wrap="around"/>
            </w:pPr>
            <w:r>
              <w:t>manifestationOf some  TimeVaryingConcept and  manifestationOf only  TimeVaryingConcept</w:t>
            </w:r>
          </w:p>
        </w:tc>
      </w:tr>
      <w:tr w:rsidR="00B4604B" w14:paraId="3C3FDE62" w14:textId="77777777" w:rsidTr="006F1576">
        <w:tc>
          <w:tcPr>
            <w:tcW w:w="2378" w:type="dxa"/>
            <w:vMerge/>
          </w:tcPr>
          <w:p w14:paraId="49340FB6" w14:textId="77777777" w:rsidR="00B4604B" w:rsidRDefault="00B4604B" w:rsidP="006F1576">
            <w:pPr>
              <w:pStyle w:val="NoSpacing"/>
              <w:framePr w:wrap="around"/>
            </w:pPr>
          </w:p>
        </w:tc>
        <w:tc>
          <w:tcPr>
            <w:tcW w:w="2474" w:type="dxa"/>
          </w:tcPr>
          <w:p w14:paraId="6D4B895D" w14:textId="77777777" w:rsidR="00B4604B" w:rsidRDefault="00B4604B" w:rsidP="006F1576">
            <w:pPr>
              <w:pStyle w:val="NoSpacing"/>
              <w:framePr w:wrap="around"/>
            </w:pPr>
            <w:r>
              <w:t>manifestationOf</w:t>
            </w:r>
          </w:p>
        </w:tc>
        <w:tc>
          <w:tcPr>
            <w:tcW w:w="4498" w:type="dxa"/>
          </w:tcPr>
          <w:p w14:paraId="05E1A33C" w14:textId="77777777" w:rsidR="00B4604B" w:rsidRDefault="00B4604B" w:rsidP="006F1576">
            <w:pPr>
              <w:pStyle w:val="NoSpacing"/>
              <w:framePr w:wrap="around"/>
            </w:pPr>
            <w:r>
              <w:t>only TimeVaryingConcept</w:t>
            </w:r>
          </w:p>
        </w:tc>
      </w:tr>
      <w:tr w:rsidR="00B4604B" w14:paraId="57C8ED02" w14:textId="77777777" w:rsidTr="006F1576">
        <w:tc>
          <w:tcPr>
            <w:tcW w:w="2378" w:type="dxa"/>
            <w:vMerge/>
          </w:tcPr>
          <w:p w14:paraId="7943282B" w14:textId="77777777" w:rsidR="00B4604B" w:rsidRDefault="00B4604B" w:rsidP="006F1576">
            <w:pPr>
              <w:pStyle w:val="NoSpacing"/>
              <w:framePr w:wrap="around"/>
            </w:pPr>
          </w:p>
        </w:tc>
        <w:tc>
          <w:tcPr>
            <w:tcW w:w="2474" w:type="dxa"/>
          </w:tcPr>
          <w:p w14:paraId="20690045" w14:textId="77777777" w:rsidR="00B4604B" w:rsidRDefault="00B4604B" w:rsidP="006F1576">
            <w:pPr>
              <w:pStyle w:val="NoSpacing"/>
              <w:framePr w:wrap="around"/>
            </w:pPr>
            <w:r>
              <w:t>existsAt</w:t>
            </w:r>
          </w:p>
        </w:tc>
        <w:tc>
          <w:tcPr>
            <w:tcW w:w="4498" w:type="dxa"/>
          </w:tcPr>
          <w:p w14:paraId="773C1A46" w14:textId="77777777" w:rsidR="00B4604B" w:rsidRDefault="00B4604B" w:rsidP="006F1576">
            <w:pPr>
              <w:pStyle w:val="NoSpacing"/>
              <w:framePr w:wrap="around"/>
            </w:pPr>
            <w:r>
              <w:t>exactly 1  time:TemporalEntity</w:t>
            </w:r>
          </w:p>
        </w:tc>
      </w:tr>
    </w:tbl>
    <w:p w14:paraId="0CE5FADA" w14:textId="18ADD1A1" w:rsidR="00B4604B" w:rsidRDefault="00B4604B" w:rsidP="00B4604B">
      <w:pPr>
        <w:pStyle w:val="Caption"/>
        <w:keepNext/>
        <w:spacing w:after="120"/>
      </w:pPr>
      <w:bookmarkStart w:id="86" w:name="_Ref11834761"/>
      <w:bookmarkStart w:id="87" w:name="_Ref11834749"/>
    </w:p>
    <w:p w14:paraId="031FF601" w14:textId="7FDB3D76" w:rsidR="00B4604B" w:rsidRDefault="00B4604B" w:rsidP="00B4604B">
      <w:pPr>
        <w:pStyle w:val="Caption"/>
        <w:keepNext/>
      </w:pPr>
      <w:bookmarkStart w:id="88" w:name="_Ref35948474"/>
      <w:r>
        <w:t xml:space="preserve">Table </w:t>
      </w:r>
      <w:fldSimple w:instr=" SEQ Table \* ARABIC ">
        <w:r w:rsidR="005A6FB2">
          <w:rPr>
            <w:noProof/>
          </w:rPr>
          <w:t>6</w:t>
        </w:r>
      </w:fldSimple>
      <w:bookmarkEnd w:id="88"/>
      <w:r>
        <w:t>: Key properties in the Change Ontology</w:t>
      </w:r>
    </w:p>
    <w:tbl>
      <w:tblPr>
        <w:tblStyle w:val="TableGrid"/>
        <w:tblW w:w="0" w:type="auto"/>
        <w:tblCellMar>
          <w:top w:w="28" w:type="dxa"/>
          <w:bottom w:w="28" w:type="dxa"/>
        </w:tblCellMar>
        <w:tblLook w:val="04A0" w:firstRow="1" w:lastRow="0" w:firstColumn="1" w:lastColumn="0" w:noHBand="0" w:noVBand="1"/>
      </w:tblPr>
      <w:tblGrid>
        <w:gridCol w:w="2117"/>
        <w:gridCol w:w="2506"/>
        <w:gridCol w:w="4727"/>
      </w:tblGrid>
      <w:tr w:rsidR="00B4604B" w14:paraId="4776C72E" w14:textId="77777777" w:rsidTr="006F1576">
        <w:tc>
          <w:tcPr>
            <w:tcW w:w="2117" w:type="dxa"/>
            <w:shd w:val="clear" w:color="auto" w:fill="00FFFF"/>
          </w:tcPr>
          <w:p w14:paraId="6DD53F94" w14:textId="77777777" w:rsidR="00B4604B" w:rsidRDefault="00B4604B" w:rsidP="006F1576">
            <w:pPr>
              <w:pStyle w:val="NoSpacing"/>
              <w:framePr w:wrap="around"/>
            </w:pPr>
            <w:r>
              <w:t>Property</w:t>
            </w:r>
            <w:r>
              <w:tab/>
            </w:r>
          </w:p>
        </w:tc>
        <w:tc>
          <w:tcPr>
            <w:tcW w:w="2506" w:type="dxa"/>
            <w:shd w:val="clear" w:color="auto" w:fill="00FFFF"/>
          </w:tcPr>
          <w:p w14:paraId="28F50E6C" w14:textId="77777777" w:rsidR="00B4604B" w:rsidRDefault="00B4604B" w:rsidP="006F1576">
            <w:pPr>
              <w:pStyle w:val="NoSpacing"/>
              <w:framePr w:wrap="around"/>
            </w:pPr>
            <w:r>
              <w:t>Characteristic</w:t>
            </w:r>
          </w:p>
        </w:tc>
        <w:tc>
          <w:tcPr>
            <w:tcW w:w="4727" w:type="dxa"/>
            <w:shd w:val="clear" w:color="auto" w:fill="00FFFF"/>
          </w:tcPr>
          <w:p w14:paraId="5C37103C" w14:textId="77777777" w:rsidR="00B4604B" w:rsidRDefault="00B4604B" w:rsidP="006F1576">
            <w:pPr>
              <w:pStyle w:val="NoSpacing"/>
              <w:framePr w:wrap="around"/>
            </w:pPr>
            <w:r>
              <w:t>Value (if applicable)</w:t>
            </w:r>
          </w:p>
        </w:tc>
      </w:tr>
      <w:tr w:rsidR="00B4604B" w14:paraId="2A07EE1F" w14:textId="77777777" w:rsidTr="006F1576">
        <w:tc>
          <w:tcPr>
            <w:tcW w:w="2117" w:type="dxa"/>
            <w:vMerge w:val="restart"/>
          </w:tcPr>
          <w:p w14:paraId="32C41371" w14:textId="77777777" w:rsidR="00B4604B" w:rsidRDefault="00B4604B" w:rsidP="006F1576">
            <w:pPr>
              <w:pStyle w:val="NoSpacing"/>
              <w:framePr w:wrap="around"/>
            </w:pPr>
            <w:r>
              <w:t>hasManifestation</w:t>
            </w:r>
          </w:p>
        </w:tc>
        <w:tc>
          <w:tcPr>
            <w:tcW w:w="2506" w:type="dxa"/>
          </w:tcPr>
          <w:p w14:paraId="272AA6D3" w14:textId="77777777" w:rsidR="00B4604B" w:rsidRDefault="00B4604B" w:rsidP="006F1576">
            <w:pPr>
              <w:pStyle w:val="NoSpacing"/>
              <w:framePr w:wrap="around"/>
            </w:pPr>
            <w:r>
              <w:t>inverseOf</w:t>
            </w:r>
          </w:p>
        </w:tc>
        <w:tc>
          <w:tcPr>
            <w:tcW w:w="4727" w:type="dxa"/>
          </w:tcPr>
          <w:p w14:paraId="2A4EBF26" w14:textId="77777777" w:rsidR="00B4604B" w:rsidRDefault="00B4604B" w:rsidP="006F1576">
            <w:pPr>
              <w:pStyle w:val="NoSpacing"/>
              <w:framePr w:wrap="around"/>
            </w:pPr>
            <w:r>
              <w:t>manifestationOf</w:t>
            </w:r>
          </w:p>
        </w:tc>
      </w:tr>
      <w:tr w:rsidR="00B4604B" w14:paraId="128CA2E6" w14:textId="77777777" w:rsidTr="006F1576">
        <w:tc>
          <w:tcPr>
            <w:tcW w:w="2117" w:type="dxa"/>
            <w:vMerge/>
          </w:tcPr>
          <w:p w14:paraId="0D46E286" w14:textId="77777777" w:rsidR="00B4604B" w:rsidRDefault="00B4604B" w:rsidP="006F1576">
            <w:pPr>
              <w:pStyle w:val="NoSpacing"/>
              <w:framePr w:wrap="around"/>
            </w:pPr>
          </w:p>
        </w:tc>
        <w:tc>
          <w:tcPr>
            <w:tcW w:w="2506" w:type="dxa"/>
          </w:tcPr>
          <w:p w14:paraId="736CD830" w14:textId="77777777" w:rsidR="00B4604B" w:rsidRDefault="00B4604B" w:rsidP="006F1576">
            <w:pPr>
              <w:pStyle w:val="NoSpacing"/>
              <w:framePr w:wrap="around"/>
            </w:pPr>
            <w:r>
              <w:t>Inverse Functional</w:t>
            </w:r>
          </w:p>
        </w:tc>
        <w:tc>
          <w:tcPr>
            <w:tcW w:w="4727" w:type="dxa"/>
          </w:tcPr>
          <w:p w14:paraId="31AE9B68" w14:textId="77777777" w:rsidR="00B4604B" w:rsidRDefault="00B4604B" w:rsidP="006F1576">
            <w:pPr>
              <w:pStyle w:val="NoSpacing"/>
              <w:framePr w:wrap="around"/>
            </w:pPr>
            <w:r>
              <w:t>-</w:t>
            </w:r>
          </w:p>
        </w:tc>
      </w:tr>
      <w:tr w:rsidR="00B4604B" w14:paraId="5CD6A0FA" w14:textId="77777777" w:rsidTr="006F1576">
        <w:tc>
          <w:tcPr>
            <w:tcW w:w="2117" w:type="dxa"/>
          </w:tcPr>
          <w:p w14:paraId="38521B49" w14:textId="77777777" w:rsidR="00B4604B" w:rsidRDefault="00B4604B" w:rsidP="006F1576">
            <w:pPr>
              <w:pStyle w:val="NoSpacing"/>
              <w:framePr w:wrap="around"/>
            </w:pPr>
            <w:r>
              <w:t>manifestationOf</w:t>
            </w:r>
          </w:p>
        </w:tc>
        <w:tc>
          <w:tcPr>
            <w:tcW w:w="2506" w:type="dxa"/>
          </w:tcPr>
          <w:p w14:paraId="40ED8F2B" w14:textId="77777777" w:rsidR="00B4604B" w:rsidRDefault="00B4604B" w:rsidP="006F1576">
            <w:pPr>
              <w:pStyle w:val="NoSpacing"/>
              <w:framePr w:wrap="around"/>
            </w:pPr>
            <w:r>
              <w:t>Functional</w:t>
            </w:r>
          </w:p>
        </w:tc>
        <w:tc>
          <w:tcPr>
            <w:tcW w:w="4727" w:type="dxa"/>
          </w:tcPr>
          <w:p w14:paraId="749A41AE" w14:textId="77777777" w:rsidR="00B4604B" w:rsidRDefault="00B4604B" w:rsidP="006F1576">
            <w:pPr>
              <w:pStyle w:val="NoSpacing"/>
              <w:framePr w:wrap="around"/>
            </w:pPr>
            <w:r>
              <w:t>-</w:t>
            </w:r>
          </w:p>
        </w:tc>
      </w:tr>
      <w:tr w:rsidR="00B4604B" w14:paraId="2CB3FD6E" w14:textId="77777777" w:rsidTr="006F1576">
        <w:tc>
          <w:tcPr>
            <w:tcW w:w="2117" w:type="dxa"/>
          </w:tcPr>
          <w:p w14:paraId="30EA7EE6" w14:textId="77777777" w:rsidR="00B4604B" w:rsidRDefault="00B4604B" w:rsidP="006F1576">
            <w:pPr>
              <w:pStyle w:val="NoSpacing"/>
              <w:framePr w:wrap="around"/>
            </w:pPr>
            <w:r>
              <w:t>existsAt</w:t>
            </w:r>
          </w:p>
        </w:tc>
        <w:tc>
          <w:tcPr>
            <w:tcW w:w="2506" w:type="dxa"/>
          </w:tcPr>
          <w:p w14:paraId="2F12FC7F" w14:textId="77777777" w:rsidR="00B4604B" w:rsidRDefault="00B4604B" w:rsidP="006F1576">
            <w:pPr>
              <w:pStyle w:val="NoSpacing"/>
              <w:framePr w:wrap="around"/>
            </w:pPr>
            <w:r>
              <w:t>Ranges</w:t>
            </w:r>
          </w:p>
        </w:tc>
        <w:tc>
          <w:tcPr>
            <w:tcW w:w="4727" w:type="dxa"/>
          </w:tcPr>
          <w:p w14:paraId="066D5DCC" w14:textId="77777777" w:rsidR="00B4604B" w:rsidRDefault="00B4604B" w:rsidP="006F1576">
            <w:pPr>
              <w:pStyle w:val="NoSpacing"/>
              <w:framePr w:wrap="around"/>
            </w:pPr>
            <w:r>
              <w:t>time:TemporalEntity</w:t>
            </w:r>
          </w:p>
        </w:tc>
      </w:tr>
    </w:tbl>
    <w:p w14:paraId="4E1A86EE" w14:textId="5D83306F" w:rsidR="001D2538" w:rsidRDefault="001D2538" w:rsidP="00B4604B">
      <w:pPr>
        <w:pStyle w:val="Caption"/>
        <w:keepNext/>
        <w:spacing w:after="120"/>
      </w:pPr>
    </w:p>
    <w:bookmarkEnd w:id="86"/>
    <w:bookmarkEnd w:id="87"/>
    <w:p w14:paraId="10ED4255" w14:textId="041F6334" w:rsidR="00A62F41" w:rsidRPr="009878B0" w:rsidRDefault="00A62F41" w:rsidP="00C65CEA">
      <w:pPr>
        <w:pStyle w:val="Heading4"/>
      </w:pPr>
      <w:r>
        <w:t>An Example</w:t>
      </w:r>
    </w:p>
    <w:p w14:paraId="79166901" w14:textId="2870E5CD" w:rsidR="00A62F41" w:rsidRDefault="00A62F41" w:rsidP="00A62F41">
      <w:r>
        <w:t xml:space="preserve">A key question to answer in the representation of changing objects is what properties may be subject to change, as opposed to other properties which have values that are part of the object’s identity. The vehicle identifier (VIN) is a unique identifier for a vehicle that is assigned by the manufacturer and remains constant throughout a vehicle’s lifetime. Therefore, the VIN should be a property of the TimeVaryingConcept </w:t>
      </w:r>
      <w:r w:rsidR="00BB3756">
        <w:t xml:space="preserve">subclass; these </w:t>
      </w:r>
      <w:r>
        <w:t>class</w:t>
      </w:r>
      <w:r w:rsidR="00BB3756">
        <w:t xml:space="preserve">es are </w:t>
      </w:r>
      <w:r>
        <w:t>typically denoted with “PD”</w:t>
      </w:r>
      <w:r w:rsidRPr="00EE667C">
        <w:rPr>
          <w:rStyle w:val="FootnoteReference"/>
          <w:rFonts w:eastAsiaTheme="majorEastAsia"/>
        </w:rPr>
        <w:t xml:space="preserve"> </w:t>
      </w:r>
      <w:r>
        <w:rPr>
          <w:rStyle w:val="FootnoteReference"/>
          <w:rFonts w:eastAsiaTheme="majorEastAsia"/>
        </w:rPr>
        <w:footnoteReference w:id="6"/>
      </w:r>
      <w:r w:rsidR="003E13B6">
        <w:rPr>
          <w:rFonts w:eastAsiaTheme="majorEastAsia"/>
        </w:rPr>
        <w:t xml:space="preserve"> in the context of the iCity TPSO</w:t>
      </w:r>
      <w:r>
        <w:t xml:space="preserve">, for example VehiclePD. On the other hand, a vehicle’s location may change over time. Therefore, the location should a property of the Manifestation </w:t>
      </w:r>
      <w:r w:rsidR="00BB3756">
        <w:t>subclass</w:t>
      </w:r>
      <w:r>
        <w:t xml:space="preserve"> (a member of the Vehicle class). Note that the Change Ontology has implications not only on how instance data is represented, but also on how domain-specific classes are defined. This example representation is depicted in </w:t>
      </w:r>
      <w:r>
        <w:fldChar w:fldCharType="begin"/>
      </w:r>
      <w:r>
        <w:instrText xml:space="preserve"> REF _Ref11834852 \h </w:instrText>
      </w:r>
      <w:r>
        <w:fldChar w:fldCharType="separate"/>
      </w:r>
      <w:r w:rsidR="005A6FB2">
        <w:t xml:space="preserve">Figure </w:t>
      </w:r>
      <w:r w:rsidR="005A6FB2">
        <w:rPr>
          <w:noProof/>
        </w:rPr>
        <w:t>4</w:t>
      </w:r>
      <w:r>
        <w:fldChar w:fldCharType="end"/>
      </w:r>
      <w:r>
        <w:t>. The individual “veh1t1” represents a manifestation of the individual vehicle “veh1”; in other words, veh1t1 captures a snapshot of veh1 in time. While veh1 has a single VIN for its entire existence, its location will change over time. Therefore, it is related to a series of individual manifestations (veh1t1 and others) that capture changing properties, such as location. When the location changes, this will be represented by another individual manifestation of veh1. Not captured in the diagram is the fact that each manifestation exists during some point or interval in time and thus may be related to a different temporal entity.</w:t>
      </w:r>
    </w:p>
    <w:p w14:paraId="6BC7390E" w14:textId="77777777" w:rsidR="00A62F41" w:rsidRDefault="00A62F41" w:rsidP="00A62F41">
      <w:pPr>
        <w:keepNext/>
      </w:pPr>
      <w:r w:rsidRPr="003E77FC">
        <w:rPr>
          <w:noProof/>
        </w:rPr>
        <w:lastRenderedPageBreak/>
        <w:drawing>
          <wp:inline distT="0" distB="0" distL="0" distR="0" wp14:anchorId="6857C3CD" wp14:editId="09FF7B39">
            <wp:extent cx="5943600" cy="294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2590"/>
                    </a:xfrm>
                    <a:prstGeom prst="rect">
                      <a:avLst/>
                    </a:prstGeom>
                  </pic:spPr>
                </pic:pic>
              </a:graphicData>
            </a:graphic>
          </wp:inline>
        </w:drawing>
      </w:r>
    </w:p>
    <w:p w14:paraId="0E3922AF" w14:textId="439BBCDB" w:rsidR="00A62F41" w:rsidRPr="00BB3756" w:rsidRDefault="00A62F41" w:rsidP="00BB3756">
      <w:pPr>
        <w:pStyle w:val="Caption"/>
        <w:spacing w:after="120"/>
      </w:pPr>
      <w:bookmarkStart w:id="89" w:name="_Ref11834852"/>
      <w:bookmarkStart w:id="90" w:name="_Ref11834838"/>
      <w:r>
        <w:t xml:space="preserve">Figure </w:t>
      </w:r>
      <w:fldSimple w:instr=" SEQ Figure \* ARABIC ">
        <w:r w:rsidR="003D53CD">
          <w:rPr>
            <w:noProof/>
          </w:rPr>
          <w:t>5</w:t>
        </w:r>
      </w:fldSimple>
      <w:bookmarkEnd w:id="89"/>
      <w:r>
        <w:t>: Example use of the Change Ontology</w:t>
      </w:r>
      <w:bookmarkEnd w:id="90"/>
    </w:p>
    <w:p w14:paraId="627BD3E3" w14:textId="40EB8BF2" w:rsidR="00A368E3" w:rsidRPr="00A368E3" w:rsidRDefault="00A368E3" w:rsidP="008A0F14">
      <w:pPr>
        <w:pStyle w:val="Heading4"/>
        <w:rPr>
          <w:rFonts w:eastAsiaTheme="majorEastAsia"/>
        </w:rPr>
      </w:pPr>
      <w:r>
        <w:rPr>
          <w:rFonts w:eastAsiaTheme="majorEastAsia"/>
        </w:rPr>
        <w:t>Future Work</w:t>
      </w:r>
    </w:p>
    <w:p w14:paraId="1ED0A640" w14:textId="3A094157" w:rsidR="00FA36DF" w:rsidRPr="00FA36DF" w:rsidRDefault="008A0F14" w:rsidP="008A0F14">
      <w:r>
        <w:t xml:space="preserve">Future work should clarify the distinction between the adoption of the 4-dimensionalist approach to capture change and the </w:t>
      </w:r>
      <w:r w:rsidR="00BB3756">
        <w:t>ontological commitment to</w:t>
      </w:r>
      <w:r>
        <w:t xml:space="preserve"> the 4-dimensionalist </w:t>
      </w:r>
      <w:r w:rsidR="00BB3756">
        <w:t>philosophy</w:t>
      </w:r>
      <w:r>
        <w:t xml:space="preserve">. There are many implications in defining a class as a Perdurant (Occurant) or an Endurant (Continuant). Future work should consider alignment of the iCity Ontology to an Upper Ontology </w:t>
      </w:r>
      <w:r w:rsidR="009E5CF6">
        <w:fldChar w:fldCharType="begin"/>
      </w:r>
      <w:r w:rsidR="00DE6FBD">
        <w:instrText xml:space="preserve"> ADDIN EN.CITE &lt;EndNote&gt;&lt;Cite&gt;&lt;Author&gt;Obrst&lt;/Author&gt;&lt;Year&gt;2006&lt;/Year&gt;&lt;IDText&gt;The 2006 Upper Ontology Summit Joint Communiqué&lt;/IDText&gt;&lt;DisplayText&gt;[15]&lt;/DisplayText&gt;&lt;record&gt;&lt;isbn&gt;1570-5838&lt;/isbn&gt;&lt;titles&gt;&lt;title&gt;The 2006 Upper Ontology Summit Joint Communiqué&lt;/title&gt;&lt;secondary-title&gt;Applied Ontology&lt;/secondary-title&gt;&lt;/titles&gt;&lt;pages&gt;203-211&lt;/pages&gt;&lt;number&gt;2&lt;/number&gt;&lt;contributors&gt;&lt;authors&gt;&lt;author&gt;Obrst, Leo&lt;/author&gt;&lt;author&gt;Cassidy, Patrick&lt;/author&gt;&lt;author&gt;Ray, Steve&lt;/author&gt;&lt;author&gt;Smith, Barry&lt;/author&gt;&lt;author&gt;Soergel, Dagobert&lt;/author&gt;&lt;author&gt;West, Matthew&lt;/author&gt;&lt;author&gt;Yim, Peter&lt;/author&gt;&lt;/authors&gt;&lt;/contributors&gt;&lt;added-date format="utc"&gt;1581529114&lt;/added-date&gt;&lt;ref-type name="Journal Article"&gt;17&lt;/ref-type&gt;&lt;dates&gt;&lt;year&gt;2006&lt;/year&gt;&lt;/dates&gt;&lt;rec-number&gt;45&lt;/rec-number&gt;&lt;last-updated-date format="utc"&gt;1581529114&lt;/last-updated-date&gt;&lt;volume&gt;1&lt;/volume&gt;&lt;/record&gt;&lt;/Cite&gt;&lt;/EndNote&gt;</w:instrText>
      </w:r>
      <w:r w:rsidR="009E5CF6">
        <w:fldChar w:fldCharType="separate"/>
      </w:r>
      <w:r w:rsidR="00DE6FBD">
        <w:rPr>
          <w:noProof/>
        </w:rPr>
        <w:t>[15]</w:t>
      </w:r>
      <w:r w:rsidR="009E5CF6">
        <w:fldChar w:fldCharType="end"/>
      </w:r>
      <w:r w:rsidR="00255050">
        <w:t xml:space="preserve"> </w:t>
      </w:r>
      <w:r>
        <w:t xml:space="preserve">such as DOLCE </w:t>
      </w:r>
      <w:r w:rsidR="009E5CF6">
        <w:fldChar w:fldCharType="begin"/>
      </w:r>
      <w:r w:rsidR="00DE6FBD">
        <w:instrText xml:space="preserve"> ADDIN EN.CITE &lt;EndNote&gt;&lt;Cite&gt;&lt;Author&gt;Gangemi&lt;/Author&gt;&lt;Year&gt;2002&lt;/Year&gt;&lt;IDText&gt;Sweetening ontologies with DOLCE&lt;/IDText&gt;&lt;DisplayText&gt;[16]&lt;/DisplayText&gt;&lt;record&gt;&lt;titles&gt;&lt;title&gt;Sweetening ontologies with DOLCE&lt;/title&gt;&lt;secondary-title&gt;International Conference on Knowledge Engineering and Knowledge Management&lt;/secondary-title&gt;&lt;/titles&gt;&lt;pages&gt;166-181&lt;/pages&gt;&lt;contributors&gt;&lt;authors&gt;&lt;author&gt;Gangemi, Aldo&lt;/author&gt;&lt;author&gt;Guarino, Nicola&lt;/author&gt;&lt;author&gt;Masolo, Claudio&lt;/author&gt;&lt;author&gt;Oltramari, Alessandro&lt;/author&gt;&lt;author&gt;Schneider, Luc&lt;/author&gt;&lt;/authors&gt;&lt;/contributors&gt;&lt;added-date format="utc"&gt;1581529158&lt;/added-date&gt;&lt;ref-type name="Conference Proceeding"&gt;10&lt;/ref-type&gt;&lt;dates&gt;&lt;year&gt;2002&lt;/year&gt;&lt;/dates&gt;&lt;rec-number&gt;46&lt;/rec-number&gt;&lt;publisher&gt;Springer&lt;/publisher&gt;&lt;last-updated-date format="utc"&gt;1581529158&lt;/last-updated-date&gt;&lt;/record&gt;&lt;/Cite&gt;&lt;/EndNote&gt;</w:instrText>
      </w:r>
      <w:r w:rsidR="009E5CF6">
        <w:fldChar w:fldCharType="separate"/>
      </w:r>
      <w:r w:rsidR="00DE6FBD">
        <w:rPr>
          <w:noProof/>
        </w:rPr>
        <w:t>[16]</w:t>
      </w:r>
      <w:r w:rsidR="009E5CF6">
        <w:fldChar w:fldCharType="end"/>
      </w:r>
      <w:r w:rsidR="00600FE3">
        <w:t xml:space="preserve"> </w:t>
      </w:r>
      <w:r>
        <w:t xml:space="preserve">or BFO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00600FE3">
        <w:t xml:space="preserve"> </w:t>
      </w:r>
      <w:r>
        <w:t xml:space="preserve">in order to make these commitments explicit. </w:t>
      </w:r>
    </w:p>
    <w:p w14:paraId="4586A384" w14:textId="77777777" w:rsidR="00471164" w:rsidRDefault="00471164" w:rsidP="00471164">
      <w:pPr>
        <w:pStyle w:val="Heading3"/>
      </w:pPr>
      <w:bookmarkStart w:id="91" w:name="_Toc35948847"/>
      <w:r>
        <w:t>Activity Ontology</w:t>
      </w:r>
      <w:bookmarkEnd w:id="91"/>
    </w:p>
    <w:p w14:paraId="04AEA597" w14:textId="3F79F856" w:rsidR="00882108" w:rsidRPr="00BB3756" w:rsidRDefault="004A6700" w:rsidP="00BA5BA6">
      <w:pPr>
        <w:rPr>
          <w:i/>
        </w:rPr>
      </w:pPr>
      <w:hyperlink r:id="rId15" w:history="1">
        <w:r w:rsidR="00BB3756" w:rsidRPr="0069182D">
          <w:rPr>
            <w:rStyle w:val="Hyperlink"/>
            <w:i/>
          </w:rPr>
          <w:t>http://ontology.eil.utoronto.ca/icity/Activity.owl</w:t>
        </w:r>
      </w:hyperlink>
      <w:r w:rsidR="00BB3756">
        <w:rPr>
          <w:i/>
        </w:rPr>
        <w:t xml:space="preserve"> </w:t>
      </w:r>
    </w:p>
    <w:p w14:paraId="7D4E2662" w14:textId="23F97C24" w:rsidR="00882108" w:rsidRDefault="00882108" w:rsidP="00882108">
      <w:pPr>
        <w:rPr>
          <w:rFonts w:cstheme="minorHAnsi"/>
        </w:rPr>
      </w:pPr>
      <w:r>
        <w:t xml:space="preserve">The concept of activities arises in </w:t>
      </w:r>
      <w:r w:rsidR="00C47DA7">
        <w:t>several</w:t>
      </w:r>
      <w:r>
        <w:t xml:space="preserve"> </w:t>
      </w:r>
      <w:r w:rsidR="00C47DA7">
        <w:t xml:space="preserve">areas </w:t>
      </w:r>
      <w:r>
        <w:t xml:space="preserve">in the domain of transportation planning. </w:t>
      </w:r>
      <w:r w:rsidR="002B0728">
        <w:t>Trip activities are o</w:t>
      </w:r>
      <w:r>
        <w:t xml:space="preserve">f particular importance </w:t>
      </w:r>
      <w:r w:rsidR="002B0728">
        <w:t xml:space="preserve">as they </w:t>
      </w:r>
      <w:r>
        <w:t xml:space="preserve">contribute to </w:t>
      </w:r>
      <w:r w:rsidR="003D10FB">
        <w:t xml:space="preserve">both </w:t>
      </w:r>
      <w:r>
        <w:t>the demand on a transportation system</w:t>
      </w:r>
      <w:r w:rsidR="003D10FB">
        <w:t xml:space="preserve">. In addition, </w:t>
      </w:r>
      <w:r>
        <w:t>the routine activities that motivate these trips</w:t>
      </w:r>
      <w:r w:rsidR="003D10FB">
        <w:t xml:space="preserve"> are important considerations</w:t>
      </w:r>
      <w:r>
        <w:t xml:space="preserve">. </w:t>
      </w:r>
      <w:r>
        <w:rPr>
          <w:rFonts w:cstheme="minorHAnsi"/>
        </w:rPr>
        <w:t xml:space="preserve">In the most general sense, </w:t>
      </w:r>
      <w:r w:rsidR="003D10FB">
        <w:rPr>
          <w:rFonts w:cstheme="minorHAnsi"/>
        </w:rPr>
        <w:t xml:space="preserve">we consider </w:t>
      </w:r>
      <w:r>
        <w:rPr>
          <w:rFonts w:cstheme="minorHAnsi"/>
        </w:rPr>
        <w:t xml:space="preserve">activities </w:t>
      </w:r>
      <w:r w:rsidR="003D10FB">
        <w:rPr>
          <w:rFonts w:cstheme="minorHAnsi"/>
        </w:rPr>
        <w:t xml:space="preserve">to be </w:t>
      </w:r>
      <w:r w:rsidRPr="003D10FB">
        <w:rPr>
          <w:rFonts w:cstheme="minorHAnsi"/>
          <w:i/>
        </w:rPr>
        <w:t>things that happen</w:t>
      </w:r>
      <w:r>
        <w:rPr>
          <w:rFonts w:cstheme="minorHAnsi"/>
        </w:rPr>
        <w:t xml:space="preserve">; events that occur (scheduled or not) or actions that are performed by some agent. </w:t>
      </w:r>
      <w:r w:rsidR="003D10FB">
        <w:rPr>
          <w:rFonts w:cstheme="minorHAnsi"/>
        </w:rPr>
        <w:t>The description of an activity involves</w:t>
      </w:r>
      <w:r>
        <w:rPr>
          <w:rFonts w:cstheme="minorHAnsi"/>
        </w:rPr>
        <w:t xml:space="preserve"> the time of its occurrence and any things that are participants in some </w:t>
      </w:r>
      <w:r w:rsidR="003D10FB">
        <w:rPr>
          <w:rFonts w:cstheme="minorHAnsi"/>
        </w:rPr>
        <w:t>way</w:t>
      </w:r>
      <w:r>
        <w:rPr>
          <w:rFonts w:cstheme="minorHAnsi"/>
        </w:rPr>
        <w:t xml:space="preserve">. Finally, central to understanding an activity, and thus central to its definition, is the effect it has or should have on the world. </w:t>
      </w:r>
      <w:r w:rsidR="003D10FB">
        <w:t>Trips are defined more precisely in an extension of the activity ontology</w:t>
      </w:r>
      <w:r w:rsidR="003D10FB" w:rsidRPr="002C23A9">
        <w:rPr>
          <w:rFonts w:cstheme="minorHAnsi"/>
        </w:rPr>
        <w:t>.</w:t>
      </w:r>
    </w:p>
    <w:p w14:paraId="3A2377CF" w14:textId="77777777" w:rsidR="00882108" w:rsidRDefault="00882108" w:rsidP="00882108">
      <w:pPr>
        <w:pStyle w:val="Heading4"/>
      </w:pPr>
      <w:r>
        <w:lastRenderedPageBreak/>
        <w:t>The Ontology</w:t>
      </w:r>
    </w:p>
    <w:p w14:paraId="7DB823ED" w14:textId="6510B198" w:rsidR="00882108" w:rsidRPr="00CD7C65" w:rsidRDefault="00882108" w:rsidP="00882108">
      <w:r w:rsidRPr="002C23A9">
        <w:rPr>
          <w:rFonts w:cstheme="minorHAnsi"/>
        </w:rPr>
        <w:t xml:space="preserve">There are many OWL ontologies that </w:t>
      </w:r>
      <w:r w:rsidR="00767670">
        <w:rPr>
          <w:rFonts w:cstheme="minorHAnsi"/>
        </w:rPr>
        <w:t>include</w:t>
      </w:r>
      <w:r w:rsidRPr="002C23A9">
        <w:rPr>
          <w:rFonts w:cstheme="minorHAnsi"/>
        </w:rPr>
        <w:t xml:space="preserve"> the concept of activities, however most are lacking with respect to the basic representation requirements. </w:t>
      </w:r>
      <w:r>
        <w:rPr>
          <w:rFonts w:cstheme="minorHAnsi"/>
        </w:rPr>
        <w:t>The Activity Ontology</w:t>
      </w:r>
      <w:r w:rsidRPr="002C23A9">
        <w:rPr>
          <w:rFonts w:cstheme="minorHAnsi"/>
        </w:rPr>
        <w:t xml:space="preserve"> adopt</w:t>
      </w:r>
      <w:r>
        <w:rPr>
          <w:rFonts w:cstheme="minorHAnsi"/>
        </w:rPr>
        <w:t>s</w:t>
      </w:r>
      <w:r w:rsidRPr="002C23A9">
        <w:rPr>
          <w:rFonts w:cstheme="minorHAnsi"/>
        </w:rPr>
        <w:t xml:space="preserve"> the Activity Specification design pattern that was presented by </w:t>
      </w:r>
      <w:r>
        <w:rPr>
          <w:rFonts w:cstheme="minorHAnsi"/>
        </w:rPr>
        <w:fldChar w:fldCharType="begin"/>
      </w:r>
      <w:r w:rsidR="00DE6FBD">
        <w:rPr>
          <w:rFonts w:cstheme="minorHAnsi"/>
        </w:rPr>
        <w:instrText xml:space="preserve"> ADDIN EN.CITE &lt;EndNote&gt;&lt;Cite&gt;&lt;Author&gt;Katsumi&lt;/Author&gt;&lt;Year&gt;2017&lt;/Year&gt;&lt;IDText&gt;Defining Activity Specifications in OWL&lt;/IDText&gt;&lt;DisplayText&gt;[18]&lt;/DisplayText&gt;&lt;record&gt;&lt;titles&gt;&lt;title&gt;Defining Activity Specifications in OWL&lt;/title&gt;&lt;secondary-title&gt;WOP@ ISWC&lt;/secondary-title&gt;&lt;/titles&gt;&lt;contributors&gt;&lt;authors&gt;&lt;author&gt;Katsumi, Megan&lt;/author&gt;&lt;author&gt;Fox, Mark&lt;/author&gt;&lt;/authors&gt;&lt;/contributors&gt;&lt;added-date format="utc"&gt;1560970356&lt;/added-date&gt;&lt;ref-type name="Conference Proceeding"&gt;10&lt;/ref-type&gt;&lt;dates&gt;&lt;year&gt;2017&lt;/year&gt;&lt;/dates&gt;&lt;rec-number&gt;8&lt;/rec-number&gt;&lt;last-updated-date format="utc"&gt;1560970356&lt;/last-updated-date&gt;&lt;/record&gt;&lt;/Cite&gt;&lt;/EndNote&gt;</w:instrText>
      </w:r>
      <w:r>
        <w:rPr>
          <w:rFonts w:cstheme="minorHAnsi"/>
        </w:rPr>
        <w:fldChar w:fldCharType="separate"/>
      </w:r>
      <w:r w:rsidR="00DE6FBD">
        <w:rPr>
          <w:rFonts w:cstheme="minorHAnsi"/>
          <w:noProof/>
        </w:rPr>
        <w:t>[18]</w:t>
      </w:r>
      <w:r>
        <w:rPr>
          <w:rFonts w:cstheme="minorHAnsi"/>
        </w:rPr>
        <w:fldChar w:fldCharType="end"/>
      </w:r>
      <w:r w:rsidRPr="002C23A9">
        <w:rPr>
          <w:rFonts w:cstheme="minorHAnsi"/>
        </w:rPr>
        <w:t xml:space="preserve"> as a solution to address these limitations. The </w:t>
      </w:r>
      <w:r w:rsidR="00767670">
        <w:rPr>
          <w:rFonts w:cstheme="minorHAnsi"/>
        </w:rPr>
        <w:t>design pattern proposes</w:t>
      </w:r>
      <w:r w:rsidRPr="002C23A9">
        <w:rPr>
          <w:rFonts w:cstheme="minorHAnsi"/>
        </w:rPr>
        <w:t xml:space="preserve"> a view of causality similar to the Event Calculus </w:t>
      </w:r>
      <w:r>
        <w:rPr>
          <w:rFonts w:cstheme="minorHAnsi"/>
        </w:rPr>
        <w:fldChar w:fldCharType="begin"/>
      </w:r>
      <w:r w:rsidR="00DE6FBD">
        <w:rPr>
          <w:rFonts w:cstheme="minorHAnsi"/>
        </w:rPr>
        <w:instrText xml:space="preserve"> ADDIN EN.CITE &lt;EndNote&gt;&lt;Cite&gt;&lt;Author&gt;Kowalski&lt;/Author&gt;&lt;Year&gt;1986&lt;/Year&gt;&lt;IDText&gt;A logic-based calculus of events. NewGeneration Computing 4&lt;/IDText&gt;&lt;DisplayText&gt;[19]&lt;/DisplayText&gt;&lt;record&gt;&lt;titles&gt;&lt;title&gt;A logic-based calculus of events. NewGeneration Computing 4&lt;/title&gt;&lt;/titles&gt;&lt;contributors&gt;&lt;authors&gt;&lt;author&gt;Kowalski, RA&lt;/author&gt;&lt;author&gt;Sergot, MJ&lt;/author&gt;&lt;/authors&gt;&lt;/contributors&gt;&lt;added-date format="utc"&gt;1560963180&lt;/added-date&gt;&lt;ref-type name="Generic"&gt;13&lt;/ref-type&gt;&lt;dates&gt;&lt;year&gt;1986&lt;/year&gt;&lt;/dates&gt;&lt;rec-number&gt;5&lt;/rec-number&gt;&lt;last-updated-date format="utc"&gt;1560963180&lt;/last-updated-date&gt;&lt;/record&gt;&lt;/Cite&gt;&lt;/EndNote&gt;</w:instrText>
      </w:r>
      <w:r>
        <w:rPr>
          <w:rFonts w:cstheme="minorHAnsi"/>
        </w:rPr>
        <w:fldChar w:fldCharType="separate"/>
      </w:r>
      <w:r w:rsidR="00DE6FBD">
        <w:rPr>
          <w:rFonts w:cstheme="minorHAnsi"/>
          <w:noProof/>
        </w:rPr>
        <w:t>[19]</w:t>
      </w:r>
      <w:r>
        <w:rPr>
          <w:rFonts w:cstheme="minorHAnsi"/>
        </w:rPr>
        <w:fldChar w:fldCharType="end"/>
      </w:r>
      <w:r w:rsidRPr="002C23A9">
        <w:rPr>
          <w:rFonts w:cstheme="minorHAnsi"/>
        </w:rPr>
        <w:t>, employing the</w:t>
      </w:r>
      <w:r w:rsidRPr="00CD7C65">
        <w:t xml:space="preserve"> concept of manifestations to describe the states (fluents)</w:t>
      </w:r>
      <w:r>
        <w:t xml:space="preserve"> that hold before and after an activity</w:t>
      </w:r>
      <w:r w:rsidRPr="00CD7C65">
        <w:t xml:space="preserve">. The representation of activity specifications is based on the activity clusters introduced by Fox, Sathi, and colleagues </w:t>
      </w:r>
      <w:r>
        <w:fldChar w:fldCharType="begin"/>
      </w:r>
      <w:r w:rsidR="00DE6FBD">
        <w:instrText xml:space="preserve"> ADDIN EN.CITE &lt;EndNote&gt;&lt;Cite&gt;&lt;Author&gt;Fox&lt;/Author&gt;&lt;Year&gt;1983&lt;/Year&gt;&lt;IDText&gt;Constraint-Directed Search: A Case Study of Job-Shop Scheduling&lt;/IDText&gt;&lt;DisplayText&gt;[20, 21]&lt;/DisplayText&gt;&lt;record&gt;&lt;titles&gt;&lt;title&gt;Constraint-Directed Search: A Case Study of Job-Shop Scheduling&lt;/title&gt;&lt;/titles&gt;&lt;contributors&gt;&lt;authors&gt;&lt;author&gt;Fox, Mark S&lt;/author&gt;&lt;/authors&gt;&lt;/contributors&gt;&lt;added-date format="utc"&gt;1560963388&lt;/added-date&gt;&lt;ref-type name="Report"&gt;27&lt;/ref-type&gt;&lt;dates&gt;&lt;year&gt;1983&lt;/year&gt;&lt;/dates&gt;&lt;rec-number&gt;6&lt;/rec-number&gt;&lt;publisher&gt;CARNEGIE-MELLON UNIV PITTSBURGH PA ROBOTICS INST&lt;/publisher&gt;&lt;last-updated-date format="utc"&gt;1560963388&lt;/last-updated-date&gt;&lt;/record&gt;&lt;/Cite&gt;&lt;Cite&gt;&lt;Author&gt;Sathi&lt;/Author&gt;&lt;Year&gt;1985&lt;/Year&gt;&lt;IDText&gt;Representation of activity knowledge for project management&lt;/IDText&gt;&lt;record&gt;&lt;isbn&gt;0162-8828&lt;/isbn&gt;&lt;titles&gt;&lt;title&gt;Representation of activity knowledge for project management&lt;/title&gt;&lt;secondary-title&gt;IEEE Transactions on pattern analysis and machine intelligence&lt;/secondary-title&gt;&lt;/titles&gt;&lt;pages&gt;531-552&lt;/pages&gt;&lt;number&gt;5&lt;/number&gt;&lt;contributors&gt;&lt;authors&gt;&lt;author&gt;Sathi, Arvind&lt;/author&gt;&lt;author&gt;Fox, Mark S&lt;/author&gt;&lt;author&gt;Greenberg, Michael&lt;/author&gt;&lt;/authors&gt;&lt;/contributors&gt;&lt;added-date format="utc"&gt;1560963401&lt;/added-date&gt;&lt;ref-type name="Journal Article"&gt;17&lt;/ref-type&gt;&lt;dates&gt;&lt;year&gt;1985&lt;/year&gt;&lt;/dates&gt;&lt;rec-number&gt;7&lt;/rec-number&gt;&lt;last-updated-date format="utc"&gt;1560963401&lt;/last-updated-date&gt;&lt;/record&gt;&lt;/Cite&gt;&lt;/EndNote&gt;</w:instrText>
      </w:r>
      <w:r>
        <w:fldChar w:fldCharType="separate"/>
      </w:r>
      <w:r w:rsidR="00DE6FBD">
        <w:rPr>
          <w:noProof/>
        </w:rPr>
        <w:t>[20, 21]</w:t>
      </w:r>
      <w:r>
        <w:fldChar w:fldCharType="end"/>
      </w:r>
      <w:r w:rsidRPr="00CD7C65">
        <w:t>.</w:t>
      </w:r>
    </w:p>
    <w:p w14:paraId="1C47323C" w14:textId="02D4AD6A" w:rsidR="00882108" w:rsidRDefault="00882108" w:rsidP="00882108">
      <w:r w:rsidRPr="00CD7C65">
        <w:t xml:space="preserve">A precursor to the TOVE </w:t>
      </w:r>
      <w:r>
        <w:fldChar w:fldCharType="begin"/>
      </w:r>
      <w:r w:rsidR="00DE6FBD">
        <w:instrText xml:space="preserve"> ADDIN EN.CITE &lt;EndNote&gt;&lt;Cite&gt;&lt;Author&gt;Fox&lt;/Author&gt;&lt;Year&gt;1998&lt;/Year&gt;&lt;IDText&gt;Enterprise modeling&lt;/IDText&gt;&lt;DisplayText&gt;[22]&lt;/DisplayText&gt;&lt;record&gt;&lt;isbn&gt;2371-9621&lt;/isbn&gt;&lt;titles&gt;&lt;title&gt;Enterprise modeling&lt;/title&gt;&lt;secondary-title&gt;AI magazine&lt;/secondary-title&gt;&lt;/titles&gt;&lt;pages&gt;109-109&lt;/pages&gt;&lt;number&gt;3&lt;/number&gt;&lt;contributors&gt;&lt;authors&gt;&lt;author&gt;Fox, Mark S&lt;/author&gt;&lt;author&gt;Gruninger, Michael&lt;/author&gt;&lt;/authors&gt;&lt;/contributors&gt;&lt;added-date format="utc"&gt;1562953806&lt;/added-date&gt;&lt;ref-type name="Journal Article"&gt;17&lt;/ref-type&gt;&lt;dates&gt;&lt;year&gt;1998&lt;/year&gt;&lt;/dates&gt;&lt;rec-number&gt;13&lt;/rec-number&gt;&lt;last-updated-date format="utc"&gt;1562953806&lt;/last-updated-date&gt;&lt;volume&gt;19&lt;/volume&gt;&lt;/record&gt;&lt;/Cite&gt;&lt;/EndNote&gt;</w:instrText>
      </w:r>
      <w:r>
        <w:fldChar w:fldCharType="separate"/>
      </w:r>
      <w:r w:rsidR="00DE6FBD">
        <w:rPr>
          <w:noProof/>
        </w:rPr>
        <w:t>[22]</w:t>
      </w:r>
      <w:r>
        <w:fldChar w:fldCharType="end"/>
      </w:r>
      <w:r w:rsidRPr="00CD7C65">
        <w:t xml:space="preserve"> and PSL </w:t>
      </w:r>
      <w:r>
        <w:fldChar w:fldCharType="begin"/>
      </w:r>
      <w:r w:rsidR="00DE6FBD">
        <w:instrText xml:space="preserve"> ADDIN EN.CITE &lt;EndNote&gt;&lt;Cite&gt;&lt;Author&gt;Grüninger&lt;/Author&gt;&lt;Year&gt;2009&lt;/Year&gt;&lt;IDText&gt;Using the PSL ontology&lt;/IDText&gt;&lt;DisplayText&gt;[23]&lt;/DisplayText&gt;&lt;record&gt;&lt;titles&gt;&lt;title&gt;Using the PSL ontology&lt;/title&gt;&lt;secondary-title&gt;Handbook on Ontologies&lt;/secondary-title&gt;&lt;/titles&gt;&lt;pages&gt;423-443&lt;/pages&gt;&lt;contributors&gt;&lt;authors&gt;&lt;author&gt;Grüninger, Michael&lt;/author&gt;&lt;/authors&gt;&lt;/contributors&gt;&lt;added-date format="utc"&gt;1562953873&lt;/added-date&gt;&lt;ref-type name="Book Section"&gt;5&lt;/ref-type&gt;&lt;dates&gt;&lt;year&gt;2009&lt;/year&gt;&lt;/dates&gt;&lt;rec-number&gt;14&lt;/rec-number&gt;&lt;publisher&gt;Springer&lt;/publisher&gt;&lt;last-updated-date format="utc"&gt;1562953873&lt;/last-updated-date&gt;&lt;/record&gt;&lt;/Cite&gt;&lt;/EndNote&gt;</w:instrText>
      </w:r>
      <w:r>
        <w:fldChar w:fldCharType="separate"/>
      </w:r>
      <w:r w:rsidR="00DE6FBD">
        <w:rPr>
          <w:noProof/>
        </w:rPr>
        <w:t>[23]</w:t>
      </w:r>
      <w:r>
        <w:fldChar w:fldCharType="end"/>
      </w:r>
      <w:r w:rsidRPr="00CD7C65">
        <w:t xml:space="preserve"> activity ontologies, an activity cluster provides a basic structure for representing activity specifications. Illustrated in </w:t>
      </w:r>
      <w:r>
        <w:fldChar w:fldCharType="begin"/>
      </w:r>
      <w:r>
        <w:instrText xml:space="preserve"> REF _Ref2239297 \h </w:instrText>
      </w:r>
      <w:r>
        <w:fldChar w:fldCharType="separate"/>
      </w:r>
      <w:r w:rsidR="005A6FB2">
        <w:t xml:space="preserve">Figure </w:t>
      </w:r>
      <w:r w:rsidR="005A6FB2">
        <w:rPr>
          <w:noProof/>
        </w:rPr>
        <w:t>5</w:t>
      </w:r>
      <w:r>
        <w:fldChar w:fldCharType="end"/>
      </w:r>
      <w:r>
        <w:t xml:space="preserve">, </w:t>
      </w:r>
      <w:r w:rsidRPr="00CD7C65">
        <w:t>it consists of an activity connected to an enabling and caused state, each of which may be a state tree that defines complex states via decomposition into conjunctions and disjunctions of states.</w:t>
      </w:r>
    </w:p>
    <w:p w14:paraId="725EFA71" w14:textId="77777777" w:rsidR="00882108" w:rsidRDefault="00882108" w:rsidP="00882108">
      <w:pPr>
        <w:keepNext/>
        <w:jc w:val="center"/>
      </w:pPr>
      <w:r w:rsidRPr="002C23A9">
        <w:rPr>
          <w:noProof/>
        </w:rPr>
        <w:drawing>
          <wp:inline distT="0" distB="0" distL="0" distR="0" wp14:anchorId="2ECA2391" wp14:editId="1BC333B1">
            <wp:extent cx="4603279" cy="7200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279" cy="720000"/>
                    </a:xfrm>
                    <a:prstGeom prst="rect">
                      <a:avLst/>
                    </a:prstGeom>
                  </pic:spPr>
                </pic:pic>
              </a:graphicData>
            </a:graphic>
          </wp:inline>
        </w:drawing>
      </w:r>
    </w:p>
    <w:p w14:paraId="40BAA84D" w14:textId="0451519C" w:rsidR="00882108" w:rsidRPr="00CD7C65" w:rsidRDefault="00882108" w:rsidP="00882108">
      <w:pPr>
        <w:pStyle w:val="Caption"/>
        <w:spacing w:after="120"/>
        <w:jc w:val="center"/>
        <w:rPr>
          <w:lang w:val="en-CA"/>
        </w:rPr>
      </w:pPr>
      <w:bookmarkStart w:id="92" w:name="_Ref2239297"/>
      <w:r>
        <w:t xml:space="preserve">Figure </w:t>
      </w:r>
      <w:r>
        <w:rPr>
          <w:noProof/>
        </w:rPr>
        <w:fldChar w:fldCharType="begin"/>
      </w:r>
      <w:r>
        <w:rPr>
          <w:noProof/>
        </w:rPr>
        <w:instrText xml:space="preserve"> SEQ Figure \* ARABIC </w:instrText>
      </w:r>
      <w:r>
        <w:rPr>
          <w:noProof/>
        </w:rPr>
        <w:fldChar w:fldCharType="separate"/>
      </w:r>
      <w:r w:rsidR="003D53CD">
        <w:rPr>
          <w:noProof/>
        </w:rPr>
        <w:t>6</w:t>
      </w:r>
      <w:r>
        <w:rPr>
          <w:noProof/>
        </w:rPr>
        <w:fldChar w:fldCharType="end"/>
      </w:r>
      <w:bookmarkEnd w:id="92"/>
      <w:r>
        <w:t>: A generic activity cluster</w:t>
      </w:r>
    </w:p>
    <w:p w14:paraId="53D77780" w14:textId="04CA4244" w:rsidR="00882108" w:rsidRDefault="00882108" w:rsidP="00882108">
      <w:r w:rsidRPr="00CD7C65">
        <w:t xml:space="preserve">It is important to clarify that in this </w:t>
      </w:r>
      <w:r>
        <w:t>approach</w:t>
      </w:r>
      <w:r w:rsidRPr="00CD7C65">
        <w:t xml:space="preserve"> an activity is interpreted as a class of occurrences</w:t>
      </w:r>
      <w:r>
        <w:t xml:space="preserve">, in contrast other </w:t>
      </w:r>
      <w:r w:rsidRPr="00CD7C65">
        <w:t>approach</w:t>
      </w:r>
      <w:r>
        <w:t>es</w:t>
      </w:r>
      <w:r w:rsidRPr="00CD7C65">
        <w:t xml:space="preserve"> where activities are separate entities </w:t>
      </w:r>
      <w:r>
        <w:t xml:space="preserve">that are </w:t>
      </w:r>
      <w:r w:rsidRPr="00CD7C65">
        <w:t xml:space="preserve">related to occurrences via an </w:t>
      </w:r>
      <w:r w:rsidRPr="009D5E07">
        <w:rPr>
          <w:i/>
        </w:rPr>
        <w:t>occurrence of</w:t>
      </w:r>
      <w:r w:rsidRPr="00CD7C65">
        <w:t xml:space="preserve"> relation</w:t>
      </w:r>
      <w:r>
        <w:t xml:space="preserve">. This decision was motivated by several pragmatic </w:t>
      </w:r>
      <w:r w:rsidR="00767670">
        <w:t>considerations</w:t>
      </w:r>
      <w:r>
        <w:t xml:space="preserve">: </w:t>
      </w:r>
      <w:r w:rsidR="001807E3">
        <w:t xml:space="preserve">foremost that </w:t>
      </w:r>
      <w:r>
        <w:t xml:space="preserve">in many cases it is sufficient to capture information regarding individual activities (i.e. occurrences or events). These activities may be categorized via different subclasses of “Activity”, but there is no need to associate them with a single activity type entity, unless we wish to characterize the activity type itself. The capability for this more complex formalization is supported, should it be required, by the Recurring Event ontology (presented below). Dividing these representations into two separate ontologies allows users of this representation the discretion to only include what they need. In addition, much of the semantics that relate activity types and occurrences – as defined in PSL for example – is not expressible in OWL. There would be little value in forcing such an ontology in OWL, which would only superficially capture the intended semantics. Instead, the Activity Ontology works within the limitations of </w:t>
      </w:r>
      <w:r>
        <w:lastRenderedPageBreak/>
        <w:t>OWL to capture the concepts of activities, their composition, preconditions and effects, and ordering. The key terms are described below:</w:t>
      </w:r>
    </w:p>
    <w:p w14:paraId="0C104810" w14:textId="1DD638D5" w:rsidR="00882108" w:rsidRDefault="00882108" w:rsidP="00882108">
      <w:r>
        <w:t xml:space="preserve">An Activity describes something that occurs in the domain. It may have precondition and/or effect states, and may be further decomposed into subactivities. An Activity may be </w:t>
      </w:r>
      <w:r w:rsidRPr="00D82D09">
        <w:t>enabled by or cause</w:t>
      </w:r>
      <w:r>
        <w:t xml:space="preserve"> some State</w:t>
      </w:r>
      <w:r w:rsidR="001807E3">
        <w:t>(s)</w:t>
      </w:r>
      <w:r>
        <w:t xml:space="preserve">. An enabling/causing state is a generalization of a precondition/effect; an Activity is enabled by or causes some State if it has a subactivity with a precondition or effect (respectively) of that State. An Activity </w:t>
      </w:r>
      <w:r w:rsidRPr="00D82D09">
        <w:t>occurs at</w:t>
      </w:r>
      <w:r w:rsidRPr="006841E7">
        <w:t xml:space="preserve"> some </w:t>
      </w:r>
      <w:r w:rsidR="001807E3">
        <w:t xml:space="preserve">location </w:t>
      </w:r>
      <w:r w:rsidRPr="006841E7">
        <w:t>in time</w:t>
      </w:r>
      <w:r>
        <w:t xml:space="preserve"> </w:t>
      </w:r>
      <w:r w:rsidRPr="006841E7">
        <w:t>and space</w:t>
      </w:r>
      <w:r>
        <w:t xml:space="preserve">, and may have some participants. Finally, though it is not possible to fully define the semantics in OWL, some notion of an ordering on activity occurrences must be </w:t>
      </w:r>
      <w:r w:rsidR="001807E3">
        <w:t>expressible</w:t>
      </w:r>
      <w:r>
        <w:t>. To address this, the properties: “occursBefore” and “occursDirectlyBefore” are introduced in the Activity ontology.</w:t>
      </w:r>
    </w:p>
    <w:p w14:paraId="67A94A21" w14:textId="77777777" w:rsidR="00882108" w:rsidRDefault="00882108" w:rsidP="00882108">
      <w:r>
        <w:t xml:space="preserve">While we cannot fully define this semantics of an ordering over occurrences in OWL, we can leverage the start and end times of an activity to describe the occursBefore property using object property chaining: </w:t>
      </w:r>
    </w:p>
    <w:p w14:paraId="648DB64B" w14:textId="77777777" w:rsidR="00882108" w:rsidRDefault="00882108" w:rsidP="007517AF">
      <w:pPr>
        <w:pStyle w:val="ListParagraph"/>
        <w:numPr>
          <w:ilvl w:val="0"/>
          <w:numId w:val="25"/>
        </w:numPr>
      </w:pPr>
      <w:r>
        <w:t xml:space="preserve">An activity occursBefore another if its endOf instant is before the beginOf instant of the other activity: </w:t>
      </w:r>
      <w:r w:rsidRPr="00A00FEB">
        <w:t>endOf o before o inverse (beginOf)</w:t>
      </w:r>
      <w:r>
        <w:t xml:space="preserve"> -&gt; occursBefore. The occursBefore relation is also defined as transitive. </w:t>
      </w:r>
    </w:p>
    <w:p w14:paraId="2B974113" w14:textId="77777777" w:rsidR="00882108" w:rsidRDefault="00882108" w:rsidP="007517AF">
      <w:pPr>
        <w:pStyle w:val="ListParagraph"/>
        <w:numPr>
          <w:ilvl w:val="0"/>
          <w:numId w:val="25"/>
        </w:numPr>
      </w:pPr>
      <w:r>
        <w:t>An activity occursDirectlyBefore another if it occursAt an interval that meets the interval of the other activity; this can be captured similarly with object property chaining: occursAt o intervalMeets o inverse(occursAt) -&gt; occursDirectlyBefore.</w:t>
      </w:r>
    </w:p>
    <w:p w14:paraId="64A849F8" w14:textId="77777777" w:rsidR="00882108" w:rsidRDefault="00882108" w:rsidP="00882108">
      <w:r>
        <w:t>A state refers to a subclass of manifestations, as defined in the Change Ontology. It may be an immediate precondition or effect of some Activity, or more generally it may enable or be caused by some Activity (in which case, it might be a direct precondition or effect of some subactivity of the activity). A state may be complex and refer to some combination of classes of manifestations.</w:t>
      </w:r>
    </w:p>
    <w:p w14:paraId="272AA7A8" w14:textId="4C0E1555" w:rsidR="00882108" w:rsidRPr="00F31640" w:rsidRDefault="00882108" w:rsidP="00882108">
      <w:pPr>
        <w:pStyle w:val="ListParagraph"/>
      </w:pPr>
      <w:r w:rsidRPr="00E3528B">
        <w:t>A State may be either non-terminal or terminal. A terminal state has no child states</w:t>
      </w:r>
      <w:r w:rsidR="001807E3">
        <w:t xml:space="preserve"> (sub-states)</w:t>
      </w:r>
      <w:r w:rsidRPr="00E3528B">
        <w:t xml:space="preserve">, and therefore refers directly to a class of manifestations, whereas a non-terminal state has </w:t>
      </w:r>
      <w:r w:rsidR="001807E3">
        <w:t>sub-states</w:t>
      </w:r>
      <w:r w:rsidRPr="00E3528B">
        <w:t>, which may define some classes of manifestations, or further define some other complex state types.</w:t>
      </w:r>
      <w:r>
        <w:t xml:space="preserve"> </w:t>
      </w:r>
      <w:r w:rsidRPr="00E3528B">
        <w:t>A state type cannot be both non-terminal and terminal.</w:t>
      </w:r>
    </w:p>
    <w:p w14:paraId="2A6E9579" w14:textId="53554102" w:rsidR="00882108" w:rsidRDefault="00882108" w:rsidP="00882108">
      <w:pPr>
        <w:pStyle w:val="ListParagraph"/>
      </w:pPr>
      <w:r>
        <w:lastRenderedPageBreak/>
        <w:t>A terminal state has cannot be decomposed, in other words it has no sub</w:t>
      </w:r>
      <w:r w:rsidR="001807E3">
        <w:t>-</w:t>
      </w:r>
      <w:r>
        <w:t>states. It corresponds to a particular class of manifestations. A terminal state is achieved at some time if and only if there exists a manifestation within its defined classification, that exists at that time.</w:t>
      </w:r>
    </w:p>
    <w:p w14:paraId="6F691AB2" w14:textId="1C918F71" w:rsidR="00882108" w:rsidRPr="00E3528B" w:rsidRDefault="00882108" w:rsidP="00882108">
      <w:pPr>
        <w:pStyle w:val="ListParagraph"/>
      </w:pPr>
      <w:r>
        <w:t xml:space="preserve">A non-terminal state may be conjunctive or disjunctive. Naturally, a conjunctive state is defined by the conjunction of its </w:t>
      </w:r>
      <w:r w:rsidR="001807E3">
        <w:t>sub-</w:t>
      </w:r>
      <w:r>
        <w:t>state</w:t>
      </w:r>
      <w:r w:rsidR="001807E3">
        <w:t>s</w:t>
      </w:r>
      <w:r>
        <w:t xml:space="preserve">, whereas a disjunctive state is defined by the disjunction of its </w:t>
      </w:r>
      <w:r w:rsidR="001807E3">
        <w:t>sub-</w:t>
      </w:r>
      <w:r>
        <w:t xml:space="preserve">states. </w:t>
      </w:r>
      <w:r w:rsidRPr="00E3528B">
        <w:t>A state cannot be both conjunctive and disjunctive.</w:t>
      </w:r>
    </w:p>
    <w:p w14:paraId="521F3042" w14:textId="19D4F999" w:rsidR="00882108" w:rsidRDefault="00882108" w:rsidP="001807E3">
      <w:pPr>
        <w:ind w:left="720"/>
      </w:pPr>
      <w:r w:rsidRPr="00E3528B">
        <w:t xml:space="preserve">Conjunctive and disjunctive states, which </w:t>
      </w:r>
      <w:r w:rsidRPr="00E3528B">
        <w:rPr>
          <w:i/>
        </w:rPr>
        <w:t xml:space="preserve">do </w:t>
      </w:r>
      <w:r w:rsidRPr="00E3528B">
        <w:t>have sub</w:t>
      </w:r>
      <w:r w:rsidR="001807E3">
        <w:t>-</w:t>
      </w:r>
      <w:r w:rsidRPr="00E3528B">
        <w:t>states, are achieved at some time if their decomposition of state is achieved.</w:t>
      </w:r>
      <w:r w:rsidR="001807E3">
        <w:t xml:space="preserve"> </w:t>
      </w:r>
      <w:r w:rsidRPr="00E3528B">
        <w:t>Note that in this representation</w:t>
      </w:r>
      <w:r>
        <w:t xml:space="preserve"> the decomposition of (</w:t>
      </w:r>
      <w:r w:rsidRPr="00F31640">
        <w:rPr>
          <w:i/>
        </w:rPr>
        <w:t>decomp_of</w:t>
      </w:r>
      <w:r>
        <w:t xml:space="preserve">) property </w:t>
      </w:r>
      <w:r w:rsidRPr="00E3528B">
        <w:t xml:space="preserve">is not a transitive relation, it only refers to the direct children of a non-terminal state. A more general relation that </w:t>
      </w:r>
      <w:r w:rsidRPr="00E3528B">
        <w:rPr>
          <w:i/>
        </w:rPr>
        <w:t xml:space="preserve">is </w:t>
      </w:r>
      <w:r w:rsidRPr="00E3528B">
        <w:t xml:space="preserve">transitive is the </w:t>
      </w:r>
      <w:r w:rsidRPr="00F31640">
        <w:t>substate</w:t>
      </w:r>
      <w:r w:rsidRPr="00E3528B">
        <w:t xml:space="preserve"> relation.</w:t>
      </w:r>
    </w:p>
    <w:p w14:paraId="118B25A7" w14:textId="56647970" w:rsidR="00882108" w:rsidRPr="00F31640" w:rsidRDefault="00882108" w:rsidP="00882108">
      <w:r>
        <w:t xml:space="preserve">The key classes that formalize these concepts are summarized in </w:t>
      </w:r>
      <w:r>
        <w:fldChar w:fldCharType="begin"/>
      </w:r>
      <w:r>
        <w:instrText xml:space="preserve"> REF _Ref12516765 \h </w:instrText>
      </w:r>
      <w:r>
        <w:fldChar w:fldCharType="separate"/>
      </w:r>
      <w:r w:rsidR="005A6FB2">
        <w:t xml:space="preserve">Table </w:t>
      </w:r>
      <w:r w:rsidR="005A6FB2">
        <w:rPr>
          <w:noProof/>
        </w:rPr>
        <w:t>7</w:t>
      </w:r>
      <w:r>
        <w:fldChar w:fldCharType="end"/>
      </w:r>
      <w:r>
        <w:t xml:space="preserve"> and illustrated in </w:t>
      </w:r>
      <w:r>
        <w:fldChar w:fldCharType="begin"/>
      </w:r>
      <w:r>
        <w:instrText xml:space="preserve"> REF _Ref15389805 \h </w:instrText>
      </w:r>
      <w:r>
        <w:fldChar w:fldCharType="separate"/>
      </w:r>
      <w:r w:rsidR="005A6FB2">
        <w:t xml:space="preserve">Figure </w:t>
      </w:r>
      <w:r w:rsidR="005A6FB2">
        <w:rPr>
          <w:noProof/>
        </w:rPr>
        <w:t>6</w:t>
      </w:r>
      <w:r>
        <w:fldChar w:fldCharType="end"/>
      </w:r>
      <w:r>
        <w:t>.</w:t>
      </w:r>
    </w:p>
    <w:p w14:paraId="22302AB2" w14:textId="38B019F4" w:rsidR="00882108" w:rsidRDefault="00882108" w:rsidP="00882108">
      <w:pPr>
        <w:pStyle w:val="Caption"/>
        <w:keepNext/>
        <w:spacing w:after="120"/>
      </w:pPr>
      <w:bookmarkStart w:id="93" w:name="_Ref12516765"/>
      <w:r>
        <w:t xml:space="preserve">Table </w:t>
      </w:r>
      <w:fldSimple w:instr=" SEQ Table \* ARABIC ">
        <w:r w:rsidR="005A6FB2">
          <w:rPr>
            <w:noProof/>
          </w:rPr>
          <w:t>7</w:t>
        </w:r>
      </w:fldSimple>
      <w:bookmarkEnd w:id="93"/>
      <w:r>
        <w:t>: Key classes in the Activity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546"/>
        <w:gridCol w:w="2592"/>
        <w:gridCol w:w="4212"/>
      </w:tblGrid>
      <w:tr w:rsidR="00882108" w14:paraId="325E5EB1" w14:textId="77777777" w:rsidTr="00366A4F">
        <w:tc>
          <w:tcPr>
            <w:tcW w:w="2546" w:type="dxa"/>
            <w:shd w:val="clear" w:color="auto" w:fill="00FFFF"/>
          </w:tcPr>
          <w:p w14:paraId="2CE2BCE4" w14:textId="77777777" w:rsidR="00882108" w:rsidRDefault="00882108" w:rsidP="00366A4F">
            <w:pPr>
              <w:pStyle w:val="NoSpacing"/>
              <w:framePr w:hSpace="0" w:wrap="auto" w:vAnchor="margin" w:hAnchor="text" w:yAlign="inline"/>
            </w:pPr>
            <w:r>
              <w:t>Object</w:t>
            </w:r>
          </w:p>
        </w:tc>
        <w:tc>
          <w:tcPr>
            <w:tcW w:w="2592" w:type="dxa"/>
            <w:shd w:val="clear" w:color="auto" w:fill="00FFFF"/>
          </w:tcPr>
          <w:p w14:paraId="11754295" w14:textId="77777777" w:rsidR="00882108" w:rsidRDefault="00882108" w:rsidP="00366A4F">
            <w:pPr>
              <w:pStyle w:val="NoSpacing"/>
              <w:framePr w:hSpace="0" w:wrap="auto" w:vAnchor="margin" w:hAnchor="text" w:yAlign="inline"/>
            </w:pPr>
            <w:r>
              <w:t>Property</w:t>
            </w:r>
          </w:p>
        </w:tc>
        <w:tc>
          <w:tcPr>
            <w:tcW w:w="4212" w:type="dxa"/>
            <w:shd w:val="clear" w:color="auto" w:fill="00FFFF"/>
          </w:tcPr>
          <w:p w14:paraId="5A881A1B" w14:textId="77777777" w:rsidR="00882108" w:rsidRDefault="00882108" w:rsidP="00366A4F">
            <w:pPr>
              <w:pStyle w:val="NoSpacing"/>
              <w:framePr w:hSpace="0" w:wrap="auto" w:vAnchor="margin" w:hAnchor="text" w:yAlign="inline"/>
            </w:pPr>
            <w:r>
              <w:t>Value</w:t>
            </w:r>
          </w:p>
        </w:tc>
      </w:tr>
      <w:tr w:rsidR="00882108" w14:paraId="7B6CBBE7" w14:textId="77777777" w:rsidTr="00366A4F">
        <w:tc>
          <w:tcPr>
            <w:tcW w:w="2546" w:type="dxa"/>
            <w:vMerge w:val="restart"/>
          </w:tcPr>
          <w:p w14:paraId="696380D1" w14:textId="77777777" w:rsidR="00882108" w:rsidRDefault="00882108" w:rsidP="00366A4F">
            <w:pPr>
              <w:pStyle w:val="NoSpacing"/>
              <w:framePr w:hSpace="0" w:wrap="auto" w:vAnchor="margin" w:hAnchor="text" w:yAlign="inline"/>
            </w:pPr>
            <w:r>
              <w:t>Activity</w:t>
            </w:r>
          </w:p>
        </w:tc>
        <w:tc>
          <w:tcPr>
            <w:tcW w:w="2592" w:type="dxa"/>
          </w:tcPr>
          <w:p w14:paraId="2951CDEF" w14:textId="77777777" w:rsidR="00882108" w:rsidRDefault="00882108" w:rsidP="00366A4F">
            <w:pPr>
              <w:pStyle w:val="NoSpacing"/>
              <w:framePr w:hSpace="0" w:wrap="auto" w:vAnchor="margin" w:hAnchor="text" w:yAlign="inline"/>
            </w:pPr>
            <w:r>
              <w:t>hasSubactivity</w:t>
            </w:r>
          </w:p>
        </w:tc>
        <w:tc>
          <w:tcPr>
            <w:tcW w:w="4212" w:type="dxa"/>
          </w:tcPr>
          <w:p w14:paraId="425614E7" w14:textId="77777777" w:rsidR="00882108" w:rsidRDefault="00882108" w:rsidP="00366A4F">
            <w:pPr>
              <w:pStyle w:val="NoSpacing"/>
              <w:framePr w:hSpace="0" w:wrap="auto" w:vAnchor="margin" w:hAnchor="text" w:yAlign="inline"/>
            </w:pPr>
            <w:r>
              <w:t>only Activity</w:t>
            </w:r>
          </w:p>
        </w:tc>
      </w:tr>
      <w:tr w:rsidR="00882108" w14:paraId="3A2654D2" w14:textId="77777777" w:rsidTr="00366A4F">
        <w:tc>
          <w:tcPr>
            <w:tcW w:w="2546" w:type="dxa"/>
            <w:vMerge/>
          </w:tcPr>
          <w:p w14:paraId="157192E5" w14:textId="77777777" w:rsidR="00882108" w:rsidRDefault="00882108" w:rsidP="00366A4F">
            <w:pPr>
              <w:pStyle w:val="NoSpacing"/>
              <w:framePr w:hSpace="0" w:wrap="auto" w:vAnchor="margin" w:hAnchor="text" w:yAlign="inline"/>
            </w:pPr>
          </w:p>
        </w:tc>
        <w:tc>
          <w:tcPr>
            <w:tcW w:w="2592" w:type="dxa"/>
          </w:tcPr>
          <w:p w14:paraId="411D05FA" w14:textId="77777777" w:rsidR="00882108" w:rsidRDefault="00882108" w:rsidP="00366A4F">
            <w:pPr>
              <w:pStyle w:val="NoSpacing"/>
              <w:framePr w:hSpace="0" w:wrap="auto" w:vAnchor="margin" w:hAnchor="text" w:yAlign="inline"/>
            </w:pPr>
            <w:r>
              <w:t>hasPrecondition</w:t>
            </w:r>
          </w:p>
        </w:tc>
        <w:tc>
          <w:tcPr>
            <w:tcW w:w="4212" w:type="dxa"/>
          </w:tcPr>
          <w:p w14:paraId="117B16CC" w14:textId="77777777" w:rsidR="00882108" w:rsidRDefault="00882108" w:rsidP="00366A4F">
            <w:pPr>
              <w:pStyle w:val="NoSpacing"/>
              <w:framePr w:hSpace="0" w:wrap="auto" w:vAnchor="margin" w:hAnchor="text" w:yAlign="inline"/>
            </w:pPr>
            <w:r>
              <w:t>only State</w:t>
            </w:r>
          </w:p>
        </w:tc>
      </w:tr>
      <w:tr w:rsidR="00882108" w14:paraId="410734E6" w14:textId="77777777" w:rsidTr="00366A4F">
        <w:tc>
          <w:tcPr>
            <w:tcW w:w="2546" w:type="dxa"/>
            <w:vMerge/>
          </w:tcPr>
          <w:p w14:paraId="6B90C56B" w14:textId="77777777" w:rsidR="00882108" w:rsidRDefault="00882108" w:rsidP="00366A4F">
            <w:pPr>
              <w:pStyle w:val="NoSpacing"/>
              <w:framePr w:hSpace="0" w:wrap="auto" w:vAnchor="margin" w:hAnchor="text" w:yAlign="inline"/>
            </w:pPr>
          </w:p>
        </w:tc>
        <w:tc>
          <w:tcPr>
            <w:tcW w:w="2592" w:type="dxa"/>
          </w:tcPr>
          <w:p w14:paraId="2BF27E80" w14:textId="77777777" w:rsidR="00882108" w:rsidRDefault="00882108" w:rsidP="00366A4F">
            <w:pPr>
              <w:pStyle w:val="NoSpacing"/>
              <w:framePr w:hSpace="0" w:wrap="auto" w:vAnchor="margin" w:hAnchor="text" w:yAlign="inline"/>
            </w:pPr>
            <w:r>
              <w:t>enabledBy</w:t>
            </w:r>
          </w:p>
        </w:tc>
        <w:tc>
          <w:tcPr>
            <w:tcW w:w="4212" w:type="dxa"/>
          </w:tcPr>
          <w:p w14:paraId="10EBCC3F" w14:textId="77777777" w:rsidR="00882108" w:rsidRDefault="00882108" w:rsidP="00366A4F">
            <w:pPr>
              <w:pStyle w:val="NoSpacing"/>
              <w:framePr w:hSpace="0" w:wrap="auto" w:vAnchor="margin" w:hAnchor="text" w:yAlign="inline"/>
            </w:pPr>
            <w:r>
              <w:t>only State</w:t>
            </w:r>
          </w:p>
        </w:tc>
      </w:tr>
      <w:tr w:rsidR="00882108" w14:paraId="1E248E2B" w14:textId="77777777" w:rsidTr="00366A4F">
        <w:tc>
          <w:tcPr>
            <w:tcW w:w="2546" w:type="dxa"/>
            <w:vMerge/>
          </w:tcPr>
          <w:p w14:paraId="4C85353E" w14:textId="77777777" w:rsidR="00882108" w:rsidRDefault="00882108" w:rsidP="00366A4F">
            <w:pPr>
              <w:pStyle w:val="NoSpacing"/>
              <w:framePr w:hSpace="0" w:wrap="auto" w:vAnchor="margin" w:hAnchor="text" w:yAlign="inline"/>
            </w:pPr>
          </w:p>
        </w:tc>
        <w:tc>
          <w:tcPr>
            <w:tcW w:w="2592" w:type="dxa"/>
          </w:tcPr>
          <w:p w14:paraId="2D5875A0" w14:textId="77777777" w:rsidR="00882108" w:rsidRDefault="00882108" w:rsidP="00366A4F">
            <w:pPr>
              <w:pStyle w:val="NoSpacing"/>
              <w:framePr w:hSpace="0" w:wrap="auto" w:vAnchor="margin" w:hAnchor="text" w:yAlign="inline"/>
            </w:pPr>
            <w:r>
              <w:t>hasEffect</w:t>
            </w:r>
          </w:p>
        </w:tc>
        <w:tc>
          <w:tcPr>
            <w:tcW w:w="4212" w:type="dxa"/>
          </w:tcPr>
          <w:p w14:paraId="35A53665" w14:textId="77777777" w:rsidR="00882108" w:rsidRDefault="00882108" w:rsidP="00366A4F">
            <w:pPr>
              <w:pStyle w:val="NoSpacing"/>
              <w:framePr w:hSpace="0" w:wrap="auto" w:vAnchor="margin" w:hAnchor="text" w:yAlign="inline"/>
            </w:pPr>
            <w:r>
              <w:t>only State</w:t>
            </w:r>
          </w:p>
        </w:tc>
      </w:tr>
      <w:tr w:rsidR="00882108" w14:paraId="05B85FD9" w14:textId="77777777" w:rsidTr="00366A4F">
        <w:tc>
          <w:tcPr>
            <w:tcW w:w="2546" w:type="dxa"/>
            <w:vMerge/>
          </w:tcPr>
          <w:p w14:paraId="7B6EDA6A" w14:textId="77777777" w:rsidR="00882108" w:rsidRDefault="00882108" w:rsidP="00366A4F">
            <w:pPr>
              <w:pStyle w:val="NoSpacing"/>
              <w:framePr w:hSpace="0" w:wrap="auto" w:vAnchor="margin" w:hAnchor="text" w:yAlign="inline"/>
            </w:pPr>
          </w:p>
        </w:tc>
        <w:tc>
          <w:tcPr>
            <w:tcW w:w="2592" w:type="dxa"/>
          </w:tcPr>
          <w:p w14:paraId="66BE09B2" w14:textId="77777777" w:rsidR="00882108" w:rsidRDefault="00882108" w:rsidP="00366A4F">
            <w:pPr>
              <w:pStyle w:val="NoSpacing"/>
              <w:framePr w:hSpace="0" w:wrap="auto" w:vAnchor="margin" w:hAnchor="text" w:yAlign="inline"/>
            </w:pPr>
            <w:r>
              <w:t>causes</w:t>
            </w:r>
          </w:p>
        </w:tc>
        <w:tc>
          <w:tcPr>
            <w:tcW w:w="4212" w:type="dxa"/>
          </w:tcPr>
          <w:p w14:paraId="2386CECD" w14:textId="77777777" w:rsidR="00882108" w:rsidRDefault="00882108" w:rsidP="00366A4F">
            <w:pPr>
              <w:pStyle w:val="NoSpacing"/>
              <w:framePr w:hSpace="0" w:wrap="auto" w:vAnchor="margin" w:hAnchor="text" w:yAlign="inline"/>
            </w:pPr>
            <w:r>
              <w:t>only State</w:t>
            </w:r>
          </w:p>
        </w:tc>
      </w:tr>
      <w:tr w:rsidR="00882108" w14:paraId="42DA9750" w14:textId="77777777" w:rsidTr="00366A4F">
        <w:tc>
          <w:tcPr>
            <w:tcW w:w="2546" w:type="dxa"/>
            <w:vMerge/>
          </w:tcPr>
          <w:p w14:paraId="0D41C55A" w14:textId="77777777" w:rsidR="00882108" w:rsidRDefault="00882108" w:rsidP="00366A4F">
            <w:pPr>
              <w:pStyle w:val="NoSpacing"/>
              <w:framePr w:hSpace="0" w:wrap="auto" w:vAnchor="margin" w:hAnchor="text" w:yAlign="inline"/>
            </w:pPr>
          </w:p>
        </w:tc>
        <w:tc>
          <w:tcPr>
            <w:tcW w:w="2592" w:type="dxa"/>
          </w:tcPr>
          <w:p w14:paraId="2F3CC60B" w14:textId="77777777" w:rsidR="00882108" w:rsidRDefault="00882108" w:rsidP="00366A4F">
            <w:pPr>
              <w:pStyle w:val="NoSpacing"/>
              <w:framePr w:hSpace="0" w:wrap="auto" w:vAnchor="margin" w:hAnchor="text" w:yAlign="inline"/>
            </w:pPr>
            <w:r>
              <w:t>occursAt</w:t>
            </w:r>
            <w:r>
              <w:tab/>
            </w:r>
          </w:p>
        </w:tc>
        <w:tc>
          <w:tcPr>
            <w:tcW w:w="4212" w:type="dxa"/>
          </w:tcPr>
          <w:p w14:paraId="49865E40" w14:textId="77777777" w:rsidR="00882108" w:rsidRDefault="00882108" w:rsidP="00366A4F">
            <w:pPr>
              <w:pStyle w:val="NoSpacing"/>
              <w:framePr w:hSpace="0" w:wrap="auto" w:vAnchor="margin" w:hAnchor="text" w:yAlign="inline"/>
            </w:pPr>
            <w:r>
              <w:t>some time:Interval</w:t>
            </w:r>
          </w:p>
        </w:tc>
      </w:tr>
      <w:tr w:rsidR="00882108" w14:paraId="51D66F95" w14:textId="77777777" w:rsidTr="00366A4F">
        <w:tc>
          <w:tcPr>
            <w:tcW w:w="2546" w:type="dxa"/>
            <w:vMerge/>
          </w:tcPr>
          <w:p w14:paraId="56EBBEA3" w14:textId="77777777" w:rsidR="00882108" w:rsidRDefault="00882108" w:rsidP="00366A4F">
            <w:pPr>
              <w:pStyle w:val="NoSpacing"/>
              <w:framePr w:hSpace="0" w:wrap="auto" w:vAnchor="margin" w:hAnchor="text" w:yAlign="inline"/>
            </w:pPr>
          </w:p>
        </w:tc>
        <w:tc>
          <w:tcPr>
            <w:tcW w:w="2592" w:type="dxa"/>
          </w:tcPr>
          <w:p w14:paraId="2CFD669B" w14:textId="77777777" w:rsidR="00882108" w:rsidRDefault="00882108" w:rsidP="00366A4F">
            <w:pPr>
              <w:pStyle w:val="NoSpacing"/>
              <w:framePr w:hSpace="0" w:wrap="auto" w:vAnchor="margin" w:hAnchor="text" w:yAlign="inline"/>
            </w:pPr>
            <w:r>
              <w:t>beginOf</w:t>
            </w:r>
          </w:p>
        </w:tc>
        <w:tc>
          <w:tcPr>
            <w:tcW w:w="4212" w:type="dxa"/>
          </w:tcPr>
          <w:p w14:paraId="105617A9" w14:textId="77777777" w:rsidR="00882108" w:rsidRDefault="00882108" w:rsidP="00366A4F">
            <w:pPr>
              <w:pStyle w:val="NoSpacing"/>
              <w:framePr w:hSpace="0" w:wrap="auto" w:vAnchor="margin" w:hAnchor="text" w:yAlign="inline"/>
            </w:pPr>
            <w:r>
              <w:t>some time:Instant</w:t>
            </w:r>
          </w:p>
        </w:tc>
      </w:tr>
      <w:tr w:rsidR="00882108" w14:paraId="0214E349" w14:textId="77777777" w:rsidTr="00366A4F">
        <w:tc>
          <w:tcPr>
            <w:tcW w:w="2546" w:type="dxa"/>
            <w:vMerge/>
          </w:tcPr>
          <w:p w14:paraId="2A838205" w14:textId="77777777" w:rsidR="00882108" w:rsidRDefault="00882108" w:rsidP="00366A4F">
            <w:pPr>
              <w:pStyle w:val="NoSpacing"/>
              <w:framePr w:hSpace="0" w:wrap="auto" w:vAnchor="margin" w:hAnchor="text" w:yAlign="inline"/>
            </w:pPr>
          </w:p>
        </w:tc>
        <w:tc>
          <w:tcPr>
            <w:tcW w:w="2592" w:type="dxa"/>
          </w:tcPr>
          <w:p w14:paraId="121FB9F5" w14:textId="77777777" w:rsidR="00882108" w:rsidRDefault="00882108" w:rsidP="00366A4F">
            <w:pPr>
              <w:pStyle w:val="NoSpacing"/>
              <w:framePr w:hSpace="0" w:wrap="auto" w:vAnchor="margin" w:hAnchor="text" w:yAlign="inline"/>
            </w:pPr>
            <w:r>
              <w:t>endOf</w:t>
            </w:r>
          </w:p>
        </w:tc>
        <w:tc>
          <w:tcPr>
            <w:tcW w:w="4212" w:type="dxa"/>
          </w:tcPr>
          <w:p w14:paraId="662DB20F" w14:textId="77777777" w:rsidR="00882108" w:rsidRDefault="00882108" w:rsidP="00366A4F">
            <w:pPr>
              <w:pStyle w:val="NoSpacing"/>
              <w:framePr w:hSpace="0" w:wrap="auto" w:vAnchor="margin" w:hAnchor="text" w:yAlign="inline"/>
            </w:pPr>
            <w:r>
              <w:t>some time:Instant</w:t>
            </w:r>
          </w:p>
        </w:tc>
      </w:tr>
      <w:tr w:rsidR="00882108" w14:paraId="3DD716D7" w14:textId="77777777" w:rsidTr="00366A4F">
        <w:tc>
          <w:tcPr>
            <w:tcW w:w="2546" w:type="dxa"/>
            <w:vMerge/>
          </w:tcPr>
          <w:p w14:paraId="76602854" w14:textId="77777777" w:rsidR="00882108" w:rsidRDefault="00882108" w:rsidP="00366A4F">
            <w:pPr>
              <w:pStyle w:val="NoSpacing"/>
              <w:framePr w:hSpace="0" w:wrap="auto" w:vAnchor="margin" w:hAnchor="text" w:yAlign="inline"/>
            </w:pPr>
          </w:p>
        </w:tc>
        <w:tc>
          <w:tcPr>
            <w:tcW w:w="2592" w:type="dxa"/>
          </w:tcPr>
          <w:p w14:paraId="61F8234A" w14:textId="59E22F84" w:rsidR="00882108" w:rsidRDefault="00E66689" w:rsidP="00366A4F">
            <w:pPr>
              <w:pStyle w:val="NoSpacing"/>
              <w:framePr w:hSpace="0" w:wrap="auto" w:vAnchor="margin" w:hAnchor="text" w:yAlign="inline"/>
            </w:pPr>
            <w:r>
              <w:t>spatial:</w:t>
            </w:r>
            <w:r w:rsidR="00882108">
              <w:t>hasLocation</w:t>
            </w:r>
          </w:p>
        </w:tc>
        <w:tc>
          <w:tcPr>
            <w:tcW w:w="4212" w:type="dxa"/>
          </w:tcPr>
          <w:p w14:paraId="076EB9B5" w14:textId="7074878D" w:rsidR="00882108" w:rsidRDefault="00882108" w:rsidP="00366A4F">
            <w:pPr>
              <w:pStyle w:val="NoSpacing"/>
              <w:framePr w:hSpace="0" w:wrap="auto" w:vAnchor="margin" w:hAnchor="text" w:yAlign="inline"/>
            </w:pPr>
            <w:r>
              <w:t xml:space="preserve">only </w:t>
            </w:r>
            <w:r w:rsidR="00E66689">
              <w:t>spatial:</w:t>
            </w:r>
            <w:r>
              <w:t>SpatialFeature</w:t>
            </w:r>
          </w:p>
        </w:tc>
      </w:tr>
      <w:tr w:rsidR="00882108" w14:paraId="5A95D0E5" w14:textId="77777777" w:rsidTr="00366A4F">
        <w:tc>
          <w:tcPr>
            <w:tcW w:w="2546" w:type="dxa"/>
            <w:vMerge/>
          </w:tcPr>
          <w:p w14:paraId="7F9417E2" w14:textId="77777777" w:rsidR="00882108" w:rsidRDefault="00882108" w:rsidP="00366A4F">
            <w:pPr>
              <w:pStyle w:val="NoSpacing"/>
              <w:framePr w:hSpace="0" w:wrap="auto" w:vAnchor="margin" w:hAnchor="text" w:yAlign="inline"/>
            </w:pPr>
          </w:p>
        </w:tc>
        <w:tc>
          <w:tcPr>
            <w:tcW w:w="2592" w:type="dxa"/>
          </w:tcPr>
          <w:p w14:paraId="6F653AE0" w14:textId="77777777" w:rsidR="00882108" w:rsidRDefault="00882108" w:rsidP="00366A4F">
            <w:pPr>
              <w:pStyle w:val="NoSpacing"/>
              <w:framePr w:hSpace="0" w:wrap="auto" w:vAnchor="margin" w:hAnchor="text" w:yAlign="inline"/>
            </w:pPr>
            <w:r>
              <w:t>hasParticipant</w:t>
            </w:r>
          </w:p>
        </w:tc>
        <w:tc>
          <w:tcPr>
            <w:tcW w:w="4212" w:type="dxa"/>
          </w:tcPr>
          <w:p w14:paraId="1990944B" w14:textId="77777777" w:rsidR="00882108" w:rsidRDefault="00882108" w:rsidP="00366A4F">
            <w:pPr>
              <w:pStyle w:val="NoSpacing"/>
              <w:framePr w:hSpace="0" w:wrap="auto" w:vAnchor="margin" w:hAnchor="text" w:yAlign="inline"/>
            </w:pPr>
            <w:r>
              <w:t>only change:Manifestation</w:t>
            </w:r>
          </w:p>
        </w:tc>
      </w:tr>
      <w:tr w:rsidR="00882108" w14:paraId="581F9B79" w14:textId="77777777" w:rsidTr="00366A4F">
        <w:tc>
          <w:tcPr>
            <w:tcW w:w="2546" w:type="dxa"/>
            <w:vMerge/>
          </w:tcPr>
          <w:p w14:paraId="407BBE41" w14:textId="77777777" w:rsidR="00882108" w:rsidRDefault="00882108" w:rsidP="00366A4F">
            <w:pPr>
              <w:pStyle w:val="NoSpacing"/>
              <w:framePr w:hSpace="0" w:wrap="auto" w:vAnchor="margin" w:hAnchor="text" w:yAlign="inline"/>
            </w:pPr>
          </w:p>
        </w:tc>
        <w:tc>
          <w:tcPr>
            <w:tcW w:w="2592" w:type="dxa"/>
          </w:tcPr>
          <w:p w14:paraId="663E8E04" w14:textId="77777777" w:rsidR="00882108" w:rsidRPr="00F66192" w:rsidRDefault="00882108" w:rsidP="00366A4F">
            <w:pPr>
              <w:pStyle w:val="NoSpacing"/>
              <w:framePr w:hSpace="0" w:wrap="auto" w:vAnchor="margin" w:hAnchor="text" w:yAlign="inline"/>
            </w:pPr>
            <w:r w:rsidRPr="00F66192">
              <w:t>occursBefore</w:t>
            </w:r>
          </w:p>
        </w:tc>
        <w:tc>
          <w:tcPr>
            <w:tcW w:w="4212" w:type="dxa"/>
          </w:tcPr>
          <w:p w14:paraId="08DB1775" w14:textId="77777777" w:rsidR="00882108" w:rsidRDefault="00882108" w:rsidP="00366A4F">
            <w:pPr>
              <w:pStyle w:val="NoSpacing"/>
              <w:framePr w:hSpace="0" w:wrap="auto" w:vAnchor="margin" w:hAnchor="text" w:yAlign="inline"/>
            </w:pPr>
            <w:r>
              <w:t>only Activity</w:t>
            </w:r>
          </w:p>
        </w:tc>
      </w:tr>
      <w:tr w:rsidR="00882108" w14:paraId="3A7008C2" w14:textId="77777777" w:rsidTr="00366A4F">
        <w:tc>
          <w:tcPr>
            <w:tcW w:w="2546" w:type="dxa"/>
            <w:vMerge/>
          </w:tcPr>
          <w:p w14:paraId="4F9C6518" w14:textId="77777777" w:rsidR="00882108" w:rsidRDefault="00882108" w:rsidP="00366A4F">
            <w:pPr>
              <w:pStyle w:val="NoSpacing"/>
              <w:framePr w:hSpace="0" w:wrap="auto" w:vAnchor="margin" w:hAnchor="text" w:yAlign="inline"/>
            </w:pPr>
          </w:p>
        </w:tc>
        <w:tc>
          <w:tcPr>
            <w:tcW w:w="2592" w:type="dxa"/>
          </w:tcPr>
          <w:p w14:paraId="3DDF3863" w14:textId="77777777" w:rsidR="00882108" w:rsidRPr="00F66192" w:rsidRDefault="00882108" w:rsidP="00366A4F">
            <w:pPr>
              <w:pStyle w:val="NoSpacing"/>
              <w:framePr w:hSpace="0" w:wrap="auto" w:vAnchor="margin" w:hAnchor="text" w:yAlign="inline"/>
            </w:pPr>
            <w:r w:rsidRPr="00F66192">
              <w:t>occursDirectlyBefore</w:t>
            </w:r>
          </w:p>
        </w:tc>
        <w:tc>
          <w:tcPr>
            <w:tcW w:w="4212" w:type="dxa"/>
          </w:tcPr>
          <w:p w14:paraId="378312AB" w14:textId="77777777" w:rsidR="00882108" w:rsidRDefault="00882108" w:rsidP="00366A4F">
            <w:pPr>
              <w:pStyle w:val="NoSpacing"/>
              <w:framePr w:hSpace="0" w:wrap="auto" w:vAnchor="margin" w:hAnchor="text" w:yAlign="inline"/>
            </w:pPr>
            <w:r>
              <w:t>only Activity</w:t>
            </w:r>
          </w:p>
        </w:tc>
      </w:tr>
      <w:tr w:rsidR="00882108" w14:paraId="19583C06" w14:textId="77777777" w:rsidTr="00366A4F">
        <w:tc>
          <w:tcPr>
            <w:tcW w:w="2546" w:type="dxa"/>
            <w:vMerge w:val="restart"/>
          </w:tcPr>
          <w:p w14:paraId="770CBDC2" w14:textId="77777777" w:rsidR="00882108" w:rsidRDefault="00882108" w:rsidP="00366A4F">
            <w:pPr>
              <w:pStyle w:val="NoSpacing"/>
              <w:framePr w:hSpace="0" w:wrap="auto" w:vAnchor="margin" w:hAnchor="text" w:yAlign="inline"/>
            </w:pPr>
            <w:r>
              <w:t>State</w:t>
            </w:r>
          </w:p>
        </w:tc>
        <w:tc>
          <w:tcPr>
            <w:tcW w:w="2592" w:type="dxa"/>
          </w:tcPr>
          <w:p w14:paraId="3ED8C006" w14:textId="77777777" w:rsidR="00882108" w:rsidRDefault="00882108" w:rsidP="00366A4F">
            <w:pPr>
              <w:pStyle w:val="NoSpacing"/>
              <w:framePr w:hSpace="0" w:wrap="auto" w:vAnchor="margin" w:hAnchor="text" w:yAlign="inline"/>
            </w:pPr>
            <w:r>
              <w:t>preconditionOf</w:t>
            </w:r>
          </w:p>
        </w:tc>
        <w:tc>
          <w:tcPr>
            <w:tcW w:w="4212" w:type="dxa"/>
          </w:tcPr>
          <w:p w14:paraId="1C4B8C76" w14:textId="77777777" w:rsidR="00882108" w:rsidRDefault="00882108" w:rsidP="00366A4F">
            <w:pPr>
              <w:pStyle w:val="NoSpacing"/>
              <w:framePr w:hSpace="0" w:wrap="auto" w:vAnchor="margin" w:hAnchor="text" w:yAlign="inline"/>
            </w:pPr>
            <w:r>
              <w:t>only Activity</w:t>
            </w:r>
          </w:p>
        </w:tc>
      </w:tr>
      <w:tr w:rsidR="00882108" w14:paraId="3BFA881A" w14:textId="77777777" w:rsidTr="00366A4F">
        <w:tc>
          <w:tcPr>
            <w:tcW w:w="2546" w:type="dxa"/>
            <w:vMerge/>
          </w:tcPr>
          <w:p w14:paraId="69036BA6" w14:textId="77777777" w:rsidR="00882108" w:rsidRDefault="00882108" w:rsidP="00366A4F">
            <w:pPr>
              <w:pStyle w:val="NoSpacing"/>
              <w:framePr w:hSpace="0" w:wrap="auto" w:vAnchor="margin" w:hAnchor="text" w:yAlign="inline"/>
            </w:pPr>
          </w:p>
        </w:tc>
        <w:tc>
          <w:tcPr>
            <w:tcW w:w="2592" w:type="dxa"/>
          </w:tcPr>
          <w:p w14:paraId="4345A55B" w14:textId="77777777" w:rsidR="00882108" w:rsidRDefault="00882108" w:rsidP="00366A4F">
            <w:pPr>
              <w:pStyle w:val="NoSpacing"/>
              <w:framePr w:hSpace="0" w:wrap="auto" w:vAnchor="margin" w:hAnchor="text" w:yAlign="inline"/>
            </w:pPr>
            <w:r>
              <w:t>enables</w:t>
            </w:r>
          </w:p>
        </w:tc>
        <w:tc>
          <w:tcPr>
            <w:tcW w:w="4212" w:type="dxa"/>
          </w:tcPr>
          <w:p w14:paraId="61E57D08" w14:textId="77777777" w:rsidR="00882108" w:rsidRDefault="00882108" w:rsidP="00366A4F">
            <w:pPr>
              <w:pStyle w:val="NoSpacing"/>
              <w:framePr w:hSpace="0" w:wrap="auto" w:vAnchor="margin" w:hAnchor="text" w:yAlign="inline"/>
            </w:pPr>
            <w:r>
              <w:t>only Activity</w:t>
            </w:r>
          </w:p>
        </w:tc>
      </w:tr>
      <w:tr w:rsidR="00882108" w14:paraId="347C661C" w14:textId="77777777" w:rsidTr="00366A4F">
        <w:tc>
          <w:tcPr>
            <w:tcW w:w="2546" w:type="dxa"/>
            <w:vMerge/>
          </w:tcPr>
          <w:p w14:paraId="15443260" w14:textId="77777777" w:rsidR="00882108" w:rsidRDefault="00882108" w:rsidP="00366A4F">
            <w:pPr>
              <w:pStyle w:val="NoSpacing"/>
              <w:framePr w:hSpace="0" w:wrap="auto" w:vAnchor="margin" w:hAnchor="text" w:yAlign="inline"/>
            </w:pPr>
          </w:p>
        </w:tc>
        <w:tc>
          <w:tcPr>
            <w:tcW w:w="2592" w:type="dxa"/>
          </w:tcPr>
          <w:p w14:paraId="744D5A0C" w14:textId="77777777" w:rsidR="00882108" w:rsidRDefault="00882108" w:rsidP="00366A4F">
            <w:pPr>
              <w:pStyle w:val="NoSpacing"/>
              <w:framePr w:hSpace="0" w:wrap="auto" w:vAnchor="margin" w:hAnchor="text" w:yAlign="inline"/>
            </w:pPr>
            <w:r>
              <w:t>effectOf</w:t>
            </w:r>
          </w:p>
        </w:tc>
        <w:tc>
          <w:tcPr>
            <w:tcW w:w="4212" w:type="dxa"/>
          </w:tcPr>
          <w:p w14:paraId="56848202" w14:textId="77777777" w:rsidR="00882108" w:rsidRDefault="00882108" w:rsidP="00366A4F">
            <w:pPr>
              <w:pStyle w:val="NoSpacing"/>
              <w:framePr w:hSpace="0" w:wrap="auto" w:vAnchor="margin" w:hAnchor="text" w:yAlign="inline"/>
            </w:pPr>
            <w:r>
              <w:t>only Activity</w:t>
            </w:r>
          </w:p>
        </w:tc>
      </w:tr>
      <w:tr w:rsidR="00882108" w14:paraId="61D7BD61" w14:textId="77777777" w:rsidTr="00366A4F">
        <w:tc>
          <w:tcPr>
            <w:tcW w:w="2546" w:type="dxa"/>
            <w:vMerge/>
          </w:tcPr>
          <w:p w14:paraId="236622C8" w14:textId="77777777" w:rsidR="00882108" w:rsidRDefault="00882108" w:rsidP="00366A4F">
            <w:pPr>
              <w:pStyle w:val="NoSpacing"/>
              <w:framePr w:hSpace="0" w:wrap="auto" w:vAnchor="margin" w:hAnchor="text" w:yAlign="inline"/>
            </w:pPr>
          </w:p>
        </w:tc>
        <w:tc>
          <w:tcPr>
            <w:tcW w:w="2592" w:type="dxa"/>
          </w:tcPr>
          <w:p w14:paraId="205107A2" w14:textId="77777777" w:rsidR="00882108" w:rsidRDefault="00882108" w:rsidP="00366A4F">
            <w:pPr>
              <w:pStyle w:val="NoSpacing"/>
              <w:framePr w:hSpace="0" w:wrap="auto" w:vAnchor="margin" w:hAnchor="text" w:yAlign="inline"/>
            </w:pPr>
            <w:r>
              <w:t>causedBy</w:t>
            </w:r>
          </w:p>
        </w:tc>
        <w:tc>
          <w:tcPr>
            <w:tcW w:w="4212" w:type="dxa"/>
          </w:tcPr>
          <w:p w14:paraId="5F9E956F" w14:textId="77777777" w:rsidR="00882108" w:rsidRDefault="00882108" w:rsidP="00366A4F">
            <w:pPr>
              <w:pStyle w:val="NoSpacing"/>
              <w:framePr w:hSpace="0" w:wrap="auto" w:vAnchor="margin" w:hAnchor="text" w:yAlign="inline"/>
            </w:pPr>
            <w:r>
              <w:t>only Activity</w:t>
            </w:r>
          </w:p>
        </w:tc>
      </w:tr>
      <w:tr w:rsidR="00882108" w14:paraId="0E0144A9" w14:textId="77777777" w:rsidTr="00366A4F">
        <w:tc>
          <w:tcPr>
            <w:tcW w:w="2546" w:type="dxa"/>
            <w:vMerge/>
          </w:tcPr>
          <w:p w14:paraId="2C892E52" w14:textId="77777777" w:rsidR="00882108" w:rsidRDefault="00882108" w:rsidP="00366A4F">
            <w:pPr>
              <w:pStyle w:val="NoSpacing"/>
              <w:framePr w:hSpace="0" w:wrap="auto" w:vAnchor="margin" w:hAnchor="text" w:yAlign="inline"/>
            </w:pPr>
          </w:p>
        </w:tc>
        <w:tc>
          <w:tcPr>
            <w:tcW w:w="2592" w:type="dxa"/>
          </w:tcPr>
          <w:p w14:paraId="25C2D1D6" w14:textId="77777777" w:rsidR="00882108" w:rsidRDefault="00882108" w:rsidP="00366A4F">
            <w:pPr>
              <w:pStyle w:val="NoSpacing"/>
              <w:framePr w:hSpace="0" w:wrap="auto" w:vAnchor="margin" w:hAnchor="text" w:yAlign="inline"/>
            </w:pPr>
            <w:r>
              <w:t>achievedAt</w:t>
            </w:r>
          </w:p>
        </w:tc>
        <w:tc>
          <w:tcPr>
            <w:tcW w:w="4212" w:type="dxa"/>
          </w:tcPr>
          <w:p w14:paraId="3DF8D49C" w14:textId="77777777" w:rsidR="00882108" w:rsidRDefault="00882108" w:rsidP="00366A4F">
            <w:pPr>
              <w:pStyle w:val="NoSpacing"/>
              <w:framePr w:hSpace="0" w:wrap="auto" w:vAnchor="margin" w:hAnchor="text" w:yAlign="inline"/>
            </w:pPr>
            <w:r>
              <w:t>only time:TemporalEntity</w:t>
            </w:r>
          </w:p>
        </w:tc>
      </w:tr>
      <w:tr w:rsidR="00882108" w14:paraId="08E408E9" w14:textId="77777777" w:rsidTr="00366A4F">
        <w:tc>
          <w:tcPr>
            <w:tcW w:w="2546" w:type="dxa"/>
            <w:vMerge w:val="restart"/>
          </w:tcPr>
          <w:p w14:paraId="61B3AEA8" w14:textId="77777777" w:rsidR="00882108" w:rsidRDefault="00882108" w:rsidP="00366A4F">
            <w:pPr>
              <w:pStyle w:val="NoSpacing"/>
              <w:framePr w:hSpace="0" w:wrap="auto" w:vAnchor="margin" w:hAnchor="text" w:yAlign="inline"/>
            </w:pPr>
            <w:r>
              <w:lastRenderedPageBreak/>
              <w:t>TerminalState</w:t>
            </w:r>
          </w:p>
        </w:tc>
        <w:tc>
          <w:tcPr>
            <w:tcW w:w="2592" w:type="dxa"/>
          </w:tcPr>
          <w:p w14:paraId="454043C4" w14:textId="77777777" w:rsidR="00882108" w:rsidRDefault="00882108" w:rsidP="00366A4F">
            <w:pPr>
              <w:pStyle w:val="NoSpacing"/>
              <w:framePr w:hSpace="0" w:wrap="auto" w:vAnchor="margin" w:hAnchor="text" w:yAlign="inline"/>
            </w:pPr>
            <w:r>
              <w:t>subClassOf</w:t>
            </w:r>
          </w:p>
        </w:tc>
        <w:tc>
          <w:tcPr>
            <w:tcW w:w="4212" w:type="dxa"/>
          </w:tcPr>
          <w:p w14:paraId="4D747CC9" w14:textId="77777777" w:rsidR="00882108" w:rsidRDefault="00882108" w:rsidP="00366A4F">
            <w:pPr>
              <w:pStyle w:val="NoSpacing"/>
              <w:framePr w:hSpace="0" w:wrap="auto" w:vAnchor="margin" w:hAnchor="text" w:yAlign="inline"/>
            </w:pPr>
            <w:r>
              <w:t>State</w:t>
            </w:r>
          </w:p>
        </w:tc>
      </w:tr>
      <w:tr w:rsidR="00882108" w14:paraId="2FDE383C" w14:textId="77777777" w:rsidTr="00366A4F">
        <w:tc>
          <w:tcPr>
            <w:tcW w:w="2546" w:type="dxa"/>
            <w:vMerge/>
          </w:tcPr>
          <w:p w14:paraId="2F36769D" w14:textId="77777777" w:rsidR="00882108" w:rsidRDefault="00882108" w:rsidP="00366A4F">
            <w:pPr>
              <w:pStyle w:val="NoSpacing"/>
              <w:framePr w:hSpace="0" w:wrap="auto" w:vAnchor="margin" w:hAnchor="text" w:yAlign="inline"/>
            </w:pPr>
          </w:p>
        </w:tc>
        <w:tc>
          <w:tcPr>
            <w:tcW w:w="2592" w:type="dxa"/>
          </w:tcPr>
          <w:p w14:paraId="57711FB4" w14:textId="77777777" w:rsidR="00882108" w:rsidRDefault="00882108" w:rsidP="00366A4F">
            <w:pPr>
              <w:pStyle w:val="NoSpacing"/>
              <w:framePr w:hSpace="0" w:wrap="auto" w:vAnchor="margin" w:hAnchor="text" w:yAlign="inline"/>
            </w:pPr>
            <w:r>
              <w:t>disjointWith</w:t>
            </w:r>
          </w:p>
        </w:tc>
        <w:tc>
          <w:tcPr>
            <w:tcW w:w="4212" w:type="dxa"/>
          </w:tcPr>
          <w:p w14:paraId="29DA1ED9" w14:textId="77777777" w:rsidR="00882108" w:rsidRDefault="00882108" w:rsidP="00366A4F">
            <w:pPr>
              <w:pStyle w:val="NoSpacing"/>
              <w:framePr w:hSpace="0" w:wrap="auto" w:vAnchor="margin" w:hAnchor="text" w:yAlign="inline"/>
            </w:pPr>
            <w:r>
              <w:t>NonTerminalState</w:t>
            </w:r>
          </w:p>
        </w:tc>
      </w:tr>
      <w:tr w:rsidR="00882108" w14:paraId="61A2CBBC" w14:textId="77777777" w:rsidTr="00366A4F">
        <w:tc>
          <w:tcPr>
            <w:tcW w:w="2546" w:type="dxa"/>
            <w:vMerge/>
          </w:tcPr>
          <w:p w14:paraId="7B20219F" w14:textId="77777777" w:rsidR="00882108" w:rsidRDefault="00882108" w:rsidP="00366A4F">
            <w:pPr>
              <w:pStyle w:val="NoSpacing"/>
              <w:framePr w:hSpace="0" w:wrap="auto" w:vAnchor="margin" w:hAnchor="text" w:yAlign="inline"/>
            </w:pPr>
          </w:p>
        </w:tc>
        <w:tc>
          <w:tcPr>
            <w:tcW w:w="2592" w:type="dxa"/>
          </w:tcPr>
          <w:p w14:paraId="1AB6CA13" w14:textId="77777777" w:rsidR="00882108" w:rsidRDefault="00882108" w:rsidP="00366A4F">
            <w:pPr>
              <w:pStyle w:val="NoSpacing"/>
              <w:framePr w:hSpace="0" w:wrap="auto" w:vAnchor="margin" w:hAnchor="text" w:yAlign="inline"/>
            </w:pPr>
            <w:r>
              <w:t>subClassOf</w:t>
            </w:r>
          </w:p>
        </w:tc>
        <w:tc>
          <w:tcPr>
            <w:tcW w:w="4212" w:type="dxa"/>
          </w:tcPr>
          <w:p w14:paraId="7172F15F" w14:textId="77777777" w:rsidR="00882108" w:rsidRDefault="00882108" w:rsidP="00366A4F">
            <w:pPr>
              <w:pStyle w:val="NoSpacing"/>
              <w:framePr w:hSpace="0" w:wrap="auto" w:vAnchor="margin" w:hAnchor="text" w:yAlign="inline"/>
            </w:pPr>
            <w:r>
              <w:t>change:Manifestation and (preconditionOf some Activity or effectOf some Activity)</w:t>
            </w:r>
          </w:p>
        </w:tc>
      </w:tr>
      <w:tr w:rsidR="00882108" w14:paraId="4952F578" w14:textId="77777777" w:rsidTr="00366A4F">
        <w:tc>
          <w:tcPr>
            <w:tcW w:w="2546" w:type="dxa"/>
            <w:vMerge/>
          </w:tcPr>
          <w:p w14:paraId="3D6EDFD0" w14:textId="77777777" w:rsidR="00882108" w:rsidRDefault="00882108" w:rsidP="00366A4F">
            <w:pPr>
              <w:pStyle w:val="NoSpacing"/>
              <w:framePr w:hSpace="0" w:wrap="auto" w:vAnchor="margin" w:hAnchor="text" w:yAlign="inline"/>
            </w:pPr>
          </w:p>
        </w:tc>
        <w:tc>
          <w:tcPr>
            <w:tcW w:w="2592" w:type="dxa"/>
          </w:tcPr>
          <w:p w14:paraId="618CF358" w14:textId="77777777" w:rsidR="00882108" w:rsidRDefault="00882108" w:rsidP="00366A4F">
            <w:pPr>
              <w:pStyle w:val="NoSpacing"/>
              <w:framePr w:hSpace="0" w:wrap="auto" w:vAnchor="margin" w:hAnchor="text" w:yAlign="inline"/>
            </w:pPr>
            <w:r>
              <w:t>hasDecomp</w:t>
            </w:r>
          </w:p>
        </w:tc>
        <w:tc>
          <w:tcPr>
            <w:tcW w:w="4212" w:type="dxa"/>
          </w:tcPr>
          <w:p w14:paraId="77606D6D" w14:textId="77777777" w:rsidR="00882108" w:rsidRDefault="00882108" w:rsidP="00366A4F">
            <w:pPr>
              <w:pStyle w:val="NoSpacing"/>
              <w:framePr w:hSpace="0" w:wrap="auto" w:vAnchor="margin" w:hAnchor="text" w:yAlign="inline"/>
            </w:pPr>
            <w:r>
              <w:t>exactly 0 StateType</w:t>
            </w:r>
          </w:p>
        </w:tc>
      </w:tr>
      <w:tr w:rsidR="00882108" w14:paraId="21289EE7" w14:textId="77777777" w:rsidTr="00366A4F">
        <w:tc>
          <w:tcPr>
            <w:tcW w:w="2546" w:type="dxa"/>
            <w:vMerge w:val="restart"/>
          </w:tcPr>
          <w:p w14:paraId="0E9FD4A3" w14:textId="77777777" w:rsidR="00882108" w:rsidRDefault="00882108" w:rsidP="00366A4F">
            <w:pPr>
              <w:pStyle w:val="NoSpacing"/>
              <w:framePr w:hSpace="0" w:wrap="auto" w:vAnchor="margin" w:hAnchor="text" w:yAlign="inline"/>
            </w:pPr>
            <w:r>
              <w:t>NonTerminalState</w:t>
            </w:r>
          </w:p>
        </w:tc>
        <w:tc>
          <w:tcPr>
            <w:tcW w:w="2592" w:type="dxa"/>
          </w:tcPr>
          <w:p w14:paraId="24AD351A" w14:textId="77777777" w:rsidR="00882108" w:rsidRDefault="00882108" w:rsidP="00366A4F">
            <w:pPr>
              <w:pStyle w:val="NoSpacing"/>
              <w:framePr w:hSpace="0" w:wrap="auto" w:vAnchor="margin" w:hAnchor="text" w:yAlign="inline"/>
            </w:pPr>
            <w:r>
              <w:t>subClassOf</w:t>
            </w:r>
          </w:p>
        </w:tc>
        <w:tc>
          <w:tcPr>
            <w:tcW w:w="4212" w:type="dxa"/>
          </w:tcPr>
          <w:p w14:paraId="23DAEFA7" w14:textId="77777777" w:rsidR="00882108" w:rsidRDefault="00882108" w:rsidP="00366A4F">
            <w:pPr>
              <w:pStyle w:val="NoSpacing"/>
              <w:framePr w:hSpace="0" w:wrap="auto" w:vAnchor="margin" w:hAnchor="text" w:yAlign="inline"/>
            </w:pPr>
            <w:r>
              <w:t>State</w:t>
            </w:r>
          </w:p>
        </w:tc>
      </w:tr>
      <w:tr w:rsidR="00882108" w14:paraId="5540CF6E" w14:textId="77777777" w:rsidTr="00366A4F">
        <w:tc>
          <w:tcPr>
            <w:tcW w:w="2546" w:type="dxa"/>
            <w:vMerge/>
          </w:tcPr>
          <w:p w14:paraId="2E64D777" w14:textId="77777777" w:rsidR="00882108" w:rsidRDefault="00882108" w:rsidP="00366A4F">
            <w:pPr>
              <w:pStyle w:val="NoSpacing"/>
              <w:framePr w:hSpace="0" w:wrap="auto" w:vAnchor="margin" w:hAnchor="text" w:yAlign="inline"/>
            </w:pPr>
          </w:p>
        </w:tc>
        <w:tc>
          <w:tcPr>
            <w:tcW w:w="2592" w:type="dxa"/>
          </w:tcPr>
          <w:p w14:paraId="6DAAB802" w14:textId="77777777" w:rsidR="00882108" w:rsidRDefault="00882108" w:rsidP="00366A4F">
            <w:pPr>
              <w:pStyle w:val="NoSpacing"/>
              <w:framePr w:hSpace="0" w:wrap="auto" w:vAnchor="margin" w:hAnchor="text" w:yAlign="inline"/>
            </w:pPr>
            <w:r>
              <w:t>disjointWtih</w:t>
            </w:r>
          </w:p>
        </w:tc>
        <w:tc>
          <w:tcPr>
            <w:tcW w:w="4212" w:type="dxa"/>
          </w:tcPr>
          <w:p w14:paraId="49622561" w14:textId="77777777" w:rsidR="00882108" w:rsidRDefault="00882108" w:rsidP="00366A4F">
            <w:pPr>
              <w:pStyle w:val="NoSpacing"/>
              <w:framePr w:hSpace="0" w:wrap="auto" w:vAnchor="margin" w:hAnchor="text" w:yAlign="inline"/>
            </w:pPr>
            <w:r>
              <w:t>TerminalState</w:t>
            </w:r>
          </w:p>
        </w:tc>
      </w:tr>
      <w:tr w:rsidR="00882108" w14:paraId="21215627" w14:textId="77777777" w:rsidTr="00366A4F">
        <w:tc>
          <w:tcPr>
            <w:tcW w:w="2546" w:type="dxa"/>
            <w:vMerge/>
          </w:tcPr>
          <w:p w14:paraId="32629CF5" w14:textId="77777777" w:rsidR="00882108" w:rsidRDefault="00882108" w:rsidP="00366A4F">
            <w:pPr>
              <w:pStyle w:val="NoSpacing"/>
              <w:framePr w:hSpace="0" w:wrap="auto" w:vAnchor="margin" w:hAnchor="text" w:yAlign="inline"/>
            </w:pPr>
          </w:p>
        </w:tc>
        <w:tc>
          <w:tcPr>
            <w:tcW w:w="2592" w:type="dxa"/>
          </w:tcPr>
          <w:p w14:paraId="0C2C2F5C" w14:textId="77777777" w:rsidR="00882108" w:rsidRDefault="00882108" w:rsidP="00366A4F">
            <w:pPr>
              <w:pStyle w:val="NoSpacing"/>
              <w:framePr w:hSpace="0" w:wrap="auto" w:vAnchor="margin" w:hAnchor="text" w:yAlign="inline"/>
            </w:pPr>
            <w:r>
              <w:t>hasDecomp</w:t>
            </w:r>
          </w:p>
        </w:tc>
        <w:tc>
          <w:tcPr>
            <w:tcW w:w="4212" w:type="dxa"/>
          </w:tcPr>
          <w:p w14:paraId="1621936C" w14:textId="77777777" w:rsidR="00882108" w:rsidRDefault="00882108" w:rsidP="00366A4F">
            <w:pPr>
              <w:pStyle w:val="NoSpacing"/>
              <w:framePr w:hSpace="0" w:wrap="auto" w:vAnchor="margin" w:hAnchor="text" w:yAlign="inline"/>
            </w:pPr>
            <w:r>
              <w:t>only State and min 2 State</w:t>
            </w:r>
          </w:p>
        </w:tc>
      </w:tr>
      <w:tr w:rsidR="00882108" w14:paraId="7F355DAF" w14:textId="77777777" w:rsidTr="00366A4F">
        <w:tc>
          <w:tcPr>
            <w:tcW w:w="2546" w:type="dxa"/>
            <w:vMerge/>
          </w:tcPr>
          <w:p w14:paraId="16F2C753" w14:textId="77777777" w:rsidR="00882108" w:rsidRDefault="00882108" w:rsidP="00366A4F">
            <w:pPr>
              <w:pStyle w:val="NoSpacing"/>
              <w:framePr w:hSpace="0" w:wrap="auto" w:vAnchor="margin" w:hAnchor="text" w:yAlign="inline"/>
            </w:pPr>
          </w:p>
        </w:tc>
        <w:tc>
          <w:tcPr>
            <w:tcW w:w="2592" w:type="dxa"/>
          </w:tcPr>
          <w:p w14:paraId="7AD5749E" w14:textId="77777777" w:rsidR="00882108" w:rsidRDefault="00882108" w:rsidP="00366A4F">
            <w:pPr>
              <w:pStyle w:val="NoSpacing"/>
              <w:framePr w:hSpace="0" w:wrap="auto" w:vAnchor="margin" w:hAnchor="text" w:yAlign="inline"/>
            </w:pPr>
            <w:r>
              <w:t>hasSubstate</w:t>
            </w:r>
          </w:p>
        </w:tc>
        <w:tc>
          <w:tcPr>
            <w:tcW w:w="4212" w:type="dxa"/>
          </w:tcPr>
          <w:p w14:paraId="69E7DDD0" w14:textId="77777777" w:rsidR="00882108" w:rsidRDefault="00882108" w:rsidP="00366A4F">
            <w:pPr>
              <w:pStyle w:val="NoSpacing"/>
              <w:framePr w:hSpace="0" w:wrap="auto" w:vAnchor="margin" w:hAnchor="text" w:yAlign="inline"/>
            </w:pPr>
            <w:r>
              <w:t>only State</w:t>
            </w:r>
          </w:p>
        </w:tc>
      </w:tr>
      <w:tr w:rsidR="00882108" w14:paraId="3A7D34FF" w14:textId="77777777" w:rsidTr="00366A4F">
        <w:tc>
          <w:tcPr>
            <w:tcW w:w="2546" w:type="dxa"/>
            <w:vMerge w:val="restart"/>
          </w:tcPr>
          <w:p w14:paraId="3D57FCB5" w14:textId="77777777" w:rsidR="00882108" w:rsidRDefault="00882108" w:rsidP="00366A4F">
            <w:pPr>
              <w:pStyle w:val="NoSpacing"/>
              <w:framePr w:hSpace="0" w:wrap="auto" w:vAnchor="margin" w:hAnchor="text" w:yAlign="inline"/>
            </w:pPr>
            <w:r>
              <w:t>ConjunctiveState</w:t>
            </w:r>
          </w:p>
        </w:tc>
        <w:tc>
          <w:tcPr>
            <w:tcW w:w="2592" w:type="dxa"/>
          </w:tcPr>
          <w:p w14:paraId="73868896" w14:textId="77777777" w:rsidR="00882108" w:rsidRDefault="00882108" w:rsidP="00366A4F">
            <w:pPr>
              <w:pStyle w:val="NoSpacing"/>
              <w:framePr w:hSpace="0" w:wrap="auto" w:vAnchor="margin" w:hAnchor="text" w:yAlign="inline"/>
            </w:pPr>
            <w:r>
              <w:t>subClassOf</w:t>
            </w:r>
          </w:p>
        </w:tc>
        <w:tc>
          <w:tcPr>
            <w:tcW w:w="4212" w:type="dxa"/>
          </w:tcPr>
          <w:p w14:paraId="0B32E4B9" w14:textId="77777777" w:rsidR="00882108" w:rsidRDefault="00882108" w:rsidP="00366A4F">
            <w:pPr>
              <w:pStyle w:val="NoSpacing"/>
              <w:framePr w:hSpace="0" w:wrap="auto" w:vAnchor="margin" w:hAnchor="text" w:yAlign="inline"/>
            </w:pPr>
            <w:r>
              <w:t>NonTerminalState</w:t>
            </w:r>
          </w:p>
        </w:tc>
      </w:tr>
      <w:tr w:rsidR="00882108" w14:paraId="10FC28E1" w14:textId="77777777" w:rsidTr="00366A4F">
        <w:tc>
          <w:tcPr>
            <w:tcW w:w="2546" w:type="dxa"/>
            <w:vMerge/>
          </w:tcPr>
          <w:p w14:paraId="7066DF6B" w14:textId="77777777" w:rsidR="00882108" w:rsidRDefault="00882108" w:rsidP="00366A4F">
            <w:pPr>
              <w:pStyle w:val="NoSpacing"/>
              <w:framePr w:hSpace="0" w:wrap="auto" w:vAnchor="margin" w:hAnchor="text" w:yAlign="inline"/>
            </w:pPr>
          </w:p>
        </w:tc>
        <w:tc>
          <w:tcPr>
            <w:tcW w:w="2592" w:type="dxa"/>
          </w:tcPr>
          <w:p w14:paraId="35960255" w14:textId="77777777" w:rsidR="00882108" w:rsidRDefault="00882108" w:rsidP="00366A4F">
            <w:pPr>
              <w:pStyle w:val="NoSpacing"/>
              <w:framePr w:hSpace="0" w:wrap="auto" w:vAnchor="margin" w:hAnchor="text" w:yAlign="inline"/>
            </w:pPr>
            <w:r>
              <w:t>disjointWith</w:t>
            </w:r>
          </w:p>
        </w:tc>
        <w:tc>
          <w:tcPr>
            <w:tcW w:w="4212" w:type="dxa"/>
          </w:tcPr>
          <w:p w14:paraId="56E45776" w14:textId="77777777" w:rsidR="00882108" w:rsidRDefault="00882108" w:rsidP="00366A4F">
            <w:pPr>
              <w:pStyle w:val="NoSpacing"/>
              <w:framePr w:hSpace="0" w:wrap="auto" w:vAnchor="margin" w:hAnchor="text" w:yAlign="inline"/>
            </w:pPr>
            <w:r>
              <w:t>DisjunctiveState</w:t>
            </w:r>
          </w:p>
        </w:tc>
      </w:tr>
      <w:tr w:rsidR="00882108" w14:paraId="030554EF" w14:textId="77777777" w:rsidTr="00366A4F">
        <w:tc>
          <w:tcPr>
            <w:tcW w:w="2546" w:type="dxa"/>
            <w:vMerge w:val="restart"/>
          </w:tcPr>
          <w:p w14:paraId="34B8FF81" w14:textId="77777777" w:rsidR="00882108" w:rsidRDefault="00882108" w:rsidP="00366A4F">
            <w:pPr>
              <w:pStyle w:val="NoSpacing"/>
              <w:framePr w:hSpace="0" w:wrap="auto" w:vAnchor="margin" w:hAnchor="text" w:yAlign="inline"/>
            </w:pPr>
            <w:r>
              <w:t>DisjunctiveState</w:t>
            </w:r>
          </w:p>
        </w:tc>
        <w:tc>
          <w:tcPr>
            <w:tcW w:w="2592" w:type="dxa"/>
          </w:tcPr>
          <w:p w14:paraId="382EC172" w14:textId="77777777" w:rsidR="00882108" w:rsidRDefault="00882108" w:rsidP="00366A4F">
            <w:pPr>
              <w:pStyle w:val="NoSpacing"/>
              <w:framePr w:hSpace="0" w:wrap="auto" w:vAnchor="margin" w:hAnchor="text" w:yAlign="inline"/>
            </w:pPr>
            <w:r>
              <w:t>subClassOf</w:t>
            </w:r>
          </w:p>
        </w:tc>
        <w:tc>
          <w:tcPr>
            <w:tcW w:w="4212" w:type="dxa"/>
          </w:tcPr>
          <w:p w14:paraId="74BFF420" w14:textId="77777777" w:rsidR="00882108" w:rsidRDefault="00882108" w:rsidP="00366A4F">
            <w:pPr>
              <w:pStyle w:val="NoSpacing"/>
              <w:framePr w:hSpace="0" w:wrap="auto" w:vAnchor="margin" w:hAnchor="text" w:yAlign="inline"/>
            </w:pPr>
            <w:r>
              <w:t>NonTerminalState</w:t>
            </w:r>
          </w:p>
        </w:tc>
      </w:tr>
      <w:tr w:rsidR="00882108" w14:paraId="442A3979" w14:textId="77777777" w:rsidTr="00366A4F">
        <w:tc>
          <w:tcPr>
            <w:tcW w:w="2546" w:type="dxa"/>
            <w:vMerge/>
          </w:tcPr>
          <w:p w14:paraId="7E97F81D" w14:textId="77777777" w:rsidR="00882108" w:rsidRDefault="00882108" w:rsidP="00366A4F">
            <w:pPr>
              <w:pStyle w:val="NoSpacing"/>
              <w:framePr w:hSpace="0" w:wrap="auto" w:vAnchor="margin" w:hAnchor="text" w:yAlign="inline"/>
            </w:pPr>
          </w:p>
        </w:tc>
        <w:tc>
          <w:tcPr>
            <w:tcW w:w="2592" w:type="dxa"/>
          </w:tcPr>
          <w:p w14:paraId="27165F95" w14:textId="77777777" w:rsidR="00882108" w:rsidRDefault="00882108" w:rsidP="00366A4F">
            <w:pPr>
              <w:pStyle w:val="NoSpacing"/>
              <w:framePr w:hSpace="0" w:wrap="auto" w:vAnchor="margin" w:hAnchor="text" w:yAlign="inline"/>
            </w:pPr>
            <w:r>
              <w:t>disjointWith</w:t>
            </w:r>
          </w:p>
        </w:tc>
        <w:tc>
          <w:tcPr>
            <w:tcW w:w="4212" w:type="dxa"/>
          </w:tcPr>
          <w:p w14:paraId="205DA907" w14:textId="77777777" w:rsidR="00882108" w:rsidRDefault="00882108" w:rsidP="00366A4F">
            <w:pPr>
              <w:pStyle w:val="NoSpacing"/>
              <w:framePr w:hSpace="0" w:wrap="auto" w:vAnchor="margin" w:hAnchor="text" w:yAlign="inline"/>
            </w:pPr>
            <w:r>
              <w:t>ConjunctiveState</w:t>
            </w:r>
          </w:p>
        </w:tc>
      </w:tr>
    </w:tbl>
    <w:p w14:paraId="22EBBF2F" w14:textId="77777777" w:rsidR="00882108" w:rsidRDefault="00882108" w:rsidP="00882108"/>
    <w:p w14:paraId="49123AF3" w14:textId="77777777" w:rsidR="00882108" w:rsidRDefault="00882108" w:rsidP="00882108">
      <w:pPr>
        <w:keepNext/>
      </w:pPr>
      <w:r w:rsidRPr="007F7E71">
        <w:rPr>
          <w:noProof/>
        </w:rPr>
        <w:drawing>
          <wp:inline distT="0" distB="0" distL="0" distR="0" wp14:anchorId="2AA2C1C1" wp14:editId="24432E5A">
            <wp:extent cx="3385996" cy="2663216"/>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875" cy="2674132"/>
                    </a:xfrm>
                    <a:prstGeom prst="rect">
                      <a:avLst/>
                    </a:prstGeom>
                  </pic:spPr>
                </pic:pic>
              </a:graphicData>
            </a:graphic>
          </wp:inline>
        </w:drawing>
      </w:r>
    </w:p>
    <w:p w14:paraId="5B6C640D" w14:textId="74735363" w:rsidR="00882108" w:rsidRPr="007F7E71" w:rsidRDefault="00882108" w:rsidP="00882108">
      <w:pPr>
        <w:pStyle w:val="Caption"/>
        <w:spacing w:after="120"/>
        <w:rPr>
          <w:lang w:val="en-CA"/>
        </w:rPr>
      </w:pPr>
      <w:bookmarkStart w:id="94" w:name="_Ref15389805"/>
      <w:r>
        <w:t xml:space="preserve">Figure </w:t>
      </w:r>
      <w:fldSimple w:instr=" SEQ Figure \* ARABIC ">
        <w:r w:rsidR="003D53CD">
          <w:rPr>
            <w:noProof/>
          </w:rPr>
          <w:t>7</w:t>
        </w:r>
      </w:fldSimple>
      <w:bookmarkEnd w:id="94"/>
      <w:r>
        <w:t>: Relationship between key classes in the Activity Ontology</w:t>
      </w:r>
    </w:p>
    <w:p w14:paraId="68473683" w14:textId="77777777" w:rsidR="00882108" w:rsidRPr="002C23A9" w:rsidRDefault="00882108" w:rsidP="00FE13B1">
      <w:pPr>
        <w:pStyle w:val="Heading4"/>
      </w:pPr>
      <w:r>
        <w:t>An Example</w:t>
      </w:r>
    </w:p>
    <w:p w14:paraId="0F034018" w14:textId="23B9E245" w:rsidR="00882108" w:rsidRDefault="00882108" w:rsidP="00882108">
      <w:r>
        <w:t xml:space="preserve">As an example, consider the activity of driving to work. This activity occurs before the activity of working; </w:t>
      </w:r>
      <w:r w:rsidR="00506E5F">
        <w:t>therefore</w:t>
      </w:r>
      <w:r w:rsidR="0041470A">
        <w:t xml:space="preserve"> </w:t>
      </w:r>
      <w:r>
        <w:t xml:space="preserve">axioms at the class-level could be added to state that all instances (occurrences) of the DriveToWork activity occur before some instances (occurrences) of the Work activity, though such statements may be too strong in some cases. There are also certain preconditions and effects of the activity that might be important to represent. For example, an effect of the DriveToWork activity is that both the driver and the car are at work. This could be </w:t>
      </w:r>
      <w:r>
        <w:lastRenderedPageBreak/>
        <w:t xml:space="preserve">represented as a complex, Conjunctive State. This state may then be decomposed into more precise sub-states that capture the intended semantics using concepts from other parts of the iCity TPSO. This example formalization of the DriveToWork activity is illustrated in </w:t>
      </w:r>
      <w:r>
        <w:fldChar w:fldCharType="begin"/>
      </w:r>
      <w:r>
        <w:instrText xml:space="preserve"> REF _Ref15390281 \h </w:instrText>
      </w:r>
      <w:r>
        <w:fldChar w:fldCharType="separate"/>
      </w:r>
      <w:r w:rsidR="005A6FB2">
        <w:t xml:space="preserve">Figure </w:t>
      </w:r>
      <w:r w:rsidR="005A6FB2">
        <w:rPr>
          <w:noProof/>
        </w:rPr>
        <w:t>7</w:t>
      </w:r>
      <w:r>
        <w:fldChar w:fldCharType="end"/>
      </w:r>
      <w:r>
        <w:t xml:space="preserve">. Note that the activity DriveToWork might also be decomposed into subactivities (e.g. parts of the trip) as required. When the resulting Activity and State subclasses are instantiated, additional details regarding a particular occurrence of an activity may be added. For example, the location of the person and vehicle may be specified thus providing additional detail on the state before the particular activity occurrence. This is depicted in </w:t>
      </w:r>
      <w:r>
        <w:fldChar w:fldCharType="begin"/>
      </w:r>
      <w:r>
        <w:instrText xml:space="preserve"> REF _Ref12516943 \h </w:instrText>
      </w:r>
      <w:r>
        <w:fldChar w:fldCharType="separate"/>
      </w:r>
      <w:r w:rsidR="005A6FB2">
        <w:t xml:space="preserve">Figure </w:t>
      </w:r>
      <w:r w:rsidR="005A6FB2">
        <w:rPr>
          <w:noProof/>
        </w:rPr>
        <w:t>8</w:t>
      </w:r>
      <w:r>
        <w:fldChar w:fldCharType="end"/>
      </w:r>
      <w:r>
        <w:t>.</w:t>
      </w:r>
    </w:p>
    <w:p w14:paraId="0ABE9FE7" w14:textId="77777777" w:rsidR="00882108" w:rsidRDefault="00882108" w:rsidP="00882108">
      <w:pPr>
        <w:keepNext/>
      </w:pPr>
      <w:r w:rsidRPr="009F4912">
        <w:rPr>
          <w:noProof/>
        </w:rPr>
        <w:drawing>
          <wp:inline distT="0" distB="0" distL="0" distR="0" wp14:anchorId="48FD34B3" wp14:editId="34DB8A20">
            <wp:extent cx="4811151" cy="4212327"/>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33" cy="4221154"/>
                    </a:xfrm>
                    <a:prstGeom prst="rect">
                      <a:avLst/>
                    </a:prstGeom>
                  </pic:spPr>
                </pic:pic>
              </a:graphicData>
            </a:graphic>
          </wp:inline>
        </w:drawing>
      </w:r>
    </w:p>
    <w:p w14:paraId="4E0929D3" w14:textId="740C9DAD" w:rsidR="00882108" w:rsidRDefault="00882108" w:rsidP="00882108">
      <w:pPr>
        <w:pStyle w:val="Caption"/>
        <w:spacing w:after="120"/>
        <w:rPr>
          <w:lang w:val="en-CA"/>
        </w:rPr>
      </w:pPr>
      <w:bookmarkStart w:id="95" w:name="_Ref15390281"/>
      <w:r>
        <w:t xml:space="preserve">Figure </w:t>
      </w:r>
      <w:fldSimple w:instr=" SEQ Figure \* ARABIC ">
        <w:r w:rsidR="003D53CD">
          <w:rPr>
            <w:noProof/>
          </w:rPr>
          <w:t>8</w:t>
        </w:r>
      </w:fldSimple>
      <w:bookmarkEnd w:id="95"/>
      <w:r>
        <w:t>: Example formalization of the DriveToWorkActivity</w:t>
      </w:r>
    </w:p>
    <w:p w14:paraId="50965360" w14:textId="42236B9A" w:rsidR="00882108" w:rsidRDefault="0041470A" w:rsidP="00882108">
      <w:pPr>
        <w:keepNext/>
      </w:pPr>
      <w:r w:rsidRPr="0041470A">
        <w:rPr>
          <w:noProof/>
        </w:rPr>
        <w:lastRenderedPageBreak/>
        <w:drawing>
          <wp:inline distT="0" distB="0" distL="0" distR="0" wp14:anchorId="63E3D087" wp14:editId="1E2744C2">
            <wp:extent cx="4970352" cy="4124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6310" cy="4129380"/>
                    </a:xfrm>
                    <a:prstGeom prst="rect">
                      <a:avLst/>
                    </a:prstGeom>
                  </pic:spPr>
                </pic:pic>
              </a:graphicData>
            </a:graphic>
          </wp:inline>
        </w:drawing>
      </w:r>
    </w:p>
    <w:p w14:paraId="32096DE8" w14:textId="66887514" w:rsidR="00882108" w:rsidRPr="00A3354E" w:rsidRDefault="00882108" w:rsidP="00882108">
      <w:pPr>
        <w:pStyle w:val="Caption"/>
        <w:spacing w:after="120"/>
        <w:rPr>
          <w:lang w:val="en-CA"/>
        </w:rPr>
      </w:pPr>
      <w:bookmarkStart w:id="96" w:name="_Ref12516943"/>
      <w:r>
        <w:t xml:space="preserve">Figure </w:t>
      </w:r>
      <w:fldSimple w:instr=" SEQ Figure \* ARABIC ">
        <w:r w:rsidR="003D53CD">
          <w:rPr>
            <w:noProof/>
          </w:rPr>
          <w:t>9</w:t>
        </w:r>
      </w:fldSimple>
      <w:bookmarkEnd w:id="96"/>
      <w:r>
        <w:t>: Example use of the Activity Ontology</w:t>
      </w:r>
    </w:p>
    <w:p w14:paraId="3B1DB8D2" w14:textId="3FECAECC" w:rsidR="00F1015B" w:rsidRDefault="00882108" w:rsidP="00FE13B1">
      <w:pPr>
        <w:pStyle w:val="Heading4"/>
      </w:pPr>
      <w:r>
        <w:t>Future Work</w:t>
      </w:r>
    </w:p>
    <w:p w14:paraId="3F767999" w14:textId="1D419A20" w:rsidR="00882108" w:rsidRDefault="00FE13B1" w:rsidP="00471164">
      <w:r>
        <w:rPr>
          <w:lang w:val="en-US" w:bidi="en-US"/>
        </w:rPr>
        <w:t>As noted, this represent</w:t>
      </w:r>
      <w:r w:rsidR="0041470A">
        <w:rPr>
          <w:lang w:val="en-US" w:bidi="en-US"/>
        </w:rPr>
        <w:t>ation</w:t>
      </w:r>
      <w:r>
        <w:rPr>
          <w:lang w:val="en-US" w:bidi="en-US"/>
        </w:rPr>
        <w:t xml:space="preserve"> is influenced by earlier work on Activities in the TOVE ontologies. However, this ontology does not directly reuse the more recent OWL version of the TOVE Activity ontology released by the Enterprise Integration Laboratory</w:t>
      </w:r>
      <w:r>
        <w:rPr>
          <w:rStyle w:val="FootnoteReference"/>
          <w:lang w:val="en-US" w:bidi="en-US"/>
        </w:rPr>
        <w:footnoteReference w:id="7"/>
      </w:r>
      <w:r>
        <w:rPr>
          <w:lang w:val="en-US" w:bidi="en-US"/>
        </w:rPr>
        <w:t>. Future work should address this by attempting to either revise and converge these ontologies or to formalize the relationship between the two.</w:t>
      </w:r>
    </w:p>
    <w:p w14:paraId="3D7B13F8" w14:textId="77777777" w:rsidR="00E8128A" w:rsidRPr="00733EB6" w:rsidRDefault="00E8128A" w:rsidP="00E8128A">
      <w:pPr>
        <w:pStyle w:val="Heading3"/>
      </w:pPr>
      <w:bookmarkStart w:id="97" w:name="_Toc35948848"/>
      <w:r w:rsidRPr="00733EB6">
        <w:t xml:space="preserve">Recurring </w:t>
      </w:r>
      <w:r>
        <w:t>E</w:t>
      </w:r>
      <w:r w:rsidRPr="00733EB6">
        <w:t>vent ontology</w:t>
      </w:r>
      <w:bookmarkEnd w:id="97"/>
    </w:p>
    <w:p w14:paraId="35B9F1C1" w14:textId="77777777" w:rsidR="00E8128A" w:rsidRPr="00A30239" w:rsidRDefault="00E8128A" w:rsidP="00E8128A">
      <w:pPr>
        <w:rPr>
          <w:i/>
        </w:rPr>
      </w:pPr>
      <w:r>
        <w:rPr>
          <w:i/>
        </w:rPr>
        <w:t>http://ontology.eil.utoronto.ca/icity/RecurringEvent</w:t>
      </w:r>
    </w:p>
    <w:p w14:paraId="397C38BA" w14:textId="77777777" w:rsidR="00E8128A" w:rsidRDefault="00E8128A" w:rsidP="00E8128A">
      <w:r>
        <w:lastRenderedPageBreak/>
        <w:t>A specification of recurring events, in particular those that are defined according to calendar dates (e.g. every Monday, every March), is required to capture information regarding hours of operation, road restrictions, restrictions on parking policies, and so on. A recurring event is a means of describing scenarios where some activity is scheduled to recur at some regular interval. I</w:t>
      </w:r>
      <w:r w:rsidRPr="0029246E">
        <w:t xml:space="preserve">t is important to note that </w:t>
      </w:r>
      <w:r>
        <w:t>recurring events</w:t>
      </w:r>
      <w:r w:rsidRPr="0029246E">
        <w:t xml:space="preserve"> such as scheduled transit trips and operating hours represent planned or usual occurrences. For example, while a business may be open at some recurring intervals, it's possible that given some exceptional circumstances (e.g power failure) they may not be open during the predefined days and times.</w:t>
      </w:r>
    </w:p>
    <w:p w14:paraId="6D991993" w14:textId="77777777" w:rsidR="00E8128A" w:rsidRDefault="00E8128A" w:rsidP="00E8128A">
      <w:pPr>
        <w:pStyle w:val="Heading4"/>
      </w:pPr>
      <w:r>
        <w:t>The Ontology</w:t>
      </w:r>
    </w:p>
    <w:p w14:paraId="25770CB9" w14:textId="72E36C66" w:rsidR="00E8128A" w:rsidRDefault="00E8128A" w:rsidP="00E8128A">
      <w:r>
        <w:t>The design of this ontology was inspired by previous work on an ontology for city services</w:t>
      </w:r>
      <w:r>
        <w:rPr>
          <w:rStyle w:val="FootnoteReference"/>
          <w:rFonts w:eastAsiaTheme="majorEastAsia"/>
        </w:rPr>
        <w:footnoteReference w:id="8"/>
      </w:r>
      <w:r>
        <w:t xml:space="preserve"> for the Global City Indicator (GCI) Ontology </w:t>
      </w:r>
      <w:r>
        <w:fldChar w:fldCharType="begin"/>
      </w:r>
      <w:r w:rsidR="00DE6FBD">
        <w:instrText xml:space="preserve"> ADDIN EN.CITE &lt;EndNote&gt;&lt;Cite&gt;&lt;Author&gt;Fox&lt;/Author&gt;&lt;Year&gt;2013&lt;/Year&gt;&lt;IDText&gt;A foundation ontology for global city indicators&lt;/IDText&gt;&lt;DisplayText&gt;[24]&lt;/DisplayText&gt;&lt;record&gt;&lt;titles&gt;&lt;title&gt;A foundation ontology for global city indicators&lt;/title&gt;&lt;secondary-title&gt;University of Toronto, Toronto, Global Cities Institute&lt;/secondary-title&gt;&lt;/titles&gt;&lt;contributors&gt;&lt;authors&gt;&lt;author&gt;Fox, Mark S&lt;/author&gt;&lt;/authors&gt;&lt;/contributors&gt;&lt;added-date format="utc"&gt;1563201558&lt;/added-date&gt;&lt;ref-type name="Journal Article"&gt;17&lt;/ref-type&gt;&lt;dates&gt;&lt;year&gt;2013&lt;/year&gt;&lt;/dates&gt;&lt;rec-number&gt;19&lt;/rec-number&gt;&lt;last-updated-date format="utc"&gt;1563201558&lt;/last-updated-date&gt;&lt;/record&gt;&lt;/Cite&gt;&lt;/EndNote&gt;</w:instrText>
      </w:r>
      <w:r>
        <w:fldChar w:fldCharType="separate"/>
      </w:r>
      <w:r w:rsidR="00DE6FBD">
        <w:rPr>
          <w:noProof/>
        </w:rPr>
        <w:t>[24]</w:t>
      </w:r>
      <w:r>
        <w:fldChar w:fldCharType="end"/>
      </w:r>
      <w:r>
        <w:t>, however due to incompatibilities in the scope and semantics of the GCI ontology we do not directly reuse it in the iCity TPSO. The GCI Ontology defines recurring events specifically as “Service” events, whereas the transportation</w:t>
      </w:r>
      <w:r w:rsidR="007F2861">
        <w:t xml:space="preserve"> domain</w:t>
      </w:r>
      <w:r>
        <w:t xml:space="preserve"> requires a more general notion of recurring events. The GCI Ontology employs the concept of a time interval to capture when some event recurs, however this</w:t>
      </w:r>
      <w:r w:rsidR="000E3EA3">
        <w:t xml:space="preserve"> may be</w:t>
      </w:r>
      <w:r>
        <w:t xml:space="preserve"> misleading as recurring events </w:t>
      </w:r>
      <w:r w:rsidR="000E3EA3">
        <w:t>typically</w:t>
      </w:r>
      <w:r>
        <w:t xml:space="preserve"> occur at </w:t>
      </w:r>
      <w:r>
        <w:rPr>
          <w:i/>
        </w:rPr>
        <w:t xml:space="preserve">multiple </w:t>
      </w:r>
      <w:r>
        <w:t xml:space="preserve">intervals in time. In the iCity TPSO, we opt for a more precise representation that identifies the individual </w:t>
      </w:r>
      <w:r w:rsidR="000E3EA3">
        <w:t>activities</w:t>
      </w:r>
      <w:r>
        <w:t xml:space="preserve"> (that occur at a particular time interval) </w:t>
      </w:r>
      <w:r w:rsidR="000E3EA3">
        <w:t>that correspond to</w:t>
      </w:r>
      <w:r>
        <w:t xml:space="preserve"> some recurring event. </w:t>
      </w:r>
    </w:p>
    <w:p w14:paraId="632FD378" w14:textId="77777777" w:rsidR="00E8128A" w:rsidRDefault="00E8128A" w:rsidP="00E8128A">
      <w:r>
        <w:t>The Recurring Event Ontology adopts the following representation of recurring events: daily, weekly, and monthly recurring events (and their related properties) are defined, however the ontology may be extended with similar definitions of other type of recurring events, as required. This approach is based on the GCI Ontology work and adapted to provide a more suitable and complete representation of recurring events for the transportation domain.</w:t>
      </w:r>
    </w:p>
    <w:p w14:paraId="3CD0A0A0" w14:textId="77777777" w:rsidR="00E8128A" w:rsidRDefault="00E8128A" w:rsidP="00E8128A">
      <w:r w:rsidRPr="00E1766E">
        <w:t xml:space="preserve">An instance of a recurring event </w:t>
      </w:r>
      <w:r>
        <w:t>corresponds to</w:t>
      </w:r>
      <w:r w:rsidRPr="00E1766E">
        <w:t xml:space="preserve"> a class of activities (e.g., all of the occurrences of a Tuesday, all of the occurrences of the weekly waste pickup). </w:t>
      </w:r>
      <w:r>
        <w:t xml:space="preserve">The intuition is that the occurrences of a recurring event are all the same type of activity. What defines a recurring event </w:t>
      </w:r>
      <w:r>
        <w:lastRenderedPageBreak/>
        <w:t xml:space="preserve">is a combination of the activity type (e.g. a transit trip from point A to point B or the provision of a service) and the frequency at which it recurs. </w:t>
      </w:r>
    </w:p>
    <w:p w14:paraId="2AAEE189" w14:textId="196F2911" w:rsidR="00E8128A" w:rsidRDefault="00E8128A" w:rsidP="00E8128A">
      <w:r>
        <w:t xml:space="preserve">The ontology captures the </w:t>
      </w:r>
      <w:r w:rsidR="00BE043E">
        <w:t xml:space="preserve">relationship between a recurring event and an activity with the </w:t>
      </w:r>
      <w:r w:rsidRPr="00E1766E">
        <w:rPr>
          <w:i/>
        </w:rPr>
        <w:t>hasOccurrence</w:t>
      </w:r>
      <w:r w:rsidRPr="00E1766E">
        <w:t xml:space="preserve"> </w:t>
      </w:r>
      <w:r w:rsidR="00BE043E">
        <w:t>property</w:t>
      </w:r>
      <w:r w:rsidRPr="00E1766E">
        <w:t>.</w:t>
      </w:r>
      <w:r>
        <w:t xml:space="preserve"> Classes of recurring events may be captured by identifying their associated classes of Activities, while individual recurring events may be associated with one or more instances of an activity.</w:t>
      </w:r>
    </w:p>
    <w:p w14:paraId="120EFC38" w14:textId="77777777" w:rsidR="00E8128A" w:rsidRPr="00E1766E" w:rsidRDefault="00E8128A" w:rsidP="00E8128A">
      <w:r w:rsidRPr="00E1766E">
        <w:t xml:space="preserve">The Recurring Event ontology </w:t>
      </w:r>
      <w:r>
        <w:t xml:space="preserve">reuses </w:t>
      </w:r>
      <w:r w:rsidRPr="00E1766E">
        <w:t>the Activity ontology, as the concept of an activity is central to the notion of a recurring event: the activit</w:t>
      </w:r>
      <w:r>
        <w:t>ies</w:t>
      </w:r>
      <w:r w:rsidRPr="00E1766E">
        <w:t xml:space="preserve"> </w:t>
      </w:r>
      <w:r>
        <w:t>are the recurrences</w:t>
      </w:r>
      <w:r w:rsidRPr="00E1766E">
        <w:t xml:space="preserve">. It is important to note that while the concept of Activity defined in the Activity ontology </w:t>
      </w:r>
      <w:r>
        <w:t xml:space="preserve">and </w:t>
      </w:r>
      <w:r w:rsidRPr="00E1766E">
        <w:t xml:space="preserve">is necessary for the definition of a RecurringEvent, it is </w:t>
      </w:r>
      <w:r w:rsidRPr="00E1766E">
        <w:rPr>
          <w:i/>
        </w:rPr>
        <w:t xml:space="preserve">not </w:t>
      </w:r>
      <w:r w:rsidRPr="00E1766E">
        <w:t xml:space="preserve">the case that the concept of RecurringEvents is required for the definition of an Activity. This allows </w:t>
      </w:r>
      <w:r>
        <w:t>the iCity TPSO</w:t>
      </w:r>
      <w:r w:rsidRPr="00E1766E">
        <w:t xml:space="preserve"> to maintain a simpler representation of events</w:t>
      </w:r>
      <w:r>
        <w:t xml:space="preserve"> in cases where </w:t>
      </w:r>
      <w:r w:rsidRPr="00E1766E">
        <w:t>the notion of recurrence not be required.</w:t>
      </w:r>
    </w:p>
    <w:p w14:paraId="63EEB3B4" w14:textId="77777777" w:rsidR="00E8128A" w:rsidRDefault="00E8128A" w:rsidP="00E8128A">
      <w:r>
        <w:t>Recurring</w:t>
      </w:r>
      <w:r w:rsidRPr="002919E2">
        <w:t xml:space="preserve"> events </w:t>
      </w:r>
      <w:r>
        <w:t xml:space="preserve">are also identified </w:t>
      </w:r>
      <w:r w:rsidRPr="002919E2">
        <w:t>based on the regular interval at which they occur; this is capture</w:t>
      </w:r>
      <w:r>
        <w:t>d</w:t>
      </w:r>
      <w:r w:rsidRPr="002919E2">
        <w:t xml:space="preserve"> using some combination of the hasTime, dayOfWeek, hasMonth, and dayOfMonth properties.  Using these properties, </w:t>
      </w:r>
      <w:r>
        <w:t xml:space="preserve">the </w:t>
      </w:r>
      <w:r w:rsidRPr="002919E2">
        <w:t xml:space="preserve">ontology </w:t>
      </w:r>
      <w:r>
        <w:t>supports</w:t>
      </w:r>
      <w:r w:rsidRPr="002919E2">
        <w:t xml:space="preserve"> </w:t>
      </w:r>
      <w:r>
        <w:t xml:space="preserve">definitions of </w:t>
      </w:r>
      <w:r w:rsidRPr="002919E2">
        <w:t>specializations of the RecurringEvent class</w:t>
      </w:r>
      <w:r>
        <w:t>. In particular, subclasses for daily, weekly, monthly, and yearly recurring events are defined; o</w:t>
      </w:r>
      <w:r w:rsidRPr="002919E2">
        <w:t xml:space="preserve">ther </w:t>
      </w:r>
      <w:r>
        <w:t>classes of recurring events</w:t>
      </w:r>
      <w:r w:rsidRPr="002919E2">
        <w:t xml:space="preserve"> may be defined similarly, as required.</w:t>
      </w:r>
    </w:p>
    <w:p w14:paraId="5770E58B" w14:textId="77777777" w:rsidR="00E8128A" w:rsidRPr="00E1766E" w:rsidRDefault="00E8128A" w:rsidP="00331CB6">
      <w:pPr>
        <w:pStyle w:val="ListParagraph"/>
        <w:numPr>
          <w:ilvl w:val="0"/>
          <w:numId w:val="16"/>
        </w:numPr>
        <w:rPr>
          <w:lang w:val="en-CA"/>
        </w:rPr>
      </w:pPr>
      <w:r w:rsidRPr="00E1766E">
        <w:rPr>
          <w:lang w:val="en-CA"/>
        </w:rPr>
        <w:t>A DailyRecurringEvent occurs every day. It has a maximum of one associated time – the start time. Typically, a daily recurring event will occur at the same time every day, however there may be no commitment to a recurring start time for the event, in which case no start time is specified. A DailyEvent does not necessarily have a recurring end time (this would require a constant duration), therefore this is not part of the definition (although it is possible to specify).</w:t>
      </w:r>
    </w:p>
    <w:p w14:paraId="2122E794" w14:textId="77777777" w:rsidR="00E8128A" w:rsidRPr="00E1766E" w:rsidRDefault="00E8128A" w:rsidP="00331CB6">
      <w:pPr>
        <w:pStyle w:val="ListParagraph"/>
        <w:numPr>
          <w:ilvl w:val="0"/>
          <w:numId w:val="16"/>
        </w:numPr>
        <w:rPr>
          <w:lang w:val="en-CA"/>
        </w:rPr>
      </w:pPr>
      <w:r w:rsidRPr="00E1766E">
        <w:rPr>
          <w:lang w:val="en-CA"/>
        </w:rPr>
        <w:t>A WeeklyRecurringEvent recurs regularly on the same day of the week, as specified by the schema:dayOfWeek property.</w:t>
      </w:r>
    </w:p>
    <w:p w14:paraId="531AE9B0" w14:textId="77777777" w:rsidR="00E8128A" w:rsidRPr="00E1766E" w:rsidRDefault="00E8128A" w:rsidP="00331CB6">
      <w:pPr>
        <w:pStyle w:val="ListParagraph"/>
        <w:numPr>
          <w:ilvl w:val="0"/>
          <w:numId w:val="16"/>
        </w:numPr>
        <w:rPr>
          <w:lang w:val="en-CA"/>
        </w:rPr>
      </w:pPr>
      <w:r w:rsidRPr="00E1766E">
        <w:rPr>
          <w:lang w:val="en-CA"/>
        </w:rPr>
        <w:t xml:space="preserve">A MonthlyRecurringEvent recurs regularly on the same day of each month, as specified by the dayOfMonth data property. Note that there is often ambiguity regarding the semantics of a monthly recurring event: in this formalization, a MonthlyRecurringEvent is any event that recurs regularly on the same </w:t>
      </w:r>
      <w:r w:rsidRPr="00E1766E">
        <w:rPr>
          <w:i/>
          <w:lang w:val="en-CA"/>
        </w:rPr>
        <w:t xml:space="preserve">day </w:t>
      </w:r>
      <w:r w:rsidRPr="00E1766E">
        <w:rPr>
          <w:lang w:val="en-CA"/>
        </w:rPr>
        <w:t xml:space="preserve">of each month; other interpretations </w:t>
      </w:r>
      <w:r w:rsidRPr="00E1766E">
        <w:rPr>
          <w:lang w:val="en-CA"/>
        </w:rPr>
        <w:lastRenderedPageBreak/>
        <w:t xml:space="preserve">sometimes consider events that recur on the same day of week, or first or last day, in which case the day of month will vary. Such a representation is not included in this ontology, but could be captured in an extension.  </w:t>
      </w:r>
    </w:p>
    <w:p w14:paraId="4A83E55F" w14:textId="77777777" w:rsidR="00E8128A" w:rsidRPr="004B447F" w:rsidRDefault="00E8128A" w:rsidP="00331CB6">
      <w:pPr>
        <w:pStyle w:val="ListParagraph"/>
        <w:numPr>
          <w:ilvl w:val="0"/>
          <w:numId w:val="16"/>
        </w:numPr>
        <w:rPr>
          <w:lang w:val="en-CA"/>
        </w:rPr>
      </w:pPr>
      <w:r w:rsidRPr="00E1766E">
        <w:rPr>
          <w:lang w:val="en-CA"/>
        </w:rPr>
        <w:t>A YearlyRecurringEvent recurs regularly on the same day of the same month, as specified by the hasMonth and dayOfMonth properties. As with MonthlyRecurringEvent, there may be ambiguity regarding the semantics of a yearly recurring event, however this formalization captures only the notion of an event that recurs on the same day of the same month (e.g. a birthday).</w:t>
      </w:r>
    </w:p>
    <w:p w14:paraId="41033E96" w14:textId="77777777" w:rsidR="00E8128A" w:rsidRPr="00E1766E" w:rsidRDefault="00E8128A" w:rsidP="00E8128A">
      <w:r w:rsidRPr="00E1766E">
        <w:t xml:space="preserve">Exceptions to recurring events may also be defined. For example, a business may normally operate on Monday-Friday, except for public holidays. Exceptions may also be defined on </w:t>
      </w:r>
      <w:r w:rsidRPr="00E1766E">
        <w:rPr>
          <w:i/>
        </w:rPr>
        <w:t>specific</w:t>
      </w:r>
      <w:r w:rsidRPr="00E1766E">
        <w:t xml:space="preserve"> dates (e.g. June 23, 2018), for example due to construction. If applicable, exceptions may be defined for recurring events with the recursExcept property. Conversely, so-called exceptions may involve an additional, unusual occurrences. This is captured with the recursAddition property.</w:t>
      </w:r>
    </w:p>
    <w:p w14:paraId="3484C880" w14:textId="55A114CD" w:rsidR="00E8128A" w:rsidRDefault="00E8128A" w:rsidP="00E8128A">
      <w:r w:rsidRPr="00E1766E">
        <w:t>As with an Activity, a RecurringEvent may be decomposed/composed into simpler/more complex RecurringEvents to support varying levels of granularity. This decomposition may be specified with the hasSubRecurringEvent property.</w:t>
      </w:r>
      <w:r>
        <w:t xml:space="preserve"> The key classes in the Recurring Event Ontology are summarized in </w:t>
      </w:r>
      <w:r>
        <w:fldChar w:fldCharType="begin"/>
      </w:r>
      <w:r>
        <w:instrText xml:space="preserve"> REF _Ref12533493 \h </w:instrText>
      </w:r>
      <w:r>
        <w:fldChar w:fldCharType="separate"/>
      </w:r>
      <w:r w:rsidR="005A6FB2">
        <w:t xml:space="preserve">Table </w:t>
      </w:r>
      <w:r w:rsidR="005A6FB2">
        <w:rPr>
          <w:noProof/>
        </w:rPr>
        <w:t>8</w:t>
      </w:r>
      <w:r>
        <w:fldChar w:fldCharType="end"/>
      </w:r>
      <w:r>
        <w:t xml:space="preserve"> and illustrated in </w:t>
      </w:r>
      <w:r>
        <w:fldChar w:fldCharType="begin"/>
      </w:r>
      <w:r>
        <w:instrText xml:space="preserve"> REF _Ref12533514 \h </w:instrText>
      </w:r>
      <w:r>
        <w:fldChar w:fldCharType="separate"/>
      </w:r>
      <w:r w:rsidR="005A6FB2">
        <w:t xml:space="preserve">Figure </w:t>
      </w:r>
      <w:r w:rsidR="005A6FB2">
        <w:rPr>
          <w:noProof/>
        </w:rPr>
        <w:t>9</w:t>
      </w:r>
      <w:r>
        <w:fldChar w:fldCharType="end"/>
      </w:r>
      <w:r>
        <w:t>.</w:t>
      </w:r>
    </w:p>
    <w:p w14:paraId="650C9F54" w14:textId="302938F8" w:rsidR="00E8128A" w:rsidRDefault="00E8128A" w:rsidP="00E8128A">
      <w:pPr>
        <w:pStyle w:val="Caption"/>
        <w:keepNext/>
        <w:spacing w:after="120"/>
      </w:pPr>
      <w:bookmarkStart w:id="98" w:name="_Ref12533493"/>
      <w:r>
        <w:t xml:space="preserve">Table </w:t>
      </w:r>
      <w:fldSimple w:instr=" SEQ Table \* ARABIC ">
        <w:r w:rsidR="005A6FB2">
          <w:rPr>
            <w:noProof/>
          </w:rPr>
          <w:t>8</w:t>
        </w:r>
      </w:fldSimple>
      <w:bookmarkEnd w:id="98"/>
      <w:r>
        <w:t>: Key classes in the Recurring Event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687"/>
        <w:gridCol w:w="3311"/>
        <w:gridCol w:w="3352"/>
      </w:tblGrid>
      <w:tr w:rsidR="00E8128A" w14:paraId="38644DF7" w14:textId="77777777" w:rsidTr="00BE043E">
        <w:tc>
          <w:tcPr>
            <w:tcW w:w="2687" w:type="dxa"/>
            <w:shd w:val="clear" w:color="auto" w:fill="00FFFF"/>
          </w:tcPr>
          <w:p w14:paraId="304948A3" w14:textId="77777777" w:rsidR="00E8128A" w:rsidRDefault="00E8128A" w:rsidP="00BE043E">
            <w:pPr>
              <w:pStyle w:val="NoSpacing"/>
              <w:framePr w:hSpace="0" w:wrap="auto" w:vAnchor="margin" w:hAnchor="text" w:yAlign="inline"/>
            </w:pPr>
            <w:r>
              <w:t>Object</w:t>
            </w:r>
          </w:p>
        </w:tc>
        <w:tc>
          <w:tcPr>
            <w:tcW w:w="3311" w:type="dxa"/>
            <w:shd w:val="clear" w:color="auto" w:fill="00FFFF"/>
          </w:tcPr>
          <w:p w14:paraId="06745701" w14:textId="77777777" w:rsidR="00E8128A" w:rsidRDefault="00E8128A" w:rsidP="00BE043E">
            <w:pPr>
              <w:pStyle w:val="NoSpacing"/>
              <w:framePr w:hSpace="0" w:wrap="auto" w:vAnchor="margin" w:hAnchor="text" w:yAlign="inline"/>
            </w:pPr>
            <w:r>
              <w:t>Property</w:t>
            </w:r>
          </w:p>
        </w:tc>
        <w:tc>
          <w:tcPr>
            <w:tcW w:w="3352" w:type="dxa"/>
            <w:shd w:val="clear" w:color="auto" w:fill="00FFFF"/>
          </w:tcPr>
          <w:p w14:paraId="383A8746" w14:textId="77777777" w:rsidR="00E8128A" w:rsidRDefault="00E8128A" w:rsidP="00BE043E">
            <w:pPr>
              <w:pStyle w:val="NoSpacing"/>
              <w:framePr w:hSpace="0" w:wrap="auto" w:vAnchor="margin" w:hAnchor="text" w:yAlign="inline"/>
            </w:pPr>
            <w:r>
              <w:t>Value</w:t>
            </w:r>
          </w:p>
        </w:tc>
      </w:tr>
      <w:tr w:rsidR="00E8128A" w14:paraId="6CB40EC5" w14:textId="77777777" w:rsidTr="00BE043E">
        <w:tc>
          <w:tcPr>
            <w:tcW w:w="2687" w:type="dxa"/>
            <w:vMerge w:val="restart"/>
          </w:tcPr>
          <w:p w14:paraId="7B0FC5C8" w14:textId="77777777" w:rsidR="00E8128A" w:rsidRDefault="00E8128A" w:rsidP="00BE043E">
            <w:pPr>
              <w:pStyle w:val="NoSpacing"/>
              <w:framePr w:hSpace="0" w:wrap="auto" w:vAnchor="margin" w:hAnchor="text" w:yAlign="inline"/>
            </w:pPr>
            <w:r>
              <w:t>RecurringEvent</w:t>
            </w:r>
          </w:p>
        </w:tc>
        <w:tc>
          <w:tcPr>
            <w:tcW w:w="3311" w:type="dxa"/>
          </w:tcPr>
          <w:p w14:paraId="27238DAF" w14:textId="77777777" w:rsidR="00E8128A" w:rsidRDefault="00E8128A" w:rsidP="00BE043E">
            <w:pPr>
              <w:pStyle w:val="NoSpacing"/>
              <w:framePr w:hSpace="0" w:wrap="auto" w:vAnchor="margin" w:hAnchor="text" w:yAlign="inline"/>
            </w:pPr>
            <w:r>
              <w:t>hasOccurrence</w:t>
            </w:r>
          </w:p>
        </w:tc>
        <w:tc>
          <w:tcPr>
            <w:tcW w:w="3352" w:type="dxa"/>
          </w:tcPr>
          <w:p w14:paraId="19FF2827" w14:textId="77777777" w:rsidR="00E8128A" w:rsidRDefault="00E8128A" w:rsidP="00BE043E">
            <w:pPr>
              <w:pStyle w:val="NoSpacing"/>
              <w:framePr w:hSpace="0" w:wrap="auto" w:vAnchor="margin" w:hAnchor="text" w:yAlign="inline"/>
            </w:pPr>
            <w:r>
              <w:t>only activity:Activity</w:t>
            </w:r>
          </w:p>
        </w:tc>
      </w:tr>
      <w:tr w:rsidR="00E8128A" w14:paraId="51CF7650" w14:textId="77777777" w:rsidTr="00BE043E">
        <w:tc>
          <w:tcPr>
            <w:tcW w:w="2687" w:type="dxa"/>
            <w:vMerge/>
          </w:tcPr>
          <w:p w14:paraId="52A79B05" w14:textId="77777777" w:rsidR="00E8128A" w:rsidRDefault="00E8128A" w:rsidP="00BE043E">
            <w:pPr>
              <w:pStyle w:val="NoSpacing"/>
              <w:framePr w:hSpace="0" w:wrap="auto" w:vAnchor="margin" w:hAnchor="text" w:yAlign="inline"/>
            </w:pPr>
          </w:p>
        </w:tc>
        <w:tc>
          <w:tcPr>
            <w:tcW w:w="3311" w:type="dxa"/>
          </w:tcPr>
          <w:p w14:paraId="02F2E79C" w14:textId="10B80432" w:rsidR="00E8128A" w:rsidRDefault="00E66689" w:rsidP="00BE043E">
            <w:pPr>
              <w:pStyle w:val="NoSpacing"/>
              <w:framePr w:hSpace="0" w:wrap="auto" w:vAnchor="margin" w:hAnchor="text" w:yAlign="inline"/>
            </w:pPr>
            <w:r>
              <w:t>spatial:</w:t>
            </w:r>
            <w:r w:rsidR="00E8128A">
              <w:t>associatedLocation</w:t>
            </w:r>
          </w:p>
        </w:tc>
        <w:tc>
          <w:tcPr>
            <w:tcW w:w="3352" w:type="dxa"/>
          </w:tcPr>
          <w:p w14:paraId="3BAC0884" w14:textId="6ACE181D" w:rsidR="00E8128A" w:rsidRDefault="00E8128A" w:rsidP="00BE043E">
            <w:pPr>
              <w:pStyle w:val="NoSpacing"/>
              <w:framePr w:hSpace="0" w:wrap="auto" w:vAnchor="margin" w:hAnchor="text" w:yAlign="inline"/>
            </w:pPr>
            <w:r>
              <w:t xml:space="preserve">only </w:t>
            </w:r>
            <w:r w:rsidR="00E66689">
              <w:t>spatial:</w:t>
            </w:r>
            <w:r>
              <w:t>Feature</w:t>
            </w:r>
          </w:p>
        </w:tc>
      </w:tr>
      <w:tr w:rsidR="00E8128A" w14:paraId="4B3DECBD" w14:textId="77777777" w:rsidTr="00BE043E">
        <w:tc>
          <w:tcPr>
            <w:tcW w:w="2687" w:type="dxa"/>
            <w:vMerge/>
          </w:tcPr>
          <w:p w14:paraId="1EFABB0C" w14:textId="77777777" w:rsidR="00E8128A" w:rsidRDefault="00E8128A" w:rsidP="00BE043E">
            <w:pPr>
              <w:pStyle w:val="NoSpacing"/>
              <w:framePr w:hSpace="0" w:wrap="auto" w:vAnchor="margin" w:hAnchor="text" w:yAlign="inline"/>
            </w:pPr>
          </w:p>
        </w:tc>
        <w:tc>
          <w:tcPr>
            <w:tcW w:w="3311" w:type="dxa"/>
          </w:tcPr>
          <w:p w14:paraId="13E688FD" w14:textId="77777777" w:rsidR="00E8128A" w:rsidRDefault="00E8128A" w:rsidP="00BE043E">
            <w:pPr>
              <w:pStyle w:val="NoSpacing"/>
              <w:framePr w:hSpace="0" w:wrap="auto" w:vAnchor="margin" w:hAnchor="text" w:yAlign="inline"/>
            </w:pPr>
            <w:r>
              <w:t>hasSubRecurringEvent</w:t>
            </w:r>
          </w:p>
        </w:tc>
        <w:tc>
          <w:tcPr>
            <w:tcW w:w="3352" w:type="dxa"/>
          </w:tcPr>
          <w:p w14:paraId="0E220C48" w14:textId="77777777" w:rsidR="00E8128A" w:rsidRDefault="00E8128A" w:rsidP="00BE043E">
            <w:pPr>
              <w:pStyle w:val="NoSpacing"/>
              <w:framePr w:hSpace="0" w:wrap="auto" w:vAnchor="margin" w:hAnchor="text" w:yAlign="inline"/>
            </w:pPr>
            <w:r>
              <w:t>only rec:RecurringEvent</w:t>
            </w:r>
          </w:p>
        </w:tc>
      </w:tr>
      <w:tr w:rsidR="00E8128A" w14:paraId="3FD9B120" w14:textId="77777777" w:rsidTr="00BE043E">
        <w:tc>
          <w:tcPr>
            <w:tcW w:w="2687" w:type="dxa"/>
            <w:vMerge/>
          </w:tcPr>
          <w:p w14:paraId="21AFEC8C" w14:textId="77777777" w:rsidR="00E8128A" w:rsidRDefault="00E8128A" w:rsidP="00BE043E">
            <w:pPr>
              <w:pStyle w:val="NoSpacing"/>
              <w:framePr w:hSpace="0" w:wrap="auto" w:vAnchor="margin" w:hAnchor="text" w:yAlign="inline"/>
            </w:pPr>
          </w:p>
        </w:tc>
        <w:tc>
          <w:tcPr>
            <w:tcW w:w="3311" w:type="dxa"/>
          </w:tcPr>
          <w:p w14:paraId="7512812F" w14:textId="77777777" w:rsidR="00E8128A" w:rsidRDefault="00E8128A" w:rsidP="00BE043E">
            <w:pPr>
              <w:pStyle w:val="NoSpacing"/>
              <w:framePr w:hSpace="0" w:wrap="auto" w:vAnchor="margin" w:hAnchor="text" w:yAlign="inline"/>
            </w:pPr>
            <w:r>
              <w:t>startTime</w:t>
            </w:r>
          </w:p>
        </w:tc>
        <w:tc>
          <w:tcPr>
            <w:tcW w:w="3352" w:type="dxa"/>
          </w:tcPr>
          <w:p w14:paraId="61F2EF78" w14:textId="77777777" w:rsidR="00E8128A" w:rsidRDefault="00E8128A" w:rsidP="00BE043E">
            <w:pPr>
              <w:pStyle w:val="NoSpacing"/>
              <w:framePr w:hSpace="0" w:wrap="auto" w:vAnchor="margin" w:hAnchor="text" w:yAlign="inline"/>
            </w:pPr>
            <w:r>
              <w:t>only xsd:time</w:t>
            </w:r>
          </w:p>
        </w:tc>
      </w:tr>
      <w:tr w:rsidR="00E8128A" w14:paraId="020D1120" w14:textId="77777777" w:rsidTr="00BE043E">
        <w:tc>
          <w:tcPr>
            <w:tcW w:w="2687" w:type="dxa"/>
            <w:vMerge/>
          </w:tcPr>
          <w:p w14:paraId="1D6CECFF" w14:textId="77777777" w:rsidR="00E8128A" w:rsidRDefault="00E8128A" w:rsidP="00BE043E">
            <w:pPr>
              <w:pStyle w:val="NoSpacing"/>
              <w:framePr w:hSpace="0" w:wrap="auto" w:vAnchor="margin" w:hAnchor="text" w:yAlign="inline"/>
            </w:pPr>
          </w:p>
        </w:tc>
        <w:tc>
          <w:tcPr>
            <w:tcW w:w="3311" w:type="dxa"/>
          </w:tcPr>
          <w:p w14:paraId="76CCBA57" w14:textId="77777777" w:rsidR="00E8128A" w:rsidRDefault="00E8128A" w:rsidP="00BE043E">
            <w:pPr>
              <w:pStyle w:val="NoSpacing"/>
              <w:framePr w:hSpace="0" w:wrap="auto" w:vAnchor="margin" w:hAnchor="text" w:yAlign="inline"/>
            </w:pPr>
            <w:r>
              <w:t>endTime</w:t>
            </w:r>
          </w:p>
        </w:tc>
        <w:tc>
          <w:tcPr>
            <w:tcW w:w="3352" w:type="dxa"/>
          </w:tcPr>
          <w:p w14:paraId="2715954A" w14:textId="77777777" w:rsidR="00E8128A" w:rsidRDefault="00E8128A" w:rsidP="00BE043E">
            <w:pPr>
              <w:pStyle w:val="NoSpacing"/>
              <w:framePr w:hSpace="0" w:wrap="auto" w:vAnchor="margin" w:hAnchor="text" w:yAlign="inline"/>
            </w:pPr>
            <w:r>
              <w:t>only xsd:time</w:t>
            </w:r>
          </w:p>
        </w:tc>
      </w:tr>
      <w:tr w:rsidR="00E8128A" w14:paraId="492CF327" w14:textId="77777777" w:rsidTr="00BE043E">
        <w:tc>
          <w:tcPr>
            <w:tcW w:w="2687" w:type="dxa"/>
            <w:vMerge/>
          </w:tcPr>
          <w:p w14:paraId="4A56B8EA" w14:textId="77777777" w:rsidR="00E8128A" w:rsidRDefault="00E8128A" w:rsidP="00BE043E">
            <w:pPr>
              <w:pStyle w:val="NoSpacing"/>
              <w:framePr w:hSpace="0" w:wrap="auto" w:vAnchor="margin" w:hAnchor="text" w:yAlign="inline"/>
            </w:pPr>
          </w:p>
        </w:tc>
        <w:tc>
          <w:tcPr>
            <w:tcW w:w="3311" w:type="dxa"/>
          </w:tcPr>
          <w:p w14:paraId="7C00BD00" w14:textId="77777777" w:rsidR="00E8128A" w:rsidRDefault="00E8128A" w:rsidP="00BE043E">
            <w:pPr>
              <w:pStyle w:val="NoSpacing"/>
              <w:framePr w:hSpace="0" w:wrap="auto" w:vAnchor="margin" w:hAnchor="text" w:yAlign="inline"/>
            </w:pPr>
            <w:r>
              <w:t>schema:dayOfWeek</w:t>
            </w:r>
          </w:p>
        </w:tc>
        <w:tc>
          <w:tcPr>
            <w:tcW w:w="3352" w:type="dxa"/>
          </w:tcPr>
          <w:p w14:paraId="435FB198" w14:textId="77777777" w:rsidR="00E8128A" w:rsidRDefault="00E8128A" w:rsidP="00BE043E">
            <w:pPr>
              <w:pStyle w:val="NoSpacing"/>
              <w:framePr w:hSpace="0" w:wrap="auto" w:vAnchor="margin" w:hAnchor="text" w:yAlign="inline"/>
            </w:pPr>
            <w:r>
              <w:t>only DayOfWeek</w:t>
            </w:r>
          </w:p>
        </w:tc>
      </w:tr>
      <w:tr w:rsidR="00E8128A" w14:paraId="65E3E709" w14:textId="77777777" w:rsidTr="00BE043E">
        <w:tc>
          <w:tcPr>
            <w:tcW w:w="2687" w:type="dxa"/>
            <w:vMerge/>
          </w:tcPr>
          <w:p w14:paraId="5C78FE53" w14:textId="77777777" w:rsidR="00E8128A" w:rsidRDefault="00E8128A" w:rsidP="00BE043E">
            <w:pPr>
              <w:pStyle w:val="NoSpacing"/>
              <w:framePr w:hSpace="0" w:wrap="auto" w:vAnchor="margin" w:hAnchor="text" w:yAlign="inline"/>
            </w:pPr>
          </w:p>
        </w:tc>
        <w:tc>
          <w:tcPr>
            <w:tcW w:w="3311" w:type="dxa"/>
          </w:tcPr>
          <w:p w14:paraId="28C1AA38" w14:textId="77777777" w:rsidR="00E8128A" w:rsidRDefault="00E8128A" w:rsidP="00BE043E">
            <w:pPr>
              <w:pStyle w:val="NoSpacing"/>
              <w:framePr w:hSpace="0" w:wrap="auto" w:vAnchor="margin" w:hAnchor="text" w:yAlign="inline"/>
            </w:pPr>
            <w:r>
              <w:t>endDayOfWeek</w:t>
            </w:r>
          </w:p>
        </w:tc>
        <w:tc>
          <w:tcPr>
            <w:tcW w:w="3352" w:type="dxa"/>
          </w:tcPr>
          <w:p w14:paraId="28ABE7AF" w14:textId="77777777" w:rsidR="00E8128A" w:rsidRDefault="00E8128A" w:rsidP="00BE043E">
            <w:pPr>
              <w:pStyle w:val="NoSpacing"/>
              <w:framePr w:hSpace="0" w:wrap="auto" w:vAnchor="margin" w:hAnchor="text" w:yAlign="inline"/>
            </w:pPr>
            <w:r>
              <w:t>only DayOfWeek</w:t>
            </w:r>
          </w:p>
        </w:tc>
      </w:tr>
      <w:tr w:rsidR="00E8128A" w14:paraId="69100DFB" w14:textId="77777777" w:rsidTr="00BE043E">
        <w:tc>
          <w:tcPr>
            <w:tcW w:w="2687" w:type="dxa"/>
            <w:vMerge/>
          </w:tcPr>
          <w:p w14:paraId="73232287" w14:textId="77777777" w:rsidR="00E8128A" w:rsidRDefault="00E8128A" w:rsidP="00BE043E">
            <w:pPr>
              <w:pStyle w:val="NoSpacing"/>
              <w:framePr w:hSpace="0" w:wrap="auto" w:vAnchor="margin" w:hAnchor="text" w:yAlign="inline"/>
            </w:pPr>
          </w:p>
        </w:tc>
        <w:tc>
          <w:tcPr>
            <w:tcW w:w="3311" w:type="dxa"/>
          </w:tcPr>
          <w:p w14:paraId="25F08237" w14:textId="77777777" w:rsidR="00E8128A" w:rsidRDefault="00E8128A" w:rsidP="00BE043E">
            <w:pPr>
              <w:pStyle w:val="NoSpacing"/>
              <w:framePr w:hSpace="0" w:wrap="auto" w:vAnchor="margin" w:hAnchor="text" w:yAlign="inline"/>
            </w:pPr>
            <w:r>
              <w:t>hasMonth</w:t>
            </w:r>
          </w:p>
        </w:tc>
        <w:tc>
          <w:tcPr>
            <w:tcW w:w="3352" w:type="dxa"/>
          </w:tcPr>
          <w:p w14:paraId="16C0447C" w14:textId="77777777" w:rsidR="00E8128A" w:rsidRDefault="00E8128A" w:rsidP="00BE043E">
            <w:pPr>
              <w:pStyle w:val="NoSpacing"/>
              <w:framePr w:hSpace="0" w:wrap="auto" w:vAnchor="margin" w:hAnchor="text" w:yAlign="inline"/>
            </w:pPr>
            <w:r>
              <w:t>only Month</w:t>
            </w:r>
          </w:p>
        </w:tc>
      </w:tr>
      <w:tr w:rsidR="00E8128A" w14:paraId="411F6713" w14:textId="77777777" w:rsidTr="00BE043E">
        <w:tc>
          <w:tcPr>
            <w:tcW w:w="2687" w:type="dxa"/>
            <w:vMerge/>
          </w:tcPr>
          <w:p w14:paraId="27F53438" w14:textId="77777777" w:rsidR="00E8128A" w:rsidRDefault="00E8128A" w:rsidP="00BE043E">
            <w:pPr>
              <w:pStyle w:val="NoSpacing"/>
              <w:framePr w:hSpace="0" w:wrap="auto" w:vAnchor="margin" w:hAnchor="text" w:yAlign="inline"/>
            </w:pPr>
          </w:p>
        </w:tc>
        <w:tc>
          <w:tcPr>
            <w:tcW w:w="3311" w:type="dxa"/>
          </w:tcPr>
          <w:p w14:paraId="04E1209D" w14:textId="77777777" w:rsidR="00E8128A" w:rsidRDefault="00E8128A" w:rsidP="00BE043E">
            <w:pPr>
              <w:pStyle w:val="NoSpacing"/>
              <w:framePr w:hSpace="0" w:wrap="auto" w:vAnchor="margin" w:hAnchor="text" w:yAlign="inline"/>
            </w:pPr>
            <w:r>
              <w:t>endMonth</w:t>
            </w:r>
          </w:p>
        </w:tc>
        <w:tc>
          <w:tcPr>
            <w:tcW w:w="3352" w:type="dxa"/>
          </w:tcPr>
          <w:p w14:paraId="4BACD976" w14:textId="77777777" w:rsidR="00E8128A" w:rsidRDefault="00E8128A" w:rsidP="00BE043E">
            <w:pPr>
              <w:pStyle w:val="NoSpacing"/>
              <w:framePr w:hSpace="0" w:wrap="auto" w:vAnchor="margin" w:hAnchor="text" w:yAlign="inline"/>
            </w:pPr>
            <w:r>
              <w:t>only Month</w:t>
            </w:r>
          </w:p>
        </w:tc>
      </w:tr>
      <w:tr w:rsidR="00E8128A" w14:paraId="2F528B69" w14:textId="77777777" w:rsidTr="00BE043E">
        <w:tc>
          <w:tcPr>
            <w:tcW w:w="2687" w:type="dxa"/>
            <w:vMerge/>
          </w:tcPr>
          <w:p w14:paraId="6CC20A42" w14:textId="77777777" w:rsidR="00E8128A" w:rsidRDefault="00E8128A" w:rsidP="00BE043E">
            <w:pPr>
              <w:pStyle w:val="NoSpacing"/>
              <w:framePr w:hSpace="0" w:wrap="auto" w:vAnchor="margin" w:hAnchor="text" w:yAlign="inline"/>
            </w:pPr>
          </w:p>
        </w:tc>
        <w:tc>
          <w:tcPr>
            <w:tcW w:w="3311" w:type="dxa"/>
          </w:tcPr>
          <w:p w14:paraId="6B107551" w14:textId="77777777" w:rsidR="00E8128A" w:rsidRDefault="00E8128A" w:rsidP="00BE043E">
            <w:pPr>
              <w:pStyle w:val="NoSpacing"/>
              <w:framePr w:hSpace="0" w:wrap="auto" w:vAnchor="margin" w:hAnchor="text" w:yAlign="inline"/>
            </w:pPr>
            <w:r>
              <w:t>dayOfMonth</w:t>
            </w:r>
          </w:p>
        </w:tc>
        <w:tc>
          <w:tcPr>
            <w:tcW w:w="3352" w:type="dxa"/>
          </w:tcPr>
          <w:p w14:paraId="7171A1A1" w14:textId="77777777" w:rsidR="00E8128A" w:rsidRDefault="00E8128A" w:rsidP="00BE043E">
            <w:pPr>
              <w:pStyle w:val="NoSpacing"/>
              <w:framePr w:hSpace="0" w:wrap="auto" w:vAnchor="margin" w:hAnchor="text" w:yAlign="inline"/>
            </w:pPr>
            <w:r>
              <w:t>only rdfs:Literal</w:t>
            </w:r>
          </w:p>
        </w:tc>
      </w:tr>
      <w:tr w:rsidR="00E8128A" w14:paraId="58D84D71" w14:textId="77777777" w:rsidTr="00BE043E">
        <w:tc>
          <w:tcPr>
            <w:tcW w:w="2687" w:type="dxa"/>
            <w:vMerge/>
          </w:tcPr>
          <w:p w14:paraId="0CBB009B" w14:textId="77777777" w:rsidR="00E8128A" w:rsidRDefault="00E8128A" w:rsidP="00BE043E">
            <w:pPr>
              <w:pStyle w:val="NoSpacing"/>
              <w:framePr w:hSpace="0" w:wrap="auto" w:vAnchor="margin" w:hAnchor="text" w:yAlign="inline"/>
            </w:pPr>
          </w:p>
        </w:tc>
        <w:tc>
          <w:tcPr>
            <w:tcW w:w="3311" w:type="dxa"/>
          </w:tcPr>
          <w:p w14:paraId="7D12FC64" w14:textId="77777777" w:rsidR="00E8128A" w:rsidRDefault="00E8128A" w:rsidP="00BE043E">
            <w:pPr>
              <w:pStyle w:val="NoSpacing"/>
              <w:framePr w:hSpace="0" w:wrap="auto" w:vAnchor="margin" w:hAnchor="text" w:yAlign="inline"/>
            </w:pPr>
            <w:r>
              <w:t>endDayOfMonth</w:t>
            </w:r>
          </w:p>
        </w:tc>
        <w:tc>
          <w:tcPr>
            <w:tcW w:w="3352" w:type="dxa"/>
          </w:tcPr>
          <w:p w14:paraId="5C699079" w14:textId="77777777" w:rsidR="00E8128A" w:rsidRDefault="00E8128A" w:rsidP="00BE043E">
            <w:pPr>
              <w:pStyle w:val="NoSpacing"/>
              <w:framePr w:hSpace="0" w:wrap="auto" w:vAnchor="margin" w:hAnchor="text" w:yAlign="inline"/>
            </w:pPr>
            <w:r>
              <w:t>only rdfs:Literal</w:t>
            </w:r>
          </w:p>
        </w:tc>
      </w:tr>
      <w:tr w:rsidR="00E8128A" w14:paraId="40BEA63C" w14:textId="77777777" w:rsidTr="00BE043E">
        <w:tc>
          <w:tcPr>
            <w:tcW w:w="2687" w:type="dxa"/>
            <w:vMerge/>
          </w:tcPr>
          <w:p w14:paraId="7D1FDFEF" w14:textId="77777777" w:rsidR="00E8128A" w:rsidRDefault="00E8128A" w:rsidP="00BE043E">
            <w:pPr>
              <w:pStyle w:val="NoSpacing"/>
              <w:framePr w:hSpace="0" w:wrap="auto" w:vAnchor="margin" w:hAnchor="text" w:yAlign="inline"/>
            </w:pPr>
          </w:p>
        </w:tc>
        <w:tc>
          <w:tcPr>
            <w:tcW w:w="3311" w:type="dxa"/>
          </w:tcPr>
          <w:p w14:paraId="4ADEC5A4" w14:textId="77777777" w:rsidR="00E8128A" w:rsidRDefault="00E8128A" w:rsidP="00BE043E">
            <w:pPr>
              <w:pStyle w:val="NoSpacing"/>
              <w:framePr w:hSpace="0" w:wrap="auto" w:vAnchor="margin" w:hAnchor="text" w:yAlign="inline"/>
            </w:pPr>
            <w:r>
              <w:t>beginsRecurring</w:t>
            </w:r>
          </w:p>
        </w:tc>
        <w:tc>
          <w:tcPr>
            <w:tcW w:w="3352" w:type="dxa"/>
          </w:tcPr>
          <w:p w14:paraId="5F50FB1E" w14:textId="77777777" w:rsidR="00E8128A" w:rsidRDefault="00E8128A" w:rsidP="00BE043E">
            <w:pPr>
              <w:pStyle w:val="NoSpacing"/>
              <w:framePr w:hSpace="0" w:wrap="auto" w:vAnchor="margin" w:hAnchor="text" w:yAlign="inline"/>
            </w:pPr>
            <w:r>
              <w:t>only time:TemporalEntity</w:t>
            </w:r>
          </w:p>
        </w:tc>
      </w:tr>
      <w:tr w:rsidR="00E8128A" w14:paraId="3C54922E" w14:textId="77777777" w:rsidTr="00BE043E">
        <w:tc>
          <w:tcPr>
            <w:tcW w:w="2687" w:type="dxa"/>
            <w:vMerge/>
          </w:tcPr>
          <w:p w14:paraId="6CFC1AB2" w14:textId="77777777" w:rsidR="00E8128A" w:rsidRDefault="00E8128A" w:rsidP="00BE043E">
            <w:pPr>
              <w:pStyle w:val="NoSpacing"/>
              <w:framePr w:hSpace="0" w:wrap="auto" w:vAnchor="margin" w:hAnchor="text" w:yAlign="inline"/>
            </w:pPr>
          </w:p>
        </w:tc>
        <w:tc>
          <w:tcPr>
            <w:tcW w:w="3311" w:type="dxa"/>
          </w:tcPr>
          <w:p w14:paraId="1E9902C5" w14:textId="77777777" w:rsidR="00E8128A" w:rsidRDefault="00E8128A" w:rsidP="00BE043E">
            <w:pPr>
              <w:pStyle w:val="NoSpacing"/>
              <w:framePr w:hSpace="0" w:wrap="auto" w:vAnchor="margin" w:hAnchor="text" w:yAlign="inline"/>
            </w:pPr>
            <w:r>
              <w:t>endsRecurring</w:t>
            </w:r>
          </w:p>
        </w:tc>
        <w:tc>
          <w:tcPr>
            <w:tcW w:w="3352" w:type="dxa"/>
          </w:tcPr>
          <w:p w14:paraId="6F0C0CD1" w14:textId="77777777" w:rsidR="00E8128A" w:rsidRDefault="00E8128A" w:rsidP="00BE043E">
            <w:pPr>
              <w:pStyle w:val="NoSpacing"/>
              <w:framePr w:hSpace="0" w:wrap="auto" w:vAnchor="margin" w:hAnchor="text" w:yAlign="inline"/>
            </w:pPr>
            <w:r>
              <w:t>only time:TemporalEntity</w:t>
            </w:r>
          </w:p>
        </w:tc>
      </w:tr>
      <w:tr w:rsidR="00E8128A" w14:paraId="3E649269" w14:textId="77777777" w:rsidTr="00BE043E">
        <w:tc>
          <w:tcPr>
            <w:tcW w:w="2687" w:type="dxa"/>
            <w:vMerge/>
          </w:tcPr>
          <w:p w14:paraId="1378CA0D" w14:textId="77777777" w:rsidR="00E8128A" w:rsidRDefault="00E8128A" w:rsidP="00BE043E">
            <w:pPr>
              <w:pStyle w:val="NoSpacing"/>
              <w:framePr w:hSpace="0" w:wrap="auto" w:vAnchor="margin" w:hAnchor="text" w:yAlign="inline"/>
            </w:pPr>
          </w:p>
        </w:tc>
        <w:tc>
          <w:tcPr>
            <w:tcW w:w="3311" w:type="dxa"/>
          </w:tcPr>
          <w:p w14:paraId="1BEC184F" w14:textId="77777777" w:rsidR="00E8128A" w:rsidRDefault="00E8128A" w:rsidP="00BE043E">
            <w:pPr>
              <w:pStyle w:val="NoSpacing"/>
              <w:framePr w:hSpace="0" w:wrap="auto" w:vAnchor="margin" w:hAnchor="text" w:yAlign="inline"/>
            </w:pPr>
            <w:r>
              <w:t>recursExcept</w:t>
            </w:r>
          </w:p>
        </w:tc>
        <w:tc>
          <w:tcPr>
            <w:tcW w:w="3352" w:type="dxa"/>
          </w:tcPr>
          <w:p w14:paraId="4B6D6265" w14:textId="77777777" w:rsidR="00E8128A" w:rsidRDefault="00E8128A" w:rsidP="00BE043E">
            <w:pPr>
              <w:pStyle w:val="NoSpacing"/>
              <w:framePr w:hSpace="0" w:wrap="auto" w:vAnchor="margin" w:hAnchor="text" w:yAlign="inline"/>
            </w:pPr>
            <w:r>
              <w:t>only time:TemporalEntity or DayOfWeek</w:t>
            </w:r>
          </w:p>
        </w:tc>
      </w:tr>
      <w:tr w:rsidR="00E8128A" w14:paraId="7175A66E" w14:textId="77777777" w:rsidTr="00BE043E">
        <w:tc>
          <w:tcPr>
            <w:tcW w:w="2687" w:type="dxa"/>
            <w:vMerge/>
          </w:tcPr>
          <w:p w14:paraId="33519831" w14:textId="77777777" w:rsidR="00E8128A" w:rsidRDefault="00E8128A" w:rsidP="00BE043E">
            <w:pPr>
              <w:pStyle w:val="NoSpacing"/>
              <w:framePr w:hSpace="0" w:wrap="auto" w:vAnchor="margin" w:hAnchor="text" w:yAlign="inline"/>
            </w:pPr>
          </w:p>
        </w:tc>
        <w:tc>
          <w:tcPr>
            <w:tcW w:w="3311" w:type="dxa"/>
          </w:tcPr>
          <w:p w14:paraId="5C4865AB" w14:textId="77777777" w:rsidR="00E8128A" w:rsidRDefault="00E8128A" w:rsidP="00BE043E">
            <w:pPr>
              <w:pStyle w:val="NoSpacing"/>
              <w:framePr w:hSpace="0" w:wrap="auto" w:vAnchor="margin" w:hAnchor="text" w:yAlign="inline"/>
            </w:pPr>
            <w:r>
              <w:t>recursAddition</w:t>
            </w:r>
          </w:p>
        </w:tc>
        <w:tc>
          <w:tcPr>
            <w:tcW w:w="3352" w:type="dxa"/>
          </w:tcPr>
          <w:p w14:paraId="6071311A" w14:textId="77777777" w:rsidR="00E8128A" w:rsidRDefault="00E8128A" w:rsidP="00BE043E">
            <w:pPr>
              <w:pStyle w:val="NoSpacing"/>
              <w:framePr w:hSpace="0" w:wrap="auto" w:vAnchor="margin" w:hAnchor="text" w:yAlign="inline"/>
            </w:pPr>
            <w:r>
              <w:t>only time:TemporalEntity or DayOfWeek</w:t>
            </w:r>
          </w:p>
        </w:tc>
      </w:tr>
      <w:tr w:rsidR="00E8128A" w14:paraId="09E93AF8" w14:textId="77777777" w:rsidTr="00BE043E">
        <w:tc>
          <w:tcPr>
            <w:tcW w:w="2687" w:type="dxa"/>
            <w:vMerge w:val="restart"/>
          </w:tcPr>
          <w:p w14:paraId="497ED10E" w14:textId="77777777" w:rsidR="00E8128A" w:rsidRDefault="00E8128A" w:rsidP="00BE043E">
            <w:pPr>
              <w:pStyle w:val="NoSpacing"/>
              <w:framePr w:hSpace="0" w:wrap="auto" w:vAnchor="margin" w:hAnchor="text" w:yAlign="inline"/>
            </w:pPr>
            <w:r>
              <w:t>DailyRecurringEvent</w:t>
            </w:r>
          </w:p>
        </w:tc>
        <w:tc>
          <w:tcPr>
            <w:tcW w:w="3311" w:type="dxa"/>
          </w:tcPr>
          <w:p w14:paraId="2126F31C" w14:textId="77777777" w:rsidR="00E8128A" w:rsidRDefault="00E8128A" w:rsidP="00BE043E">
            <w:pPr>
              <w:pStyle w:val="NoSpacing"/>
              <w:framePr w:hSpace="0" w:wrap="auto" w:vAnchor="margin" w:hAnchor="text" w:yAlign="inline"/>
            </w:pPr>
            <w:r>
              <w:t>subclassOf</w:t>
            </w:r>
          </w:p>
        </w:tc>
        <w:tc>
          <w:tcPr>
            <w:tcW w:w="3352" w:type="dxa"/>
          </w:tcPr>
          <w:p w14:paraId="6E4937A9" w14:textId="77777777" w:rsidR="00E8128A" w:rsidRDefault="00E8128A" w:rsidP="00BE043E">
            <w:pPr>
              <w:pStyle w:val="NoSpacing"/>
              <w:framePr w:hSpace="0" w:wrap="auto" w:vAnchor="margin" w:hAnchor="text" w:yAlign="inline"/>
            </w:pPr>
            <w:r>
              <w:t>RecurringEvent</w:t>
            </w:r>
          </w:p>
        </w:tc>
      </w:tr>
      <w:tr w:rsidR="00E8128A" w14:paraId="48BCEE22" w14:textId="77777777" w:rsidTr="00BE043E">
        <w:tc>
          <w:tcPr>
            <w:tcW w:w="2687" w:type="dxa"/>
            <w:vMerge/>
          </w:tcPr>
          <w:p w14:paraId="5387F736" w14:textId="77777777" w:rsidR="00E8128A" w:rsidRDefault="00E8128A" w:rsidP="00BE043E">
            <w:pPr>
              <w:pStyle w:val="NoSpacing"/>
              <w:framePr w:hSpace="0" w:wrap="auto" w:vAnchor="margin" w:hAnchor="text" w:yAlign="inline"/>
            </w:pPr>
          </w:p>
        </w:tc>
        <w:tc>
          <w:tcPr>
            <w:tcW w:w="3311" w:type="dxa"/>
          </w:tcPr>
          <w:p w14:paraId="2223B886" w14:textId="77777777" w:rsidR="00E8128A" w:rsidRDefault="00E8128A" w:rsidP="00BE043E">
            <w:pPr>
              <w:pStyle w:val="NoSpacing"/>
              <w:framePr w:hSpace="0" w:wrap="auto" w:vAnchor="margin" w:hAnchor="text" w:yAlign="inline"/>
            </w:pPr>
            <w:r>
              <w:t>startTime</w:t>
            </w:r>
          </w:p>
        </w:tc>
        <w:tc>
          <w:tcPr>
            <w:tcW w:w="3352" w:type="dxa"/>
          </w:tcPr>
          <w:p w14:paraId="4F6AA15B" w14:textId="77777777" w:rsidR="00E8128A" w:rsidRDefault="00E8128A" w:rsidP="00BE043E">
            <w:pPr>
              <w:pStyle w:val="NoSpacing"/>
              <w:framePr w:hSpace="0" w:wrap="auto" w:vAnchor="margin" w:hAnchor="text" w:yAlign="inline"/>
            </w:pPr>
            <w:r>
              <w:t>max 1 xsd:time</w:t>
            </w:r>
          </w:p>
        </w:tc>
      </w:tr>
      <w:tr w:rsidR="00E8128A" w14:paraId="3A43C88A" w14:textId="77777777" w:rsidTr="00BE043E">
        <w:tc>
          <w:tcPr>
            <w:tcW w:w="2687" w:type="dxa"/>
            <w:vMerge w:val="restart"/>
          </w:tcPr>
          <w:p w14:paraId="13087289" w14:textId="77777777" w:rsidR="00E8128A" w:rsidRDefault="00E8128A" w:rsidP="00BE043E">
            <w:pPr>
              <w:pStyle w:val="NoSpacing"/>
              <w:framePr w:hSpace="0" w:wrap="auto" w:vAnchor="margin" w:hAnchor="text" w:yAlign="inline"/>
            </w:pPr>
            <w:r>
              <w:t>WeeklyRecurringEvent</w:t>
            </w:r>
          </w:p>
        </w:tc>
        <w:tc>
          <w:tcPr>
            <w:tcW w:w="3311" w:type="dxa"/>
          </w:tcPr>
          <w:p w14:paraId="461E9FA0" w14:textId="77777777" w:rsidR="00E8128A" w:rsidRDefault="00E8128A" w:rsidP="00BE043E">
            <w:pPr>
              <w:pStyle w:val="NoSpacing"/>
              <w:framePr w:hSpace="0" w:wrap="auto" w:vAnchor="margin" w:hAnchor="text" w:yAlign="inline"/>
            </w:pPr>
            <w:r>
              <w:t>subclassOf</w:t>
            </w:r>
          </w:p>
        </w:tc>
        <w:tc>
          <w:tcPr>
            <w:tcW w:w="3352" w:type="dxa"/>
          </w:tcPr>
          <w:p w14:paraId="1FDE9D43" w14:textId="77777777" w:rsidR="00E8128A" w:rsidRDefault="00E8128A" w:rsidP="00BE043E">
            <w:pPr>
              <w:pStyle w:val="NoSpacing"/>
              <w:framePr w:hSpace="0" w:wrap="auto" w:vAnchor="margin" w:hAnchor="text" w:yAlign="inline"/>
            </w:pPr>
            <w:r>
              <w:t>RecurringEvent</w:t>
            </w:r>
          </w:p>
        </w:tc>
      </w:tr>
      <w:tr w:rsidR="00E8128A" w14:paraId="69BB0FE3" w14:textId="77777777" w:rsidTr="00BE043E">
        <w:tc>
          <w:tcPr>
            <w:tcW w:w="2687" w:type="dxa"/>
            <w:vMerge/>
          </w:tcPr>
          <w:p w14:paraId="55712E9F" w14:textId="77777777" w:rsidR="00E8128A" w:rsidRDefault="00E8128A" w:rsidP="00BE043E">
            <w:pPr>
              <w:pStyle w:val="NoSpacing"/>
              <w:framePr w:hSpace="0" w:wrap="auto" w:vAnchor="margin" w:hAnchor="text" w:yAlign="inline"/>
            </w:pPr>
          </w:p>
        </w:tc>
        <w:tc>
          <w:tcPr>
            <w:tcW w:w="3311" w:type="dxa"/>
          </w:tcPr>
          <w:p w14:paraId="72167774" w14:textId="77777777" w:rsidR="00E8128A" w:rsidRDefault="00E8128A" w:rsidP="00BE043E">
            <w:pPr>
              <w:pStyle w:val="NoSpacing"/>
              <w:framePr w:hSpace="0" w:wrap="auto" w:vAnchor="margin" w:hAnchor="text" w:yAlign="inline"/>
            </w:pPr>
            <w:r>
              <w:t>schema:dayOfWeek</w:t>
            </w:r>
          </w:p>
        </w:tc>
        <w:tc>
          <w:tcPr>
            <w:tcW w:w="3352" w:type="dxa"/>
          </w:tcPr>
          <w:p w14:paraId="62F19A58" w14:textId="77777777" w:rsidR="00E8128A" w:rsidRDefault="00E8128A" w:rsidP="00BE043E">
            <w:pPr>
              <w:pStyle w:val="NoSpacing"/>
              <w:framePr w:hSpace="0" w:wrap="auto" w:vAnchor="margin" w:hAnchor="text" w:yAlign="inline"/>
            </w:pPr>
            <w:r>
              <w:t>exactly 1 DayOfWeek</w:t>
            </w:r>
          </w:p>
        </w:tc>
      </w:tr>
      <w:tr w:rsidR="00E8128A" w14:paraId="670DA295" w14:textId="77777777" w:rsidTr="00BE043E">
        <w:tc>
          <w:tcPr>
            <w:tcW w:w="2687" w:type="dxa"/>
            <w:vMerge w:val="restart"/>
          </w:tcPr>
          <w:p w14:paraId="485D6336" w14:textId="77777777" w:rsidR="00E8128A" w:rsidRDefault="00E8128A" w:rsidP="00BE043E">
            <w:pPr>
              <w:pStyle w:val="NoSpacing"/>
              <w:framePr w:hSpace="0" w:wrap="auto" w:vAnchor="margin" w:hAnchor="text" w:yAlign="inline"/>
            </w:pPr>
            <w:r>
              <w:t>MonthlyRecurringEvent</w:t>
            </w:r>
          </w:p>
        </w:tc>
        <w:tc>
          <w:tcPr>
            <w:tcW w:w="3311" w:type="dxa"/>
          </w:tcPr>
          <w:p w14:paraId="41B3F019" w14:textId="77777777" w:rsidR="00E8128A" w:rsidRDefault="00E8128A" w:rsidP="00BE043E">
            <w:pPr>
              <w:pStyle w:val="NoSpacing"/>
              <w:framePr w:hSpace="0" w:wrap="auto" w:vAnchor="margin" w:hAnchor="text" w:yAlign="inline"/>
            </w:pPr>
            <w:r>
              <w:t>subclassOf</w:t>
            </w:r>
          </w:p>
        </w:tc>
        <w:tc>
          <w:tcPr>
            <w:tcW w:w="3352" w:type="dxa"/>
          </w:tcPr>
          <w:p w14:paraId="2F0ED4FC" w14:textId="77777777" w:rsidR="00E8128A" w:rsidRDefault="00E8128A" w:rsidP="00BE043E">
            <w:pPr>
              <w:pStyle w:val="NoSpacing"/>
              <w:framePr w:hSpace="0" w:wrap="auto" w:vAnchor="margin" w:hAnchor="text" w:yAlign="inline"/>
            </w:pPr>
            <w:r>
              <w:t>RecurringEvent</w:t>
            </w:r>
          </w:p>
        </w:tc>
      </w:tr>
      <w:tr w:rsidR="00E8128A" w14:paraId="4E515B6D" w14:textId="77777777" w:rsidTr="00BE043E">
        <w:tc>
          <w:tcPr>
            <w:tcW w:w="2687" w:type="dxa"/>
            <w:vMerge/>
          </w:tcPr>
          <w:p w14:paraId="11232292" w14:textId="77777777" w:rsidR="00E8128A" w:rsidRDefault="00E8128A" w:rsidP="00BE043E">
            <w:pPr>
              <w:pStyle w:val="NoSpacing"/>
              <w:framePr w:hSpace="0" w:wrap="auto" w:vAnchor="margin" w:hAnchor="text" w:yAlign="inline"/>
            </w:pPr>
          </w:p>
        </w:tc>
        <w:tc>
          <w:tcPr>
            <w:tcW w:w="3311" w:type="dxa"/>
          </w:tcPr>
          <w:p w14:paraId="0BF1F8DC" w14:textId="77777777" w:rsidR="00E8128A" w:rsidRDefault="00E8128A" w:rsidP="00BE043E">
            <w:pPr>
              <w:pStyle w:val="NoSpacing"/>
              <w:framePr w:hSpace="0" w:wrap="auto" w:vAnchor="margin" w:hAnchor="text" w:yAlign="inline"/>
            </w:pPr>
            <w:r>
              <w:t>dayOfMonth</w:t>
            </w:r>
          </w:p>
        </w:tc>
        <w:tc>
          <w:tcPr>
            <w:tcW w:w="3352" w:type="dxa"/>
          </w:tcPr>
          <w:p w14:paraId="5CE4BDC7" w14:textId="77777777" w:rsidR="00E8128A" w:rsidRDefault="00E8128A" w:rsidP="00BE043E">
            <w:pPr>
              <w:pStyle w:val="NoSpacing"/>
              <w:framePr w:hSpace="0" w:wrap="auto" w:vAnchor="margin" w:hAnchor="text" w:yAlign="inline"/>
            </w:pPr>
            <w:r>
              <w:t>exactly 1 rdfs:Literal</w:t>
            </w:r>
          </w:p>
        </w:tc>
      </w:tr>
      <w:tr w:rsidR="00E8128A" w14:paraId="5C022873" w14:textId="77777777" w:rsidTr="00BE043E">
        <w:tc>
          <w:tcPr>
            <w:tcW w:w="2687" w:type="dxa"/>
            <w:vMerge w:val="restart"/>
          </w:tcPr>
          <w:p w14:paraId="222D402A" w14:textId="77777777" w:rsidR="00E8128A" w:rsidRDefault="00E8128A" w:rsidP="00BE043E">
            <w:pPr>
              <w:pStyle w:val="NoSpacing"/>
              <w:framePr w:hSpace="0" w:wrap="auto" w:vAnchor="margin" w:hAnchor="text" w:yAlign="inline"/>
            </w:pPr>
            <w:r>
              <w:t>YearlyRecurringEvent</w:t>
            </w:r>
          </w:p>
        </w:tc>
        <w:tc>
          <w:tcPr>
            <w:tcW w:w="3311" w:type="dxa"/>
          </w:tcPr>
          <w:p w14:paraId="3D033D63" w14:textId="77777777" w:rsidR="00E8128A" w:rsidRDefault="00E8128A" w:rsidP="00BE043E">
            <w:pPr>
              <w:pStyle w:val="NoSpacing"/>
              <w:framePr w:hSpace="0" w:wrap="auto" w:vAnchor="margin" w:hAnchor="text" w:yAlign="inline"/>
            </w:pPr>
            <w:r>
              <w:t>subclassOf</w:t>
            </w:r>
          </w:p>
        </w:tc>
        <w:tc>
          <w:tcPr>
            <w:tcW w:w="3352" w:type="dxa"/>
          </w:tcPr>
          <w:p w14:paraId="4056C64C" w14:textId="77777777" w:rsidR="00E8128A" w:rsidRDefault="00E8128A" w:rsidP="00BE043E">
            <w:pPr>
              <w:pStyle w:val="NoSpacing"/>
              <w:framePr w:hSpace="0" w:wrap="auto" w:vAnchor="margin" w:hAnchor="text" w:yAlign="inline"/>
            </w:pPr>
            <w:r>
              <w:t>RecurringEvent</w:t>
            </w:r>
          </w:p>
        </w:tc>
      </w:tr>
      <w:tr w:rsidR="00E8128A" w14:paraId="045365D4" w14:textId="77777777" w:rsidTr="00BE043E">
        <w:tc>
          <w:tcPr>
            <w:tcW w:w="2687" w:type="dxa"/>
            <w:vMerge/>
          </w:tcPr>
          <w:p w14:paraId="59D6B19F" w14:textId="77777777" w:rsidR="00E8128A" w:rsidRDefault="00E8128A" w:rsidP="00BE043E">
            <w:pPr>
              <w:pStyle w:val="NoSpacing"/>
              <w:framePr w:hSpace="0" w:wrap="auto" w:vAnchor="margin" w:hAnchor="text" w:yAlign="inline"/>
            </w:pPr>
          </w:p>
        </w:tc>
        <w:tc>
          <w:tcPr>
            <w:tcW w:w="3311" w:type="dxa"/>
          </w:tcPr>
          <w:p w14:paraId="1C69058B" w14:textId="77777777" w:rsidR="00E8128A" w:rsidRDefault="00E8128A" w:rsidP="00BE043E">
            <w:pPr>
              <w:pStyle w:val="NoSpacing"/>
              <w:framePr w:hSpace="0" w:wrap="auto" w:vAnchor="margin" w:hAnchor="text" w:yAlign="inline"/>
            </w:pPr>
            <w:r>
              <w:t>hasMonth</w:t>
            </w:r>
          </w:p>
        </w:tc>
        <w:tc>
          <w:tcPr>
            <w:tcW w:w="3352" w:type="dxa"/>
          </w:tcPr>
          <w:p w14:paraId="040664BD" w14:textId="77777777" w:rsidR="00E8128A" w:rsidRDefault="00E8128A" w:rsidP="00BE043E">
            <w:pPr>
              <w:pStyle w:val="NoSpacing"/>
              <w:framePr w:hSpace="0" w:wrap="auto" w:vAnchor="margin" w:hAnchor="text" w:yAlign="inline"/>
            </w:pPr>
            <w:r>
              <w:t>exactly 1 Month</w:t>
            </w:r>
          </w:p>
        </w:tc>
      </w:tr>
      <w:tr w:rsidR="00E8128A" w14:paraId="598837D6" w14:textId="77777777" w:rsidTr="00BE043E">
        <w:tc>
          <w:tcPr>
            <w:tcW w:w="2687" w:type="dxa"/>
            <w:vMerge/>
          </w:tcPr>
          <w:p w14:paraId="0E762E37" w14:textId="77777777" w:rsidR="00E8128A" w:rsidRDefault="00E8128A" w:rsidP="00BE043E">
            <w:pPr>
              <w:pStyle w:val="NoSpacing"/>
              <w:framePr w:hSpace="0" w:wrap="auto" w:vAnchor="margin" w:hAnchor="text" w:yAlign="inline"/>
            </w:pPr>
          </w:p>
        </w:tc>
        <w:tc>
          <w:tcPr>
            <w:tcW w:w="3311" w:type="dxa"/>
          </w:tcPr>
          <w:p w14:paraId="66D7B04C" w14:textId="77777777" w:rsidR="00E8128A" w:rsidRDefault="00E8128A" w:rsidP="00BE043E">
            <w:pPr>
              <w:pStyle w:val="NoSpacing"/>
              <w:framePr w:hSpace="0" w:wrap="auto" w:vAnchor="margin" w:hAnchor="text" w:yAlign="inline"/>
            </w:pPr>
            <w:r>
              <w:t>dayOfMonth</w:t>
            </w:r>
          </w:p>
        </w:tc>
        <w:tc>
          <w:tcPr>
            <w:tcW w:w="3352" w:type="dxa"/>
          </w:tcPr>
          <w:p w14:paraId="7B9335E9" w14:textId="77777777" w:rsidR="00E8128A" w:rsidRDefault="00E8128A" w:rsidP="00BE043E">
            <w:pPr>
              <w:pStyle w:val="NoSpacing"/>
              <w:framePr w:hSpace="0" w:wrap="auto" w:vAnchor="margin" w:hAnchor="text" w:yAlign="inline"/>
            </w:pPr>
            <w:r>
              <w:t>exactly 1 rdfs:Literal</w:t>
            </w:r>
          </w:p>
        </w:tc>
      </w:tr>
    </w:tbl>
    <w:p w14:paraId="59D2E0E3" w14:textId="77777777" w:rsidR="00E8128A" w:rsidRDefault="00E8128A" w:rsidP="00E8128A"/>
    <w:p w14:paraId="0A0A3DA2" w14:textId="77777777" w:rsidR="00E8128A" w:rsidRDefault="00E8128A" w:rsidP="00E8128A">
      <w:pPr>
        <w:keepNext/>
        <w:jc w:val="center"/>
      </w:pPr>
      <w:r w:rsidRPr="009600E0">
        <w:rPr>
          <w:noProof/>
        </w:rPr>
        <w:drawing>
          <wp:inline distT="0" distB="0" distL="0" distR="0" wp14:anchorId="1CF64325" wp14:editId="2E7AB012">
            <wp:extent cx="4419600" cy="231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00" cy="2311400"/>
                    </a:xfrm>
                    <a:prstGeom prst="rect">
                      <a:avLst/>
                    </a:prstGeom>
                  </pic:spPr>
                </pic:pic>
              </a:graphicData>
            </a:graphic>
          </wp:inline>
        </w:drawing>
      </w:r>
    </w:p>
    <w:p w14:paraId="45EB292C" w14:textId="6F53D150" w:rsidR="00E8128A" w:rsidRPr="00E1766E" w:rsidRDefault="00E8128A" w:rsidP="00E8128A">
      <w:pPr>
        <w:pStyle w:val="Caption"/>
        <w:spacing w:after="120"/>
        <w:jc w:val="center"/>
        <w:rPr>
          <w:lang w:val="en-CA"/>
        </w:rPr>
      </w:pPr>
      <w:bookmarkStart w:id="99" w:name="_Ref12533514"/>
      <w:r>
        <w:t xml:space="preserve">Figure </w:t>
      </w:r>
      <w:fldSimple w:instr=" SEQ Figure \* ARABIC ">
        <w:r w:rsidR="003D53CD">
          <w:rPr>
            <w:noProof/>
          </w:rPr>
          <w:t>10</w:t>
        </w:r>
      </w:fldSimple>
      <w:bookmarkEnd w:id="99"/>
      <w:r>
        <w:t>: Basic structure of the Recurring Event Ontology</w:t>
      </w:r>
    </w:p>
    <w:p w14:paraId="69975519" w14:textId="77777777" w:rsidR="00E8128A" w:rsidRPr="00881C48" w:rsidRDefault="00E8128A" w:rsidP="00E8128A">
      <w:pPr>
        <w:pStyle w:val="Heading4"/>
      </w:pPr>
      <w:r>
        <w:t>An Example</w:t>
      </w:r>
    </w:p>
    <w:p w14:paraId="6DA8914C" w14:textId="1051FA81" w:rsidR="00E8128A" w:rsidRDefault="00E8128A" w:rsidP="00E8128A">
      <w:r>
        <w:t xml:space="preserve">As an example, consider the representation of scheduled transit trips. The Activity Ontology may be used to define classes of Transit Trip activities, and these classes may be instantiated with instances that correspond to individual occurrences of these trips, however in order to capture the schedule – i.e. that some trip occurs every day at 08:00am – the notion of a recurring event is required. A class of recurring events that captures scheduled bus trips may be defined as having only BusTrip activities as occurrences. Instances of the ScheduledBusTrip class may include </w:t>
      </w:r>
      <w:r>
        <w:lastRenderedPageBreak/>
        <w:t xml:space="preserve">recurring events with different start times, perhaps corresponding to different routes or different routes on the same trip. An individual scheduled bus trip with a start time of 08:00am corresponds to multiple occurrences. As daily recurring event, we can expect there will be a corresponding occurrence of the bus trip activity every day, thus an individual recurring event (an instance of a scheduled bus trip) will correspond to multiple instances of a particular activity type (a bus trip). The Recurring Event object provides information on the way in which the activity recurs (e.g. daily at 08:00am). This example is illustrated in </w:t>
      </w:r>
      <w:r>
        <w:fldChar w:fldCharType="begin"/>
      </w:r>
      <w:r>
        <w:instrText xml:space="preserve"> REF _Ref12536225 \h </w:instrText>
      </w:r>
      <w:r>
        <w:fldChar w:fldCharType="separate"/>
      </w:r>
      <w:r w:rsidR="005A6FB2">
        <w:t xml:space="preserve">Figure </w:t>
      </w:r>
      <w:r w:rsidR="005A6FB2">
        <w:rPr>
          <w:noProof/>
        </w:rPr>
        <w:t>10</w:t>
      </w:r>
      <w:r>
        <w:fldChar w:fldCharType="end"/>
      </w:r>
      <w:r>
        <w:t>.</w:t>
      </w:r>
    </w:p>
    <w:p w14:paraId="76DAFC0E" w14:textId="77777777" w:rsidR="00E8128A" w:rsidRDefault="00E8128A" w:rsidP="00E8128A">
      <w:pPr>
        <w:keepNext/>
      </w:pPr>
      <w:r w:rsidRPr="00EA2CCF">
        <w:rPr>
          <w:noProof/>
        </w:rPr>
        <w:drawing>
          <wp:inline distT="0" distB="0" distL="0" distR="0" wp14:anchorId="33C15CE9" wp14:editId="0E2BF282">
            <wp:extent cx="4603939" cy="298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486" cy="3011361"/>
                    </a:xfrm>
                    <a:prstGeom prst="rect">
                      <a:avLst/>
                    </a:prstGeom>
                  </pic:spPr>
                </pic:pic>
              </a:graphicData>
            </a:graphic>
          </wp:inline>
        </w:drawing>
      </w:r>
    </w:p>
    <w:p w14:paraId="4A049135" w14:textId="1653A71E" w:rsidR="00E8128A" w:rsidRPr="00A86E8E" w:rsidRDefault="00E8128A" w:rsidP="00E8128A">
      <w:pPr>
        <w:pStyle w:val="Caption"/>
        <w:spacing w:after="120"/>
        <w:rPr>
          <w:lang w:val="en-CA"/>
        </w:rPr>
      </w:pPr>
      <w:bookmarkStart w:id="100" w:name="_Ref12536225"/>
      <w:r>
        <w:t xml:space="preserve">Figure </w:t>
      </w:r>
      <w:fldSimple w:instr=" SEQ Figure \* ARABIC ">
        <w:r w:rsidR="003D53CD">
          <w:rPr>
            <w:noProof/>
          </w:rPr>
          <w:t>11</w:t>
        </w:r>
      </w:fldSimple>
      <w:bookmarkEnd w:id="100"/>
      <w:r>
        <w:t>: Example use of the RecurringEvent Ontology</w:t>
      </w:r>
    </w:p>
    <w:p w14:paraId="2C437C4A" w14:textId="77777777" w:rsidR="00E8128A" w:rsidRDefault="00E8128A" w:rsidP="00E8128A">
      <w:pPr>
        <w:pStyle w:val="Heading4"/>
      </w:pPr>
      <w:r>
        <w:t>Future work</w:t>
      </w:r>
    </w:p>
    <w:p w14:paraId="3DCADF6D" w14:textId="275F978E" w:rsidR="00E8128A" w:rsidRPr="0000590A" w:rsidRDefault="00FC2DD3" w:rsidP="0081753D">
      <w:pPr>
        <w:rPr>
          <w:b/>
          <w:sz w:val="21"/>
        </w:rPr>
      </w:pPr>
      <w:r w:rsidRPr="0081753D">
        <w:t>T</w:t>
      </w:r>
      <w:r w:rsidR="00E8128A" w:rsidRPr="0081753D">
        <w:t xml:space="preserve">he relationship between a Recurring (Service) Event and an Event (Activity) </w:t>
      </w:r>
      <w:r w:rsidRPr="0081753D">
        <w:t>should be revisited in future work</w:t>
      </w:r>
      <w:r w:rsidR="00E8128A" w:rsidRPr="0081753D">
        <w:t xml:space="preserve">. </w:t>
      </w:r>
      <w:r w:rsidRPr="0081753D">
        <w:t>A more detailed axiomatization (in or beyond OWL) may be possible; for example, b</w:t>
      </w:r>
      <w:r w:rsidR="00E8128A" w:rsidRPr="0081753D">
        <w:t>ased on the properties of a recurring event, additional constraints on its occurrences (related activities) may be inferred.</w:t>
      </w:r>
      <w:r w:rsidR="0081753D">
        <w:t xml:space="preserve"> In addition, more detailed </w:t>
      </w:r>
      <w:r w:rsidR="00E8128A">
        <w:t xml:space="preserve">temporal </w:t>
      </w:r>
      <w:r w:rsidR="00E8128A" w:rsidRPr="0000590A">
        <w:t>constraints</w:t>
      </w:r>
      <w:r w:rsidR="00E8128A">
        <w:t xml:space="preserve"> </w:t>
      </w:r>
      <w:r w:rsidR="0081753D">
        <w:t>should be</w:t>
      </w:r>
      <w:r w:rsidR="00E8128A">
        <w:t xml:space="preserve"> </w:t>
      </w:r>
      <w:r w:rsidR="0081753D">
        <w:t xml:space="preserve">explored, for example </w:t>
      </w:r>
      <w:r w:rsidR="00E8128A">
        <w:t>to describe the relationship between a Recurring Event and its sub-Recurring Events: the sub-Recurring Events may only recur during the times at which the Recurring Event recurs.</w:t>
      </w:r>
      <w:r w:rsidR="0081753D">
        <w:t xml:space="preserve"> Finally, a</w:t>
      </w:r>
      <w:r w:rsidR="00E8128A">
        <w:t>n ordering relationship over sub-Recurring Events may be useful in future implementations, however this is not currently captured or required.</w:t>
      </w:r>
    </w:p>
    <w:p w14:paraId="2AEA1EF5" w14:textId="77777777" w:rsidR="00E8128A" w:rsidRDefault="00E8128A" w:rsidP="00E8128A">
      <w:pPr>
        <w:pStyle w:val="ListParagraph"/>
        <w:numPr>
          <w:ilvl w:val="0"/>
          <w:numId w:val="0"/>
        </w:numPr>
        <w:ind w:left="720"/>
        <w:rPr>
          <w:b/>
        </w:rPr>
      </w:pPr>
    </w:p>
    <w:p w14:paraId="24B68A0B" w14:textId="15291B82" w:rsidR="00520123" w:rsidRDefault="00A72D35" w:rsidP="00EA354A">
      <w:pPr>
        <w:pStyle w:val="Heading3"/>
      </w:pPr>
      <w:bookmarkStart w:id="101" w:name="_Toc35948849"/>
      <w:r>
        <w:t>Resource</w:t>
      </w:r>
      <w:r w:rsidR="00BD7FA8">
        <w:t xml:space="preserve"> </w:t>
      </w:r>
      <w:r w:rsidR="00520123">
        <w:t>Ontology</w:t>
      </w:r>
      <w:bookmarkEnd w:id="101"/>
    </w:p>
    <w:p w14:paraId="09DA945A" w14:textId="5EBCBA72" w:rsidR="00D479C9" w:rsidRPr="00D479C9" w:rsidRDefault="0089518D" w:rsidP="00D479C9">
      <w:pPr>
        <w:rPr>
          <w:i/>
        </w:rPr>
      </w:pPr>
      <w:r>
        <w:rPr>
          <w:i/>
        </w:rPr>
        <w:t>http://ontology.eil.utoronto.ca/icity/</w:t>
      </w:r>
      <w:r w:rsidR="00D479C9" w:rsidRPr="00D479C9">
        <w:rPr>
          <w:i/>
        </w:rPr>
        <w:t>Resource</w:t>
      </w:r>
      <w:r w:rsidR="00AC0B4C">
        <w:rPr>
          <w:i/>
        </w:rPr>
        <w:t>.owl</w:t>
      </w:r>
    </w:p>
    <w:p w14:paraId="6FE82CC0" w14:textId="24654123" w:rsidR="005F0F5A" w:rsidRPr="00F45EC2" w:rsidRDefault="005F0F5A" w:rsidP="005F0F5A">
      <w:r>
        <w:t xml:space="preserve">Resources are an important aspect of activities; they often capture important preconditions and effects of activities. In the context of transportation planning, resources such as vehicles, income, and transit passes </w:t>
      </w:r>
      <w:r w:rsidR="007640B9">
        <w:t>are of interest with respect to their</w:t>
      </w:r>
      <w:r>
        <w:t xml:space="preserve"> impact </w:t>
      </w:r>
      <w:r w:rsidR="007640B9">
        <w:t xml:space="preserve">on </w:t>
      </w:r>
      <w:r>
        <w:t>travel behaviour. The representation of resources is also important for tasks related to asset management; for example, transit vehicles and their scheduled maintenance and failure rates are important factors for predicting the performance of the transit system.</w:t>
      </w:r>
    </w:p>
    <w:p w14:paraId="3909A82E" w14:textId="77777777" w:rsidR="005F0F5A" w:rsidRPr="00040F7C" w:rsidRDefault="005F0F5A" w:rsidP="007517AF">
      <w:pPr>
        <w:pStyle w:val="Heading4"/>
        <w:numPr>
          <w:ilvl w:val="3"/>
          <w:numId w:val="27"/>
        </w:numPr>
        <w:spacing w:after="120"/>
        <w:rPr>
          <w:lang w:val="en-CA"/>
        </w:rPr>
      </w:pPr>
      <w:r w:rsidRPr="00040F7C">
        <w:rPr>
          <w:lang w:val="en-CA"/>
        </w:rPr>
        <w:t>The Ontology</w:t>
      </w:r>
    </w:p>
    <w:p w14:paraId="4285C2CE" w14:textId="5B3813FC" w:rsidR="005F0F5A" w:rsidRDefault="005F0F5A" w:rsidP="005F0F5A">
      <w:r>
        <w:t xml:space="preserve">The Resource Ontology provides a generic representation of resources that contain core properties generic across all transportation uses. </w:t>
      </w:r>
      <w:r w:rsidR="007640B9">
        <w:t>T</w:t>
      </w:r>
      <w:r>
        <w:t xml:space="preserve">he view presented in the TOVE model </w:t>
      </w:r>
      <w:r>
        <w:fldChar w:fldCharType="begin"/>
      </w:r>
      <w:r w:rsidR="00DE6FBD">
        <w:instrText xml:space="preserve"> ADDIN EN.CITE &lt;EndNote&gt;&lt;Cite&gt;&lt;Author&gt;Fadel&lt;/Author&gt;&lt;Year&gt;1994&lt;/Year&gt;&lt;IDText&gt;A generic enterprise resource ontology&lt;/IDText&gt;&lt;DisplayText&gt;[25]&lt;/DisplayText&gt;&lt;record&gt;&lt;isbn&gt;0818657057&lt;/isbn&gt;&lt;titles&gt;&lt;title&gt;A generic enterprise resource ontology&lt;/title&gt;&lt;secondary-title&gt;Proceedings of 3rd IEEE Workshop on Enabling Technologies: Infrastructure for Collaborative Enterprises&lt;/secondary-title&gt;&lt;/titles&gt;&lt;pages&gt;117-128&lt;/pages&gt;&lt;contributors&gt;&lt;authors&gt;&lt;author&gt;Fadel, Fadi George&lt;/author&gt;&lt;author&gt;Fox, Mark S&lt;/author&gt;&lt;author&gt;Gruninger, Michael&lt;/author&gt;&lt;/authors&gt;&lt;/contributors&gt;&lt;added-date format="utc"&gt;1563202475&lt;/added-date&gt;&lt;ref-type name="Conference Proceeding"&gt;10&lt;/ref-type&gt;&lt;dates&gt;&lt;year&gt;1994&lt;/year&gt;&lt;/dates&gt;&lt;rec-number&gt;24&lt;/rec-number&gt;&lt;publisher&gt;IEEE&lt;/publisher&gt;&lt;last-updated-date format="utc"&gt;1563202475&lt;/last-updated-date&gt;&lt;/record&gt;&lt;/Cite&gt;&lt;/EndNote&gt;</w:instrText>
      </w:r>
      <w:r>
        <w:fldChar w:fldCharType="separate"/>
      </w:r>
      <w:r w:rsidR="00DE6FBD">
        <w:rPr>
          <w:noProof/>
        </w:rPr>
        <w:t>[25]</w:t>
      </w:r>
      <w:r>
        <w:fldChar w:fldCharType="end"/>
      </w:r>
      <w:r>
        <w:t xml:space="preserve"> that "</w:t>
      </w:r>
      <w:r>
        <w:rPr>
          <w:i/>
        </w:rPr>
        <w:t>...being a resource is not an innate property of an object but a property that is derived from the role the object plays with respect to an activity</w:t>
      </w:r>
      <w:r>
        <w:t>"</w:t>
      </w:r>
      <w:r w:rsidR="007640B9">
        <w:t xml:space="preserve"> is adopted</w:t>
      </w:r>
      <w:r>
        <w:t xml:space="preserve">. In this sense, Resources are a class of Manifestations; a Resource is a manifestation of some </w:t>
      </w:r>
      <w:r w:rsidRPr="007640B9">
        <w:t>other</w:t>
      </w:r>
      <w:r>
        <w:t xml:space="preserve"> class in the ontology when it plays the role of Resource for some Activity. For example, an instance of a Vehicle, (a manifestation of some VehiclePD) may also be an instance of a Resource, whereas some other instance of a Vehicle, (some later manifestation of the same VehiclePD) may not be a Resource, or it may be a </w:t>
      </w:r>
      <w:r>
        <w:rPr>
          <w:i/>
        </w:rPr>
        <w:t>different</w:t>
      </w:r>
      <w:r>
        <w:t xml:space="preserve"> type of Resource.  </w:t>
      </w:r>
      <w:r w:rsidR="007640B9">
        <w:t>Intuitively,</w:t>
      </w:r>
      <w:r>
        <w:t xml:space="preserve"> when </w:t>
      </w:r>
      <w:r w:rsidR="007640B9">
        <w:t>a</w:t>
      </w:r>
      <w:r>
        <w:t xml:space="preserve"> Vehicle is used for transportation, it is one </w:t>
      </w:r>
      <w:r w:rsidR="007640B9">
        <w:t>kind</w:t>
      </w:r>
      <w:r>
        <w:t xml:space="preserve"> of resource, but when it is being used for scrap metal, it is a different </w:t>
      </w:r>
      <w:r w:rsidR="007640B9">
        <w:t>kind of resource</w:t>
      </w:r>
      <w:r>
        <w:t>. Th</w:t>
      </w:r>
      <w:r w:rsidR="007640B9">
        <w:t>e</w:t>
      </w:r>
      <w:r>
        <w:t xml:space="preserve"> definition of a resource is dependent on its participation in an activity, thus the Resource ontology reuses the Activity ontology.</w:t>
      </w:r>
    </w:p>
    <w:p w14:paraId="208F275D" w14:textId="2A7BD9C0" w:rsidR="005F0F5A" w:rsidRDefault="005F0F5A" w:rsidP="005F0F5A">
      <w:r w:rsidRPr="001A05D2">
        <w:t xml:space="preserve">A Resource may have </w:t>
      </w:r>
      <w:r w:rsidR="00E47F0B">
        <w:t>some</w:t>
      </w:r>
      <w:r w:rsidRPr="001A05D2">
        <w:t xml:space="preserve"> amount or availabilit</w:t>
      </w:r>
      <w:r w:rsidR="00E47F0B">
        <w:t>y</w:t>
      </w:r>
      <w:r w:rsidR="006A09A5">
        <w:t xml:space="preserve">; </w:t>
      </w:r>
      <w:r>
        <w:t xml:space="preserve">it may have some </w:t>
      </w:r>
      <w:r w:rsidRPr="002D1163">
        <w:t>associated location</w:t>
      </w:r>
      <w:r>
        <w:t xml:space="preserve"> and may have some owner. </w:t>
      </w:r>
      <w:r w:rsidRPr="001A05D2">
        <w:t>As with the precondition and effect properties defined in the Activity Ontology,</w:t>
      </w:r>
      <w:r>
        <w:t xml:space="preserve"> the decomposition of an activity must be considered</w:t>
      </w:r>
      <w:r w:rsidR="006A09A5">
        <w:t xml:space="preserve"> when defining its relationship with some Resource</w:t>
      </w:r>
      <w:r>
        <w:t xml:space="preserve">: there are atomic-level relationships of consumption and use, but also </w:t>
      </w:r>
      <w:r w:rsidRPr="001A05D2">
        <w:t xml:space="preserve">more general </w:t>
      </w:r>
      <w:r>
        <w:t>relationships</w:t>
      </w:r>
      <w:r w:rsidRPr="001A05D2">
        <w:t xml:space="preserve"> </w:t>
      </w:r>
      <w:r>
        <w:t>based on inheritance through composition. For example, if Activity A has subactivity B, then a resource used by Activity B is also used by Activity A.</w:t>
      </w:r>
    </w:p>
    <w:p w14:paraId="2EE5DC0D" w14:textId="1DF5ED00" w:rsidR="005F0F5A" w:rsidRDefault="005F0F5A" w:rsidP="005F0F5A">
      <w:r>
        <w:lastRenderedPageBreak/>
        <w:t>For additional detail, a</w:t>
      </w:r>
      <w:r w:rsidRPr="001A05D2">
        <w:t xml:space="preserve"> Resource </w:t>
      </w:r>
      <w:r>
        <w:t>may</w:t>
      </w:r>
      <w:r w:rsidRPr="001A05D2">
        <w:t xml:space="preserve">be </w:t>
      </w:r>
      <w:r w:rsidRPr="000D4028">
        <w:t xml:space="preserve">classified </w:t>
      </w:r>
      <w:r>
        <w:t xml:space="preserve">according to more specific resource types. </w:t>
      </w:r>
      <w:r w:rsidRPr="001A05D2">
        <w:t>A Resource may</w:t>
      </w:r>
      <w:r w:rsidR="006A09A5">
        <w:t xml:space="preserve"> be</w:t>
      </w:r>
      <w:r w:rsidRPr="001A05D2">
        <w:t xml:space="preserve"> </w:t>
      </w:r>
      <w:r w:rsidRPr="00FD7AFE">
        <w:rPr>
          <w:i/>
        </w:rPr>
        <w:t>either</w:t>
      </w:r>
      <w:r w:rsidRPr="001A05D2">
        <w:t xml:space="preserve"> a Divisible Resource or a Non-Divisible Resource</w:t>
      </w:r>
      <w:r>
        <w:t>, but not both</w:t>
      </w:r>
      <w:r w:rsidRPr="001A05D2">
        <w:t xml:space="preserve">. </w:t>
      </w:r>
      <w:r>
        <w:t xml:space="preserve">As the names indicate, a Divisible Resource may be divided for use or consumption between multiple activities at any point in time, whereas a Non-Divisible Resource may only be used for a single activity at once – even if it isn’t fully utilized. </w:t>
      </w:r>
      <w:r w:rsidR="006A09A5">
        <w:t>For</w:t>
      </w:r>
      <w:r>
        <w:t xml:space="preserve"> example, a Vehicle used for transportation is non-divisible but if used for scrap then it </w:t>
      </w:r>
      <w:r w:rsidR="006A09A5">
        <w:t>may be</w:t>
      </w:r>
      <w:r>
        <w:t xml:space="preserve"> divisible. The key classes in the ontology are summarized in </w:t>
      </w:r>
      <w:r>
        <w:fldChar w:fldCharType="begin"/>
      </w:r>
      <w:r>
        <w:instrText xml:space="preserve"> REF _Ref13049166 \h </w:instrText>
      </w:r>
      <w:r>
        <w:fldChar w:fldCharType="separate"/>
      </w:r>
      <w:r w:rsidR="005A6FB2">
        <w:t xml:space="preserve">Table </w:t>
      </w:r>
      <w:r w:rsidR="005A6FB2">
        <w:rPr>
          <w:noProof/>
        </w:rPr>
        <w:t>9</w:t>
      </w:r>
      <w:r>
        <w:fldChar w:fldCharType="end"/>
      </w:r>
      <w:r>
        <w:t>.</w:t>
      </w:r>
    </w:p>
    <w:p w14:paraId="43379A37" w14:textId="0A589AED" w:rsidR="005F0F5A" w:rsidRDefault="005F0F5A" w:rsidP="005F0F5A">
      <w:r>
        <w:t xml:space="preserve">Various other types (subclasses) of Resource may be defined as required. </w:t>
      </w:r>
      <w:r w:rsidRPr="001A05D2">
        <w:t xml:space="preserve">A </w:t>
      </w:r>
      <w:r w:rsidR="006A09A5">
        <w:t>class of resources</w:t>
      </w:r>
      <w:r w:rsidRPr="001A05D2">
        <w:t xml:space="preserve"> may be </w:t>
      </w:r>
      <w:r w:rsidR="006A09A5">
        <w:t xml:space="preserve">defined according to its use or consumption by a class of </w:t>
      </w:r>
      <w:r w:rsidRPr="001A05D2">
        <w:t>Activit</w:t>
      </w:r>
      <w:r w:rsidR="006A09A5">
        <w:t>ies</w:t>
      </w:r>
      <w:r w:rsidRPr="001A05D2">
        <w:t xml:space="preserve">; the specification of the </w:t>
      </w:r>
      <w:r w:rsidR="005603D2">
        <w:t>class of resources</w:t>
      </w:r>
      <w:r w:rsidRPr="001A05D2">
        <w:t xml:space="preserve"> </w:t>
      </w:r>
      <w:r w:rsidR="006A09A5">
        <w:t xml:space="preserve">may </w:t>
      </w:r>
      <w:r w:rsidRPr="001A05D2">
        <w:t>define the quantity of a particular resource that will be used or consumed by a particular activity</w:t>
      </w:r>
      <w:r>
        <w:t xml:space="preserve">. </w:t>
      </w:r>
      <w:r w:rsidRPr="001A05D2">
        <w:t>If some resource type is used by an activity, then when the activity occurs, there must be some resource of that type that is (partially) not available.</w:t>
      </w:r>
      <w:r w:rsidRPr="00851BA2">
        <w:rPr>
          <w:rStyle w:val="QuoteChar"/>
          <w:i w:val="0"/>
        </w:rPr>
        <w:t xml:space="preserve"> </w:t>
      </w:r>
      <w:r>
        <w:t>If a resource type is consumed by an activity</w:t>
      </w:r>
      <w:r w:rsidRPr="001A05D2">
        <w:t>,</w:t>
      </w:r>
      <w:r>
        <w:t xml:space="preserve"> then</w:t>
      </w:r>
      <w:r w:rsidRPr="001A05D2">
        <w:t xml:space="preserve"> the resource and the entity it is a manifestation of (partially) cease to exist by the end of the occurrence.</w:t>
      </w:r>
    </w:p>
    <w:p w14:paraId="4724125C" w14:textId="241A4721" w:rsidR="005F0F5A" w:rsidRDefault="005F0F5A" w:rsidP="005F0F5A">
      <w:pPr>
        <w:pStyle w:val="Caption"/>
        <w:keepNext/>
        <w:spacing w:after="120"/>
      </w:pPr>
      <w:bookmarkStart w:id="102" w:name="_Ref13049166"/>
      <w:r>
        <w:t xml:space="preserve">Table </w:t>
      </w:r>
      <w:fldSimple w:instr=" SEQ Table \* ARABIC ">
        <w:r w:rsidR="005A6FB2">
          <w:rPr>
            <w:noProof/>
          </w:rPr>
          <w:t>9</w:t>
        </w:r>
      </w:fldSimple>
      <w:bookmarkEnd w:id="102"/>
      <w:r>
        <w:t>: Key classes in the Resource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489"/>
        <w:gridCol w:w="2654"/>
        <w:gridCol w:w="4207"/>
      </w:tblGrid>
      <w:tr w:rsidR="005F0F5A" w14:paraId="7B93B935" w14:textId="77777777" w:rsidTr="004E37CC">
        <w:tc>
          <w:tcPr>
            <w:tcW w:w="2489" w:type="dxa"/>
            <w:shd w:val="clear" w:color="auto" w:fill="00FFFF"/>
          </w:tcPr>
          <w:p w14:paraId="4DE14038" w14:textId="77777777" w:rsidR="005F0F5A" w:rsidRDefault="005F0F5A" w:rsidP="004E37CC">
            <w:pPr>
              <w:pStyle w:val="NoSpacing"/>
              <w:framePr w:hSpace="0" w:wrap="auto" w:vAnchor="margin" w:hAnchor="text" w:yAlign="inline"/>
            </w:pPr>
            <w:r>
              <w:t>Object</w:t>
            </w:r>
          </w:p>
        </w:tc>
        <w:tc>
          <w:tcPr>
            <w:tcW w:w="2654" w:type="dxa"/>
            <w:shd w:val="clear" w:color="auto" w:fill="00FFFF"/>
          </w:tcPr>
          <w:p w14:paraId="5569744B" w14:textId="77777777" w:rsidR="005F0F5A" w:rsidRDefault="005F0F5A" w:rsidP="004E37CC">
            <w:pPr>
              <w:pStyle w:val="NoSpacing"/>
              <w:framePr w:hSpace="0" w:wrap="auto" w:vAnchor="margin" w:hAnchor="text" w:yAlign="inline"/>
            </w:pPr>
            <w:r>
              <w:t>Property</w:t>
            </w:r>
          </w:p>
        </w:tc>
        <w:tc>
          <w:tcPr>
            <w:tcW w:w="4207" w:type="dxa"/>
            <w:shd w:val="clear" w:color="auto" w:fill="00FFFF"/>
          </w:tcPr>
          <w:p w14:paraId="499F33D1" w14:textId="77777777" w:rsidR="005F0F5A" w:rsidRDefault="005F0F5A" w:rsidP="004E37CC">
            <w:pPr>
              <w:pStyle w:val="NoSpacing"/>
              <w:framePr w:hSpace="0" w:wrap="auto" w:vAnchor="margin" w:hAnchor="text" w:yAlign="inline"/>
            </w:pPr>
            <w:r>
              <w:t>Value</w:t>
            </w:r>
          </w:p>
        </w:tc>
      </w:tr>
      <w:tr w:rsidR="005F0F5A" w14:paraId="45615651" w14:textId="77777777" w:rsidTr="004E37CC">
        <w:tc>
          <w:tcPr>
            <w:tcW w:w="2489" w:type="dxa"/>
            <w:vMerge w:val="restart"/>
          </w:tcPr>
          <w:p w14:paraId="6D350FC0" w14:textId="77777777" w:rsidR="005F0F5A" w:rsidRDefault="005F0F5A" w:rsidP="004E37CC">
            <w:pPr>
              <w:pStyle w:val="NoSpacing"/>
              <w:framePr w:hSpace="0" w:wrap="auto" w:vAnchor="margin" w:hAnchor="text" w:yAlign="inline"/>
            </w:pPr>
            <w:r>
              <w:t>Resource</w:t>
            </w:r>
          </w:p>
        </w:tc>
        <w:tc>
          <w:tcPr>
            <w:tcW w:w="2654" w:type="dxa"/>
          </w:tcPr>
          <w:p w14:paraId="27AA2F5D" w14:textId="77777777" w:rsidR="005F0F5A" w:rsidRDefault="005F0F5A" w:rsidP="004E37CC">
            <w:pPr>
              <w:pStyle w:val="NoSpacing"/>
              <w:framePr w:hSpace="0" w:wrap="auto" w:vAnchor="margin" w:hAnchor="text" w:yAlign="inline"/>
            </w:pPr>
            <w:r>
              <w:t>subClassOf</w:t>
            </w:r>
          </w:p>
        </w:tc>
        <w:tc>
          <w:tcPr>
            <w:tcW w:w="4207" w:type="dxa"/>
          </w:tcPr>
          <w:p w14:paraId="46E7CAF1" w14:textId="77777777" w:rsidR="005F0F5A" w:rsidRDefault="005F0F5A" w:rsidP="004E37CC">
            <w:pPr>
              <w:pStyle w:val="NoSpacing"/>
              <w:framePr w:hSpace="0" w:wrap="auto" w:vAnchor="margin" w:hAnchor="text" w:yAlign="inline"/>
            </w:pPr>
            <w:r>
              <w:t>change:Manifestation</w:t>
            </w:r>
          </w:p>
        </w:tc>
      </w:tr>
      <w:tr w:rsidR="005F0F5A" w14:paraId="1E830736" w14:textId="77777777" w:rsidTr="004E37CC">
        <w:tc>
          <w:tcPr>
            <w:tcW w:w="2489" w:type="dxa"/>
            <w:vMerge/>
          </w:tcPr>
          <w:p w14:paraId="4239484D" w14:textId="77777777" w:rsidR="005F0F5A" w:rsidRDefault="005F0F5A" w:rsidP="004E37CC">
            <w:pPr>
              <w:pStyle w:val="NoSpacing"/>
              <w:framePr w:hSpace="0" w:wrap="auto" w:vAnchor="margin" w:hAnchor="text" w:yAlign="inline"/>
            </w:pPr>
          </w:p>
        </w:tc>
        <w:tc>
          <w:tcPr>
            <w:tcW w:w="2654" w:type="dxa"/>
          </w:tcPr>
          <w:p w14:paraId="2A979AE0" w14:textId="77777777" w:rsidR="005F0F5A" w:rsidRDefault="005F0F5A" w:rsidP="004E37CC">
            <w:pPr>
              <w:pStyle w:val="NoSpacing"/>
              <w:framePr w:hSpace="0" w:wrap="auto" w:vAnchor="margin" w:hAnchor="text" w:yAlign="inline"/>
            </w:pPr>
            <w:r>
              <w:t>change:existsAt</w:t>
            </w:r>
          </w:p>
        </w:tc>
        <w:tc>
          <w:tcPr>
            <w:tcW w:w="4207" w:type="dxa"/>
          </w:tcPr>
          <w:p w14:paraId="151D423E" w14:textId="77777777" w:rsidR="005F0F5A" w:rsidRDefault="005F0F5A" w:rsidP="004E37CC">
            <w:pPr>
              <w:pStyle w:val="NoSpacing"/>
              <w:framePr w:hSpace="0" w:wrap="auto" w:vAnchor="margin" w:hAnchor="text" w:yAlign="inline"/>
            </w:pPr>
            <w:r>
              <w:t>exactly 1 TemporalEntity</w:t>
            </w:r>
            <w:r>
              <w:tab/>
            </w:r>
          </w:p>
        </w:tc>
      </w:tr>
      <w:tr w:rsidR="005F0F5A" w14:paraId="7C938EAD" w14:textId="77777777" w:rsidTr="004E37CC">
        <w:tc>
          <w:tcPr>
            <w:tcW w:w="2489" w:type="dxa"/>
            <w:vMerge/>
          </w:tcPr>
          <w:p w14:paraId="23B86F6C" w14:textId="77777777" w:rsidR="005F0F5A" w:rsidRDefault="005F0F5A" w:rsidP="004E37CC">
            <w:pPr>
              <w:pStyle w:val="NoSpacing"/>
              <w:framePr w:hSpace="0" w:wrap="auto" w:vAnchor="margin" w:hAnchor="text" w:yAlign="inline"/>
            </w:pPr>
          </w:p>
        </w:tc>
        <w:tc>
          <w:tcPr>
            <w:tcW w:w="2654" w:type="dxa"/>
          </w:tcPr>
          <w:p w14:paraId="75973CAD" w14:textId="6ED576FE" w:rsidR="005F0F5A" w:rsidRDefault="00E66689" w:rsidP="004E37CC">
            <w:pPr>
              <w:pStyle w:val="NoSpacing"/>
              <w:framePr w:hSpace="0" w:wrap="auto" w:vAnchor="margin" w:hAnchor="text" w:yAlign="inline"/>
            </w:pPr>
            <w:r>
              <w:t>spatial:</w:t>
            </w:r>
            <w:r w:rsidR="005F0F5A">
              <w:t>hasLocation</w:t>
            </w:r>
          </w:p>
        </w:tc>
        <w:tc>
          <w:tcPr>
            <w:tcW w:w="4207" w:type="dxa"/>
          </w:tcPr>
          <w:p w14:paraId="45FFACC3" w14:textId="34DB3D13" w:rsidR="005F0F5A" w:rsidRDefault="005F0F5A" w:rsidP="004E37CC">
            <w:pPr>
              <w:pStyle w:val="NoSpacing"/>
              <w:framePr w:hSpace="0" w:wrap="auto" w:vAnchor="margin" w:hAnchor="text" w:yAlign="inline"/>
            </w:pPr>
            <w:r>
              <w:t xml:space="preserve">only </w:t>
            </w:r>
            <w:r w:rsidR="00E66689">
              <w:t>spatial:</w:t>
            </w:r>
            <w:r>
              <w:t>SpatialFeature</w:t>
            </w:r>
          </w:p>
        </w:tc>
      </w:tr>
      <w:tr w:rsidR="005F0F5A" w14:paraId="0C80A0B0" w14:textId="77777777" w:rsidTr="004E37CC">
        <w:tc>
          <w:tcPr>
            <w:tcW w:w="2489" w:type="dxa"/>
            <w:vMerge/>
          </w:tcPr>
          <w:p w14:paraId="43D57AE2" w14:textId="77777777" w:rsidR="005F0F5A" w:rsidRDefault="005F0F5A" w:rsidP="004E37CC">
            <w:pPr>
              <w:pStyle w:val="NoSpacing"/>
              <w:framePr w:hSpace="0" w:wrap="auto" w:vAnchor="margin" w:hAnchor="text" w:yAlign="inline"/>
            </w:pPr>
          </w:p>
        </w:tc>
        <w:tc>
          <w:tcPr>
            <w:tcW w:w="2654" w:type="dxa"/>
          </w:tcPr>
          <w:p w14:paraId="6FD809A3" w14:textId="77777777" w:rsidR="005F0F5A" w:rsidRDefault="005F0F5A" w:rsidP="004E37CC">
            <w:pPr>
              <w:pStyle w:val="NoSpacing"/>
              <w:framePr w:hSpace="0" w:wrap="auto" w:vAnchor="margin" w:hAnchor="text" w:yAlign="inline"/>
            </w:pPr>
            <w:r>
              <w:t>hasCapacity</w:t>
            </w:r>
          </w:p>
        </w:tc>
        <w:tc>
          <w:tcPr>
            <w:tcW w:w="4207" w:type="dxa"/>
          </w:tcPr>
          <w:p w14:paraId="4DF6B4BD" w14:textId="77777777" w:rsidR="005F0F5A" w:rsidRDefault="005F0F5A" w:rsidP="004E37CC">
            <w:pPr>
              <w:pStyle w:val="NoSpacing"/>
              <w:framePr w:hSpace="0" w:wrap="auto" w:vAnchor="margin" w:hAnchor="text" w:yAlign="inline"/>
            </w:pPr>
            <w:r>
              <w:t>only om:CapacitySize</w:t>
            </w:r>
          </w:p>
        </w:tc>
      </w:tr>
      <w:tr w:rsidR="005F0F5A" w14:paraId="77237EE6" w14:textId="77777777" w:rsidTr="004E37CC">
        <w:tc>
          <w:tcPr>
            <w:tcW w:w="2489" w:type="dxa"/>
            <w:vMerge/>
          </w:tcPr>
          <w:p w14:paraId="3DA1343D" w14:textId="77777777" w:rsidR="005F0F5A" w:rsidRDefault="005F0F5A" w:rsidP="004E37CC">
            <w:pPr>
              <w:pStyle w:val="NoSpacing"/>
              <w:framePr w:hSpace="0" w:wrap="auto" w:vAnchor="margin" w:hAnchor="text" w:yAlign="inline"/>
            </w:pPr>
          </w:p>
        </w:tc>
        <w:tc>
          <w:tcPr>
            <w:tcW w:w="2654" w:type="dxa"/>
          </w:tcPr>
          <w:p w14:paraId="6C5DD9C1" w14:textId="77777777" w:rsidR="005F0F5A" w:rsidRDefault="005F0F5A" w:rsidP="004E37CC">
            <w:pPr>
              <w:pStyle w:val="NoSpacing"/>
              <w:framePr w:hSpace="0" w:wrap="auto" w:vAnchor="margin" w:hAnchor="text" w:yAlign="inline"/>
            </w:pPr>
            <w:r>
              <w:t>capacityInUse</w:t>
            </w:r>
          </w:p>
        </w:tc>
        <w:tc>
          <w:tcPr>
            <w:tcW w:w="4207" w:type="dxa"/>
          </w:tcPr>
          <w:p w14:paraId="6777B9E5" w14:textId="77777777" w:rsidR="005F0F5A" w:rsidRDefault="005F0F5A" w:rsidP="004E37CC">
            <w:pPr>
              <w:pStyle w:val="NoSpacing"/>
              <w:framePr w:hSpace="0" w:wrap="auto" w:vAnchor="margin" w:hAnchor="text" w:yAlign="inline"/>
            </w:pPr>
            <w:r>
              <w:t>only om:CapacitySize</w:t>
            </w:r>
          </w:p>
        </w:tc>
      </w:tr>
      <w:tr w:rsidR="005F0F5A" w14:paraId="6C405D09" w14:textId="77777777" w:rsidTr="004E37CC">
        <w:tc>
          <w:tcPr>
            <w:tcW w:w="2489" w:type="dxa"/>
            <w:vMerge/>
          </w:tcPr>
          <w:p w14:paraId="27C82F4C" w14:textId="77777777" w:rsidR="005F0F5A" w:rsidRDefault="005F0F5A" w:rsidP="004E37CC">
            <w:pPr>
              <w:pStyle w:val="NoSpacing"/>
              <w:framePr w:hSpace="0" w:wrap="auto" w:vAnchor="margin" w:hAnchor="text" w:yAlign="inline"/>
            </w:pPr>
          </w:p>
        </w:tc>
        <w:tc>
          <w:tcPr>
            <w:tcW w:w="2654" w:type="dxa"/>
          </w:tcPr>
          <w:p w14:paraId="45CB4642" w14:textId="77777777" w:rsidR="005F0F5A" w:rsidRDefault="005F0F5A" w:rsidP="004E37CC">
            <w:pPr>
              <w:pStyle w:val="NoSpacing"/>
              <w:framePr w:hSpace="0" w:wrap="auto" w:vAnchor="margin" w:hAnchor="text" w:yAlign="inline"/>
            </w:pPr>
            <w:r>
              <w:t>activity:participatesIn</w:t>
            </w:r>
          </w:p>
        </w:tc>
        <w:tc>
          <w:tcPr>
            <w:tcW w:w="4207" w:type="dxa"/>
          </w:tcPr>
          <w:p w14:paraId="22532F0A" w14:textId="77777777" w:rsidR="005F0F5A" w:rsidRDefault="005F0F5A" w:rsidP="004E37CC">
            <w:pPr>
              <w:pStyle w:val="NoSpacing"/>
              <w:framePr w:hSpace="0" w:wrap="auto" w:vAnchor="margin" w:hAnchor="text" w:yAlign="inline"/>
            </w:pPr>
            <w:r>
              <w:t>min 1 activity:Activity</w:t>
            </w:r>
          </w:p>
        </w:tc>
      </w:tr>
      <w:tr w:rsidR="005F0F5A" w14:paraId="3AC71E6B" w14:textId="77777777" w:rsidTr="004E37CC">
        <w:tc>
          <w:tcPr>
            <w:tcW w:w="2489" w:type="dxa"/>
            <w:vMerge/>
          </w:tcPr>
          <w:p w14:paraId="7C3E0A44" w14:textId="77777777" w:rsidR="005F0F5A" w:rsidRDefault="005F0F5A" w:rsidP="004E37CC">
            <w:pPr>
              <w:pStyle w:val="NoSpacing"/>
              <w:framePr w:hSpace="0" w:wrap="auto" w:vAnchor="margin" w:hAnchor="text" w:yAlign="inline"/>
            </w:pPr>
          </w:p>
        </w:tc>
        <w:tc>
          <w:tcPr>
            <w:tcW w:w="2654" w:type="dxa"/>
          </w:tcPr>
          <w:p w14:paraId="731CD766" w14:textId="77777777" w:rsidR="005F0F5A" w:rsidRDefault="005F0F5A" w:rsidP="004E37CC">
            <w:pPr>
              <w:pStyle w:val="NoSpacing"/>
              <w:framePr w:hSpace="0" w:wrap="auto" w:vAnchor="margin" w:hAnchor="text" w:yAlign="inline"/>
            </w:pPr>
            <w:r>
              <w:t>usedInOccurrence</w:t>
            </w:r>
          </w:p>
        </w:tc>
        <w:tc>
          <w:tcPr>
            <w:tcW w:w="4207" w:type="dxa"/>
          </w:tcPr>
          <w:p w14:paraId="34805845" w14:textId="77777777" w:rsidR="005F0F5A" w:rsidRDefault="005F0F5A" w:rsidP="004E37CC">
            <w:pPr>
              <w:pStyle w:val="NoSpacing"/>
              <w:framePr w:hSpace="0" w:wrap="auto" w:vAnchor="margin" w:hAnchor="text" w:yAlign="inline"/>
            </w:pPr>
            <w:r>
              <w:t>only  activity:Activity</w:t>
            </w:r>
          </w:p>
        </w:tc>
      </w:tr>
      <w:tr w:rsidR="005F0F5A" w14:paraId="6F6C4471" w14:textId="77777777" w:rsidTr="004E37CC">
        <w:tc>
          <w:tcPr>
            <w:tcW w:w="2489" w:type="dxa"/>
            <w:vMerge/>
          </w:tcPr>
          <w:p w14:paraId="03E6B010" w14:textId="77777777" w:rsidR="005F0F5A" w:rsidRDefault="005F0F5A" w:rsidP="004E37CC">
            <w:pPr>
              <w:pStyle w:val="NoSpacing"/>
              <w:framePr w:hSpace="0" w:wrap="auto" w:vAnchor="margin" w:hAnchor="text" w:yAlign="inline"/>
            </w:pPr>
          </w:p>
        </w:tc>
        <w:tc>
          <w:tcPr>
            <w:tcW w:w="2654" w:type="dxa"/>
          </w:tcPr>
          <w:p w14:paraId="43FD0A56" w14:textId="77777777" w:rsidR="005F0F5A" w:rsidRDefault="005F0F5A" w:rsidP="004E37CC">
            <w:pPr>
              <w:pStyle w:val="NoSpacing"/>
              <w:framePr w:hSpace="0" w:wrap="auto" w:vAnchor="margin" w:hAnchor="text" w:yAlign="inline"/>
            </w:pPr>
            <w:r>
              <w:t>consumedInOccurrence</w:t>
            </w:r>
          </w:p>
        </w:tc>
        <w:tc>
          <w:tcPr>
            <w:tcW w:w="4207" w:type="dxa"/>
          </w:tcPr>
          <w:p w14:paraId="5D826BBE" w14:textId="77777777" w:rsidR="005F0F5A" w:rsidRDefault="005F0F5A" w:rsidP="004E37CC">
            <w:pPr>
              <w:pStyle w:val="NoSpacing"/>
              <w:framePr w:hSpace="0" w:wrap="auto" w:vAnchor="margin" w:hAnchor="text" w:yAlign="inline"/>
            </w:pPr>
            <w:r>
              <w:t>only  activity:Activity</w:t>
            </w:r>
          </w:p>
        </w:tc>
      </w:tr>
      <w:tr w:rsidR="005F0F5A" w14:paraId="4A36666A" w14:textId="77777777" w:rsidTr="004E37CC">
        <w:tc>
          <w:tcPr>
            <w:tcW w:w="2489" w:type="dxa"/>
            <w:vMerge w:val="restart"/>
          </w:tcPr>
          <w:p w14:paraId="278A9CE3" w14:textId="77777777" w:rsidR="005F0F5A" w:rsidRDefault="005F0F5A" w:rsidP="004E37CC">
            <w:pPr>
              <w:pStyle w:val="NoSpacing"/>
              <w:framePr w:hSpace="0" w:wrap="auto" w:vAnchor="margin" w:hAnchor="text" w:yAlign="inline"/>
            </w:pPr>
            <w:r>
              <w:t>DivisibleResource</w:t>
            </w:r>
          </w:p>
        </w:tc>
        <w:tc>
          <w:tcPr>
            <w:tcW w:w="2654" w:type="dxa"/>
          </w:tcPr>
          <w:p w14:paraId="0BB1716E" w14:textId="77777777" w:rsidR="005F0F5A" w:rsidRDefault="005F0F5A" w:rsidP="004E37CC">
            <w:pPr>
              <w:pStyle w:val="NoSpacing"/>
              <w:framePr w:hSpace="0" w:wrap="auto" w:vAnchor="margin" w:hAnchor="text" w:yAlign="inline"/>
            </w:pPr>
            <w:r>
              <w:t>subClassOf</w:t>
            </w:r>
          </w:p>
        </w:tc>
        <w:tc>
          <w:tcPr>
            <w:tcW w:w="4207" w:type="dxa"/>
          </w:tcPr>
          <w:p w14:paraId="31594EF2" w14:textId="77777777" w:rsidR="005F0F5A" w:rsidRDefault="005F0F5A" w:rsidP="004E37CC">
            <w:pPr>
              <w:pStyle w:val="NoSpacing"/>
              <w:framePr w:hSpace="0" w:wrap="auto" w:vAnchor="margin" w:hAnchor="text" w:yAlign="inline"/>
            </w:pPr>
            <w:r>
              <w:t>Resource</w:t>
            </w:r>
          </w:p>
        </w:tc>
      </w:tr>
      <w:tr w:rsidR="005F0F5A" w14:paraId="7425B695" w14:textId="77777777" w:rsidTr="004E37CC">
        <w:tc>
          <w:tcPr>
            <w:tcW w:w="2489" w:type="dxa"/>
            <w:vMerge/>
          </w:tcPr>
          <w:p w14:paraId="2403DBCF" w14:textId="77777777" w:rsidR="005F0F5A" w:rsidRDefault="005F0F5A" w:rsidP="004E37CC">
            <w:pPr>
              <w:pStyle w:val="NoSpacing"/>
              <w:framePr w:hSpace="0" w:wrap="auto" w:vAnchor="margin" w:hAnchor="text" w:yAlign="inline"/>
            </w:pPr>
          </w:p>
        </w:tc>
        <w:tc>
          <w:tcPr>
            <w:tcW w:w="2654" w:type="dxa"/>
          </w:tcPr>
          <w:p w14:paraId="43144BDF" w14:textId="77777777" w:rsidR="005F0F5A" w:rsidRDefault="005F0F5A" w:rsidP="004E37CC">
            <w:pPr>
              <w:pStyle w:val="NoSpacing"/>
              <w:framePr w:hSpace="0" w:wrap="auto" w:vAnchor="margin" w:hAnchor="text" w:yAlign="inline"/>
            </w:pPr>
            <w:r>
              <w:t>disjointWith</w:t>
            </w:r>
          </w:p>
        </w:tc>
        <w:tc>
          <w:tcPr>
            <w:tcW w:w="4207" w:type="dxa"/>
          </w:tcPr>
          <w:p w14:paraId="7CAF8246" w14:textId="77777777" w:rsidR="005F0F5A" w:rsidRDefault="005F0F5A" w:rsidP="004E37CC">
            <w:pPr>
              <w:pStyle w:val="NoSpacing"/>
              <w:framePr w:hSpace="0" w:wrap="auto" w:vAnchor="margin" w:hAnchor="text" w:yAlign="inline"/>
            </w:pPr>
            <w:r>
              <w:t>NonDivisibleResource</w:t>
            </w:r>
          </w:p>
        </w:tc>
      </w:tr>
      <w:tr w:rsidR="005F0F5A" w14:paraId="2A085AE3" w14:textId="77777777" w:rsidTr="004E37CC">
        <w:tc>
          <w:tcPr>
            <w:tcW w:w="2489" w:type="dxa"/>
            <w:vMerge/>
          </w:tcPr>
          <w:p w14:paraId="65DA5568" w14:textId="77777777" w:rsidR="005F0F5A" w:rsidRDefault="005F0F5A" w:rsidP="004E37CC">
            <w:pPr>
              <w:pStyle w:val="NoSpacing"/>
              <w:framePr w:hSpace="0" w:wrap="auto" w:vAnchor="margin" w:hAnchor="text" w:yAlign="inline"/>
            </w:pPr>
          </w:p>
        </w:tc>
        <w:tc>
          <w:tcPr>
            <w:tcW w:w="2654" w:type="dxa"/>
          </w:tcPr>
          <w:p w14:paraId="040B6A8D" w14:textId="77777777" w:rsidR="005F0F5A" w:rsidRDefault="005F0F5A" w:rsidP="004E37CC">
            <w:pPr>
              <w:pStyle w:val="NoSpacing"/>
              <w:framePr w:hSpace="0" w:wrap="auto" w:vAnchor="margin" w:hAnchor="text" w:yAlign="inline"/>
            </w:pPr>
            <w:r>
              <w:t>hasAvailableCapacity</w:t>
            </w:r>
          </w:p>
        </w:tc>
        <w:tc>
          <w:tcPr>
            <w:tcW w:w="4207" w:type="dxa"/>
          </w:tcPr>
          <w:p w14:paraId="450348B0" w14:textId="77777777" w:rsidR="005F0F5A" w:rsidRDefault="005F0F5A" w:rsidP="004E37CC">
            <w:pPr>
              <w:pStyle w:val="NoSpacing"/>
              <w:framePr w:hSpace="0" w:wrap="auto" w:vAnchor="margin" w:hAnchor="text" w:yAlign="inline"/>
            </w:pPr>
            <w:r>
              <w:t>only om:CapacitySize</w:t>
            </w:r>
          </w:p>
        </w:tc>
      </w:tr>
      <w:tr w:rsidR="005F0F5A" w14:paraId="3315CD37" w14:textId="77777777" w:rsidTr="004E37CC">
        <w:tc>
          <w:tcPr>
            <w:tcW w:w="2489" w:type="dxa"/>
            <w:vMerge w:val="restart"/>
          </w:tcPr>
          <w:p w14:paraId="1D936CDD" w14:textId="77777777" w:rsidR="005F0F5A" w:rsidRDefault="005F0F5A" w:rsidP="004E37CC">
            <w:pPr>
              <w:pStyle w:val="NoSpacing"/>
              <w:framePr w:hSpace="0" w:wrap="auto" w:vAnchor="margin" w:hAnchor="text" w:yAlign="inline"/>
            </w:pPr>
            <w:r>
              <w:t>NonDivisibleResource</w:t>
            </w:r>
          </w:p>
        </w:tc>
        <w:tc>
          <w:tcPr>
            <w:tcW w:w="2654" w:type="dxa"/>
          </w:tcPr>
          <w:p w14:paraId="3BC42F2E" w14:textId="77777777" w:rsidR="005F0F5A" w:rsidRDefault="005F0F5A" w:rsidP="004E37CC">
            <w:pPr>
              <w:pStyle w:val="NoSpacing"/>
              <w:framePr w:hSpace="0" w:wrap="auto" w:vAnchor="margin" w:hAnchor="text" w:yAlign="inline"/>
            </w:pPr>
            <w:r>
              <w:t>subClassOf</w:t>
            </w:r>
          </w:p>
        </w:tc>
        <w:tc>
          <w:tcPr>
            <w:tcW w:w="4207" w:type="dxa"/>
          </w:tcPr>
          <w:p w14:paraId="7052C9D4" w14:textId="77777777" w:rsidR="005F0F5A" w:rsidRDefault="005F0F5A" w:rsidP="004E37CC">
            <w:pPr>
              <w:pStyle w:val="NoSpacing"/>
              <w:framePr w:hSpace="0" w:wrap="auto" w:vAnchor="margin" w:hAnchor="text" w:yAlign="inline"/>
            </w:pPr>
            <w:r>
              <w:t>Resource</w:t>
            </w:r>
          </w:p>
        </w:tc>
      </w:tr>
      <w:tr w:rsidR="005F0F5A" w14:paraId="48E8E561" w14:textId="77777777" w:rsidTr="004E37CC">
        <w:tc>
          <w:tcPr>
            <w:tcW w:w="2489" w:type="dxa"/>
            <w:vMerge/>
          </w:tcPr>
          <w:p w14:paraId="666E92EA" w14:textId="77777777" w:rsidR="005F0F5A" w:rsidRDefault="005F0F5A" w:rsidP="004E37CC">
            <w:pPr>
              <w:pStyle w:val="NoSpacing"/>
              <w:framePr w:hSpace="0" w:wrap="auto" w:vAnchor="margin" w:hAnchor="text" w:yAlign="inline"/>
            </w:pPr>
          </w:p>
        </w:tc>
        <w:tc>
          <w:tcPr>
            <w:tcW w:w="2654" w:type="dxa"/>
          </w:tcPr>
          <w:p w14:paraId="3B071657" w14:textId="77777777" w:rsidR="005F0F5A" w:rsidRDefault="005F0F5A" w:rsidP="004E37CC">
            <w:pPr>
              <w:pStyle w:val="NoSpacing"/>
              <w:framePr w:hSpace="0" w:wrap="auto" w:vAnchor="margin" w:hAnchor="text" w:yAlign="inline"/>
            </w:pPr>
            <w:r>
              <w:t>disjointWith</w:t>
            </w:r>
          </w:p>
        </w:tc>
        <w:tc>
          <w:tcPr>
            <w:tcW w:w="4207" w:type="dxa"/>
          </w:tcPr>
          <w:p w14:paraId="19F0E0B3" w14:textId="77777777" w:rsidR="005F0F5A" w:rsidRDefault="005F0F5A" w:rsidP="004E37CC">
            <w:pPr>
              <w:pStyle w:val="NoSpacing"/>
              <w:framePr w:hSpace="0" w:wrap="auto" w:vAnchor="margin" w:hAnchor="text" w:yAlign="inline"/>
            </w:pPr>
            <w:r>
              <w:t>DivisibleResource</w:t>
            </w:r>
          </w:p>
        </w:tc>
      </w:tr>
      <w:tr w:rsidR="005F0F5A" w14:paraId="2069C67B" w14:textId="77777777" w:rsidTr="004E37CC">
        <w:tc>
          <w:tcPr>
            <w:tcW w:w="2489" w:type="dxa"/>
            <w:vMerge/>
          </w:tcPr>
          <w:p w14:paraId="29B4967A" w14:textId="77777777" w:rsidR="005F0F5A" w:rsidRDefault="005F0F5A" w:rsidP="004E37CC">
            <w:pPr>
              <w:pStyle w:val="NoSpacing"/>
              <w:framePr w:hSpace="0" w:wrap="auto" w:vAnchor="margin" w:hAnchor="text" w:yAlign="inline"/>
            </w:pPr>
          </w:p>
        </w:tc>
        <w:tc>
          <w:tcPr>
            <w:tcW w:w="2654" w:type="dxa"/>
          </w:tcPr>
          <w:p w14:paraId="0FFD90CD" w14:textId="77777777" w:rsidR="005F0F5A" w:rsidRDefault="005F0F5A" w:rsidP="004E37CC">
            <w:pPr>
              <w:pStyle w:val="NoSpacing"/>
              <w:framePr w:hSpace="0" w:wrap="auto" w:vAnchor="margin" w:hAnchor="text" w:yAlign="inline"/>
            </w:pPr>
            <w:r>
              <w:t>usedBy</w:t>
            </w:r>
          </w:p>
        </w:tc>
        <w:tc>
          <w:tcPr>
            <w:tcW w:w="4207" w:type="dxa"/>
          </w:tcPr>
          <w:p w14:paraId="0DA8D115" w14:textId="77777777" w:rsidR="005F0F5A" w:rsidRDefault="005F0F5A" w:rsidP="004E37CC">
            <w:pPr>
              <w:pStyle w:val="NoSpacing"/>
              <w:framePr w:hSpace="0" w:wrap="auto" w:vAnchor="margin" w:hAnchor="text" w:yAlign="inline"/>
            </w:pPr>
            <w:r>
              <w:t>exactly 1 activity:Activity</w:t>
            </w:r>
          </w:p>
        </w:tc>
      </w:tr>
    </w:tbl>
    <w:p w14:paraId="5CA81886" w14:textId="77777777" w:rsidR="005F0F5A" w:rsidRPr="00B243BC" w:rsidRDefault="005F0F5A" w:rsidP="00040F7C">
      <w:pPr>
        <w:pStyle w:val="Heading4"/>
      </w:pPr>
      <w:r>
        <w:lastRenderedPageBreak/>
        <w:t>An Example</w:t>
      </w:r>
    </w:p>
    <w:p w14:paraId="37C1C324" w14:textId="03208F78" w:rsidR="005F0F5A" w:rsidRDefault="005F0F5A" w:rsidP="005F0F5A">
      <w:r>
        <w:t>C</w:t>
      </w:r>
      <w:r w:rsidRPr="001A05D2">
        <w:t xml:space="preserve">onsider </w:t>
      </w:r>
      <w:r>
        <w:t xml:space="preserve">the representation of </w:t>
      </w:r>
      <w:r w:rsidRPr="001A05D2">
        <w:t xml:space="preserve">a vehicle </w:t>
      </w:r>
      <w:r>
        <w:t xml:space="preserve">as an example. A Vehicle might be </w:t>
      </w:r>
      <w:r w:rsidRPr="001A05D2">
        <w:t xml:space="preserve">used as a non-divisible resource for transportation, and then later as a divisible resource for </w:t>
      </w:r>
      <w:r>
        <w:t>some metal recycling process. W</w:t>
      </w:r>
      <w:r w:rsidRPr="001A05D2">
        <w:t>hile these examples might refer to the same car over the span of its lifetime, each one in fact refers to a different manifestation of the car, and hence a different resource. The resources differ in their divisibility because each one is defined with respect to a different activity (e.g. travel, versus metal recycling).</w:t>
      </w:r>
      <w:r>
        <w:t xml:space="preserve"> </w:t>
      </w:r>
      <w:r w:rsidRPr="001A05D2">
        <w:t>A divisible resource may be used by or consumed by more than one activity, whereas a non-divisible resource may only be used by one activity (i.e. the object may only be used by one activity at a time).</w:t>
      </w:r>
      <w:r>
        <w:t xml:space="preserve"> This example is illustrated in </w:t>
      </w:r>
      <w:r>
        <w:fldChar w:fldCharType="begin"/>
      </w:r>
      <w:r>
        <w:instrText xml:space="preserve"> REF _Ref13048704 \h </w:instrText>
      </w:r>
      <w:r>
        <w:fldChar w:fldCharType="separate"/>
      </w:r>
      <w:r w:rsidR="005A6FB2">
        <w:t xml:space="preserve">Figure </w:t>
      </w:r>
      <w:r w:rsidR="005A6FB2">
        <w:rPr>
          <w:noProof/>
        </w:rPr>
        <w:t>11</w:t>
      </w:r>
      <w:r>
        <w:fldChar w:fldCharType="end"/>
      </w:r>
      <w:r w:rsidR="00AF0C93">
        <w:t>.</w:t>
      </w:r>
    </w:p>
    <w:p w14:paraId="1F681C97" w14:textId="77777777" w:rsidR="005F0F5A" w:rsidRDefault="005F0F5A" w:rsidP="005F0F5A">
      <w:pPr>
        <w:keepNext/>
      </w:pPr>
      <w:r w:rsidRPr="00EF5A74">
        <w:rPr>
          <w:noProof/>
        </w:rPr>
        <w:drawing>
          <wp:inline distT="0" distB="0" distL="0" distR="0" wp14:anchorId="1E8C11A8" wp14:editId="7E8E2362">
            <wp:extent cx="59436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8860"/>
                    </a:xfrm>
                    <a:prstGeom prst="rect">
                      <a:avLst/>
                    </a:prstGeom>
                  </pic:spPr>
                </pic:pic>
              </a:graphicData>
            </a:graphic>
          </wp:inline>
        </w:drawing>
      </w:r>
    </w:p>
    <w:p w14:paraId="781D7E88" w14:textId="08B4F626" w:rsidR="005F0F5A" w:rsidRPr="004B447F" w:rsidRDefault="005F0F5A" w:rsidP="005F0F5A">
      <w:pPr>
        <w:pStyle w:val="Caption"/>
        <w:spacing w:after="120"/>
      </w:pPr>
      <w:bookmarkStart w:id="103" w:name="_Ref13048704"/>
      <w:r>
        <w:t xml:space="preserve">Figure </w:t>
      </w:r>
      <w:fldSimple w:instr=" SEQ Figure \* ARABIC ">
        <w:r w:rsidR="003D53CD">
          <w:rPr>
            <w:noProof/>
          </w:rPr>
          <w:t>12</w:t>
        </w:r>
      </w:fldSimple>
      <w:bookmarkEnd w:id="103"/>
      <w:r>
        <w:t>: Example use of the Resource Ontology</w:t>
      </w:r>
    </w:p>
    <w:p w14:paraId="7C087E7C" w14:textId="51A08C6F" w:rsidR="00AB25B7" w:rsidRDefault="005F0F5A" w:rsidP="005F0F5A">
      <w:pPr>
        <w:pStyle w:val="Heading4"/>
      </w:pPr>
      <w:r>
        <w:t>Future Work</w:t>
      </w:r>
    </w:p>
    <w:p w14:paraId="17384DC0" w14:textId="7E6DBD6D" w:rsidR="005F0F5A" w:rsidRDefault="009420ED" w:rsidP="005F0F5A">
      <w:pPr>
        <w:rPr>
          <w:lang w:val="en-US" w:bidi="en-US"/>
        </w:rPr>
      </w:pPr>
      <w:r>
        <w:rPr>
          <w:lang w:val="en-US" w:bidi="en-US"/>
        </w:rPr>
        <w:t xml:space="preserve">The current representation </w:t>
      </w:r>
      <w:r w:rsidR="00AF0C93">
        <w:rPr>
          <w:lang w:val="en-US" w:bidi="en-US"/>
        </w:rPr>
        <w:t xml:space="preserve">takes a fairly </w:t>
      </w:r>
      <w:r>
        <w:rPr>
          <w:lang w:val="en-US" w:bidi="en-US"/>
        </w:rPr>
        <w:t xml:space="preserve">general </w:t>
      </w:r>
      <w:r w:rsidR="00AF0C93">
        <w:rPr>
          <w:lang w:val="en-US" w:bidi="en-US"/>
        </w:rPr>
        <w:t>approach</w:t>
      </w:r>
      <w:r>
        <w:rPr>
          <w:lang w:val="en-US" w:bidi="en-US"/>
        </w:rPr>
        <w:t>. Future versions will likely need to expand on the types of resources as well as their relationship between activities.</w:t>
      </w:r>
    </w:p>
    <w:p w14:paraId="6C51664C" w14:textId="4CC09172" w:rsidR="00896202" w:rsidRDefault="008B5CC9" w:rsidP="00896202">
      <w:pPr>
        <w:pStyle w:val="Heading3"/>
      </w:pPr>
      <w:bookmarkStart w:id="104" w:name="_Toc35948850"/>
      <w:r>
        <w:lastRenderedPageBreak/>
        <w:t>Part</w:t>
      </w:r>
      <w:r w:rsidR="00034B8F">
        <w:t>hood</w:t>
      </w:r>
      <w:r w:rsidR="00896202" w:rsidRPr="00BB05EE">
        <w:t xml:space="preserve"> Ontology</w:t>
      </w:r>
      <w:bookmarkEnd w:id="104"/>
    </w:p>
    <w:p w14:paraId="09CE6A8C" w14:textId="68F83258" w:rsidR="00D479C9" w:rsidRPr="00D479C9" w:rsidRDefault="0089518D" w:rsidP="00D479C9">
      <w:pPr>
        <w:rPr>
          <w:i/>
        </w:rPr>
      </w:pPr>
      <w:r>
        <w:rPr>
          <w:i/>
        </w:rPr>
        <w:t>http://ontology.eil.utoronto.ca/icity/</w:t>
      </w:r>
      <w:r w:rsidR="00D479C9">
        <w:rPr>
          <w:i/>
        </w:rPr>
        <w:t>Mereology</w:t>
      </w:r>
      <w:r w:rsidR="00AC0B4C">
        <w:rPr>
          <w:i/>
        </w:rPr>
        <w:t>.owl</w:t>
      </w:r>
    </w:p>
    <w:p w14:paraId="060B4A5F" w14:textId="3837A862" w:rsidR="008A7BC9" w:rsidRPr="004B447F" w:rsidRDefault="008A7BC9" w:rsidP="008A7BC9">
      <w:r>
        <w:t xml:space="preserve">Notions of parthood are ubiquitous in and beyond the transportation domain. While sometimes conflated, there are clear distinctions </w:t>
      </w:r>
      <w:r w:rsidR="004A6700">
        <w:t>that</w:t>
      </w:r>
      <w:r>
        <w:t xml:space="preserve"> can be made between different types of parthood and similar relations. The </w:t>
      </w:r>
      <w:r w:rsidR="00034B8F">
        <w:t>partho</w:t>
      </w:r>
      <w:r w:rsidR="000B2D6B">
        <w:t>o</w:t>
      </w:r>
      <w:r w:rsidR="00034B8F">
        <w:t>d</w:t>
      </w:r>
      <w:r>
        <w:t xml:space="preserve"> ontology goes beyond classical mereology and </w:t>
      </w:r>
      <w:r w:rsidR="00667138">
        <w:t xml:space="preserve">is intended to </w:t>
      </w:r>
      <w:r w:rsidR="00D5168D">
        <w:t xml:space="preserve">provide a generic representation for </w:t>
      </w:r>
      <w:r w:rsidR="00DF488C">
        <w:t>all</w:t>
      </w:r>
      <w:r w:rsidR="00D5168D">
        <w:t xml:space="preserve"> </w:t>
      </w:r>
      <w:r w:rsidR="00667138">
        <w:t xml:space="preserve">part-whole relations of </w:t>
      </w:r>
      <w:r w:rsidR="00DF488C">
        <w:t>relevance</w:t>
      </w:r>
      <w:r w:rsidR="00D5168D">
        <w:t xml:space="preserve"> in the transportation planning domain</w:t>
      </w:r>
      <w:r w:rsidR="00667138">
        <w:t>; thus far, the ontology focuses on the part-of, contained-in, and component-of relations.</w:t>
      </w:r>
      <w:r>
        <w:t xml:space="preserve"> The distinctions </w:t>
      </w:r>
      <w:r w:rsidR="001C70B8">
        <w:t xml:space="preserve">between these relations </w:t>
      </w:r>
      <w:r>
        <w:t xml:space="preserve">may be best explained with the use of examples. </w:t>
      </w:r>
      <w:r w:rsidR="007C40E0">
        <w:t>Various</w:t>
      </w:r>
      <w:r>
        <w:t xml:space="preserve"> item</w:t>
      </w:r>
      <w:r w:rsidR="007C40E0">
        <w:t>s</w:t>
      </w:r>
      <w:r>
        <w:t xml:space="preserve"> may be </w:t>
      </w:r>
      <w:r>
        <w:rPr>
          <w:i/>
        </w:rPr>
        <w:t>contained in</w:t>
      </w:r>
      <w:r>
        <w:t xml:space="preserve"> my car, </w:t>
      </w:r>
      <w:r w:rsidR="007C40E0">
        <w:t>but any contained items are distinct from items that would be identified as a</w:t>
      </w:r>
      <w:r>
        <w:t xml:space="preserve"> </w:t>
      </w:r>
      <w:r>
        <w:rPr>
          <w:i/>
        </w:rPr>
        <w:t xml:space="preserve">component of </w:t>
      </w:r>
      <w:r w:rsidR="00543FD2">
        <w:t xml:space="preserve">(or part of) </w:t>
      </w:r>
      <w:r>
        <w:t xml:space="preserve">my car. For example, we may wish to describe passengers or cargo being </w:t>
      </w:r>
      <w:r>
        <w:rPr>
          <w:i/>
        </w:rPr>
        <w:t xml:space="preserve">contained in </w:t>
      </w:r>
      <w:r>
        <w:t xml:space="preserve">a vehicle, but this relation must be distinguished from the parts and components that make up a vehicle. Similarly, the front of my car is intuitively a part of my car, but not a component of my car. While we may define components of a vehicle, different zone systems (wards, postal codes) </w:t>
      </w:r>
      <w:r w:rsidR="007307B7">
        <w:t xml:space="preserve">tend to be imposed based on abstract rather than physical characteristics and thus </w:t>
      </w:r>
      <w:r>
        <w:t xml:space="preserve">are not components, but proper parts of larger areas. </w:t>
      </w:r>
      <w:r w:rsidR="00543FD2">
        <w:t xml:space="preserve">Componenthood is a specialization of parthood; components are distinct from parts in that they have some identifiable boundaries and may be associated with some function. </w:t>
      </w:r>
      <w:r w:rsidR="007C40E0">
        <w:t>On the other hand, c</w:t>
      </w:r>
      <w:r w:rsidR="00543FD2">
        <w:t>ontainment is distinct from parthood in that it has no bearing on an object’s identity; an object that is contained in another may be removed without (necessarily) changing the identify of the contain-ing or contain-er objects.</w:t>
      </w:r>
    </w:p>
    <w:p w14:paraId="7A30E2D8" w14:textId="77777777" w:rsidR="008A7BC9" w:rsidRPr="008A7BC9" w:rsidRDefault="008A7BC9" w:rsidP="008A7BC9">
      <w:pPr>
        <w:pStyle w:val="Heading4"/>
      </w:pPr>
      <w:r w:rsidRPr="008A7BC9">
        <w:t>The Ontology</w:t>
      </w:r>
    </w:p>
    <w:p w14:paraId="407B6B7C" w14:textId="2F77FB54" w:rsidR="008A7BC9" w:rsidRDefault="008A7BC9" w:rsidP="008A7BC9">
      <w:r>
        <w:t xml:space="preserve">The </w:t>
      </w:r>
      <w:r w:rsidR="00034B8F">
        <w:t>Parthood</w:t>
      </w:r>
      <w:r>
        <w:t xml:space="preserve"> Ontology introduces the following different relations as object properties: proper-part-of, component-of, and contained-in. A detailed analysis</w:t>
      </w:r>
      <w:r w:rsidR="00345695">
        <w:t xml:space="preserve">, </w:t>
      </w:r>
      <w:r w:rsidR="00345695">
        <w:t xml:space="preserve">presented in </w:t>
      </w:r>
      <w:r w:rsidR="00345695">
        <w:fldChar w:fldCharType="begin"/>
      </w:r>
      <w:r w:rsidR="00345695">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345695">
        <w:fldChar w:fldCharType="separate"/>
      </w:r>
      <w:r w:rsidR="00345695">
        <w:rPr>
          <w:noProof/>
        </w:rPr>
        <w:t>[26]</w:t>
      </w:r>
      <w:r w:rsidR="00345695">
        <w:fldChar w:fldCharType="end"/>
      </w:r>
      <w:r>
        <w:t xml:space="preserve"> reveals clear, ontological distinctions between each of these relations that may </w:t>
      </w:r>
      <w:r w:rsidR="00E51930">
        <w:t xml:space="preserve">be </w:t>
      </w:r>
      <w:r>
        <w:t>formalized clearly with a set of first-order logic axioms. This analysis also identifies the expressive limitations of OWL</w:t>
      </w:r>
      <w:r w:rsidR="00E51930">
        <w:t xml:space="preserve"> that </w:t>
      </w:r>
      <w:r>
        <w:t>prevent a complete representation of this semantics,</w:t>
      </w:r>
      <w:r w:rsidR="00E51930">
        <w:t xml:space="preserve"> </w:t>
      </w:r>
      <w:r>
        <w:t xml:space="preserve">and discussed the various possible approximations. It is important to consider what should be captured, and what distinctions should be made in the introduction of properties, in contrast with what is actually expressible in the logic. </w:t>
      </w:r>
      <w:r w:rsidR="00E51930">
        <w:t>W</w:t>
      </w:r>
      <w:r>
        <w:t xml:space="preserve">e cannot completely capture the required semantics in OWL, </w:t>
      </w:r>
      <w:r w:rsidR="00E51930">
        <w:t xml:space="preserve">and </w:t>
      </w:r>
      <w:r>
        <w:t xml:space="preserve">some trade-off(s) is </w:t>
      </w:r>
      <w:r>
        <w:lastRenderedPageBreak/>
        <w:t>required for any partial specification, (e.g. OWL only allows the specification of transitivity for simple object properties).</w:t>
      </w:r>
    </w:p>
    <w:p w14:paraId="59D746FE" w14:textId="4008CF1D" w:rsidR="008A7BC9" w:rsidRDefault="008A7BC9" w:rsidP="008A7BC9">
      <w:r>
        <w:t>The difficulty with such approximation</w:t>
      </w:r>
      <w:r w:rsidR="008D13CD">
        <w:t>s</w:t>
      </w:r>
      <w:r>
        <w:t xml:space="preserve"> is that the</w:t>
      </w:r>
      <w:r w:rsidR="008D13CD">
        <w:t>y</w:t>
      </w:r>
      <w:r>
        <w:t xml:space="preserve"> result</w:t>
      </w:r>
      <w:r w:rsidR="008D13CD">
        <w:t xml:space="preserve"> in a</w:t>
      </w:r>
      <w:r>
        <w:t xml:space="preserve"> theory </w:t>
      </w:r>
      <w:r w:rsidR="008D13CD">
        <w:t xml:space="preserve">that </w:t>
      </w:r>
      <w:r>
        <w:t>defines a semantics for something else entirely</w:t>
      </w:r>
      <w:r w:rsidR="008D13CD">
        <w:t xml:space="preserve">: </w:t>
      </w:r>
      <w:r w:rsidR="00E51930">
        <w:t xml:space="preserve">not </w:t>
      </w:r>
      <w:r w:rsidR="008D13CD">
        <w:t>“</w:t>
      </w:r>
      <w:r w:rsidR="00E51930">
        <w:t>part-of</w:t>
      </w:r>
      <w:r w:rsidR="008D13CD">
        <w:t>”</w:t>
      </w:r>
      <w:r w:rsidR="00E51930">
        <w:t xml:space="preserve">, but </w:t>
      </w:r>
      <w:r w:rsidR="008D13CD">
        <w:t>“</w:t>
      </w:r>
      <w:r w:rsidR="00E51930">
        <w:t>sort-of-part-of</w:t>
      </w:r>
      <w:r w:rsidR="008D13CD">
        <w:t>”</w:t>
      </w:r>
      <w:r>
        <w:t xml:space="preserve">. </w:t>
      </w:r>
      <w:r w:rsidR="00E51930">
        <w:t>Inevitably</w:t>
      </w:r>
      <w:r>
        <w:t>, some semantics are omitte</w:t>
      </w:r>
      <w:r w:rsidR="00E51930">
        <w:t>d</w:t>
      </w:r>
      <w:r>
        <w:t xml:space="preserve"> which may not be required for one application but may be important for another. For example, if transitivity is a key aspect of some required reasoning, then perhaps a parthood relation would be defined as transitive, and some omissions would be made with respect to the formalization other restrictions (e.g. cardinality) that should be applied to the parthood relation. Certainly, the use of approximations will be required in some cases, for example in order to support some desired reasoning problems. However, precisely which axiomatization is most suitable will vary between different usage scenarios. </w:t>
      </w:r>
      <w:r w:rsidR="00E51930">
        <w:t>In light of this, t</w:t>
      </w:r>
      <w:r>
        <w:t xml:space="preserve">he </w:t>
      </w:r>
      <w:r w:rsidR="00034B8F">
        <w:t>Parthood</w:t>
      </w:r>
      <w:r>
        <w:t xml:space="preserve"> Ontology</w:t>
      </w:r>
      <w:r w:rsidRPr="00BF62DB">
        <w:t xml:space="preserve"> omit</w:t>
      </w:r>
      <w:r>
        <w:t>s</w:t>
      </w:r>
      <w:r w:rsidRPr="00BF62DB">
        <w:t xml:space="preserve"> a detailed, partial axiomatization in favour of an under-axiomatized specification of the </w:t>
      </w:r>
      <w:r w:rsidR="00E51930">
        <w:t>core</w:t>
      </w:r>
      <w:r w:rsidRPr="00BF62DB">
        <w:t xml:space="preserve"> relations</w:t>
      </w:r>
      <w:r w:rsidR="00E51930">
        <w:t>. The intent of this is to</w:t>
      </w:r>
      <w:r w:rsidRPr="00BF62DB">
        <w:t xml:space="preserve"> avoid </w:t>
      </w:r>
      <w:r>
        <w:t>prescribing</w:t>
      </w:r>
      <w:r w:rsidRPr="00BF62DB">
        <w:t xml:space="preserve"> one </w:t>
      </w:r>
      <w:r>
        <w:t>trade-off</w:t>
      </w:r>
      <w:r w:rsidRPr="00BF62DB">
        <w:t xml:space="preserve"> over another. </w:t>
      </w:r>
      <w:r>
        <w:t>This leaves the</w:t>
      </w:r>
      <w:r w:rsidRPr="00BF62DB">
        <w:t xml:space="preserve"> commitment open-ended and variable </w:t>
      </w:r>
      <w:r>
        <w:t>to suit individual applications’ needs</w:t>
      </w:r>
      <w:r w:rsidR="008D13CD">
        <w:t>. In other words:</w:t>
      </w:r>
      <w:r w:rsidR="00E51930">
        <w:t xml:space="preserve"> commitments to more specific approximations should be made in specializations of the properties</w:t>
      </w:r>
      <w:r w:rsidRPr="00BF62DB">
        <w:t>.</w:t>
      </w:r>
      <w:r>
        <w:t xml:space="preserve"> The key properties are summarized in </w:t>
      </w:r>
      <w:r>
        <w:fldChar w:fldCharType="begin"/>
      </w:r>
      <w:r>
        <w:instrText xml:space="preserve"> REF _Ref13049603 \h </w:instrText>
      </w:r>
      <w:r>
        <w:fldChar w:fldCharType="separate"/>
      </w:r>
      <w:r w:rsidR="005A6FB2">
        <w:t xml:space="preserve">Table </w:t>
      </w:r>
      <w:r w:rsidR="005A6FB2">
        <w:rPr>
          <w:noProof/>
        </w:rPr>
        <w:t>10</w:t>
      </w:r>
      <w:r>
        <w:fldChar w:fldCharType="end"/>
      </w:r>
      <w:r>
        <w:t>.</w:t>
      </w:r>
    </w:p>
    <w:p w14:paraId="32CB5B09" w14:textId="2B3538DB" w:rsidR="008A7BC9" w:rsidRDefault="008A7BC9" w:rsidP="008A7BC9">
      <w:r>
        <w:t>This ontology defines the general properties such that the commonality between domain-specific part-of relations may be captured</w:t>
      </w:r>
      <w:r w:rsidR="00E51930">
        <w:t>. M</w:t>
      </w:r>
      <w:r>
        <w:t xml:space="preserve">ore detailed semantics may be defined in extensions of the properties. This creates a means of indicating the intended semantics of a relation by identifying the </w:t>
      </w:r>
      <w:r w:rsidRPr="000A4E28">
        <w:rPr>
          <w:i/>
        </w:rPr>
        <w:t>type</w:t>
      </w:r>
      <w:r>
        <w:t xml:space="preserve"> of parthood that it is intended to capture, while allowing for the specification of different partial approximations of the semantics (and possibly also specializations of this semantics), as required. For example, a notion of parthood arises in the description of a building and the units it is divided into. In this case, this relationship may be identified as a sort of hasComponent relation; a new property ‘hasBuildingUnit’ may be identified then as a subPropertyOf hasComponent. We are free to assess</w:t>
      </w:r>
      <w:r w:rsidR="008D13CD">
        <w:t xml:space="preserve"> </w:t>
      </w:r>
      <w:r>
        <w:t>which approximations of the component-of relation are the most suitable</w:t>
      </w:r>
      <w:r w:rsidR="008D13CD">
        <w:t xml:space="preserve"> </w:t>
      </w:r>
      <w:r w:rsidR="008D13CD">
        <w:t>for the ‘hasBuildingUnit’ relation,</w:t>
      </w:r>
      <w:r w:rsidR="008D13CD">
        <w:t xml:space="preserve"> without concern for the implications for other uses of the component-of relation</w:t>
      </w:r>
      <w:r>
        <w:t xml:space="preserve">. The approximation chosen for one type of parthood relation does not constrain the choice of approximation for another. </w:t>
      </w:r>
    </w:p>
    <w:p w14:paraId="3E703D2A" w14:textId="76C197B7" w:rsidR="008A7BC9" w:rsidRDefault="008A7BC9" w:rsidP="008A7BC9">
      <w:pPr>
        <w:pStyle w:val="Caption"/>
        <w:keepNext/>
        <w:spacing w:after="120"/>
      </w:pPr>
      <w:bookmarkStart w:id="105" w:name="_Ref13049603"/>
      <w:r>
        <w:lastRenderedPageBreak/>
        <w:t xml:space="preserve">Table </w:t>
      </w:r>
      <w:fldSimple w:instr=" SEQ Table \* ARABIC ">
        <w:r w:rsidR="005A6FB2">
          <w:rPr>
            <w:noProof/>
          </w:rPr>
          <w:t>10</w:t>
        </w:r>
      </w:fldSimple>
      <w:bookmarkEnd w:id="105"/>
      <w:r>
        <w:t xml:space="preserve">: Key properties in the </w:t>
      </w:r>
      <w:r w:rsidR="00DE6D67">
        <w:t>Parthood</w:t>
      </w:r>
      <w:r>
        <w:t xml:space="preserve"> Ontology</w:t>
      </w:r>
    </w:p>
    <w:tbl>
      <w:tblPr>
        <w:tblStyle w:val="TableGrid"/>
        <w:tblpPr w:leftFromText="180" w:rightFromText="180" w:vertAnchor="text" w:horzAnchor="margin" w:tblpY="128"/>
        <w:tblW w:w="0" w:type="auto"/>
        <w:tblCellMar>
          <w:top w:w="28" w:type="dxa"/>
          <w:bottom w:w="28" w:type="dxa"/>
        </w:tblCellMar>
        <w:tblLook w:val="04A0" w:firstRow="1" w:lastRow="0" w:firstColumn="1" w:lastColumn="0" w:noHBand="0" w:noVBand="1"/>
      </w:tblPr>
      <w:tblGrid>
        <w:gridCol w:w="2758"/>
        <w:gridCol w:w="2406"/>
        <w:gridCol w:w="4186"/>
      </w:tblGrid>
      <w:tr w:rsidR="008A7BC9" w14:paraId="009EE514" w14:textId="77777777" w:rsidTr="00E51930">
        <w:tc>
          <w:tcPr>
            <w:tcW w:w="2758" w:type="dxa"/>
            <w:shd w:val="clear" w:color="auto" w:fill="00FFFF"/>
          </w:tcPr>
          <w:p w14:paraId="72E74660" w14:textId="77777777" w:rsidR="008A7BC9" w:rsidRDefault="008A7BC9" w:rsidP="00E51930">
            <w:pPr>
              <w:pStyle w:val="NoSpacing"/>
              <w:framePr w:hSpace="0" w:wrap="auto" w:vAnchor="margin" w:hAnchor="text" w:yAlign="inline"/>
            </w:pPr>
            <w:r>
              <w:t>Property</w:t>
            </w:r>
            <w:r>
              <w:tab/>
            </w:r>
          </w:p>
        </w:tc>
        <w:tc>
          <w:tcPr>
            <w:tcW w:w="2406" w:type="dxa"/>
            <w:shd w:val="clear" w:color="auto" w:fill="00FFFF"/>
          </w:tcPr>
          <w:p w14:paraId="2D83D413" w14:textId="77777777" w:rsidR="008A7BC9" w:rsidRDefault="008A7BC9" w:rsidP="00E51930">
            <w:pPr>
              <w:pStyle w:val="NoSpacing"/>
              <w:framePr w:hSpace="0" w:wrap="auto" w:vAnchor="margin" w:hAnchor="text" w:yAlign="inline"/>
            </w:pPr>
            <w:r>
              <w:t>Characteristic</w:t>
            </w:r>
          </w:p>
        </w:tc>
        <w:tc>
          <w:tcPr>
            <w:tcW w:w="4186" w:type="dxa"/>
            <w:shd w:val="clear" w:color="auto" w:fill="00FFFF"/>
          </w:tcPr>
          <w:p w14:paraId="356BB8D7" w14:textId="77777777" w:rsidR="008A7BC9" w:rsidRDefault="008A7BC9" w:rsidP="00E51930">
            <w:pPr>
              <w:pStyle w:val="NoSpacing"/>
              <w:framePr w:hSpace="0" w:wrap="auto" w:vAnchor="margin" w:hAnchor="text" w:yAlign="inline"/>
            </w:pPr>
            <w:r>
              <w:t>Value (if applicable)</w:t>
            </w:r>
          </w:p>
        </w:tc>
      </w:tr>
      <w:tr w:rsidR="008A7BC9" w14:paraId="4C55A871" w14:textId="77777777" w:rsidTr="00E51930">
        <w:tc>
          <w:tcPr>
            <w:tcW w:w="2758" w:type="dxa"/>
          </w:tcPr>
          <w:p w14:paraId="6AC6E2FD" w14:textId="77777777" w:rsidR="008A7BC9" w:rsidRDefault="008A7BC9" w:rsidP="00E51930">
            <w:pPr>
              <w:pStyle w:val="NoSpacing"/>
              <w:framePr w:hSpace="0" w:wrap="auto" w:vAnchor="margin" w:hAnchor="text" w:yAlign="inline"/>
            </w:pPr>
            <w:r>
              <w:t>properPartOf</w:t>
            </w:r>
          </w:p>
        </w:tc>
        <w:tc>
          <w:tcPr>
            <w:tcW w:w="2406" w:type="dxa"/>
          </w:tcPr>
          <w:p w14:paraId="6AFF02FD" w14:textId="77777777" w:rsidR="008A7BC9" w:rsidRPr="00CE5C3D" w:rsidRDefault="008A7BC9" w:rsidP="00E51930">
            <w:pPr>
              <w:pStyle w:val="NoSpacing"/>
              <w:framePr w:hSpace="0" w:wrap="auto" w:vAnchor="margin" w:hAnchor="text" w:yAlign="inline"/>
              <w:rPr>
                <w:strike/>
              </w:rPr>
            </w:pPr>
            <w:r>
              <w:t>inverseOf</w:t>
            </w:r>
          </w:p>
        </w:tc>
        <w:tc>
          <w:tcPr>
            <w:tcW w:w="4186" w:type="dxa"/>
          </w:tcPr>
          <w:p w14:paraId="54228BAF" w14:textId="77777777" w:rsidR="008A7BC9" w:rsidRPr="00CE5C3D" w:rsidRDefault="008A7BC9" w:rsidP="00E51930">
            <w:pPr>
              <w:pStyle w:val="NoSpacing"/>
              <w:framePr w:hSpace="0" w:wrap="auto" w:vAnchor="margin" w:hAnchor="text" w:yAlign="inline"/>
              <w:rPr>
                <w:strike/>
              </w:rPr>
            </w:pPr>
            <w:r>
              <w:t>hasProperPart</w:t>
            </w:r>
          </w:p>
        </w:tc>
      </w:tr>
      <w:tr w:rsidR="008A7BC9" w14:paraId="6F10D3B8" w14:textId="77777777" w:rsidTr="00E51930">
        <w:tc>
          <w:tcPr>
            <w:tcW w:w="2758" w:type="dxa"/>
          </w:tcPr>
          <w:p w14:paraId="0D2BD829" w14:textId="77777777" w:rsidR="008A7BC9" w:rsidRDefault="008A7BC9" w:rsidP="00E51930">
            <w:pPr>
              <w:pStyle w:val="NoSpacing"/>
              <w:framePr w:hSpace="0" w:wrap="auto" w:vAnchor="margin" w:hAnchor="text" w:yAlign="inline"/>
            </w:pPr>
            <w:r>
              <w:t>hasProperPart</w:t>
            </w:r>
          </w:p>
        </w:tc>
        <w:tc>
          <w:tcPr>
            <w:tcW w:w="2406" w:type="dxa"/>
          </w:tcPr>
          <w:p w14:paraId="66105FF4" w14:textId="77777777" w:rsidR="008A7BC9" w:rsidRDefault="008A7BC9" w:rsidP="00E51930">
            <w:pPr>
              <w:pStyle w:val="NoSpacing"/>
              <w:framePr w:hSpace="0" w:wrap="auto" w:vAnchor="margin" w:hAnchor="text" w:yAlign="inline"/>
            </w:pPr>
            <w:r>
              <w:t>inverseOf</w:t>
            </w:r>
          </w:p>
        </w:tc>
        <w:tc>
          <w:tcPr>
            <w:tcW w:w="4186" w:type="dxa"/>
          </w:tcPr>
          <w:p w14:paraId="1D3E0349" w14:textId="77777777" w:rsidR="008A7BC9" w:rsidRDefault="008A7BC9" w:rsidP="00E51930">
            <w:pPr>
              <w:pStyle w:val="NoSpacing"/>
              <w:framePr w:hSpace="0" w:wrap="auto" w:vAnchor="margin" w:hAnchor="text" w:yAlign="inline"/>
            </w:pPr>
            <w:r>
              <w:t>properPartOf</w:t>
            </w:r>
          </w:p>
        </w:tc>
      </w:tr>
      <w:tr w:rsidR="008A7BC9" w14:paraId="5AF21185" w14:textId="77777777" w:rsidTr="00E51930">
        <w:tc>
          <w:tcPr>
            <w:tcW w:w="2758" w:type="dxa"/>
            <w:vMerge w:val="restart"/>
          </w:tcPr>
          <w:p w14:paraId="73972FA1" w14:textId="77777777" w:rsidR="008A7BC9" w:rsidRDefault="008A7BC9" w:rsidP="00E51930">
            <w:pPr>
              <w:pStyle w:val="NoSpacing"/>
              <w:framePr w:hSpace="0" w:wrap="auto" w:vAnchor="margin" w:hAnchor="text" w:yAlign="inline"/>
            </w:pPr>
            <w:r>
              <w:t>componentOf</w:t>
            </w:r>
          </w:p>
        </w:tc>
        <w:tc>
          <w:tcPr>
            <w:tcW w:w="2406" w:type="dxa"/>
          </w:tcPr>
          <w:p w14:paraId="0A0B2203" w14:textId="77777777" w:rsidR="008A7BC9" w:rsidRDefault="008A7BC9" w:rsidP="00E51930">
            <w:pPr>
              <w:pStyle w:val="NoSpacing"/>
              <w:framePr w:hSpace="0" w:wrap="auto" w:vAnchor="margin" w:hAnchor="text" w:yAlign="inline"/>
            </w:pPr>
            <w:r>
              <w:t>subPropertyOf</w:t>
            </w:r>
          </w:p>
        </w:tc>
        <w:tc>
          <w:tcPr>
            <w:tcW w:w="4186" w:type="dxa"/>
          </w:tcPr>
          <w:p w14:paraId="68247D91" w14:textId="77777777" w:rsidR="008A7BC9" w:rsidRDefault="008A7BC9" w:rsidP="00E51930">
            <w:pPr>
              <w:pStyle w:val="NoSpacing"/>
              <w:framePr w:hSpace="0" w:wrap="auto" w:vAnchor="margin" w:hAnchor="text" w:yAlign="inline"/>
            </w:pPr>
            <w:r>
              <w:t>properPartOf</w:t>
            </w:r>
          </w:p>
        </w:tc>
      </w:tr>
      <w:tr w:rsidR="008A7BC9" w14:paraId="792502FB" w14:textId="77777777" w:rsidTr="00E51930">
        <w:tc>
          <w:tcPr>
            <w:tcW w:w="2758" w:type="dxa"/>
            <w:vMerge/>
          </w:tcPr>
          <w:p w14:paraId="13970019" w14:textId="77777777" w:rsidR="008A7BC9" w:rsidRDefault="008A7BC9" w:rsidP="00E51930">
            <w:pPr>
              <w:pStyle w:val="NoSpacing"/>
              <w:framePr w:hSpace="0" w:wrap="auto" w:vAnchor="margin" w:hAnchor="text" w:yAlign="inline"/>
            </w:pPr>
          </w:p>
        </w:tc>
        <w:tc>
          <w:tcPr>
            <w:tcW w:w="2406" w:type="dxa"/>
          </w:tcPr>
          <w:p w14:paraId="22EB7E53" w14:textId="77777777" w:rsidR="008A7BC9" w:rsidRDefault="008A7BC9" w:rsidP="00E51930">
            <w:pPr>
              <w:pStyle w:val="NoSpacing"/>
              <w:framePr w:hSpace="0" w:wrap="auto" w:vAnchor="margin" w:hAnchor="text" w:yAlign="inline"/>
            </w:pPr>
            <w:r>
              <w:t>inverseOf</w:t>
            </w:r>
          </w:p>
        </w:tc>
        <w:tc>
          <w:tcPr>
            <w:tcW w:w="4186" w:type="dxa"/>
          </w:tcPr>
          <w:p w14:paraId="3F59F551" w14:textId="77777777" w:rsidR="008A7BC9" w:rsidRDefault="008A7BC9" w:rsidP="00E51930">
            <w:pPr>
              <w:pStyle w:val="NoSpacing"/>
              <w:framePr w:hSpace="0" w:wrap="auto" w:vAnchor="margin" w:hAnchor="text" w:yAlign="inline"/>
            </w:pPr>
            <w:r>
              <w:t>hasComponent</w:t>
            </w:r>
          </w:p>
        </w:tc>
      </w:tr>
      <w:tr w:rsidR="008A7BC9" w14:paraId="4430AA5A" w14:textId="77777777" w:rsidTr="00E51930">
        <w:tc>
          <w:tcPr>
            <w:tcW w:w="2758" w:type="dxa"/>
            <w:vMerge w:val="restart"/>
          </w:tcPr>
          <w:p w14:paraId="1BF0603B" w14:textId="77777777" w:rsidR="008A7BC9" w:rsidRDefault="008A7BC9" w:rsidP="00E51930">
            <w:pPr>
              <w:pStyle w:val="NoSpacing"/>
              <w:framePr w:hSpace="0" w:wrap="auto" w:vAnchor="margin" w:hAnchor="text" w:yAlign="inline"/>
            </w:pPr>
            <w:r>
              <w:t>hasComponent</w:t>
            </w:r>
          </w:p>
        </w:tc>
        <w:tc>
          <w:tcPr>
            <w:tcW w:w="2406" w:type="dxa"/>
          </w:tcPr>
          <w:p w14:paraId="6FA87373" w14:textId="77777777" w:rsidR="008A7BC9" w:rsidRDefault="008A7BC9" w:rsidP="00E51930">
            <w:pPr>
              <w:pStyle w:val="NoSpacing"/>
              <w:framePr w:hSpace="0" w:wrap="auto" w:vAnchor="margin" w:hAnchor="text" w:yAlign="inline"/>
            </w:pPr>
            <w:r>
              <w:t>subPropertyOf</w:t>
            </w:r>
          </w:p>
        </w:tc>
        <w:tc>
          <w:tcPr>
            <w:tcW w:w="4186" w:type="dxa"/>
          </w:tcPr>
          <w:p w14:paraId="2C61EF93" w14:textId="77777777" w:rsidR="008A7BC9" w:rsidRDefault="008A7BC9" w:rsidP="00E51930">
            <w:pPr>
              <w:pStyle w:val="NoSpacing"/>
              <w:framePr w:hSpace="0" w:wrap="auto" w:vAnchor="margin" w:hAnchor="text" w:yAlign="inline"/>
            </w:pPr>
            <w:r>
              <w:t>hasProperPart</w:t>
            </w:r>
          </w:p>
        </w:tc>
      </w:tr>
      <w:tr w:rsidR="008A7BC9" w14:paraId="706D5A9B" w14:textId="77777777" w:rsidTr="00E51930">
        <w:tc>
          <w:tcPr>
            <w:tcW w:w="2758" w:type="dxa"/>
            <w:vMerge/>
          </w:tcPr>
          <w:p w14:paraId="1A041145" w14:textId="77777777" w:rsidR="008A7BC9" w:rsidRDefault="008A7BC9" w:rsidP="00E51930">
            <w:pPr>
              <w:pStyle w:val="NoSpacing"/>
              <w:framePr w:hSpace="0" w:wrap="auto" w:vAnchor="margin" w:hAnchor="text" w:yAlign="inline"/>
            </w:pPr>
          </w:p>
        </w:tc>
        <w:tc>
          <w:tcPr>
            <w:tcW w:w="2406" w:type="dxa"/>
          </w:tcPr>
          <w:p w14:paraId="29173DFD" w14:textId="77777777" w:rsidR="008A7BC9" w:rsidRDefault="008A7BC9" w:rsidP="00E51930">
            <w:pPr>
              <w:pStyle w:val="NoSpacing"/>
              <w:framePr w:hSpace="0" w:wrap="auto" w:vAnchor="margin" w:hAnchor="text" w:yAlign="inline"/>
            </w:pPr>
            <w:r>
              <w:t>inverseOf</w:t>
            </w:r>
          </w:p>
        </w:tc>
        <w:tc>
          <w:tcPr>
            <w:tcW w:w="4186" w:type="dxa"/>
          </w:tcPr>
          <w:p w14:paraId="7BB1D60B" w14:textId="77777777" w:rsidR="008A7BC9" w:rsidRDefault="008A7BC9" w:rsidP="00E51930">
            <w:pPr>
              <w:pStyle w:val="NoSpacing"/>
              <w:framePr w:hSpace="0" w:wrap="auto" w:vAnchor="margin" w:hAnchor="text" w:yAlign="inline"/>
            </w:pPr>
            <w:r>
              <w:t>componentOf</w:t>
            </w:r>
          </w:p>
        </w:tc>
      </w:tr>
      <w:tr w:rsidR="008A7BC9" w14:paraId="75FAAC58" w14:textId="77777777" w:rsidTr="00E51930">
        <w:tc>
          <w:tcPr>
            <w:tcW w:w="2758" w:type="dxa"/>
          </w:tcPr>
          <w:p w14:paraId="2E39DAD4" w14:textId="77777777" w:rsidR="008A7BC9" w:rsidRDefault="008A7BC9" w:rsidP="00E51930">
            <w:pPr>
              <w:pStyle w:val="NoSpacing"/>
              <w:framePr w:hSpace="0" w:wrap="auto" w:vAnchor="margin" w:hAnchor="text" w:yAlign="inline"/>
            </w:pPr>
            <w:r>
              <w:t>immediateComponentOf</w:t>
            </w:r>
          </w:p>
        </w:tc>
        <w:tc>
          <w:tcPr>
            <w:tcW w:w="2406" w:type="dxa"/>
          </w:tcPr>
          <w:p w14:paraId="7C8CCDDB" w14:textId="77777777" w:rsidR="008A7BC9" w:rsidRDefault="008A7BC9" w:rsidP="00E51930">
            <w:pPr>
              <w:pStyle w:val="NoSpacing"/>
              <w:framePr w:hSpace="0" w:wrap="auto" w:vAnchor="margin" w:hAnchor="text" w:yAlign="inline"/>
            </w:pPr>
            <w:r>
              <w:t>subPropertyOf</w:t>
            </w:r>
          </w:p>
        </w:tc>
        <w:tc>
          <w:tcPr>
            <w:tcW w:w="4186" w:type="dxa"/>
          </w:tcPr>
          <w:p w14:paraId="40C23867" w14:textId="77777777" w:rsidR="008A7BC9" w:rsidRDefault="008A7BC9" w:rsidP="00E51930">
            <w:pPr>
              <w:pStyle w:val="NoSpacing"/>
              <w:framePr w:hSpace="0" w:wrap="auto" w:vAnchor="margin" w:hAnchor="text" w:yAlign="inline"/>
            </w:pPr>
            <w:r>
              <w:t>componentOf</w:t>
            </w:r>
          </w:p>
        </w:tc>
      </w:tr>
      <w:tr w:rsidR="008A7BC9" w14:paraId="739CD9F8" w14:textId="77777777" w:rsidTr="00E51930">
        <w:tc>
          <w:tcPr>
            <w:tcW w:w="2758" w:type="dxa"/>
          </w:tcPr>
          <w:p w14:paraId="2CB29F82" w14:textId="77777777" w:rsidR="008A7BC9" w:rsidRDefault="008A7BC9" w:rsidP="00E51930">
            <w:pPr>
              <w:pStyle w:val="NoSpacing"/>
              <w:framePr w:hSpace="0" w:wrap="auto" w:vAnchor="margin" w:hAnchor="text" w:yAlign="inline"/>
            </w:pPr>
            <w:r>
              <w:t>containedIn</w:t>
            </w:r>
          </w:p>
        </w:tc>
        <w:tc>
          <w:tcPr>
            <w:tcW w:w="2406" w:type="dxa"/>
          </w:tcPr>
          <w:p w14:paraId="5B9E1BA9" w14:textId="77777777" w:rsidR="008A7BC9" w:rsidRPr="00665086" w:rsidRDefault="008A7BC9" w:rsidP="00E51930">
            <w:pPr>
              <w:pStyle w:val="NoSpacing"/>
              <w:framePr w:hSpace="0" w:wrap="auto" w:vAnchor="margin" w:hAnchor="text" w:yAlign="inline"/>
              <w:rPr>
                <w:strike/>
              </w:rPr>
            </w:pPr>
            <w:r>
              <w:t>inverseOf</w:t>
            </w:r>
          </w:p>
        </w:tc>
        <w:tc>
          <w:tcPr>
            <w:tcW w:w="4186" w:type="dxa"/>
          </w:tcPr>
          <w:p w14:paraId="5B980FA3" w14:textId="77777777" w:rsidR="008A7BC9" w:rsidRPr="00665086" w:rsidRDefault="008A7BC9" w:rsidP="00E51930">
            <w:pPr>
              <w:pStyle w:val="NoSpacing"/>
              <w:framePr w:hSpace="0" w:wrap="auto" w:vAnchor="margin" w:hAnchor="text" w:yAlign="inline"/>
              <w:rPr>
                <w:strike/>
              </w:rPr>
            </w:pPr>
            <w:r>
              <w:t>contains</w:t>
            </w:r>
          </w:p>
        </w:tc>
      </w:tr>
      <w:tr w:rsidR="008A7BC9" w14:paraId="328A3952" w14:textId="77777777" w:rsidTr="00E51930">
        <w:tc>
          <w:tcPr>
            <w:tcW w:w="2758" w:type="dxa"/>
          </w:tcPr>
          <w:p w14:paraId="636305AA" w14:textId="77777777" w:rsidR="008A7BC9" w:rsidRDefault="008A7BC9" w:rsidP="00E51930">
            <w:pPr>
              <w:pStyle w:val="NoSpacing"/>
              <w:framePr w:hSpace="0" w:wrap="auto" w:vAnchor="margin" w:hAnchor="text" w:yAlign="inline"/>
            </w:pPr>
            <w:r>
              <w:t>contains</w:t>
            </w:r>
          </w:p>
        </w:tc>
        <w:tc>
          <w:tcPr>
            <w:tcW w:w="2406" w:type="dxa"/>
          </w:tcPr>
          <w:p w14:paraId="68DD2D49" w14:textId="77777777" w:rsidR="008A7BC9" w:rsidRDefault="008A7BC9" w:rsidP="00E51930">
            <w:pPr>
              <w:pStyle w:val="NoSpacing"/>
              <w:framePr w:hSpace="0" w:wrap="auto" w:vAnchor="margin" w:hAnchor="text" w:yAlign="inline"/>
            </w:pPr>
            <w:r>
              <w:t>inverseOf</w:t>
            </w:r>
          </w:p>
        </w:tc>
        <w:tc>
          <w:tcPr>
            <w:tcW w:w="4186" w:type="dxa"/>
          </w:tcPr>
          <w:p w14:paraId="081F4441" w14:textId="77777777" w:rsidR="008A7BC9" w:rsidRDefault="008A7BC9" w:rsidP="00E51930">
            <w:pPr>
              <w:pStyle w:val="NoSpacing"/>
              <w:framePr w:hSpace="0" w:wrap="auto" w:vAnchor="margin" w:hAnchor="text" w:yAlign="inline"/>
            </w:pPr>
            <w:r>
              <w:t>containedIn</w:t>
            </w:r>
          </w:p>
        </w:tc>
      </w:tr>
      <w:tr w:rsidR="008A7BC9" w14:paraId="4C0EDD0D" w14:textId="77777777" w:rsidTr="00E51930">
        <w:tc>
          <w:tcPr>
            <w:tcW w:w="2758" w:type="dxa"/>
          </w:tcPr>
          <w:p w14:paraId="7BC5D21B" w14:textId="77777777" w:rsidR="008A7BC9" w:rsidRDefault="008A7BC9" w:rsidP="00E51930">
            <w:pPr>
              <w:pStyle w:val="NoSpacing"/>
              <w:framePr w:hSpace="0" w:wrap="auto" w:vAnchor="margin" w:hAnchor="text" w:yAlign="inline"/>
            </w:pPr>
            <w:r>
              <w:t>immediatelyContainedIn</w:t>
            </w:r>
          </w:p>
        </w:tc>
        <w:tc>
          <w:tcPr>
            <w:tcW w:w="2406" w:type="dxa"/>
          </w:tcPr>
          <w:p w14:paraId="6F1A5569" w14:textId="77777777" w:rsidR="008A7BC9" w:rsidRDefault="008A7BC9" w:rsidP="00E51930">
            <w:pPr>
              <w:pStyle w:val="NoSpacing"/>
              <w:framePr w:hSpace="0" w:wrap="auto" w:vAnchor="margin" w:hAnchor="text" w:yAlign="inline"/>
            </w:pPr>
            <w:r>
              <w:t>subPropertyOf</w:t>
            </w:r>
          </w:p>
        </w:tc>
        <w:tc>
          <w:tcPr>
            <w:tcW w:w="4186" w:type="dxa"/>
          </w:tcPr>
          <w:p w14:paraId="604B83DF" w14:textId="77777777" w:rsidR="008A7BC9" w:rsidRDefault="008A7BC9" w:rsidP="00E51930">
            <w:pPr>
              <w:pStyle w:val="NoSpacing"/>
              <w:framePr w:hSpace="0" w:wrap="auto" w:vAnchor="margin" w:hAnchor="text" w:yAlign="inline"/>
            </w:pPr>
            <w:r>
              <w:t>containedIn</w:t>
            </w:r>
          </w:p>
        </w:tc>
      </w:tr>
    </w:tbl>
    <w:p w14:paraId="714309CC" w14:textId="77777777" w:rsidR="008A7BC9" w:rsidRPr="00203366" w:rsidRDefault="008A7BC9" w:rsidP="008A7BC9"/>
    <w:p w14:paraId="33DBBB4A" w14:textId="77777777" w:rsidR="008A7BC9" w:rsidRPr="001C4089" w:rsidRDefault="008A7BC9" w:rsidP="008A7BC9">
      <w:pPr>
        <w:pStyle w:val="Heading4"/>
      </w:pPr>
      <w:r>
        <w:t>An Example</w:t>
      </w:r>
    </w:p>
    <w:p w14:paraId="0FACDA2E" w14:textId="03AEAF8C" w:rsidR="008A7BC9" w:rsidRDefault="008A7BC9" w:rsidP="008A7BC9">
      <w:r>
        <w:t xml:space="preserve">For example, consider the representation of various parts in a vehicle. This is a component-of type property, therefore </w:t>
      </w:r>
      <w:r w:rsidR="008D13CD">
        <w:t xml:space="preserve">we introduce </w:t>
      </w:r>
      <w:r>
        <w:t xml:space="preserve">a property ‘hasVehicleComponent’ as a sub-property of the ‘hasComponent’ property. Like hasComponent, hasVehicleComponent should be both transitive and irreflexive. However, owing to the restriction on non-simple object properties in OWL, it is not possible to capture both characteristics. In the context of a vehicle’s component decomposition, it is likely the case that transitivity of the property may be more important than its irreflexivity. Therefore, the subproperty hasVehicleComponent may be approximated as being transitive while maintaining the under-axiomatized definition of hasComponent. On the other hand, it may be the case that for component relation for Buildings and BuildingUnits the anti-symmetry of the property is the most important aspect to capture. The hasBuildingUnit property may be approximated as anti-symmetric rather than transitive, thus allowing for different trade-offs to be made to capture the component-hood relationship in different domains. This example is illustrated in </w:t>
      </w:r>
      <w:r>
        <w:fldChar w:fldCharType="begin"/>
      </w:r>
      <w:r>
        <w:instrText xml:space="preserve"> REF _Ref13053357 \h </w:instrText>
      </w:r>
      <w:r>
        <w:fldChar w:fldCharType="separate"/>
      </w:r>
      <w:r w:rsidR="005A6FB2">
        <w:t xml:space="preserve">Figure </w:t>
      </w:r>
      <w:r w:rsidR="005A6FB2">
        <w:rPr>
          <w:noProof/>
        </w:rPr>
        <w:t>12</w:t>
      </w:r>
      <w:r>
        <w:fldChar w:fldCharType="end"/>
      </w:r>
      <w:r>
        <w:t>.</w:t>
      </w:r>
    </w:p>
    <w:p w14:paraId="753AD772" w14:textId="77777777" w:rsidR="008A7BC9" w:rsidRDefault="008A7BC9" w:rsidP="008A7BC9">
      <w:pPr>
        <w:keepNext/>
      </w:pPr>
      <w:r w:rsidRPr="00C52F83">
        <w:rPr>
          <w:noProof/>
        </w:rPr>
        <w:lastRenderedPageBreak/>
        <w:drawing>
          <wp:inline distT="0" distB="0" distL="0" distR="0" wp14:anchorId="50C1F348" wp14:editId="3B9F0260">
            <wp:extent cx="5943600" cy="95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6D682E37" w14:textId="700FE781" w:rsidR="008A7BC9" w:rsidRPr="00DB1ED8" w:rsidRDefault="008A7BC9" w:rsidP="008A7BC9">
      <w:pPr>
        <w:pStyle w:val="Caption"/>
        <w:spacing w:after="120"/>
        <w:rPr>
          <w:lang w:val="en-CA"/>
        </w:rPr>
      </w:pPr>
      <w:bookmarkStart w:id="106" w:name="_Ref13053357"/>
      <w:r>
        <w:t xml:space="preserve">Figure </w:t>
      </w:r>
      <w:fldSimple w:instr=" SEQ Figure \* ARABIC ">
        <w:r w:rsidR="003D53CD">
          <w:rPr>
            <w:noProof/>
          </w:rPr>
          <w:t>13</w:t>
        </w:r>
      </w:fldSimple>
      <w:bookmarkEnd w:id="106"/>
      <w:r>
        <w:t xml:space="preserve">: Example use of the </w:t>
      </w:r>
      <w:r w:rsidR="00034B8F">
        <w:t>Parthood</w:t>
      </w:r>
      <w:r>
        <w:t xml:space="preserve"> Ontology</w:t>
      </w:r>
    </w:p>
    <w:p w14:paraId="4212BFC6" w14:textId="77777777" w:rsidR="000A4E28" w:rsidRDefault="000A4E28" w:rsidP="00A325FA"/>
    <w:p w14:paraId="1D5C87A5" w14:textId="0F91408E" w:rsidR="00C355FA" w:rsidRPr="007736F9" w:rsidRDefault="00C355FA" w:rsidP="008A7BC9">
      <w:pPr>
        <w:pStyle w:val="Heading4"/>
      </w:pPr>
      <w:r w:rsidRPr="007736F9">
        <w:t>Future work</w:t>
      </w:r>
    </w:p>
    <w:p w14:paraId="03E2A04E" w14:textId="0BDDBB78" w:rsidR="00EA41E0" w:rsidRDefault="00EA41E0" w:rsidP="0051476C">
      <w:r>
        <w:t>In addition to the aforementioned work by</w:t>
      </w:r>
      <w:r w:rsidR="008D089D">
        <w:t xml:space="preserve"> </w:t>
      </w:r>
      <w:r w:rsidR="009E5CF6">
        <w:fldChar w:fldCharType="begin"/>
      </w:r>
      <w:r w:rsidR="00DE6FBD">
        <w:instrText xml:space="preserve"> ADDIN EN.CITE &lt;EndNote&gt;&lt;Cite&gt;&lt;Author&gt;Bittner&lt;/Author&gt;&lt;Year&gt;2005&lt;/Year&gt;&lt;IDText&gt;Computational ontologies of parthood, componenthood, and containment&lt;/IDText&gt;&lt;DisplayText&gt;[26]&lt;/DisplayText&gt;&lt;record&gt;&lt;isbn&gt;1045-0823&lt;/isbn&gt;&lt;titles&gt;&lt;title&gt;Computational ontologies of parthood, componenthood, and containment&lt;/title&gt;&lt;secondary-title&gt;International Joint Conference on Artificial Intelligence&lt;/secondary-title&gt;&lt;/titles&gt;&lt;pages&gt;382&lt;/pages&gt;&lt;contributors&gt;&lt;authors&gt;&lt;author&gt;Bittner, Thomas&lt;/author&gt;&lt;author&gt;Donnelly, Maureen&lt;/author&gt;&lt;/authors&gt;&lt;/contributors&gt;&lt;added-date format="utc"&gt;1563201819&lt;/added-date&gt;&lt;ref-type name="Conference Proceeding"&gt;10&lt;/ref-type&gt;&lt;dates&gt;&lt;year&gt;2005&lt;/year&gt;&lt;/dates&gt;&lt;rec-number&gt;20&lt;/rec-number&gt;&lt;publisher&gt;Citeseer&lt;/publisher&gt;&lt;last-updated-date format="utc"&gt;1563201819&lt;/last-updated-date&gt;&lt;volume&gt;19&lt;/volume&gt;&lt;/record&gt;&lt;/Cite&gt;&lt;/EndNote&gt;</w:instrText>
      </w:r>
      <w:r w:rsidR="009E5CF6">
        <w:fldChar w:fldCharType="separate"/>
      </w:r>
      <w:r w:rsidR="00DE6FBD">
        <w:rPr>
          <w:noProof/>
        </w:rPr>
        <w:t>[26]</w:t>
      </w:r>
      <w:r w:rsidR="009E5CF6">
        <w:fldChar w:fldCharType="end"/>
      </w:r>
      <w:r>
        <w:t xml:space="preserve">, various approaches to the partial capture of these mereological relationships </w:t>
      </w:r>
      <w:r w:rsidRPr="00D55DCE">
        <w:t xml:space="preserve">in OWL have been proposed that </w:t>
      </w:r>
      <w:r>
        <w:t>may</w:t>
      </w:r>
      <w:r w:rsidRPr="00D55DCE">
        <w:t xml:space="preserve"> be used to extend the ontology presented here, such as in</w:t>
      </w:r>
      <w:r w:rsidR="007F05D8">
        <w:t xml:space="preserve"> the W3C</w:t>
      </w:r>
      <w:r w:rsidR="005C57A3">
        <w:t xml:space="preserve">’s Best Practices </w:t>
      </w:r>
      <w:r w:rsidR="009E5CF6">
        <w:fldChar w:fldCharType="begin"/>
      </w:r>
      <w:r w:rsidR="00DE6FBD">
        <w:instrText xml:space="preserve"> ADDIN EN.CITE &lt;EndNote&gt;&lt;Cite&gt;&lt;Author&gt;Rector&lt;/Author&gt;&lt;Year&gt;2005&lt;/Year&gt;&lt;IDText&gt;Simple Part–Whole Relations in OWL–W3C Editor’s Draft 11 Aug 2005&lt;/IDText&gt;&lt;DisplayText&gt;[27]&lt;/DisplayText&gt;&lt;record&gt;&lt;titles&gt;&lt;title&gt;Simple Part–Whole Relations in OWL–W3C Editor’s Draft 11 Aug 2005&lt;/title&gt;&lt;/titles&gt;&lt;contributors&gt;&lt;authors&gt;&lt;author&gt;Rector, A&lt;/author&gt;&lt;author&gt;Welty, C&lt;/author&gt;&lt;/authors&gt;&lt;/contributors&gt;&lt;added-date format="utc"&gt;1581530561&lt;/added-date&gt;&lt;ref-type name="Generic"&gt;13&lt;/ref-type&gt;&lt;dates&gt;&lt;year&gt;2005&lt;/year&gt;&lt;/dates&gt;&lt;rec-number&gt;49&lt;/rec-number&gt;&lt;publisher&gt;W3C (http://www. w3. org/2001/sw/BestPractices/OEP/SimplePartW-hole/)&lt;/publisher&gt;&lt;last-updated-date format="utc"&gt;1581530561&lt;/last-updated-date&gt;&lt;/record&gt;&lt;/Cite&gt;&lt;/EndNote&gt;</w:instrText>
      </w:r>
      <w:r w:rsidR="009E5CF6">
        <w:fldChar w:fldCharType="separate"/>
      </w:r>
      <w:r w:rsidR="00DE6FBD">
        <w:rPr>
          <w:noProof/>
        </w:rPr>
        <w:t>[27]</w:t>
      </w:r>
      <w:r w:rsidR="009E5CF6">
        <w:fldChar w:fldCharType="end"/>
      </w:r>
      <w:r w:rsidR="005C57A3">
        <w:t xml:space="preserve">, </w:t>
      </w:r>
      <w:r w:rsidRPr="00D55DCE">
        <w:t xml:space="preserve">and also in </w:t>
      </w:r>
      <w:r w:rsidR="005C57A3">
        <w:t>upper</w:t>
      </w:r>
      <w:r w:rsidRPr="00D55DCE">
        <w:t xml:space="preserve"> ontologies such as</w:t>
      </w:r>
      <w:r w:rsidR="005C57A3">
        <w:t xml:space="preserve"> </w:t>
      </w:r>
      <w:r w:rsidR="009E5CF6">
        <w:fldChar w:fldCharType="begin"/>
      </w:r>
      <w:r w:rsidR="00DE6FBD">
        <w:instrText xml:space="preserve"> ADDIN EN.CITE &lt;EndNote&gt;&lt;Cite&gt;&lt;Author&gt;Arp&lt;/Author&gt;&lt;Year&gt;2015&lt;/Year&gt;&lt;IDText&gt;Building ontologies with basic formal ontology&lt;/IDText&gt;&lt;DisplayText&gt;[17]&lt;/DisplayText&gt;&lt;record&gt;&lt;isbn&gt;0262527812&lt;/isbn&gt;&lt;titles&gt;&lt;title&gt;Building ontologies with basic formal ontology&lt;/title&gt;&lt;/titles&gt;&lt;contributors&gt;&lt;authors&gt;&lt;author&gt;Arp, Robert&lt;/author&gt;&lt;author&gt;Smith, Barry&lt;/author&gt;&lt;author&gt;Spear, Andrew D&lt;/author&gt;&lt;/authors&gt;&lt;/contributors&gt;&lt;added-date format="utc"&gt;1581529235&lt;/added-date&gt;&lt;ref-type name="Book"&gt;6&lt;/ref-type&gt;&lt;dates&gt;&lt;year&gt;2015&lt;/year&gt;&lt;/dates&gt;&lt;rec-number&gt;47&lt;/rec-number&gt;&lt;publisher&gt;Mit Press&lt;/publisher&gt;&lt;last-updated-date format="utc"&gt;1581529235&lt;/last-updated-date&gt;&lt;/record&gt;&lt;/Cite&gt;&lt;/EndNote&gt;</w:instrText>
      </w:r>
      <w:r w:rsidR="009E5CF6">
        <w:fldChar w:fldCharType="separate"/>
      </w:r>
      <w:r w:rsidR="00DE6FBD">
        <w:rPr>
          <w:noProof/>
        </w:rPr>
        <w:t>[17]</w:t>
      </w:r>
      <w:r w:rsidR="009E5CF6">
        <w:fldChar w:fldCharType="end"/>
      </w:r>
      <w:r w:rsidRPr="00D55DCE">
        <w:t>.</w:t>
      </w:r>
      <w:r>
        <w:t xml:space="preserve"> Future revisions may benefit from considering the relationship between</w:t>
      </w:r>
      <w:r w:rsidR="00667138">
        <w:t xml:space="preserve"> these ontologies</w:t>
      </w:r>
      <w:r>
        <w:t xml:space="preserve"> and other OWL formalisms.</w:t>
      </w:r>
    </w:p>
    <w:p w14:paraId="3D8A9093" w14:textId="03370085" w:rsidR="000B2172" w:rsidRDefault="00DE6D67" w:rsidP="00DE6D67">
      <w:r>
        <w:t xml:space="preserve">This ontology takes a simple approach to </w:t>
      </w:r>
      <w:r w:rsidR="008D13CD">
        <w:t>generic</w:t>
      </w:r>
      <w:r>
        <w:t xml:space="preserve"> part-whole relations, however recent work presents strong arguments for the adoption of mereological pluralism </w:t>
      </w:r>
      <w:r w:rsidR="009E5CF6">
        <w:fldChar w:fldCharType="begin"/>
      </w:r>
      <w:r w:rsidR="00DE6FBD">
        <w:instrText xml:space="preserve"> ADDIN EN.CITE &lt;EndNote&gt;&lt;Cite&gt;&lt;Author&gt;Ru&lt;/Author&gt;&lt;Year&gt;2017&lt;/Year&gt;&lt;IDText&gt;Parts Unknown: Mereologies for Solid Physical Objects&lt;/IDText&gt;&lt;DisplayText&gt;[28]&lt;/DisplayText&gt;&lt;record&gt;&lt;titles&gt;&lt;title&gt;Parts Unknown: Mereologies for Solid Physical Objects&lt;/title&gt;&lt;secondary-title&gt;JOWO&lt;/secondary-title&gt;&lt;/titles&gt;&lt;contributors&gt;&lt;authors&gt;&lt;author&gt;Ru, Yi&lt;/author&gt;&lt;author&gt;Gruninger, Michael&lt;/author&gt;&lt;/authors&gt;&lt;/contributors&gt;&lt;added-date format="utc"&gt;1581530481&lt;/added-date&gt;&lt;ref-type name="Conference Proceeding"&gt;10&lt;/ref-type&gt;&lt;dates&gt;&lt;year&gt;2017&lt;/year&gt;&lt;/dates&gt;&lt;rec-number&gt;48&lt;/rec-number&gt;&lt;last-updated-date format="utc"&gt;1581530481&lt;/last-updated-date&gt;&lt;/record&gt;&lt;/Cite&gt;&lt;/EndNote&gt;</w:instrText>
      </w:r>
      <w:r w:rsidR="009E5CF6">
        <w:fldChar w:fldCharType="separate"/>
      </w:r>
      <w:r w:rsidR="00DE6FBD">
        <w:rPr>
          <w:noProof/>
        </w:rPr>
        <w:t>[28]</w:t>
      </w:r>
      <w:r w:rsidR="009E5CF6">
        <w:fldChar w:fldCharType="end"/>
      </w:r>
      <w:r w:rsidR="008D13CD">
        <w:t>. This work</w:t>
      </w:r>
      <w:r w:rsidR="00E51930">
        <w:t xml:space="preserve"> </w:t>
      </w:r>
      <w:r w:rsidR="00C77369">
        <w:t>is currently restricted to physical objects, and so does not address the part-whole relationship between abstract objects (e.g. household membership), nevertheless future work should examine the reuse of these physical part-whole relations as a means to make the iCity ontolog</w:t>
      </w:r>
      <w:r w:rsidR="00E51930">
        <w:t>ies</w:t>
      </w:r>
      <w:r w:rsidR="00C77369">
        <w:t xml:space="preserve"> more precise. </w:t>
      </w:r>
      <w:r w:rsidR="000A50D8">
        <w:t>One limitation on such an effort may be the expressive restrictions of the OWL language. The proposed ontology for mereological pluralism is axiomatized in first-order logic, and</w:t>
      </w:r>
      <w:r w:rsidR="008D13CD">
        <w:t xml:space="preserve"> </w:t>
      </w:r>
      <w:r w:rsidR="00E51930">
        <w:t xml:space="preserve">as </w:t>
      </w:r>
      <w:r w:rsidR="008D13CD">
        <w:t xml:space="preserve">we have </w:t>
      </w:r>
      <w:r w:rsidR="00E51930">
        <w:t>already recognized</w:t>
      </w:r>
      <w:r w:rsidR="008D13CD">
        <w:t xml:space="preserve"> there is a limitation on the expression of part-whole semantics in OWL</w:t>
      </w:r>
      <w:r w:rsidR="000A50D8">
        <w:t xml:space="preserve">. On the other hand, regardless of whether or not the distinctions may be logically formalized, it may be </w:t>
      </w:r>
      <w:r w:rsidR="00E51930">
        <w:t>useful</w:t>
      </w:r>
      <w:r w:rsidR="000A50D8">
        <w:t xml:space="preserve"> to distinguish them superficially, in the </w:t>
      </w:r>
      <w:r w:rsidR="008D13CD">
        <w:t>vocabulary and documentation</w:t>
      </w:r>
      <w:r w:rsidR="000A50D8">
        <w:t xml:space="preserve"> of the ontology. </w:t>
      </w:r>
    </w:p>
    <w:p w14:paraId="048B11C3" w14:textId="546E2B9E" w:rsidR="00D55DCE" w:rsidRPr="00461A80" w:rsidRDefault="00461A80" w:rsidP="00461A80">
      <w:r>
        <w:t xml:space="preserve">Finally, there is a close connection between the Parthood Ontology and the Spatial </w:t>
      </w:r>
      <w:r w:rsidR="00787BA6">
        <w:t>O</w:t>
      </w:r>
      <w:r>
        <w:t>ntology that has not yet been explored: the</w:t>
      </w:r>
      <w:r w:rsidR="00787BA6">
        <w:t xml:space="preserve"> relationship between the</w:t>
      </w:r>
      <w:r>
        <w:t xml:space="preserve"> spatial properties </w:t>
      </w:r>
      <w:r w:rsidR="00787BA6">
        <w:t xml:space="preserve">and </w:t>
      </w:r>
      <w:r>
        <w:t xml:space="preserve">the part-whole properties </w:t>
      </w:r>
      <w:r w:rsidR="00787BA6">
        <w:t xml:space="preserve">should be formalized </w:t>
      </w:r>
      <w:r>
        <w:t xml:space="preserve">with some theory of mereotopology. </w:t>
      </w:r>
    </w:p>
    <w:p w14:paraId="213C1208" w14:textId="1395AF06" w:rsidR="004053E0" w:rsidRDefault="004053E0" w:rsidP="004053E0">
      <w:pPr>
        <w:pStyle w:val="Heading3"/>
      </w:pPr>
      <w:bookmarkStart w:id="107" w:name="_Toc35948851"/>
      <w:r w:rsidRPr="00216E9F">
        <w:t>Units of Measure</w:t>
      </w:r>
      <w:r w:rsidR="00253AFA">
        <w:t xml:space="preserve"> </w:t>
      </w:r>
      <w:commentRangeStart w:id="108"/>
      <w:r w:rsidR="00253AFA">
        <w:t>Ontology</w:t>
      </w:r>
      <w:bookmarkEnd w:id="107"/>
      <w:commentRangeEnd w:id="108"/>
      <w:r w:rsidR="00BF094C">
        <w:rPr>
          <w:rStyle w:val="CommentReference"/>
          <w:rFonts w:asciiTheme="minorHAnsi" w:eastAsiaTheme="minorEastAsia" w:hAnsiTheme="minorHAnsi"/>
          <w:b w:val="0"/>
          <w:bCs w:val="0"/>
        </w:rPr>
        <w:commentReference w:id="108"/>
      </w:r>
    </w:p>
    <w:p w14:paraId="188C90AE" w14:textId="506F29AA" w:rsidR="00D479C9" w:rsidRPr="00D479C9" w:rsidRDefault="00253AFA" w:rsidP="00D479C9">
      <w:pPr>
        <w:rPr>
          <w:i/>
        </w:rPr>
      </w:pPr>
      <w:r>
        <w:rPr>
          <w:i/>
        </w:rPr>
        <w:t xml:space="preserve">uom: </w:t>
      </w:r>
      <w:r w:rsidR="0089518D">
        <w:rPr>
          <w:i/>
        </w:rPr>
        <w:t>http://ontology.eil.utoronto.ca/icity/</w:t>
      </w:r>
      <w:r w:rsidR="00D479C9">
        <w:rPr>
          <w:i/>
        </w:rPr>
        <w:t>OM</w:t>
      </w:r>
      <w:r w:rsidR="00AC0B4C">
        <w:rPr>
          <w:i/>
        </w:rPr>
        <w:t>.owl</w:t>
      </w:r>
      <w:bookmarkStart w:id="109" w:name="_GoBack"/>
      <w:bookmarkEnd w:id="109"/>
    </w:p>
    <w:p w14:paraId="786DE6CE" w14:textId="77777777" w:rsidR="0017750F" w:rsidRPr="00652A82" w:rsidRDefault="0017750F" w:rsidP="0017750F">
      <w:r>
        <w:lastRenderedPageBreak/>
        <w:t xml:space="preserve">Units of measure are an important concept due to the observational nature of data collection for transportation planning. In particular, it is important to capture the relationship between some quantity and the unit of measure it is described with. This allows for a representation in which the same individual quantity may be associated with several values, according to different units of measurement. </w:t>
      </w:r>
    </w:p>
    <w:p w14:paraId="2B3C62ED" w14:textId="77777777" w:rsidR="0017750F" w:rsidRPr="0017750F" w:rsidRDefault="0017750F" w:rsidP="0017750F">
      <w:pPr>
        <w:pStyle w:val="Heading4"/>
      </w:pPr>
      <w:r w:rsidRPr="0017750F">
        <w:t>The Ontology</w:t>
      </w:r>
    </w:p>
    <w:p w14:paraId="46ABDBC3" w14:textId="51DB9866" w:rsidR="0017750F" w:rsidRPr="00253AFA" w:rsidRDefault="0017750F" w:rsidP="0017750F">
      <w:pPr>
        <w:rPr>
          <w:lang w:val="en-US"/>
        </w:rPr>
      </w:pPr>
      <w:r>
        <w:t xml:space="preserve">The Ontology of Units of Measure provides a structured vocabulary to describe, among other things, the different values (measures) that we associate to given quantities. This allows us to provide greater detail regarding specific measurements that are defined in the ontology. Rather than simply have a simple data property to describe the length of some road segment as "10 m", with the units of measure ontology we are able to describe the nature of the quantity (i.e. length), its value as a Measure (10 m), and also describe the unit that the measure's numerical value is given in (e.g. meters). </w:t>
      </w:r>
      <w:r w:rsidR="00253AFA" w:rsidRPr="00253AFA">
        <w:rPr>
          <w:lang w:val="en-US"/>
        </w:rPr>
        <w:t xml:space="preserve">The core formalism is based on the Units of Measure ontology defined by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The Units of Measure ontology is not directly reused as it is quite large and includes many concepts that are out of scope for city data measures. The relationship with the quantities, and units of measure defined as classes and individuals in </w:t>
      </w:r>
      <w:r w:rsidR="00253AFA" w:rsidRPr="00253AFA">
        <w:rPr>
          <w:lang w:val="en-US"/>
        </w:rPr>
        <w:fldChar w:fldCharType="begin"/>
      </w:r>
      <w:r w:rsidR="00DE6FBD">
        <w:rPr>
          <w:lang w:val="en-US"/>
        </w:rPr>
        <w:instrText xml:space="preserve"> ADDIN EN.CITE &lt;EndNote&gt;&lt;Cite&gt;&lt;Author&gt;Rijgersberg&lt;/Author&gt;&lt;Year&gt;2013&lt;/Year&gt;&lt;IDText&gt;Ontology of units of measure and related concepts&lt;/IDText&gt;&lt;DisplayText&gt;[29]&lt;/DisplayText&gt;&lt;record&gt;&lt;isbn&gt;1570-0844&lt;/isbn&gt;&lt;titles&gt;&lt;title&gt;Ontology of units of measure and related concepts&lt;/title&gt;&lt;secondary-title&gt;Semantic Web&lt;/secondary-title&gt;&lt;/titles&gt;&lt;pages&gt;3-13&lt;/pages&gt;&lt;number&gt;1&lt;/number&gt;&lt;contributors&gt;&lt;authors&gt;&lt;author&gt;Rijgersberg, Hajo&lt;/author&gt;&lt;author&gt;Van Assem, Mark&lt;/author&gt;&lt;author&gt;Top, Jan&lt;/author&gt;&lt;/authors&gt;&lt;/contributors&gt;&lt;added-date format="utc"&gt;1563201875&lt;/added-date&gt;&lt;ref-type name="Journal Article"&gt;17&lt;/ref-type&gt;&lt;dates&gt;&lt;year&gt;2013&lt;/year&gt;&lt;/dates&gt;&lt;rec-number&gt;21&lt;/rec-number&gt;&lt;last-updated-date format="utc"&gt;1563201875&lt;/last-updated-date&gt;&lt;volume&gt;4&lt;/volume&gt;&lt;/record&gt;&lt;/Cite&gt;&lt;/EndNote&gt;</w:instrText>
      </w:r>
      <w:r w:rsidR="00253AFA" w:rsidRPr="00253AFA">
        <w:rPr>
          <w:lang w:val="en-US"/>
        </w:rPr>
        <w:fldChar w:fldCharType="separate"/>
      </w:r>
      <w:r w:rsidR="00DE6FBD">
        <w:rPr>
          <w:noProof/>
          <w:lang w:val="en-US"/>
        </w:rPr>
        <w:t>[29]</w:t>
      </w:r>
      <w:r w:rsidR="00253AFA" w:rsidRPr="00253AFA">
        <w:fldChar w:fldCharType="end"/>
      </w:r>
      <w:r w:rsidR="00253AFA" w:rsidRPr="00253AFA">
        <w:rPr>
          <w:lang w:val="en-US"/>
        </w:rPr>
        <w:t xml:space="preserve"> may be formalized in the future if required.  Existing concepts may be added from the original ontology or this ontology may be extended as to capture new units of measure as required.</w:t>
      </w:r>
    </w:p>
    <w:p w14:paraId="4A1AB47C" w14:textId="1182B218" w:rsidR="0017750F" w:rsidRPr="00DB5DF1" w:rsidRDefault="0017750F" w:rsidP="0017750F">
      <w:r>
        <w:t>Quantities</w:t>
      </w:r>
      <w:r w:rsidRPr="00E80D3C">
        <w:t xml:space="preserve">, units, and/or measures that are defined </w:t>
      </w:r>
      <w:r>
        <w:t>using</w:t>
      </w:r>
      <w:r w:rsidRPr="00E80D3C">
        <w:t xml:space="preserve"> domain-specific concepts (e.g. vehicles, lanes) are defined by reusing and extending the units of measure ontology in the relevant </w:t>
      </w:r>
      <w:r>
        <w:t xml:space="preserve">ontologies, such that the necessary concepts may be captured and the foundational ontology is not complicated with domain-specific concepts. The key classes used in the definition of quantities and measures are summarized in </w:t>
      </w:r>
      <w:r>
        <w:fldChar w:fldCharType="begin"/>
      </w:r>
      <w:r>
        <w:instrText xml:space="preserve"> REF _Ref13130816 \h </w:instrText>
      </w:r>
      <w:r>
        <w:fldChar w:fldCharType="separate"/>
      </w:r>
      <w:r w:rsidR="005A6FB2">
        <w:t xml:space="preserve">Table </w:t>
      </w:r>
      <w:r w:rsidR="005A6FB2">
        <w:rPr>
          <w:noProof/>
        </w:rPr>
        <w:t>11</w:t>
      </w:r>
      <w:r>
        <w:fldChar w:fldCharType="end"/>
      </w:r>
      <w:r>
        <w:t>.</w:t>
      </w:r>
    </w:p>
    <w:p w14:paraId="7D8AE16B" w14:textId="4D4517DD" w:rsidR="0017750F" w:rsidRDefault="0017750F" w:rsidP="0017750F">
      <w:pPr>
        <w:pStyle w:val="Caption"/>
        <w:keepNext/>
        <w:spacing w:after="120"/>
      </w:pPr>
      <w:bookmarkStart w:id="110" w:name="_Ref13130816"/>
      <w:r>
        <w:t xml:space="preserve">Table </w:t>
      </w:r>
      <w:fldSimple w:instr=" SEQ Table \* ARABIC ">
        <w:r w:rsidR="005A6FB2">
          <w:rPr>
            <w:noProof/>
          </w:rPr>
          <w:t>11</w:t>
        </w:r>
      </w:fldSimple>
      <w:bookmarkEnd w:id="110"/>
      <w:r>
        <w:t>: Key classes in the Units of Measure Ontology</w:t>
      </w:r>
    </w:p>
    <w:tbl>
      <w:tblPr>
        <w:tblStyle w:val="TableGrid"/>
        <w:tblpPr w:leftFromText="180" w:rightFromText="180" w:vertAnchor="text" w:horzAnchor="margin" w:tblpY="128"/>
        <w:tblW w:w="0" w:type="auto"/>
        <w:tblLook w:val="04A0" w:firstRow="1" w:lastRow="0" w:firstColumn="1" w:lastColumn="0" w:noHBand="0" w:noVBand="1"/>
      </w:tblPr>
      <w:tblGrid>
        <w:gridCol w:w="2956"/>
        <w:gridCol w:w="3577"/>
        <w:gridCol w:w="2817"/>
      </w:tblGrid>
      <w:tr w:rsidR="0017750F" w14:paraId="1547049C" w14:textId="77777777" w:rsidTr="00763A5C">
        <w:trPr>
          <w:cantSplit/>
        </w:trPr>
        <w:tc>
          <w:tcPr>
            <w:tcW w:w="2956" w:type="dxa"/>
            <w:shd w:val="clear" w:color="auto" w:fill="00FFFF"/>
          </w:tcPr>
          <w:p w14:paraId="53F6C70C" w14:textId="77777777" w:rsidR="0017750F" w:rsidRDefault="0017750F" w:rsidP="00763A5C">
            <w:r>
              <w:t>Object</w:t>
            </w:r>
          </w:p>
        </w:tc>
        <w:tc>
          <w:tcPr>
            <w:tcW w:w="3577" w:type="dxa"/>
            <w:shd w:val="clear" w:color="auto" w:fill="00FFFF"/>
          </w:tcPr>
          <w:p w14:paraId="3D3EF6E5" w14:textId="77777777" w:rsidR="0017750F" w:rsidRDefault="0017750F" w:rsidP="00763A5C">
            <w:r>
              <w:t>Property</w:t>
            </w:r>
          </w:p>
        </w:tc>
        <w:tc>
          <w:tcPr>
            <w:tcW w:w="2817" w:type="dxa"/>
            <w:shd w:val="clear" w:color="auto" w:fill="00FFFF"/>
          </w:tcPr>
          <w:p w14:paraId="3392795F" w14:textId="77777777" w:rsidR="0017750F" w:rsidRDefault="0017750F" w:rsidP="00763A5C">
            <w:r>
              <w:t>Value</w:t>
            </w:r>
          </w:p>
        </w:tc>
      </w:tr>
      <w:tr w:rsidR="0017750F" w14:paraId="489A121D" w14:textId="77777777" w:rsidTr="00763A5C">
        <w:trPr>
          <w:cantSplit/>
        </w:trPr>
        <w:tc>
          <w:tcPr>
            <w:tcW w:w="2956" w:type="dxa"/>
          </w:tcPr>
          <w:p w14:paraId="60889901" w14:textId="34A0582A" w:rsidR="0017750F" w:rsidRDefault="0017750F" w:rsidP="00763A5C">
            <w:r>
              <w:t>Quantity</w:t>
            </w:r>
          </w:p>
        </w:tc>
        <w:tc>
          <w:tcPr>
            <w:tcW w:w="3577" w:type="dxa"/>
          </w:tcPr>
          <w:p w14:paraId="7362AE60" w14:textId="4FAE7C6B" w:rsidR="0017750F" w:rsidRDefault="0017750F" w:rsidP="00763A5C">
            <w:r w:rsidRPr="00E80D3C">
              <w:t>hasV</w:t>
            </w:r>
            <w:r w:rsidRPr="00AA4F4A">
              <w:t>alue</w:t>
            </w:r>
          </w:p>
        </w:tc>
        <w:tc>
          <w:tcPr>
            <w:tcW w:w="2817" w:type="dxa"/>
          </w:tcPr>
          <w:p w14:paraId="2BC8921C" w14:textId="73E7FDC5" w:rsidR="0017750F" w:rsidRDefault="0017750F" w:rsidP="00763A5C">
            <w:r>
              <w:t>only Measure</w:t>
            </w:r>
          </w:p>
        </w:tc>
      </w:tr>
      <w:tr w:rsidR="0017750F" w14:paraId="162FBCF6" w14:textId="77777777" w:rsidTr="00763A5C">
        <w:trPr>
          <w:cantSplit/>
        </w:trPr>
        <w:tc>
          <w:tcPr>
            <w:tcW w:w="2956" w:type="dxa"/>
          </w:tcPr>
          <w:p w14:paraId="59B5C97C" w14:textId="25FF53CC" w:rsidR="0017750F" w:rsidRDefault="0017750F" w:rsidP="00763A5C">
            <w:r>
              <w:lastRenderedPageBreak/>
              <w:t>Measure</w:t>
            </w:r>
          </w:p>
        </w:tc>
        <w:tc>
          <w:tcPr>
            <w:tcW w:w="3577" w:type="dxa"/>
          </w:tcPr>
          <w:p w14:paraId="2DFF89EB" w14:textId="4F3E7BDF" w:rsidR="0017750F" w:rsidRDefault="0017750F" w:rsidP="00763A5C">
            <w:r>
              <w:t>hasUnit</w:t>
            </w:r>
          </w:p>
        </w:tc>
        <w:tc>
          <w:tcPr>
            <w:tcW w:w="2817" w:type="dxa"/>
          </w:tcPr>
          <w:p w14:paraId="3F5AB71E" w14:textId="2B22EDC8" w:rsidR="0017750F" w:rsidRDefault="0017750F" w:rsidP="00763A5C">
            <w:r>
              <w:t>only Unit</w:t>
            </w:r>
          </w:p>
        </w:tc>
      </w:tr>
      <w:tr w:rsidR="0017750F" w14:paraId="2AB176D3" w14:textId="77777777" w:rsidTr="00763A5C">
        <w:trPr>
          <w:cantSplit/>
        </w:trPr>
        <w:tc>
          <w:tcPr>
            <w:tcW w:w="2956" w:type="dxa"/>
          </w:tcPr>
          <w:p w14:paraId="4070F2A6" w14:textId="7608EE57" w:rsidR="0017750F" w:rsidRDefault="0017750F" w:rsidP="00763A5C">
            <w:r>
              <w:t>Speed_unit</w:t>
            </w:r>
          </w:p>
        </w:tc>
        <w:tc>
          <w:tcPr>
            <w:tcW w:w="3577" w:type="dxa"/>
          </w:tcPr>
          <w:p w14:paraId="48199682" w14:textId="77777777" w:rsidR="0017750F" w:rsidRDefault="0017750F" w:rsidP="00763A5C">
            <w:r>
              <w:t>subClassOf</w:t>
            </w:r>
          </w:p>
        </w:tc>
        <w:tc>
          <w:tcPr>
            <w:tcW w:w="2817" w:type="dxa"/>
          </w:tcPr>
          <w:p w14:paraId="18AFC8A7" w14:textId="4FAC73E5" w:rsidR="0017750F" w:rsidRDefault="0017750F" w:rsidP="00763A5C">
            <w:r>
              <w:t>Unit</w:t>
            </w:r>
          </w:p>
        </w:tc>
      </w:tr>
      <w:tr w:rsidR="0017750F" w14:paraId="4E2D639E" w14:textId="77777777" w:rsidTr="00763A5C">
        <w:trPr>
          <w:cantSplit/>
        </w:trPr>
        <w:tc>
          <w:tcPr>
            <w:tcW w:w="2956" w:type="dxa"/>
          </w:tcPr>
          <w:p w14:paraId="7528536B" w14:textId="25E6EE70" w:rsidR="0017750F" w:rsidRDefault="0017750F" w:rsidP="00763A5C">
            <w:r>
              <w:t>Amount_of_money_unit</w:t>
            </w:r>
          </w:p>
        </w:tc>
        <w:tc>
          <w:tcPr>
            <w:tcW w:w="3577" w:type="dxa"/>
          </w:tcPr>
          <w:p w14:paraId="271516C0" w14:textId="77777777" w:rsidR="0017750F" w:rsidRDefault="0017750F" w:rsidP="00763A5C">
            <w:r>
              <w:t>subClassOf</w:t>
            </w:r>
          </w:p>
        </w:tc>
        <w:tc>
          <w:tcPr>
            <w:tcW w:w="2817" w:type="dxa"/>
          </w:tcPr>
          <w:p w14:paraId="6F16865C" w14:textId="2755F4CA" w:rsidR="0017750F" w:rsidRDefault="0017750F" w:rsidP="00763A5C">
            <w:r>
              <w:t>Unit</w:t>
            </w:r>
          </w:p>
        </w:tc>
      </w:tr>
      <w:tr w:rsidR="0017750F" w14:paraId="18D3B8CE" w14:textId="77777777" w:rsidTr="00763A5C">
        <w:trPr>
          <w:cantSplit/>
        </w:trPr>
        <w:tc>
          <w:tcPr>
            <w:tcW w:w="2956" w:type="dxa"/>
          </w:tcPr>
          <w:p w14:paraId="3E538954" w14:textId="77777777" w:rsidR="0017750F" w:rsidRDefault="0017750F" w:rsidP="00763A5C">
            <w:r>
              <w:t>...</w:t>
            </w:r>
          </w:p>
        </w:tc>
        <w:tc>
          <w:tcPr>
            <w:tcW w:w="3577" w:type="dxa"/>
          </w:tcPr>
          <w:p w14:paraId="25C828B2" w14:textId="77777777" w:rsidR="0017750F" w:rsidRDefault="0017750F" w:rsidP="00763A5C">
            <w:r>
              <w:t>subClassOf</w:t>
            </w:r>
          </w:p>
        </w:tc>
        <w:tc>
          <w:tcPr>
            <w:tcW w:w="2817" w:type="dxa"/>
          </w:tcPr>
          <w:p w14:paraId="0ACDEB97" w14:textId="279CA268" w:rsidR="0017750F" w:rsidRDefault="0017750F" w:rsidP="00763A5C">
            <w:r>
              <w:t>Unit</w:t>
            </w:r>
          </w:p>
        </w:tc>
      </w:tr>
      <w:tr w:rsidR="0017750F" w14:paraId="034E5408" w14:textId="77777777" w:rsidTr="00763A5C">
        <w:trPr>
          <w:cantSplit/>
        </w:trPr>
        <w:tc>
          <w:tcPr>
            <w:tcW w:w="2956" w:type="dxa"/>
            <w:vMerge w:val="restart"/>
          </w:tcPr>
          <w:p w14:paraId="0D656C1D" w14:textId="77777777" w:rsidR="0017750F" w:rsidRDefault="0017750F" w:rsidP="00763A5C">
            <w:r>
              <w:t>MonetaryValue</w:t>
            </w:r>
          </w:p>
        </w:tc>
        <w:tc>
          <w:tcPr>
            <w:tcW w:w="3577" w:type="dxa"/>
          </w:tcPr>
          <w:p w14:paraId="06F14DA2" w14:textId="77777777" w:rsidR="0017750F" w:rsidRDefault="0017750F" w:rsidP="00763A5C">
            <w:r>
              <w:t>subClassOf</w:t>
            </w:r>
          </w:p>
        </w:tc>
        <w:tc>
          <w:tcPr>
            <w:tcW w:w="2817" w:type="dxa"/>
          </w:tcPr>
          <w:p w14:paraId="723C030F" w14:textId="3F0F2C06" w:rsidR="0017750F" w:rsidRDefault="0017750F" w:rsidP="00763A5C">
            <w:r>
              <w:t>Measure</w:t>
            </w:r>
          </w:p>
        </w:tc>
      </w:tr>
      <w:tr w:rsidR="0017750F" w14:paraId="43FE244A" w14:textId="77777777" w:rsidTr="00763A5C">
        <w:trPr>
          <w:cantSplit/>
        </w:trPr>
        <w:tc>
          <w:tcPr>
            <w:tcW w:w="2956" w:type="dxa"/>
            <w:vMerge/>
          </w:tcPr>
          <w:p w14:paraId="6EFA7ADD" w14:textId="77777777" w:rsidR="0017750F" w:rsidRDefault="0017750F" w:rsidP="00763A5C"/>
        </w:tc>
        <w:tc>
          <w:tcPr>
            <w:tcW w:w="3577" w:type="dxa"/>
          </w:tcPr>
          <w:p w14:paraId="1A4866D4" w14:textId="77777777" w:rsidR="0017750F" w:rsidRDefault="0017750F" w:rsidP="00763A5C">
            <w:r>
              <w:t>hasRelativeYear</w:t>
            </w:r>
          </w:p>
        </w:tc>
        <w:tc>
          <w:tcPr>
            <w:tcW w:w="2817" w:type="dxa"/>
          </w:tcPr>
          <w:p w14:paraId="669D84D7" w14:textId="77777777" w:rsidR="0017750F" w:rsidRDefault="0017750F" w:rsidP="00763A5C">
            <w:r>
              <w:t>exactly 1 xsd:gYear</w:t>
            </w:r>
          </w:p>
        </w:tc>
      </w:tr>
      <w:tr w:rsidR="0017750F" w14:paraId="3AD03FB6" w14:textId="77777777" w:rsidTr="00763A5C">
        <w:trPr>
          <w:cantSplit/>
        </w:trPr>
        <w:tc>
          <w:tcPr>
            <w:tcW w:w="2956" w:type="dxa"/>
            <w:vMerge/>
          </w:tcPr>
          <w:p w14:paraId="07C31236" w14:textId="77777777" w:rsidR="0017750F" w:rsidRDefault="0017750F" w:rsidP="00763A5C"/>
        </w:tc>
        <w:tc>
          <w:tcPr>
            <w:tcW w:w="3577" w:type="dxa"/>
          </w:tcPr>
          <w:p w14:paraId="619E6799" w14:textId="4418BD84" w:rsidR="0017750F" w:rsidRDefault="0017750F" w:rsidP="00763A5C">
            <w:r>
              <w:t>hasUnit</w:t>
            </w:r>
          </w:p>
        </w:tc>
        <w:tc>
          <w:tcPr>
            <w:tcW w:w="2817" w:type="dxa"/>
          </w:tcPr>
          <w:p w14:paraId="14F94B73" w14:textId="042B5AE8" w:rsidR="0017750F" w:rsidRDefault="0017750F" w:rsidP="00763A5C">
            <w:r>
              <w:t>only Amount_of_money_unit</w:t>
            </w:r>
          </w:p>
        </w:tc>
      </w:tr>
      <w:tr w:rsidR="0017750F" w14:paraId="6FEA3DBD" w14:textId="77777777" w:rsidTr="00763A5C">
        <w:trPr>
          <w:cantSplit/>
        </w:trPr>
        <w:tc>
          <w:tcPr>
            <w:tcW w:w="2956" w:type="dxa"/>
            <w:vMerge w:val="restart"/>
          </w:tcPr>
          <w:p w14:paraId="62290727" w14:textId="77777777" w:rsidR="0017750F" w:rsidRDefault="0017750F" w:rsidP="00763A5C">
            <w:r>
              <w:t>ValueOfMoney</w:t>
            </w:r>
          </w:p>
        </w:tc>
        <w:tc>
          <w:tcPr>
            <w:tcW w:w="3577" w:type="dxa"/>
          </w:tcPr>
          <w:p w14:paraId="5B043B6F" w14:textId="77777777" w:rsidR="0017750F" w:rsidRDefault="0017750F" w:rsidP="00763A5C">
            <w:r>
              <w:t>subClassOf</w:t>
            </w:r>
          </w:p>
        </w:tc>
        <w:tc>
          <w:tcPr>
            <w:tcW w:w="2817" w:type="dxa"/>
          </w:tcPr>
          <w:p w14:paraId="4C68EA1D" w14:textId="0E4B239E" w:rsidR="0017750F" w:rsidRDefault="0017750F" w:rsidP="00763A5C">
            <w:r>
              <w:t>Quantity</w:t>
            </w:r>
          </w:p>
        </w:tc>
      </w:tr>
      <w:tr w:rsidR="0017750F" w14:paraId="206B4417" w14:textId="77777777" w:rsidTr="00763A5C">
        <w:trPr>
          <w:cantSplit/>
        </w:trPr>
        <w:tc>
          <w:tcPr>
            <w:tcW w:w="2956" w:type="dxa"/>
            <w:vMerge/>
          </w:tcPr>
          <w:p w14:paraId="084F6863" w14:textId="77777777" w:rsidR="0017750F" w:rsidRDefault="0017750F" w:rsidP="00763A5C"/>
        </w:tc>
        <w:tc>
          <w:tcPr>
            <w:tcW w:w="3577" w:type="dxa"/>
          </w:tcPr>
          <w:p w14:paraId="696440A8" w14:textId="77777777" w:rsidR="0017750F" w:rsidRDefault="0017750F" w:rsidP="00763A5C">
            <w:r>
              <w:t>subClassOf</w:t>
            </w:r>
          </w:p>
        </w:tc>
        <w:tc>
          <w:tcPr>
            <w:tcW w:w="2817" w:type="dxa"/>
          </w:tcPr>
          <w:p w14:paraId="46114AB1" w14:textId="73A213C0" w:rsidR="0017750F" w:rsidRDefault="0017750F" w:rsidP="00763A5C">
            <w:r>
              <w:t>AmountOfMoney</w:t>
            </w:r>
          </w:p>
        </w:tc>
      </w:tr>
      <w:tr w:rsidR="0017750F" w14:paraId="2257A9AF" w14:textId="77777777" w:rsidTr="00763A5C">
        <w:trPr>
          <w:cantSplit/>
        </w:trPr>
        <w:tc>
          <w:tcPr>
            <w:tcW w:w="2956" w:type="dxa"/>
            <w:vMerge/>
          </w:tcPr>
          <w:p w14:paraId="4E1FED63" w14:textId="77777777" w:rsidR="0017750F" w:rsidRDefault="0017750F" w:rsidP="00763A5C"/>
        </w:tc>
        <w:tc>
          <w:tcPr>
            <w:tcW w:w="3577" w:type="dxa"/>
          </w:tcPr>
          <w:p w14:paraId="39E2D04C" w14:textId="2BDCA529" w:rsidR="0017750F" w:rsidRDefault="0017750F" w:rsidP="00763A5C">
            <w:r>
              <w:t>hasValue</w:t>
            </w:r>
          </w:p>
        </w:tc>
        <w:tc>
          <w:tcPr>
            <w:tcW w:w="2817" w:type="dxa"/>
          </w:tcPr>
          <w:p w14:paraId="4D5DCB93" w14:textId="77777777" w:rsidR="0017750F" w:rsidRDefault="0017750F" w:rsidP="00763A5C">
            <w:r>
              <w:t>only MonetaryValue</w:t>
            </w:r>
          </w:p>
        </w:tc>
      </w:tr>
    </w:tbl>
    <w:p w14:paraId="18156BE7" w14:textId="77777777" w:rsidR="0017750F" w:rsidRDefault="0017750F" w:rsidP="0017750F">
      <w:pPr>
        <w:pStyle w:val="Heading3"/>
        <w:numPr>
          <w:ilvl w:val="0"/>
          <w:numId w:val="0"/>
        </w:numPr>
        <w:spacing w:after="120"/>
        <w:ind w:left="720" w:hanging="720"/>
        <w:rPr>
          <w:lang w:val="en-CA"/>
        </w:rPr>
      </w:pPr>
    </w:p>
    <w:p w14:paraId="08D941C8" w14:textId="77777777" w:rsidR="0017750F" w:rsidRPr="00652A82" w:rsidRDefault="0017750F" w:rsidP="0017750F">
      <w:pPr>
        <w:pStyle w:val="Heading4"/>
      </w:pPr>
      <w:r>
        <w:t>An Example</w:t>
      </w:r>
    </w:p>
    <w:p w14:paraId="11BD465D" w14:textId="736A517E" w:rsidR="0017750F" w:rsidRDefault="0017750F" w:rsidP="0017750F">
      <w:r>
        <w:t xml:space="preserve">For example, consider the representation of the speed of a Vehicle, and a particular point in time. The Vehicle’s speedometer may indicate a speed of 62 mph, whereas the speed observed by some radar gun or loop detector may record a speed of 100 km/h. Both values represent the same quantity but use different units of measure. Using the Units of Measure Ontology, the two distinct values and their units of measure may be captured and associated with a single instance of the vehicle’s speed, as illustrated in </w:t>
      </w:r>
      <w:r>
        <w:fldChar w:fldCharType="begin"/>
      </w:r>
      <w:r>
        <w:instrText xml:space="preserve"> REF _Ref13130894 \h </w:instrText>
      </w:r>
      <w:r>
        <w:fldChar w:fldCharType="separate"/>
      </w:r>
      <w:r w:rsidR="005A6FB2">
        <w:t xml:space="preserve">Figure </w:t>
      </w:r>
      <w:r w:rsidR="005A6FB2">
        <w:rPr>
          <w:noProof/>
        </w:rPr>
        <w:t>13</w:t>
      </w:r>
      <w:r>
        <w:fldChar w:fldCharType="end"/>
      </w:r>
      <w:r>
        <w:t>.</w:t>
      </w:r>
    </w:p>
    <w:p w14:paraId="254113CF" w14:textId="77777777" w:rsidR="0017750F" w:rsidRDefault="0017750F" w:rsidP="0017750F">
      <w:pPr>
        <w:keepNext/>
      </w:pPr>
      <w:r w:rsidRPr="0046503B">
        <w:rPr>
          <w:noProof/>
        </w:rPr>
        <w:lastRenderedPageBreak/>
        <w:drawing>
          <wp:inline distT="0" distB="0" distL="0" distR="0" wp14:anchorId="7500A1C2" wp14:editId="344A90CE">
            <wp:extent cx="5602147" cy="3087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018" cy="3092655"/>
                    </a:xfrm>
                    <a:prstGeom prst="rect">
                      <a:avLst/>
                    </a:prstGeom>
                  </pic:spPr>
                </pic:pic>
              </a:graphicData>
            </a:graphic>
          </wp:inline>
        </w:drawing>
      </w:r>
    </w:p>
    <w:p w14:paraId="4CA1C49D" w14:textId="42533E0B" w:rsidR="0017750F" w:rsidRDefault="0017750F" w:rsidP="0017750F">
      <w:pPr>
        <w:pStyle w:val="Caption"/>
        <w:spacing w:after="120"/>
        <w:rPr>
          <w:lang w:val="en-CA"/>
        </w:rPr>
      </w:pPr>
      <w:bookmarkStart w:id="111" w:name="_Ref13130894"/>
      <w:r>
        <w:t xml:space="preserve">Figure </w:t>
      </w:r>
      <w:fldSimple w:instr=" SEQ Figure \* ARABIC ">
        <w:r w:rsidR="003D53CD">
          <w:rPr>
            <w:noProof/>
          </w:rPr>
          <w:t>14</w:t>
        </w:r>
      </w:fldSimple>
      <w:bookmarkEnd w:id="111"/>
      <w:r>
        <w:t>: Example use of the Units of Measure Ontology.</w:t>
      </w:r>
    </w:p>
    <w:p w14:paraId="08D6E52B" w14:textId="58C0A87B" w:rsidR="0017750F" w:rsidRDefault="0017750F" w:rsidP="00E80D3C">
      <w:pPr>
        <w:rPr>
          <w:b/>
        </w:rPr>
      </w:pPr>
    </w:p>
    <w:p w14:paraId="720C5C5C" w14:textId="1C876D65" w:rsidR="0017750F" w:rsidRDefault="0017750F" w:rsidP="00E80D3C">
      <w:pPr>
        <w:rPr>
          <w:b/>
        </w:rPr>
      </w:pPr>
      <w:r>
        <w:rPr>
          <w:b/>
        </w:rPr>
        <w:t>A note on populations and cardinality:</w:t>
      </w:r>
    </w:p>
    <w:p w14:paraId="2CEAFAF9" w14:textId="4CE503FD" w:rsidR="00C87610" w:rsidRDefault="004852EA" w:rsidP="00E80D3C">
      <w:r>
        <w:t>In order to represent populations, w</w:t>
      </w:r>
      <w:r w:rsidR="00C87610">
        <w:t>e reuse the following classes from the GCI-Foundation ontology: gci:PopulationSize, gci:PopulationSizeMeasure</w:t>
      </w:r>
      <w:r w:rsidR="0058395F">
        <w:t>, and gci:CardinalityUnit.</w:t>
      </w:r>
      <w:r>
        <w:t xml:space="preserve"> </w:t>
      </w:r>
      <w:r w:rsidR="00C87610">
        <w:t>Refer to the working paper on the GCI Ontology for more details on this approach.</w:t>
      </w:r>
      <w:r w:rsidR="00646539">
        <w:t xml:space="preserve"> The meaning of population is general here, while it may define a population of residents within some zone, it may also be used to describe the population of vehicles occupying some stretch of the road network.</w:t>
      </w:r>
    </w:p>
    <w:p w14:paraId="56781F82" w14:textId="5DF6630C" w:rsidR="00610F94" w:rsidRPr="00E80D3C" w:rsidRDefault="0058395F" w:rsidP="00E80D3C">
      <w:pPr>
        <w:rPr>
          <w:sz w:val="22"/>
        </w:rPr>
      </w:pPr>
      <w:r>
        <w:t xml:space="preserve">The quantity of interest (population size being measured/described) is defined as gci:Population_Size, a subclass of Quantity. Population_Size has some unit of measure (a cardinality unit), and has_value some Population_Measure (with an associated numeric value). The elements associated with a population quantity </w:t>
      </w:r>
      <w:r w:rsidR="00AA1FBD">
        <w:t xml:space="preserve">are </w:t>
      </w:r>
      <w:r>
        <w:t xml:space="preserve">captured through the </w:t>
      </w:r>
      <w:r w:rsidR="00AA1FBD">
        <w:t xml:space="preserve">defined_by </w:t>
      </w:r>
      <w:r>
        <w:t xml:space="preserve">property that relates a Population to some </w:t>
      </w:r>
      <w:r w:rsidR="00AA1FBD">
        <w:t>class of objects</w:t>
      </w:r>
      <w:r>
        <w:t xml:space="preserve">. For example, </w:t>
      </w:r>
      <w:r w:rsidR="008D6847">
        <w:t>consider the measurement of</w:t>
      </w:r>
      <w:r>
        <w:t xml:space="preserve"> the number of cars on some road segment, we could specify: Population_Size and cardinalityOf only </w:t>
      </w:r>
      <w:r w:rsidR="008A4BB3">
        <w:t xml:space="preserve">(Population and definedBy only </w:t>
      </w:r>
      <w:r>
        <w:t>(Vehicle</w:t>
      </w:r>
      <w:r w:rsidR="00E81964">
        <w:t>)). The defining population might b</w:t>
      </w:r>
      <w:r w:rsidR="008D6847">
        <w:t xml:space="preserve">e even more precisely captured for a given Road Segment, X, as depicted in </w:t>
      </w:r>
      <w:r w:rsidR="008D6847">
        <w:fldChar w:fldCharType="begin"/>
      </w:r>
      <w:r w:rsidR="008D6847">
        <w:instrText xml:space="preserve"> REF _Ref516468216 \h </w:instrText>
      </w:r>
      <w:r w:rsidR="008D6847">
        <w:fldChar w:fldCharType="separate"/>
      </w:r>
      <w:r w:rsidR="005A6FB2">
        <w:t xml:space="preserve">Figure </w:t>
      </w:r>
      <w:r w:rsidR="005A6FB2">
        <w:rPr>
          <w:noProof/>
        </w:rPr>
        <w:t>14</w:t>
      </w:r>
      <w:r w:rsidR="008D6847">
        <w:fldChar w:fldCharType="end"/>
      </w:r>
      <w:r w:rsidR="008D6847">
        <w:t xml:space="preserve">: </w:t>
      </w:r>
      <w:r w:rsidR="00E81964">
        <w:t xml:space="preserve">definedBy only </w:t>
      </w:r>
      <w:r w:rsidR="00E81964">
        <w:lastRenderedPageBreak/>
        <w:t>(Vehicle</w:t>
      </w:r>
      <w:r>
        <w:t xml:space="preserve"> and </w:t>
      </w:r>
      <w:r w:rsidR="00A71591">
        <w:t>onSegment</w:t>
      </w:r>
      <w:r>
        <w:t xml:space="preserve"> </w:t>
      </w:r>
      <w:r w:rsidR="008D6847">
        <w:t>value X</w:t>
      </w:r>
      <w:r w:rsidR="008A4BB3">
        <w:t>)</w:t>
      </w:r>
      <w:r>
        <w:t>.</w:t>
      </w:r>
      <w:r w:rsidR="008D6847">
        <w:t xml:space="preserve"> These specializations are defined, as required, within the relevant module; for example, a vehicle population would be defined in a module that contains the required concepts of vehicles and road segments. The units of measure ontology captures only t</w:t>
      </w:r>
      <w:r w:rsidR="0017750F">
        <w:t>he</w:t>
      </w:r>
      <w:r w:rsidR="008D6847">
        <w:t xml:space="preserve"> core concepts of Population Size, Population Measure, Cardinality Unit, and Population, as depicted in</w:t>
      </w:r>
      <w:r w:rsidR="00536BE0">
        <w:t xml:space="preserve"> </w:t>
      </w:r>
      <w:r w:rsidR="0028082E">
        <w:fldChar w:fldCharType="begin"/>
      </w:r>
      <w:r w:rsidR="0028082E">
        <w:instrText xml:space="preserve"> REF _Ref516468216 \h </w:instrText>
      </w:r>
      <w:r w:rsidR="0028082E">
        <w:fldChar w:fldCharType="separate"/>
      </w:r>
      <w:r w:rsidR="005A6FB2">
        <w:t xml:space="preserve">Figure </w:t>
      </w:r>
      <w:r w:rsidR="005A6FB2">
        <w:rPr>
          <w:noProof/>
        </w:rPr>
        <w:t>14</w:t>
      </w:r>
      <w:r w:rsidR="0028082E">
        <w:fldChar w:fldCharType="end"/>
      </w:r>
      <w:r w:rsidR="008D6847">
        <w:t>.</w:t>
      </w:r>
      <w:r w:rsidR="0017750F">
        <w:t xml:space="preserve"> </w:t>
      </w:r>
      <w:r w:rsidR="00610F94">
        <w:t>Capacity and its associated quantity and measure are defined similar to population.</w:t>
      </w:r>
    </w:p>
    <w:p w14:paraId="74B6EA93" w14:textId="6740BA69" w:rsidR="00AA1FBD" w:rsidRDefault="00CD499C" w:rsidP="00E80D3C">
      <w:pPr>
        <w:keepNext/>
      </w:pPr>
      <w:r w:rsidRPr="00CD499C">
        <w:rPr>
          <w:noProof/>
        </w:rPr>
        <w:drawing>
          <wp:inline distT="0" distB="0" distL="0" distR="0" wp14:anchorId="393C3E50" wp14:editId="63420B64">
            <wp:extent cx="5943600" cy="3776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76980"/>
                    </a:xfrm>
                    <a:prstGeom prst="rect">
                      <a:avLst/>
                    </a:prstGeom>
                  </pic:spPr>
                </pic:pic>
              </a:graphicData>
            </a:graphic>
          </wp:inline>
        </w:drawing>
      </w:r>
    </w:p>
    <w:p w14:paraId="246819FE" w14:textId="733A77CD" w:rsidR="00C87610" w:rsidRDefault="00AA1FBD" w:rsidP="00E80D3C">
      <w:pPr>
        <w:pStyle w:val="Caption"/>
      </w:pPr>
      <w:bookmarkStart w:id="112" w:name="_Ref516468216"/>
      <w:r>
        <w:t xml:space="preserve">Figure </w:t>
      </w:r>
      <w:r w:rsidR="00FA06BD">
        <w:rPr>
          <w:noProof/>
        </w:rPr>
        <w:fldChar w:fldCharType="begin"/>
      </w:r>
      <w:r w:rsidR="00FA06BD">
        <w:rPr>
          <w:noProof/>
        </w:rPr>
        <w:instrText xml:space="preserve"> SEQ Figure \* ARABIC </w:instrText>
      </w:r>
      <w:r w:rsidR="00FA06BD">
        <w:rPr>
          <w:noProof/>
        </w:rPr>
        <w:fldChar w:fldCharType="separate"/>
      </w:r>
      <w:r w:rsidR="003D53CD">
        <w:rPr>
          <w:noProof/>
        </w:rPr>
        <w:t>15</w:t>
      </w:r>
      <w:r w:rsidR="00FA06BD">
        <w:rPr>
          <w:noProof/>
        </w:rPr>
        <w:fldChar w:fldCharType="end"/>
      </w:r>
      <w:bookmarkEnd w:id="112"/>
      <w:r>
        <w:t>: Specialization of populations.</w:t>
      </w:r>
    </w:p>
    <w:tbl>
      <w:tblPr>
        <w:tblStyle w:val="TableGrid"/>
        <w:tblpPr w:leftFromText="180" w:rightFromText="180" w:vertAnchor="text" w:horzAnchor="margin" w:tblpY="128"/>
        <w:tblW w:w="0" w:type="auto"/>
        <w:tblLook w:val="04A0" w:firstRow="1" w:lastRow="0" w:firstColumn="1" w:lastColumn="0" w:noHBand="0" w:noVBand="1"/>
      </w:tblPr>
      <w:tblGrid>
        <w:gridCol w:w="2959"/>
        <w:gridCol w:w="3615"/>
        <w:gridCol w:w="2776"/>
      </w:tblGrid>
      <w:tr w:rsidR="0017750F" w14:paraId="38E9239D" w14:textId="77777777" w:rsidTr="00763A5C">
        <w:trPr>
          <w:cantSplit/>
        </w:trPr>
        <w:tc>
          <w:tcPr>
            <w:tcW w:w="2959" w:type="dxa"/>
            <w:shd w:val="clear" w:color="auto" w:fill="00FFFF"/>
          </w:tcPr>
          <w:p w14:paraId="252686CF" w14:textId="77777777" w:rsidR="0017750F" w:rsidRDefault="0017750F" w:rsidP="00763A5C">
            <w:r>
              <w:t>Object</w:t>
            </w:r>
          </w:p>
        </w:tc>
        <w:tc>
          <w:tcPr>
            <w:tcW w:w="3615" w:type="dxa"/>
            <w:shd w:val="clear" w:color="auto" w:fill="00FFFF"/>
          </w:tcPr>
          <w:p w14:paraId="520E8386" w14:textId="77777777" w:rsidR="0017750F" w:rsidRDefault="0017750F" w:rsidP="00763A5C">
            <w:r>
              <w:t>Property</w:t>
            </w:r>
          </w:p>
        </w:tc>
        <w:tc>
          <w:tcPr>
            <w:tcW w:w="2776" w:type="dxa"/>
            <w:shd w:val="clear" w:color="auto" w:fill="00FFFF"/>
          </w:tcPr>
          <w:p w14:paraId="11D87ABB" w14:textId="77777777" w:rsidR="0017750F" w:rsidRDefault="0017750F" w:rsidP="00763A5C">
            <w:r>
              <w:t>Value</w:t>
            </w:r>
          </w:p>
        </w:tc>
      </w:tr>
      <w:tr w:rsidR="0017750F" w14:paraId="30BD9A9B" w14:textId="77777777" w:rsidTr="00763A5C">
        <w:trPr>
          <w:cantSplit/>
        </w:trPr>
        <w:tc>
          <w:tcPr>
            <w:tcW w:w="2959" w:type="dxa"/>
          </w:tcPr>
          <w:p w14:paraId="6308030B" w14:textId="4AB8EBD6" w:rsidR="0017750F" w:rsidRDefault="0017750F" w:rsidP="00763A5C">
            <w:r>
              <w:t>Quantity</w:t>
            </w:r>
          </w:p>
        </w:tc>
        <w:tc>
          <w:tcPr>
            <w:tcW w:w="3615" w:type="dxa"/>
          </w:tcPr>
          <w:p w14:paraId="4569A200" w14:textId="333C57B2" w:rsidR="0017750F" w:rsidRDefault="0017750F" w:rsidP="00763A5C">
            <w:r w:rsidRPr="00E80D3C">
              <w:t>hasV</w:t>
            </w:r>
            <w:r w:rsidRPr="00AA4F4A">
              <w:t>alue</w:t>
            </w:r>
          </w:p>
        </w:tc>
        <w:tc>
          <w:tcPr>
            <w:tcW w:w="2776" w:type="dxa"/>
          </w:tcPr>
          <w:p w14:paraId="0078AE26" w14:textId="2CFD112C" w:rsidR="0017750F" w:rsidRDefault="0017750F" w:rsidP="00763A5C">
            <w:r>
              <w:t>only Measure</w:t>
            </w:r>
          </w:p>
        </w:tc>
      </w:tr>
      <w:tr w:rsidR="0017750F" w14:paraId="652C6862" w14:textId="77777777" w:rsidTr="00763A5C">
        <w:trPr>
          <w:cantSplit/>
        </w:trPr>
        <w:tc>
          <w:tcPr>
            <w:tcW w:w="2959" w:type="dxa"/>
          </w:tcPr>
          <w:p w14:paraId="74E10BFE" w14:textId="03887FBB" w:rsidR="0017750F" w:rsidRDefault="0017750F" w:rsidP="00763A5C">
            <w:r>
              <w:t>Measure</w:t>
            </w:r>
          </w:p>
        </w:tc>
        <w:tc>
          <w:tcPr>
            <w:tcW w:w="3615" w:type="dxa"/>
          </w:tcPr>
          <w:p w14:paraId="7895F2E3" w14:textId="2698EBFF" w:rsidR="0017750F" w:rsidRDefault="0017750F" w:rsidP="00763A5C">
            <w:r>
              <w:t>hasUnit</w:t>
            </w:r>
          </w:p>
        </w:tc>
        <w:tc>
          <w:tcPr>
            <w:tcW w:w="2776" w:type="dxa"/>
          </w:tcPr>
          <w:p w14:paraId="2B93EE5E" w14:textId="53A25EEA" w:rsidR="0017750F" w:rsidRDefault="0017750F" w:rsidP="00763A5C">
            <w:r>
              <w:t>only Unit</w:t>
            </w:r>
          </w:p>
        </w:tc>
      </w:tr>
      <w:tr w:rsidR="0017750F" w14:paraId="60DA28ED" w14:textId="77777777" w:rsidTr="00763A5C">
        <w:trPr>
          <w:cantSplit/>
        </w:trPr>
        <w:tc>
          <w:tcPr>
            <w:tcW w:w="2959" w:type="dxa"/>
          </w:tcPr>
          <w:p w14:paraId="73AD6871" w14:textId="17202993" w:rsidR="0017750F" w:rsidRDefault="0017750F" w:rsidP="00763A5C">
            <w:r>
              <w:t>Length_unit</w:t>
            </w:r>
          </w:p>
        </w:tc>
        <w:tc>
          <w:tcPr>
            <w:tcW w:w="3615" w:type="dxa"/>
          </w:tcPr>
          <w:p w14:paraId="5E8CA605" w14:textId="77777777" w:rsidR="0017750F" w:rsidRDefault="0017750F" w:rsidP="00763A5C">
            <w:r>
              <w:t>subClassOf</w:t>
            </w:r>
          </w:p>
        </w:tc>
        <w:tc>
          <w:tcPr>
            <w:tcW w:w="2776" w:type="dxa"/>
          </w:tcPr>
          <w:p w14:paraId="54C9E81B" w14:textId="47E7BBD4" w:rsidR="0017750F" w:rsidRDefault="0017750F" w:rsidP="00763A5C">
            <w:r>
              <w:t>Unit</w:t>
            </w:r>
          </w:p>
        </w:tc>
      </w:tr>
      <w:tr w:rsidR="0017750F" w14:paraId="70FC5CF9" w14:textId="77777777" w:rsidTr="00763A5C">
        <w:trPr>
          <w:cantSplit/>
        </w:trPr>
        <w:tc>
          <w:tcPr>
            <w:tcW w:w="2959" w:type="dxa"/>
          </w:tcPr>
          <w:p w14:paraId="2C60F320" w14:textId="201D7C2D" w:rsidR="0017750F" w:rsidRDefault="0017750F" w:rsidP="00763A5C">
            <w:r>
              <w:lastRenderedPageBreak/>
              <w:t>Mass_unit</w:t>
            </w:r>
          </w:p>
        </w:tc>
        <w:tc>
          <w:tcPr>
            <w:tcW w:w="3615" w:type="dxa"/>
          </w:tcPr>
          <w:p w14:paraId="1E5BE31A" w14:textId="77777777" w:rsidR="0017750F" w:rsidRDefault="0017750F" w:rsidP="00763A5C">
            <w:r>
              <w:t>subClassOf</w:t>
            </w:r>
          </w:p>
        </w:tc>
        <w:tc>
          <w:tcPr>
            <w:tcW w:w="2776" w:type="dxa"/>
          </w:tcPr>
          <w:p w14:paraId="46241311" w14:textId="26317AC1" w:rsidR="0017750F" w:rsidRDefault="0017750F" w:rsidP="00763A5C">
            <w:r>
              <w:t>Unit</w:t>
            </w:r>
          </w:p>
        </w:tc>
      </w:tr>
      <w:tr w:rsidR="0017750F" w14:paraId="55E56673" w14:textId="77777777" w:rsidTr="00763A5C">
        <w:trPr>
          <w:cantSplit/>
        </w:trPr>
        <w:tc>
          <w:tcPr>
            <w:tcW w:w="2959" w:type="dxa"/>
          </w:tcPr>
          <w:p w14:paraId="1C87A895" w14:textId="533EFEA0" w:rsidR="0017750F" w:rsidRDefault="0017750F" w:rsidP="00763A5C">
            <w:r>
              <w:t>Area_unit</w:t>
            </w:r>
          </w:p>
        </w:tc>
        <w:tc>
          <w:tcPr>
            <w:tcW w:w="3615" w:type="dxa"/>
          </w:tcPr>
          <w:p w14:paraId="1B5B13CE" w14:textId="77777777" w:rsidR="0017750F" w:rsidRDefault="0017750F" w:rsidP="00763A5C">
            <w:r>
              <w:t>subClassOf</w:t>
            </w:r>
          </w:p>
        </w:tc>
        <w:tc>
          <w:tcPr>
            <w:tcW w:w="2776" w:type="dxa"/>
          </w:tcPr>
          <w:p w14:paraId="101377BE" w14:textId="32BB2907" w:rsidR="0017750F" w:rsidRDefault="0017750F" w:rsidP="00763A5C">
            <w:r>
              <w:t>Unit</w:t>
            </w:r>
          </w:p>
        </w:tc>
      </w:tr>
      <w:tr w:rsidR="0017750F" w14:paraId="60768708" w14:textId="77777777" w:rsidTr="00763A5C">
        <w:trPr>
          <w:cantSplit/>
        </w:trPr>
        <w:tc>
          <w:tcPr>
            <w:tcW w:w="2959" w:type="dxa"/>
          </w:tcPr>
          <w:p w14:paraId="5C982CFB" w14:textId="5121B068" w:rsidR="0017750F" w:rsidRDefault="0017750F" w:rsidP="00763A5C">
            <w:r>
              <w:t>Acceleration_unit</w:t>
            </w:r>
          </w:p>
        </w:tc>
        <w:tc>
          <w:tcPr>
            <w:tcW w:w="3615" w:type="dxa"/>
          </w:tcPr>
          <w:p w14:paraId="550285E7" w14:textId="77777777" w:rsidR="0017750F" w:rsidRDefault="0017750F" w:rsidP="00763A5C">
            <w:r>
              <w:t>subClassOf</w:t>
            </w:r>
          </w:p>
        </w:tc>
        <w:tc>
          <w:tcPr>
            <w:tcW w:w="2776" w:type="dxa"/>
          </w:tcPr>
          <w:p w14:paraId="5CD7DE43" w14:textId="14796ED5" w:rsidR="0017750F" w:rsidRDefault="0017750F" w:rsidP="00763A5C">
            <w:r>
              <w:t>Unit</w:t>
            </w:r>
          </w:p>
        </w:tc>
      </w:tr>
      <w:tr w:rsidR="0017750F" w14:paraId="29104AE8" w14:textId="77777777" w:rsidTr="00763A5C">
        <w:trPr>
          <w:cantSplit/>
        </w:trPr>
        <w:tc>
          <w:tcPr>
            <w:tcW w:w="2959" w:type="dxa"/>
          </w:tcPr>
          <w:p w14:paraId="3E271DD1" w14:textId="119DAE2F" w:rsidR="0017750F" w:rsidDel="009F6993" w:rsidRDefault="0017750F" w:rsidP="00763A5C">
            <w:r>
              <w:t>Volume_unit</w:t>
            </w:r>
          </w:p>
        </w:tc>
        <w:tc>
          <w:tcPr>
            <w:tcW w:w="3615" w:type="dxa"/>
          </w:tcPr>
          <w:p w14:paraId="7DAFA194" w14:textId="77777777" w:rsidR="0017750F" w:rsidRDefault="0017750F" w:rsidP="00763A5C">
            <w:r>
              <w:t>subClassOf</w:t>
            </w:r>
          </w:p>
        </w:tc>
        <w:tc>
          <w:tcPr>
            <w:tcW w:w="2776" w:type="dxa"/>
          </w:tcPr>
          <w:p w14:paraId="55D6B5FB" w14:textId="692FFB84" w:rsidR="0017750F" w:rsidDel="009F6993" w:rsidRDefault="0017750F" w:rsidP="00763A5C">
            <w:r>
              <w:t>Unit</w:t>
            </w:r>
          </w:p>
        </w:tc>
      </w:tr>
      <w:tr w:rsidR="0017750F" w14:paraId="47335674" w14:textId="77777777" w:rsidTr="00763A5C">
        <w:trPr>
          <w:cantSplit/>
        </w:trPr>
        <w:tc>
          <w:tcPr>
            <w:tcW w:w="2959" w:type="dxa"/>
          </w:tcPr>
          <w:p w14:paraId="71166F42" w14:textId="70D0EADD" w:rsidR="0017750F" w:rsidRDefault="0017750F" w:rsidP="00763A5C">
            <w:r>
              <w:t>Speed_unit</w:t>
            </w:r>
          </w:p>
        </w:tc>
        <w:tc>
          <w:tcPr>
            <w:tcW w:w="3615" w:type="dxa"/>
          </w:tcPr>
          <w:p w14:paraId="04B73409" w14:textId="77777777" w:rsidR="0017750F" w:rsidRDefault="0017750F" w:rsidP="00763A5C">
            <w:r>
              <w:t>subClassOf</w:t>
            </w:r>
          </w:p>
        </w:tc>
        <w:tc>
          <w:tcPr>
            <w:tcW w:w="2776" w:type="dxa"/>
          </w:tcPr>
          <w:p w14:paraId="0353F6E5" w14:textId="19CF206A" w:rsidR="0017750F" w:rsidRDefault="0017750F" w:rsidP="00763A5C">
            <w:r>
              <w:t>Unit</w:t>
            </w:r>
          </w:p>
        </w:tc>
      </w:tr>
      <w:tr w:rsidR="0017750F" w14:paraId="26E28498" w14:textId="77777777" w:rsidTr="00763A5C">
        <w:trPr>
          <w:cantSplit/>
        </w:trPr>
        <w:tc>
          <w:tcPr>
            <w:tcW w:w="2959" w:type="dxa"/>
          </w:tcPr>
          <w:p w14:paraId="178880E1" w14:textId="3A1B4D5D" w:rsidR="0017750F" w:rsidRDefault="0017750F" w:rsidP="00763A5C">
            <w:r>
              <w:t>Amount_of_money_unit</w:t>
            </w:r>
          </w:p>
        </w:tc>
        <w:tc>
          <w:tcPr>
            <w:tcW w:w="3615" w:type="dxa"/>
          </w:tcPr>
          <w:p w14:paraId="6AC4EEF5" w14:textId="77777777" w:rsidR="0017750F" w:rsidRDefault="0017750F" w:rsidP="00763A5C">
            <w:r>
              <w:t>subClassOf</w:t>
            </w:r>
          </w:p>
        </w:tc>
        <w:tc>
          <w:tcPr>
            <w:tcW w:w="2776" w:type="dxa"/>
          </w:tcPr>
          <w:p w14:paraId="20102830" w14:textId="4473ADDE" w:rsidR="0017750F" w:rsidRDefault="0017750F" w:rsidP="00763A5C">
            <w:r>
              <w:t>Unit</w:t>
            </w:r>
          </w:p>
        </w:tc>
      </w:tr>
      <w:tr w:rsidR="0017750F" w14:paraId="29CB3857" w14:textId="77777777" w:rsidTr="00763A5C">
        <w:trPr>
          <w:cantSplit/>
        </w:trPr>
        <w:tc>
          <w:tcPr>
            <w:tcW w:w="2959" w:type="dxa"/>
          </w:tcPr>
          <w:p w14:paraId="5B0575D0" w14:textId="77777777" w:rsidR="0017750F" w:rsidRDefault="0017750F" w:rsidP="00763A5C">
            <w:r>
              <w:t>Geo_Position_unit</w:t>
            </w:r>
          </w:p>
        </w:tc>
        <w:tc>
          <w:tcPr>
            <w:tcW w:w="3615" w:type="dxa"/>
          </w:tcPr>
          <w:p w14:paraId="7B85880C" w14:textId="77777777" w:rsidR="0017750F" w:rsidRDefault="0017750F" w:rsidP="00763A5C">
            <w:r>
              <w:t>subClassOf</w:t>
            </w:r>
          </w:p>
        </w:tc>
        <w:tc>
          <w:tcPr>
            <w:tcW w:w="2776" w:type="dxa"/>
          </w:tcPr>
          <w:p w14:paraId="4CC12C3F" w14:textId="24E2099F" w:rsidR="0017750F" w:rsidRDefault="0017750F" w:rsidP="00763A5C">
            <w:r>
              <w:t>Unit</w:t>
            </w:r>
          </w:p>
        </w:tc>
      </w:tr>
      <w:tr w:rsidR="0017750F" w14:paraId="345F3BA6" w14:textId="77777777" w:rsidTr="00763A5C">
        <w:trPr>
          <w:cantSplit/>
        </w:trPr>
        <w:tc>
          <w:tcPr>
            <w:tcW w:w="2959" w:type="dxa"/>
          </w:tcPr>
          <w:p w14:paraId="743D3812" w14:textId="77777777" w:rsidR="0017750F" w:rsidRDefault="0017750F" w:rsidP="00763A5C">
            <w:r>
              <w:t>gci:Cardinality_unit</w:t>
            </w:r>
          </w:p>
        </w:tc>
        <w:tc>
          <w:tcPr>
            <w:tcW w:w="3615" w:type="dxa"/>
          </w:tcPr>
          <w:p w14:paraId="6B9CFBE7" w14:textId="77777777" w:rsidR="0017750F" w:rsidRDefault="0017750F" w:rsidP="00763A5C">
            <w:r>
              <w:t>subClassOf</w:t>
            </w:r>
          </w:p>
        </w:tc>
        <w:tc>
          <w:tcPr>
            <w:tcW w:w="2776" w:type="dxa"/>
          </w:tcPr>
          <w:p w14:paraId="0078C662" w14:textId="0E97E8CA" w:rsidR="0017750F" w:rsidRDefault="0017750F" w:rsidP="00763A5C">
            <w:r>
              <w:t>Unit</w:t>
            </w:r>
          </w:p>
        </w:tc>
      </w:tr>
      <w:tr w:rsidR="0017750F" w14:paraId="7FCDDEA5" w14:textId="77777777" w:rsidTr="00763A5C">
        <w:trPr>
          <w:cantSplit/>
        </w:trPr>
        <w:tc>
          <w:tcPr>
            <w:tcW w:w="2959" w:type="dxa"/>
          </w:tcPr>
          <w:p w14:paraId="448022ED" w14:textId="74CA408E" w:rsidR="0017750F" w:rsidRPr="00E80D3C" w:rsidRDefault="0017750F" w:rsidP="00763A5C">
            <w:r>
              <w:t>UnitD</w:t>
            </w:r>
            <w:r w:rsidRPr="00E80D3C">
              <w:t>ivision</w:t>
            </w:r>
          </w:p>
        </w:tc>
        <w:tc>
          <w:tcPr>
            <w:tcW w:w="3615" w:type="dxa"/>
          </w:tcPr>
          <w:p w14:paraId="02C8B85A" w14:textId="77777777" w:rsidR="0017750F" w:rsidRPr="00043DB0" w:rsidRDefault="0017750F" w:rsidP="00763A5C">
            <w:pPr>
              <w:rPr>
                <w:highlight w:val="yellow"/>
              </w:rPr>
            </w:pPr>
            <w:r>
              <w:t>subClassOf</w:t>
            </w:r>
          </w:p>
        </w:tc>
        <w:tc>
          <w:tcPr>
            <w:tcW w:w="2776" w:type="dxa"/>
          </w:tcPr>
          <w:p w14:paraId="6955132F" w14:textId="0E1B8A1D" w:rsidR="0017750F" w:rsidRDefault="0017750F" w:rsidP="00763A5C">
            <w:pPr>
              <w:rPr>
                <w:highlight w:val="yellow"/>
              </w:rPr>
            </w:pPr>
            <w:r>
              <w:t>Unit</w:t>
            </w:r>
          </w:p>
        </w:tc>
      </w:tr>
      <w:tr w:rsidR="0017750F" w14:paraId="027FD921" w14:textId="77777777" w:rsidTr="00763A5C">
        <w:trPr>
          <w:cantSplit/>
        </w:trPr>
        <w:tc>
          <w:tcPr>
            <w:tcW w:w="2959" w:type="dxa"/>
            <w:vMerge w:val="restart"/>
          </w:tcPr>
          <w:p w14:paraId="17E3585B" w14:textId="77777777" w:rsidR="0017750F" w:rsidRPr="00E80D3C" w:rsidRDefault="0017750F" w:rsidP="00763A5C">
            <w:r w:rsidRPr="00E80D3C">
              <w:t>Cardinality_unit_per_</w:t>
            </w:r>
            <w:r>
              <w:t>time</w:t>
            </w:r>
          </w:p>
        </w:tc>
        <w:tc>
          <w:tcPr>
            <w:tcW w:w="3615" w:type="dxa"/>
          </w:tcPr>
          <w:p w14:paraId="07C14AA4" w14:textId="77777777" w:rsidR="0017750F" w:rsidRPr="00043DB0" w:rsidRDefault="0017750F" w:rsidP="00763A5C">
            <w:pPr>
              <w:rPr>
                <w:highlight w:val="yellow"/>
              </w:rPr>
            </w:pPr>
            <w:r>
              <w:t>subClassOf</w:t>
            </w:r>
          </w:p>
        </w:tc>
        <w:tc>
          <w:tcPr>
            <w:tcW w:w="2776" w:type="dxa"/>
          </w:tcPr>
          <w:p w14:paraId="1D59362B" w14:textId="518E3E32" w:rsidR="0017750F" w:rsidRDefault="0017750F" w:rsidP="00763A5C">
            <w:pPr>
              <w:rPr>
                <w:highlight w:val="yellow"/>
              </w:rPr>
            </w:pPr>
            <w:r w:rsidRPr="00E80D3C">
              <w:t>UnitDivision</w:t>
            </w:r>
          </w:p>
        </w:tc>
      </w:tr>
      <w:tr w:rsidR="0017750F" w14:paraId="79EB73E3" w14:textId="77777777" w:rsidTr="00763A5C">
        <w:trPr>
          <w:cantSplit/>
        </w:trPr>
        <w:tc>
          <w:tcPr>
            <w:tcW w:w="2959" w:type="dxa"/>
            <w:vMerge/>
          </w:tcPr>
          <w:p w14:paraId="7DB981BB" w14:textId="77777777" w:rsidR="0017750F" w:rsidRPr="00E80D3C" w:rsidRDefault="0017750F" w:rsidP="00763A5C"/>
        </w:tc>
        <w:tc>
          <w:tcPr>
            <w:tcW w:w="3615" w:type="dxa"/>
          </w:tcPr>
          <w:p w14:paraId="50B2CC5C" w14:textId="58F4DED3" w:rsidR="0017750F" w:rsidRPr="00E80D3C" w:rsidRDefault="0017750F" w:rsidP="00763A5C">
            <w:r w:rsidRPr="00E80D3C">
              <w:t>hasNumerator</w:t>
            </w:r>
          </w:p>
        </w:tc>
        <w:tc>
          <w:tcPr>
            <w:tcW w:w="2776" w:type="dxa"/>
          </w:tcPr>
          <w:p w14:paraId="7656C5B4" w14:textId="77777777" w:rsidR="0017750F" w:rsidRPr="00E80D3C" w:rsidRDefault="0017750F" w:rsidP="00763A5C">
            <w:r w:rsidRPr="00E80D3C">
              <w:t>only gci:Cardinality_unit</w:t>
            </w:r>
          </w:p>
        </w:tc>
      </w:tr>
      <w:tr w:rsidR="0017750F" w14:paraId="634B1DE0" w14:textId="77777777" w:rsidTr="00763A5C">
        <w:trPr>
          <w:cantSplit/>
        </w:trPr>
        <w:tc>
          <w:tcPr>
            <w:tcW w:w="2959" w:type="dxa"/>
            <w:vMerge/>
          </w:tcPr>
          <w:p w14:paraId="58C9C213" w14:textId="77777777" w:rsidR="0017750F" w:rsidRPr="00E80D3C" w:rsidRDefault="0017750F" w:rsidP="00763A5C"/>
        </w:tc>
        <w:tc>
          <w:tcPr>
            <w:tcW w:w="3615" w:type="dxa"/>
          </w:tcPr>
          <w:p w14:paraId="4F27416C" w14:textId="45153C9D" w:rsidR="0017750F" w:rsidRPr="00E80D3C" w:rsidRDefault="0017750F" w:rsidP="00763A5C">
            <w:r w:rsidRPr="00E80D3C">
              <w:t>hasDenominator</w:t>
            </w:r>
          </w:p>
        </w:tc>
        <w:tc>
          <w:tcPr>
            <w:tcW w:w="2776" w:type="dxa"/>
          </w:tcPr>
          <w:p w14:paraId="3005A301" w14:textId="5AC32574" w:rsidR="0017750F" w:rsidRPr="00E80D3C" w:rsidRDefault="0017750F" w:rsidP="00763A5C">
            <w:r w:rsidRPr="00E80D3C">
              <w:t>only TimeUnit</w:t>
            </w:r>
          </w:p>
        </w:tc>
      </w:tr>
      <w:tr w:rsidR="0017750F" w14:paraId="1415F195" w14:textId="77777777" w:rsidTr="00763A5C">
        <w:trPr>
          <w:cantSplit/>
        </w:trPr>
        <w:tc>
          <w:tcPr>
            <w:tcW w:w="2959" w:type="dxa"/>
          </w:tcPr>
          <w:p w14:paraId="53C60346" w14:textId="77777777" w:rsidR="0017750F" w:rsidRDefault="0017750F" w:rsidP="00763A5C">
            <w:r>
              <w:t>...</w:t>
            </w:r>
          </w:p>
        </w:tc>
        <w:tc>
          <w:tcPr>
            <w:tcW w:w="3615" w:type="dxa"/>
          </w:tcPr>
          <w:p w14:paraId="6E7879A8" w14:textId="77777777" w:rsidR="0017750F" w:rsidRDefault="0017750F" w:rsidP="00763A5C">
            <w:r>
              <w:t>subClassOf</w:t>
            </w:r>
          </w:p>
        </w:tc>
        <w:tc>
          <w:tcPr>
            <w:tcW w:w="2776" w:type="dxa"/>
          </w:tcPr>
          <w:p w14:paraId="1EE00B15" w14:textId="0B80CBDB" w:rsidR="0017750F" w:rsidRDefault="0017750F" w:rsidP="00763A5C">
            <w:r>
              <w:t>Unit_of_measure</w:t>
            </w:r>
          </w:p>
        </w:tc>
      </w:tr>
      <w:tr w:rsidR="0017750F" w14:paraId="369AA333" w14:textId="77777777" w:rsidTr="00763A5C">
        <w:trPr>
          <w:cantSplit/>
        </w:trPr>
        <w:tc>
          <w:tcPr>
            <w:tcW w:w="2959" w:type="dxa"/>
            <w:vMerge w:val="restart"/>
          </w:tcPr>
          <w:p w14:paraId="28E1A983" w14:textId="77777777" w:rsidR="0017750F" w:rsidRDefault="0017750F" w:rsidP="00763A5C">
            <w:r>
              <w:t>MonetaryValue</w:t>
            </w:r>
          </w:p>
        </w:tc>
        <w:tc>
          <w:tcPr>
            <w:tcW w:w="3615" w:type="dxa"/>
          </w:tcPr>
          <w:p w14:paraId="7430CBE5" w14:textId="77777777" w:rsidR="0017750F" w:rsidRDefault="0017750F" w:rsidP="00763A5C">
            <w:r>
              <w:t>subClassOf</w:t>
            </w:r>
          </w:p>
        </w:tc>
        <w:tc>
          <w:tcPr>
            <w:tcW w:w="2776" w:type="dxa"/>
          </w:tcPr>
          <w:p w14:paraId="0F0B1112" w14:textId="67193592" w:rsidR="0017750F" w:rsidRDefault="0017750F" w:rsidP="00763A5C">
            <w:r>
              <w:t>Measure</w:t>
            </w:r>
          </w:p>
        </w:tc>
      </w:tr>
      <w:tr w:rsidR="0017750F" w14:paraId="3FE2A8AB" w14:textId="77777777" w:rsidTr="00763A5C">
        <w:trPr>
          <w:cantSplit/>
        </w:trPr>
        <w:tc>
          <w:tcPr>
            <w:tcW w:w="2959" w:type="dxa"/>
            <w:vMerge/>
          </w:tcPr>
          <w:p w14:paraId="6573B630" w14:textId="77777777" w:rsidR="0017750F" w:rsidRDefault="0017750F" w:rsidP="00763A5C"/>
        </w:tc>
        <w:tc>
          <w:tcPr>
            <w:tcW w:w="3615" w:type="dxa"/>
          </w:tcPr>
          <w:p w14:paraId="23214766" w14:textId="77777777" w:rsidR="0017750F" w:rsidRDefault="0017750F" w:rsidP="00763A5C">
            <w:r>
              <w:t>hasRelativeYear</w:t>
            </w:r>
          </w:p>
        </w:tc>
        <w:tc>
          <w:tcPr>
            <w:tcW w:w="2776" w:type="dxa"/>
          </w:tcPr>
          <w:p w14:paraId="4EBCE67A" w14:textId="77777777" w:rsidR="0017750F" w:rsidRDefault="0017750F" w:rsidP="00763A5C">
            <w:r>
              <w:t>exactly 1 xsd:gYear</w:t>
            </w:r>
          </w:p>
        </w:tc>
      </w:tr>
      <w:tr w:rsidR="0017750F" w14:paraId="58155E25" w14:textId="77777777" w:rsidTr="00763A5C">
        <w:trPr>
          <w:cantSplit/>
        </w:trPr>
        <w:tc>
          <w:tcPr>
            <w:tcW w:w="2959" w:type="dxa"/>
            <w:vMerge/>
          </w:tcPr>
          <w:p w14:paraId="756D737F" w14:textId="77777777" w:rsidR="0017750F" w:rsidRDefault="0017750F" w:rsidP="00763A5C"/>
        </w:tc>
        <w:tc>
          <w:tcPr>
            <w:tcW w:w="3615" w:type="dxa"/>
          </w:tcPr>
          <w:p w14:paraId="02F4C501" w14:textId="4D2917E7" w:rsidR="0017750F" w:rsidRDefault="0017750F" w:rsidP="00763A5C">
            <w:r>
              <w:t>hasUnit</w:t>
            </w:r>
          </w:p>
        </w:tc>
        <w:tc>
          <w:tcPr>
            <w:tcW w:w="2776" w:type="dxa"/>
          </w:tcPr>
          <w:p w14:paraId="03366034" w14:textId="3C86C80B" w:rsidR="0017750F" w:rsidRDefault="0017750F" w:rsidP="00763A5C">
            <w:r>
              <w:t>only Amount_of_money_unit</w:t>
            </w:r>
          </w:p>
        </w:tc>
      </w:tr>
      <w:tr w:rsidR="0017750F" w14:paraId="513DDAB7" w14:textId="77777777" w:rsidTr="00763A5C">
        <w:trPr>
          <w:cantSplit/>
        </w:trPr>
        <w:tc>
          <w:tcPr>
            <w:tcW w:w="2959" w:type="dxa"/>
            <w:vMerge w:val="restart"/>
          </w:tcPr>
          <w:p w14:paraId="46C98535" w14:textId="77777777" w:rsidR="0017750F" w:rsidRPr="00253AFA" w:rsidRDefault="0017750F" w:rsidP="00763A5C">
            <w:pPr>
              <w:rPr>
                <w:highlight w:val="yellow"/>
              </w:rPr>
            </w:pPr>
            <w:r w:rsidRPr="00253AFA">
              <w:rPr>
                <w:highlight w:val="yellow"/>
              </w:rPr>
              <w:t>gci:Population_measure</w:t>
            </w:r>
          </w:p>
        </w:tc>
        <w:tc>
          <w:tcPr>
            <w:tcW w:w="3615" w:type="dxa"/>
          </w:tcPr>
          <w:p w14:paraId="3C08174C" w14:textId="77777777" w:rsidR="0017750F" w:rsidRPr="00253AFA" w:rsidRDefault="0017750F" w:rsidP="00763A5C">
            <w:pPr>
              <w:rPr>
                <w:highlight w:val="yellow"/>
              </w:rPr>
            </w:pPr>
            <w:r w:rsidRPr="00253AFA">
              <w:rPr>
                <w:highlight w:val="yellow"/>
              </w:rPr>
              <w:t>subClassOf</w:t>
            </w:r>
          </w:p>
        </w:tc>
        <w:tc>
          <w:tcPr>
            <w:tcW w:w="2776" w:type="dxa"/>
          </w:tcPr>
          <w:p w14:paraId="1D729EAB" w14:textId="19B520A5" w:rsidR="0017750F" w:rsidRPr="00253AFA" w:rsidRDefault="0017750F" w:rsidP="00763A5C">
            <w:pPr>
              <w:rPr>
                <w:highlight w:val="yellow"/>
              </w:rPr>
            </w:pPr>
            <w:r w:rsidRPr="00253AFA">
              <w:rPr>
                <w:highlight w:val="yellow"/>
              </w:rPr>
              <w:t>Measure</w:t>
            </w:r>
          </w:p>
        </w:tc>
      </w:tr>
      <w:tr w:rsidR="0017750F" w14:paraId="12B93CB5" w14:textId="77777777" w:rsidTr="00763A5C">
        <w:trPr>
          <w:cantSplit/>
        </w:trPr>
        <w:tc>
          <w:tcPr>
            <w:tcW w:w="2959" w:type="dxa"/>
            <w:vMerge/>
          </w:tcPr>
          <w:p w14:paraId="4CFC7B17" w14:textId="77777777" w:rsidR="0017750F" w:rsidRPr="00253AFA" w:rsidRDefault="0017750F" w:rsidP="00763A5C">
            <w:pPr>
              <w:rPr>
                <w:highlight w:val="yellow"/>
              </w:rPr>
            </w:pPr>
          </w:p>
        </w:tc>
        <w:tc>
          <w:tcPr>
            <w:tcW w:w="3615" w:type="dxa"/>
          </w:tcPr>
          <w:p w14:paraId="0D0B0EAE" w14:textId="77777777" w:rsidR="0017750F" w:rsidRPr="00253AFA" w:rsidRDefault="0017750F" w:rsidP="00763A5C">
            <w:pPr>
              <w:rPr>
                <w:highlight w:val="yellow"/>
              </w:rPr>
            </w:pPr>
            <w:r w:rsidRPr="00253AFA">
              <w:rPr>
                <w:highlight w:val="yellow"/>
              </w:rPr>
              <w:t>subClassOf</w:t>
            </w:r>
          </w:p>
        </w:tc>
        <w:tc>
          <w:tcPr>
            <w:tcW w:w="2776" w:type="dxa"/>
          </w:tcPr>
          <w:p w14:paraId="7C3EDD35" w14:textId="77777777" w:rsidR="0017750F" w:rsidRPr="00253AFA" w:rsidRDefault="0017750F" w:rsidP="00763A5C">
            <w:pPr>
              <w:rPr>
                <w:highlight w:val="yellow"/>
              </w:rPr>
            </w:pPr>
            <w:r w:rsidRPr="00253AFA">
              <w:rPr>
                <w:highlight w:val="yellow"/>
              </w:rPr>
              <w:t>CardinalityMeasure</w:t>
            </w:r>
          </w:p>
        </w:tc>
      </w:tr>
      <w:tr w:rsidR="0017750F" w14:paraId="3B57A87E" w14:textId="77777777" w:rsidTr="00763A5C">
        <w:trPr>
          <w:cantSplit/>
        </w:trPr>
        <w:tc>
          <w:tcPr>
            <w:tcW w:w="2959" w:type="dxa"/>
            <w:vMerge w:val="restart"/>
          </w:tcPr>
          <w:p w14:paraId="675AA85E" w14:textId="77777777" w:rsidR="0017750F" w:rsidRPr="00253AFA" w:rsidRDefault="0017750F" w:rsidP="00763A5C">
            <w:pPr>
              <w:rPr>
                <w:highlight w:val="yellow"/>
              </w:rPr>
            </w:pPr>
            <w:r w:rsidRPr="00253AFA">
              <w:rPr>
                <w:highlight w:val="yellow"/>
              </w:rPr>
              <w:lastRenderedPageBreak/>
              <w:t>CardinalityMeasure</w:t>
            </w:r>
          </w:p>
        </w:tc>
        <w:tc>
          <w:tcPr>
            <w:tcW w:w="3615" w:type="dxa"/>
          </w:tcPr>
          <w:p w14:paraId="1BFA1C55" w14:textId="77777777" w:rsidR="0017750F" w:rsidRPr="00253AFA" w:rsidRDefault="0017750F" w:rsidP="00763A5C">
            <w:pPr>
              <w:rPr>
                <w:highlight w:val="yellow"/>
              </w:rPr>
            </w:pPr>
            <w:r w:rsidRPr="00253AFA">
              <w:rPr>
                <w:highlight w:val="yellow"/>
              </w:rPr>
              <w:t>subClassOf</w:t>
            </w:r>
          </w:p>
        </w:tc>
        <w:tc>
          <w:tcPr>
            <w:tcW w:w="2776" w:type="dxa"/>
          </w:tcPr>
          <w:p w14:paraId="651D97DB" w14:textId="54B21AD4" w:rsidR="0017750F" w:rsidRPr="00253AFA" w:rsidRDefault="0017750F" w:rsidP="00763A5C">
            <w:pPr>
              <w:rPr>
                <w:highlight w:val="yellow"/>
              </w:rPr>
            </w:pPr>
            <w:r w:rsidRPr="00253AFA">
              <w:rPr>
                <w:highlight w:val="yellow"/>
              </w:rPr>
              <w:t>Measure</w:t>
            </w:r>
          </w:p>
        </w:tc>
      </w:tr>
      <w:tr w:rsidR="0017750F" w14:paraId="217ADADE" w14:textId="77777777" w:rsidTr="00763A5C">
        <w:trPr>
          <w:cantSplit/>
        </w:trPr>
        <w:tc>
          <w:tcPr>
            <w:tcW w:w="2959" w:type="dxa"/>
            <w:vMerge/>
          </w:tcPr>
          <w:p w14:paraId="2CE7ADE2" w14:textId="77777777" w:rsidR="0017750F" w:rsidRPr="00253AFA" w:rsidRDefault="0017750F" w:rsidP="00763A5C">
            <w:pPr>
              <w:rPr>
                <w:highlight w:val="yellow"/>
              </w:rPr>
            </w:pPr>
          </w:p>
        </w:tc>
        <w:tc>
          <w:tcPr>
            <w:tcW w:w="3615" w:type="dxa"/>
          </w:tcPr>
          <w:p w14:paraId="4F069536" w14:textId="77777777" w:rsidR="0017750F" w:rsidRPr="00253AFA" w:rsidRDefault="0017750F" w:rsidP="00763A5C">
            <w:pPr>
              <w:rPr>
                <w:highlight w:val="yellow"/>
              </w:rPr>
            </w:pPr>
            <w:r w:rsidRPr="00253AFA">
              <w:rPr>
                <w:highlight w:val="yellow"/>
              </w:rPr>
              <w:t>hasUnit</w:t>
            </w:r>
          </w:p>
        </w:tc>
        <w:tc>
          <w:tcPr>
            <w:tcW w:w="2776" w:type="dxa"/>
          </w:tcPr>
          <w:p w14:paraId="4A9717DA" w14:textId="77777777" w:rsidR="0017750F" w:rsidRPr="00253AFA" w:rsidRDefault="0017750F" w:rsidP="00763A5C">
            <w:pPr>
              <w:rPr>
                <w:highlight w:val="yellow"/>
              </w:rPr>
            </w:pPr>
            <w:r w:rsidRPr="00253AFA">
              <w:rPr>
                <w:highlight w:val="yellow"/>
              </w:rPr>
              <w:t>only gci:Cardinality_unit</w:t>
            </w:r>
          </w:p>
        </w:tc>
      </w:tr>
      <w:tr w:rsidR="0017750F" w14:paraId="7A0ED432" w14:textId="77777777" w:rsidTr="00763A5C">
        <w:trPr>
          <w:cantSplit/>
        </w:trPr>
        <w:tc>
          <w:tcPr>
            <w:tcW w:w="2959" w:type="dxa"/>
            <w:vMerge w:val="restart"/>
          </w:tcPr>
          <w:p w14:paraId="012B33DE" w14:textId="77777777" w:rsidR="0017750F" w:rsidRDefault="0017750F" w:rsidP="00763A5C">
            <w:r>
              <w:t>ValueOfMoney</w:t>
            </w:r>
          </w:p>
        </w:tc>
        <w:tc>
          <w:tcPr>
            <w:tcW w:w="3615" w:type="dxa"/>
          </w:tcPr>
          <w:p w14:paraId="71718E7B" w14:textId="77777777" w:rsidR="0017750F" w:rsidRDefault="0017750F" w:rsidP="00763A5C">
            <w:r>
              <w:t>subClassOf</w:t>
            </w:r>
          </w:p>
        </w:tc>
        <w:tc>
          <w:tcPr>
            <w:tcW w:w="2776" w:type="dxa"/>
          </w:tcPr>
          <w:p w14:paraId="2C7405CA" w14:textId="4FBC1C65" w:rsidR="0017750F" w:rsidRDefault="0017750F" w:rsidP="00763A5C">
            <w:r>
              <w:t>Quantity</w:t>
            </w:r>
          </w:p>
        </w:tc>
      </w:tr>
      <w:tr w:rsidR="0017750F" w14:paraId="15D2B862" w14:textId="77777777" w:rsidTr="00763A5C">
        <w:trPr>
          <w:cantSplit/>
        </w:trPr>
        <w:tc>
          <w:tcPr>
            <w:tcW w:w="2959" w:type="dxa"/>
            <w:vMerge/>
          </w:tcPr>
          <w:p w14:paraId="25EF7CC0" w14:textId="77777777" w:rsidR="0017750F" w:rsidRDefault="0017750F" w:rsidP="00763A5C"/>
        </w:tc>
        <w:tc>
          <w:tcPr>
            <w:tcW w:w="3615" w:type="dxa"/>
          </w:tcPr>
          <w:p w14:paraId="6F918B84" w14:textId="77777777" w:rsidR="0017750F" w:rsidRDefault="0017750F" w:rsidP="00763A5C">
            <w:r>
              <w:t>subClassOf</w:t>
            </w:r>
          </w:p>
        </w:tc>
        <w:tc>
          <w:tcPr>
            <w:tcW w:w="2776" w:type="dxa"/>
          </w:tcPr>
          <w:p w14:paraId="3DA248E1" w14:textId="7E9A1F50" w:rsidR="0017750F" w:rsidRDefault="0017750F" w:rsidP="00763A5C">
            <w:r>
              <w:t>AmountOfMoney</w:t>
            </w:r>
          </w:p>
        </w:tc>
      </w:tr>
      <w:tr w:rsidR="0017750F" w14:paraId="2C7AE6A0" w14:textId="77777777" w:rsidTr="00763A5C">
        <w:trPr>
          <w:cantSplit/>
        </w:trPr>
        <w:tc>
          <w:tcPr>
            <w:tcW w:w="2959" w:type="dxa"/>
            <w:vMerge/>
          </w:tcPr>
          <w:p w14:paraId="4FF83682" w14:textId="77777777" w:rsidR="0017750F" w:rsidRDefault="0017750F" w:rsidP="00763A5C"/>
        </w:tc>
        <w:tc>
          <w:tcPr>
            <w:tcW w:w="3615" w:type="dxa"/>
          </w:tcPr>
          <w:p w14:paraId="004FE7D5" w14:textId="79B02AFB" w:rsidR="0017750F" w:rsidRDefault="0017750F" w:rsidP="00763A5C">
            <w:r>
              <w:t>hasValue</w:t>
            </w:r>
          </w:p>
        </w:tc>
        <w:tc>
          <w:tcPr>
            <w:tcW w:w="2776" w:type="dxa"/>
          </w:tcPr>
          <w:p w14:paraId="147D7840" w14:textId="77777777" w:rsidR="0017750F" w:rsidRDefault="0017750F" w:rsidP="00763A5C">
            <w:r>
              <w:t>only MonetaryValue</w:t>
            </w:r>
          </w:p>
        </w:tc>
      </w:tr>
      <w:tr w:rsidR="0017750F" w14:paraId="52C6C218" w14:textId="77777777" w:rsidTr="00763A5C">
        <w:trPr>
          <w:cantSplit/>
        </w:trPr>
        <w:tc>
          <w:tcPr>
            <w:tcW w:w="2959" w:type="dxa"/>
            <w:vMerge w:val="restart"/>
          </w:tcPr>
          <w:p w14:paraId="01EE52E4" w14:textId="766DE72D" w:rsidR="0017750F" w:rsidRDefault="0017750F" w:rsidP="00763A5C">
            <w:r>
              <w:t>Length</w:t>
            </w:r>
          </w:p>
        </w:tc>
        <w:tc>
          <w:tcPr>
            <w:tcW w:w="3615" w:type="dxa"/>
          </w:tcPr>
          <w:p w14:paraId="2EEE9473" w14:textId="77777777" w:rsidR="0017750F" w:rsidRDefault="0017750F" w:rsidP="00763A5C">
            <w:r>
              <w:t>subClassOf</w:t>
            </w:r>
          </w:p>
        </w:tc>
        <w:tc>
          <w:tcPr>
            <w:tcW w:w="2776" w:type="dxa"/>
          </w:tcPr>
          <w:p w14:paraId="11C1CC49" w14:textId="714A9D42" w:rsidR="0017750F" w:rsidRDefault="0017750F" w:rsidP="00763A5C">
            <w:r>
              <w:t>Quantity</w:t>
            </w:r>
          </w:p>
        </w:tc>
      </w:tr>
      <w:tr w:rsidR="0017750F" w14:paraId="4CCE3536" w14:textId="77777777" w:rsidTr="00763A5C">
        <w:trPr>
          <w:cantSplit/>
        </w:trPr>
        <w:tc>
          <w:tcPr>
            <w:tcW w:w="2959" w:type="dxa"/>
            <w:vMerge/>
          </w:tcPr>
          <w:p w14:paraId="2E10E7B0" w14:textId="77777777" w:rsidR="0017750F" w:rsidRDefault="0017750F" w:rsidP="00763A5C"/>
        </w:tc>
        <w:tc>
          <w:tcPr>
            <w:tcW w:w="3615" w:type="dxa"/>
          </w:tcPr>
          <w:p w14:paraId="59952407" w14:textId="567FED2E" w:rsidR="0017750F" w:rsidRDefault="0017750F" w:rsidP="00763A5C">
            <w:r>
              <w:t>hasValue</w:t>
            </w:r>
          </w:p>
        </w:tc>
        <w:tc>
          <w:tcPr>
            <w:tcW w:w="2776" w:type="dxa"/>
          </w:tcPr>
          <w:p w14:paraId="4993F942" w14:textId="0B293765" w:rsidR="0017750F" w:rsidRDefault="0017750F" w:rsidP="00763A5C">
            <w:r>
              <w:t>only (Measure and hasUnit only Length_unit)</w:t>
            </w:r>
          </w:p>
        </w:tc>
      </w:tr>
      <w:tr w:rsidR="0017750F" w14:paraId="79D8CE22" w14:textId="77777777" w:rsidTr="00763A5C">
        <w:trPr>
          <w:cantSplit/>
        </w:trPr>
        <w:tc>
          <w:tcPr>
            <w:tcW w:w="2959" w:type="dxa"/>
            <w:vMerge w:val="restart"/>
          </w:tcPr>
          <w:p w14:paraId="1DDC4976" w14:textId="77777777" w:rsidR="0017750F" w:rsidRDefault="0017750F" w:rsidP="00763A5C">
            <w:r>
              <w:t>gci:PopulationSize</w:t>
            </w:r>
          </w:p>
        </w:tc>
        <w:tc>
          <w:tcPr>
            <w:tcW w:w="3615" w:type="dxa"/>
          </w:tcPr>
          <w:p w14:paraId="26FAFC79" w14:textId="77777777" w:rsidR="0017750F" w:rsidRDefault="0017750F" w:rsidP="00763A5C">
            <w:r>
              <w:t>subClassOf</w:t>
            </w:r>
          </w:p>
        </w:tc>
        <w:tc>
          <w:tcPr>
            <w:tcW w:w="2776" w:type="dxa"/>
          </w:tcPr>
          <w:p w14:paraId="05B4882D" w14:textId="473EC375" w:rsidR="0017750F" w:rsidRDefault="0017750F" w:rsidP="00763A5C">
            <w:r>
              <w:t>Quantity</w:t>
            </w:r>
          </w:p>
        </w:tc>
      </w:tr>
      <w:tr w:rsidR="0017750F" w14:paraId="186B9F2E" w14:textId="77777777" w:rsidTr="00763A5C">
        <w:trPr>
          <w:cantSplit/>
        </w:trPr>
        <w:tc>
          <w:tcPr>
            <w:tcW w:w="2959" w:type="dxa"/>
            <w:vMerge/>
          </w:tcPr>
          <w:p w14:paraId="0D68D981" w14:textId="77777777" w:rsidR="0017750F" w:rsidRDefault="0017750F" w:rsidP="00763A5C"/>
        </w:tc>
        <w:tc>
          <w:tcPr>
            <w:tcW w:w="3615" w:type="dxa"/>
          </w:tcPr>
          <w:p w14:paraId="0A6CD3C0" w14:textId="4DDD27F6" w:rsidR="0017750F" w:rsidRDefault="0017750F" w:rsidP="00763A5C">
            <w:r>
              <w:t>hasValue</w:t>
            </w:r>
          </w:p>
        </w:tc>
        <w:tc>
          <w:tcPr>
            <w:tcW w:w="2776" w:type="dxa"/>
          </w:tcPr>
          <w:p w14:paraId="0C0434D6" w14:textId="77777777" w:rsidR="0017750F" w:rsidRDefault="0017750F" w:rsidP="00763A5C">
            <w:r>
              <w:t>only gci:Population_measure</w:t>
            </w:r>
          </w:p>
        </w:tc>
      </w:tr>
      <w:tr w:rsidR="0017750F" w14:paraId="6C2121D7" w14:textId="77777777" w:rsidTr="00763A5C">
        <w:trPr>
          <w:cantSplit/>
        </w:trPr>
        <w:tc>
          <w:tcPr>
            <w:tcW w:w="2959" w:type="dxa"/>
            <w:vMerge/>
          </w:tcPr>
          <w:p w14:paraId="73C66C58" w14:textId="77777777" w:rsidR="0017750F" w:rsidRDefault="0017750F" w:rsidP="00763A5C"/>
        </w:tc>
        <w:tc>
          <w:tcPr>
            <w:tcW w:w="3615" w:type="dxa"/>
          </w:tcPr>
          <w:p w14:paraId="1E37547F" w14:textId="77777777" w:rsidR="0017750F" w:rsidRDefault="0017750F" w:rsidP="00763A5C">
            <w:r>
              <w:t>gci:cardinalityOf</w:t>
            </w:r>
          </w:p>
        </w:tc>
        <w:tc>
          <w:tcPr>
            <w:tcW w:w="2776" w:type="dxa"/>
          </w:tcPr>
          <w:p w14:paraId="4BB14E99" w14:textId="77777777" w:rsidR="0017750F" w:rsidRDefault="0017750F" w:rsidP="00763A5C">
            <w:r>
              <w:t>exactly 1 gci:Population</w:t>
            </w:r>
          </w:p>
        </w:tc>
      </w:tr>
      <w:tr w:rsidR="0017750F" w14:paraId="330BD488" w14:textId="77777777" w:rsidTr="00763A5C">
        <w:trPr>
          <w:cantSplit/>
        </w:trPr>
        <w:tc>
          <w:tcPr>
            <w:tcW w:w="2959" w:type="dxa"/>
            <w:vMerge w:val="restart"/>
          </w:tcPr>
          <w:p w14:paraId="4E1C2247" w14:textId="77777777" w:rsidR="0017750F" w:rsidRDefault="0017750F" w:rsidP="00763A5C">
            <w:r>
              <w:t>CapacitySize</w:t>
            </w:r>
          </w:p>
        </w:tc>
        <w:tc>
          <w:tcPr>
            <w:tcW w:w="3615" w:type="dxa"/>
          </w:tcPr>
          <w:p w14:paraId="285BCA4C" w14:textId="77777777" w:rsidR="0017750F" w:rsidRDefault="0017750F" w:rsidP="00763A5C">
            <w:r>
              <w:t>subClassOf</w:t>
            </w:r>
          </w:p>
        </w:tc>
        <w:tc>
          <w:tcPr>
            <w:tcW w:w="2776" w:type="dxa"/>
          </w:tcPr>
          <w:p w14:paraId="646C8A8B" w14:textId="3852D4A5" w:rsidR="0017750F" w:rsidRDefault="0017750F" w:rsidP="00763A5C">
            <w:r>
              <w:t>Quantity</w:t>
            </w:r>
          </w:p>
        </w:tc>
      </w:tr>
      <w:tr w:rsidR="0017750F" w14:paraId="46BB1B93" w14:textId="77777777" w:rsidTr="00763A5C">
        <w:trPr>
          <w:cantSplit/>
        </w:trPr>
        <w:tc>
          <w:tcPr>
            <w:tcW w:w="2959" w:type="dxa"/>
            <w:vMerge/>
          </w:tcPr>
          <w:p w14:paraId="67E53DAB" w14:textId="77777777" w:rsidR="0017750F" w:rsidRDefault="0017750F" w:rsidP="00763A5C"/>
        </w:tc>
        <w:tc>
          <w:tcPr>
            <w:tcW w:w="3615" w:type="dxa"/>
          </w:tcPr>
          <w:p w14:paraId="607BC846" w14:textId="5CB49455" w:rsidR="0017750F" w:rsidRDefault="0017750F" w:rsidP="00763A5C">
            <w:r>
              <w:t>hasValue</w:t>
            </w:r>
          </w:p>
        </w:tc>
        <w:tc>
          <w:tcPr>
            <w:tcW w:w="2776" w:type="dxa"/>
          </w:tcPr>
          <w:p w14:paraId="07BF08A3" w14:textId="77777777" w:rsidR="0017750F" w:rsidRDefault="0017750F" w:rsidP="00763A5C">
            <w:r>
              <w:t>only gci:Cardinality_measure</w:t>
            </w:r>
          </w:p>
        </w:tc>
      </w:tr>
      <w:tr w:rsidR="0017750F" w14:paraId="2C799F31" w14:textId="77777777" w:rsidTr="00763A5C">
        <w:trPr>
          <w:cantSplit/>
        </w:trPr>
        <w:tc>
          <w:tcPr>
            <w:tcW w:w="2959" w:type="dxa"/>
            <w:vMerge/>
          </w:tcPr>
          <w:p w14:paraId="131D9F63" w14:textId="77777777" w:rsidR="0017750F" w:rsidRDefault="0017750F" w:rsidP="00763A5C"/>
        </w:tc>
        <w:tc>
          <w:tcPr>
            <w:tcW w:w="3615" w:type="dxa"/>
          </w:tcPr>
          <w:p w14:paraId="7278494A" w14:textId="77777777" w:rsidR="0017750F" w:rsidRDefault="0017750F" w:rsidP="00763A5C">
            <w:r>
              <w:t>gci:cardinalityOf</w:t>
            </w:r>
          </w:p>
        </w:tc>
        <w:tc>
          <w:tcPr>
            <w:tcW w:w="2776" w:type="dxa"/>
          </w:tcPr>
          <w:p w14:paraId="0BA0A228" w14:textId="77777777" w:rsidR="0017750F" w:rsidRDefault="0017750F" w:rsidP="00763A5C">
            <w:r>
              <w:t>exactly 1 Capacity</w:t>
            </w:r>
          </w:p>
        </w:tc>
      </w:tr>
      <w:tr w:rsidR="0017750F" w14:paraId="28FBC8CC" w14:textId="77777777" w:rsidTr="00763A5C">
        <w:trPr>
          <w:cantSplit/>
        </w:trPr>
        <w:tc>
          <w:tcPr>
            <w:tcW w:w="2959" w:type="dxa"/>
            <w:vMerge w:val="restart"/>
          </w:tcPr>
          <w:p w14:paraId="50DCD94A" w14:textId="77777777" w:rsidR="0017750F" w:rsidRDefault="0017750F" w:rsidP="00763A5C">
            <w:r>
              <w:t>CapacityRate</w:t>
            </w:r>
          </w:p>
        </w:tc>
        <w:tc>
          <w:tcPr>
            <w:tcW w:w="3615" w:type="dxa"/>
          </w:tcPr>
          <w:p w14:paraId="4388D874" w14:textId="77777777" w:rsidR="0017750F" w:rsidRDefault="0017750F" w:rsidP="00763A5C">
            <w:r>
              <w:t>subclassOf</w:t>
            </w:r>
          </w:p>
        </w:tc>
        <w:tc>
          <w:tcPr>
            <w:tcW w:w="2776" w:type="dxa"/>
          </w:tcPr>
          <w:p w14:paraId="73E4BB8B" w14:textId="16AB6B48" w:rsidR="0017750F" w:rsidRDefault="0017750F" w:rsidP="00763A5C">
            <w:r>
              <w:t>Quantity</w:t>
            </w:r>
          </w:p>
        </w:tc>
      </w:tr>
      <w:tr w:rsidR="0017750F" w14:paraId="3F819E21" w14:textId="77777777" w:rsidTr="00763A5C">
        <w:trPr>
          <w:cantSplit/>
        </w:trPr>
        <w:tc>
          <w:tcPr>
            <w:tcW w:w="2959" w:type="dxa"/>
            <w:vMerge/>
          </w:tcPr>
          <w:p w14:paraId="5E52F2FA" w14:textId="77777777" w:rsidR="0017750F" w:rsidRDefault="0017750F" w:rsidP="00763A5C"/>
        </w:tc>
        <w:tc>
          <w:tcPr>
            <w:tcW w:w="3615" w:type="dxa"/>
          </w:tcPr>
          <w:p w14:paraId="2F405BDB" w14:textId="493F59EF" w:rsidR="0017750F" w:rsidRDefault="0017750F" w:rsidP="00763A5C">
            <w:r>
              <w:t>hasValue</w:t>
            </w:r>
          </w:p>
        </w:tc>
        <w:tc>
          <w:tcPr>
            <w:tcW w:w="2776" w:type="dxa"/>
          </w:tcPr>
          <w:p w14:paraId="53109DC6" w14:textId="1E6A092E" w:rsidR="0017750F" w:rsidRDefault="0017750F" w:rsidP="00763A5C">
            <w:r>
              <w:t>only (hasU</w:t>
            </w:r>
            <w:r w:rsidRPr="0093359F">
              <w:t>nit only CardinalityUnitPerTime)</w:t>
            </w:r>
          </w:p>
        </w:tc>
      </w:tr>
      <w:tr w:rsidR="0017750F" w14:paraId="1B77972D" w14:textId="77777777" w:rsidTr="00763A5C">
        <w:trPr>
          <w:cantSplit/>
        </w:trPr>
        <w:tc>
          <w:tcPr>
            <w:tcW w:w="2959" w:type="dxa"/>
            <w:vMerge/>
          </w:tcPr>
          <w:p w14:paraId="6A9C32B9" w14:textId="77777777" w:rsidR="0017750F" w:rsidRPr="00365930" w:rsidRDefault="0017750F" w:rsidP="00763A5C">
            <w:pPr>
              <w:rPr>
                <w:highlight w:val="yellow"/>
              </w:rPr>
            </w:pPr>
          </w:p>
        </w:tc>
        <w:tc>
          <w:tcPr>
            <w:tcW w:w="3615" w:type="dxa"/>
          </w:tcPr>
          <w:p w14:paraId="0552E224" w14:textId="77777777" w:rsidR="0017750F" w:rsidRDefault="0017750F" w:rsidP="00763A5C">
            <w:r>
              <w:t>gci:</w:t>
            </w:r>
            <w:r w:rsidRPr="007E76BD">
              <w:t>cardinality_</w:t>
            </w:r>
            <w:r>
              <w:t>of</w:t>
            </w:r>
          </w:p>
        </w:tc>
        <w:tc>
          <w:tcPr>
            <w:tcW w:w="2776" w:type="dxa"/>
          </w:tcPr>
          <w:p w14:paraId="57BA2704" w14:textId="77777777" w:rsidR="0017750F" w:rsidRDefault="0017750F" w:rsidP="00763A5C">
            <w:r w:rsidRPr="007E76BD">
              <w:t>exactly 1 Capacity</w:t>
            </w:r>
          </w:p>
        </w:tc>
      </w:tr>
      <w:tr w:rsidR="0017750F" w14:paraId="2EDCCAE0" w14:textId="77777777" w:rsidTr="00763A5C">
        <w:trPr>
          <w:cantSplit/>
        </w:trPr>
        <w:tc>
          <w:tcPr>
            <w:tcW w:w="2959" w:type="dxa"/>
            <w:vMerge w:val="restart"/>
          </w:tcPr>
          <w:p w14:paraId="55EF6134" w14:textId="64EEFE01" w:rsidR="0017750F" w:rsidRPr="00365930" w:rsidRDefault="0017750F" w:rsidP="00763A5C">
            <w:pPr>
              <w:rPr>
                <w:highlight w:val="yellow"/>
              </w:rPr>
            </w:pPr>
            <w:r>
              <w:lastRenderedPageBreak/>
              <w:t>Mass</w:t>
            </w:r>
          </w:p>
        </w:tc>
        <w:tc>
          <w:tcPr>
            <w:tcW w:w="3615" w:type="dxa"/>
          </w:tcPr>
          <w:p w14:paraId="5B70E925" w14:textId="77777777" w:rsidR="0017750F" w:rsidRDefault="0017750F" w:rsidP="00763A5C">
            <w:r>
              <w:t>subClassOf</w:t>
            </w:r>
          </w:p>
        </w:tc>
        <w:tc>
          <w:tcPr>
            <w:tcW w:w="2776" w:type="dxa"/>
          </w:tcPr>
          <w:p w14:paraId="15AD27CE" w14:textId="3F935377" w:rsidR="0017750F" w:rsidRDefault="0017750F" w:rsidP="00763A5C">
            <w:r>
              <w:t>Quantity</w:t>
            </w:r>
          </w:p>
        </w:tc>
      </w:tr>
      <w:tr w:rsidR="0017750F" w14:paraId="346E52CD" w14:textId="77777777" w:rsidTr="00763A5C">
        <w:trPr>
          <w:cantSplit/>
        </w:trPr>
        <w:tc>
          <w:tcPr>
            <w:tcW w:w="2959" w:type="dxa"/>
            <w:vMerge/>
          </w:tcPr>
          <w:p w14:paraId="675FC053" w14:textId="77777777" w:rsidR="0017750F" w:rsidRDefault="0017750F" w:rsidP="00763A5C"/>
        </w:tc>
        <w:tc>
          <w:tcPr>
            <w:tcW w:w="3615" w:type="dxa"/>
          </w:tcPr>
          <w:p w14:paraId="5F621EE5" w14:textId="11F5D3AD" w:rsidR="0017750F" w:rsidRDefault="0017750F" w:rsidP="00763A5C">
            <w:r>
              <w:t>hasValue</w:t>
            </w:r>
          </w:p>
        </w:tc>
        <w:tc>
          <w:tcPr>
            <w:tcW w:w="2776" w:type="dxa"/>
          </w:tcPr>
          <w:p w14:paraId="524822DD" w14:textId="3785AE82" w:rsidR="0017750F" w:rsidRDefault="0017750F" w:rsidP="00763A5C">
            <w:r w:rsidRPr="00365930">
              <w:t>only (</w:t>
            </w:r>
            <w:r>
              <w:t>hasUnit</w:t>
            </w:r>
            <w:r w:rsidRPr="00365930">
              <w:t xml:space="preserve"> only </w:t>
            </w:r>
            <w:r>
              <w:t>Mass_unit)</w:t>
            </w:r>
          </w:p>
        </w:tc>
      </w:tr>
      <w:tr w:rsidR="0017750F" w14:paraId="6117CD24" w14:textId="77777777" w:rsidTr="00763A5C">
        <w:trPr>
          <w:cantSplit/>
        </w:trPr>
        <w:tc>
          <w:tcPr>
            <w:tcW w:w="2959" w:type="dxa"/>
            <w:vMerge w:val="restart"/>
          </w:tcPr>
          <w:p w14:paraId="076B4623" w14:textId="1E847377" w:rsidR="0017750F" w:rsidRDefault="0017750F" w:rsidP="00763A5C">
            <w:r>
              <w:t>Area</w:t>
            </w:r>
          </w:p>
        </w:tc>
        <w:tc>
          <w:tcPr>
            <w:tcW w:w="3615" w:type="dxa"/>
          </w:tcPr>
          <w:p w14:paraId="396E6104" w14:textId="77777777" w:rsidR="0017750F" w:rsidRDefault="0017750F" w:rsidP="00763A5C">
            <w:r>
              <w:t>subClassOf</w:t>
            </w:r>
          </w:p>
        </w:tc>
        <w:tc>
          <w:tcPr>
            <w:tcW w:w="2776" w:type="dxa"/>
          </w:tcPr>
          <w:p w14:paraId="5A8CA80C" w14:textId="5A4E6596" w:rsidR="0017750F" w:rsidRDefault="0017750F" w:rsidP="00763A5C">
            <w:pPr>
              <w:tabs>
                <w:tab w:val="right" w:pos="2560"/>
              </w:tabs>
            </w:pPr>
            <w:r>
              <w:t>Quantity</w:t>
            </w:r>
            <w:r>
              <w:tab/>
            </w:r>
          </w:p>
        </w:tc>
      </w:tr>
      <w:tr w:rsidR="0017750F" w14:paraId="451B7ECE" w14:textId="77777777" w:rsidTr="00763A5C">
        <w:trPr>
          <w:cantSplit/>
        </w:trPr>
        <w:tc>
          <w:tcPr>
            <w:tcW w:w="2959" w:type="dxa"/>
            <w:vMerge/>
          </w:tcPr>
          <w:p w14:paraId="6925D6C9" w14:textId="77777777" w:rsidR="0017750F" w:rsidRDefault="0017750F" w:rsidP="00763A5C"/>
        </w:tc>
        <w:tc>
          <w:tcPr>
            <w:tcW w:w="3615" w:type="dxa"/>
          </w:tcPr>
          <w:p w14:paraId="6BADCEC2" w14:textId="0C9BFEAB" w:rsidR="0017750F" w:rsidRDefault="0017750F" w:rsidP="00763A5C">
            <w:r>
              <w:t>hasValue</w:t>
            </w:r>
          </w:p>
        </w:tc>
        <w:tc>
          <w:tcPr>
            <w:tcW w:w="2776" w:type="dxa"/>
          </w:tcPr>
          <w:p w14:paraId="05E1DE58" w14:textId="3934AD58" w:rsidR="0017750F" w:rsidRDefault="0017750F" w:rsidP="00763A5C">
            <w:r w:rsidRPr="00365930">
              <w:t>only (</w:t>
            </w:r>
            <w:r>
              <w:t>hasUnit</w:t>
            </w:r>
            <w:r w:rsidRPr="00365930">
              <w:t xml:space="preserve"> only </w:t>
            </w:r>
            <w:r>
              <w:t>Area_unit)</w:t>
            </w:r>
          </w:p>
        </w:tc>
      </w:tr>
      <w:tr w:rsidR="0017750F" w14:paraId="0A24EC60" w14:textId="77777777" w:rsidTr="00763A5C">
        <w:trPr>
          <w:cantSplit/>
        </w:trPr>
        <w:tc>
          <w:tcPr>
            <w:tcW w:w="2959" w:type="dxa"/>
            <w:vMerge w:val="restart"/>
          </w:tcPr>
          <w:p w14:paraId="4ADC7E73" w14:textId="34EADC37" w:rsidR="0017750F" w:rsidRDefault="0017750F" w:rsidP="00763A5C">
            <w:r>
              <w:t>Volume</w:t>
            </w:r>
          </w:p>
        </w:tc>
        <w:tc>
          <w:tcPr>
            <w:tcW w:w="3615" w:type="dxa"/>
          </w:tcPr>
          <w:p w14:paraId="07EBE4E9" w14:textId="77777777" w:rsidR="0017750F" w:rsidRDefault="0017750F" w:rsidP="00763A5C">
            <w:r>
              <w:t>subClassOf</w:t>
            </w:r>
          </w:p>
        </w:tc>
        <w:tc>
          <w:tcPr>
            <w:tcW w:w="2776" w:type="dxa"/>
          </w:tcPr>
          <w:p w14:paraId="7FB97E08" w14:textId="310EFC41" w:rsidR="0017750F" w:rsidRPr="00365930" w:rsidRDefault="0017750F" w:rsidP="00763A5C">
            <w:r>
              <w:t>Quantity</w:t>
            </w:r>
          </w:p>
        </w:tc>
      </w:tr>
      <w:tr w:rsidR="0017750F" w14:paraId="36BB3E08" w14:textId="77777777" w:rsidTr="00763A5C">
        <w:trPr>
          <w:cantSplit/>
        </w:trPr>
        <w:tc>
          <w:tcPr>
            <w:tcW w:w="2959" w:type="dxa"/>
            <w:vMerge/>
          </w:tcPr>
          <w:p w14:paraId="458CCEE7" w14:textId="77777777" w:rsidR="0017750F" w:rsidRDefault="0017750F" w:rsidP="00763A5C"/>
        </w:tc>
        <w:tc>
          <w:tcPr>
            <w:tcW w:w="3615" w:type="dxa"/>
          </w:tcPr>
          <w:p w14:paraId="45EA5E51" w14:textId="26F00E06" w:rsidR="0017750F" w:rsidRDefault="0017750F" w:rsidP="00763A5C">
            <w:r>
              <w:t>hasValue</w:t>
            </w:r>
          </w:p>
        </w:tc>
        <w:tc>
          <w:tcPr>
            <w:tcW w:w="2776" w:type="dxa"/>
          </w:tcPr>
          <w:p w14:paraId="4B312091" w14:textId="376EBA39" w:rsidR="0017750F" w:rsidRPr="00365930" w:rsidRDefault="0017750F" w:rsidP="00763A5C">
            <w:r w:rsidRPr="00365930">
              <w:t>only (</w:t>
            </w:r>
            <w:r>
              <w:t>hasUnit</w:t>
            </w:r>
            <w:r w:rsidRPr="00365930">
              <w:t xml:space="preserve"> only </w:t>
            </w:r>
            <w:r>
              <w:t>Volume_unit)</w:t>
            </w:r>
          </w:p>
        </w:tc>
      </w:tr>
      <w:tr w:rsidR="0017750F" w14:paraId="1D962267" w14:textId="77777777" w:rsidTr="00763A5C">
        <w:trPr>
          <w:cantSplit/>
        </w:trPr>
        <w:tc>
          <w:tcPr>
            <w:tcW w:w="2959" w:type="dxa"/>
            <w:vMerge w:val="restart"/>
          </w:tcPr>
          <w:p w14:paraId="48478D33" w14:textId="2DEAF2E0" w:rsidR="0017750F" w:rsidRDefault="0017750F" w:rsidP="00763A5C">
            <w:r>
              <w:t>Acceleration</w:t>
            </w:r>
          </w:p>
        </w:tc>
        <w:tc>
          <w:tcPr>
            <w:tcW w:w="3615" w:type="dxa"/>
          </w:tcPr>
          <w:p w14:paraId="7C00C4A0" w14:textId="77777777" w:rsidR="0017750F" w:rsidRDefault="0017750F" w:rsidP="00763A5C">
            <w:r>
              <w:t>subClassOf</w:t>
            </w:r>
          </w:p>
        </w:tc>
        <w:tc>
          <w:tcPr>
            <w:tcW w:w="2776" w:type="dxa"/>
          </w:tcPr>
          <w:p w14:paraId="44842BEE" w14:textId="297450DF" w:rsidR="0017750F" w:rsidRDefault="0017750F" w:rsidP="00763A5C">
            <w:r>
              <w:t>Quantity</w:t>
            </w:r>
          </w:p>
        </w:tc>
      </w:tr>
      <w:tr w:rsidR="0017750F" w14:paraId="28B10323" w14:textId="77777777" w:rsidTr="00763A5C">
        <w:trPr>
          <w:cantSplit/>
        </w:trPr>
        <w:tc>
          <w:tcPr>
            <w:tcW w:w="2959" w:type="dxa"/>
            <w:vMerge/>
          </w:tcPr>
          <w:p w14:paraId="23B29433" w14:textId="77777777" w:rsidR="0017750F" w:rsidRDefault="0017750F" w:rsidP="00763A5C"/>
        </w:tc>
        <w:tc>
          <w:tcPr>
            <w:tcW w:w="3615" w:type="dxa"/>
          </w:tcPr>
          <w:p w14:paraId="14EC26A5" w14:textId="6E4F3827" w:rsidR="0017750F" w:rsidRDefault="0017750F" w:rsidP="00763A5C">
            <w:r>
              <w:t>hasValue</w:t>
            </w:r>
          </w:p>
        </w:tc>
        <w:tc>
          <w:tcPr>
            <w:tcW w:w="2776" w:type="dxa"/>
          </w:tcPr>
          <w:p w14:paraId="429351AC" w14:textId="1910B1FE" w:rsidR="0017750F" w:rsidRDefault="0017750F" w:rsidP="00763A5C">
            <w:r w:rsidRPr="00365930">
              <w:t>only (</w:t>
            </w:r>
            <w:r>
              <w:t>hasUnit</w:t>
            </w:r>
            <w:r w:rsidRPr="00365930">
              <w:t xml:space="preserve"> only </w:t>
            </w:r>
            <w:r>
              <w:t>Acceleration_unit)</w:t>
            </w:r>
          </w:p>
        </w:tc>
      </w:tr>
      <w:tr w:rsidR="0017750F" w14:paraId="2BAA2A47" w14:textId="77777777" w:rsidTr="00763A5C">
        <w:trPr>
          <w:cantSplit/>
        </w:trPr>
        <w:tc>
          <w:tcPr>
            <w:tcW w:w="2959" w:type="dxa"/>
            <w:vMerge w:val="restart"/>
          </w:tcPr>
          <w:p w14:paraId="29D20C6A" w14:textId="30891625" w:rsidR="0017750F" w:rsidRDefault="0017750F" w:rsidP="00763A5C">
            <w:r>
              <w:t>Speed</w:t>
            </w:r>
          </w:p>
        </w:tc>
        <w:tc>
          <w:tcPr>
            <w:tcW w:w="3615" w:type="dxa"/>
          </w:tcPr>
          <w:p w14:paraId="7A3308E9" w14:textId="77777777" w:rsidR="0017750F" w:rsidRDefault="0017750F" w:rsidP="00763A5C">
            <w:r>
              <w:t>subClassOf</w:t>
            </w:r>
          </w:p>
        </w:tc>
        <w:tc>
          <w:tcPr>
            <w:tcW w:w="2776" w:type="dxa"/>
          </w:tcPr>
          <w:p w14:paraId="12E9BAA6" w14:textId="16235E1D" w:rsidR="0017750F" w:rsidRDefault="0017750F" w:rsidP="00763A5C">
            <w:r>
              <w:t>Quantity</w:t>
            </w:r>
          </w:p>
        </w:tc>
      </w:tr>
      <w:tr w:rsidR="0017750F" w14:paraId="2623191F" w14:textId="77777777" w:rsidTr="00763A5C">
        <w:trPr>
          <w:cantSplit/>
        </w:trPr>
        <w:tc>
          <w:tcPr>
            <w:tcW w:w="2959" w:type="dxa"/>
            <w:vMerge/>
          </w:tcPr>
          <w:p w14:paraId="3A24B392" w14:textId="77777777" w:rsidR="0017750F" w:rsidRDefault="0017750F" w:rsidP="00763A5C"/>
        </w:tc>
        <w:tc>
          <w:tcPr>
            <w:tcW w:w="3615" w:type="dxa"/>
          </w:tcPr>
          <w:p w14:paraId="2D09B059" w14:textId="65DE3BC0" w:rsidR="0017750F" w:rsidRDefault="0017750F" w:rsidP="00763A5C">
            <w:r>
              <w:t>hasValue</w:t>
            </w:r>
          </w:p>
        </w:tc>
        <w:tc>
          <w:tcPr>
            <w:tcW w:w="2776" w:type="dxa"/>
          </w:tcPr>
          <w:p w14:paraId="67BF04AC" w14:textId="3B34CE04" w:rsidR="0017750F" w:rsidRDefault="0017750F" w:rsidP="00763A5C">
            <w:r w:rsidRPr="00365930">
              <w:t>only (</w:t>
            </w:r>
            <w:r>
              <w:t>hasUnit</w:t>
            </w:r>
            <w:r w:rsidRPr="00365930">
              <w:t xml:space="preserve"> only </w:t>
            </w:r>
            <w:r>
              <w:t>Speed_unit)</w:t>
            </w:r>
          </w:p>
        </w:tc>
      </w:tr>
    </w:tbl>
    <w:p w14:paraId="2B877D8D" w14:textId="77777777" w:rsidR="0017750F" w:rsidRDefault="0017750F" w:rsidP="0017750F"/>
    <w:p w14:paraId="07E8420C" w14:textId="77777777" w:rsidR="0017750F" w:rsidRDefault="0017750F" w:rsidP="0017750F"/>
    <w:tbl>
      <w:tblPr>
        <w:tblStyle w:val="TableGrid"/>
        <w:tblpPr w:leftFromText="180" w:rightFromText="180" w:vertAnchor="text" w:horzAnchor="margin" w:tblpY="128"/>
        <w:tblW w:w="0" w:type="auto"/>
        <w:tblLook w:val="04A0" w:firstRow="1" w:lastRow="0" w:firstColumn="1" w:lastColumn="0" w:noHBand="0" w:noVBand="1"/>
      </w:tblPr>
      <w:tblGrid>
        <w:gridCol w:w="2576"/>
        <w:gridCol w:w="2431"/>
        <w:gridCol w:w="4343"/>
      </w:tblGrid>
      <w:tr w:rsidR="0017750F" w14:paraId="5E155E1B" w14:textId="77777777" w:rsidTr="00763A5C">
        <w:tc>
          <w:tcPr>
            <w:tcW w:w="2576" w:type="dxa"/>
            <w:shd w:val="clear" w:color="auto" w:fill="00FFFF"/>
          </w:tcPr>
          <w:p w14:paraId="743A8632" w14:textId="77777777" w:rsidR="0017750F" w:rsidRDefault="0017750F" w:rsidP="00763A5C">
            <w:pPr>
              <w:tabs>
                <w:tab w:val="left" w:pos="1027"/>
              </w:tabs>
            </w:pPr>
            <w:r>
              <w:t>Property</w:t>
            </w:r>
            <w:r>
              <w:tab/>
            </w:r>
          </w:p>
        </w:tc>
        <w:tc>
          <w:tcPr>
            <w:tcW w:w="2431" w:type="dxa"/>
            <w:shd w:val="clear" w:color="auto" w:fill="00FFFF"/>
          </w:tcPr>
          <w:p w14:paraId="043B2314" w14:textId="77777777" w:rsidR="0017750F" w:rsidRDefault="0017750F" w:rsidP="00763A5C">
            <w:r>
              <w:t>Characteristic</w:t>
            </w:r>
          </w:p>
        </w:tc>
        <w:tc>
          <w:tcPr>
            <w:tcW w:w="4343" w:type="dxa"/>
            <w:shd w:val="clear" w:color="auto" w:fill="00FFFF"/>
          </w:tcPr>
          <w:p w14:paraId="6BBD73EE" w14:textId="77777777" w:rsidR="0017750F" w:rsidRDefault="0017750F" w:rsidP="00763A5C">
            <w:r>
              <w:t>Value (if applicable)</w:t>
            </w:r>
          </w:p>
        </w:tc>
      </w:tr>
      <w:tr w:rsidR="0017750F" w14:paraId="4F744D53" w14:textId="77777777" w:rsidTr="00763A5C">
        <w:tc>
          <w:tcPr>
            <w:tcW w:w="2576" w:type="dxa"/>
          </w:tcPr>
          <w:p w14:paraId="74C81A55" w14:textId="73D04804" w:rsidR="0017750F" w:rsidRDefault="0017750F" w:rsidP="00763A5C">
            <w:r>
              <w:t>hasBaseUnit</w:t>
            </w:r>
          </w:p>
        </w:tc>
        <w:tc>
          <w:tcPr>
            <w:tcW w:w="2431" w:type="dxa"/>
          </w:tcPr>
          <w:p w14:paraId="3BA717A1" w14:textId="77777777" w:rsidR="0017750F" w:rsidRDefault="0017750F" w:rsidP="00763A5C">
            <w:r>
              <w:t>domain</w:t>
            </w:r>
          </w:p>
        </w:tc>
        <w:tc>
          <w:tcPr>
            <w:tcW w:w="4343" w:type="dxa"/>
          </w:tcPr>
          <w:p w14:paraId="144252EF" w14:textId="1867B61F" w:rsidR="0017750F" w:rsidRDefault="0017750F" w:rsidP="00763A5C">
            <w:r>
              <w:t>System_of_units</w:t>
            </w:r>
          </w:p>
        </w:tc>
      </w:tr>
      <w:tr w:rsidR="0017750F" w14:paraId="1BBE46C4" w14:textId="77777777" w:rsidTr="00763A5C">
        <w:tc>
          <w:tcPr>
            <w:tcW w:w="2576" w:type="dxa"/>
          </w:tcPr>
          <w:p w14:paraId="3BC75354" w14:textId="5DC26FB1" w:rsidR="0017750F" w:rsidRDefault="0017750F" w:rsidP="00763A5C">
            <w:r>
              <w:t>hasBaseUnit</w:t>
            </w:r>
          </w:p>
        </w:tc>
        <w:tc>
          <w:tcPr>
            <w:tcW w:w="2431" w:type="dxa"/>
          </w:tcPr>
          <w:p w14:paraId="68D47FC0" w14:textId="77777777" w:rsidR="0017750F" w:rsidRDefault="0017750F" w:rsidP="00763A5C">
            <w:r>
              <w:t>range</w:t>
            </w:r>
          </w:p>
        </w:tc>
        <w:tc>
          <w:tcPr>
            <w:tcW w:w="4343" w:type="dxa"/>
          </w:tcPr>
          <w:p w14:paraId="3B35D878" w14:textId="0743CE7E" w:rsidR="0017750F" w:rsidRDefault="0017750F" w:rsidP="00763A5C">
            <w:r>
              <w:t>Unit</w:t>
            </w:r>
          </w:p>
        </w:tc>
      </w:tr>
      <w:tr w:rsidR="0017750F" w14:paraId="574E4F7A" w14:textId="77777777" w:rsidTr="00763A5C">
        <w:tc>
          <w:tcPr>
            <w:tcW w:w="2576" w:type="dxa"/>
          </w:tcPr>
          <w:p w14:paraId="6DAD9881" w14:textId="4F556E8C" w:rsidR="0017750F" w:rsidRDefault="0017750F" w:rsidP="00763A5C">
            <w:r>
              <w:lastRenderedPageBreak/>
              <w:t>hasDenominator</w:t>
            </w:r>
          </w:p>
        </w:tc>
        <w:tc>
          <w:tcPr>
            <w:tcW w:w="2431" w:type="dxa"/>
          </w:tcPr>
          <w:p w14:paraId="37C07BC2" w14:textId="77777777" w:rsidR="0017750F" w:rsidRDefault="0017750F" w:rsidP="00763A5C">
            <w:r>
              <w:t>domain</w:t>
            </w:r>
          </w:p>
        </w:tc>
        <w:tc>
          <w:tcPr>
            <w:tcW w:w="4343" w:type="dxa"/>
          </w:tcPr>
          <w:p w14:paraId="6E5894B8" w14:textId="1B7EC23C" w:rsidR="0017750F" w:rsidRDefault="0017750F" w:rsidP="00763A5C">
            <w:r>
              <w:t>UnitDivision</w:t>
            </w:r>
          </w:p>
        </w:tc>
      </w:tr>
      <w:tr w:rsidR="0017750F" w14:paraId="5CF89B5F" w14:textId="77777777" w:rsidTr="00763A5C">
        <w:tc>
          <w:tcPr>
            <w:tcW w:w="2576" w:type="dxa"/>
          </w:tcPr>
          <w:p w14:paraId="724BE63E" w14:textId="68EE3550" w:rsidR="0017750F" w:rsidRDefault="0017750F" w:rsidP="00763A5C">
            <w:r>
              <w:t>hasDenominator</w:t>
            </w:r>
          </w:p>
        </w:tc>
        <w:tc>
          <w:tcPr>
            <w:tcW w:w="2431" w:type="dxa"/>
          </w:tcPr>
          <w:p w14:paraId="64CCBA14" w14:textId="77777777" w:rsidR="0017750F" w:rsidRDefault="0017750F" w:rsidP="00763A5C">
            <w:r>
              <w:t>range</w:t>
            </w:r>
          </w:p>
        </w:tc>
        <w:tc>
          <w:tcPr>
            <w:tcW w:w="4343" w:type="dxa"/>
          </w:tcPr>
          <w:p w14:paraId="1D0B7E4A" w14:textId="15801CC6" w:rsidR="0017750F" w:rsidRDefault="0017750F" w:rsidP="00763A5C">
            <w:r>
              <w:t>Unit</w:t>
            </w:r>
          </w:p>
        </w:tc>
      </w:tr>
      <w:tr w:rsidR="0017750F" w14:paraId="3132D90D" w14:textId="77777777" w:rsidTr="00763A5C">
        <w:tc>
          <w:tcPr>
            <w:tcW w:w="2576" w:type="dxa"/>
          </w:tcPr>
          <w:p w14:paraId="486D7815" w14:textId="6EDCA22E" w:rsidR="0017750F" w:rsidRDefault="0017750F" w:rsidP="00763A5C">
            <w:r>
              <w:t>hasNumerator</w:t>
            </w:r>
          </w:p>
        </w:tc>
        <w:tc>
          <w:tcPr>
            <w:tcW w:w="2431" w:type="dxa"/>
          </w:tcPr>
          <w:p w14:paraId="2AA49F0A" w14:textId="77777777" w:rsidR="0017750F" w:rsidRDefault="0017750F" w:rsidP="00763A5C">
            <w:r>
              <w:t>domain</w:t>
            </w:r>
          </w:p>
        </w:tc>
        <w:tc>
          <w:tcPr>
            <w:tcW w:w="4343" w:type="dxa"/>
          </w:tcPr>
          <w:p w14:paraId="0875FB35" w14:textId="2146BF24" w:rsidR="0017750F" w:rsidRDefault="0017750F" w:rsidP="00763A5C">
            <w:r>
              <w:t>UnitDivision</w:t>
            </w:r>
          </w:p>
        </w:tc>
      </w:tr>
      <w:tr w:rsidR="0017750F" w14:paraId="717F2290" w14:textId="77777777" w:rsidTr="00763A5C">
        <w:tc>
          <w:tcPr>
            <w:tcW w:w="2576" w:type="dxa"/>
          </w:tcPr>
          <w:p w14:paraId="06BD956D" w14:textId="321F8871" w:rsidR="0017750F" w:rsidRDefault="0017750F" w:rsidP="00763A5C">
            <w:r>
              <w:t>hasNumerator</w:t>
            </w:r>
          </w:p>
        </w:tc>
        <w:tc>
          <w:tcPr>
            <w:tcW w:w="2431" w:type="dxa"/>
          </w:tcPr>
          <w:p w14:paraId="321A37F0" w14:textId="77777777" w:rsidR="0017750F" w:rsidRDefault="0017750F" w:rsidP="00763A5C">
            <w:r>
              <w:t>domain</w:t>
            </w:r>
          </w:p>
        </w:tc>
        <w:tc>
          <w:tcPr>
            <w:tcW w:w="4343" w:type="dxa"/>
          </w:tcPr>
          <w:p w14:paraId="32E0B4A6" w14:textId="7EC23203" w:rsidR="0017750F" w:rsidRDefault="0017750F" w:rsidP="00763A5C">
            <w:r>
              <w:t>Unit</w:t>
            </w:r>
          </w:p>
        </w:tc>
      </w:tr>
      <w:tr w:rsidR="0017750F" w14:paraId="32B4DA91" w14:textId="77777777" w:rsidTr="00763A5C">
        <w:tc>
          <w:tcPr>
            <w:tcW w:w="2576" w:type="dxa"/>
            <w:vMerge w:val="restart"/>
          </w:tcPr>
          <w:p w14:paraId="355DDB7C" w14:textId="7B058A8F" w:rsidR="0017750F" w:rsidRDefault="0017750F" w:rsidP="00763A5C">
            <w:r>
              <w:t>hasAggregateFunction</w:t>
            </w:r>
          </w:p>
        </w:tc>
        <w:tc>
          <w:tcPr>
            <w:tcW w:w="2431" w:type="dxa"/>
          </w:tcPr>
          <w:p w14:paraId="6CB9F08C" w14:textId="77777777" w:rsidR="0017750F" w:rsidRDefault="0017750F" w:rsidP="00763A5C">
            <w:r>
              <w:t>domain</w:t>
            </w:r>
          </w:p>
        </w:tc>
        <w:tc>
          <w:tcPr>
            <w:tcW w:w="4343" w:type="dxa"/>
          </w:tcPr>
          <w:p w14:paraId="344E1628" w14:textId="1EA17854" w:rsidR="0017750F" w:rsidRDefault="0017750F" w:rsidP="00763A5C">
            <w:r>
              <w:t>Quantity</w:t>
            </w:r>
          </w:p>
        </w:tc>
      </w:tr>
      <w:tr w:rsidR="0017750F" w14:paraId="1EC6A7EC" w14:textId="77777777" w:rsidTr="00763A5C">
        <w:tc>
          <w:tcPr>
            <w:tcW w:w="2576" w:type="dxa"/>
            <w:vMerge/>
          </w:tcPr>
          <w:p w14:paraId="5F31C4F1" w14:textId="77777777" w:rsidR="0017750F" w:rsidRDefault="0017750F" w:rsidP="00763A5C"/>
        </w:tc>
        <w:tc>
          <w:tcPr>
            <w:tcW w:w="2431" w:type="dxa"/>
          </w:tcPr>
          <w:p w14:paraId="135D2A58" w14:textId="77777777" w:rsidR="0017750F" w:rsidRDefault="0017750F" w:rsidP="00763A5C">
            <w:r>
              <w:t>range</w:t>
            </w:r>
          </w:p>
        </w:tc>
        <w:tc>
          <w:tcPr>
            <w:tcW w:w="4343" w:type="dxa"/>
          </w:tcPr>
          <w:p w14:paraId="782E2ECF" w14:textId="3391E30B" w:rsidR="0017750F" w:rsidRDefault="0017750F" w:rsidP="00763A5C">
            <w:r>
              <w:t>function</w:t>
            </w:r>
          </w:p>
        </w:tc>
      </w:tr>
      <w:tr w:rsidR="0017750F" w14:paraId="464B530D" w14:textId="77777777" w:rsidTr="00763A5C">
        <w:tc>
          <w:tcPr>
            <w:tcW w:w="2576" w:type="dxa"/>
          </w:tcPr>
          <w:p w14:paraId="4624D1CA" w14:textId="77777777" w:rsidR="0017750F" w:rsidRDefault="0017750F" w:rsidP="00763A5C">
            <w:r>
              <w:t>aggregateOf</w:t>
            </w:r>
          </w:p>
        </w:tc>
        <w:tc>
          <w:tcPr>
            <w:tcW w:w="2431" w:type="dxa"/>
          </w:tcPr>
          <w:p w14:paraId="0D91100C" w14:textId="77777777" w:rsidR="0017750F" w:rsidRDefault="0017750F" w:rsidP="00763A5C">
            <w:r>
              <w:t>domain</w:t>
            </w:r>
          </w:p>
        </w:tc>
        <w:tc>
          <w:tcPr>
            <w:tcW w:w="4343" w:type="dxa"/>
          </w:tcPr>
          <w:p w14:paraId="112151C9" w14:textId="7EBFDD22" w:rsidR="0017750F" w:rsidRDefault="0017750F" w:rsidP="00763A5C">
            <w:r>
              <w:t>Quantity</w:t>
            </w:r>
          </w:p>
        </w:tc>
      </w:tr>
      <w:tr w:rsidR="0017750F" w14:paraId="23AAD1B1" w14:textId="77777777" w:rsidTr="00763A5C">
        <w:tc>
          <w:tcPr>
            <w:tcW w:w="2576" w:type="dxa"/>
          </w:tcPr>
          <w:p w14:paraId="52BDFB0E" w14:textId="77777777" w:rsidR="0017750F" w:rsidRDefault="0017750F" w:rsidP="00763A5C">
            <w:r>
              <w:t>aggregateOver</w:t>
            </w:r>
          </w:p>
        </w:tc>
        <w:tc>
          <w:tcPr>
            <w:tcW w:w="2431" w:type="dxa"/>
          </w:tcPr>
          <w:p w14:paraId="5D55200D" w14:textId="77777777" w:rsidR="0017750F" w:rsidRDefault="0017750F" w:rsidP="00763A5C">
            <w:r>
              <w:t>domain</w:t>
            </w:r>
          </w:p>
        </w:tc>
        <w:tc>
          <w:tcPr>
            <w:tcW w:w="4343" w:type="dxa"/>
          </w:tcPr>
          <w:p w14:paraId="25BB7601" w14:textId="21934DC6" w:rsidR="0017750F" w:rsidRDefault="0017750F" w:rsidP="00763A5C">
            <w:r>
              <w:t>Quantity</w:t>
            </w:r>
          </w:p>
        </w:tc>
      </w:tr>
    </w:tbl>
    <w:p w14:paraId="49E9B08A" w14:textId="77777777" w:rsidR="0017750F" w:rsidRPr="0017750F" w:rsidRDefault="0017750F" w:rsidP="0017750F">
      <w:pPr>
        <w:rPr>
          <w:lang w:val="en-US" w:bidi="en-US"/>
        </w:rPr>
      </w:pPr>
    </w:p>
    <w:p w14:paraId="51E8B88D" w14:textId="4168A363" w:rsidR="00E66883" w:rsidRPr="00680A88" w:rsidRDefault="000D3AF9" w:rsidP="0017750F">
      <w:pPr>
        <w:pStyle w:val="Heading4"/>
      </w:pPr>
      <w:r w:rsidRPr="00680A88">
        <w:t>Future work</w:t>
      </w:r>
    </w:p>
    <w:p w14:paraId="09B7909E" w14:textId="53829296" w:rsidR="000D3AF9" w:rsidRDefault="0017750F" w:rsidP="000D3AF9">
      <w:r>
        <w:t>Future extensions should c</w:t>
      </w:r>
      <w:r w:rsidR="00680A88">
        <w:t>onsider whether</w:t>
      </w:r>
      <w:r w:rsidR="00E8115D">
        <w:t xml:space="preserve"> it</w:t>
      </w:r>
      <w:r w:rsidR="00680A88">
        <w:t xml:space="preserve"> is</w:t>
      </w:r>
      <w:r w:rsidR="00E8115D">
        <w:t xml:space="preserve"> more accurate to describe the position coordinates as quantities that are measured in degrees </w:t>
      </w:r>
      <w:r w:rsidR="00E8115D">
        <w:rPr>
          <w:i/>
        </w:rPr>
        <w:t>that are relative to a geodetic datum</w:t>
      </w:r>
      <w:r w:rsidR="00680A88">
        <w:t xml:space="preserve"> (e.g. NAD83)</w:t>
      </w:r>
      <w:r>
        <w:t xml:space="preserve">, as it </w:t>
      </w:r>
      <w:r w:rsidR="00A45E0B">
        <w:t xml:space="preserve">is important that we are able to distinguish between different position systems. In particular, WGS84 and NAD83, which were originally nearly equal are now considerably different (depending on the area) due to </w:t>
      </w:r>
      <w:r w:rsidR="00847C27">
        <w:t>changes that have occurred to the earth since 1984.</w:t>
      </w:r>
      <w:r w:rsidR="000D3AF9">
        <w:t xml:space="preserve"> Note that </w:t>
      </w:r>
      <w:hyperlink r:id="rId29" w:history="1">
        <w:r w:rsidR="000D3AF9" w:rsidRPr="00DD33ED">
          <w:rPr>
            <w:rStyle w:val="Hyperlink"/>
          </w:rPr>
          <w:t>http://data.ign.fr/def/ignf/20150505.en.htm</w:t>
        </w:r>
      </w:hyperlink>
      <w:r w:rsidR="000D3AF9">
        <w:t xml:space="preserve"> may be a relevant ontology.</w:t>
      </w:r>
    </w:p>
    <w:p w14:paraId="1A9F052B" w14:textId="1A985F57" w:rsidR="006A7709" w:rsidRPr="00DB5DF1" w:rsidRDefault="006A7709" w:rsidP="000B72D5"/>
    <w:p w14:paraId="6633CA72" w14:textId="77777777" w:rsidR="00003303" w:rsidRDefault="00003303"/>
    <w:p w14:paraId="0262A472" w14:textId="77777777" w:rsidR="004053E0" w:rsidRDefault="004053E0" w:rsidP="004053E0">
      <w:pPr>
        <w:rPr>
          <w:b/>
        </w:rPr>
      </w:pPr>
      <w:r>
        <w:rPr>
          <w:b/>
        </w:rPr>
        <w:t>Reused Ontologies:</w:t>
      </w:r>
    </w:p>
    <w:p w14:paraId="6F90847E" w14:textId="61C90912" w:rsidR="005D3386" w:rsidRDefault="00DC74DA" w:rsidP="00E80D3C">
      <w:pPr>
        <w:pStyle w:val="ListParagraph"/>
      </w:pPr>
      <w:r>
        <w:t>Global City Indicators Foundation Ontology</w:t>
      </w:r>
      <w:r>
        <w:rPr>
          <w:rStyle w:val="FootnoteReference"/>
        </w:rPr>
        <w:footnoteReference w:id="9"/>
      </w:r>
    </w:p>
    <w:p w14:paraId="2FE49F5E" w14:textId="77777777" w:rsidR="000B72D5" w:rsidRDefault="000B72D5" w:rsidP="000B72D5"/>
    <w:p w14:paraId="75F0BA7F" w14:textId="47D595FF" w:rsidR="004F1D87" w:rsidRPr="00E72AD2" w:rsidRDefault="00C969BA" w:rsidP="00433E1D">
      <w:pPr>
        <w:pStyle w:val="Heading3"/>
      </w:pPr>
      <w:bookmarkStart w:id="113" w:name="_Toc35948852"/>
      <w:r>
        <w:t>Observations</w:t>
      </w:r>
      <w:r w:rsidR="00E72AD2" w:rsidRPr="00E72AD2">
        <w:t xml:space="preserve"> </w:t>
      </w:r>
      <w:r w:rsidR="004F1D87" w:rsidRPr="00E72AD2">
        <w:t>Ontology</w:t>
      </w:r>
      <w:bookmarkEnd w:id="113"/>
    </w:p>
    <w:p w14:paraId="2F2F9CE3" w14:textId="3FB99427" w:rsidR="004F1D87" w:rsidRPr="007978A3" w:rsidRDefault="0089518D" w:rsidP="004F1D87">
      <w:pPr>
        <w:rPr>
          <w:i/>
        </w:rPr>
      </w:pPr>
      <w:r>
        <w:rPr>
          <w:i/>
        </w:rPr>
        <w:t>http://ontology.eil.utoronto.ca/icity/</w:t>
      </w:r>
      <w:r w:rsidR="00C969BA">
        <w:rPr>
          <w:i/>
        </w:rPr>
        <w:t>Observations</w:t>
      </w:r>
    </w:p>
    <w:p w14:paraId="0E1E0F06" w14:textId="77777777" w:rsidR="008A4F0D" w:rsidRDefault="008A4F0D" w:rsidP="008A4F0D">
      <w:r>
        <w:t>In the iCity TPSO, the Observations ontology is included with the Foundational Ontologies due to the importance of data collection for transportation planning activities. Data collection efforts take various forms – whether through surveys, the use of sensors, or manual observation. With growing access to the Internet of Things, data from available sensors will continue to expand, likely to include observations about persons, vehicles, and so on. It is important to not only capture the data that is gathered, but the source of the observations.</w:t>
      </w:r>
    </w:p>
    <w:p w14:paraId="32330923" w14:textId="77777777" w:rsidR="008A4F0D" w:rsidRDefault="008A4F0D" w:rsidP="008A4F0D">
      <w:pPr>
        <w:pStyle w:val="Heading4"/>
        <w:rPr>
          <w:lang w:val="en-CA"/>
        </w:rPr>
      </w:pPr>
      <w:r>
        <w:t xml:space="preserve">The Ontology  </w:t>
      </w:r>
    </w:p>
    <w:p w14:paraId="6AF240C7" w14:textId="77777777" w:rsidR="008A4F0D" w:rsidRPr="00E24B3D" w:rsidRDefault="008A4F0D" w:rsidP="008A4F0D">
      <w:r w:rsidRPr="000C6992">
        <w:t>The</w:t>
      </w:r>
      <w:r>
        <w:t xml:space="preserve"> Observations ontology reuses the</w:t>
      </w:r>
      <w:r w:rsidRPr="000C6992">
        <w:t xml:space="preserve"> </w:t>
      </w:r>
      <w:r>
        <w:t>SSN</w:t>
      </w:r>
      <w:r w:rsidRPr="000C6992">
        <w:t xml:space="preserve"> (</w:t>
      </w:r>
      <w:r>
        <w:t>Semantic Sensor Network</w:t>
      </w:r>
      <w:r w:rsidRPr="000C6992">
        <w:rPr>
          <w:rFonts w:eastAsiaTheme="majorEastAsia"/>
        </w:rPr>
        <w:t>)</w:t>
      </w:r>
      <w:r>
        <w:rPr>
          <w:rStyle w:val="apple-converted-space"/>
          <w:rFonts w:ascii="Arial" w:eastAsiaTheme="majorEastAsia" w:hAnsi="Arial" w:cs="Arial"/>
          <w:color w:val="000000"/>
          <w:sz w:val="27"/>
          <w:szCs w:val="27"/>
          <w:shd w:val="clear" w:color="auto" w:fill="FFFFFF"/>
        </w:rPr>
        <w:t xml:space="preserve"> </w:t>
      </w:r>
      <w:r>
        <w:t>ontology</w:t>
      </w:r>
      <w:r>
        <w:rPr>
          <w:rStyle w:val="FootnoteReference"/>
          <w:rFonts w:eastAsiaTheme="majorEastAsia"/>
        </w:rPr>
        <w:footnoteReference w:id="10"/>
      </w:r>
      <w:r>
        <w:t xml:space="preserve">, a W3C recommendation that has been widely adopted to represent sensors and their observations. It is this widespread use which has motivated the adoption of the SSN ontology to capture sensors and their observations in the domain of transportation planning. The SSN Ontology defines a Sensor as </w:t>
      </w:r>
      <w:r w:rsidRPr="00E24B3D">
        <w:t>a device that makes some observation</w:t>
      </w:r>
      <w:r>
        <w:t>,</w:t>
      </w:r>
      <w:r w:rsidRPr="00E24B3D">
        <w:t xml:space="preserve"> and may be triggered by some stimulus.</w:t>
      </w:r>
      <w:r>
        <w:t xml:space="preserve"> </w:t>
      </w:r>
      <w:r w:rsidRPr="00E24B3D">
        <w:t>An Observation has some feature of interest – the thing whose property is being detected by the sensor. An observation observes some ObservableProperty. A phenomenon time (i.e. the time at which the property was demonstrated) and result time may be associated with a</w:t>
      </w:r>
      <w:r>
        <w:t xml:space="preserve"> particular</w:t>
      </w:r>
      <w:r w:rsidRPr="00E24B3D">
        <w:t xml:space="preserve"> observation.</w:t>
      </w:r>
    </w:p>
    <w:p w14:paraId="6AAC13EB" w14:textId="15797431" w:rsidR="008A4F0D" w:rsidRDefault="008A4F0D" w:rsidP="008A4F0D">
      <w:r>
        <w:t xml:space="preserve">The Observations Ontology generalizes concepts from the SSN Ontology and expands the representation to include observations collected without the use of a sensor. To achieve this, the concept of an Observer is introduced; an Observer is a generalization of a Sensor and could also include concepts such as Persons or Surveys. The key concepts are summarized in </w:t>
      </w:r>
      <w:r>
        <w:fldChar w:fldCharType="begin"/>
      </w:r>
      <w:r>
        <w:instrText xml:space="preserve"> REF _Ref13136457 \h </w:instrText>
      </w:r>
      <w:r>
        <w:fldChar w:fldCharType="separate"/>
      </w:r>
      <w:r w:rsidR="005A6FB2">
        <w:t xml:space="preserve">Table </w:t>
      </w:r>
      <w:r w:rsidR="005A6FB2">
        <w:rPr>
          <w:noProof/>
        </w:rPr>
        <w:t>12</w:t>
      </w:r>
      <w:r>
        <w:fldChar w:fldCharType="end"/>
      </w:r>
      <w:r>
        <w:t>.</w:t>
      </w:r>
    </w:p>
    <w:p w14:paraId="66850180" w14:textId="77777777" w:rsidR="008A4F0D" w:rsidRDefault="008A4F0D" w:rsidP="008A4F0D">
      <w:r>
        <w:lastRenderedPageBreak/>
        <w:t>The SSN ontology does not make any commitments as to whether instances of ssn:Property should be generic (e.g. ex:temperature) or specific to the feature of interest (e.g. ex:mybodytemperature); current documentation suggests that this is a choice for the modeler. On the other hand, the iCity TPSO prescribes a definition of instances of ssn:Property at a generic level; this enables the querying of sensors that observe some property (e.g. vehicle presence) regardless of the location. This is useful as there may be different kinds of sensors that observe the same properties (e.g. loop detectors vs Bluetooth sensors) and while they might not share the exact feature of interest, they may be in close enough proximity to be related and so a property indicating their similarity is desirable.</w:t>
      </w:r>
    </w:p>
    <w:p w14:paraId="17977141" w14:textId="6F8FD452" w:rsidR="008A4F0D" w:rsidRDefault="008A4F0D" w:rsidP="008A4F0D">
      <w:pPr>
        <w:pStyle w:val="Caption"/>
        <w:keepNext/>
        <w:spacing w:after="120"/>
      </w:pPr>
      <w:bookmarkStart w:id="114" w:name="_Ref13136457"/>
      <w:r>
        <w:t xml:space="preserve">Table </w:t>
      </w:r>
      <w:fldSimple w:instr=" SEQ Table \* ARABIC ">
        <w:r w:rsidR="005A6FB2">
          <w:rPr>
            <w:noProof/>
          </w:rPr>
          <w:t>12</w:t>
        </w:r>
      </w:fldSimple>
      <w:bookmarkEnd w:id="114"/>
      <w:r>
        <w:t>: Key classes in the Observations Ontology</w:t>
      </w:r>
    </w:p>
    <w:tbl>
      <w:tblPr>
        <w:tblStyle w:val="TableGrid"/>
        <w:tblpPr w:leftFromText="180" w:rightFromText="180" w:vertAnchor="text" w:horzAnchor="margin" w:tblpY="128"/>
        <w:tblW w:w="0" w:type="auto"/>
        <w:tblLook w:val="04A0" w:firstRow="1" w:lastRow="0" w:firstColumn="1" w:lastColumn="0" w:noHBand="0" w:noVBand="1"/>
      </w:tblPr>
      <w:tblGrid>
        <w:gridCol w:w="2805"/>
        <w:gridCol w:w="2917"/>
        <w:gridCol w:w="3628"/>
      </w:tblGrid>
      <w:tr w:rsidR="008A4F0D" w14:paraId="68F9CF78" w14:textId="77777777" w:rsidTr="00763A5C">
        <w:tc>
          <w:tcPr>
            <w:tcW w:w="2805" w:type="dxa"/>
            <w:shd w:val="clear" w:color="auto" w:fill="00FFFF"/>
          </w:tcPr>
          <w:p w14:paraId="27E097B7" w14:textId="77777777" w:rsidR="008A4F0D" w:rsidRDefault="008A4F0D" w:rsidP="00763A5C">
            <w:r>
              <w:t>Object</w:t>
            </w:r>
          </w:p>
        </w:tc>
        <w:tc>
          <w:tcPr>
            <w:tcW w:w="2917" w:type="dxa"/>
            <w:shd w:val="clear" w:color="auto" w:fill="00FFFF"/>
          </w:tcPr>
          <w:p w14:paraId="6E291DCC" w14:textId="77777777" w:rsidR="008A4F0D" w:rsidRDefault="008A4F0D" w:rsidP="00763A5C">
            <w:r>
              <w:t>Property</w:t>
            </w:r>
          </w:p>
        </w:tc>
        <w:tc>
          <w:tcPr>
            <w:tcW w:w="3628" w:type="dxa"/>
            <w:shd w:val="clear" w:color="auto" w:fill="00FFFF"/>
          </w:tcPr>
          <w:p w14:paraId="3A68FE8A" w14:textId="77777777" w:rsidR="008A4F0D" w:rsidRDefault="008A4F0D" w:rsidP="00763A5C">
            <w:r>
              <w:t>Value</w:t>
            </w:r>
          </w:p>
        </w:tc>
      </w:tr>
      <w:tr w:rsidR="008A4F0D" w14:paraId="6E55795C" w14:textId="77777777" w:rsidTr="00763A5C">
        <w:tc>
          <w:tcPr>
            <w:tcW w:w="2805" w:type="dxa"/>
          </w:tcPr>
          <w:p w14:paraId="5299188B" w14:textId="77777777" w:rsidR="008A4F0D" w:rsidRDefault="008A4F0D" w:rsidP="00763A5C">
            <w:r>
              <w:t>Observation</w:t>
            </w:r>
          </w:p>
        </w:tc>
        <w:tc>
          <w:tcPr>
            <w:tcW w:w="2917" w:type="dxa"/>
          </w:tcPr>
          <w:p w14:paraId="564F6031" w14:textId="77777777" w:rsidR="008A4F0D" w:rsidRDefault="008A4F0D" w:rsidP="00763A5C">
            <w:r>
              <w:t>observedBy</w:t>
            </w:r>
          </w:p>
        </w:tc>
        <w:tc>
          <w:tcPr>
            <w:tcW w:w="3628" w:type="dxa"/>
          </w:tcPr>
          <w:p w14:paraId="3E2A0D85" w14:textId="77777777" w:rsidR="008A4F0D" w:rsidRDefault="008A4F0D" w:rsidP="00763A5C">
            <w:r>
              <w:t>only Observer</w:t>
            </w:r>
          </w:p>
        </w:tc>
      </w:tr>
      <w:tr w:rsidR="008A4F0D" w14:paraId="3F4F2DE9" w14:textId="77777777" w:rsidTr="00763A5C">
        <w:tc>
          <w:tcPr>
            <w:tcW w:w="2805" w:type="dxa"/>
          </w:tcPr>
          <w:p w14:paraId="601DBAA7" w14:textId="77777777" w:rsidR="008A4F0D" w:rsidRDefault="008A4F0D" w:rsidP="00763A5C">
            <w:r>
              <w:t>Observer</w:t>
            </w:r>
          </w:p>
        </w:tc>
        <w:tc>
          <w:tcPr>
            <w:tcW w:w="2917" w:type="dxa"/>
          </w:tcPr>
          <w:p w14:paraId="6F8E78CC" w14:textId="77777777" w:rsidR="008A4F0D" w:rsidRDefault="008A4F0D" w:rsidP="00763A5C">
            <w:r>
              <w:t>inverse(observedBy)</w:t>
            </w:r>
          </w:p>
        </w:tc>
        <w:tc>
          <w:tcPr>
            <w:tcW w:w="3628" w:type="dxa"/>
          </w:tcPr>
          <w:p w14:paraId="47BD2C09" w14:textId="77777777" w:rsidR="008A4F0D" w:rsidRDefault="008A4F0D" w:rsidP="00763A5C">
            <w:r>
              <w:t>only Observation</w:t>
            </w:r>
          </w:p>
        </w:tc>
      </w:tr>
      <w:tr w:rsidR="008A4F0D" w14:paraId="536092A7" w14:textId="77777777" w:rsidTr="00763A5C">
        <w:tc>
          <w:tcPr>
            <w:tcW w:w="2805" w:type="dxa"/>
            <w:vMerge w:val="restart"/>
          </w:tcPr>
          <w:p w14:paraId="5BA118E9" w14:textId="77777777" w:rsidR="008A4F0D" w:rsidRDefault="008A4F0D" w:rsidP="00763A5C">
            <w:r>
              <w:t>sosa:Sensor</w:t>
            </w:r>
          </w:p>
        </w:tc>
        <w:tc>
          <w:tcPr>
            <w:tcW w:w="2917" w:type="dxa"/>
          </w:tcPr>
          <w:p w14:paraId="4E45979B" w14:textId="77777777" w:rsidR="008A4F0D" w:rsidRDefault="008A4F0D" w:rsidP="00763A5C">
            <w:r>
              <w:t>subclassOf</w:t>
            </w:r>
          </w:p>
        </w:tc>
        <w:tc>
          <w:tcPr>
            <w:tcW w:w="3628" w:type="dxa"/>
          </w:tcPr>
          <w:p w14:paraId="5ED603E7" w14:textId="77777777" w:rsidR="008A4F0D" w:rsidRDefault="008A4F0D" w:rsidP="00763A5C">
            <w:r>
              <w:t>Observer</w:t>
            </w:r>
          </w:p>
        </w:tc>
      </w:tr>
      <w:tr w:rsidR="008A4F0D" w14:paraId="4D84A845" w14:textId="77777777" w:rsidTr="00763A5C">
        <w:tc>
          <w:tcPr>
            <w:tcW w:w="2805" w:type="dxa"/>
            <w:vMerge/>
          </w:tcPr>
          <w:p w14:paraId="3AE6F36D" w14:textId="77777777" w:rsidR="008A4F0D" w:rsidRDefault="008A4F0D" w:rsidP="00763A5C"/>
        </w:tc>
        <w:tc>
          <w:tcPr>
            <w:tcW w:w="2917" w:type="dxa"/>
          </w:tcPr>
          <w:p w14:paraId="49155F82" w14:textId="77777777" w:rsidR="008A4F0D" w:rsidRDefault="008A4F0D" w:rsidP="00763A5C">
            <w:r>
              <w:t>sosa:madeObservation</w:t>
            </w:r>
          </w:p>
        </w:tc>
        <w:tc>
          <w:tcPr>
            <w:tcW w:w="3628" w:type="dxa"/>
          </w:tcPr>
          <w:p w14:paraId="53FDDFEF" w14:textId="77777777" w:rsidR="008A4F0D" w:rsidRDefault="008A4F0D" w:rsidP="00763A5C">
            <w:r>
              <w:t>only sosa:Observation</w:t>
            </w:r>
          </w:p>
        </w:tc>
      </w:tr>
      <w:tr w:rsidR="008A4F0D" w14:paraId="688BC9CA" w14:textId="77777777" w:rsidTr="00763A5C">
        <w:tc>
          <w:tcPr>
            <w:tcW w:w="2805" w:type="dxa"/>
            <w:vMerge/>
          </w:tcPr>
          <w:p w14:paraId="75382DBD" w14:textId="77777777" w:rsidR="008A4F0D" w:rsidRDefault="008A4F0D" w:rsidP="00763A5C"/>
        </w:tc>
        <w:tc>
          <w:tcPr>
            <w:tcW w:w="2917" w:type="dxa"/>
          </w:tcPr>
          <w:p w14:paraId="073FA13A" w14:textId="77777777" w:rsidR="008A4F0D" w:rsidRDefault="008A4F0D" w:rsidP="00763A5C">
            <w:r>
              <w:t>sosa:observes</w:t>
            </w:r>
          </w:p>
        </w:tc>
        <w:tc>
          <w:tcPr>
            <w:tcW w:w="3628" w:type="dxa"/>
          </w:tcPr>
          <w:p w14:paraId="2F18E166" w14:textId="77777777" w:rsidR="008A4F0D" w:rsidRDefault="008A4F0D" w:rsidP="00763A5C">
            <w:r>
              <w:t>only sosa:ObservableProperty</w:t>
            </w:r>
          </w:p>
        </w:tc>
      </w:tr>
      <w:tr w:rsidR="008A4F0D" w14:paraId="05630DCE" w14:textId="77777777" w:rsidTr="00763A5C">
        <w:tc>
          <w:tcPr>
            <w:tcW w:w="2805" w:type="dxa"/>
            <w:vMerge/>
          </w:tcPr>
          <w:p w14:paraId="55C92C03" w14:textId="77777777" w:rsidR="008A4F0D" w:rsidRDefault="008A4F0D" w:rsidP="00763A5C"/>
        </w:tc>
        <w:tc>
          <w:tcPr>
            <w:tcW w:w="2917" w:type="dxa"/>
          </w:tcPr>
          <w:p w14:paraId="21AA62EE" w14:textId="77777777" w:rsidR="008A4F0D" w:rsidRDefault="008A4F0D" w:rsidP="00763A5C">
            <w:r>
              <w:t>ssn:detects</w:t>
            </w:r>
          </w:p>
        </w:tc>
        <w:tc>
          <w:tcPr>
            <w:tcW w:w="3628" w:type="dxa"/>
          </w:tcPr>
          <w:p w14:paraId="20A21742" w14:textId="77777777" w:rsidR="008A4F0D" w:rsidRDefault="008A4F0D" w:rsidP="00763A5C">
            <w:r>
              <w:t>only ssn:Stimulus</w:t>
            </w:r>
          </w:p>
        </w:tc>
      </w:tr>
      <w:tr w:rsidR="008A4F0D" w14:paraId="317BFD16" w14:textId="77777777" w:rsidTr="00763A5C">
        <w:trPr>
          <w:trHeight w:val="63"/>
        </w:trPr>
        <w:tc>
          <w:tcPr>
            <w:tcW w:w="2805" w:type="dxa"/>
            <w:vMerge w:val="restart"/>
          </w:tcPr>
          <w:p w14:paraId="44154E9C" w14:textId="77777777" w:rsidR="008A4F0D" w:rsidRDefault="008A4F0D" w:rsidP="00763A5C">
            <w:r>
              <w:t>sosa:Observation</w:t>
            </w:r>
          </w:p>
        </w:tc>
        <w:tc>
          <w:tcPr>
            <w:tcW w:w="2917" w:type="dxa"/>
          </w:tcPr>
          <w:p w14:paraId="0075880C" w14:textId="77777777" w:rsidR="008A4F0D" w:rsidRDefault="008A4F0D" w:rsidP="00763A5C">
            <w:r>
              <w:t>subclassOf</w:t>
            </w:r>
          </w:p>
        </w:tc>
        <w:tc>
          <w:tcPr>
            <w:tcW w:w="3628" w:type="dxa"/>
          </w:tcPr>
          <w:p w14:paraId="37F0F1E0" w14:textId="77777777" w:rsidR="008A4F0D" w:rsidRDefault="008A4F0D" w:rsidP="00763A5C">
            <w:r>
              <w:t>Observation</w:t>
            </w:r>
          </w:p>
        </w:tc>
      </w:tr>
      <w:tr w:rsidR="008A4F0D" w14:paraId="593D928D" w14:textId="77777777" w:rsidTr="00763A5C">
        <w:trPr>
          <w:trHeight w:val="63"/>
        </w:trPr>
        <w:tc>
          <w:tcPr>
            <w:tcW w:w="2805" w:type="dxa"/>
            <w:vMerge/>
          </w:tcPr>
          <w:p w14:paraId="7CA90AB5" w14:textId="77777777" w:rsidR="008A4F0D" w:rsidRDefault="008A4F0D" w:rsidP="00763A5C"/>
        </w:tc>
        <w:tc>
          <w:tcPr>
            <w:tcW w:w="2917" w:type="dxa"/>
          </w:tcPr>
          <w:p w14:paraId="7C0CBA29" w14:textId="77777777" w:rsidR="008A4F0D" w:rsidRDefault="008A4F0D" w:rsidP="00763A5C">
            <w:r>
              <w:t>sosa:madeBySensor</w:t>
            </w:r>
          </w:p>
        </w:tc>
        <w:tc>
          <w:tcPr>
            <w:tcW w:w="3628" w:type="dxa"/>
          </w:tcPr>
          <w:p w14:paraId="0F4EB334" w14:textId="77777777" w:rsidR="008A4F0D" w:rsidRDefault="008A4F0D" w:rsidP="00763A5C">
            <w:r>
              <w:t>exactly 1 sosa:Sensor</w:t>
            </w:r>
          </w:p>
        </w:tc>
      </w:tr>
      <w:tr w:rsidR="008A4F0D" w14:paraId="758B1361" w14:textId="77777777" w:rsidTr="00763A5C">
        <w:trPr>
          <w:trHeight w:val="63"/>
        </w:trPr>
        <w:tc>
          <w:tcPr>
            <w:tcW w:w="2805" w:type="dxa"/>
            <w:vMerge/>
          </w:tcPr>
          <w:p w14:paraId="2A2C2210" w14:textId="77777777" w:rsidR="008A4F0D" w:rsidRDefault="008A4F0D" w:rsidP="00763A5C"/>
        </w:tc>
        <w:tc>
          <w:tcPr>
            <w:tcW w:w="2917" w:type="dxa"/>
          </w:tcPr>
          <w:p w14:paraId="7A23766F" w14:textId="77777777" w:rsidR="008A4F0D" w:rsidRDefault="008A4F0D" w:rsidP="00763A5C">
            <w:r>
              <w:t>sosa:hasFeatureOfInterest</w:t>
            </w:r>
          </w:p>
        </w:tc>
        <w:tc>
          <w:tcPr>
            <w:tcW w:w="3628" w:type="dxa"/>
          </w:tcPr>
          <w:p w14:paraId="3D836A20" w14:textId="77777777" w:rsidR="008A4F0D" w:rsidRDefault="008A4F0D" w:rsidP="00763A5C">
            <w:r>
              <w:t>exactly 1 owl:Thing and only sosa:FeatureOfInterest</w:t>
            </w:r>
          </w:p>
        </w:tc>
      </w:tr>
      <w:tr w:rsidR="008A4F0D" w14:paraId="525EA49C" w14:textId="77777777" w:rsidTr="00763A5C">
        <w:trPr>
          <w:trHeight w:val="63"/>
        </w:trPr>
        <w:tc>
          <w:tcPr>
            <w:tcW w:w="2805" w:type="dxa"/>
            <w:vMerge/>
          </w:tcPr>
          <w:p w14:paraId="7373748F" w14:textId="77777777" w:rsidR="008A4F0D" w:rsidRDefault="008A4F0D" w:rsidP="00763A5C"/>
        </w:tc>
        <w:tc>
          <w:tcPr>
            <w:tcW w:w="2917" w:type="dxa"/>
          </w:tcPr>
          <w:p w14:paraId="2F4B89C3" w14:textId="77777777" w:rsidR="008A4F0D" w:rsidRDefault="008A4F0D" w:rsidP="00763A5C">
            <w:r>
              <w:t>sosa:hasResult</w:t>
            </w:r>
          </w:p>
        </w:tc>
        <w:tc>
          <w:tcPr>
            <w:tcW w:w="3628" w:type="dxa"/>
          </w:tcPr>
          <w:p w14:paraId="7FF0C265" w14:textId="77777777" w:rsidR="008A4F0D" w:rsidRDefault="008A4F0D" w:rsidP="00763A5C">
            <w:r>
              <w:t>exactly 1 owl:Thing and only sosa:Result</w:t>
            </w:r>
          </w:p>
        </w:tc>
      </w:tr>
      <w:tr w:rsidR="008A4F0D" w14:paraId="2921D012" w14:textId="77777777" w:rsidTr="00763A5C">
        <w:trPr>
          <w:trHeight w:val="63"/>
        </w:trPr>
        <w:tc>
          <w:tcPr>
            <w:tcW w:w="2805" w:type="dxa"/>
            <w:vMerge/>
          </w:tcPr>
          <w:p w14:paraId="13DDE1B2" w14:textId="77777777" w:rsidR="008A4F0D" w:rsidRDefault="008A4F0D" w:rsidP="00763A5C"/>
        </w:tc>
        <w:tc>
          <w:tcPr>
            <w:tcW w:w="2917" w:type="dxa"/>
          </w:tcPr>
          <w:p w14:paraId="42282828" w14:textId="77777777" w:rsidR="008A4F0D" w:rsidRDefault="008A4F0D" w:rsidP="00763A5C">
            <w:r>
              <w:t>sosa:observedProperty</w:t>
            </w:r>
          </w:p>
        </w:tc>
        <w:tc>
          <w:tcPr>
            <w:tcW w:w="3628" w:type="dxa"/>
          </w:tcPr>
          <w:p w14:paraId="19994CBE" w14:textId="77777777" w:rsidR="008A4F0D" w:rsidRDefault="008A4F0D" w:rsidP="00763A5C">
            <w:r>
              <w:t>exactly 1 owl:Thing and only sosa:ObservableProperty</w:t>
            </w:r>
          </w:p>
        </w:tc>
      </w:tr>
      <w:tr w:rsidR="008A4F0D" w14:paraId="3A097778" w14:textId="77777777" w:rsidTr="00763A5C">
        <w:trPr>
          <w:trHeight w:val="63"/>
        </w:trPr>
        <w:tc>
          <w:tcPr>
            <w:tcW w:w="2805" w:type="dxa"/>
            <w:vMerge/>
          </w:tcPr>
          <w:p w14:paraId="1137FB1D" w14:textId="77777777" w:rsidR="008A4F0D" w:rsidRDefault="008A4F0D" w:rsidP="00763A5C"/>
        </w:tc>
        <w:tc>
          <w:tcPr>
            <w:tcW w:w="2917" w:type="dxa"/>
          </w:tcPr>
          <w:p w14:paraId="2BA94055" w14:textId="77777777" w:rsidR="008A4F0D" w:rsidRDefault="008A4F0D" w:rsidP="00763A5C">
            <w:r>
              <w:t>sosa:phenomenonTime</w:t>
            </w:r>
          </w:p>
        </w:tc>
        <w:tc>
          <w:tcPr>
            <w:tcW w:w="3628" w:type="dxa"/>
          </w:tcPr>
          <w:p w14:paraId="1715CA95" w14:textId="77777777" w:rsidR="008A4F0D" w:rsidRDefault="008A4F0D" w:rsidP="00763A5C">
            <w:r>
              <w:t>exactly 1 owl:Thing</w:t>
            </w:r>
          </w:p>
        </w:tc>
      </w:tr>
      <w:tr w:rsidR="008A4F0D" w14:paraId="1E9C8682" w14:textId="77777777" w:rsidTr="00763A5C">
        <w:trPr>
          <w:trHeight w:val="63"/>
        </w:trPr>
        <w:tc>
          <w:tcPr>
            <w:tcW w:w="2805" w:type="dxa"/>
            <w:vMerge/>
          </w:tcPr>
          <w:p w14:paraId="1838F90F" w14:textId="77777777" w:rsidR="008A4F0D" w:rsidRDefault="008A4F0D" w:rsidP="00763A5C"/>
        </w:tc>
        <w:tc>
          <w:tcPr>
            <w:tcW w:w="2917" w:type="dxa"/>
          </w:tcPr>
          <w:p w14:paraId="5CB76C58" w14:textId="77777777" w:rsidR="008A4F0D" w:rsidRDefault="008A4F0D" w:rsidP="00763A5C">
            <w:r>
              <w:t>sosa:resultTime</w:t>
            </w:r>
          </w:p>
        </w:tc>
        <w:tc>
          <w:tcPr>
            <w:tcW w:w="3628" w:type="dxa"/>
          </w:tcPr>
          <w:p w14:paraId="03C45925" w14:textId="77777777" w:rsidR="008A4F0D" w:rsidRDefault="008A4F0D" w:rsidP="00763A5C">
            <w:r>
              <w:t>exactly 1 rdfs:Literal</w:t>
            </w:r>
          </w:p>
        </w:tc>
      </w:tr>
      <w:tr w:rsidR="008A4F0D" w14:paraId="761BC73E" w14:textId="77777777" w:rsidTr="00763A5C">
        <w:trPr>
          <w:trHeight w:val="63"/>
        </w:trPr>
        <w:tc>
          <w:tcPr>
            <w:tcW w:w="2805" w:type="dxa"/>
            <w:vMerge/>
          </w:tcPr>
          <w:p w14:paraId="75E0E730" w14:textId="77777777" w:rsidR="008A4F0D" w:rsidRDefault="008A4F0D" w:rsidP="00763A5C"/>
        </w:tc>
        <w:tc>
          <w:tcPr>
            <w:tcW w:w="2917" w:type="dxa"/>
          </w:tcPr>
          <w:p w14:paraId="501224F5" w14:textId="77777777" w:rsidR="008A4F0D" w:rsidRDefault="008A4F0D" w:rsidP="00763A5C">
            <w:r>
              <w:t>ssn:wasOriginatedBy</w:t>
            </w:r>
          </w:p>
        </w:tc>
        <w:tc>
          <w:tcPr>
            <w:tcW w:w="3628" w:type="dxa"/>
          </w:tcPr>
          <w:p w14:paraId="6320A30B" w14:textId="77777777" w:rsidR="008A4F0D" w:rsidRDefault="008A4F0D" w:rsidP="00763A5C">
            <w:r>
              <w:t>exactly 1 owl:Thing and only ssn:Stimulus</w:t>
            </w:r>
          </w:p>
        </w:tc>
      </w:tr>
      <w:tr w:rsidR="008A4F0D" w14:paraId="2323551D" w14:textId="77777777" w:rsidTr="00763A5C">
        <w:trPr>
          <w:trHeight w:val="63"/>
        </w:trPr>
        <w:tc>
          <w:tcPr>
            <w:tcW w:w="2805" w:type="dxa"/>
            <w:vMerge w:val="restart"/>
          </w:tcPr>
          <w:p w14:paraId="22B78518" w14:textId="77777777" w:rsidR="008A4F0D" w:rsidRDefault="008A4F0D" w:rsidP="00763A5C">
            <w:r>
              <w:t>sosa:ObservableProperty</w:t>
            </w:r>
          </w:p>
        </w:tc>
        <w:tc>
          <w:tcPr>
            <w:tcW w:w="2917" w:type="dxa"/>
          </w:tcPr>
          <w:p w14:paraId="7579AF06" w14:textId="77777777" w:rsidR="008A4F0D" w:rsidRPr="00F06DDA" w:rsidRDefault="008A4F0D" w:rsidP="00763A5C">
            <w:r>
              <w:t>subClassOf</w:t>
            </w:r>
          </w:p>
        </w:tc>
        <w:tc>
          <w:tcPr>
            <w:tcW w:w="3628" w:type="dxa"/>
          </w:tcPr>
          <w:p w14:paraId="583C7A0E" w14:textId="77777777" w:rsidR="008A4F0D" w:rsidRPr="00F06DDA" w:rsidRDefault="008A4F0D" w:rsidP="00763A5C">
            <w:r>
              <w:t>ssn:Property</w:t>
            </w:r>
          </w:p>
        </w:tc>
      </w:tr>
      <w:tr w:rsidR="008A4F0D" w14:paraId="64B0A6E3" w14:textId="77777777" w:rsidTr="00763A5C">
        <w:trPr>
          <w:trHeight w:val="63"/>
        </w:trPr>
        <w:tc>
          <w:tcPr>
            <w:tcW w:w="2805" w:type="dxa"/>
            <w:vMerge/>
          </w:tcPr>
          <w:p w14:paraId="1D84EDD6" w14:textId="77777777" w:rsidR="008A4F0D" w:rsidRDefault="008A4F0D" w:rsidP="00763A5C"/>
        </w:tc>
        <w:tc>
          <w:tcPr>
            <w:tcW w:w="2917" w:type="dxa"/>
          </w:tcPr>
          <w:p w14:paraId="0FA4FC58" w14:textId="77777777" w:rsidR="008A4F0D" w:rsidRDefault="008A4F0D" w:rsidP="00763A5C">
            <w:r w:rsidRPr="00F06DDA">
              <w:t xml:space="preserve">inverse ('is proxy for') </w:t>
            </w:r>
          </w:p>
        </w:tc>
        <w:tc>
          <w:tcPr>
            <w:tcW w:w="3628" w:type="dxa"/>
          </w:tcPr>
          <w:p w14:paraId="47716807" w14:textId="77777777" w:rsidR="008A4F0D" w:rsidRDefault="008A4F0D" w:rsidP="00763A5C">
            <w:r w:rsidRPr="00F06DDA">
              <w:t xml:space="preserve">only </w:t>
            </w:r>
            <w:r>
              <w:t>ssn:</w:t>
            </w:r>
            <w:r w:rsidRPr="00F06DDA">
              <w:t>Stimulus</w:t>
            </w:r>
          </w:p>
        </w:tc>
      </w:tr>
      <w:tr w:rsidR="008A4F0D" w14:paraId="0127F9CF" w14:textId="77777777" w:rsidTr="00763A5C">
        <w:trPr>
          <w:trHeight w:val="63"/>
        </w:trPr>
        <w:tc>
          <w:tcPr>
            <w:tcW w:w="2805" w:type="dxa"/>
            <w:vMerge/>
          </w:tcPr>
          <w:p w14:paraId="67FF4434" w14:textId="77777777" w:rsidR="008A4F0D" w:rsidRDefault="008A4F0D" w:rsidP="00763A5C"/>
        </w:tc>
        <w:tc>
          <w:tcPr>
            <w:tcW w:w="2917" w:type="dxa"/>
          </w:tcPr>
          <w:p w14:paraId="46E874C1" w14:textId="77777777" w:rsidR="008A4F0D" w:rsidRPr="00F06DDA" w:rsidRDefault="008A4F0D" w:rsidP="00763A5C">
            <w:r w:rsidRPr="00F06DDA">
              <w:t xml:space="preserve">inverse ('observed property') </w:t>
            </w:r>
          </w:p>
        </w:tc>
        <w:tc>
          <w:tcPr>
            <w:tcW w:w="3628" w:type="dxa"/>
          </w:tcPr>
          <w:p w14:paraId="5ED3DF3C" w14:textId="77777777" w:rsidR="008A4F0D" w:rsidRDefault="008A4F0D" w:rsidP="00763A5C">
            <w:r w:rsidRPr="00F06DDA">
              <w:t>only</w:t>
            </w:r>
            <w:r>
              <w:t xml:space="preserve"> sosa:</w:t>
            </w:r>
            <w:r w:rsidRPr="00F06DDA">
              <w:t>Observation</w:t>
            </w:r>
          </w:p>
        </w:tc>
      </w:tr>
      <w:tr w:rsidR="008A4F0D" w14:paraId="4FD0E83A" w14:textId="77777777" w:rsidTr="00763A5C">
        <w:trPr>
          <w:trHeight w:val="63"/>
        </w:trPr>
        <w:tc>
          <w:tcPr>
            <w:tcW w:w="2805" w:type="dxa"/>
            <w:vMerge/>
          </w:tcPr>
          <w:p w14:paraId="75A73B16" w14:textId="77777777" w:rsidR="008A4F0D" w:rsidRDefault="008A4F0D" w:rsidP="00763A5C"/>
        </w:tc>
        <w:tc>
          <w:tcPr>
            <w:tcW w:w="2917" w:type="dxa"/>
          </w:tcPr>
          <w:p w14:paraId="2B92A05F" w14:textId="77777777" w:rsidR="008A4F0D" w:rsidRPr="00F06DDA" w:rsidRDefault="008A4F0D" w:rsidP="00763A5C">
            <w:r>
              <w:t>sosa:</w:t>
            </w:r>
            <w:r w:rsidRPr="00F06DDA">
              <w:t xml:space="preserve">'is observed by' </w:t>
            </w:r>
          </w:p>
        </w:tc>
        <w:tc>
          <w:tcPr>
            <w:tcW w:w="3628" w:type="dxa"/>
          </w:tcPr>
          <w:p w14:paraId="331F38C0" w14:textId="77777777" w:rsidR="008A4F0D" w:rsidRDefault="008A4F0D" w:rsidP="00763A5C">
            <w:r w:rsidRPr="00F06DDA">
              <w:t xml:space="preserve">only </w:t>
            </w:r>
            <w:r>
              <w:t>sosa:</w:t>
            </w:r>
            <w:r w:rsidRPr="00F06DDA">
              <w:t>Sensor</w:t>
            </w:r>
          </w:p>
        </w:tc>
      </w:tr>
      <w:tr w:rsidR="008A4F0D" w14:paraId="751FBB54" w14:textId="77777777" w:rsidTr="00763A5C">
        <w:trPr>
          <w:trHeight w:val="63"/>
        </w:trPr>
        <w:tc>
          <w:tcPr>
            <w:tcW w:w="2805" w:type="dxa"/>
          </w:tcPr>
          <w:p w14:paraId="1C69E80B" w14:textId="77777777" w:rsidR="008A4F0D" w:rsidRDefault="008A4F0D" w:rsidP="00763A5C">
            <w:r>
              <w:t>sosa:FeatureOfInterest</w:t>
            </w:r>
          </w:p>
        </w:tc>
        <w:tc>
          <w:tcPr>
            <w:tcW w:w="2917" w:type="dxa"/>
          </w:tcPr>
          <w:p w14:paraId="25F7A1D9" w14:textId="77777777" w:rsidR="008A4F0D" w:rsidRDefault="008A4F0D" w:rsidP="00763A5C">
            <w:r>
              <w:t>ssn:</w:t>
            </w:r>
            <w:r w:rsidRPr="00F06DDA">
              <w:t xml:space="preserve">'has property' </w:t>
            </w:r>
          </w:p>
        </w:tc>
        <w:tc>
          <w:tcPr>
            <w:tcW w:w="3628" w:type="dxa"/>
          </w:tcPr>
          <w:p w14:paraId="2808CFFC" w14:textId="77777777" w:rsidR="008A4F0D" w:rsidRDefault="008A4F0D" w:rsidP="00763A5C">
            <w:r w:rsidRPr="00F06DDA">
              <w:t>min 1 owl:Thing</w:t>
            </w:r>
            <w:r>
              <w:t xml:space="preserve"> and ssn:Property</w:t>
            </w:r>
          </w:p>
        </w:tc>
      </w:tr>
      <w:tr w:rsidR="008A4F0D" w14:paraId="39BF47BA" w14:textId="77777777" w:rsidTr="00763A5C">
        <w:trPr>
          <w:trHeight w:val="63"/>
        </w:trPr>
        <w:tc>
          <w:tcPr>
            <w:tcW w:w="2805" w:type="dxa"/>
          </w:tcPr>
          <w:p w14:paraId="5D627BFA" w14:textId="77777777" w:rsidR="008A4F0D" w:rsidRDefault="008A4F0D" w:rsidP="00763A5C">
            <w:r>
              <w:t>sosa:Result</w:t>
            </w:r>
          </w:p>
        </w:tc>
        <w:tc>
          <w:tcPr>
            <w:tcW w:w="2917" w:type="dxa"/>
          </w:tcPr>
          <w:p w14:paraId="263B0668" w14:textId="77777777" w:rsidR="008A4F0D" w:rsidRDefault="008A4F0D" w:rsidP="00763A5C">
            <w:r>
              <w:t>sosa:</w:t>
            </w:r>
            <w:r w:rsidRPr="00F06DDA">
              <w:t xml:space="preserve">'is result of' </w:t>
            </w:r>
          </w:p>
        </w:tc>
        <w:tc>
          <w:tcPr>
            <w:tcW w:w="3628" w:type="dxa"/>
          </w:tcPr>
          <w:p w14:paraId="41717C6D" w14:textId="77777777" w:rsidR="008A4F0D" w:rsidRDefault="008A4F0D" w:rsidP="00763A5C">
            <w:r w:rsidRPr="00F06DDA">
              <w:t>min 1 owl:Thing</w:t>
            </w:r>
          </w:p>
        </w:tc>
      </w:tr>
    </w:tbl>
    <w:p w14:paraId="7A2F7426" w14:textId="77777777" w:rsidR="008A4F0D" w:rsidRDefault="008A4F0D" w:rsidP="008A4F0D"/>
    <w:p w14:paraId="0987BDE2" w14:textId="77777777" w:rsidR="008A4F0D" w:rsidRDefault="008A4F0D" w:rsidP="008A4F0D">
      <w:pPr>
        <w:pStyle w:val="Heading4"/>
      </w:pPr>
      <w:r>
        <w:t>An Example</w:t>
      </w:r>
    </w:p>
    <w:p w14:paraId="1B6ABD86" w14:textId="109B5FA3" w:rsidR="008A4F0D" w:rsidRPr="008A4F0D" w:rsidRDefault="008A4F0D" w:rsidP="008A4F0D">
      <w:r>
        <w:t xml:space="preserve">As an example, consider the representation of a loop detector and its observations on the road network. The Observations ontology may be extended to capture the class of Loop Detector sensors. For a particular Loop Detector, we may specify that it makes some observation at a particular time, and that the result of this observation is some Vehicle Volume on the RoadSegment of interest (i.e. the segment being observed). The same observation may be associated with multiple results. In the case of the loop detector this might include not only vehicle volume, but also average vehicle speed.  This example is illustrated in </w:t>
      </w:r>
      <w:r>
        <w:fldChar w:fldCharType="begin"/>
      </w:r>
      <w:r>
        <w:instrText xml:space="preserve"> REF _Ref14174696 \h </w:instrText>
      </w:r>
      <w:r>
        <w:fldChar w:fldCharType="separate"/>
      </w:r>
      <w:r w:rsidR="005A6FB2">
        <w:t xml:space="preserve">Figure </w:t>
      </w:r>
      <w:r w:rsidR="005A6FB2">
        <w:rPr>
          <w:noProof/>
        </w:rPr>
        <w:t>15</w:t>
      </w:r>
      <w:r>
        <w:fldChar w:fldCharType="end"/>
      </w:r>
      <w:r>
        <w:t>. Note that the Units of Measure ontology also plays a role in capturing the observed values.</w:t>
      </w:r>
    </w:p>
    <w:p w14:paraId="68F5823D" w14:textId="77777777" w:rsidR="008A4F0D" w:rsidRDefault="008A4F0D" w:rsidP="008A4F0D">
      <w:pPr>
        <w:keepNext/>
      </w:pPr>
      <w:r w:rsidRPr="004C33E8">
        <w:rPr>
          <w:noProof/>
        </w:rPr>
        <w:lastRenderedPageBreak/>
        <w:drawing>
          <wp:inline distT="0" distB="0" distL="0" distR="0" wp14:anchorId="5EA33C5A" wp14:editId="374F1F9D">
            <wp:extent cx="5943600" cy="3021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21965"/>
                    </a:xfrm>
                    <a:prstGeom prst="rect">
                      <a:avLst/>
                    </a:prstGeom>
                  </pic:spPr>
                </pic:pic>
              </a:graphicData>
            </a:graphic>
          </wp:inline>
        </w:drawing>
      </w:r>
    </w:p>
    <w:p w14:paraId="2D923FB8" w14:textId="199C0B33" w:rsidR="008A4F0D" w:rsidRPr="004B447F" w:rsidRDefault="008A4F0D" w:rsidP="008A4F0D">
      <w:pPr>
        <w:pStyle w:val="Caption"/>
        <w:spacing w:after="120"/>
        <w:rPr>
          <w:b w:val="0"/>
        </w:rPr>
      </w:pPr>
      <w:bookmarkStart w:id="115" w:name="_Ref14174696"/>
      <w:r>
        <w:t xml:space="preserve">Figure </w:t>
      </w:r>
      <w:r>
        <w:rPr>
          <w:noProof/>
        </w:rPr>
        <w:fldChar w:fldCharType="begin"/>
      </w:r>
      <w:r>
        <w:rPr>
          <w:noProof/>
        </w:rPr>
        <w:instrText xml:space="preserve"> SEQ Figure \* ARABIC </w:instrText>
      </w:r>
      <w:r>
        <w:rPr>
          <w:noProof/>
        </w:rPr>
        <w:fldChar w:fldCharType="separate"/>
      </w:r>
      <w:r w:rsidR="003D53CD">
        <w:rPr>
          <w:noProof/>
        </w:rPr>
        <w:t>16</w:t>
      </w:r>
      <w:r>
        <w:rPr>
          <w:noProof/>
        </w:rPr>
        <w:fldChar w:fldCharType="end"/>
      </w:r>
      <w:bookmarkEnd w:id="115"/>
      <w:r>
        <w:t>: Example use of the Observations Ontology.</w:t>
      </w:r>
    </w:p>
    <w:p w14:paraId="1B48AD7C" w14:textId="413060C4" w:rsidR="008A4F0D" w:rsidRDefault="008A4F0D" w:rsidP="008A4F0D">
      <w:pPr>
        <w:pStyle w:val="Heading4"/>
      </w:pPr>
      <w:r>
        <w:t>Future work</w:t>
      </w:r>
    </w:p>
    <w:p w14:paraId="4E342305" w14:textId="77777777" w:rsidR="008A4F0D" w:rsidRPr="004A3CFD" w:rsidRDefault="008A4F0D" w:rsidP="008A4F0D">
      <w:r>
        <w:t>Add logic to relate the values of observable property, observation, feature of interest, and result: the observable property indicates how (by what property) the result relates to the feature of interest; e.g. the location of the loop detector indicates the identity of the feature of interest of its observations.</w:t>
      </w:r>
    </w:p>
    <w:p w14:paraId="25F6F4E7" w14:textId="77777777" w:rsidR="008A4F0D" w:rsidRDefault="008A4F0D" w:rsidP="004F1D87">
      <w:pPr>
        <w:rPr>
          <w:b/>
        </w:rPr>
      </w:pPr>
    </w:p>
    <w:p w14:paraId="07C1855B" w14:textId="237A4D5F" w:rsidR="004F1D87" w:rsidRPr="00EA354A" w:rsidRDefault="004F1D87" w:rsidP="004F1D87">
      <w:pPr>
        <w:rPr>
          <w:b/>
        </w:rPr>
      </w:pPr>
      <w:r>
        <w:rPr>
          <w:b/>
        </w:rPr>
        <w:t>Reused</w:t>
      </w:r>
      <w:r w:rsidRPr="00EA354A">
        <w:rPr>
          <w:b/>
        </w:rPr>
        <w:t xml:space="preserve"> Ontologies:</w:t>
      </w:r>
    </w:p>
    <w:p w14:paraId="2625A5F6" w14:textId="512B06AB" w:rsidR="004F1D87" w:rsidRPr="00A20589" w:rsidRDefault="00A20589" w:rsidP="004F1D87">
      <w:pPr>
        <w:pStyle w:val="ListParagraph"/>
        <w:rPr>
          <w:sz w:val="22"/>
        </w:rPr>
      </w:pPr>
      <w:r>
        <w:rPr>
          <w:sz w:val="22"/>
        </w:rPr>
        <w:t xml:space="preserve">W3C </w:t>
      </w:r>
      <w:r w:rsidR="004F1D87" w:rsidRPr="00A20589">
        <w:rPr>
          <w:sz w:val="22"/>
        </w:rPr>
        <w:t>SSN</w:t>
      </w:r>
      <w:r>
        <w:rPr>
          <w:sz w:val="22"/>
        </w:rPr>
        <w:t xml:space="preserve"> Ontology</w:t>
      </w:r>
    </w:p>
    <w:p w14:paraId="7A62F150" w14:textId="51D1A516" w:rsidR="005A3E9C" w:rsidRDefault="005A3E9C" w:rsidP="00E80D3C">
      <w:pPr>
        <w:pStyle w:val="Heading2"/>
      </w:pPr>
      <w:bookmarkStart w:id="116" w:name="_Toc35948853"/>
      <w:r>
        <w:t>Contact Ontology</w:t>
      </w:r>
      <w:bookmarkEnd w:id="116"/>
    </w:p>
    <w:p w14:paraId="67C7BADB" w14:textId="0238484B" w:rsidR="00E80D3C" w:rsidRPr="00D479C9" w:rsidRDefault="0089518D" w:rsidP="00E80D3C">
      <w:pPr>
        <w:rPr>
          <w:i/>
        </w:rPr>
      </w:pPr>
      <w:r>
        <w:rPr>
          <w:i/>
        </w:rPr>
        <w:t>http://ontology.eil.utoronto.ca/icity/</w:t>
      </w:r>
      <w:r w:rsidR="00E80D3C">
        <w:rPr>
          <w:i/>
        </w:rPr>
        <w:t>Contact</w:t>
      </w:r>
    </w:p>
    <w:p w14:paraId="0247166B" w14:textId="1404AFDA" w:rsidR="0017129E" w:rsidRDefault="005301BE" w:rsidP="0017129E">
      <w:pPr>
        <w:rPr>
          <w:b/>
        </w:rPr>
      </w:pPr>
      <w:r>
        <w:rPr>
          <w:b/>
        </w:rPr>
        <w:t xml:space="preserve">Namespace: </w:t>
      </w:r>
      <w:r w:rsidR="0017129E">
        <w:rPr>
          <w:b/>
        </w:rPr>
        <w:t>contact</w:t>
      </w:r>
    </w:p>
    <w:p w14:paraId="7C33B3C0" w14:textId="53F698A3" w:rsidR="0017129E" w:rsidRDefault="0017129E" w:rsidP="0017129E">
      <w:r>
        <w:t>Contact information is relevant for a range of concepts in the transportation domain. For example, a building may have some associated address, similarly a person or an organization may have some contact address (or phone number, email, etc). Note that a person’s contact address may differ from their place of residence. The iContact ontology</w:t>
      </w:r>
      <w:r w:rsidR="00EF4897">
        <w:t xml:space="preserve"> is reused </w:t>
      </w:r>
      <w:r w:rsidR="007429A8">
        <w:t>to provide</w:t>
      </w:r>
      <w:r>
        <w:t xml:space="preserve"> the </w:t>
      </w:r>
      <w:r>
        <w:lastRenderedPageBreak/>
        <w:t xml:space="preserve">core concepts necessary to define this type of information. </w:t>
      </w:r>
      <w:r w:rsidR="007429A8">
        <w:t>The Contact ontology</w:t>
      </w:r>
      <w:r>
        <w:t xml:space="preserve"> uses concepts from the spatial location ontology in order to associate an address with a location.</w:t>
      </w:r>
      <w:r w:rsidR="007429A8">
        <w:t xml:space="preserve"> It also introduces a more specific definition of hours of operation as a specialization of the RecurringEvent class</w:t>
      </w:r>
      <w:r w:rsidR="00706FA9">
        <w:t>.</w:t>
      </w:r>
    </w:p>
    <w:p w14:paraId="6683C563" w14:textId="383A2BE2" w:rsidR="0017129E" w:rsidRDefault="0017129E" w:rsidP="0017129E"/>
    <w:tbl>
      <w:tblPr>
        <w:tblStyle w:val="TableGrid"/>
        <w:tblpPr w:leftFromText="180" w:rightFromText="180" w:vertAnchor="text" w:horzAnchor="margin" w:tblpY="128"/>
        <w:tblW w:w="0" w:type="auto"/>
        <w:tblLook w:val="04A0" w:firstRow="1" w:lastRow="0" w:firstColumn="1" w:lastColumn="0" w:noHBand="0" w:noVBand="1"/>
      </w:tblPr>
      <w:tblGrid>
        <w:gridCol w:w="2776"/>
        <w:gridCol w:w="2644"/>
        <w:gridCol w:w="3930"/>
      </w:tblGrid>
      <w:tr w:rsidR="0017129E" w14:paraId="2C405416" w14:textId="77777777" w:rsidTr="002E336F">
        <w:tc>
          <w:tcPr>
            <w:tcW w:w="2776" w:type="dxa"/>
            <w:shd w:val="clear" w:color="auto" w:fill="00FFFF"/>
          </w:tcPr>
          <w:p w14:paraId="68384273" w14:textId="77777777" w:rsidR="0017129E" w:rsidRDefault="0017129E" w:rsidP="005E019A">
            <w:r>
              <w:t>Object</w:t>
            </w:r>
          </w:p>
        </w:tc>
        <w:tc>
          <w:tcPr>
            <w:tcW w:w="2644" w:type="dxa"/>
            <w:shd w:val="clear" w:color="auto" w:fill="00FFFF"/>
          </w:tcPr>
          <w:p w14:paraId="515A2DA9" w14:textId="77777777" w:rsidR="0017129E" w:rsidRDefault="0017129E" w:rsidP="005E019A">
            <w:r>
              <w:t>Property</w:t>
            </w:r>
          </w:p>
        </w:tc>
        <w:tc>
          <w:tcPr>
            <w:tcW w:w="3930" w:type="dxa"/>
            <w:shd w:val="clear" w:color="auto" w:fill="00FFFF"/>
          </w:tcPr>
          <w:p w14:paraId="0B969E37" w14:textId="77777777" w:rsidR="0017129E" w:rsidRDefault="0017129E" w:rsidP="005E019A">
            <w:r>
              <w:t>Value</w:t>
            </w:r>
          </w:p>
        </w:tc>
      </w:tr>
      <w:tr w:rsidR="002E336F" w14:paraId="1AE5EC9D" w14:textId="77777777" w:rsidTr="002E336F">
        <w:tc>
          <w:tcPr>
            <w:tcW w:w="2776" w:type="dxa"/>
            <w:vMerge w:val="restart"/>
          </w:tcPr>
          <w:p w14:paraId="3AE69AFF" w14:textId="00262121" w:rsidR="002E336F" w:rsidRDefault="002E336F" w:rsidP="005E019A">
            <w:r>
              <w:t>contact:Address</w:t>
            </w:r>
          </w:p>
        </w:tc>
        <w:tc>
          <w:tcPr>
            <w:tcW w:w="2644" w:type="dxa"/>
          </w:tcPr>
          <w:p w14:paraId="3BD4FBA8" w14:textId="77777777" w:rsidR="002E336F" w:rsidRDefault="002E336F" w:rsidP="005E019A">
            <w:r>
              <w:t>hasStreetNumber</w:t>
            </w:r>
          </w:p>
        </w:tc>
        <w:tc>
          <w:tcPr>
            <w:tcW w:w="3930" w:type="dxa"/>
          </w:tcPr>
          <w:p w14:paraId="74C73FC2" w14:textId="77777777" w:rsidR="002E336F" w:rsidRDefault="002E336F" w:rsidP="005E019A">
            <w:r>
              <w:t>exactly 1 xsd:nonNegativeInteger</w:t>
            </w:r>
          </w:p>
        </w:tc>
      </w:tr>
      <w:tr w:rsidR="002E336F" w14:paraId="5D3DCF83" w14:textId="77777777" w:rsidTr="002E336F">
        <w:tc>
          <w:tcPr>
            <w:tcW w:w="2776" w:type="dxa"/>
            <w:vMerge/>
          </w:tcPr>
          <w:p w14:paraId="01B315AF" w14:textId="77777777" w:rsidR="002E336F" w:rsidRDefault="002E336F" w:rsidP="005E019A"/>
        </w:tc>
        <w:tc>
          <w:tcPr>
            <w:tcW w:w="2644" w:type="dxa"/>
          </w:tcPr>
          <w:p w14:paraId="4E539B76" w14:textId="77777777" w:rsidR="002E336F" w:rsidRDefault="002E336F" w:rsidP="005E019A">
            <w:r>
              <w:t>hasStreet</w:t>
            </w:r>
          </w:p>
        </w:tc>
        <w:tc>
          <w:tcPr>
            <w:tcW w:w="3930" w:type="dxa"/>
          </w:tcPr>
          <w:p w14:paraId="787FE33F" w14:textId="77777777" w:rsidR="002E336F" w:rsidRDefault="002E336F" w:rsidP="005E019A">
            <w:r>
              <w:t>only xsd:string</w:t>
            </w:r>
          </w:p>
        </w:tc>
      </w:tr>
      <w:tr w:rsidR="002E336F" w14:paraId="63D869A5" w14:textId="77777777" w:rsidTr="002E336F">
        <w:tc>
          <w:tcPr>
            <w:tcW w:w="2776" w:type="dxa"/>
            <w:vMerge/>
          </w:tcPr>
          <w:p w14:paraId="274EB686" w14:textId="77777777" w:rsidR="002E336F" w:rsidRDefault="002E336F" w:rsidP="005E019A"/>
        </w:tc>
        <w:tc>
          <w:tcPr>
            <w:tcW w:w="2644" w:type="dxa"/>
          </w:tcPr>
          <w:p w14:paraId="11BCF5AB" w14:textId="77777777" w:rsidR="002E336F" w:rsidRDefault="002E336F" w:rsidP="005E019A">
            <w:r>
              <w:t>hasCity</w:t>
            </w:r>
          </w:p>
        </w:tc>
        <w:tc>
          <w:tcPr>
            <w:tcW w:w="3930" w:type="dxa"/>
          </w:tcPr>
          <w:p w14:paraId="1929636F" w14:textId="77777777" w:rsidR="002E336F" w:rsidRDefault="002E336F" w:rsidP="005E019A">
            <w:r>
              <w:t>exactly 1 schema:city</w:t>
            </w:r>
          </w:p>
        </w:tc>
      </w:tr>
      <w:tr w:rsidR="002E336F" w14:paraId="5AD5707E" w14:textId="77777777" w:rsidTr="002E336F">
        <w:tc>
          <w:tcPr>
            <w:tcW w:w="2776" w:type="dxa"/>
            <w:vMerge/>
          </w:tcPr>
          <w:p w14:paraId="0059D45C" w14:textId="77777777" w:rsidR="002E336F" w:rsidRDefault="002E336F" w:rsidP="005E019A"/>
        </w:tc>
        <w:tc>
          <w:tcPr>
            <w:tcW w:w="2644" w:type="dxa"/>
          </w:tcPr>
          <w:p w14:paraId="113472BD" w14:textId="77777777" w:rsidR="002E336F" w:rsidRDefault="002E336F" w:rsidP="005E019A">
            <w:r>
              <w:t>…</w:t>
            </w:r>
          </w:p>
        </w:tc>
        <w:tc>
          <w:tcPr>
            <w:tcW w:w="3930" w:type="dxa"/>
          </w:tcPr>
          <w:p w14:paraId="242281AC" w14:textId="77777777" w:rsidR="002E336F" w:rsidRDefault="002E336F" w:rsidP="005E019A"/>
        </w:tc>
      </w:tr>
      <w:tr w:rsidR="002E336F" w14:paraId="3BA70692" w14:textId="77777777" w:rsidTr="002E336F">
        <w:tc>
          <w:tcPr>
            <w:tcW w:w="2776" w:type="dxa"/>
            <w:vMerge/>
          </w:tcPr>
          <w:p w14:paraId="494968FD" w14:textId="77777777" w:rsidR="002E336F" w:rsidRDefault="002E336F" w:rsidP="005E019A"/>
        </w:tc>
        <w:tc>
          <w:tcPr>
            <w:tcW w:w="2644" w:type="dxa"/>
          </w:tcPr>
          <w:p w14:paraId="204D9C3C" w14:textId="77777777" w:rsidR="002E336F" w:rsidRDefault="002E336F" w:rsidP="005E019A">
            <w:r>
              <w:t>spatialloc:hasLocation</w:t>
            </w:r>
          </w:p>
        </w:tc>
        <w:tc>
          <w:tcPr>
            <w:tcW w:w="3930" w:type="dxa"/>
          </w:tcPr>
          <w:p w14:paraId="5C6F79F8" w14:textId="77777777" w:rsidR="002E336F" w:rsidRDefault="002E336F" w:rsidP="005E019A">
            <w:r>
              <w:t>exactly 1 geo:Feature</w:t>
            </w:r>
          </w:p>
        </w:tc>
      </w:tr>
      <w:tr w:rsidR="002E336F" w14:paraId="2EE78BEF" w14:textId="77777777" w:rsidTr="002E336F">
        <w:tc>
          <w:tcPr>
            <w:tcW w:w="2776" w:type="dxa"/>
            <w:vMerge/>
          </w:tcPr>
          <w:p w14:paraId="044039D4" w14:textId="77777777" w:rsidR="002E336F" w:rsidRDefault="002E336F" w:rsidP="005E019A"/>
        </w:tc>
        <w:tc>
          <w:tcPr>
            <w:tcW w:w="2644" w:type="dxa"/>
          </w:tcPr>
          <w:p w14:paraId="2EF737AF" w14:textId="03F02AA4" w:rsidR="002E336F" w:rsidRDefault="002E336F" w:rsidP="005E019A">
            <w:r>
              <w:t>subClassOf</w:t>
            </w:r>
          </w:p>
        </w:tc>
        <w:tc>
          <w:tcPr>
            <w:tcW w:w="3930" w:type="dxa"/>
          </w:tcPr>
          <w:p w14:paraId="5D1FFADB" w14:textId="2FA08EC0" w:rsidR="002E336F" w:rsidRDefault="002E336F" w:rsidP="005E019A">
            <w:r>
              <w:t>iContact:Address</w:t>
            </w:r>
          </w:p>
        </w:tc>
      </w:tr>
      <w:tr w:rsidR="002E336F" w14:paraId="0150BBE5" w14:textId="77777777" w:rsidTr="002E336F">
        <w:tc>
          <w:tcPr>
            <w:tcW w:w="2776" w:type="dxa"/>
            <w:vMerge w:val="restart"/>
          </w:tcPr>
          <w:p w14:paraId="053A4BF1" w14:textId="1144E908" w:rsidR="002E336F" w:rsidRDefault="002E336F" w:rsidP="005E019A">
            <w:r>
              <w:t>contact:HoursOfOperation</w:t>
            </w:r>
          </w:p>
        </w:tc>
        <w:tc>
          <w:tcPr>
            <w:tcW w:w="2644" w:type="dxa"/>
          </w:tcPr>
          <w:p w14:paraId="288017E5" w14:textId="1BAC8B29" w:rsidR="002E336F" w:rsidRDefault="002E336F" w:rsidP="005E019A">
            <w:r>
              <w:t>subClassOf</w:t>
            </w:r>
          </w:p>
        </w:tc>
        <w:tc>
          <w:tcPr>
            <w:tcW w:w="3930" w:type="dxa"/>
          </w:tcPr>
          <w:p w14:paraId="552180A2" w14:textId="45636C2A" w:rsidR="002E336F" w:rsidRDefault="002E336F" w:rsidP="005E019A">
            <w:r>
              <w:t>icontact:HoursOfOperation</w:t>
            </w:r>
          </w:p>
        </w:tc>
      </w:tr>
      <w:tr w:rsidR="002E336F" w14:paraId="12D779E9" w14:textId="77777777" w:rsidTr="002E336F">
        <w:tc>
          <w:tcPr>
            <w:tcW w:w="2776" w:type="dxa"/>
            <w:vMerge/>
          </w:tcPr>
          <w:p w14:paraId="3A2C1C35" w14:textId="77777777" w:rsidR="002E336F" w:rsidRDefault="002E336F" w:rsidP="005E019A"/>
        </w:tc>
        <w:tc>
          <w:tcPr>
            <w:tcW w:w="2644" w:type="dxa"/>
          </w:tcPr>
          <w:p w14:paraId="4942FA64" w14:textId="6F6C97FD" w:rsidR="002E336F" w:rsidRDefault="002E336F" w:rsidP="005E019A">
            <w:r>
              <w:t>subClassOf</w:t>
            </w:r>
          </w:p>
        </w:tc>
        <w:tc>
          <w:tcPr>
            <w:tcW w:w="3930" w:type="dxa"/>
          </w:tcPr>
          <w:p w14:paraId="298C9FB4" w14:textId="340FB587" w:rsidR="002E336F" w:rsidRDefault="002E336F" w:rsidP="005E019A">
            <w:r>
              <w:t>rec:RecurringEvent</w:t>
            </w:r>
          </w:p>
        </w:tc>
      </w:tr>
    </w:tbl>
    <w:p w14:paraId="11B3E2F6" w14:textId="77777777" w:rsidR="0017129E" w:rsidRPr="00EA354A" w:rsidRDefault="0017129E" w:rsidP="0017129E">
      <w:pPr>
        <w:rPr>
          <w:b/>
        </w:rPr>
      </w:pPr>
      <w:r>
        <w:rPr>
          <w:b/>
        </w:rPr>
        <w:t>Reused</w:t>
      </w:r>
      <w:r w:rsidRPr="00EA354A">
        <w:rPr>
          <w:b/>
        </w:rPr>
        <w:t xml:space="preserve"> Ontologies:</w:t>
      </w:r>
    </w:p>
    <w:p w14:paraId="3D16BBA1" w14:textId="77777777" w:rsidR="0017129E" w:rsidRDefault="0017129E" w:rsidP="0017129E">
      <w:pPr>
        <w:pStyle w:val="ListParagraph"/>
      </w:pPr>
      <w:r>
        <w:t xml:space="preserve">iContact: </w:t>
      </w:r>
      <w:hyperlink r:id="rId31" w:history="1">
        <w:r w:rsidRPr="00280FF9">
          <w:rPr>
            <w:rStyle w:val="Hyperlink"/>
          </w:rPr>
          <w:t>http://ontology.eil.utoronto.ca/icontact.owl</w:t>
        </w:r>
      </w:hyperlink>
    </w:p>
    <w:p w14:paraId="2C28D52C" w14:textId="032F6A42" w:rsidR="0017129E" w:rsidRPr="00E309CD" w:rsidRDefault="0017129E" w:rsidP="0017129E">
      <w:pPr>
        <w:pStyle w:val="ListParagraph"/>
      </w:pPr>
      <w:r>
        <w:t xml:space="preserve">iCity Spatial Location: </w:t>
      </w:r>
      <w:hyperlink r:id="rId32" w:history="1">
        <w:r w:rsidR="0089518D">
          <w:rPr>
            <w:rStyle w:val="Hyperlink"/>
            <w:i/>
          </w:rPr>
          <w:t>http://ontology.eil.utoronto.ca/icity/</w:t>
        </w:r>
        <w:r w:rsidRPr="00804490">
          <w:rPr>
            <w:rStyle w:val="Hyperlink"/>
            <w:i/>
          </w:rPr>
          <w:t>SpatialLoc/</w:t>
        </w:r>
      </w:hyperlink>
    </w:p>
    <w:p w14:paraId="11FEA2F5" w14:textId="697F6CA7" w:rsidR="001A29DC" w:rsidRDefault="00376508" w:rsidP="00E80D3C">
      <w:pPr>
        <w:rPr>
          <w:b/>
          <w:lang w:val="en-US" w:bidi="en-US"/>
        </w:rPr>
      </w:pPr>
      <w:r>
        <w:rPr>
          <w:b/>
          <w:lang w:val="en-US" w:bidi="en-US"/>
        </w:rPr>
        <w:t>Future Work:</w:t>
      </w:r>
    </w:p>
    <w:p w14:paraId="58783E13" w14:textId="044A27D0" w:rsidR="00376508" w:rsidRDefault="00376508" w:rsidP="00E80D3C">
      <w:pPr>
        <w:rPr>
          <w:lang w:val="en-US" w:bidi="en-US"/>
        </w:rPr>
      </w:pPr>
      <w:r>
        <w:rPr>
          <w:lang w:val="en-US" w:bidi="en-US"/>
        </w:rPr>
        <w:t>In future extensions it may be useful to consider the addition of properties such as the time</w:t>
      </w:r>
      <w:r w:rsidR="00F84C47">
        <w:rPr>
          <w:lang w:val="en-US" w:bidi="en-US"/>
        </w:rPr>
        <w:t xml:space="preserve"> </w:t>
      </w:r>
      <w:r>
        <w:rPr>
          <w:lang w:val="en-US" w:bidi="en-US"/>
        </w:rPr>
        <w:t>zone (time:TimeZone) associated with an address, as well as the primary language of correspondence.</w:t>
      </w:r>
    </w:p>
    <w:p w14:paraId="2BE612A8" w14:textId="2A66B10F" w:rsidR="00AF57A4" w:rsidRPr="00376508" w:rsidRDefault="00AF57A4" w:rsidP="00E80D3C">
      <w:pPr>
        <w:rPr>
          <w:lang w:val="en-US" w:bidi="en-US"/>
        </w:rPr>
      </w:pPr>
      <w:r>
        <w:rPr>
          <w:lang w:val="en-US" w:bidi="en-US"/>
        </w:rPr>
        <w:t xml:space="preserve">The iContact ontology also introduces an object property: has Geo Coordinates. Future work should consider how the relationship between the coordinates of an address and the location it </w:t>
      </w:r>
      <w:r>
        <w:rPr>
          <w:lang w:val="en-US" w:bidi="en-US"/>
        </w:rPr>
        <w:lastRenderedPageBreak/>
        <w:t>occupies can be formalized. Are the address coordinates always contained within the location in space, or are there some exceptions?</w:t>
      </w:r>
    </w:p>
    <w:p w14:paraId="0F7FD118" w14:textId="167AB78B" w:rsidR="00D01F8A" w:rsidRDefault="00D01F8A" w:rsidP="002A6246">
      <w:pPr>
        <w:pStyle w:val="Heading2"/>
      </w:pPr>
      <w:bookmarkStart w:id="117" w:name="_Toc35948854"/>
      <w:r w:rsidRPr="00EC4B04">
        <w:t>Person</w:t>
      </w:r>
      <w:r w:rsidRPr="00956273">
        <w:t xml:space="preserve"> Ontology</w:t>
      </w:r>
      <w:bookmarkEnd w:id="117"/>
    </w:p>
    <w:p w14:paraId="35854FE6" w14:textId="628FDBF4" w:rsidR="00D479C9" w:rsidRPr="00D479C9" w:rsidRDefault="0089518D" w:rsidP="00D479C9">
      <w:pPr>
        <w:rPr>
          <w:i/>
        </w:rPr>
      </w:pPr>
      <w:r>
        <w:rPr>
          <w:i/>
        </w:rPr>
        <w:t>http://ontology.eil.utoronto.ca/icity/</w:t>
      </w:r>
      <w:r w:rsidR="00D479C9">
        <w:rPr>
          <w:i/>
        </w:rPr>
        <w:t>Person</w:t>
      </w:r>
    </w:p>
    <w:p w14:paraId="5656FDA6" w14:textId="77777777" w:rsidR="00D724E8" w:rsidRPr="00D724E8" w:rsidRDefault="00D724E8" w:rsidP="00D724E8">
      <w:pPr>
        <w:rPr>
          <w:b/>
        </w:rPr>
      </w:pPr>
      <w:r w:rsidRPr="00D724E8">
        <w:rPr>
          <w:b/>
        </w:rPr>
        <w:t>Namespace: person</w:t>
      </w:r>
    </w:p>
    <w:p w14:paraId="624DB400" w14:textId="72775740" w:rsidR="00DB60DF" w:rsidRDefault="00D01F8A" w:rsidP="009E4A69">
      <w:pPr>
        <w:pStyle w:val="ListParagraph"/>
      </w:pPr>
      <w:r>
        <w:t xml:space="preserve">Person: A Person may have a </w:t>
      </w:r>
      <w:r w:rsidRPr="00131A80">
        <w:rPr>
          <w:b/>
        </w:rPr>
        <w:t>unique identifier</w:t>
      </w:r>
      <w:r>
        <w:t>.</w:t>
      </w:r>
      <w:r>
        <w:br/>
        <w:t xml:space="preserve">A Person has a </w:t>
      </w:r>
      <w:r w:rsidRPr="00131A80">
        <w:rPr>
          <w:b/>
        </w:rPr>
        <w:t>date of birth</w:t>
      </w:r>
      <w:r>
        <w:t xml:space="preserve">, and may have a </w:t>
      </w:r>
      <w:r w:rsidRPr="00131A80">
        <w:rPr>
          <w:b/>
        </w:rPr>
        <w:t>date of death</w:t>
      </w:r>
      <w:r>
        <w:t>.</w:t>
      </w:r>
      <w:r w:rsidR="00FE3D93">
        <w:br/>
        <w:t xml:space="preserve">A Person has a </w:t>
      </w:r>
      <w:r w:rsidR="00FE3D93" w:rsidRPr="00131A80">
        <w:rPr>
          <w:b/>
        </w:rPr>
        <w:t>mother</w:t>
      </w:r>
      <w:r w:rsidR="00FE3D93">
        <w:t xml:space="preserve"> and </w:t>
      </w:r>
      <w:r w:rsidR="00FE3D93" w:rsidRPr="00131A80">
        <w:rPr>
          <w:b/>
        </w:rPr>
        <w:t>father</w:t>
      </w:r>
      <w:r w:rsidR="00FE3D93">
        <w:t xml:space="preserve">, and may have a </w:t>
      </w:r>
      <w:r w:rsidR="00FE3D93" w:rsidRPr="00131A80">
        <w:rPr>
          <w:b/>
        </w:rPr>
        <w:t>spouse</w:t>
      </w:r>
      <w:r w:rsidR="00FE3D93">
        <w:t xml:space="preserve"> and/or </w:t>
      </w:r>
      <w:r w:rsidR="00FE3D93" w:rsidRPr="00131A80">
        <w:rPr>
          <w:b/>
        </w:rPr>
        <w:t>child</w:t>
      </w:r>
      <w:r w:rsidR="00FE3D93">
        <w:t>(ren).</w:t>
      </w:r>
      <w:r w:rsidR="009037A2">
        <w:t xml:space="preserve"> Note that we define the parent relation as the legal relation as opposed to biological. This property may be specialized and restricted, for example hasBiologicalMother: exactly 1 Person.</w:t>
      </w:r>
      <w:r>
        <w:br/>
        <w:t xml:space="preserve">A Person may </w:t>
      </w:r>
      <w:r w:rsidRPr="00131A80">
        <w:rPr>
          <w:b/>
        </w:rPr>
        <w:t xml:space="preserve">have </w:t>
      </w:r>
      <w:r w:rsidRPr="008F1630">
        <w:t>some</w:t>
      </w:r>
      <w:r>
        <w:t xml:space="preserve"> </w:t>
      </w:r>
      <w:r w:rsidR="008F1630" w:rsidRPr="00131A80">
        <w:rPr>
          <w:b/>
        </w:rPr>
        <w:t>Job</w:t>
      </w:r>
      <w:r>
        <w:t xml:space="preserve"> and associated </w:t>
      </w:r>
      <w:r w:rsidR="00086B4C" w:rsidRPr="00131A80">
        <w:rPr>
          <w:b/>
        </w:rPr>
        <w:t>Income</w:t>
      </w:r>
      <w:r>
        <w:t>.</w:t>
      </w:r>
      <w:r>
        <w:br/>
        <w:t xml:space="preserve">A Person has an </w:t>
      </w:r>
      <w:r w:rsidRPr="00131A80">
        <w:rPr>
          <w:b/>
        </w:rPr>
        <w:t>address</w:t>
      </w:r>
      <w:r>
        <w:t xml:space="preserve"> of residence and may have other contact information such as </w:t>
      </w:r>
      <w:r w:rsidRPr="00131A80">
        <w:rPr>
          <w:b/>
        </w:rPr>
        <w:t>E-mail</w:t>
      </w:r>
      <w:r>
        <w:t xml:space="preserve">, </w:t>
      </w:r>
      <w:r w:rsidRPr="00131A80">
        <w:rPr>
          <w:b/>
        </w:rPr>
        <w:t>phone number</w:t>
      </w:r>
      <w:r>
        <w:t>, etcetera.</w:t>
      </w:r>
      <w:r w:rsidR="00B153F5">
        <w:br/>
      </w:r>
      <w:r w:rsidR="00B153F5" w:rsidRPr="00BF7587">
        <w:t>A Person has</w:t>
      </w:r>
      <w:r w:rsidR="007026A8" w:rsidRPr="00BF7587">
        <w:t xml:space="preserve"> some age and</w:t>
      </w:r>
      <w:r w:rsidR="00B153F5" w:rsidRPr="00BF7587">
        <w:t xml:space="preserve"> exactly 1 sex</w:t>
      </w:r>
      <w:r w:rsidR="00046E73" w:rsidRPr="00BF7587">
        <w:t>, and sex may be one of only male or female. The definition of sex is distinct from that of a person’s gender: “Sex refers to sex assigned at birth. Sex is typically assigned based on a person's reproductive system and other physical characteristics.”</w:t>
      </w:r>
      <w:r w:rsidR="00046E73" w:rsidRPr="00BF7587">
        <w:rPr>
          <w:rStyle w:val="FootnoteReference"/>
        </w:rPr>
        <w:footnoteReference w:id="11"/>
      </w:r>
      <w:r w:rsidR="00046E73" w:rsidRPr="00BF7587">
        <w:t xml:space="preserve"> Future extensions may incorporate a representation of gender, should it be required.</w:t>
      </w:r>
      <w:r w:rsidR="00212353">
        <w:rPr>
          <w:highlight w:val="yellow"/>
        </w:rPr>
        <w:br/>
      </w:r>
      <w:r w:rsidR="00212353" w:rsidRPr="008A7A83">
        <w:t>A person has some Age may or may not be a licensed driver.</w:t>
      </w:r>
      <w:r w:rsidR="00C95B20">
        <w:br/>
      </w:r>
    </w:p>
    <w:tbl>
      <w:tblPr>
        <w:tblStyle w:val="TableGrid"/>
        <w:tblpPr w:leftFromText="180" w:rightFromText="180" w:vertAnchor="text" w:horzAnchor="margin" w:tblpY="128"/>
        <w:tblW w:w="0" w:type="auto"/>
        <w:tblLook w:val="04A0" w:firstRow="1" w:lastRow="0" w:firstColumn="1" w:lastColumn="0" w:noHBand="0" w:noVBand="1"/>
      </w:tblPr>
      <w:tblGrid>
        <w:gridCol w:w="2062"/>
        <w:gridCol w:w="2525"/>
        <w:gridCol w:w="4763"/>
      </w:tblGrid>
      <w:tr w:rsidR="00086B4C" w14:paraId="60D7ACED" w14:textId="77777777" w:rsidTr="00212353">
        <w:tc>
          <w:tcPr>
            <w:tcW w:w="2062" w:type="dxa"/>
            <w:shd w:val="clear" w:color="auto" w:fill="00FFFF"/>
          </w:tcPr>
          <w:p w14:paraId="59FF5703" w14:textId="77777777" w:rsidR="00086B4C" w:rsidRDefault="00086B4C" w:rsidP="00EA354A">
            <w:r>
              <w:t>Object</w:t>
            </w:r>
          </w:p>
        </w:tc>
        <w:tc>
          <w:tcPr>
            <w:tcW w:w="2525" w:type="dxa"/>
            <w:shd w:val="clear" w:color="auto" w:fill="00FFFF"/>
          </w:tcPr>
          <w:p w14:paraId="33BA0753" w14:textId="77777777" w:rsidR="00086B4C" w:rsidRDefault="00086B4C" w:rsidP="00EA354A">
            <w:r>
              <w:t>Property</w:t>
            </w:r>
          </w:p>
        </w:tc>
        <w:tc>
          <w:tcPr>
            <w:tcW w:w="4763" w:type="dxa"/>
            <w:shd w:val="clear" w:color="auto" w:fill="00FFFF"/>
          </w:tcPr>
          <w:p w14:paraId="02B7D0F3" w14:textId="77777777" w:rsidR="00086B4C" w:rsidRDefault="00086B4C" w:rsidP="00EA354A">
            <w:r>
              <w:t>Value</w:t>
            </w:r>
          </w:p>
        </w:tc>
      </w:tr>
      <w:tr w:rsidR="0020475C" w14:paraId="1D798BA4" w14:textId="77777777" w:rsidTr="00212353">
        <w:tc>
          <w:tcPr>
            <w:tcW w:w="2062" w:type="dxa"/>
            <w:vMerge w:val="restart"/>
          </w:tcPr>
          <w:p w14:paraId="4D11F836" w14:textId="77777777" w:rsidR="0020475C" w:rsidRDefault="0020475C" w:rsidP="00EA354A">
            <w:r>
              <w:t>PersonPD</w:t>
            </w:r>
          </w:p>
        </w:tc>
        <w:tc>
          <w:tcPr>
            <w:tcW w:w="2525" w:type="dxa"/>
          </w:tcPr>
          <w:p w14:paraId="456C009D" w14:textId="77777777" w:rsidR="0020475C" w:rsidRDefault="0020475C" w:rsidP="00EA354A">
            <w:r>
              <w:t>subclassOf</w:t>
            </w:r>
          </w:p>
        </w:tc>
        <w:tc>
          <w:tcPr>
            <w:tcW w:w="4763" w:type="dxa"/>
          </w:tcPr>
          <w:p w14:paraId="5B606E6F" w14:textId="77777777" w:rsidR="0020475C" w:rsidRDefault="0020475C" w:rsidP="009037A2">
            <w:r>
              <w:t>change:TimeVaryingConcept</w:t>
            </w:r>
          </w:p>
        </w:tc>
      </w:tr>
      <w:tr w:rsidR="0020475C" w14:paraId="25477273" w14:textId="77777777" w:rsidTr="00212353">
        <w:tc>
          <w:tcPr>
            <w:tcW w:w="2062" w:type="dxa"/>
            <w:vMerge/>
          </w:tcPr>
          <w:p w14:paraId="5AEEDAF5" w14:textId="77777777" w:rsidR="0020475C" w:rsidRDefault="0020475C" w:rsidP="00EA354A"/>
        </w:tc>
        <w:tc>
          <w:tcPr>
            <w:tcW w:w="2525" w:type="dxa"/>
          </w:tcPr>
          <w:p w14:paraId="1852D4AE" w14:textId="77777777" w:rsidR="0020475C" w:rsidRDefault="0020475C" w:rsidP="00EA354A">
            <w:r>
              <w:t>equivalentClass</w:t>
            </w:r>
          </w:p>
        </w:tc>
        <w:tc>
          <w:tcPr>
            <w:tcW w:w="4763" w:type="dxa"/>
          </w:tcPr>
          <w:p w14:paraId="3CB5CB5D" w14:textId="77777777" w:rsidR="0020475C" w:rsidRDefault="0020475C" w:rsidP="00EA354A">
            <w:r>
              <w:t>change:hasManifestation some Person and  change:hasManifestation only Person</w:t>
            </w:r>
          </w:p>
        </w:tc>
      </w:tr>
      <w:tr w:rsidR="0020475C" w14:paraId="11BA341A" w14:textId="77777777" w:rsidTr="00212353">
        <w:tc>
          <w:tcPr>
            <w:tcW w:w="2062" w:type="dxa"/>
            <w:vMerge/>
          </w:tcPr>
          <w:p w14:paraId="40FE5A14" w14:textId="77777777" w:rsidR="0020475C" w:rsidRDefault="0020475C" w:rsidP="009037A2"/>
        </w:tc>
        <w:tc>
          <w:tcPr>
            <w:tcW w:w="2525" w:type="dxa"/>
          </w:tcPr>
          <w:p w14:paraId="78D282DC" w14:textId="77777777" w:rsidR="0020475C" w:rsidRDefault="0020475C" w:rsidP="009037A2">
            <w:r>
              <w:t>change:existsAt</w:t>
            </w:r>
          </w:p>
        </w:tc>
        <w:tc>
          <w:tcPr>
            <w:tcW w:w="4763" w:type="dxa"/>
          </w:tcPr>
          <w:p w14:paraId="3EF32AB5" w14:textId="77777777" w:rsidR="0020475C" w:rsidRDefault="0020475C" w:rsidP="009037A2">
            <w:r>
              <w:t>exactly 1 time:Interval</w:t>
            </w:r>
          </w:p>
        </w:tc>
      </w:tr>
      <w:tr w:rsidR="0020475C" w14:paraId="6F84FCE4" w14:textId="77777777" w:rsidTr="00212353">
        <w:tc>
          <w:tcPr>
            <w:tcW w:w="2062" w:type="dxa"/>
            <w:vMerge/>
          </w:tcPr>
          <w:p w14:paraId="2F6D94D3" w14:textId="77777777" w:rsidR="0020475C" w:rsidRDefault="0020475C" w:rsidP="009037A2"/>
        </w:tc>
        <w:tc>
          <w:tcPr>
            <w:tcW w:w="2525" w:type="dxa"/>
          </w:tcPr>
          <w:p w14:paraId="19F33227" w14:textId="77777777" w:rsidR="0020475C" w:rsidRDefault="0020475C" w:rsidP="009037A2">
            <w:r>
              <w:t>hasPersonID</w:t>
            </w:r>
          </w:p>
        </w:tc>
        <w:tc>
          <w:tcPr>
            <w:tcW w:w="4763" w:type="dxa"/>
          </w:tcPr>
          <w:p w14:paraId="21D7D14B" w14:textId="77777777" w:rsidR="0020475C" w:rsidRDefault="0020475C" w:rsidP="00B13565">
            <w:r>
              <w:t>only PersonId</w:t>
            </w:r>
          </w:p>
        </w:tc>
      </w:tr>
      <w:tr w:rsidR="0020475C" w14:paraId="2E8D8F05" w14:textId="77777777" w:rsidTr="00212353">
        <w:tc>
          <w:tcPr>
            <w:tcW w:w="2062" w:type="dxa"/>
            <w:vMerge/>
          </w:tcPr>
          <w:p w14:paraId="5BE69E14" w14:textId="77777777" w:rsidR="0020475C" w:rsidRDefault="0020475C" w:rsidP="009037A2"/>
        </w:tc>
        <w:tc>
          <w:tcPr>
            <w:tcW w:w="2525" w:type="dxa"/>
          </w:tcPr>
          <w:p w14:paraId="394B4ACB" w14:textId="77777777" w:rsidR="0020475C" w:rsidRDefault="0020475C" w:rsidP="009037A2">
            <w:r>
              <w:t>schema:birthDate</w:t>
            </w:r>
          </w:p>
        </w:tc>
        <w:tc>
          <w:tcPr>
            <w:tcW w:w="4763" w:type="dxa"/>
          </w:tcPr>
          <w:p w14:paraId="18812C4F" w14:textId="77777777" w:rsidR="0020475C" w:rsidRDefault="0020475C" w:rsidP="009037A2">
            <w:r>
              <w:t>exactly 1 time:Instant</w:t>
            </w:r>
          </w:p>
        </w:tc>
      </w:tr>
      <w:tr w:rsidR="0020475C" w14:paraId="351E39FB" w14:textId="77777777" w:rsidTr="00212353">
        <w:tc>
          <w:tcPr>
            <w:tcW w:w="2062" w:type="dxa"/>
            <w:vMerge/>
          </w:tcPr>
          <w:p w14:paraId="07B46EC3" w14:textId="77777777" w:rsidR="0020475C" w:rsidRDefault="0020475C" w:rsidP="009037A2"/>
        </w:tc>
        <w:tc>
          <w:tcPr>
            <w:tcW w:w="2525" w:type="dxa"/>
          </w:tcPr>
          <w:p w14:paraId="3009EE4E" w14:textId="77777777" w:rsidR="0020475C" w:rsidRDefault="0020475C" w:rsidP="009037A2">
            <w:r>
              <w:t>hasSex</w:t>
            </w:r>
          </w:p>
        </w:tc>
        <w:tc>
          <w:tcPr>
            <w:tcW w:w="4763" w:type="dxa"/>
          </w:tcPr>
          <w:p w14:paraId="0807FA69" w14:textId="77777777" w:rsidR="0020475C" w:rsidRDefault="0020475C" w:rsidP="009037A2">
            <w:r>
              <w:t>exactly 1 Sex</w:t>
            </w:r>
          </w:p>
        </w:tc>
      </w:tr>
      <w:tr w:rsidR="0020475C" w14:paraId="246DD9FC" w14:textId="77777777" w:rsidTr="00212353">
        <w:tc>
          <w:tcPr>
            <w:tcW w:w="2062" w:type="dxa"/>
            <w:vMerge/>
          </w:tcPr>
          <w:p w14:paraId="0B4D61E9" w14:textId="77777777" w:rsidR="0020475C" w:rsidRDefault="0020475C" w:rsidP="00212353"/>
        </w:tc>
        <w:tc>
          <w:tcPr>
            <w:tcW w:w="2525" w:type="dxa"/>
          </w:tcPr>
          <w:p w14:paraId="32B1EFD7" w14:textId="416468DF" w:rsidR="0020475C" w:rsidRPr="0020475C" w:rsidRDefault="0020475C" w:rsidP="00212353">
            <w:r w:rsidRPr="0020475C">
              <w:t>schema:deathDate</w:t>
            </w:r>
          </w:p>
        </w:tc>
        <w:tc>
          <w:tcPr>
            <w:tcW w:w="4763" w:type="dxa"/>
          </w:tcPr>
          <w:p w14:paraId="6F4AD22C" w14:textId="44180F79" w:rsidR="0020475C" w:rsidRPr="0020475C" w:rsidRDefault="0020475C" w:rsidP="00212353">
            <w:r w:rsidRPr="0020475C">
              <w:t>max 1 time:Instant</w:t>
            </w:r>
          </w:p>
        </w:tc>
      </w:tr>
      <w:tr w:rsidR="00212353" w14:paraId="71B90ADE" w14:textId="77777777" w:rsidTr="00212353">
        <w:tc>
          <w:tcPr>
            <w:tcW w:w="2062" w:type="dxa"/>
            <w:vMerge w:val="restart"/>
          </w:tcPr>
          <w:p w14:paraId="63A30F9F" w14:textId="77777777" w:rsidR="00212353" w:rsidRDefault="00212353" w:rsidP="00212353">
            <w:r>
              <w:t>Person</w:t>
            </w:r>
          </w:p>
        </w:tc>
        <w:tc>
          <w:tcPr>
            <w:tcW w:w="2525" w:type="dxa"/>
          </w:tcPr>
          <w:p w14:paraId="019B44DF" w14:textId="77777777" w:rsidR="00212353" w:rsidRDefault="00212353" w:rsidP="00212353">
            <w:r>
              <w:t>equivalentClass</w:t>
            </w:r>
          </w:p>
        </w:tc>
        <w:tc>
          <w:tcPr>
            <w:tcW w:w="4763" w:type="dxa"/>
          </w:tcPr>
          <w:p w14:paraId="3CADC706" w14:textId="77777777" w:rsidR="00212353" w:rsidRDefault="00212353" w:rsidP="00212353">
            <w:r>
              <w:t>change:manifestationOf  some  PersonPD and  change:manifestationOf only  PersonPD</w:t>
            </w:r>
          </w:p>
        </w:tc>
      </w:tr>
      <w:tr w:rsidR="00212353" w14:paraId="2095FAF5" w14:textId="77777777" w:rsidTr="00212353">
        <w:tc>
          <w:tcPr>
            <w:tcW w:w="2062" w:type="dxa"/>
            <w:vMerge/>
          </w:tcPr>
          <w:p w14:paraId="62E2DC36" w14:textId="77777777" w:rsidR="00212353" w:rsidRDefault="00212353" w:rsidP="00212353"/>
        </w:tc>
        <w:tc>
          <w:tcPr>
            <w:tcW w:w="2525" w:type="dxa"/>
          </w:tcPr>
          <w:p w14:paraId="3426DD4F" w14:textId="77777777" w:rsidR="00212353" w:rsidRDefault="00212353" w:rsidP="00212353">
            <w:r>
              <w:t>subclassOf</w:t>
            </w:r>
          </w:p>
        </w:tc>
        <w:tc>
          <w:tcPr>
            <w:tcW w:w="4763" w:type="dxa"/>
          </w:tcPr>
          <w:p w14:paraId="5204E36F" w14:textId="77777777" w:rsidR="00212353" w:rsidRDefault="00212353" w:rsidP="00212353">
            <w:r>
              <w:t>change:Manifestation</w:t>
            </w:r>
          </w:p>
        </w:tc>
      </w:tr>
      <w:tr w:rsidR="00212353" w14:paraId="2B2D385D" w14:textId="77777777" w:rsidTr="00212353">
        <w:tc>
          <w:tcPr>
            <w:tcW w:w="2062" w:type="dxa"/>
            <w:vMerge/>
          </w:tcPr>
          <w:p w14:paraId="34C9567B" w14:textId="77777777" w:rsidR="00212353" w:rsidRDefault="00212353" w:rsidP="00212353"/>
        </w:tc>
        <w:tc>
          <w:tcPr>
            <w:tcW w:w="2525" w:type="dxa"/>
          </w:tcPr>
          <w:p w14:paraId="2B077F7B" w14:textId="77777777" w:rsidR="00212353" w:rsidRDefault="00212353" w:rsidP="00212353">
            <w:r>
              <w:t>change:existsAt</w:t>
            </w:r>
          </w:p>
        </w:tc>
        <w:tc>
          <w:tcPr>
            <w:tcW w:w="4763" w:type="dxa"/>
          </w:tcPr>
          <w:p w14:paraId="59B26082" w14:textId="77777777" w:rsidR="00212353" w:rsidRDefault="00212353" w:rsidP="00212353">
            <w:r>
              <w:t>exactly 1 time:TemporalEntity</w:t>
            </w:r>
          </w:p>
        </w:tc>
      </w:tr>
      <w:tr w:rsidR="00212353" w14:paraId="795175CC" w14:textId="77777777" w:rsidTr="00212353">
        <w:tc>
          <w:tcPr>
            <w:tcW w:w="2062" w:type="dxa"/>
            <w:vMerge/>
          </w:tcPr>
          <w:p w14:paraId="455FF4AA" w14:textId="77777777" w:rsidR="00212353" w:rsidRDefault="00212353" w:rsidP="00212353"/>
        </w:tc>
        <w:tc>
          <w:tcPr>
            <w:tcW w:w="2525" w:type="dxa"/>
          </w:tcPr>
          <w:p w14:paraId="0D39F86D" w14:textId="5D89CA0C" w:rsidR="00212353" w:rsidRPr="0090469C" w:rsidRDefault="00212353" w:rsidP="00212353">
            <w:r w:rsidRPr="0090469C">
              <w:t>hasAge</w:t>
            </w:r>
          </w:p>
        </w:tc>
        <w:tc>
          <w:tcPr>
            <w:tcW w:w="4763" w:type="dxa"/>
          </w:tcPr>
          <w:p w14:paraId="03FC18D6" w14:textId="1BC7828B" w:rsidR="00212353" w:rsidRPr="0090469C" w:rsidRDefault="00212353" w:rsidP="00212353">
            <w:r w:rsidRPr="0090469C">
              <w:t>exactly 1 om:</w:t>
            </w:r>
            <w:r w:rsidR="0090469C" w:rsidRPr="0090469C">
              <w:t>duration</w:t>
            </w:r>
          </w:p>
        </w:tc>
      </w:tr>
      <w:tr w:rsidR="00212353" w14:paraId="6EF23936" w14:textId="77777777" w:rsidTr="00212353">
        <w:tc>
          <w:tcPr>
            <w:tcW w:w="2062" w:type="dxa"/>
            <w:vMerge/>
          </w:tcPr>
          <w:p w14:paraId="27DA22CD" w14:textId="77777777" w:rsidR="00212353" w:rsidRDefault="00212353" w:rsidP="00212353"/>
        </w:tc>
        <w:tc>
          <w:tcPr>
            <w:tcW w:w="2525" w:type="dxa"/>
          </w:tcPr>
          <w:p w14:paraId="7675ECAF" w14:textId="2E6D0C93" w:rsidR="00212353" w:rsidRPr="00217B46" w:rsidRDefault="00212353" w:rsidP="00212353">
            <w:r w:rsidRPr="00217B46">
              <w:t>isLicensedDriver</w:t>
            </w:r>
          </w:p>
        </w:tc>
        <w:tc>
          <w:tcPr>
            <w:tcW w:w="4763" w:type="dxa"/>
          </w:tcPr>
          <w:p w14:paraId="2505EA17" w14:textId="103772DE" w:rsidR="00212353" w:rsidRPr="00217B46" w:rsidRDefault="00212353" w:rsidP="00212353">
            <w:r w:rsidRPr="00217B46">
              <w:t>exactly 1 xsd:boolean</w:t>
            </w:r>
          </w:p>
        </w:tc>
      </w:tr>
      <w:tr w:rsidR="00212353" w14:paraId="68E18A0B" w14:textId="77777777" w:rsidTr="00212353">
        <w:tc>
          <w:tcPr>
            <w:tcW w:w="2062" w:type="dxa"/>
            <w:vMerge/>
          </w:tcPr>
          <w:p w14:paraId="5F0ABDB5" w14:textId="77777777" w:rsidR="00212353" w:rsidRDefault="00212353" w:rsidP="00212353"/>
        </w:tc>
        <w:tc>
          <w:tcPr>
            <w:tcW w:w="2525" w:type="dxa"/>
          </w:tcPr>
          <w:p w14:paraId="3A1CC0DD" w14:textId="77777777" w:rsidR="00212353" w:rsidRDefault="00212353" w:rsidP="00212353">
            <w:r>
              <w:t>schema:parent</w:t>
            </w:r>
          </w:p>
        </w:tc>
        <w:tc>
          <w:tcPr>
            <w:tcW w:w="4763" w:type="dxa"/>
          </w:tcPr>
          <w:p w14:paraId="7C1FBEA4" w14:textId="77777777" w:rsidR="00212353" w:rsidRDefault="00212353" w:rsidP="00212353">
            <w:r>
              <w:t>only Person</w:t>
            </w:r>
          </w:p>
        </w:tc>
      </w:tr>
      <w:tr w:rsidR="00212353" w14:paraId="75BDF7C4" w14:textId="77777777" w:rsidTr="00212353">
        <w:tc>
          <w:tcPr>
            <w:tcW w:w="2062" w:type="dxa"/>
            <w:vMerge/>
          </w:tcPr>
          <w:p w14:paraId="2F79BA90" w14:textId="77777777" w:rsidR="00212353" w:rsidRDefault="00212353" w:rsidP="00212353"/>
        </w:tc>
        <w:tc>
          <w:tcPr>
            <w:tcW w:w="2525" w:type="dxa"/>
          </w:tcPr>
          <w:p w14:paraId="6BF6F5BC" w14:textId="77777777" w:rsidR="00212353" w:rsidRDefault="00212353" w:rsidP="00212353">
            <w:r>
              <w:t>schema:spouse</w:t>
            </w:r>
          </w:p>
        </w:tc>
        <w:tc>
          <w:tcPr>
            <w:tcW w:w="4763" w:type="dxa"/>
          </w:tcPr>
          <w:p w14:paraId="7C3E1BD0" w14:textId="77777777" w:rsidR="00212353" w:rsidRDefault="00212353" w:rsidP="00212353">
            <w:r>
              <w:t>only Person</w:t>
            </w:r>
          </w:p>
        </w:tc>
      </w:tr>
      <w:tr w:rsidR="00212353" w14:paraId="3343F80C" w14:textId="77777777" w:rsidTr="00212353">
        <w:tc>
          <w:tcPr>
            <w:tcW w:w="2062" w:type="dxa"/>
            <w:vMerge/>
          </w:tcPr>
          <w:p w14:paraId="13D70820" w14:textId="77777777" w:rsidR="00212353" w:rsidRDefault="00212353" w:rsidP="00212353"/>
        </w:tc>
        <w:tc>
          <w:tcPr>
            <w:tcW w:w="2525" w:type="dxa"/>
          </w:tcPr>
          <w:p w14:paraId="3B5F7916" w14:textId="77777777" w:rsidR="00212353" w:rsidRDefault="00212353" w:rsidP="00212353">
            <w:r>
              <w:t>schema:children</w:t>
            </w:r>
          </w:p>
        </w:tc>
        <w:tc>
          <w:tcPr>
            <w:tcW w:w="4763" w:type="dxa"/>
          </w:tcPr>
          <w:p w14:paraId="58B50314" w14:textId="77777777" w:rsidR="00212353" w:rsidRDefault="00212353" w:rsidP="00212353">
            <w:r>
              <w:t>only Person</w:t>
            </w:r>
          </w:p>
        </w:tc>
      </w:tr>
      <w:tr w:rsidR="00212353" w14:paraId="27DF5EDB" w14:textId="77777777" w:rsidTr="00212353">
        <w:tc>
          <w:tcPr>
            <w:tcW w:w="2062" w:type="dxa"/>
            <w:vMerge/>
          </w:tcPr>
          <w:p w14:paraId="518FBFC5" w14:textId="77777777" w:rsidR="00212353" w:rsidRDefault="00212353" w:rsidP="00212353"/>
        </w:tc>
        <w:tc>
          <w:tcPr>
            <w:tcW w:w="2525" w:type="dxa"/>
          </w:tcPr>
          <w:p w14:paraId="12BCD97D" w14:textId="77777777" w:rsidR="00212353" w:rsidRDefault="00212353" w:rsidP="00212353">
            <w:r>
              <w:t>hasIncome</w:t>
            </w:r>
          </w:p>
        </w:tc>
        <w:tc>
          <w:tcPr>
            <w:tcW w:w="4763" w:type="dxa"/>
          </w:tcPr>
          <w:p w14:paraId="71F0399E" w14:textId="77777777" w:rsidR="00212353" w:rsidRDefault="00212353" w:rsidP="00212353">
            <w:r>
              <w:t>only MonetaryValue</w:t>
            </w:r>
          </w:p>
        </w:tc>
      </w:tr>
      <w:tr w:rsidR="00212353" w14:paraId="5682042D" w14:textId="77777777" w:rsidTr="00212353">
        <w:tc>
          <w:tcPr>
            <w:tcW w:w="2062" w:type="dxa"/>
            <w:vMerge/>
          </w:tcPr>
          <w:p w14:paraId="3F46C629" w14:textId="77777777" w:rsidR="00212353" w:rsidRDefault="00212353" w:rsidP="00212353"/>
        </w:tc>
        <w:tc>
          <w:tcPr>
            <w:tcW w:w="2525" w:type="dxa"/>
          </w:tcPr>
          <w:p w14:paraId="192CDB21" w14:textId="77777777" w:rsidR="00212353" w:rsidRDefault="00212353" w:rsidP="00212353">
            <w:r>
              <w:t>schema:address</w:t>
            </w:r>
          </w:p>
        </w:tc>
        <w:tc>
          <w:tcPr>
            <w:tcW w:w="4763" w:type="dxa"/>
          </w:tcPr>
          <w:p w14:paraId="68DF385C" w14:textId="77777777" w:rsidR="00212353" w:rsidRDefault="00212353" w:rsidP="00212353">
            <w:r>
              <w:t>some schema:PostalAddress</w:t>
            </w:r>
          </w:p>
        </w:tc>
      </w:tr>
      <w:tr w:rsidR="00212353" w14:paraId="732E824E" w14:textId="77777777" w:rsidTr="00212353">
        <w:tc>
          <w:tcPr>
            <w:tcW w:w="2062" w:type="dxa"/>
            <w:vMerge/>
          </w:tcPr>
          <w:p w14:paraId="54E71B9F" w14:textId="77777777" w:rsidR="00212353" w:rsidRDefault="00212353" w:rsidP="00212353"/>
        </w:tc>
        <w:tc>
          <w:tcPr>
            <w:tcW w:w="2525" w:type="dxa"/>
          </w:tcPr>
          <w:p w14:paraId="411B8478" w14:textId="77777777" w:rsidR="00212353" w:rsidRDefault="00212353" w:rsidP="00212353">
            <w:r>
              <w:t>hasSkill</w:t>
            </w:r>
          </w:p>
        </w:tc>
        <w:tc>
          <w:tcPr>
            <w:tcW w:w="4763" w:type="dxa"/>
          </w:tcPr>
          <w:p w14:paraId="57B5C409" w14:textId="77777777" w:rsidR="00212353" w:rsidRDefault="00212353" w:rsidP="00212353">
            <w:r>
              <w:t xml:space="preserve">only </w:t>
            </w:r>
            <w:r w:rsidRPr="00EB73FC">
              <w:t>Skill</w:t>
            </w:r>
          </w:p>
        </w:tc>
      </w:tr>
      <w:tr w:rsidR="00212353" w14:paraId="3A8A8D65" w14:textId="77777777" w:rsidTr="00212353">
        <w:tc>
          <w:tcPr>
            <w:tcW w:w="2062" w:type="dxa"/>
            <w:vMerge/>
          </w:tcPr>
          <w:p w14:paraId="5A49DFE6" w14:textId="77777777" w:rsidR="00212353" w:rsidRDefault="00212353" w:rsidP="00212353"/>
        </w:tc>
        <w:tc>
          <w:tcPr>
            <w:tcW w:w="2525" w:type="dxa"/>
          </w:tcPr>
          <w:p w14:paraId="5F1F543E" w14:textId="77777777" w:rsidR="00212353" w:rsidRDefault="00212353" w:rsidP="00212353">
            <w:r>
              <w:t>hasQualification</w:t>
            </w:r>
          </w:p>
        </w:tc>
        <w:tc>
          <w:tcPr>
            <w:tcW w:w="4763" w:type="dxa"/>
          </w:tcPr>
          <w:p w14:paraId="4FEFB89F" w14:textId="77777777" w:rsidR="00212353" w:rsidRDefault="00212353" w:rsidP="00212353">
            <w:r>
              <w:t xml:space="preserve">only </w:t>
            </w:r>
            <w:r w:rsidRPr="00EB73FC">
              <w:t>Qualification</w:t>
            </w:r>
          </w:p>
        </w:tc>
      </w:tr>
      <w:tr w:rsidR="00212353" w14:paraId="277CEDEF" w14:textId="77777777" w:rsidTr="00212353">
        <w:tc>
          <w:tcPr>
            <w:tcW w:w="2062" w:type="dxa"/>
          </w:tcPr>
          <w:p w14:paraId="11960C85" w14:textId="2AF6C6CF" w:rsidR="00212353" w:rsidRPr="00CA591B" w:rsidRDefault="00212353" w:rsidP="00212353">
            <w:r w:rsidRPr="00CA591B">
              <w:t>Sex</w:t>
            </w:r>
          </w:p>
        </w:tc>
        <w:tc>
          <w:tcPr>
            <w:tcW w:w="2525" w:type="dxa"/>
          </w:tcPr>
          <w:p w14:paraId="446AFE04" w14:textId="0800D8D6" w:rsidR="00212353" w:rsidRPr="00CA591B" w:rsidRDefault="00212353" w:rsidP="00212353">
            <w:r w:rsidRPr="00CA591B">
              <w:t>equivalentClass</w:t>
            </w:r>
          </w:p>
        </w:tc>
        <w:tc>
          <w:tcPr>
            <w:tcW w:w="4763" w:type="dxa"/>
          </w:tcPr>
          <w:p w14:paraId="579FC607" w14:textId="15093D55" w:rsidR="00212353" w:rsidRPr="00CA591B" w:rsidRDefault="00212353" w:rsidP="00212353">
            <w:r w:rsidRPr="00CA591B">
              <w:t>{person:male, person:female}</w:t>
            </w:r>
          </w:p>
        </w:tc>
      </w:tr>
    </w:tbl>
    <w:p w14:paraId="705F292A" w14:textId="77777777" w:rsidR="0017276B" w:rsidRDefault="0017276B" w:rsidP="00EA354A"/>
    <w:p w14:paraId="0DBB296C" w14:textId="77777777" w:rsidR="003C176F" w:rsidRDefault="003C176F" w:rsidP="00EA354A">
      <w:pPr>
        <w:rPr>
          <w:b/>
        </w:rPr>
      </w:pPr>
      <w:r>
        <w:rPr>
          <w:b/>
        </w:rPr>
        <w:t>Re</w:t>
      </w:r>
      <w:r w:rsidR="00AC4EEF">
        <w:rPr>
          <w:b/>
        </w:rPr>
        <w:t>used Ontologies</w:t>
      </w:r>
      <w:r>
        <w:rPr>
          <w:b/>
        </w:rPr>
        <w:t>:</w:t>
      </w:r>
    </w:p>
    <w:p w14:paraId="6030BCC5" w14:textId="77777777" w:rsidR="003C176F" w:rsidRDefault="003C176F" w:rsidP="009E4A69">
      <w:pPr>
        <w:pStyle w:val="ListParagraph"/>
      </w:pPr>
      <w:r>
        <w:t>schema.org</w:t>
      </w:r>
      <w:r w:rsidR="00827DD8">
        <w:rPr>
          <w:rStyle w:val="FootnoteReference"/>
        </w:rPr>
        <w:footnoteReference w:id="12"/>
      </w:r>
      <w:r w:rsidR="00AC4EEF">
        <w:t xml:space="preserve"> (</w:t>
      </w:r>
      <w:r w:rsidR="00827DD8">
        <w:t xml:space="preserve">A </w:t>
      </w:r>
      <w:r w:rsidR="00AC4EEF">
        <w:t>vocabulary</w:t>
      </w:r>
      <w:r w:rsidR="00827DD8">
        <w:t xml:space="preserve"> as opposed to an ontology</w:t>
      </w:r>
      <w:r w:rsidR="00AC4EEF">
        <w:t>)</w:t>
      </w:r>
    </w:p>
    <w:p w14:paraId="48C6B5AC" w14:textId="53696803" w:rsidR="00AC4EEF" w:rsidRDefault="00212353" w:rsidP="009E4A69">
      <w:pPr>
        <w:pStyle w:val="ListParagraph"/>
      </w:pPr>
      <w:r>
        <w:t>Change ontology</w:t>
      </w:r>
    </w:p>
    <w:p w14:paraId="0A3454BD" w14:textId="7810FC55" w:rsidR="00AC4EEF" w:rsidRDefault="00212353" w:rsidP="009E4A69">
      <w:pPr>
        <w:pStyle w:val="ListParagraph"/>
      </w:pPr>
      <w:r>
        <w:t>Units of measure ontology</w:t>
      </w:r>
    </w:p>
    <w:p w14:paraId="14A3948E" w14:textId="27C92E59" w:rsidR="00E3468F" w:rsidRDefault="00212353" w:rsidP="009E4A69">
      <w:pPr>
        <w:pStyle w:val="ListParagraph"/>
      </w:pPr>
      <w:r>
        <w:t>Time ontology</w:t>
      </w:r>
    </w:p>
    <w:p w14:paraId="6C03C700" w14:textId="1311DD18" w:rsidR="00212353" w:rsidRDefault="00212353" w:rsidP="00212353">
      <w:pPr>
        <w:rPr>
          <w:b/>
        </w:rPr>
      </w:pPr>
      <w:r>
        <w:rPr>
          <w:b/>
        </w:rPr>
        <w:t>Future work:</w:t>
      </w:r>
    </w:p>
    <w:p w14:paraId="2F5B8B15" w14:textId="4BAB5E76" w:rsidR="00212353" w:rsidRPr="00212353" w:rsidRDefault="008A155D" w:rsidP="00331CB6">
      <w:pPr>
        <w:pStyle w:val="ListParagraph"/>
        <w:numPr>
          <w:ilvl w:val="0"/>
          <w:numId w:val="13"/>
        </w:numPr>
      </w:pPr>
      <w:r>
        <w:t>Attributes</w:t>
      </w:r>
      <w:r w:rsidR="00212353">
        <w:t xml:space="preserve"> such as isLicensedDriver are currently captured as </w:t>
      </w:r>
      <w:r w:rsidR="00EF7F6D">
        <w:t>(Boolean) data properties. Future extensions may capture these attributes as object properties, should a more detailed representation be required (e.g. the introduction of a DriversLicense class, with attributes such as its category, expiration date, province of issue, etc).</w:t>
      </w:r>
      <w:r>
        <w:t xml:space="preserve"> This possibility for future extension applies to many of the defined data properties in the </w:t>
      </w:r>
      <w:r w:rsidR="00C049AD">
        <w:t>iCity TPSO</w:t>
      </w:r>
      <w:r>
        <w:t xml:space="preserve"> in general.</w:t>
      </w:r>
    </w:p>
    <w:p w14:paraId="4F0CF3C5" w14:textId="77777777" w:rsidR="00212353" w:rsidRDefault="00212353" w:rsidP="00212353"/>
    <w:p w14:paraId="6286C069" w14:textId="77777777" w:rsidR="00896B55" w:rsidRDefault="00896B55" w:rsidP="00896B55">
      <w:pPr>
        <w:pStyle w:val="Heading2"/>
      </w:pPr>
      <w:bookmarkStart w:id="118" w:name="_Toc35948855"/>
      <w:r>
        <w:t>Household Ontology</w:t>
      </w:r>
      <w:bookmarkEnd w:id="118"/>
    </w:p>
    <w:p w14:paraId="66905828" w14:textId="09C40DA0" w:rsidR="00D479C9" w:rsidRPr="00D479C9" w:rsidRDefault="0089518D" w:rsidP="00D479C9">
      <w:pPr>
        <w:rPr>
          <w:i/>
        </w:rPr>
      </w:pPr>
      <w:r>
        <w:rPr>
          <w:i/>
        </w:rPr>
        <w:t>http://ontology.eil.utoronto.ca/icity/</w:t>
      </w:r>
      <w:r w:rsidR="00D479C9">
        <w:rPr>
          <w:i/>
        </w:rPr>
        <w:t>Household</w:t>
      </w:r>
      <w:r w:rsidR="00AC0B4C">
        <w:rPr>
          <w:i/>
        </w:rPr>
        <w:t>.owl</w:t>
      </w:r>
    </w:p>
    <w:p w14:paraId="4A92D278" w14:textId="77777777" w:rsidR="00D17DF7" w:rsidRPr="00D17DF7" w:rsidRDefault="00D17DF7" w:rsidP="00D17DF7">
      <w:pPr>
        <w:rPr>
          <w:b/>
        </w:rPr>
      </w:pPr>
      <w:r w:rsidRPr="00D17DF7">
        <w:rPr>
          <w:b/>
        </w:rPr>
        <w:t>Namespace: household</w:t>
      </w:r>
    </w:p>
    <w:p w14:paraId="7DA11A8F" w14:textId="77777777" w:rsidR="00896B55" w:rsidRDefault="00896B55" w:rsidP="00896B55">
      <w:r>
        <w:t>In order to define a Household, we require the following classes and properties:</w:t>
      </w:r>
    </w:p>
    <w:p w14:paraId="2884DF67" w14:textId="64C8C30B" w:rsidR="00896B55" w:rsidRPr="00C74053" w:rsidRDefault="007F18DA" w:rsidP="009E4A69">
      <w:pPr>
        <w:pStyle w:val="ListParagraph"/>
      </w:pPr>
      <w:r w:rsidRPr="00C74053">
        <w:t>Family</w:t>
      </w:r>
      <w:r w:rsidR="00896B55" w:rsidRPr="00C74053">
        <w:t xml:space="preserve">: </w:t>
      </w:r>
      <w:r w:rsidR="001E7288" w:rsidRPr="00C74053">
        <w:t xml:space="preserve">The notion of Family </w:t>
      </w:r>
      <w:r w:rsidRPr="00C74053">
        <w:t>simply make</w:t>
      </w:r>
      <w:r w:rsidR="009E45C2" w:rsidRPr="00C74053">
        <w:t>s</w:t>
      </w:r>
      <w:r w:rsidRPr="00C74053">
        <w:t xml:space="preserve"> the commitment that it is a group of people who are connected via the has-spouse or has-child properties. From these, we can derive </w:t>
      </w:r>
      <w:r w:rsidRPr="00C74053">
        <w:lastRenderedPageBreak/>
        <w:t>grandparents, aunts, uncles, etcetera.</w:t>
      </w:r>
      <w:r w:rsidRPr="00C74053">
        <w:br/>
        <w:t xml:space="preserve">One question to consider is to what degree the general/extended Family concept makes sense or is useful. After a few generations the concept of a family will become quite large and confusing, with Persons belonging to many different Families. </w:t>
      </w:r>
      <w:r w:rsidR="001E7288" w:rsidRPr="00C74053">
        <w:t>It</w:t>
      </w:r>
      <w:r w:rsidRPr="00C74053">
        <w:t xml:space="preserve"> may be more useful to consider a relatedTo property between Persons, or only defining restricted subclasses of Family</w:t>
      </w:r>
      <w:r w:rsidR="001E7288" w:rsidRPr="00C74053">
        <w:t>; for example, different types of Family (e.g. Immediate, Extended)</w:t>
      </w:r>
      <w:r w:rsidR="00520AAA" w:rsidRPr="00C74053">
        <w:t xml:space="preserve"> may be defined</w:t>
      </w:r>
      <w:r w:rsidR="001E7288" w:rsidRPr="00C74053">
        <w:t xml:space="preserve">. </w:t>
      </w:r>
    </w:p>
    <w:p w14:paraId="0C7B4B36" w14:textId="77777777" w:rsidR="00896B55" w:rsidRPr="00C74053" w:rsidRDefault="00896B55" w:rsidP="009E4A69">
      <w:pPr>
        <w:pStyle w:val="ListParagraph"/>
      </w:pPr>
      <w:r w:rsidRPr="00C74053">
        <w:t xml:space="preserve">Household: A Household </w:t>
      </w:r>
      <w:r w:rsidRPr="00C74053">
        <w:rPr>
          <w:b/>
        </w:rPr>
        <w:t>occupies</w:t>
      </w:r>
      <w:r w:rsidRPr="00C74053">
        <w:t xml:space="preserve"> a particular Dwelling, according to some </w:t>
      </w:r>
      <w:r w:rsidRPr="00C74053">
        <w:rPr>
          <w:b/>
        </w:rPr>
        <w:t>tenure</w:t>
      </w:r>
      <w:r w:rsidRPr="00C74053">
        <w:t xml:space="preserve"> type.</w:t>
      </w:r>
      <w:r w:rsidR="0020035A" w:rsidRPr="00C74053">
        <w:t xml:space="preserve"> It is defined by this location, so that if the members move (even collectively), the new residence constitutes a new Household.</w:t>
      </w:r>
      <w:r w:rsidRPr="00C74053">
        <w:br/>
        <w:t xml:space="preserve">Note that a Household, and likely many other classes may have different definitions in different contexts/applications. To address this we </w:t>
      </w:r>
      <w:r w:rsidR="000D74C8" w:rsidRPr="00C74053">
        <w:t>may be required to</w:t>
      </w:r>
      <w:r w:rsidRPr="00C74053">
        <w:t xml:space="preserve"> introduce specializations of the class (e.g. ILUTE_Household, TTS_Household)</w:t>
      </w:r>
      <w:r w:rsidR="000D74C8" w:rsidRPr="00C74053">
        <w:t xml:space="preserve"> in future extensions.</w:t>
      </w:r>
    </w:p>
    <w:p w14:paraId="71011375" w14:textId="77777777" w:rsidR="00896B55" w:rsidRPr="00C74053" w:rsidRDefault="00896B55" w:rsidP="009E4A69">
      <w:pPr>
        <w:pStyle w:val="ListParagraph"/>
      </w:pPr>
      <w:r w:rsidRPr="00C74053">
        <w:t>Dwelling</w:t>
      </w:r>
      <w:r w:rsidR="00320390" w:rsidRPr="00C74053">
        <w:t xml:space="preserve"> Unit</w:t>
      </w:r>
      <w:r w:rsidRPr="00C74053">
        <w:t xml:space="preserve">: A Dwelling </w:t>
      </w:r>
      <w:r w:rsidR="00320390" w:rsidRPr="00C74053">
        <w:t xml:space="preserve">Unit </w:t>
      </w:r>
      <w:r w:rsidRPr="00C74053">
        <w:t xml:space="preserve">is </w:t>
      </w:r>
      <w:r w:rsidRPr="00C74053">
        <w:rPr>
          <w:b/>
        </w:rPr>
        <w:t>occupied</w:t>
      </w:r>
      <w:r w:rsidRPr="00C74053">
        <w:t xml:space="preserve"> by a Household. </w:t>
      </w:r>
      <w:r w:rsidRPr="00C74053">
        <w:br/>
        <w:t>A Dwelling</w:t>
      </w:r>
      <w:r w:rsidR="00320390" w:rsidRPr="00C74053">
        <w:t xml:space="preserve"> Unit</w:t>
      </w:r>
      <w:r w:rsidRPr="00C74053">
        <w:t xml:space="preserve"> has a</w:t>
      </w:r>
      <w:r w:rsidRPr="00C74053">
        <w:rPr>
          <w:b/>
        </w:rPr>
        <w:t xml:space="preserve"> market</w:t>
      </w:r>
      <w:r w:rsidRPr="00C74053">
        <w:t xml:space="preserve"> </w:t>
      </w:r>
      <w:r w:rsidRPr="00C74053">
        <w:rPr>
          <w:b/>
        </w:rPr>
        <w:t>value</w:t>
      </w:r>
      <w:r w:rsidRPr="00C74053">
        <w:t>.</w:t>
      </w:r>
      <w:r w:rsidRPr="00C74053">
        <w:br/>
        <w:t>A Dwelling</w:t>
      </w:r>
      <w:r w:rsidR="00320390" w:rsidRPr="00C74053">
        <w:t xml:space="preserve"> Unit</w:t>
      </w:r>
      <w:r w:rsidRPr="00C74053">
        <w:t xml:space="preserve"> has some Location.</w:t>
      </w:r>
    </w:p>
    <w:p w14:paraId="5B930D1B" w14:textId="32542555" w:rsidR="00994900" w:rsidRDefault="00D44FEE" w:rsidP="00994900">
      <w:r w:rsidRPr="00D44FEE">
        <w:rPr>
          <w:noProof/>
        </w:rPr>
        <w:drawing>
          <wp:inline distT="0" distB="0" distL="0" distR="0" wp14:anchorId="612903F8" wp14:editId="3C877357">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48000"/>
                    </a:xfrm>
                    <a:prstGeom prst="rect">
                      <a:avLst/>
                    </a:prstGeom>
                  </pic:spPr>
                </pic:pic>
              </a:graphicData>
            </a:graphic>
          </wp:inline>
        </w:drawing>
      </w:r>
    </w:p>
    <w:tbl>
      <w:tblPr>
        <w:tblStyle w:val="TableGrid"/>
        <w:tblpPr w:leftFromText="180" w:rightFromText="180" w:vertAnchor="text" w:horzAnchor="margin" w:tblpY="128"/>
        <w:tblW w:w="0" w:type="auto"/>
        <w:tblLook w:val="04A0" w:firstRow="1" w:lastRow="0" w:firstColumn="1" w:lastColumn="0" w:noHBand="0" w:noVBand="1"/>
      </w:tblPr>
      <w:tblGrid>
        <w:gridCol w:w="2097"/>
        <w:gridCol w:w="2557"/>
        <w:gridCol w:w="4696"/>
      </w:tblGrid>
      <w:tr w:rsidR="00896B55" w14:paraId="070CC74F" w14:textId="77777777" w:rsidTr="008A7A83">
        <w:trPr>
          <w:cantSplit/>
        </w:trPr>
        <w:tc>
          <w:tcPr>
            <w:tcW w:w="2097" w:type="dxa"/>
            <w:shd w:val="clear" w:color="auto" w:fill="00FFFF"/>
          </w:tcPr>
          <w:p w14:paraId="51545C39" w14:textId="77777777" w:rsidR="00896B55" w:rsidRDefault="00896B55" w:rsidP="00896B55">
            <w:r>
              <w:lastRenderedPageBreak/>
              <w:t>Object</w:t>
            </w:r>
          </w:p>
        </w:tc>
        <w:tc>
          <w:tcPr>
            <w:tcW w:w="2557" w:type="dxa"/>
            <w:shd w:val="clear" w:color="auto" w:fill="00FFFF"/>
          </w:tcPr>
          <w:p w14:paraId="2C62E620" w14:textId="77777777" w:rsidR="00896B55" w:rsidRDefault="00896B55" w:rsidP="00896B55">
            <w:r>
              <w:t>Property</w:t>
            </w:r>
          </w:p>
        </w:tc>
        <w:tc>
          <w:tcPr>
            <w:tcW w:w="4696" w:type="dxa"/>
            <w:shd w:val="clear" w:color="auto" w:fill="00FFFF"/>
          </w:tcPr>
          <w:p w14:paraId="69233748" w14:textId="77777777" w:rsidR="00896B55" w:rsidRDefault="00896B55" w:rsidP="00896B55">
            <w:r>
              <w:t>Value</w:t>
            </w:r>
          </w:p>
        </w:tc>
      </w:tr>
      <w:tr w:rsidR="002626F5" w14:paraId="2AFF5267" w14:textId="77777777" w:rsidTr="008A7A83">
        <w:trPr>
          <w:cantSplit/>
        </w:trPr>
        <w:tc>
          <w:tcPr>
            <w:tcW w:w="2097" w:type="dxa"/>
            <w:vMerge w:val="restart"/>
          </w:tcPr>
          <w:p w14:paraId="1046E8BC" w14:textId="77777777" w:rsidR="002626F5" w:rsidRDefault="002626F5" w:rsidP="002626F5">
            <w:r>
              <w:t>Family</w:t>
            </w:r>
            <w:r w:rsidR="008161C5">
              <w:t>PD</w:t>
            </w:r>
          </w:p>
        </w:tc>
        <w:tc>
          <w:tcPr>
            <w:tcW w:w="2557" w:type="dxa"/>
          </w:tcPr>
          <w:p w14:paraId="0B5B2F45" w14:textId="77777777" w:rsidR="002626F5" w:rsidRDefault="002626F5" w:rsidP="002626F5">
            <w:r>
              <w:t>subclassOf</w:t>
            </w:r>
          </w:p>
        </w:tc>
        <w:tc>
          <w:tcPr>
            <w:tcW w:w="4696" w:type="dxa"/>
          </w:tcPr>
          <w:p w14:paraId="44311BAB" w14:textId="77777777" w:rsidR="002626F5" w:rsidRDefault="00A65215" w:rsidP="002626F5">
            <w:r>
              <w:t>change:</w:t>
            </w:r>
            <w:r w:rsidR="002626F5">
              <w:t>TimeVaryingConcept</w:t>
            </w:r>
          </w:p>
        </w:tc>
      </w:tr>
      <w:tr w:rsidR="002626F5" w14:paraId="5E03DA07" w14:textId="77777777" w:rsidTr="008A7A83">
        <w:trPr>
          <w:cantSplit/>
        </w:trPr>
        <w:tc>
          <w:tcPr>
            <w:tcW w:w="2097" w:type="dxa"/>
            <w:vMerge/>
          </w:tcPr>
          <w:p w14:paraId="200906BF" w14:textId="77777777" w:rsidR="002626F5" w:rsidRDefault="002626F5" w:rsidP="002626F5"/>
        </w:tc>
        <w:tc>
          <w:tcPr>
            <w:tcW w:w="2557" w:type="dxa"/>
          </w:tcPr>
          <w:p w14:paraId="15549240" w14:textId="77777777" w:rsidR="002626F5" w:rsidRDefault="002626F5" w:rsidP="002626F5">
            <w:r>
              <w:t>equivalentClass</w:t>
            </w:r>
          </w:p>
        </w:tc>
        <w:tc>
          <w:tcPr>
            <w:tcW w:w="4696" w:type="dxa"/>
          </w:tcPr>
          <w:p w14:paraId="687B51F4" w14:textId="77777777" w:rsidR="002626F5" w:rsidRDefault="00A65215" w:rsidP="002626F5">
            <w:r>
              <w:t>change:</w:t>
            </w:r>
            <w:r w:rsidR="002626F5">
              <w:t xml:space="preserve">hasManifestation some Family and </w:t>
            </w:r>
            <w:r w:rsidR="008161C5">
              <w:t xml:space="preserve"> </w:t>
            </w:r>
            <w:r>
              <w:t xml:space="preserve"> change:</w:t>
            </w:r>
            <w:r w:rsidR="008161C5">
              <w:t>hasManifestation only Family</w:t>
            </w:r>
          </w:p>
        </w:tc>
      </w:tr>
      <w:tr w:rsidR="002626F5" w14:paraId="036651AA" w14:textId="77777777" w:rsidTr="008A7A83">
        <w:trPr>
          <w:cantSplit/>
        </w:trPr>
        <w:tc>
          <w:tcPr>
            <w:tcW w:w="2097" w:type="dxa"/>
            <w:vMerge/>
          </w:tcPr>
          <w:p w14:paraId="54D016F5" w14:textId="77777777" w:rsidR="002626F5" w:rsidRDefault="002626F5" w:rsidP="002626F5"/>
        </w:tc>
        <w:tc>
          <w:tcPr>
            <w:tcW w:w="2557" w:type="dxa"/>
          </w:tcPr>
          <w:p w14:paraId="4E0D9BBB" w14:textId="77777777" w:rsidR="002626F5" w:rsidRDefault="00A65215" w:rsidP="002626F5">
            <w:r>
              <w:t>change:</w:t>
            </w:r>
            <w:r w:rsidR="006D5597">
              <w:t>existsAt</w:t>
            </w:r>
          </w:p>
        </w:tc>
        <w:tc>
          <w:tcPr>
            <w:tcW w:w="4696" w:type="dxa"/>
          </w:tcPr>
          <w:p w14:paraId="7B1C2FE5" w14:textId="77777777" w:rsidR="002626F5" w:rsidRDefault="002626F5" w:rsidP="002626F5">
            <w:r>
              <w:t xml:space="preserve">exactly 1 </w:t>
            </w:r>
            <w:r w:rsidR="005C1AFC">
              <w:t>time:</w:t>
            </w:r>
            <w:r>
              <w:t>Interval</w:t>
            </w:r>
          </w:p>
        </w:tc>
      </w:tr>
      <w:tr w:rsidR="008A7A83" w14:paraId="5AAAE61B" w14:textId="77777777" w:rsidTr="008A7A83">
        <w:trPr>
          <w:cantSplit/>
        </w:trPr>
        <w:tc>
          <w:tcPr>
            <w:tcW w:w="2097" w:type="dxa"/>
            <w:vMerge w:val="restart"/>
          </w:tcPr>
          <w:p w14:paraId="0757A8C6" w14:textId="77777777" w:rsidR="008A7A83" w:rsidRDefault="008A7A83" w:rsidP="00FE6277">
            <w:r>
              <w:t>Family</w:t>
            </w:r>
          </w:p>
        </w:tc>
        <w:tc>
          <w:tcPr>
            <w:tcW w:w="2557" w:type="dxa"/>
          </w:tcPr>
          <w:p w14:paraId="48F26861" w14:textId="77777777" w:rsidR="008A7A83" w:rsidRDefault="008A7A83" w:rsidP="002626F5">
            <w:r>
              <w:t>subclassOf</w:t>
            </w:r>
          </w:p>
        </w:tc>
        <w:tc>
          <w:tcPr>
            <w:tcW w:w="4696" w:type="dxa"/>
          </w:tcPr>
          <w:p w14:paraId="169B30C6" w14:textId="77777777" w:rsidR="008A7A83" w:rsidRDefault="008A7A83" w:rsidP="002626F5">
            <w:r>
              <w:t>change:Manifestation</w:t>
            </w:r>
          </w:p>
        </w:tc>
      </w:tr>
      <w:tr w:rsidR="008A7A83" w14:paraId="1899637D" w14:textId="77777777" w:rsidTr="008A7A83">
        <w:trPr>
          <w:cantSplit/>
        </w:trPr>
        <w:tc>
          <w:tcPr>
            <w:tcW w:w="2097" w:type="dxa"/>
            <w:vMerge/>
          </w:tcPr>
          <w:p w14:paraId="694A9344" w14:textId="77777777" w:rsidR="008A7A83" w:rsidRDefault="008A7A83" w:rsidP="002626F5"/>
        </w:tc>
        <w:tc>
          <w:tcPr>
            <w:tcW w:w="2557" w:type="dxa"/>
          </w:tcPr>
          <w:p w14:paraId="6D008266" w14:textId="77777777" w:rsidR="008A7A83" w:rsidRDefault="008A7A83" w:rsidP="002626F5">
            <w:r>
              <w:t>equivalentClass</w:t>
            </w:r>
          </w:p>
        </w:tc>
        <w:tc>
          <w:tcPr>
            <w:tcW w:w="4696" w:type="dxa"/>
          </w:tcPr>
          <w:p w14:paraId="47977612" w14:textId="77777777" w:rsidR="008A7A83" w:rsidRDefault="008A7A83" w:rsidP="002626F5">
            <w:r>
              <w:t>change:manifestationOf some FamilyPD and   change:manifestationOf only FamilyPD</w:t>
            </w:r>
          </w:p>
        </w:tc>
      </w:tr>
      <w:tr w:rsidR="008A7A83" w14:paraId="2233C8F2" w14:textId="77777777" w:rsidTr="008A7A83">
        <w:trPr>
          <w:cantSplit/>
        </w:trPr>
        <w:tc>
          <w:tcPr>
            <w:tcW w:w="2097" w:type="dxa"/>
            <w:vMerge/>
          </w:tcPr>
          <w:p w14:paraId="4F8A68CF" w14:textId="77777777" w:rsidR="008A7A83" w:rsidRDefault="008A7A83" w:rsidP="002626F5"/>
        </w:tc>
        <w:tc>
          <w:tcPr>
            <w:tcW w:w="2557" w:type="dxa"/>
          </w:tcPr>
          <w:p w14:paraId="0BE3A219" w14:textId="77777777" w:rsidR="008A7A83" w:rsidRDefault="008A7A83" w:rsidP="002626F5">
            <w:r>
              <w:t>change:existsAt</w:t>
            </w:r>
          </w:p>
        </w:tc>
        <w:tc>
          <w:tcPr>
            <w:tcW w:w="4696" w:type="dxa"/>
          </w:tcPr>
          <w:p w14:paraId="36CE44D7" w14:textId="77777777" w:rsidR="008A7A83" w:rsidRDefault="008A7A83" w:rsidP="002626F5">
            <w:r>
              <w:t>exactly 1  time:TemporalEntity</w:t>
            </w:r>
          </w:p>
        </w:tc>
      </w:tr>
      <w:tr w:rsidR="008A7A83" w14:paraId="420568FF" w14:textId="77777777" w:rsidTr="008A7A83">
        <w:trPr>
          <w:cantSplit/>
        </w:trPr>
        <w:tc>
          <w:tcPr>
            <w:tcW w:w="2097" w:type="dxa"/>
            <w:vMerge/>
          </w:tcPr>
          <w:p w14:paraId="7CF2674D" w14:textId="77777777" w:rsidR="008A7A83" w:rsidRDefault="008A7A83" w:rsidP="002626F5"/>
        </w:tc>
        <w:tc>
          <w:tcPr>
            <w:tcW w:w="2557" w:type="dxa"/>
          </w:tcPr>
          <w:p w14:paraId="7A71E151" w14:textId="485BD856" w:rsidR="008A7A83" w:rsidRDefault="0083161B" w:rsidP="002626F5">
            <w:r w:rsidRPr="00CA16AC">
              <w:t>hasFamilyMember</w:t>
            </w:r>
          </w:p>
        </w:tc>
        <w:tc>
          <w:tcPr>
            <w:tcW w:w="4696" w:type="dxa"/>
          </w:tcPr>
          <w:p w14:paraId="7DDDD370" w14:textId="0C63912F" w:rsidR="008A7A83" w:rsidRDefault="00BE2BAA" w:rsidP="002626F5">
            <w:r>
              <w:t>min 2</w:t>
            </w:r>
            <w:r w:rsidR="008A7A83">
              <w:t xml:space="preserve"> person:Person</w:t>
            </w:r>
          </w:p>
        </w:tc>
      </w:tr>
      <w:tr w:rsidR="002626F5" w14:paraId="519EEE07" w14:textId="77777777" w:rsidTr="008A7A83">
        <w:trPr>
          <w:cantSplit/>
        </w:trPr>
        <w:tc>
          <w:tcPr>
            <w:tcW w:w="2097" w:type="dxa"/>
            <w:vMerge w:val="restart"/>
          </w:tcPr>
          <w:p w14:paraId="37B0A16A" w14:textId="77777777" w:rsidR="002626F5" w:rsidRDefault="002626F5" w:rsidP="002626F5">
            <w:r>
              <w:t>Household</w:t>
            </w:r>
            <w:r w:rsidR="008161C5">
              <w:t>PD</w:t>
            </w:r>
          </w:p>
        </w:tc>
        <w:tc>
          <w:tcPr>
            <w:tcW w:w="2557" w:type="dxa"/>
          </w:tcPr>
          <w:p w14:paraId="0E2D2D83" w14:textId="77777777" w:rsidR="002626F5" w:rsidRDefault="002626F5" w:rsidP="002626F5">
            <w:r>
              <w:t>subclassOf</w:t>
            </w:r>
          </w:p>
        </w:tc>
        <w:tc>
          <w:tcPr>
            <w:tcW w:w="4696" w:type="dxa"/>
          </w:tcPr>
          <w:p w14:paraId="7637B16F" w14:textId="77777777" w:rsidR="002626F5" w:rsidRDefault="00B00E80" w:rsidP="00B00E80">
            <w:r>
              <w:t>change:t</w:t>
            </w:r>
            <w:r w:rsidR="002626F5">
              <w:t>imeVaryingConcept</w:t>
            </w:r>
          </w:p>
        </w:tc>
      </w:tr>
      <w:tr w:rsidR="002626F5" w14:paraId="1090A9D0" w14:textId="77777777" w:rsidTr="008A7A83">
        <w:trPr>
          <w:cantSplit/>
        </w:trPr>
        <w:tc>
          <w:tcPr>
            <w:tcW w:w="2097" w:type="dxa"/>
            <w:vMerge/>
          </w:tcPr>
          <w:p w14:paraId="591E6260" w14:textId="77777777" w:rsidR="002626F5" w:rsidRDefault="002626F5" w:rsidP="002626F5"/>
        </w:tc>
        <w:tc>
          <w:tcPr>
            <w:tcW w:w="2557" w:type="dxa"/>
          </w:tcPr>
          <w:p w14:paraId="7DB0E2ED" w14:textId="77777777" w:rsidR="002626F5" w:rsidRDefault="002626F5" w:rsidP="002626F5">
            <w:r>
              <w:t>equivalentClass</w:t>
            </w:r>
          </w:p>
        </w:tc>
        <w:tc>
          <w:tcPr>
            <w:tcW w:w="4696" w:type="dxa"/>
          </w:tcPr>
          <w:p w14:paraId="05FE8713" w14:textId="77777777" w:rsidR="002626F5" w:rsidRDefault="00BA55C6" w:rsidP="002626F5">
            <w:r>
              <w:t>change:</w:t>
            </w:r>
            <w:r w:rsidR="002626F5">
              <w:t>ha</w:t>
            </w:r>
            <w:r w:rsidR="008161C5">
              <w:t>sManifestation some Household</w:t>
            </w:r>
            <w:r w:rsidR="002626F5">
              <w:t xml:space="preserve"> and  </w:t>
            </w:r>
            <w:r>
              <w:t xml:space="preserve"> change:</w:t>
            </w:r>
            <w:r w:rsidR="002626F5">
              <w:t>ha</w:t>
            </w:r>
            <w:r w:rsidR="008161C5">
              <w:t>sManifestation only Household</w:t>
            </w:r>
          </w:p>
        </w:tc>
      </w:tr>
      <w:tr w:rsidR="002626F5" w14:paraId="6676E0A9" w14:textId="77777777" w:rsidTr="008A7A83">
        <w:trPr>
          <w:cantSplit/>
        </w:trPr>
        <w:tc>
          <w:tcPr>
            <w:tcW w:w="2097" w:type="dxa"/>
            <w:vMerge/>
          </w:tcPr>
          <w:p w14:paraId="18CF5619" w14:textId="77777777" w:rsidR="002626F5" w:rsidRDefault="002626F5" w:rsidP="002626F5"/>
        </w:tc>
        <w:tc>
          <w:tcPr>
            <w:tcW w:w="2557" w:type="dxa"/>
          </w:tcPr>
          <w:p w14:paraId="6526C623" w14:textId="77777777" w:rsidR="002626F5" w:rsidRDefault="00712851" w:rsidP="002626F5">
            <w:r>
              <w:t>change:</w:t>
            </w:r>
            <w:r w:rsidR="006D5597">
              <w:t>existsAt</w:t>
            </w:r>
          </w:p>
        </w:tc>
        <w:tc>
          <w:tcPr>
            <w:tcW w:w="4696" w:type="dxa"/>
          </w:tcPr>
          <w:p w14:paraId="1B8C0A61" w14:textId="77777777" w:rsidR="002626F5" w:rsidRDefault="002626F5" w:rsidP="002626F5">
            <w:r>
              <w:t xml:space="preserve">exactly 1 </w:t>
            </w:r>
            <w:r w:rsidR="005C1AFC">
              <w:t xml:space="preserve"> time:</w:t>
            </w:r>
            <w:r>
              <w:t>Interval</w:t>
            </w:r>
          </w:p>
        </w:tc>
      </w:tr>
      <w:tr w:rsidR="002626F5" w14:paraId="21B482A4" w14:textId="77777777" w:rsidTr="008A7A83">
        <w:trPr>
          <w:cantSplit/>
        </w:trPr>
        <w:tc>
          <w:tcPr>
            <w:tcW w:w="2097" w:type="dxa"/>
            <w:vMerge/>
          </w:tcPr>
          <w:p w14:paraId="7995A0C9" w14:textId="77777777" w:rsidR="002626F5" w:rsidRDefault="002626F5" w:rsidP="002626F5"/>
        </w:tc>
        <w:tc>
          <w:tcPr>
            <w:tcW w:w="2557" w:type="dxa"/>
          </w:tcPr>
          <w:p w14:paraId="7C4646B6" w14:textId="77777777" w:rsidR="002626F5" w:rsidRDefault="002626F5" w:rsidP="002626F5">
            <w:r>
              <w:t>occupies</w:t>
            </w:r>
          </w:p>
        </w:tc>
        <w:tc>
          <w:tcPr>
            <w:tcW w:w="4696" w:type="dxa"/>
          </w:tcPr>
          <w:p w14:paraId="2F13B286" w14:textId="77777777" w:rsidR="002626F5" w:rsidRDefault="002626F5" w:rsidP="002626F5">
            <w:r>
              <w:t>exactly 1 Dwelling</w:t>
            </w:r>
            <w:r w:rsidR="0023421C">
              <w:t>Unit</w:t>
            </w:r>
          </w:p>
        </w:tc>
      </w:tr>
      <w:tr w:rsidR="008A7A83" w14:paraId="09CCAE89" w14:textId="77777777" w:rsidTr="008A7A83">
        <w:trPr>
          <w:cantSplit/>
        </w:trPr>
        <w:tc>
          <w:tcPr>
            <w:tcW w:w="2097" w:type="dxa"/>
            <w:vMerge w:val="restart"/>
          </w:tcPr>
          <w:p w14:paraId="25049DC1" w14:textId="4F18FF9A" w:rsidR="008A7A83" w:rsidRDefault="008A7A83" w:rsidP="002626F5">
            <w:r>
              <w:t>Household</w:t>
            </w:r>
          </w:p>
        </w:tc>
        <w:tc>
          <w:tcPr>
            <w:tcW w:w="2557" w:type="dxa"/>
          </w:tcPr>
          <w:p w14:paraId="3D24B63A" w14:textId="77777777" w:rsidR="008A7A83" w:rsidRDefault="008A7A83" w:rsidP="002626F5">
            <w:r>
              <w:t>subclassOf</w:t>
            </w:r>
          </w:p>
        </w:tc>
        <w:tc>
          <w:tcPr>
            <w:tcW w:w="4696" w:type="dxa"/>
          </w:tcPr>
          <w:p w14:paraId="446FA2FD" w14:textId="77777777" w:rsidR="008A7A83" w:rsidRDefault="008A7A83" w:rsidP="002626F5">
            <w:r>
              <w:t>change:Manifestation</w:t>
            </w:r>
          </w:p>
        </w:tc>
      </w:tr>
      <w:tr w:rsidR="00F92782" w14:paraId="3629AD83" w14:textId="77777777" w:rsidTr="008A7A83">
        <w:trPr>
          <w:cantSplit/>
        </w:trPr>
        <w:tc>
          <w:tcPr>
            <w:tcW w:w="2097" w:type="dxa"/>
            <w:vMerge/>
          </w:tcPr>
          <w:p w14:paraId="2798F4AC" w14:textId="77777777" w:rsidR="00F92782" w:rsidRDefault="00F92782" w:rsidP="002626F5"/>
        </w:tc>
        <w:tc>
          <w:tcPr>
            <w:tcW w:w="2557" w:type="dxa"/>
          </w:tcPr>
          <w:p w14:paraId="31EF247B" w14:textId="29BAE9F0" w:rsidR="00F92782" w:rsidRDefault="00F92782" w:rsidP="002626F5">
            <w:r>
              <w:t>subClassOf</w:t>
            </w:r>
          </w:p>
        </w:tc>
        <w:tc>
          <w:tcPr>
            <w:tcW w:w="4696" w:type="dxa"/>
          </w:tcPr>
          <w:p w14:paraId="3E574CCA" w14:textId="5F871B53" w:rsidR="00F92782" w:rsidRDefault="00F92782" w:rsidP="002626F5">
            <w:r>
              <w:t>gci:Household</w:t>
            </w:r>
          </w:p>
        </w:tc>
      </w:tr>
      <w:tr w:rsidR="008A7A83" w14:paraId="5895CB1A" w14:textId="77777777" w:rsidTr="008A7A83">
        <w:trPr>
          <w:cantSplit/>
        </w:trPr>
        <w:tc>
          <w:tcPr>
            <w:tcW w:w="2097" w:type="dxa"/>
            <w:vMerge/>
          </w:tcPr>
          <w:p w14:paraId="0C508375" w14:textId="77777777" w:rsidR="008A7A83" w:rsidRDefault="008A7A83" w:rsidP="002626F5"/>
        </w:tc>
        <w:tc>
          <w:tcPr>
            <w:tcW w:w="2557" w:type="dxa"/>
          </w:tcPr>
          <w:p w14:paraId="07CFD023" w14:textId="77777777" w:rsidR="008A7A83" w:rsidRDefault="008A7A83" w:rsidP="002626F5">
            <w:r>
              <w:t>equivalentClass</w:t>
            </w:r>
          </w:p>
        </w:tc>
        <w:tc>
          <w:tcPr>
            <w:tcW w:w="4696" w:type="dxa"/>
          </w:tcPr>
          <w:p w14:paraId="4A707DC5" w14:textId="77777777" w:rsidR="008A7A83" w:rsidRDefault="008A7A83" w:rsidP="00C51834">
            <w:r>
              <w:t>change:manifestationOf some HouseholdPD and   change:manifestationOf only HouseholdPD</w:t>
            </w:r>
          </w:p>
        </w:tc>
      </w:tr>
      <w:tr w:rsidR="008A7A83" w14:paraId="25DD0CE4" w14:textId="77777777" w:rsidTr="008A7A83">
        <w:trPr>
          <w:cantSplit/>
        </w:trPr>
        <w:tc>
          <w:tcPr>
            <w:tcW w:w="2097" w:type="dxa"/>
            <w:vMerge/>
          </w:tcPr>
          <w:p w14:paraId="059D8ACD" w14:textId="77777777" w:rsidR="008A7A83" w:rsidRDefault="008A7A83" w:rsidP="002626F5"/>
        </w:tc>
        <w:tc>
          <w:tcPr>
            <w:tcW w:w="2557" w:type="dxa"/>
          </w:tcPr>
          <w:p w14:paraId="07E29299" w14:textId="77777777" w:rsidR="008A7A83" w:rsidRDefault="008A7A83" w:rsidP="002626F5">
            <w:r>
              <w:t>change:existsAt</w:t>
            </w:r>
          </w:p>
        </w:tc>
        <w:tc>
          <w:tcPr>
            <w:tcW w:w="4696" w:type="dxa"/>
          </w:tcPr>
          <w:p w14:paraId="1A1EACEF" w14:textId="0AB15ACE" w:rsidR="008A7A83" w:rsidRDefault="008A7A83" w:rsidP="002626F5">
            <w:r>
              <w:t xml:space="preserve">exactly </w:t>
            </w:r>
            <w:r w:rsidR="00BE5934">
              <w:t>1</w:t>
            </w:r>
            <w:r>
              <w:t xml:space="preserve"> time:TemporalEntity</w:t>
            </w:r>
          </w:p>
        </w:tc>
      </w:tr>
      <w:tr w:rsidR="008A7A83" w14:paraId="217A2D52" w14:textId="77777777" w:rsidTr="008A7A83">
        <w:trPr>
          <w:cantSplit/>
        </w:trPr>
        <w:tc>
          <w:tcPr>
            <w:tcW w:w="2097" w:type="dxa"/>
            <w:vMerge/>
          </w:tcPr>
          <w:p w14:paraId="47B33F37" w14:textId="77777777" w:rsidR="008A7A83" w:rsidRDefault="008A7A83" w:rsidP="002626F5"/>
        </w:tc>
        <w:tc>
          <w:tcPr>
            <w:tcW w:w="2557" w:type="dxa"/>
          </w:tcPr>
          <w:p w14:paraId="428CFB1F" w14:textId="7A790DDF" w:rsidR="008A7A83" w:rsidRDefault="00A05A82" w:rsidP="002626F5">
            <w:r w:rsidRPr="00CA16AC">
              <w:t>hasHouseholdMember</w:t>
            </w:r>
          </w:p>
        </w:tc>
        <w:tc>
          <w:tcPr>
            <w:tcW w:w="4696" w:type="dxa"/>
          </w:tcPr>
          <w:p w14:paraId="358A9B72" w14:textId="680454BD" w:rsidR="008A7A83" w:rsidRDefault="008A7A83" w:rsidP="002626F5">
            <w:r>
              <w:t>only person:Person</w:t>
            </w:r>
            <w:r w:rsidR="006A18F4">
              <w:t xml:space="preserve"> and some</w:t>
            </w:r>
            <w:r w:rsidR="008E7E87">
              <w:t xml:space="preserve"> person:P</w:t>
            </w:r>
            <w:r w:rsidR="006A18F4">
              <w:t>erson</w:t>
            </w:r>
          </w:p>
        </w:tc>
      </w:tr>
      <w:tr w:rsidR="00FB3138" w14:paraId="368DDE8E" w14:textId="77777777" w:rsidTr="008A7A83">
        <w:trPr>
          <w:cantSplit/>
        </w:trPr>
        <w:tc>
          <w:tcPr>
            <w:tcW w:w="2097" w:type="dxa"/>
            <w:vMerge w:val="restart"/>
          </w:tcPr>
          <w:p w14:paraId="2C4445EB" w14:textId="77777777" w:rsidR="00FB3138" w:rsidRDefault="00FB3138" w:rsidP="00FB3138">
            <w:r>
              <w:t>DwellingUnitPD</w:t>
            </w:r>
          </w:p>
        </w:tc>
        <w:tc>
          <w:tcPr>
            <w:tcW w:w="2557" w:type="dxa"/>
          </w:tcPr>
          <w:p w14:paraId="523B1FF6" w14:textId="77777777" w:rsidR="00FB3138" w:rsidRDefault="00FB3138" w:rsidP="00FB3138">
            <w:r>
              <w:t>subclassOf</w:t>
            </w:r>
          </w:p>
        </w:tc>
        <w:tc>
          <w:tcPr>
            <w:tcW w:w="4696" w:type="dxa"/>
          </w:tcPr>
          <w:p w14:paraId="4146072B" w14:textId="77777777" w:rsidR="00FB3138" w:rsidRDefault="00A65215" w:rsidP="00FB3138">
            <w:r>
              <w:t>change:</w:t>
            </w:r>
            <w:r w:rsidR="00FB3138">
              <w:t>TimeVaryingConcept</w:t>
            </w:r>
          </w:p>
        </w:tc>
      </w:tr>
      <w:tr w:rsidR="006163F6" w14:paraId="5AE0603A" w14:textId="77777777" w:rsidTr="008A7A83">
        <w:trPr>
          <w:cantSplit/>
        </w:trPr>
        <w:tc>
          <w:tcPr>
            <w:tcW w:w="2097" w:type="dxa"/>
            <w:vMerge/>
          </w:tcPr>
          <w:p w14:paraId="27FD8C79" w14:textId="77777777" w:rsidR="006163F6" w:rsidRDefault="006163F6" w:rsidP="00FB3138"/>
        </w:tc>
        <w:tc>
          <w:tcPr>
            <w:tcW w:w="2557" w:type="dxa"/>
          </w:tcPr>
          <w:p w14:paraId="4502CCB5" w14:textId="1F742827" w:rsidR="006163F6" w:rsidRDefault="006163F6" w:rsidP="00FB3138">
            <w:r>
              <w:t>subclassOf</w:t>
            </w:r>
          </w:p>
        </w:tc>
        <w:tc>
          <w:tcPr>
            <w:tcW w:w="4696" w:type="dxa"/>
          </w:tcPr>
          <w:p w14:paraId="177411ED" w14:textId="1D587BC9" w:rsidR="006163F6" w:rsidRDefault="006163F6" w:rsidP="00FB3138">
            <w:r>
              <w:t>building:BuildingUnitPD</w:t>
            </w:r>
          </w:p>
        </w:tc>
      </w:tr>
      <w:tr w:rsidR="00FB3138" w14:paraId="21079AC2" w14:textId="77777777" w:rsidTr="008A7A83">
        <w:trPr>
          <w:cantSplit/>
        </w:trPr>
        <w:tc>
          <w:tcPr>
            <w:tcW w:w="2097" w:type="dxa"/>
            <w:vMerge/>
          </w:tcPr>
          <w:p w14:paraId="7B9FB092" w14:textId="77777777" w:rsidR="00FB3138" w:rsidRDefault="00FB3138" w:rsidP="00FB3138"/>
        </w:tc>
        <w:tc>
          <w:tcPr>
            <w:tcW w:w="2557" w:type="dxa"/>
          </w:tcPr>
          <w:p w14:paraId="3845B9B7" w14:textId="77777777" w:rsidR="00FB3138" w:rsidRDefault="00FB3138" w:rsidP="00FB3138">
            <w:r>
              <w:t>equivalentClass</w:t>
            </w:r>
          </w:p>
        </w:tc>
        <w:tc>
          <w:tcPr>
            <w:tcW w:w="4696" w:type="dxa"/>
          </w:tcPr>
          <w:p w14:paraId="65F271E0" w14:textId="77777777" w:rsidR="00FB3138" w:rsidRDefault="00A65215" w:rsidP="00FB3138">
            <w:r>
              <w:t>change:</w:t>
            </w:r>
            <w:r w:rsidR="00FB3138">
              <w:t>hasManifestation some  Dwelling</w:t>
            </w:r>
            <w:r w:rsidR="00396195">
              <w:t>Unit</w:t>
            </w:r>
            <w:r w:rsidR="00FB3138">
              <w:t xml:space="preserve"> and  </w:t>
            </w:r>
            <w:r>
              <w:t xml:space="preserve"> change:</w:t>
            </w:r>
            <w:r w:rsidR="00FB3138">
              <w:t>hasManifestation only  Dwelling</w:t>
            </w:r>
            <w:r w:rsidR="00396195">
              <w:t>Unit</w:t>
            </w:r>
          </w:p>
        </w:tc>
      </w:tr>
      <w:tr w:rsidR="00FB3138" w14:paraId="52CF69B5" w14:textId="77777777" w:rsidTr="008A7A83">
        <w:trPr>
          <w:cantSplit/>
        </w:trPr>
        <w:tc>
          <w:tcPr>
            <w:tcW w:w="2097" w:type="dxa"/>
            <w:vMerge/>
          </w:tcPr>
          <w:p w14:paraId="3BC8CC09" w14:textId="77777777" w:rsidR="00FB3138" w:rsidRDefault="00FB3138" w:rsidP="00FB3138"/>
        </w:tc>
        <w:tc>
          <w:tcPr>
            <w:tcW w:w="2557" w:type="dxa"/>
          </w:tcPr>
          <w:p w14:paraId="21483AA8" w14:textId="77777777" w:rsidR="00FB3138" w:rsidRDefault="00A65215" w:rsidP="00FB3138">
            <w:r>
              <w:t>change:</w:t>
            </w:r>
            <w:r w:rsidR="006D5597">
              <w:t>existsAt</w:t>
            </w:r>
          </w:p>
        </w:tc>
        <w:tc>
          <w:tcPr>
            <w:tcW w:w="4696" w:type="dxa"/>
          </w:tcPr>
          <w:p w14:paraId="6AFEFA26" w14:textId="77777777" w:rsidR="00FB3138" w:rsidRDefault="00FB3138" w:rsidP="00FB3138">
            <w:r>
              <w:t xml:space="preserve">exactly 1 </w:t>
            </w:r>
            <w:r w:rsidR="005C1AFC">
              <w:t xml:space="preserve"> time:</w:t>
            </w:r>
            <w:r>
              <w:t>Interval</w:t>
            </w:r>
          </w:p>
        </w:tc>
      </w:tr>
      <w:tr w:rsidR="00FB3138" w14:paraId="549A578E" w14:textId="77777777" w:rsidTr="008A7A83">
        <w:trPr>
          <w:cantSplit/>
        </w:trPr>
        <w:tc>
          <w:tcPr>
            <w:tcW w:w="2097" w:type="dxa"/>
            <w:vMerge/>
          </w:tcPr>
          <w:p w14:paraId="7A171FCA" w14:textId="77777777" w:rsidR="00FB3138" w:rsidRDefault="00FB3138" w:rsidP="00FB3138"/>
        </w:tc>
        <w:tc>
          <w:tcPr>
            <w:tcW w:w="2557" w:type="dxa"/>
          </w:tcPr>
          <w:p w14:paraId="642B7CD2" w14:textId="77777777" w:rsidR="00FB3138" w:rsidRPr="005C1AFC" w:rsidRDefault="00FB3138" w:rsidP="00FB3138">
            <w:pPr>
              <w:rPr>
                <w:highlight w:val="yellow"/>
              </w:rPr>
            </w:pPr>
          </w:p>
        </w:tc>
        <w:tc>
          <w:tcPr>
            <w:tcW w:w="4696" w:type="dxa"/>
          </w:tcPr>
          <w:p w14:paraId="7360689D" w14:textId="77777777" w:rsidR="00FB3138" w:rsidRPr="005C1AFC" w:rsidRDefault="00FB3138" w:rsidP="00FB3138">
            <w:pPr>
              <w:rPr>
                <w:highlight w:val="yellow"/>
              </w:rPr>
            </w:pPr>
          </w:p>
        </w:tc>
      </w:tr>
      <w:tr w:rsidR="00FB3138" w14:paraId="6CA68CDC" w14:textId="77777777" w:rsidTr="008A7A83">
        <w:trPr>
          <w:cantSplit/>
        </w:trPr>
        <w:tc>
          <w:tcPr>
            <w:tcW w:w="2097" w:type="dxa"/>
            <w:vMerge/>
          </w:tcPr>
          <w:p w14:paraId="401DBAA1" w14:textId="77777777" w:rsidR="00FB3138" w:rsidRDefault="00FB3138" w:rsidP="00FB3138"/>
        </w:tc>
        <w:tc>
          <w:tcPr>
            <w:tcW w:w="2557" w:type="dxa"/>
          </w:tcPr>
          <w:p w14:paraId="4F8D765F" w14:textId="77777777" w:rsidR="00FB3138" w:rsidRDefault="00FA4A04" w:rsidP="00FB3138">
            <w:r>
              <w:t>schema:address</w:t>
            </w:r>
          </w:p>
        </w:tc>
        <w:tc>
          <w:tcPr>
            <w:tcW w:w="4696" w:type="dxa"/>
          </w:tcPr>
          <w:p w14:paraId="01030A16" w14:textId="77777777" w:rsidR="00FB3138" w:rsidRDefault="00FB3138" w:rsidP="00FA4A04">
            <w:r>
              <w:t xml:space="preserve">only </w:t>
            </w:r>
            <w:r w:rsidR="00FA4A04">
              <w:t>schema:PostalAddress</w:t>
            </w:r>
          </w:p>
        </w:tc>
      </w:tr>
      <w:tr w:rsidR="00FB3138" w14:paraId="30302C3F" w14:textId="77777777" w:rsidTr="008A7A83">
        <w:trPr>
          <w:cantSplit/>
        </w:trPr>
        <w:tc>
          <w:tcPr>
            <w:tcW w:w="2097" w:type="dxa"/>
            <w:vMerge/>
          </w:tcPr>
          <w:p w14:paraId="4C76CDD5" w14:textId="77777777" w:rsidR="00FB3138" w:rsidRDefault="00FB3138" w:rsidP="00FB3138"/>
        </w:tc>
        <w:tc>
          <w:tcPr>
            <w:tcW w:w="2557" w:type="dxa"/>
          </w:tcPr>
          <w:p w14:paraId="04C337C7" w14:textId="20E29750" w:rsidR="00FB3138" w:rsidRDefault="00E66689" w:rsidP="00FB3138">
            <w:r>
              <w:t>spatial:</w:t>
            </w:r>
            <w:r w:rsidR="00FB3138">
              <w:t>hasLocation</w:t>
            </w:r>
          </w:p>
        </w:tc>
        <w:tc>
          <w:tcPr>
            <w:tcW w:w="4696" w:type="dxa"/>
          </w:tcPr>
          <w:p w14:paraId="503F8723" w14:textId="64FE37E0" w:rsidR="00FB3138" w:rsidRDefault="00FB3138" w:rsidP="00FB3138">
            <w:r>
              <w:t xml:space="preserve">only </w:t>
            </w:r>
            <w:r w:rsidR="005A7ABB">
              <w:t xml:space="preserve"> </w:t>
            </w:r>
            <w:r w:rsidR="00E66689">
              <w:t>spatial:</w:t>
            </w:r>
            <w:r w:rsidR="005A7ABB">
              <w:t>SpatialFeature</w:t>
            </w:r>
          </w:p>
        </w:tc>
      </w:tr>
      <w:tr w:rsidR="00FB3138" w14:paraId="5F910E6E" w14:textId="77777777" w:rsidTr="008A7A83">
        <w:trPr>
          <w:cantSplit/>
        </w:trPr>
        <w:tc>
          <w:tcPr>
            <w:tcW w:w="2097" w:type="dxa"/>
            <w:vMerge w:val="restart"/>
          </w:tcPr>
          <w:p w14:paraId="431E4142" w14:textId="77777777" w:rsidR="00FB3138" w:rsidRDefault="00FB3138" w:rsidP="00FB3138">
            <w:r>
              <w:t>DwellingUnit</w:t>
            </w:r>
          </w:p>
        </w:tc>
        <w:tc>
          <w:tcPr>
            <w:tcW w:w="2557" w:type="dxa"/>
          </w:tcPr>
          <w:p w14:paraId="7ABA48AE" w14:textId="77777777" w:rsidR="00FB3138" w:rsidRDefault="00FB3138" w:rsidP="00FB3138">
            <w:r>
              <w:t>subclassOf</w:t>
            </w:r>
          </w:p>
        </w:tc>
        <w:tc>
          <w:tcPr>
            <w:tcW w:w="4696" w:type="dxa"/>
          </w:tcPr>
          <w:p w14:paraId="578334E5" w14:textId="77777777" w:rsidR="00FB3138" w:rsidRDefault="00A65215" w:rsidP="00FB3138">
            <w:r>
              <w:t>change:</w:t>
            </w:r>
            <w:r w:rsidR="00FB3138">
              <w:t>Manifestation</w:t>
            </w:r>
          </w:p>
        </w:tc>
      </w:tr>
      <w:tr w:rsidR="006163F6" w14:paraId="3C9D75F2" w14:textId="77777777" w:rsidTr="008A7A83">
        <w:trPr>
          <w:cantSplit/>
        </w:trPr>
        <w:tc>
          <w:tcPr>
            <w:tcW w:w="2097" w:type="dxa"/>
            <w:vMerge/>
          </w:tcPr>
          <w:p w14:paraId="0F09413A" w14:textId="77777777" w:rsidR="006163F6" w:rsidRDefault="006163F6" w:rsidP="00FB3138"/>
        </w:tc>
        <w:tc>
          <w:tcPr>
            <w:tcW w:w="2557" w:type="dxa"/>
          </w:tcPr>
          <w:p w14:paraId="7117F51B" w14:textId="61137DE8" w:rsidR="006163F6" w:rsidRDefault="006163F6" w:rsidP="00FB3138">
            <w:r>
              <w:t>subclassOf</w:t>
            </w:r>
          </w:p>
        </w:tc>
        <w:tc>
          <w:tcPr>
            <w:tcW w:w="4696" w:type="dxa"/>
          </w:tcPr>
          <w:p w14:paraId="3F22FF00" w14:textId="31D53644" w:rsidR="006163F6" w:rsidRDefault="006163F6" w:rsidP="00FB3138">
            <w:r>
              <w:t>building:Building and building:BuildingUnit</w:t>
            </w:r>
          </w:p>
        </w:tc>
      </w:tr>
      <w:tr w:rsidR="00FB3138" w14:paraId="72C71146" w14:textId="77777777" w:rsidTr="008A7A83">
        <w:trPr>
          <w:cantSplit/>
        </w:trPr>
        <w:tc>
          <w:tcPr>
            <w:tcW w:w="2097" w:type="dxa"/>
            <w:vMerge/>
          </w:tcPr>
          <w:p w14:paraId="5AE3789D" w14:textId="77777777" w:rsidR="00FB3138" w:rsidRDefault="00FB3138" w:rsidP="00FB3138"/>
        </w:tc>
        <w:tc>
          <w:tcPr>
            <w:tcW w:w="2557" w:type="dxa"/>
          </w:tcPr>
          <w:p w14:paraId="6396F307" w14:textId="77777777" w:rsidR="00FB3138" w:rsidRDefault="00FB3138" w:rsidP="00FB3138">
            <w:r>
              <w:t>equivalentClass</w:t>
            </w:r>
          </w:p>
        </w:tc>
        <w:tc>
          <w:tcPr>
            <w:tcW w:w="4696" w:type="dxa"/>
          </w:tcPr>
          <w:p w14:paraId="30F64523" w14:textId="77777777" w:rsidR="00FB3138" w:rsidRDefault="00A65215" w:rsidP="00FB3138">
            <w:r>
              <w:t>change:</w:t>
            </w:r>
            <w:r w:rsidR="00FB3138">
              <w:t>manifestationOf some  Dwelling</w:t>
            </w:r>
            <w:r w:rsidR="00CB33AD">
              <w:t>Unit</w:t>
            </w:r>
            <w:r w:rsidR="00FB3138">
              <w:t xml:space="preserve">PD and  </w:t>
            </w:r>
            <w:r>
              <w:t xml:space="preserve"> change:</w:t>
            </w:r>
            <w:r w:rsidR="00FB3138">
              <w:t>manifestationOf only  Dwelling</w:t>
            </w:r>
            <w:r w:rsidR="00CB33AD">
              <w:t>Unit</w:t>
            </w:r>
            <w:r w:rsidR="00FB3138">
              <w:t>PD</w:t>
            </w:r>
          </w:p>
        </w:tc>
      </w:tr>
      <w:tr w:rsidR="00FB3138" w14:paraId="38619DDB" w14:textId="77777777" w:rsidTr="008A7A83">
        <w:trPr>
          <w:cantSplit/>
        </w:trPr>
        <w:tc>
          <w:tcPr>
            <w:tcW w:w="2097" w:type="dxa"/>
            <w:vMerge/>
          </w:tcPr>
          <w:p w14:paraId="59EEA828" w14:textId="77777777" w:rsidR="00FB3138" w:rsidRDefault="00FB3138" w:rsidP="00FB3138"/>
        </w:tc>
        <w:tc>
          <w:tcPr>
            <w:tcW w:w="2557" w:type="dxa"/>
          </w:tcPr>
          <w:p w14:paraId="33B5FEF1" w14:textId="77777777" w:rsidR="00FB3138" w:rsidRDefault="00A65215" w:rsidP="00FB3138">
            <w:r>
              <w:t>change:</w:t>
            </w:r>
            <w:r w:rsidR="006D5597">
              <w:t>existsAt</w:t>
            </w:r>
          </w:p>
        </w:tc>
        <w:tc>
          <w:tcPr>
            <w:tcW w:w="4696" w:type="dxa"/>
          </w:tcPr>
          <w:p w14:paraId="6802396B" w14:textId="77777777" w:rsidR="00FB3138" w:rsidRDefault="00FB3138" w:rsidP="00FB3138">
            <w:r>
              <w:t xml:space="preserve">exactly 1 </w:t>
            </w:r>
            <w:r w:rsidR="005C1AFC">
              <w:t xml:space="preserve"> time:</w:t>
            </w:r>
            <w:r>
              <w:t>TemporalEntity</w:t>
            </w:r>
          </w:p>
        </w:tc>
      </w:tr>
      <w:tr w:rsidR="00FB3138" w14:paraId="6D50608A" w14:textId="77777777" w:rsidTr="008A7A83">
        <w:trPr>
          <w:cantSplit/>
        </w:trPr>
        <w:tc>
          <w:tcPr>
            <w:tcW w:w="2097" w:type="dxa"/>
            <w:vMerge/>
          </w:tcPr>
          <w:p w14:paraId="13F1A830" w14:textId="77777777" w:rsidR="00FB3138" w:rsidRDefault="00FB3138" w:rsidP="00FB3138"/>
        </w:tc>
        <w:tc>
          <w:tcPr>
            <w:tcW w:w="2557" w:type="dxa"/>
          </w:tcPr>
          <w:p w14:paraId="38CDF3CF" w14:textId="77777777" w:rsidR="00FB3138" w:rsidRDefault="00FB3138" w:rsidP="00FB3138">
            <w:r>
              <w:t>occupiedBy</w:t>
            </w:r>
          </w:p>
        </w:tc>
        <w:tc>
          <w:tcPr>
            <w:tcW w:w="4696" w:type="dxa"/>
          </w:tcPr>
          <w:p w14:paraId="500F12C8" w14:textId="77777777" w:rsidR="00FB3138" w:rsidRDefault="00FB3138" w:rsidP="00FB3138">
            <w:r>
              <w:t>exactly 1 Household</w:t>
            </w:r>
          </w:p>
        </w:tc>
      </w:tr>
      <w:tr w:rsidR="00FB3138" w14:paraId="5174594E" w14:textId="77777777" w:rsidTr="008A7A83">
        <w:trPr>
          <w:cantSplit/>
        </w:trPr>
        <w:tc>
          <w:tcPr>
            <w:tcW w:w="2097" w:type="dxa"/>
            <w:vMerge/>
          </w:tcPr>
          <w:p w14:paraId="3F947ED3" w14:textId="77777777" w:rsidR="00FB3138" w:rsidRDefault="00FB3138" w:rsidP="00FB3138"/>
        </w:tc>
        <w:tc>
          <w:tcPr>
            <w:tcW w:w="2557" w:type="dxa"/>
          </w:tcPr>
          <w:p w14:paraId="3ED245AF" w14:textId="77777777" w:rsidR="00FB3138" w:rsidRDefault="00FB3138" w:rsidP="00FB3138">
            <w:r>
              <w:t>hasValue</w:t>
            </w:r>
          </w:p>
        </w:tc>
        <w:tc>
          <w:tcPr>
            <w:tcW w:w="4696" w:type="dxa"/>
          </w:tcPr>
          <w:p w14:paraId="23C82D08" w14:textId="77777777" w:rsidR="00FB3138" w:rsidRDefault="00337D5C" w:rsidP="00FB3138">
            <w:r>
              <w:t xml:space="preserve">only </w:t>
            </w:r>
            <w:r w:rsidR="00B82CCD">
              <w:t>monetary:</w:t>
            </w:r>
            <w:r w:rsidR="00FB3138">
              <w:t>MonetaryValue</w:t>
            </w:r>
          </w:p>
        </w:tc>
      </w:tr>
      <w:tr w:rsidR="00FB3138" w14:paraId="28627140" w14:textId="77777777" w:rsidTr="008A7A83">
        <w:trPr>
          <w:cantSplit/>
        </w:trPr>
        <w:tc>
          <w:tcPr>
            <w:tcW w:w="2097" w:type="dxa"/>
            <w:vMerge/>
          </w:tcPr>
          <w:p w14:paraId="7792F786" w14:textId="77777777" w:rsidR="00FB3138" w:rsidRDefault="00FB3138" w:rsidP="00FB3138"/>
        </w:tc>
        <w:tc>
          <w:tcPr>
            <w:tcW w:w="2557" w:type="dxa"/>
          </w:tcPr>
          <w:p w14:paraId="5C2EC8FD" w14:textId="77777777" w:rsidR="00FB3138" w:rsidRDefault="00FB3138" w:rsidP="00FB3138">
            <w:r>
              <w:t>tenureType</w:t>
            </w:r>
          </w:p>
        </w:tc>
        <w:tc>
          <w:tcPr>
            <w:tcW w:w="4696" w:type="dxa"/>
          </w:tcPr>
          <w:p w14:paraId="09E16EC0" w14:textId="77777777" w:rsidR="00FB3138" w:rsidRPr="00D00910" w:rsidRDefault="00FB3138" w:rsidP="00FB3138">
            <w:r>
              <w:t>only Tenure</w:t>
            </w:r>
          </w:p>
        </w:tc>
      </w:tr>
    </w:tbl>
    <w:p w14:paraId="639F7240" w14:textId="77777777" w:rsidR="00D41E3E" w:rsidRDefault="00D41E3E" w:rsidP="00896B55">
      <w:pPr>
        <w:rPr>
          <w:b/>
        </w:rPr>
      </w:pPr>
    </w:p>
    <w:tbl>
      <w:tblPr>
        <w:tblStyle w:val="TableGrid"/>
        <w:tblpPr w:leftFromText="180" w:rightFromText="180" w:vertAnchor="text" w:horzAnchor="margin" w:tblpY="128"/>
        <w:tblW w:w="0" w:type="auto"/>
        <w:tblLook w:val="04A0" w:firstRow="1" w:lastRow="0" w:firstColumn="1" w:lastColumn="0" w:noHBand="0" w:noVBand="1"/>
      </w:tblPr>
      <w:tblGrid>
        <w:gridCol w:w="2389"/>
        <w:gridCol w:w="2442"/>
        <w:gridCol w:w="4519"/>
      </w:tblGrid>
      <w:tr w:rsidR="00712851" w14:paraId="0063740C" w14:textId="77777777" w:rsidTr="00F20D7E">
        <w:tc>
          <w:tcPr>
            <w:tcW w:w="2248" w:type="dxa"/>
            <w:shd w:val="clear" w:color="auto" w:fill="00FFFF"/>
          </w:tcPr>
          <w:p w14:paraId="76EEDE75" w14:textId="77777777" w:rsidR="00712851" w:rsidRDefault="00712851" w:rsidP="00F20D7E">
            <w:pPr>
              <w:tabs>
                <w:tab w:val="left" w:pos="1027"/>
              </w:tabs>
            </w:pPr>
            <w:r>
              <w:t>Property</w:t>
            </w:r>
            <w:r>
              <w:tab/>
            </w:r>
          </w:p>
        </w:tc>
        <w:tc>
          <w:tcPr>
            <w:tcW w:w="2534" w:type="dxa"/>
            <w:shd w:val="clear" w:color="auto" w:fill="00FFFF"/>
          </w:tcPr>
          <w:p w14:paraId="44D92D35" w14:textId="77777777" w:rsidR="00712851" w:rsidRDefault="00712851" w:rsidP="00F20D7E">
            <w:r>
              <w:t>Characteristic</w:t>
            </w:r>
          </w:p>
        </w:tc>
        <w:tc>
          <w:tcPr>
            <w:tcW w:w="4794" w:type="dxa"/>
            <w:shd w:val="clear" w:color="auto" w:fill="00FFFF"/>
          </w:tcPr>
          <w:p w14:paraId="5AA82A16" w14:textId="77777777" w:rsidR="00712851" w:rsidRDefault="00712851" w:rsidP="00F20D7E">
            <w:r>
              <w:t>Value (if applicable)</w:t>
            </w:r>
          </w:p>
        </w:tc>
      </w:tr>
      <w:tr w:rsidR="00712851" w14:paraId="07F35BE6" w14:textId="77777777" w:rsidTr="00F20D7E">
        <w:tc>
          <w:tcPr>
            <w:tcW w:w="2248" w:type="dxa"/>
          </w:tcPr>
          <w:p w14:paraId="0267B2FA" w14:textId="77777777" w:rsidR="00712851" w:rsidRDefault="00712851" w:rsidP="00F20D7E">
            <w:r>
              <w:t>occupiedBy</w:t>
            </w:r>
          </w:p>
        </w:tc>
        <w:tc>
          <w:tcPr>
            <w:tcW w:w="2534" w:type="dxa"/>
          </w:tcPr>
          <w:p w14:paraId="5F49C04A" w14:textId="77777777" w:rsidR="00712851" w:rsidRDefault="00712851" w:rsidP="00F20D7E">
            <w:r>
              <w:t>inverseOf</w:t>
            </w:r>
          </w:p>
        </w:tc>
        <w:tc>
          <w:tcPr>
            <w:tcW w:w="4794" w:type="dxa"/>
          </w:tcPr>
          <w:p w14:paraId="2B62CA30" w14:textId="0C1D7787" w:rsidR="00712851" w:rsidRDefault="0083161B" w:rsidP="00F20D7E">
            <w:r>
              <w:t>O</w:t>
            </w:r>
            <w:r w:rsidR="00712851">
              <w:t>ccupies</w:t>
            </w:r>
          </w:p>
        </w:tc>
      </w:tr>
      <w:tr w:rsidR="0083161B" w14:paraId="2F57416B" w14:textId="77777777" w:rsidTr="00F20D7E">
        <w:tc>
          <w:tcPr>
            <w:tcW w:w="2248" w:type="dxa"/>
          </w:tcPr>
          <w:p w14:paraId="4F2F16E2" w14:textId="417582C8" w:rsidR="0083161B" w:rsidRPr="00AE2788" w:rsidRDefault="0083161B" w:rsidP="00F20D7E">
            <w:r w:rsidRPr="00AE2788">
              <w:t>hasFamilyMember</w:t>
            </w:r>
          </w:p>
        </w:tc>
        <w:tc>
          <w:tcPr>
            <w:tcW w:w="2534" w:type="dxa"/>
          </w:tcPr>
          <w:p w14:paraId="5C8DC839" w14:textId="4D4E1400" w:rsidR="0083161B" w:rsidRPr="00AE2788" w:rsidRDefault="00AE2788" w:rsidP="00F20D7E">
            <w:r w:rsidRPr="00AE2788">
              <w:t>subPropertyOf</w:t>
            </w:r>
          </w:p>
        </w:tc>
        <w:tc>
          <w:tcPr>
            <w:tcW w:w="4794" w:type="dxa"/>
          </w:tcPr>
          <w:p w14:paraId="464710AB" w14:textId="04CBD364" w:rsidR="0083161B" w:rsidRPr="00AE2788" w:rsidRDefault="0083161B" w:rsidP="00F20D7E">
            <w:r w:rsidRPr="00AE2788">
              <w:t>mer:hasComponent</w:t>
            </w:r>
          </w:p>
        </w:tc>
      </w:tr>
      <w:tr w:rsidR="0083161B" w14:paraId="7EF81DBD" w14:textId="77777777" w:rsidTr="00F20D7E">
        <w:tc>
          <w:tcPr>
            <w:tcW w:w="2248" w:type="dxa"/>
          </w:tcPr>
          <w:p w14:paraId="510D5D96" w14:textId="0F99C4DD" w:rsidR="0083161B" w:rsidRPr="00AE2788" w:rsidRDefault="0083161B" w:rsidP="00F20D7E">
            <w:r w:rsidRPr="00AE2788">
              <w:t>hasHouseholdMember</w:t>
            </w:r>
          </w:p>
        </w:tc>
        <w:tc>
          <w:tcPr>
            <w:tcW w:w="2534" w:type="dxa"/>
          </w:tcPr>
          <w:p w14:paraId="08CC22BB" w14:textId="19EBD51C" w:rsidR="0083161B" w:rsidRPr="00AE2788" w:rsidRDefault="00AE2788" w:rsidP="00F20D7E">
            <w:r w:rsidRPr="00AE2788">
              <w:t>subPropertyOf</w:t>
            </w:r>
          </w:p>
        </w:tc>
        <w:tc>
          <w:tcPr>
            <w:tcW w:w="4794" w:type="dxa"/>
          </w:tcPr>
          <w:p w14:paraId="1A5D0E3E" w14:textId="6C1EEA03" w:rsidR="0083161B" w:rsidRPr="00AE2788" w:rsidRDefault="0083161B" w:rsidP="00F20D7E">
            <w:r w:rsidRPr="00AE2788">
              <w:t>mer:hasComponent</w:t>
            </w:r>
          </w:p>
        </w:tc>
      </w:tr>
    </w:tbl>
    <w:p w14:paraId="1E192C79" w14:textId="77777777" w:rsidR="00712851" w:rsidRDefault="00712851" w:rsidP="00896B55">
      <w:pPr>
        <w:rPr>
          <w:b/>
        </w:rPr>
      </w:pPr>
    </w:p>
    <w:p w14:paraId="3F4458DC" w14:textId="77777777" w:rsidR="00F439E1" w:rsidRDefault="00F439E1" w:rsidP="00896B55">
      <w:pPr>
        <w:rPr>
          <w:b/>
        </w:rPr>
      </w:pPr>
      <w:r>
        <w:rPr>
          <w:b/>
        </w:rPr>
        <w:t>Future Work:</w:t>
      </w:r>
    </w:p>
    <w:p w14:paraId="3ADF4EA6" w14:textId="38810796" w:rsidR="00F439E1" w:rsidRPr="00CA16AC" w:rsidRDefault="00F439E1" w:rsidP="00331CB6">
      <w:pPr>
        <w:pStyle w:val="ListParagraph"/>
        <w:numPr>
          <w:ilvl w:val="0"/>
          <w:numId w:val="13"/>
        </w:numPr>
      </w:pPr>
      <w:r w:rsidRPr="00CA16AC">
        <w:t>Extend the definitions of the classes beyond OWL to capture the different notions of family membership</w:t>
      </w:r>
      <w:r w:rsidR="00AE2788" w:rsidRPr="00CA16AC">
        <w:t xml:space="preserve"> and the types (subclasses) of Family that result.</w:t>
      </w:r>
    </w:p>
    <w:p w14:paraId="5730C56D" w14:textId="77777777" w:rsidR="00F439E1" w:rsidRPr="00CA16AC" w:rsidRDefault="00F439E1" w:rsidP="00331CB6">
      <w:pPr>
        <w:pStyle w:val="ListParagraph"/>
        <w:numPr>
          <w:ilvl w:val="1"/>
          <w:numId w:val="13"/>
        </w:numPr>
      </w:pPr>
      <w:r w:rsidRPr="00CA16AC">
        <w:t>hasParent subpropertyOf isRelated</w:t>
      </w:r>
    </w:p>
    <w:p w14:paraId="3C7B8E34" w14:textId="77777777" w:rsidR="00F439E1" w:rsidRPr="00CA16AC" w:rsidRDefault="00F439E1" w:rsidP="00331CB6">
      <w:pPr>
        <w:pStyle w:val="ListParagraph"/>
        <w:numPr>
          <w:ilvl w:val="1"/>
          <w:numId w:val="13"/>
        </w:numPr>
      </w:pPr>
      <w:r w:rsidRPr="00CA16AC">
        <w:t>hasChild subpropertyOf isRelated</w:t>
      </w:r>
    </w:p>
    <w:p w14:paraId="2837F0D9" w14:textId="77777777" w:rsidR="00F439E1" w:rsidRPr="00CA16AC" w:rsidRDefault="00F439E1" w:rsidP="00331CB6">
      <w:pPr>
        <w:pStyle w:val="ListParagraph"/>
        <w:numPr>
          <w:ilvl w:val="1"/>
          <w:numId w:val="13"/>
        </w:numPr>
      </w:pPr>
      <w:r w:rsidRPr="00CA16AC">
        <w:t>hasParent o hasChild subpropertyOf isRelated</w:t>
      </w:r>
    </w:p>
    <w:p w14:paraId="26BCADA4" w14:textId="77777777" w:rsidR="00F439E1" w:rsidRPr="00CA16AC" w:rsidRDefault="00F439E1" w:rsidP="00331CB6">
      <w:pPr>
        <w:pStyle w:val="ListParagraph"/>
        <w:numPr>
          <w:ilvl w:val="1"/>
          <w:numId w:val="13"/>
        </w:numPr>
      </w:pPr>
      <w:r w:rsidRPr="00CA16AC">
        <w:t>hasChild o hasParent subPropertyOf isRelated</w:t>
      </w:r>
    </w:p>
    <w:p w14:paraId="7A2B2C05" w14:textId="74F6CA26" w:rsidR="00CA16AC" w:rsidRPr="00CA16AC" w:rsidRDefault="00F439E1" w:rsidP="00331CB6">
      <w:pPr>
        <w:pStyle w:val="ListParagraph"/>
        <w:numPr>
          <w:ilvl w:val="1"/>
          <w:numId w:val="13"/>
        </w:numPr>
      </w:pPr>
      <w:r w:rsidRPr="00CA16AC">
        <w:t>hasParent o (hasParent)- subPropertyOf isRelated</w:t>
      </w:r>
    </w:p>
    <w:p w14:paraId="11ACAD0F" w14:textId="10CCA936" w:rsidR="00F439E1" w:rsidRPr="00CA16AC" w:rsidRDefault="00F439E1" w:rsidP="00331CB6">
      <w:pPr>
        <w:pStyle w:val="ListParagraph"/>
        <w:numPr>
          <w:ilvl w:val="1"/>
          <w:numId w:val="13"/>
        </w:numPr>
      </w:pPr>
      <w:r w:rsidRPr="00CA16AC">
        <w:t xml:space="preserve">… </w:t>
      </w:r>
    </w:p>
    <w:p w14:paraId="46CBCDFC" w14:textId="3C11CB2F" w:rsidR="00896B55" w:rsidRPr="001222AE" w:rsidRDefault="00FB3138" w:rsidP="00896B55">
      <w:pPr>
        <w:rPr>
          <w:b/>
        </w:rPr>
      </w:pPr>
      <w:r>
        <w:rPr>
          <w:b/>
        </w:rPr>
        <w:t>Reused</w:t>
      </w:r>
      <w:r w:rsidR="00896B55" w:rsidRPr="001222AE">
        <w:rPr>
          <w:b/>
        </w:rPr>
        <w:t xml:space="preserve"> Ontologies:</w:t>
      </w:r>
    </w:p>
    <w:p w14:paraId="13AA26F3" w14:textId="77777777" w:rsidR="00D41E3E" w:rsidRPr="00CA16AC" w:rsidRDefault="00827DD8" w:rsidP="009E4A69">
      <w:pPr>
        <w:pStyle w:val="ListParagraph"/>
      </w:pPr>
      <w:r w:rsidRPr="00CA16AC">
        <w:t>schema.org</w:t>
      </w:r>
    </w:p>
    <w:p w14:paraId="01A4E90F" w14:textId="77777777" w:rsidR="007B5361" w:rsidRPr="00CA16AC" w:rsidRDefault="00FA4A04" w:rsidP="009E4A69">
      <w:pPr>
        <w:pStyle w:val="ListParagraph"/>
      </w:pPr>
      <w:r w:rsidRPr="00CA16AC">
        <w:t>gci:</w:t>
      </w:r>
      <w:r w:rsidR="00827DD8" w:rsidRPr="00CA16AC">
        <w:t xml:space="preserve"> </w:t>
      </w:r>
      <w:r w:rsidR="00896B55" w:rsidRPr="00CA16AC">
        <w:t>GCI-Shelter Ontology</w:t>
      </w:r>
      <w:r w:rsidR="00827DD8" w:rsidRPr="00CA16AC">
        <w:rPr>
          <w:rStyle w:val="FootnoteReference"/>
        </w:rPr>
        <w:footnoteReference w:id="13"/>
      </w:r>
    </w:p>
    <w:p w14:paraId="3E90789C" w14:textId="69215846" w:rsidR="00F439E1" w:rsidRPr="00CA16AC" w:rsidRDefault="00C11786" w:rsidP="00F439E1">
      <w:pPr>
        <w:pStyle w:val="ListParagraph"/>
      </w:pPr>
      <w:r w:rsidRPr="00CA16AC">
        <w:t>mer:Mereology Ontology</w:t>
      </w:r>
    </w:p>
    <w:p w14:paraId="0A77405A" w14:textId="77777777" w:rsidR="008F1630" w:rsidRDefault="008F1630" w:rsidP="00EA354A">
      <w:pPr>
        <w:pStyle w:val="Heading2"/>
      </w:pPr>
      <w:bookmarkStart w:id="119" w:name="_Toc35948856"/>
      <w:r>
        <w:lastRenderedPageBreak/>
        <w:t>Organization Ontology</w:t>
      </w:r>
      <w:bookmarkEnd w:id="119"/>
    </w:p>
    <w:p w14:paraId="1BEC6293" w14:textId="72806E92" w:rsidR="00D479C9" w:rsidRPr="00D479C9" w:rsidRDefault="0089518D" w:rsidP="00D479C9">
      <w:pPr>
        <w:rPr>
          <w:i/>
        </w:rPr>
      </w:pPr>
      <w:r>
        <w:rPr>
          <w:i/>
        </w:rPr>
        <w:t>http://ontology.eil.utoronto.ca/icity/</w:t>
      </w:r>
      <w:r w:rsidR="00D479C9">
        <w:rPr>
          <w:i/>
        </w:rPr>
        <w:t>Organization</w:t>
      </w:r>
      <w:r w:rsidR="00AC0B4C">
        <w:rPr>
          <w:i/>
        </w:rPr>
        <w:t>.owl</w:t>
      </w:r>
    </w:p>
    <w:p w14:paraId="568E6121" w14:textId="77777777" w:rsidR="0059107A" w:rsidRPr="0059107A" w:rsidRDefault="0059107A" w:rsidP="0059107A">
      <w:pPr>
        <w:rPr>
          <w:b/>
        </w:rPr>
      </w:pPr>
      <w:r w:rsidRPr="0059107A">
        <w:rPr>
          <w:b/>
        </w:rPr>
        <w:t>Namespace: org</w:t>
      </w:r>
    </w:p>
    <w:p w14:paraId="2F310844" w14:textId="77777777" w:rsidR="008F1630" w:rsidRDefault="00E5089A" w:rsidP="009E4A69">
      <w:pPr>
        <w:pStyle w:val="ListParagraph"/>
      </w:pPr>
      <w:r>
        <w:t>Organization</w:t>
      </w:r>
      <w:r w:rsidR="008F1630">
        <w:t xml:space="preserve">: A company or other sort of </w:t>
      </w:r>
      <w:r w:rsidR="00692917">
        <w:t xml:space="preserve">group of individuals </w:t>
      </w:r>
      <w:r>
        <w:t>in the urban system</w:t>
      </w:r>
      <w:r w:rsidR="00692917">
        <w:t xml:space="preserve"> with some goal(s)</w:t>
      </w:r>
      <w:r>
        <w:t>.</w:t>
      </w:r>
      <w:r>
        <w:br/>
        <w:t xml:space="preserve">An Organization </w:t>
      </w:r>
      <w:r w:rsidR="008F1630">
        <w:t xml:space="preserve">may </w:t>
      </w:r>
      <w:r w:rsidR="008F1630" w:rsidRPr="008F1630">
        <w:rPr>
          <w:b/>
        </w:rPr>
        <w:t>own</w:t>
      </w:r>
      <w:r w:rsidR="008F1630">
        <w:t xml:space="preserve"> Property, including different types of Buildings</w:t>
      </w:r>
      <w:r w:rsidR="009E2F6D">
        <w:t>.</w:t>
      </w:r>
      <w:r w:rsidR="009E2F6D">
        <w:br/>
        <w:t>An Organization may have an address.</w:t>
      </w:r>
      <w:r w:rsidR="009E2F6D">
        <w:br/>
        <w:t xml:space="preserve">An Organization </w:t>
      </w:r>
      <w:r w:rsidR="00692917">
        <w:t>has at least 2 members</w:t>
      </w:r>
      <w:r w:rsidR="009E2F6D">
        <w:t>.</w:t>
      </w:r>
      <w:r w:rsidR="00284B0F">
        <w:br/>
        <w:t xml:space="preserve">An Organization </w:t>
      </w:r>
      <w:r w:rsidR="00692917">
        <w:t xml:space="preserve">has some </w:t>
      </w:r>
      <w:r w:rsidR="00284B0F">
        <w:t>Goal(s); this represents some state or complex states, and allows for the representation of various groups' responsibilities.</w:t>
      </w:r>
      <w:r w:rsidR="00585BDB">
        <w:br/>
        <w:t>An Organization may be divided into Divisions</w:t>
      </w:r>
      <w:r w:rsidR="00C61E20">
        <w:t>.</w:t>
      </w:r>
    </w:p>
    <w:p w14:paraId="0716EFA0" w14:textId="77777777" w:rsidR="00C61E20" w:rsidRDefault="00C61E20" w:rsidP="009E4A69">
      <w:pPr>
        <w:pStyle w:val="ListParagraph"/>
      </w:pPr>
      <w:r>
        <w:t>Organization Agent: Members of an organization.</w:t>
      </w:r>
      <w:r>
        <w:br/>
        <w:t>Organization Agents have goals, authority, and may be members of some team.</w:t>
      </w:r>
      <w:r>
        <w:br/>
        <w:t>An Organization Agent plays a Role within the Organization.</w:t>
      </w:r>
    </w:p>
    <w:p w14:paraId="15F37537" w14:textId="77777777" w:rsidR="00C61E20" w:rsidRDefault="00C61E20" w:rsidP="009E4A69">
      <w:pPr>
        <w:pStyle w:val="ListParagraph"/>
      </w:pPr>
      <w:r>
        <w:t>Role: A Role has a single (possibly complex) Goal.</w:t>
      </w:r>
      <w:r>
        <w:br/>
        <w:t>A Role has some authority, requires some skill, and may also have some associated processes.</w:t>
      </w:r>
    </w:p>
    <w:p w14:paraId="37E47947" w14:textId="77777777" w:rsidR="009E2F6D" w:rsidRDefault="009E2F6D" w:rsidP="009E4A69">
      <w:pPr>
        <w:pStyle w:val="ListParagraph"/>
      </w:pPr>
      <w:r>
        <w:t>Firm: A Firm is a type of organization.</w:t>
      </w:r>
      <w:r>
        <w:br/>
        <w:t>A Firm has an address and an industry type, and some Employees.</w:t>
      </w:r>
      <w:r>
        <w:br/>
        <w:t>A Firm may ha</w:t>
      </w:r>
      <w:r w:rsidR="00692917">
        <w:t>ve a Business Establishment(s).</w:t>
      </w:r>
    </w:p>
    <w:p w14:paraId="530D5868" w14:textId="77777777" w:rsidR="009E2F6D" w:rsidRDefault="009E2F6D" w:rsidP="009E4A69">
      <w:pPr>
        <w:pStyle w:val="ListParagraph"/>
      </w:pPr>
      <w:r>
        <w:t>Business Establishment: A Business establishment is a physical location where a Firm conducts business.</w:t>
      </w:r>
      <w:r>
        <w:br/>
        <w:t>A Business Establishment has a Location</w:t>
      </w:r>
      <w:r w:rsidR="00C850B1">
        <w:t xml:space="preserve"> and may have an address</w:t>
      </w:r>
      <w:r>
        <w:t>.</w:t>
      </w:r>
    </w:p>
    <w:p w14:paraId="508B76FB" w14:textId="7CFC6D6B" w:rsidR="00850CCC" w:rsidRPr="00CE6297" w:rsidRDefault="000C363A" w:rsidP="00662AF4">
      <w:pPr>
        <w:pStyle w:val="ListParagraph"/>
      </w:pPr>
      <w:r>
        <w:t xml:space="preserve">Employee: </w:t>
      </w:r>
      <w:r w:rsidR="00362957">
        <w:t>A</w:t>
      </w:r>
      <w:r>
        <w:t xml:space="preserve"> </w:t>
      </w:r>
      <w:r w:rsidR="009E2F6D">
        <w:t>Firm</w:t>
      </w:r>
      <w:r>
        <w:t xml:space="preserve"> </w:t>
      </w:r>
      <w:r w:rsidR="008F1630" w:rsidRPr="008F1630">
        <w:rPr>
          <w:b/>
        </w:rPr>
        <w:t xml:space="preserve">has </w:t>
      </w:r>
      <w:r w:rsidR="008F1630" w:rsidRPr="008F1630">
        <w:t>some</w:t>
      </w:r>
      <w:r w:rsidR="008F1630" w:rsidRPr="008F1630">
        <w:rPr>
          <w:b/>
        </w:rPr>
        <w:t xml:space="preserve"> Employees</w:t>
      </w:r>
      <w:r w:rsidR="008F1630">
        <w:t xml:space="preserve">, whom it </w:t>
      </w:r>
      <w:r w:rsidR="008F1630" w:rsidRPr="008F1630">
        <w:rPr>
          <w:b/>
        </w:rPr>
        <w:t>employs for</w:t>
      </w:r>
      <w:r w:rsidR="008F1630">
        <w:t xml:space="preserve"> some </w:t>
      </w:r>
      <w:r w:rsidR="009E2F6D">
        <w:t>Occupation</w:t>
      </w:r>
      <w:r w:rsidR="008F1630">
        <w:t>.</w:t>
      </w:r>
      <w:r w:rsidR="00585BDB">
        <w:br/>
        <w:t>An Employee is a type of Organization Agent.</w:t>
      </w:r>
      <w:r w:rsidR="009E2F6D">
        <w:br/>
        <w:t>An Employee may be employed at a particular Business Establishment.</w:t>
      </w:r>
      <w:r w:rsidR="00692917">
        <w:br/>
        <w:t>An Employee may be responsible for one or more Roles within the Organization.</w:t>
      </w:r>
      <w:r w:rsidR="00AA0C85">
        <w:br/>
        <w:t xml:space="preserve">An Employee is </w:t>
      </w:r>
      <w:r w:rsidR="00AA0C85">
        <w:rPr>
          <w:b/>
        </w:rPr>
        <w:t>employed by</w:t>
      </w:r>
      <w:r w:rsidR="00AA0C85">
        <w:t xml:space="preserve"> some Organization, unless the Person is self-employed. </w:t>
      </w:r>
      <w:r w:rsidR="00AA0C85">
        <w:br/>
        <w:t>An Employee</w:t>
      </w:r>
      <w:r w:rsidR="00AA0C85" w:rsidRPr="00C84486">
        <w:rPr>
          <w:b/>
        </w:rPr>
        <w:t xml:space="preserve"> has a Wage/Salary</w:t>
      </w:r>
      <w:r w:rsidR="00AA0C85">
        <w:t xml:space="preserve"> and</w:t>
      </w:r>
      <w:r w:rsidR="00AA0C85" w:rsidRPr="008F1630">
        <w:rPr>
          <w:b/>
        </w:rPr>
        <w:t xml:space="preserve"> </w:t>
      </w:r>
      <w:r w:rsidR="00235B5F">
        <w:rPr>
          <w:b/>
        </w:rPr>
        <w:t>may work at</w:t>
      </w:r>
      <w:r w:rsidR="00AA0C85" w:rsidRPr="008F1630">
        <w:rPr>
          <w:b/>
        </w:rPr>
        <w:t xml:space="preserve"> </w:t>
      </w:r>
      <w:r w:rsidR="00AA0C85" w:rsidRPr="008F1630">
        <w:t>some</w:t>
      </w:r>
      <w:r w:rsidR="00AA0C85" w:rsidRPr="008F1630">
        <w:rPr>
          <w:b/>
        </w:rPr>
        <w:t xml:space="preserve"> Location</w:t>
      </w:r>
      <w:r w:rsidR="00AA0C85">
        <w:t xml:space="preserve"> (this may be the </w:t>
      </w:r>
      <w:r w:rsidR="00AA0C85">
        <w:lastRenderedPageBreak/>
        <w:t xml:space="preserve">location of the Firm, an alternate Location, or a Location that is subject to change). </w:t>
      </w:r>
      <w:r w:rsidR="00AB3101">
        <w:rPr>
          <w:highlight w:val="yellow"/>
        </w:rPr>
        <w:br/>
      </w:r>
      <w:r w:rsidR="00AB3101" w:rsidRPr="00CE6297">
        <w:t>An employee has some employment status. An employment status may be categorized as one of:</w:t>
      </w:r>
      <w:r w:rsidR="005734B9" w:rsidRPr="00CE6297">
        <w:t xml:space="preserve"> full-time regular, part-time regular, full-time-work-at-home, part-time-work-at-home</w:t>
      </w:r>
      <w:r w:rsidR="00AB3101" w:rsidRPr="00CE6297">
        <w:t xml:space="preserve"> </w:t>
      </w:r>
    </w:p>
    <w:p w14:paraId="6DB21EED" w14:textId="107408FF" w:rsidR="00BF5958" w:rsidRPr="00CE6297" w:rsidRDefault="00850CCC" w:rsidP="00662AF4">
      <w:pPr>
        <w:pStyle w:val="ListParagraph"/>
      </w:pPr>
      <w:r w:rsidRPr="00CE6297">
        <w:t>Student</w:t>
      </w:r>
      <w:r w:rsidR="00435F0D" w:rsidRPr="00CE6297">
        <w:t>: A Student is a</w:t>
      </w:r>
      <w:r w:rsidR="0009486D" w:rsidRPr="00CE6297">
        <w:t xml:space="preserve"> kind of </w:t>
      </w:r>
      <w:r w:rsidR="00435F0D" w:rsidRPr="00CE6297">
        <w:t>Organization Agent</w:t>
      </w:r>
      <w:r w:rsidR="0009486D" w:rsidRPr="00CE6297">
        <w:t xml:space="preserve"> </w:t>
      </w:r>
      <w:r w:rsidR="0009486D" w:rsidRPr="0047062D">
        <w:t>(and Person</w:t>
      </w:r>
      <w:r w:rsidR="0047062D" w:rsidRPr="0047062D">
        <w:t>)</w:t>
      </w:r>
      <w:r w:rsidR="00435F0D" w:rsidRPr="00CE6297">
        <w:t xml:space="preserve"> who is enrolled in some EducationalInstitution</w:t>
      </w:r>
    </w:p>
    <w:p w14:paraId="7BE05282" w14:textId="145DF1EC" w:rsidR="00E5713D" w:rsidRPr="00324747" w:rsidRDefault="00BF5958" w:rsidP="008A2BFE">
      <w:pPr>
        <w:pStyle w:val="ListParagraph"/>
      </w:pPr>
      <w:r w:rsidRPr="00324747">
        <w:t>Occupation: An occupation describes the type of work performed by some employee. Different classes of occupations may be defined, such as: General Office / Clerical, Manufacturing / Construction / Trades,  Professional / Management / Technical, Retail Sales and Service</w:t>
      </w:r>
    </w:p>
    <w:tbl>
      <w:tblPr>
        <w:tblStyle w:val="TableGrid"/>
        <w:tblpPr w:leftFromText="180" w:rightFromText="180" w:vertAnchor="text" w:horzAnchor="margin" w:tblpY="128"/>
        <w:tblW w:w="0" w:type="auto"/>
        <w:tblLook w:val="04A0" w:firstRow="1" w:lastRow="0" w:firstColumn="1" w:lastColumn="0" w:noHBand="0" w:noVBand="1"/>
      </w:tblPr>
      <w:tblGrid>
        <w:gridCol w:w="2976"/>
        <w:gridCol w:w="3109"/>
        <w:gridCol w:w="3265"/>
      </w:tblGrid>
      <w:tr w:rsidR="000C363A" w14:paraId="314A93BA" w14:textId="77777777" w:rsidTr="00F4443B">
        <w:trPr>
          <w:cantSplit/>
        </w:trPr>
        <w:tc>
          <w:tcPr>
            <w:tcW w:w="2976" w:type="dxa"/>
            <w:shd w:val="clear" w:color="auto" w:fill="00FFFF"/>
          </w:tcPr>
          <w:p w14:paraId="659E6256" w14:textId="77777777" w:rsidR="000C363A" w:rsidRDefault="000C363A" w:rsidP="00EA354A">
            <w:r>
              <w:t>Object</w:t>
            </w:r>
          </w:p>
        </w:tc>
        <w:tc>
          <w:tcPr>
            <w:tcW w:w="3109" w:type="dxa"/>
            <w:shd w:val="clear" w:color="auto" w:fill="00FFFF"/>
          </w:tcPr>
          <w:p w14:paraId="082F61CD" w14:textId="77777777" w:rsidR="000C363A" w:rsidRDefault="000C363A" w:rsidP="00EA354A">
            <w:r>
              <w:t>Property</w:t>
            </w:r>
          </w:p>
        </w:tc>
        <w:tc>
          <w:tcPr>
            <w:tcW w:w="3265" w:type="dxa"/>
            <w:shd w:val="clear" w:color="auto" w:fill="00FFFF"/>
          </w:tcPr>
          <w:p w14:paraId="1CC79FCF" w14:textId="77777777" w:rsidR="000C363A" w:rsidRDefault="000C363A" w:rsidP="00EA354A">
            <w:r>
              <w:t>Value</w:t>
            </w:r>
          </w:p>
        </w:tc>
      </w:tr>
      <w:tr w:rsidR="003D78DD" w14:paraId="29B3EF76" w14:textId="77777777" w:rsidTr="00F4443B">
        <w:trPr>
          <w:cantSplit/>
        </w:trPr>
        <w:tc>
          <w:tcPr>
            <w:tcW w:w="2976" w:type="dxa"/>
            <w:vMerge w:val="restart"/>
          </w:tcPr>
          <w:p w14:paraId="15122402" w14:textId="77777777" w:rsidR="003D78DD" w:rsidRDefault="003D78DD" w:rsidP="00FE6277">
            <w:r>
              <w:t>Organization</w:t>
            </w:r>
            <w:r w:rsidR="008161C5">
              <w:t>PD</w:t>
            </w:r>
          </w:p>
        </w:tc>
        <w:tc>
          <w:tcPr>
            <w:tcW w:w="3109" w:type="dxa"/>
          </w:tcPr>
          <w:p w14:paraId="73FC279B" w14:textId="77777777" w:rsidR="003D78DD" w:rsidRDefault="003D78DD" w:rsidP="00EA354A">
            <w:r>
              <w:t>subclassOf</w:t>
            </w:r>
          </w:p>
        </w:tc>
        <w:tc>
          <w:tcPr>
            <w:tcW w:w="3265" w:type="dxa"/>
          </w:tcPr>
          <w:p w14:paraId="2B885F12" w14:textId="77777777" w:rsidR="003D78DD" w:rsidRDefault="004B15F3" w:rsidP="00EA354A">
            <w:r>
              <w:t>change:</w:t>
            </w:r>
            <w:r w:rsidR="003D78DD">
              <w:t>TimeVaryingConcept</w:t>
            </w:r>
          </w:p>
        </w:tc>
      </w:tr>
      <w:tr w:rsidR="003D78DD" w14:paraId="4B816091" w14:textId="77777777" w:rsidTr="00F4443B">
        <w:trPr>
          <w:cantSplit/>
        </w:trPr>
        <w:tc>
          <w:tcPr>
            <w:tcW w:w="2976" w:type="dxa"/>
            <w:vMerge/>
          </w:tcPr>
          <w:p w14:paraId="76F64500" w14:textId="77777777" w:rsidR="003D78DD" w:rsidRDefault="003D78DD" w:rsidP="00EA354A"/>
        </w:tc>
        <w:tc>
          <w:tcPr>
            <w:tcW w:w="3109" w:type="dxa"/>
          </w:tcPr>
          <w:p w14:paraId="60C2079C" w14:textId="77777777" w:rsidR="003D78DD" w:rsidRDefault="003D78DD" w:rsidP="00EA354A">
            <w:r>
              <w:t>equivalentClass</w:t>
            </w:r>
          </w:p>
        </w:tc>
        <w:tc>
          <w:tcPr>
            <w:tcW w:w="3265" w:type="dxa"/>
          </w:tcPr>
          <w:p w14:paraId="0EAADA32" w14:textId="77777777" w:rsidR="003D78DD" w:rsidRDefault="004B15F3" w:rsidP="00EA354A">
            <w:r>
              <w:t>change:</w:t>
            </w:r>
            <w:r w:rsidR="003D78DD">
              <w:t>hasManifes</w:t>
            </w:r>
            <w:r w:rsidR="008161C5">
              <w:t>tation some Organization</w:t>
            </w:r>
            <w:r w:rsidR="003D78DD">
              <w:t xml:space="preserve"> and  </w:t>
            </w:r>
            <w:r>
              <w:t xml:space="preserve"> change:</w:t>
            </w:r>
            <w:r w:rsidR="003D78DD">
              <w:t>hasMa</w:t>
            </w:r>
            <w:r w:rsidR="008161C5">
              <w:t>nifestation only Organization</w:t>
            </w:r>
          </w:p>
        </w:tc>
      </w:tr>
      <w:tr w:rsidR="003D78DD" w14:paraId="6ACB2575" w14:textId="77777777" w:rsidTr="00F4443B">
        <w:trPr>
          <w:cantSplit/>
        </w:trPr>
        <w:tc>
          <w:tcPr>
            <w:tcW w:w="2976" w:type="dxa"/>
            <w:vMerge/>
          </w:tcPr>
          <w:p w14:paraId="3D62818E" w14:textId="77777777" w:rsidR="003D78DD" w:rsidRDefault="003D78DD" w:rsidP="003D78DD"/>
        </w:tc>
        <w:tc>
          <w:tcPr>
            <w:tcW w:w="3109" w:type="dxa"/>
          </w:tcPr>
          <w:p w14:paraId="0710E720" w14:textId="77777777" w:rsidR="003D78DD" w:rsidRDefault="004B15F3" w:rsidP="003D78DD">
            <w:r>
              <w:t>change:</w:t>
            </w:r>
            <w:r w:rsidR="006D5597">
              <w:t>existsAt</w:t>
            </w:r>
          </w:p>
        </w:tc>
        <w:tc>
          <w:tcPr>
            <w:tcW w:w="3265" w:type="dxa"/>
          </w:tcPr>
          <w:p w14:paraId="2E7F757E" w14:textId="77777777" w:rsidR="003D78DD" w:rsidRDefault="003D78DD" w:rsidP="003D78DD">
            <w:r>
              <w:t xml:space="preserve">exactly 1 </w:t>
            </w:r>
            <w:r w:rsidR="002F0C0F">
              <w:t>time:</w:t>
            </w:r>
            <w:r>
              <w:t>Interval</w:t>
            </w:r>
          </w:p>
        </w:tc>
      </w:tr>
      <w:tr w:rsidR="00F4443B" w14:paraId="1DE66ABF" w14:textId="77777777" w:rsidTr="00F4443B">
        <w:trPr>
          <w:cantSplit/>
        </w:trPr>
        <w:tc>
          <w:tcPr>
            <w:tcW w:w="2976" w:type="dxa"/>
            <w:vMerge w:val="restart"/>
          </w:tcPr>
          <w:p w14:paraId="0E68ECAC" w14:textId="419F2DAE" w:rsidR="00F4443B" w:rsidRDefault="00F4443B" w:rsidP="00FE6277">
            <w:r>
              <w:t>Organization</w:t>
            </w:r>
          </w:p>
        </w:tc>
        <w:tc>
          <w:tcPr>
            <w:tcW w:w="3109" w:type="dxa"/>
          </w:tcPr>
          <w:p w14:paraId="6A4C3D00" w14:textId="77777777" w:rsidR="00F4443B" w:rsidRDefault="00F4443B" w:rsidP="003D78DD">
            <w:r>
              <w:t>subclassOf</w:t>
            </w:r>
          </w:p>
        </w:tc>
        <w:tc>
          <w:tcPr>
            <w:tcW w:w="3265" w:type="dxa"/>
          </w:tcPr>
          <w:p w14:paraId="09CD23E3" w14:textId="77777777" w:rsidR="00F4443B" w:rsidRDefault="00F4443B" w:rsidP="003D78DD">
            <w:r>
              <w:t>change:Manifestation</w:t>
            </w:r>
          </w:p>
        </w:tc>
      </w:tr>
      <w:tr w:rsidR="00F4443B" w14:paraId="33EC11CE" w14:textId="77777777" w:rsidTr="00F4443B">
        <w:trPr>
          <w:cantSplit/>
        </w:trPr>
        <w:tc>
          <w:tcPr>
            <w:tcW w:w="2976" w:type="dxa"/>
            <w:vMerge/>
          </w:tcPr>
          <w:p w14:paraId="5F154EDE" w14:textId="77777777" w:rsidR="00F4443B" w:rsidRDefault="00F4443B" w:rsidP="003D78DD"/>
        </w:tc>
        <w:tc>
          <w:tcPr>
            <w:tcW w:w="3109" w:type="dxa"/>
          </w:tcPr>
          <w:p w14:paraId="4F7F7E3A" w14:textId="0E8D0D7D" w:rsidR="00F4443B" w:rsidRDefault="00F4443B" w:rsidP="003D78DD">
            <w:r>
              <w:t>subclassOf</w:t>
            </w:r>
          </w:p>
        </w:tc>
        <w:tc>
          <w:tcPr>
            <w:tcW w:w="3265" w:type="dxa"/>
          </w:tcPr>
          <w:p w14:paraId="691A6044" w14:textId="5B0ADDC1" w:rsidR="00F4443B" w:rsidRDefault="00F4443B" w:rsidP="003D78DD">
            <w:r>
              <w:t>tove:Organization</w:t>
            </w:r>
          </w:p>
        </w:tc>
      </w:tr>
      <w:tr w:rsidR="00F4443B" w14:paraId="3B88BBCA" w14:textId="77777777" w:rsidTr="00F4443B">
        <w:trPr>
          <w:cantSplit/>
        </w:trPr>
        <w:tc>
          <w:tcPr>
            <w:tcW w:w="2976" w:type="dxa"/>
            <w:vMerge/>
          </w:tcPr>
          <w:p w14:paraId="2B99EC77" w14:textId="77777777" w:rsidR="00F4443B" w:rsidRDefault="00F4443B" w:rsidP="003D78DD"/>
        </w:tc>
        <w:tc>
          <w:tcPr>
            <w:tcW w:w="3109" w:type="dxa"/>
          </w:tcPr>
          <w:p w14:paraId="4B116B38" w14:textId="77777777" w:rsidR="00F4443B" w:rsidRDefault="00F4443B" w:rsidP="003D78DD">
            <w:r>
              <w:t>equivalentClass</w:t>
            </w:r>
          </w:p>
        </w:tc>
        <w:tc>
          <w:tcPr>
            <w:tcW w:w="3265" w:type="dxa"/>
          </w:tcPr>
          <w:p w14:paraId="764B22F3" w14:textId="77777777" w:rsidR="00F4443B" w:rsidRDefault="00F4443B" w:rsidP="003D78DD">
            <w:r>
              <w:t>change:manifestationOf some OrganizationPD and   change:manifestationOf only OrganizationPD</w:t>
            </w:r>
          </w:p>
        </w:tc>
      </w:tr>
      <w:tr w:rsidR="00F4443B" w14:paraId="1954ED85" w14:textId="77777777" w:rsidTr="00F4443B">
        <w:trPr>
          <w:cantSplit/>
        </w:trPr>
        <w:tc>
          <w:tcPr>
            <w:tcW w:w="2976" w:type="dxa"/>
            <w:vMerge/>
          </w:tcPr>
          <w:p w14:paraId="07990370" w14:textId="77777777" w:rsidR="00F4443B" w:rsidRDefault="00F4443B" w:rsidP="003D78DD"/>
        </w:tc>
        <w:tc>
          <w:tcPr>
            <w:tcW w:w="3109" w:type="dxa"/>
          </w:tcPr>
          <w:p w14:paraId="14258501" w14:textId="77777777" w:rsidR="00F4443B" w:rsidRDefault="00F4443B" w:rsidP="003D78DD">
            <w:r>
              <w:t>change:existsAt</w:t>
            </w:r>
          </w:p>
        </w:tc>
        <w:tc>
          <w:tcPr>
            <w:tcW w:w="3265" w:type="dxa"/>
          </w:tcPr>
          <w:p w14:paraId="7E6C3C5E" w14:textId="77777777" w:rsidR="00F4443B" w:rsidRDefault="00F4443B" w:rsidP="003D78DD">
            <w:r>
              <w:t>exactly 1  time:TemporalEntity</w:t>
            </w:r>
          </w:p>
        </w:tc>
      </w:tr>
      <w:tr w:rsidR="00F4443B" w14:paraId="3990AA28" w14:textId="77777777" w:rsidTr="00F4443B">
        <w:trPr>
          <w:cantSplit/>
        </w:trPr>
        <w:tc>
          <w:tcPr>
            <w:tcW w:w="2976" w:type="dxa"/>
            <w:vMerge/>
          </w:tcPr>
          <w:p w14:paraId="6A28B518" w14:textId="77777777" w:rsidR="00F4443B" w:rsidRDefault="00F4443B" w:rsidP="003D78DD"/>
        </w:tc>
        <w:tc>
          <w:tcPr>
            <w:tcW w:w="3109" w:type="dxa"/>
          </w:tcPr>
          <w:p w14:paraId="36B8593F" w14:textId="77777777" w:rsidR="00F4443B" w:rsidRDefault="00F4443B" w:rsidP="003D78DD">
            <w:r>
              <w:t>schema:address</w:t>
            </w:r>
          </w:p>
        </w:tc>
        <w:tc>
          <w:tcPr>
            <w:tcW w:w="3265" w:type="dxa"/>
          </w:tcPr>
          <w:p w14:paraId="5944A592" w14:textId="77777777" w:rsidR="00F4443B" w:rsidRDefault="00F4443B" w:rsidP="003D78DD">
            <w:r>
              <w:t>only schema:PostalAddress</w:t>
            </w:r>
          </w:p>
        </w:tc>
      </w:tr>
      <w:tr w:rsidR="00F4443B" w14:paraId="40CA8EA5" w14:textId="77777777" w:rsidTr="00F4443B">
        <w:trPr>
          <w:cantSplit/>
        </w:trPr>
        <w:tc>
          <w:tcPr>
            <w:tcW w:w="2976" w:type="dxa"/>
            <w:vMerge/>
          </w:tcPr>
          <w:p w14:paraId="7DDC8B62" w14:textId="77777777" w:rsidR="00F4443B" w:rsidRDefault="00F4443B" w:rsidP="00780FAD"/>
        </w:tc>
        <w:tc>
          <w:tcPr>
            <w:tcW w:w="3109" w:type="dxa"/>
          </w:tcPr>
          <w:p w14:paraId="10DC1A0D" w14:textId="77777777" w:rsidR="00F4443B" w:rsidRDefault="00F4443B" w:rsidP="00780FAD">
            <w:r>
              <w:t>tove:has_goal</w:t>
            </w:r>
          </w:p>
        </w:tc>
        <w:tc>
          <w:tcPr>
            <w:tcW w:w="3265" w:type="dxa"/>
          </w:tcPr>
          <w:p w14:paraId="66E02A7B" w14:textId="77777777" w:rsidR="00F4443B" w:rsidRDefault="00F4443B" w:rsidP="00780FAD">
            <w:r>
              <w:t>only tove:Goal</w:t>
            </w:r>
          </w:p>
        </w:tc>
      </w:tr>
      <w:tr w:rsidR="00F4443B" w14:paraId="13B99565" w14:textId="77777777" w:rsidTr="00F4443B">
        <w:trPr>
          <w:cantSplit/>
        </w:trPr>
        <w:tc>
          <w:tcPr>
            <w:tcW w:w="2976" w:type="dxa"/>
            <w:vMerge/>
          </w:tcPr>
          <w:p w14:paraId="35CF213D" w14:textId="77777777" w:rsidR="00F4443B" w:rsidRDefault="00F4443B" w:rsidP="00780FAD"/>
        </w:tc>
        <w:tc>
          <w:tcPr>
            <w:tcW w:w="3109" w:type="dxa"/>
          </w:tcPr>
          <w:p w14:paraId="663AFE12" w14:textId="77777777" w:rsidR="00F4443B" w:rsidRDefault="00F4443B" w:rsidP="00780FAD">
            <w:r>
              <w:t>tove:consists_of</w:t>
            </w:r>
          </w:p>
        </w:tc>
        <w:tc>
          <w:tcPr>
            <w:tcW w:w="3265" w:type="dxa"/>
          </w:tcPr>
          <w:p w14:paraId="0031DB60" w14:textId="77777777" w:rsidR="00F4443B" w:rsidRDefault="00F4443B" w:rsidP="00780FAD">
            <w:r>
              <w:t>only tove:Division</w:t>
            </w:r>
          </w:p>
        </w:tc>
      </w:tr>
      <w:tr w:rsidR="00F4443B" w14:paraId="1C2DBC57" w14:textId="77777777" w:rsidTr="00F4443B">
        <w:trPr>
          <w:cantSplit/>
        </w:trPr>
        <w:tc>
          <w:tcPr>
            <w:tcW w:w="2976" w:type="dxa"/>
            <w:vMerge/>
          </w:tcPr>
          <w:p w14:paraId="292D4487" w14:textId="77777777" w:rsidR="00F4443B" w:rsidRDefault="00F4443B" w:rsidP="00780FAD"/>
        </w:tc>
        <w:tc>
          <w:tcPr>
            <w:tcW w:w="3109" w:type="dxa"/>
          </w:tcPr>
          <w:p w14:paraId="48AAAD75" w14:textId="325E1BA3" w:rsidR="00F4443B" w:rsidRDefault="00F4443B" w:rsidP="00780FAD">
            <w:r>
              <w:t>spatialloc:assiociatedLocation</w:t>
            </w:r>
          </w:p>
        </w:tc>
        <w:tc>
          <w:tcPr>
            <w:tcW w:w="3265" w:type="dxa"/>
          </w:tcPr>
          <w:p w14:paraId="56CD471B" w14:textId="22AA8CB5" w:rsidR="00F4443B" w:rsidRDefault="00F4443B" w:rsidP="00780FAD">
            <w:r>
              <w:t>only geosparql:Feature</w:t>
            </w:r>
          </w:p>
        </w:tc>
      </w:tr>
      <w:tr w:rsidR="00780FAD" w14:paraId="4A16DA15" w14:textId="77777777" w:rsidTr="00F4443B">
        <w:trPr>
          <w:cantSplit/>
        </w:trPr>
        <w:tc>
          <w:tcPr>
            <w:tcW w:w="2976" w:type="dxa"/>
            <w:vMerge w:val="restart"/>
          </w:tcPr>
          <w:p w14:paraId="51A4FAEA" w14:textId="77777777" w:rsidR="00780FAD" w:rsidRDefault="00780FAD" w:rsidP="00780FAD">
            <w:r>
              <w:t>tove:Role</w:t>
            </w:r>
          </w:p>
        </w:tc>
        <w:tc>
          <w:tcPr>
            <w:tcW w:w="3109" w:type="dxa"/>
          </w:tcPr>
          <w:p w14:paraId="413AC632" w14:textId="77777777" w:rsidR="00780FAD" w:rsidRDefault="00780FAD" w:rsidP="00780FAD">
            <w:r>
              <w:t>tove:has_goal</w:t>
            </w:r>
          </w:p>
        </w:tc>
        <w:tc>
          <w:tcPr>
            <w:tcW w:w="3265" w:type="dxa"/>
          </w:tcPr>
          <w:p w14:paraId="06D23A65" w14:textId="77777777" w:rsidR="00780FAD" w:rsidRDefault="00780FAD" w:rsidP="00780FAD">
            <w:r>
              <w:t xml:space="preserve">only </w:t>
            </w:r>
            <w:r w:rsidR="00671E67">
              <w:t>tove:</w:t>
            </w:r>
            <w:r>
              <w:t>Goal</w:t>
            </w:r>
          </w:p>
        </w:tc>
      </w:tr>
      <w:tr w:rsidR="00780FAD" w14:paraId="1932FD6F" w14:textId="77777777" w:rsidTr="00F4443B">
        <w:trPr>
          <w:cantSplit/>
        </w:trPr>
        <w:tc>
          <w:tcPr>
            <w:tcW w:w="2976" w:type="dxa"/>
            <w:vMerge/>
          </w:tcPr>
          <w:p w14:paraId="69B9239B" w14:textId="77777777" w:rsidR="00780FAD" w:rsidRDefault="00780FAD" w:rsidP="00780FAD"/>
        </w:tc>
        <w:tc>
          <w:tcPr>
            <w:tcW w:w="3109" w:type="dxa"/>
          </w:tcPr>
          <w:p w14:paraId="7E97D230" w14:textId="77777777" w:rsidR="00780FAD" w:rsidRDefault="00780FAD" w:rsidP="00780FAD">
            <w:r>
              <w:t>tove:has_process</w:t>
            </w:r>
          </w:p>
        </w:tc>
        <w:tc>
          <w:tcPr>
            <w:tcW w:w="3265" w:type="dxa"/>
          </w:tcPr>
          <w:p w14:paraId="21677652" w14:textId="77777777" w:rsidR="00780FAD" w:rsidRDefault="00780FAD" w:rsidP="00780FAD">
            <w:r>
              <w:t xml:space="preserve">only </w:t>
            </w:r>
            <w:r w:rsidR="00470DA9">
              <w:t xml:space="preserve">(tove:Process or </w:t>
            </w:r>
            <w:r w:rsidR="00671E67">
              <w:t>activity:</w:t>
            </w:r>
            <w:r>
              <w:t>Activity</w:t>
            </w:r>
            <w:r w:rsidR="00470DA9">
              <w:t>)</w:t>
            </w:r>
          </w:p>
        </w:tc>
      </w:tr>
      <w:tr w:rsidR="00780FAD" w14:paraId="62114D79" w14:textId="77777777" w:rsidTr="00F4443B">
        <w:trPr>
          <w:cantSplit/>
        </w:trPr>
        <w:tc>
          <w:tcPr>
            <w:tcW w:w="2976" w:type="dxa"/>
            <w:vMerge/>
          </w:tcPr>
          <w:p w14:paraId="54315667" w14:textId="77777777" w:rsidR="00780FAD" w:rsidRDefault="00780FAD" w:rsidP="00780FAD"/>
        </w:tc>
        <w:tc>
          <w:tcPr>
            <w:tcW w:w="3109" w:type="dxa"/>
          </w:tcPr>
          <w:p w14:paraId="03CC8769" w14:textId="77777777" w:rsidR="00780FAD" w:rsidRDefault="00780FAD" w:rsidP="00780FAD">
            <w:r>
              <w:t>tove:has_authority</w:t>
            </w:r>
          </w:p>
        </w:tc>
        <w:tc>
          <w:tcPr>
            <w:tcW w:w="3265" w:type="dxa"/>
          </w:tcPr>
          <w:p w14:paraId="58738063" w14:textId="77777777" w:rsidR="00780FAD" w:rsidRDefault="00780FAD" w:rsidP="00780FAD">
            <w:r>
              <w:t>only tove:</w:t>
            </w:r>
            <w:r w:rsidRPr="001C004F">
              <w:t>Authority</w:t>
            </w:r>
          </w:p>
        </w:tc>
      </w:tr>
      <w:tr w:rsidR="00780FAD" w14:paraId="0C255E01" w14:textId="77777777" w:rsidTr="00F4443B">
        <w:trPr>
          <w:cantSplit/>
        </w:trPr>
        <w:tc>
          <w:tcPr>
            <w:tcW w:w="2976" w:type="dxa"/>
            <w:vMerge/>
          </w:tcPr>
          <w:p w14:paraId="4CD6104B" w14:textId="77777777" w:rsidR="00780FAD" w:rsidRDefault="00780FAD" w:rsidP="00780FAD"/>
        </w:tc>
        <w:tc>
          <w:tcPr>
            <w:tcW w:w="3109" w:type="dxa"/>
          </w:tcPr>
          <w:p w14:paraId="4B3BF851" w14:textId="77777777" w:rsidR="00780FAD" w:rsidRDefault="00780FAD" w:rsidP="00780FAD">
            <w:r>
              <w:t>tove:requires_skill</w:t>
            </w:r>
          </w:p>
        </w:tc>
        <w:tc>
          <w:tcPr>
            <w:tcW w:w="3265" w:type="dxa"/>
          </w:tcPr>
          <w:p w14:paraId="56B22AEB" w14:textId="77777777" w:rsidR="00780FAD" w:rsidRDefault="00780FAD" w:rsidP="00780FAD">
            <w:r>
              <w:t>only  tove:</w:t>
            </w:r>
            <w:r w:rsidRPr="001C004F">
              <w:t>Skill</w:t>
            </w:r>
          </w:p>
        </w:tc>
      </w:tr>
      <w:tr w:rsidR="00780FAD" w14:paraId="5B811CEB" w14:textId="77777777" w:rsidTr="00F4443B">
        <w:trPr>
          <w:cantSplit/>
        </w:trPr>
        <w:tc>
          <w:tcPr>
            <w:tcW w:w="2976" w:type="dxa"/>
            <w:vMerge/>
          </w:tcPr>
          <w:p w14:paraId="1093FDAB" w14:textId="77777777" w:rsidR="00780FAD" w:rsidRDefault="00780FAD" w:rsidP="00780FAD"/>
        </w:tc>
        <w:tc>
          <w:tcPr>
            <w:tcW w:w="3109" w:type="dxa"/>
          </w:tcPr>
          <w:p w14:paraId="18775088" w14:textId="77777777" w:rsidR="00780FAD" w:rsidRDefault="00780FAD" w:rsidP="00780FAD">
            <w:r>
              <w:t>tove:has_resource</w:t>
            </w:r>
          </w:p>
        </w:tc>
        <w:tc>
          <w:tcPr>
            <w:tcW w:w="3265" w:type="dxa"/>
          </w:tcPr>
          <w:p w14:paraId="345928DB" w14:textId="77777777" w:rsidR="00780FAD" w:rsidRDefault="001C004F" w:rsidP="00780FAD">
            <w:r>
              <w:t xml:space="preserve">only </w:t>
            </w:r>
            <w:r w:rsidR="00671E67">
              <w:t>resource:</w:t>
            </w:r>
            <w:r>
              <w:t>ResourceType</w:t>
            </w:r>
          </w:p>
        </w:tc>
      </w:tr>
      <w:tr w:rsidR="00780FAD" w14:paraId="3BC10347" w14:textId="77777777" w:rsidTr="00F4443B">
        <w:trPr>
          <w:cantSplit/>
        </w:trPr>
        <w:tc>
          <w:tcPr>
            <w:tcW w:w="2976" w:type="dxa"/>
          </w:tcPr>
          <w:p w14:paraId="033F4887" w14:textId="77777777" w:rsidR="00780FAD" w:rsidRDefault="00DA6E9C" w:rsidP="00780FAD">
            <w:r>
              <w:t>tove:</w:t>
            </w:r>
            <w:r w:rsidR="00780FAD">
              <w:t>Goal</w:t>
            </w:r>
          </w:p>
        </w:tc>
        <w:tc>
          <w:tcPr>
            <w:tcW w:w="3109" w:type="dxa"/>
          </w:tcPr>
          <w:p w14:paraId="2DCE1EC3" w14:textId="77777777" w:rsidR="00780FAD" w:rsidRDefault="00780FAD" w:rsidP="00780FAD">
            <w:r>
              <w:t>subClassOf</w:t>
            </w:r>
          </w:p>
        </w:tc>
        <w:tc>
          <w:tcPr>
            <w:tcW w:w="3265" w:type="dxa"/>
          </w:tcPr>
          <w:p w14:paraId="577EEFC3" w14:textId="77777777" w:rsidR="00780FAD" w:rsidRDefault="00780FAD" w:rsidP="00780FAD">
            <w:r>
              <w:t>StateType</w:t>
            </w:r>
          </w:p>
        </w:tc>
      </w:tr>
      <w:tr w:rsidR="00780FAD" w14:paraId="1C252282" w14:textId="77777777" w:rsidTr="00F4443B">
        <w:trPr>
          <w:cantSplit/>
        </w:trPr>
        <w:tc>
          <w:tcPr>
            <w:tcW w:w="2976" w:type="dxa"/>
            <w:vMerge w:val="restart"/>
          </w:tcPr>
          <w:p w14:paraId="76A782CC" w14:textId="77777777" w:rsidR="00780FAD" w:rsidRDefault="00780FAD" w:rsidP="00780FAD">
            <w:r>
              <w:t>FirmPD</w:t>
            </w:r>
          </w:p>
        </w:tc>
        <w:tc>
          <w:tcPr>
            <w:tcW w:w="3109" w:type="dxa"/>
          </w:tcPr>
          <w:p w14:paraId="1351BB4E" w14:textId="77777777" w:rsidR="00780FAD" w:rsidRDefault="00780FAD" w:rsidP="00780FAD">
            <w:r>
              <w:t>subclassOf</w:t>
            </w:r>
          </w:p>
        </w:tc>
        <w:tc>
          <w:tcPr>
            <w:tcW w:w="3265" w:type="dxa"/>
          </w:tcPr>
          <w:p w14:paraId="418B6817" w14:textId="77777777" w:rsidR="00780FAD" w:rsidRDefault="00671E67" w:rsidP="00780FAD">
            <w:r>
              <w:t>tove:</w:t>
            </w:r>
            <w:r w:rsidR="00780FAD">
              <w:t>Organization</w:t>
            </w:r>
          </w:p>
        </w:tc>
      </w:tr>
      <w:tr w:rsidR="00780FAD" w14:paraId="46FA98FF" w14:textId="77777777" w:rsidTr="00F4443B">
        <w:trPr>
          <w:cantSplit/>
        </w:trPr>
        <w:tc>
          <w:tcPr>
            <w:tcW w:w="2976" w:type="dxa"/>
            <w:vMerge/>
          </w:tcPr>
          <w:p w14:paraId="57A99B22" w14:textId="77777777" w:rsidR="00780FAD" w:rsidRDefault="00780FAD" w:rsidP="00780FAD"/>
        </w:tc>
        <w:tc>
          <w:tcPr>
            <w:tcW w:w="3109" w:type="dxa"/>
          </w:tcPr>
          <w:p w14:paraId="20B15340" w14:textId="77777777" w:rsidR="00780FAD" w:rsidRDefault="00780FAD" w:rsidP="00780FAD">
            <w:r>
              <w:t>has</w:t>
            </w:r>
            <w:r w:rsidR="005C5ABB">
              <w:t>Firm</w:t>
            </w:r>
            <w:r>
              <w:t>Id</w:t>
            </w:r>
          </w:p>
        </w:tc>
        <w:tc>
          <w:tcPr>
            <w:tcW w:w="3265" w:type="dxa"/>
          </w:tcPr>
          <w:p w14:paraId="4DD3874E" w14:textId="77777777" w:rsidR="00780FAD" w:rsidRDefault="00780FAD" w:rsidP="00780FAD">
            <w:r>
              <w:t xml:space="preserve">only </w:t>
            </w:r>
            <w:r w:rsidR="005C5ABB">
              <w:t>Firm</w:t>
            </w:r>
            <w:r>
              <w:t>Id</w:t>
            </w:r>
          </w:p>
        </w:tc>
      </w:tr>
      <w:tr w:rsidR="00780FAD" w14:paraId="2B181B42" w14:textId="77777777" w:rsidTr="00F4443B">
        <w:trPr>
          <w:cantSplit/>
        </w:trPr>
        <w:tc>
          <w:tcPr>
            <w:tcW w:w="2976" w:type="dxa"/>
            <w:vMerge/>
          </w:tcPr>
          <w:p w14:paraId="16CC4A6D" w14:textId="77777777" w:rsidR="00780FAD" w:rsidRDefault="00780FAD" w:rsidP="00780FAD"/>
        </w:tc>
        <w:tc>
          <w:tcPr>
            <w:tcW w:w="3109" w:type="dxa"/>
          </w:tcPr>
          <w:p w14:paraId="364FFEA1" w14:textId="77777777" w:rsidR="00780FAD" w:rsidRDefault="00780FAD" w:rsidP="00780FAD">
            <w:r>
              <w:t>equivalentClass</w:t>
            </w:r>
          </w:p>
        </w:tc>
        <w:tc>
          <w:tcPr>
            <w:tcW w:w="3265" w:type="dxa"/>
          </w:tcPr>
          <w:p w14:paraId="35E847D2" w14:textId="77777777" w:rsidR="00780FAD" w:rsidRDefault="004B15F3" w:rsidP="00780FAD">
            <w:r>
              <w:t>change:</w:t>
            </w:r>
            <w:r w:rsidR="00780FAD">
              <w:t xml:space="preserve">hasManifestation some Firm and  </w:t>
            </w:r>
            <w:r>
              <w:t xml:space="preserve"> change:</w:t>
            </w:r>
            <w:r w:rsidR="00780FAD">
              <w:t>hasManifestation only Firm</w:t>
            </w:r>
          </w:p>
        </w:tc>
      </w:tr>
      <w:tr w:rsidR="00780FAD" w14:paraId="29A7556B" w14:textId="77777777" w:rsidTr="00F4443B">
        <w:trPr>
          <w:cantSplit/>
        </w:trPr>
        <w:tc>
          <w:tcPr>
            <w:tcW w:w="2976" w:type="dxa"/>
            <w:vMerge/>
          </w:tcPr>
          <w:p w14:paraId="56DA6FE4" w14:textId="77777777" w:rsidR="00780FAD" w:rsidRDefault="00780FAD" w:rsidP="00780FAD"/>
        </w:tc>
        <w:tc>
          <w:tcPr>
            <w:tcW w:w="3109" w:type="dxa"/>
          </w:tcPr>
          <w:p w14:paraId="15037185" w14:textId="77777777" w:rsidR="00780FAD" w:rsidRDefault="004B15F3" w:rsidP="00780FAD">
            <w:r>
              <w:t>change:</w:t>
            </w:r>
            <w:r w:rsidR="006D5597">
              <w:t>existsAt</w:t>
            </w:r>
          </w:p>
        </w:tc>
        <w:tc>
          <w:tcPr>
            <w:tcW w:w="3265" w:type="dxa"/>
          </w:tcPr>
          <w:p w14:paraId="4026C02D" w14:textId="77777777" w:rsidR="00780FAD" w:rsidRDefault="00780FAD" w:rsidP="00780FAD">
            <w:r>
              <w:t xml:space="preserve">exactly 1 </w:t>
            </w:r>
            <w:r w:rsidR="002F0C0F">
              <w:t xml:space="preserve"> time:</w:t>
            </w:r>
            <w:r>
              <w:t>Interval</w:t>
            </w:r>
          </w:p>
        </w:tc>
      </w:tr>
      <w:tr w:rsidR="00780FAD" w14:paraId="1F2F7D3C" w14:textId="77777777" w:rsidTr="00F4443B">
        <w:trPr>
          <w:cantSplit/>
        </w:trPr>
        <w:tc>
          <w:tcPr>
            <w:tcW w:w="2976" w:type="dxa"/>
            <w:vMerge w:val="restart"/>
          </w:tcPr>
          <w:p w14:paraId="13849FE6" w14:textId="77777777" w:rsidR="00780FAD" w:rsidRDefault="00780FAD" w:rsidP="00780FAD">
            <w:r>
              <w:t>Firm</w:t>
            </w:r>
          </w:p>
        </w:tc>
        <w:tc>
          <w:tcPr>
            <w:tcW w:w="3109" w:type="dxa"/>
          </w:tcPr>
          <w:p w14:paraId="61F6EC9B" w14:textId="77777777" w:rsidR="00780FAD" w:rsidRDefault="00780FAD" w:rsidP="00780FAD">
            <w:r>
              <w:t>subclassOf</w:t>
            </w:r>
          </w:p>
        </w:tc>
        <w:tc>
          <w:tcPr>
            <w:tcW w:w="3265" w:type="dxa"/>
          </w:tcPr>
          <w:p w14:paraId="58DFDD09" w14:textId="77777777" w:rsidR="00780FAD" w:rsidRDefault="00671E67" w:rsidP="00780FAD">
            <w:r>
              <w:t>tove:</w:t>
            </w:r>
            <w:r w:rsidR="00780FAD">
              <w:t>Organization</w:t>
            </w:r>
          </w:p>
        </w:tc>
      </w:tr>
      <w:tr w:rsidR="00780FAD" w14:paraId="45F4842B" w14:textId="77777777" w:rsidTr="00F4443B">
        <w:trPr>
          <w:cantSplit/>
        </w:trPr>
        <w:tc>
          <w:tcPr>
            <w:tcW w:w="2976" w:type="dxa"/>
            <w:vMerge/>
          </w:tcPr>
          <w:p w14:paraId="7BE42DE7" w14:textId="77777777" w:rsidR="00780FAD" w:rsidRDefault="00780FAD" w:rsidP="00780FAD"/>
        </w:tc>
        <w:tc>
          <w:tcPr>
            <w:tcW w:w="3109" w:type="dxa"/>
          </w:tcPr>
          <w:p w14:paraId="7BC1DF37" w14:textId="77777777" w:rsidR="00780FAD" w:rsidRDefault="00780FAD" w:rsidP="00780FAD">
            <w:r>
              <w:t>equivalentClass</w:t>
            </w:r>
          </w:p>
        </w:tc>
        <w:tc>
          <w:tcPr>
            <w:tcW w:w="3265" w:type="dxa"/>
          </w:tcPr>
          <w:p w14:paraId="579D3B30" w14:textId="77777777" w:rsidR="00780FAD" w:rsidRDefault="004B15F3" w:rsidP="00780FAD">
            <w:r>
              <w:t>change:</w:t>
            </w:r>
            <w:r w:rsidR="00780FAD">
              <w:t xml:space="preserve">manifestationOf some FirmPD and  </w:t>
            </w:r>
            <w:r>
              <w:t xml:space="preserve"> </w:t>
            </w:r>
            <w:r>
              <w:lastRenderedPageBreak/>
              <w:t>change:</w:t>
            </w:r>
            <w:r w:rsidR="00780FAD">
              <w:t>manifestationOf only FirmPD</w:t>
            </w:r>
          </w:p>
        </w:tc>
      </w:tr>
      <w:tr w:rsidR="00780FAD" w14:paraId="196DC05F" w14:textId="77777777" w:rsidTr="00F4443B">
        <w:trPr>
          <w:cantSplit/>
        </w:trPr>
        <w:tc>
          <w:tcPr>
            <w:tcW w:w="2976" w:type="dxa"/>
            <w:vMerge/>
          </w:tcPr>
          <w:p w14:paraId="507F3665" w14:textId="77777777" w:rsidR="00780FAD" w:rsidRDefault="00780FAD" w:rsidP="00780FAD"/>
        </w:tc>
        <w:tc>
          <w:tcPr>
            <w:tcW w:w="3109" w:type="dxa"/>
          </w:tcPr>
          <w:p w14:paraId="3B569330" w14:textId="77777777" w:rsidR="00780FAD" w:rsidRDefault="004B15F3" w:rsidP="00780FAD">
            <w:r>
              <w:t>change:</w:t>
            </w:r>
            <w:r w:rsidR="006D5597">
              <w:t>existsAt</w:t>
            </w:r>
          </w:p>
        </w:tc>
        <w:tc>
          <w:tcPr>
            <w:tcW w:w="3265" w:type="dxa"/>
          </w:tcPr>
          <w:p w14:paraId="035971C2" w14:textId="77777777" w:rsidR="00780FAD" w:rsidRDefault="00780FAD" w:rsidP="00780FAD">
            <w:r>
              <w:t xml:space="preserve">exactly 1 </w:t>
            </w:r>
            <w:r w:rsidR="002F0C0F">
              <w:t xml:space="preserve"> time:</w:t>
            </w:r>
            <w:r>
              <w:t>TemporalEntity</w:t>
            </w:r>
          </w:p>
        </w:tc>
      </w:tr>
      <w:tr w:rsidR="00780FAD" w14:paraId="5F8D1063" w14:textId="77777777" w:rsidTr="00F4443B">
        <w:trPr>
          <w:cantSplit/>
        </w:trPr>
        <w:tc>
          <w:tcPr>
            <w:tcW w:w="2976" w:type="dxa"/>
            <w:vMerge/>
          </w:tcPr>
          <w:p w14:paraId="2279CC63" w14:textId="77777777" w:rsidR="00780FAD" w:rsidRDefault="00780FAD" w:rsidP="00780FAD"/>
        </w:tc>
        <w:tc>
          <w:tcPr>
            <w:tcW w:w="3109" w:type="dxa"/>
          </w:tcPr>
          <w:p w14:paraId="35A2BD92" w14:textId="77777777" w:rsidR="00780FAD" w:rsidRDefault="004B15F3" w:rsidP="00780FAD">
            <w:r>
              <w:t>schema:address</w:t>
            </w:r>
          </w:p>
        </w:tc>
        <w:tc>
          <w:tcPr>
            <w:tcW w:w="3265" w:type="dxa"/>
          </w:tcPr>
          <w:p w14:paraId="3F4F4814" w14:textId="77777777" w:rsidR="00780FAD" w:rsidRDefault="00780FAD" w:rsidP="00780FAD">
            <w:r>
              <w:t xml:space="preserve">exactly 1 </w:t>
            </w:r>
            <w:r w:rsidR="004B15F3">
              <w:t>schema:Postal</w:t>
            </w:r>
            <w:r>
              <w:t>Address</w:t>
            </w:r>
          </w:p>
        </w:tc>
      </w:tr>
      <w:tr w:rsidR="00780FAD" w14:paraId="5EEFB204" w14:textId="77777777" w:rsidTr="00F4443B">
        <w:trPr>
          <w:cantSplit/>
        </w:trPr>
        <w:tc>
          <w:tcPr>
            <w:tcW w:w="2976" w:type="dxa"/>
            <w:vMerge/>
          </w:tcPr>
          <w:p w14:paraId="41BAA019" w14:textId="77777777" w:rsidR="00780FAD" w:rsidRDefault="00780FAD" w:rsidP="00780FAD"/>
        </w:tc>
        <w:tc>
          <w:tcPr>
            <w:tcW w:w="3109" w:type="dxa"/>
          </w:tcPr>
          <w:p w14:paraId="2F9CBBC5" w14:textId="77777777" w:rsidR="00780FAD" w:rsidRDefault="00780FAD" w:rsidP="00780FAD">
            <w:r>
              <w:t>has</w:t>
            </w:r>
            <w:r w:rsidR="00434958">
              <w:t>Industry</w:t>
            </w:r>
            <w:r>
              <w:t>Type</w:t>
            </w:r>
          </w:p>
        </w:tc>
        <w:tc>
          <w:tcPr>
            <w:tcW w:w="3265" w:type="dxa"/>
          </w:tcPr>
          <w:p w14:paraId="2ADC427E" w14:textId="77777777" w:rsidR="00780FAD" w:rsidRDefault="00780FAD" w:rsidP="00780FAD">
            <w:r>
              <w:t>only IndustryType</w:t>
            </w:r>
          </w:p>
        </w:tc>
      </w:tr>
      <w:tr w:rsidR="00780FAD" w14:paraId="10115D2A" w14:textId="77777777" w:rsidTr="00F4443B">
        <w:trPr>
          <w:cantSplit/>
        </w:trPr>
        <w:tc>
          <w:tcPr>
            <w:tcW w:w="2976" w:type="dxa"/>
            <w:vMerge/>
          </w:tcPr>
          <w:p w14:paraId="2C8D1FEB" w14:textId="77777777" w:rsidR="00780FAD" w:rsidRDefault="00780FAD" w:rsidP="00780FAD"/>
        </w:tc>
        <w:tc>
          <w:tcPr>
            <w:tcW w:w="3109" w:type="dxa"/>
          </w:tcPr>
          <w:p w14:paraId="3D0E3364" w14:textId="77777777" w:rsidR="00780FAD" w:rsidRDefault="00780FAD" w:rsidP="00780FAD">
            <w:r>
              <w:t>hasEstablishment</w:t>
            </w:r>
          </w:p>
        </w:tc>
        <w:tc>
          <w:tcPr>
            <w:tcW w:w="3265" w:type="dxa"/>
          </w:tcPr>
          <w:p w14:paraId="64D665EF" w14:textId="77777777" w:rsidR="00780FAD" w:rsidRDefault="00780FAD" w:rsidP="00780FAD">
            <w:r>
              <w:t>only BusinessEstablishment</w:t>
            </w:r>
          </w:p>
        </w:tc>
      </w:tr>
      <w:tr w:rsidR="00780FAD" w14:paraId="79325DDD" w14:textId="77777777" w:rsidTr="00F4443B">
        <w:trPr>
          <w:cantSplit/>
        </w:trPr>
        <w:tc>
          <w:tcPr>
            <w:tcW w:w="2976" w:type="dxa"/>
            <w:vMerge w:val="restart"/>
          </w:tcPr>
          <w:p w14:paraId="052FD7D9" w14:textId="77777777" w:rsidR="00780FAD" w:rsidRDefault="00780FAD" w:rsidP="00780FAD">
            <w:r>
              <w:t>BusinessEstablishmentPD</w:t>
            </w:r>
          </w:p>
        </w:tc>
        <w:tc>
          <w:tcPr>
            <w:tcW w:w="3109" w:type="dxa"/>
          </w:tcPr>
          <w:p w14:paraId="17784D2B" w14:textId="77777777" w:rsidR="00780FAD" w:rsidRDefault="00780FAD" w:rsidP="00780FAD">
            <w:r>
              <w:t>subclassOf</w:t>
            </w:r>
          </w:p>
        </w:tc>
        <w:tc>
          <w:tcPr>
            <w:tcW w:w="3265" w:type="dxa"/>
          </w:tcPr>
          <w:p w14:paraId="7D3519F9" w14:textId="77777777" w:rsidR="00780FAD" w:rsidRDefault="004B15F3" w:rsidP="00780FAD">
            <w:r>
              <w:t>change:</w:t>
            </w:r>
            <w:r w:rsidR="00780FAD">
              <w:t>TimeVaryingConcept</w:t>
            </w:r>
          </w:p>
        </w:tc>
      </w:tr>
      <w:tr w:rsidR="00780FAD" w14:paraId="7B3B8863" w14:textId="77777777" w:rsidTr="00F4443B">
        <w:trPr>
          <w:cantSplit/>
        </w:trPr>
        <w:tc>
          <w:tcPr>
            <w:tcW w:w="2976" w:type="dxa"/>
            <w:vMerge/>
          </w:tcPr>
          <w:p w14:paraId="1C47E398" w14:textId="77777777" w:rsidR="00780FAD" w:rsidRDefault="00780FAD" w:rsidP="00780FAD"/>
        </w:tc>
        <w:tc>
          <w:tcPr>
            <w:tcW w:w="3109" w:type="dxa"/>
          </w:tcPr>
          <w:p w14:paraId="0CF2FEE3" w14:textId="77777777" w:rsidR="00780FAD" w:rsidRDefault="004B15F3" w:rsidP="00780FAD">
            <w:r>
              <w:t>change:</w:t>
            </w:r>
            <w:r w:rsidR="006D5597">
              <w:t>existsAt</w:t>
            </w:r>
          </w:p>
        </w:tc>
        <w:tc>
          <w:tcPr>
            <w:tcW w:w="3265" w:type="dxa"/>
          </w:tcPr>
          <w:p w14:paraId="6128F493" w14:textId="77777777" w:rsidR="00780FAD" w:rsidRDefault="00780FAD" w:rsidP="00780FAD">
            <w:r>
              <w:t xml:space="preserve">exactly 1 </w:t>
            </w:r>
            <w:r w:rsidR="002F0C0F">
              <w:t xml:space="preserve"> time:</w:t>
            </w:r>
            <w:r>
              <w:t>Interval</w:t>
            </w:r>
          </w:p>
        </w:tc>
      </w:tr>
      <w:tr w:rsidR="00780FAD" w14:paraId="5BAB5DD0" w14:textId="77777777" w:rsidTr="00F4443B">
        <w:trPr>
          <w:cantSplit/>
        </w:trPr>
        <w:tc>
          <w:tcPr>
            <w:tcW w:w="2976" w:type="dxa"/>
            <w:vMerge/>
          </w:tcPr>
          <w:p w14:paraId="35EC27C4" w14:textId="77777777" w:rsidR="00780FAD" w:rsidRDefault="00780FAD" w:rsidP="00780FAD"/>
        </w:tc>
        <w:tc>
          <w:tcPr>
            <w:tcW w:w="3109" w:type="dxa"/>
          </w:tcPr>
          <w:p w14:paraId="3FBE4FF6" w14:textId="77777777" w:rsidR="00780FAD" w:rsidRDefault="00780FAD" w:rsidP="00780FAD">
            <w:r>
              <w:t>has</w:t>
            </w:r>
            <w:r w:rsidR="00671E67">
              <w:t>Business</w:t>
            </w:r>
            <w:r>
              <w:t>Id</w:t>
            </w:r>
          </w:p>
        </w:tc>
        <w:tc>
          <w:tcPr>
            <w:tcW w:w="3265" w:type="dxa"/>
          </w:tcPr>
          <w:p w14:paraId="030E6E55" w14:textId="77777777" w:rsidR="00780FAD" w:rsidRDefault="00780FAD" w:rsidP="00780FAD">
            <w:r>
              <w:t xml:space="preserve">only </w:t>
            </w:r>
            <w:r w:rsidR="00671E67">
              <w:t>Business</w:t>
            </w:r>
            <w:r>
              <w:t>Id</w:t>
            </w:r>
          </w:p>
        </w:tc>
      </w:tr>
      <w:tr w:rsidR="00780FAD" w14:paraId="3922905C" w14:textId="77777777" w:rsidTr="00F4443B">
        <w:trPr>
          <w:cantSplit/>
        </w:trPr>
        <w:tc>
          <w:tcPr>
            <w:tcW w:w="2976" w:type="dxa"/>
            <w:vMerge/>
          </w:tcPr>
          <w:p w14:paraId="583AD17A" w14:textId="77777777" w:rsidR="00780FAD" w:rsidRDefault="00780FAD" w:rsidP="00780FAD"/>
        </w:tc>
        <w:tc>
          <w:tcPr>
            <w:tcW w:w="3109" w:type="dxa"/>
          </w:tcPr>
          <w:p w14:paraId="638308CA" w14:textId="77777777" w:rsidR="00780FAD" w:rsidRDefault="00780FAD" w:rsidP="00780FAD">
            <w:r>
              <w:t>equivalentClass</w:t>
            </w:r>
          </w:p>
        </w:tc>
        <w:tc>
          <w:tcPr>
            <w:tcW w:w="3265" w:type="dxa"/>
          </w:tcPr>
          <w:p w14:paraId="34F5148F" w14:textId="77777777" w:rsidR="00780FAD" w:rsidRDefault="004B15F3" w:rsidP="00780FAD">
            <w:r>
              <w:t>change:</w:t>
            </w:r>
            <w:r w:rsidR="00780FAD">
              <w:t xml:space="preserve">hasManifestation some  BusinessEstablishment and  </w:t>
            </w:r>
            <w:r>
              <w:t xml:space="preserve"> change:</w:t>
            </w:r>
            <w:r w:rsidR="00780FAD">
              <w:t>hasManifestation only  BusinessEstablishment</w:t>
            </w:r>
          </w:p>
        </w:tc>
      </w:tr>
      <w:tr w:rsidR="00780FAD" w14:paraId="0E5FC5DE" w14:textId="77777777" w:rsidTr="00F4443B">
        <w:trPr>
          <w:cantSplit/>
        </w:trPr>
        <w:tc>
          <w:tcPr>
            <w:tcW w:w="2976" w:type="dxa"/>
            <w:vMerge w:val="restart"/>
          </w:tcPr>
          <w:p w14:paraId="7E08EE2A" w14:textId="77777777" w:rsidR="00780FAD" w:rsidRDefault="00780FAD" w:rsidP="00780FAD">
            <w:r>
              <w:t>BusinessEstablishment</w:t>
            </w:r>
          </w:p>
        </w:tc>
        <w:tc>
          <w:tcPr>
            <w:tcW w:w="3109" w:type="dxa"/>
          </w:tcPr>
          <w:p w14:paraId="37A5ABCF" w14:textId="77777777" w:rsidR="00780FAD" w:rsidRDefault="00780FAD" w:rsidP="00780FAD">
            <w:r>
              <w:t>subclassOf</w:t>
            </w:r>
          </w:p>
        </w:tc>
        <w:tc>
          <w:tcPr>
            <w:tcW w:w="3265" w:type="dxa"/>
          </w:tcPr>
          <w:p w14:paraId="69BCE310" w14:textId="77777777" w:rsidR="00780FAD" w:rsidRDefault="004B15F3" w:rsidP="00780FAD">
            <w:r>
              <w:t>change:</w:t>
            </w:r>
            <w:r w:rsidR="00780FAD">
              <w:t>Manifestation</w:t>
            </w:r>
          </w:p>
        </w:tc>
      </w:tr>
      <w:tr w:rsidR="00780FAD" w14:paraId="70E065F1" w14:textId="77777777" w:rsidTr="00F4443B">
        <w:trPr>
          <w:cantSplit/>
        </w:trPr>
        <w:tc>
          <w:tcPr>
            <w:tcW w:w="2976" w:type="dxa"/>
            <w:vMerge/>
          </w:tcPr>
          <w:p w14:paraId="0B367C17" w14:textId="77777777" w:rsidR="00780FAD" w:rsidRDefault="00780FAD" w:rsidP="00780FAD"/>
        </w:tc>
        <w:tc>
          <w:tcPr>
            <w:tcW w:w="3109" w:type="dxa"/>
          </w:tcPr>
          <w:p w14:paraId="444338CD" w14:textId="77777777" w:rsidR="00780FAD" w:rsidRDefault="00780FAD" w:rsidP="00780FAD">
            <w:r>
              <w:t>equivalentClass</w:t>
            </w:r>
          </w:p>
        </w:tc>
        <w:tc>
          <w:tcPr>
            <w:tcW w:w="3265" w:type="dxa"/>
          </w:tcPr>
          <w:p w14:paraId="61E6DE06" w14:textId="77777777" w:rsidR="00780FAD" w:rsidRDefault="004B15F3" w:rsidP="004B15F3">
            <w:r>
              <w:t>change:</w:t>
            </w:r>
            <w:r w:rsidR="00780FAD">
              <w:t xml:space="preserve">manifestationOf some BusinessEstablishmentPD and </w:t>
            </w:r>
            <w:r>
              <w:t xml:space="preserve"> change:</w:t>
            </w:r>
            <w:r w:rsidR="00780FAD">
              <w:t>manifestationOf only  BusinessEstablishmentPD</w:t>
            </w:r>
          </w:p>
        </w:tc>
      </w:tr>
      <w:tr w:rsidR="00780FAD" w14:paraId="335C0E2C" w14:textId="77777777" w:rsidTr="00F4443B">
        <w:trPr>
          <w:cantSplit/>
        </w:trPr>
        <w:tc>
          <w:tcPr>
            <w:tcW w:w="2976" w:type="dxa"/>
            <w:vMerge/>
          </w:tcPr>
          <w:p w14:paraId="6BB3BF9E" w14:textId="77777777" w:rsidR="00780FAD" w:rsidRDefault="00780FAD" w:rsidP="00780FAD"/>
        </w:tc>
        <w:tc>
          <w:tcPr>
            <w:tcW w:w="3109" w:type="dxa"/>
          </w:tcPr>
          <w:p w14:paraId="69CAEDFB" w14:textId="77777777" w:rsidR="00780FAD" w:rsidRDefault="004B15F3" w:rsidP="00780FAD">
            <w:r>
              <w:t>change:</w:t>
            </w:r>
            <w:r w:rsidR="006D5597">
              <w:t>existsAt</w:t>
            </w:r>
          </w:p>
        </w:tc>
        <w:tc>
          <w:tcPr>
            <w:tcW w:w="3265" w:type="dxa"/>
          </w:tcPr>
          <w:p w14:paraId="2918B171" w14:textId="77777777" w:rsidR="00780FAD" w:rsidRDefault="00780FAD" w:rsidP="00780FAD">
            <w:r>
              <w:t xml:space="preserve">exactly 1 </w:t>
            </w:r>
            <w:r w:rsidR="002F0C0F">
              <w:t xml:space="preserve"> time:</w:t>
            </w:r>
            <w:r>
              <w:t>TemporalEntity</w:t>
            </w:r>
          </w:p>
        </w:tc>
      </w:tr>
      <w:tr w:rsidR="00780FAD" w14:paraId="7F200292" w14:textId="77777777" w:rsidTr="00F4443B">
        <w:trPr>
          <w:cantSplit/>
        </w:trPr>
        <w:tc>
          <w:tcPr>
            <w:tcW w:w="2976" w:type="dxa"/>
            <w:vMerge/>
          </w:tcPr>
          <w:p w14:paraId="6D988AD1" w14:textId="77777777" w:rsidR="00780FAD" w:rsidRDefault="00780FAD" w:rsidP="00780FAD"/>
        </w:tc>
        <w:tc>
          <w:tcPr>
            <w:tcW w:w="3109" w:type="dxa"/>
          </w:tcPr>
          <w:p w14:paraId="10127628" w14:textId="65CB1253" w:rsidR="00780FAD" w:rsidRDefault="00E66689" w:rsidP="00780FAD">
            <w:r>
              <w:t>spatial:</w:t>
            </w:r>
            <w:r w:rsidR="00780FAD">
              <w:t>hasLocation</w:t>
            </w:r>
          </w:p>
        </w:tc>
        <w:tc>
          <w:tcPr>
            <w:tcW w:w="3265" w:type="dxa"/>
          </w:tcPr>
          <w:p w14:paraId="2F4B8452" w14:textId="00B6269B" w:rsidR="00780FAD" w:rsidRDefault="00780FAD" w:rsidP="00780FAD">
            <w:r>
              <w:t xml:space="preserve">exactly 1 </w:t>
            </w:r>
            <w:r w:rsidR="005A7ABB">
              <w:t xml:space="preserve"> </w:t>
            </w:r>
            <w:r w:rsidR="00E66689">
              <w:t>spatial:</w:t>
            </w:r>
            <w:r w:rsidR="005A7ABB">
              <w:t>SpatialFeature</w:t>
            </w:r>
          </w:p>
        </w:tc>
      </w:tr>
      <w:tr w:rsidR="00780FAD" w14:paraId="57636357" w14:textId="77777777" w:rsidTr="00F4443B">
        <w:trPr>
          <w:cantSplit/>
        </w:trPr>
        <w:tc>
          <w:tcPr>
            <w:tcW w:w="2976" w:type="dxa"/>
            <w:vMerge/>
          </w:tcPr>
          <w:p w14:paraId="0A0F9181" w14:textId="77777777" w:rsidR="00780FAD" w:rsidRDefault="00780FAD" w:rsidP="00780FAD"/>
        </w:tc>
        <w:tc>
          <w:tcPr>
            <w:tcW w:w="3109" w:type="dxa"/>
          </w:tcPr>
          <w:p w14:paraId="124DBC16" w14:textId="77777777" w:rsidR="00780FAD" w:rsidRDefault="004B15F3" w:rsidP="00780FAD">
            <w:r>
              <w:t>schema:</w:t>
            </w:r>
            <w:r w:rsidR="00780FAD">
              <w:t>address</w:t>
            </w:r>
          </w:p>
        </w:tc>
        <w:tc>
          <w:tcPr>
            <w:tcW w:w="3265" w:type="dxa"/>
          </w:tcPr>
          <w:p w14:paraId="4B3550A3" w14:textId="77777777" w:rsidR="00780FAD" w:rsidRDefault="00780FAD" w:rsidP="00780FAD">
            <w:r>
              <w:t xml:space="preserve">only </w:t>
            </w:r>
            <w:r w:rsidR="004B15F3">
              <w:t>schema:Postal</w:t>
            </w:r>
            <w:r>
              <w:t>Address</w:t>
            </w:r>
          </w:p>
        </w:tc>
      </w:tr>
      <w:tr w:rsidR="00662AF4" w14:paraId="683EFBA4" w14:textId="77777777" w:rsidTr="00F4443B">
        <w:trPr>
          <w:cantSplit/>
        </w:trPr>
        <w:tc>
          <w:tcPr>
            <w:tcW w:w="2976" w:type="dxa"/>
            <w:vMerge w:val="restart"/>
          </w:tcPr>
          <w:p w14:paraId="1AE6F08D" w14:textId="77777777" w:rsidR="00662AF4" w:rsidRDefault="00662AF4" w:rsidP="00662AF4">
            <w:r>
              <w:t>tove:OrganizationAgent</w:t>
            </w:r>
          </w:p>
        </w:tc>
        <w:tc>
          <w:tcPr>
            <w:tcW w:w="3109" w:type="dxa"/>
          </w:tcPr>
          <w:p w14:paraId="28A712F0" w14:textId="77777777" w:rsidR="00662AF4" w:rsidRDefault="00662AF4" w:rsidP="00662AF4">
            <w:r>
              <w:t>tove:member_of</w:t>
            </w:r>
          </w:p>
        </w:tc>
        <w:tc>
          <w:tcPr>
            <w:tcW w:w="3265" w:type="dxa"/>
          </w:tcPr>
          <w:p w14:paraId="2C8E4021" w14:textId="77777777" w:rsidR="00662AF4" w:rsidRDefault="00662AF4" w:rsidP="00662AF4">
            <w:r>
              <w:t>only tove:Division</w:t>
            </w:r>
          </w:p>
        </w:tc>
      </w:tr>
      <w:tr w:rsidR="00662AF4" w14:paraId="46598B13" w14:textId="77777777" w:rsidTr="00F4443B">
        <w:trPr>
          <w:cantSplit/>
        </w:trPr>
        <w:tc>
          <w:tcPr>
            <w:tcW w:w="2976" w:type="dxa"/>
            <w:vMerge/>
          </w:tcPr>
          <w:p w14:paraId="5348B19F" w14:textId="77777777" w:rsidR="00662AF4" w:rsidRDefault="00662AF4" w:rsidP="00662AF4"/>
        </w:tc>
        <w:tc>
          <w:tcPr>
            <w:tcW w:w="3109" w:type="dxa"/>
          </w:tcPr>
          <w:p w14:paraId="26D301F2" w14:textId="77777777" w:rsidR="00662AF4" w:rsidRDefault="00662AF4" w:rsidP="00662AF4">
            <w:r>
              <w:t>tove:plays</w:t>
            </w:r>
          </w:p>
        </w:tc>
        <w:tc>
          <w:tcPr>
            <w:tcW w:w="3265" w:type="dxa"/>
          </w:tcPr>
          <w:p w14:paraId="07FE6AF2" w14:textId="77777777" w:rsidR="00662AF4" w:rsidRDefault="00662AF4" w:rsidP="00662AF4">
            <w:r>
              <w:t>only  tove:Role</w:t>
            </w:r>
          </w:p>
        </w:tc>
      </w:tr>
      <w:tr w:rsidR="00662AF4" w14:paraId="6A01104A" w14:textId="77777777" w:rsidTr="00F4443B">
        <w:trPr>
          <w:cantSplit/>
        </w:trPr>
        <w:tc>
          <w:tcPr>
            <w:tcW w:w="2976" w:type="dxa"/>
            <w:vMerge/>
          </w:tcPr>
          <w:p w14:paraId="7439247A" w14:textId="77777777" w:rsidR="00662AF4" w:rsidRDefault="00662AF4" w:rsidP="00662AF4"/>
        </w:tc>
        <w:tc>
          <w:tcPr>
            <w:tcW w:w="3109" w:type="dxa"/>
          </w:tcPr>
          <w:p w14:paraId="4F394E96" w14:textId="77777777" w:rsidR="00662AF4" w:rsidRDefault="00662AF4" w:rsidP="00662AF4">
            <w:r>
              <w:t>tove:has_goal</w:t>
            </w:r>
          </w:p>
        </w:tc>
        <w:tc>
          <w:tcPr>
            <w:tcW w:w="3265" w:type="dxa"/>
          </w:tcPr>
          <w:p w14:paraId="6488AA7B" w14:textId="77777777" w:rsidR="00662AF4" w:rsidRDefault="00662AF4" w:rsidP="00662AF4">
            <w:r>
              <w:t>only tove:Goal</w:t>
            </w:r>
          </w:p>
        </w:tc>
      </w:tr>
      <w:tr w:rsidR="00662AF4" w14:paraId="388A9796" w14:textId="77777777" w:rsidTr="00F4443B">
        <w:trPr>
          <w:cantSplit/>
        </w:trPr>
        <w:tc>
          <w:tcPr>
            <w:tcW w:w="2976" w:type="dxa"/>
            <w:vMerge/>
          </w:tcPr>
          <w:p w14:paraId="45DADE65" w14:textId="77777777" w:rsidR="00662AF4" w:rsidRDefault="00662AF4" w:rsidP="00662AF4"/>
        </w:tc>
        <w:tc>
          <w:tcPr>
            <w:tcW w:w="3109" w:type="dxa"/>
          </w:tcPr>
          <w:p w14:paraId="789297AA" w14:textId="77777777" w:rsidR="00662AF4" w:rsidRDefault="00662AF4" w:rsidP="00662AF4">
            <w:r>
              <w:t>tove:has_authority</w:t>
            </w:r>
          </w:p>
        </w:tc>
        <w:tc>
          <w:tcPr>
            <w:tcW w:w="3265" w:type="dxa"/>
          </w:tcPr>
          <w:p w14:paraId="2AD13FD5" w14:textId="77777777" w:rsidR="00662AF4" w:rsidRDefault="00662AF4" w:rsidP="00662AF4">
            <w:r>
              <w:t>only tove:Authority</w:t>
            </w:r>
          </w:p>
        </w:tc>
      </w:tr>
      <w:tr w:rsidR="00CE3491" w14:paraId="36BB6880" w14:textId="77777777" w:rsidTr="00F4443B">
        <w:trPr>
          <w:cantSplit/>
        </w:trPr>
        <w:tc>
          <w:tcPr>
            <w:tcW w:w="2976" w:type="dxa"/>
            <w:vMerge w:val="restart"/>
          </w:tcPr>
          <w:p w14:paraId="37E61ABA" w14:textId="77777777" w:rsidR="00CE3491" w:rsidRDefault="00CE3491" w:rsidP="00662AF4">
            <w:r>
              <w:t>Employee</w:t>
            </w:r>
          </w:p>
        </w:tc>
        <w:tc>
          <w:tcPr>
            <w:tcW w:w="3109" w:type="dxa"/>
          </w:tcPr>
          <w:p w14:paraId="119C251E" w14:textId="77777777" w:rsidR="00CE3491" w:rsidRDefault="00CE3491" w:rsidP="00662AF4">
            <w:r>
              <w:t>subclassOf</w:t>
            </w:r>
          </w:p>
        </w:tc>
        <w:tc>
          <w:tcPr>
            <w:tcW w:w="3265" w:type="dxa"/>
          </w:tcPr>
          <w:p w14:paraId="2E48B7AE" w14:textId="77777777" w:rsidR="00CE3491" w:rsidRDefault="00CE3491" w:rsidP="00662AF4">
            <w:r>
              <w:t>tove:OrganizationAgent</w:t>
            </w:r>
          </w:p>
        </w:tc>
      </w:tr>
      <w:tr w:rsidR="00CE3491" w14:paraId="1E168887" w14:textId="77777777" w:rsidTr="00F4443B">
        <w:trPr>
          <w:cantSplit/>
        </w:trPr>
        <w:tc>
          <w:tcPr>
            <w:tcW w:w="2976" w:type="dxa"/>
            <w:vMerge/>
          </w:tcPr>
          <w:p w14:paraId="4EA4CB9E" w14:textId="77777777" w:rsidR="00CE3491" w:rsidRDefault="00CE3491" w:rsidP="00662AF4"/>
        </w:tc>
        <w:tc>
          <w:tcPr>
            <w:tcW w:w="3109" w:type="dxa"/>
          </w:tcPr>
          <w:p w14:paraId="2324536D" w14:textId="77777777" w:rsidR="00CE3491" w:rsidRDefault="00CE3491" w:rsidP="00662AF4">
            <w:r>
              <w:t>employedAs</w:t>
            </w:r>
          </w:p>
        </w:tc>
        <w:tc>
          <w:tcPr>
            <w:tcW w:w="3265" w:type="dxa"/>
          </w:tcPr>
          <w:p w14:paraId="43A14D12" w14:textId="77777777" w:rsidR="00CE3491" w:rsidRDefault="00CE3491" w:rsidP="00662AF4">
            <w:r>
              <w:t>some Occupation</w:t>
            </w:r>
          </w:p>
        </w:tc>
      </w:tr>
      <w:tr w:rsidR="00CE3491" w14:paraId="4B648F63" w14:textId="77777777" w:rsidTr="00F4443B">
        <w:trPr>
          <w:cantSplit/>
        </w:trPr>
        <w:tc>
          <w:tcPr>
            <w:tcW w:w="2976" w:type="dxa"/>
            <w:vMerge/>
          </w:tcPr>
          <w:p w14:paraId="6180667A" w14:textId="77777777" w:rsidR="00CE3491" w:rsidRDefault="00CE3491" w:rsidP="00662AF4"/>
        </w:tc>
        <w:tc>
          <w:tcPr>
            <w:tcW w:w="3109" w:type="dxa"/>
          </w:tcPr>
          <w:p w14:paraId="15E84272" w14:textId="77777777" w:rsidR="00CE3491" w:rsidRDefault="00CE3491" w:rsidP="00662AF4">
            <w:r>
              <w:t>hasPay</w:t>
            </w:r>
          </w:p>
        </w:tc>
        <w:tc>
          <w:tcPr>
            <w:tcW w:w="3265" w:type="dxa"/>
          </w:tcPr>
          <w:p w14:paraId="0A49C704" w14:textId="77777777" w:rsidR="00CE3491" w:rsidRDefault="00CE3491" w:rsidP="00662AF4">
            <w:r>
              <w:t>some Wage or Salary</w:t>
            </w:r>
          </w:p>
        </w:tc>
      </w:tr>
      <w:tr w:rsidR="00CE3491" w14:paraId="77B811CE" w14:textId="77777777" w:rsidTr="00F4443B">
        <w:trPr>
          <w:cantSplit/>
        </w:trPr>
        <w:tc>
          <w:tcPr>
            <w:tcW w:w="2976" w:type="dxa"/>
            <w:vMerge/>
          </w:tcPr>
          <w:p w14:paraId="6BDDA5E0" w14:textId="77777777" w:rsidR="00CE3491" w:rsidRDefault="00CE3491" w:rsidP="00662AF4"/>
        </w:tc>
        <w:tc>
          <w:tcPr>
            <w:tcW w:w="3109" w:type="dxa"/>
          </w:tcPr>
          <w:p w14:paraId="31316535" w14:textId="77777777" w:rsidR="00CE3491" w:rsidRDefault="00CE3491" w:rsidP="00662AF4">
            <w:r>
              <w:t>worksAt</w:t>
            </w:r>
          </w:p>
        </w:tc>
        <w:tc>
          <w:tcPr>
            <w:tcW w:w="3265" w:type="dxa"/>
          </w:tcPr>
          <w:p w14:paraId="4F046C35" w14:textId="2EC88795" w:rsidR="00CE3491" w:rsidRDefault="00CE3491" w:rsidP="00662AF4">
            <w:r>
              <w:t xml:space="preserve">some </w:t>
            </w:r>
            <w:r w:rsidR="00E66689">
              <w:t>spatial:</w:t>
            </w:r>
            <w:r>
              <w:t>SpatialFeature</w:t>
            </w:r>
          </w:p>
        </w:tc>
      </w:tr>
      <w:tr w:rsidR="00CE3491" w14:paraId="41C8F3D2" w14:textId="77777777" w:rsidTr="00F4443B">
        <w:trPr>
          <w:cantSplit/>
        </w:trPr>
        <w:tc>
          <w:tcPr>
            <w:tcW w:w="2976" w:type="dxa"/>
            <w:vMerge/>
          </w:tcPr>
          <w:p w14:paraId="1F2A0E40" w14:textId="77777777" w:rsidR="00CE3491" w:rsidRDefault="00CE3491" w:rsidP="00662AF4"/>
        </w:tc>
        <w:tc>
          <w:tcPr>
            <w:tcW w:w="3109" w:type="dxa"/>
          </w:tcPr>
          <w:p w14:paraId="2B71617A" w14:textId="403B2261" w:rsidR="00CE3491" w:rsidRPr="00A74095" w:rsidRDefault="00CE3491" w:rsidP="00662AF4">
            <w:r w:rsidRPr="00A74095">
              <w:t>hasEmploymentStatus</w:t>
            </w:r>
          </w:p>
        </w:tc>
        <w:tc>
          <w:tcPr>
            <w:tcW w:w="3265" w:type="dxa"/>
          </w:tcPr>
          <w:p w14:paraId="37B54FF3" w14:textId="0BD78908" w:rsidR="00CE3491" w:rsidRPr="00A74095" w:rsidRDefault="00CE3491" w:rsidP="00662AF4">
            <w:r w:rsidRPr="00A74095">
              <w:t>only EmploymentStatus</w:t>
            </w:r>
          </w:p>
        </w:tc>
      </w:tr>
      <w:tr w:rsidR="00CB4925" w14:paraId="65C3F9BF" w14:textId="77777777" w:rsidTr="00F4443B">
        <w:trPr>
          <w:cantSplit/>
        </w:trPr>
        <w:tc>
          <w:tcPr>
            <w:tcW w:w="2976" w:type="dxa"/>
          </w:tcPr>
          <w:p w14:paraId="3789778A" w14:textId="46E6B786" w:rsidR="00CB4925" w:rsidRDefault="00CB4925" w:rsidP="00662AF4">
            <w:r>
              <w:t>FullTimeEmployee</w:t>
            </w:r>
          </w:p>
        </w:tc>
        <w:tc>
          <w:tcPr>
            <w:tcW w:w="3109" w:type="dxa"/>
          </w:tcPr>
          <w:p w14:paraId="2FBBB663" w14:textId="3B3B5C30" w:rsidR="00CB4925" w:rsidRPr="00A74095" w:rsidRDefault="00CB4925" w:rsidP="00662AF4">
            <w:r>
              <w:t>subClassOf</w:t>
            </w:r>
          </w:p>
        </w:tc>
        <w:tc>
          <w:tcPr>
            <w:tcW w:w="3265" w:type="dxa"/>
          </w:tcPr>
          <w:p w14:paraId="4F50B1DB" w14:textId="66901611" w:rsidR="00CB4925" w:rsidRPr="00A74095" w:rsidRDefault="00CB4925" w:rsidP="00662AF4">
            <w:r>
              <w:t>Employee</w:t>
            </w:r>
          </w:p>
        </w:tc>
      </w:tr>
      <w:tr w:rsidR="00CB4925" w14:paraId="030260E5" w14:textId="77777777" w:rsidTr="00F4443B">
        <w:trPr>
          <w:cantSplit/>
        </w:trPr>
        <w:tc>
          <w:tcPr>
            <w:tcW w:w="2976" w:type="dxa"/>
          </w:tcPr>
          <w:p w14:paraId="4775FABF" w14:textId="40856428" w:rsidR="00CB4925" w:rsidRDefault="00CB4925" w:rsidP="00662AF4">
            <w:r>
              <w:t>FullTimeHomeEmployee</w:t>
            </w:r>
          </w:p>
        </w:tc>
        <w:tc>
          <w:tcPr>
            <w:tcW w:w="3109" w:type="dxa"/>
          </w:tcPr>
          <w:p w14:paraId="14213D0F" w14:textId="42769A0A" w:rsidR="00CB4925" w:rsidRPr="00A74095" w:rsidRDefault="00CB4925" w:rsidP="00662AF4">
            <w:r>
              <w:t>subClassOf</w:t>
            </w:r>
          </w:p>
        </w:tc>
        <w:tc>
          <w:tcPr>
            <w:tcW w:w="3265" w:type="dxa"/>
          </w:tcPr>
          <w:p w14:paraId="5A301E2C" w14:textId="1F01FC1F" w:rsidR="00CB4925" w:rsidRPr="00A74095" w:rsidRDefault="00CB4925" w:rsidP="00662AF4">
            <w:r>
              <w:t>FullTimeEmployee</w:t>
            </w:r>
          </w:p>
        </w:tc>
      </w:tr>
      <w:tr w:rsidR="000C4D13" w14:paraId="7850CF58" w14:textId="77777777" w:rsidTr="00F4443B">
        <w:trPr>
          <w:cantSplit/>
        </w:trPr>
        <w:tc>
          <w:tcPr>
            <w:tcW w:w="2976" w:type="dxa"/>
          </w:tcPr>
          <w:p w14:paraId="45C7F0B2" w14:textId="77FE3C81" w:rsidR="000C4D13" w:rsidRDefault="000C4D13" w:rsidP="000C4D13">
            <w:r>
              <w:t>FullTimeRegEmployee</w:t>
            </w:r>
          </w:p>
        </w:tc>
        <w:tc>
          <w:tcPr>
            <w:tcW w:w="3109" w:type="dxa"/>
          </w:tcPr>
          <w:p w14:paraId="2269B502" w14:textId="7F9B15B8" w:rsidR="000C4D13" w:rsidRDefault="000C4D13" w:rsidP="000C4D13">
            <w:r>
              <w:t>(subClassOf</w:t>
            </w:r>
          </w:p>
        </w:tc>
        <w:tc>
          <w:tcPr>
            <w:tcW w:w="3265" w:type="dxa"/>
          </w:tcPr>
          <w:p w14:paraId="4C51C71F" w14:textId="5780F21D" w:rsidR="000C4D13" w:rsidRDefault="000C4D13" w:rsidP="000C4D13">
            <w:r>
              <w:t>FullTimeEmployee) and (not FullTimeHomeEmployee)</w:t>
            </w:r>
          </w:p>
        </w:tc>
      </w:tr>
      <w:tr w:rsidR="000C4D13" w14:paraId="66816D42" w14:textId="77777777" w:rsidTr="00F4443B">
        <w:trPr>
          <w:cantSplit/>
        </w:trPr>
        <w:tc>
          <w:tcPr>
            <w:tcW w:w="2976" w:type="dxa"/>
          </w:tcPr>
          <w:p w14:paraId="2E0E465E" w14:textId="494F9834" w:rsidR="000C4D13" w:rsidRDefault="000C4D13" w:rsidP="000C4D13">
            <w:r>
              <w:t>PartTimeEmployee</w:t>
            </w:r>
          </w:p>
        </w:tc>
        <w:tc>
          <w:tcPr>
            <w:tcW w:w="3109" w:type="dxa"/>
          </w:tcPr>
          <w:p w14:paraId="74AE549E" w14:textId="131A177B" w:rsidR="000C4D13" w:rsidRPr="00A74095" w:rsidRDefault="000C4D13" w:rsidP="000C4D13">
            <w:r>
              <w:t>subClassOf</w:t>
            </w:r>
          </w:p>
        </w:tc>
        <w:tc>
          <w:tcPr>
            <w:tcW w:w="3265" w:type="dxa"/>
          </w:tcPr>
          <w:p w14:paraId="5EF134BF" w14:textId="173A4633" w:rsidR="000C4D13" w:rsidRPr="00A74095" w:rsidRDefault="000C4D13" w:rsidP="000C4D13">
            <w:r>
              <w:t>Employee</w:t>
            </w:r>
          </w:p>
        </w:tc>
      </w:tr>
      <w:tr w:rsidR="000C4D13" w14:paraId="672713A5" w14:textId="77777777" w:rsidTr="00F4443B">
        <w:trPr>
          <w:cantSplit/>
        </w:trPr>
        <w:tc>
          <w:tcPr>
            <w:tcW w:w="2976" w:type="dxa"/>
          </w:tcPr>
          <w:p w14:paraId="4F171E7A" w14:textId="1FB89DBE" w:rsidR="000C4D13" w:rsidRDefault="000C4D13" w:rsidP="000C4D13">
            <w:r>
              <w:t>PartTimeHomeEmployee</w:t>
            </w:r>
          </w:p>
        </w:tc>
        <w:tc>
          <w:tcPr>
            <w:tcW w:w="3109" w:type="dxa"/>
          </w:tcPr>
          <w:p w14:paraId="44F90DEE" w14:textId="6B0383D3" w:rsidR="000C4D13" w:rsidRPr="00A74095" w:rsidRDefault="000C4D13" w:rsidP="000C4D13">
            <w:r>
              <w:t>subClassOf</w:t>
            </w:r>
          </w:p>
        </w:tc>
        <w:tc>
          <w:tcPr>
            <w:tcW w:w="3265" w:type="dxa"/>
          </w:tcPr>
          <w:p w14:paraId="2198349C" w14:textId="55E30D4F" w:rsidR="000C4D13" w:rsidRPr="00A74095" w:rsidRDefault="000C4D13" w:rsidP="000C4D13">
            <w:r>
              <w:t>PartTimeEmployee</w:t>
            </w:r>
          </w:p>
        </w:tc>
      </w:tr>
      <w:tr w:rsidR="000C4D13" w14:paraId="3E574A00" w14:textId="77777777" w:rsidTr="00F4443B">
        <w:trPr>
          <w:cantSplit/>
        </w:trPr>
        <w:tc>
          <w:tcPr>
            <w:tcW w:w="2976" w:type="dxa"/>
          </w:tcPr>
          <w:p w14:paraId="129D0A34" w14:textId="6724A1C6" w:rsidR="000C4D13" w:rsidRDefault="000C4D13" w:rsidP="000C4D13">
            <w:r>
              <w:t>PartTimeTimeRegEmployee</w:t>
            </w:r>
          </w:p>
        </w:tc>
        <w:tc>
          <w:tcPr>
            <w:tcW w:w="3109" w:type="dxa"/>
          </w:tcPr>
          <w:p w14:paraId="2D9D32A6" w14:textId="6D8D2662" w:rsidR="000C4D13" w:rsidRDefault="000C4D13" w:rsidP="000C4D13">
            <w:r>
              <w:t>(subClassOf</w:t>
            </w:r>
          </w:p>
        </w:tc>
        <w:tc>
          <w:tcPr>
            <w:tcW w:w="3265" w:type="dxa"/>
          </w:tcPr>
          <w:p w14:paraId="02ACE845" w14:textId="29BE78CC" w:rsidR="000C4D13" w:rsidRDefault="000C4D13" w:rsidP="000C4D13">
            <w:r>
              <w:t>PartTimeEmployee) and (not PartTimeHomeEmployee)</w:t>
            </w:r>
          </w:p>
        </w:tc>
      </w:tr>
      <w:tr w:rsidR="000C4D13" w14:paraId="398E58D2" w14:textId="77777777" w:rsidTr="00F4443B">
        <w:trPr>
          <w:cantSplit/>
        </w:trPr>
        <w:tc>
          <w:tcPr>
            <w:tcW w:w="2976" w:type="dxa"/>
            <w:vMerge w:val="restart"/>
          </w:tcPr>
          <w:p w14:paraId="6B9002E5" w14:textId="77777777" w:rsidR="000C4D13" w:rsidRDefault="000C4D13" w:rsidP="000C4D13">
            <w:r>
              <w:t>Wage</w:t>
            </w:r>
          </w:p>
        </w:tc>
        <w:tc>
          <w:tcPr>
            <w:tcW w:w="3109" w:type="dxa"/>
          </w:tcPr>
          <w:p w14:paraId="0ECBFD29" w14:textId="77777777" w:rsidR="000C4D13" w:rsidRDefault="000C4D13" w:rsidP="000C4D13">
            <w:r>
              <w:t>hourlyPay</w:t>
            </w:r>
          </w:p>
        </w:tc>
        <w:tc>
          <w:tcPr>
            <w:tcW w:w="3265" w:type="dxa"/>
          </w:tcPr>
          <w:p w14:paraId="42BBCC03" w14:textId="77777777" w:rsidR="000C4D13" w:rsidRDefault="000C4D13" w:rsidP="000C4D13">
            <w:r>
              <w:t>exactly 1 monetary:MonetaryValue</w:t>
            </w:r>
          </w:p>
        </w:tc>
      </w:tr>
      <w:tr w:rsidR="000C4D13" w14:paraId="3D7ADABE" w14:textId="77777777" w:rsidTr="00F4443B">
        <w:trPr>
          <w:cantSplit/>
        </w:trPr>
        <w:tc>
          <w:tcPr>
            <w:tcW w:w="2976" w:type="dxa"/>
            <w:vMerge/>
          </w:tcPr>
          <w:p w14:paraId="24F23FF1" w14:textId="77777777" w:rsidR="000C4D13" w:rsidRDefault="000C4D13" w:rsidP="000C4D13"/>
        </w:tc>
        <w:tc>
          <w:tcPr>
            <w:tcW w:w="3109" w:type="dxa"/>
          </w:tcPr>
          <w:p w14:paraId="7C8BB73F" w14:textId="77777777" w:rsidR="000C4D13" w:rsidRDefault="000C4D13" w:rsidP="000C4D13">
            <w:r>
              <w:t>overtimePay</w:t>
            </w:r>
          </w:p>
        </w:tc>
        <w:tc>
          <w:tcPr>
            <w:tcW w:w="3265" w:type="dxa"/>
          </w:tcPr>
          <w:p w14:paraId="1701DCA8" w14:textId="77777777" w:rsidR="000C4D13" w:rsidRDefault="000C4D13" w:rsidP="000C4D13">
            <w:r>
              <w:t>only  monetary:MonetaryValue</w:t>
            </w:r>
          </w:p>
        </w:tc>
      </w:tr>
      <w:tr w:rsidR="000C4D13" w14:paraId="267D6AF1" w14:textId="77777777" w:rsidTr="00F4443B">
        <w:trPr>
          <w:cantSplit/>
        </w:trPr>
        <w:tc>
          <w:tcPr>
            <w:tcW w:w="2976" w:type="dxa"/>
          </w:tcPr>
          <w:p w14:paraId="2D269054" w14:textId="77777777" w:rsidR="000C4D13" w:rsidRDefault="000C4D13" w:rsidP="000C4D13">
            <w:r>
              <w:t>Salary</w:t>
            </w:r>
          </w:p>
        </w:tc>
        <w:tc>
          <w:tcPr>
            <w:tcW w:w="3109" w:type="dxa"/>
          </w:tcPr>
          <w:p w14:paraId="3B7BB02C" w14:textId="77777777" w:rsidR="000C4D13" w:rsidRDefault="000C4D13" w:rsidP="000C4D13">
            <w:r>
              <w:t>hasAnnualPay</w:t>
            </w:r>
          </w:p>
        </w:tc>
        <w:tc>
          <w:tcPr>
            <w:tcW w:w="3265" w:type="dxa"/>
          </w:tcPr>
          <w:p w14:paraId="132250AB" w14:textId="77777777" w:rsidR="000C4D13" w:rsidRDefault="000C4D13" w:rsidP="000C4D13">
            <w:r>
              <w:t>exactly 1  monetary:MonetaryValue</w:t>
            </w:r>
          </w:p>
        </w:tc>
      </w:tr>
      <w:tr w:rsidR="000C4D13" w14:paraId="20F79FC6" w14:textId="77777777" w:rsidTr="00F4443B">
        <w:trPr>
          <w:cantSplit/>
        </w:trPr>
        <w:tc>
          <w:tcPr>
            <w:tcW w:w="2976" w:type="dxa"/>
          </w:tcPr>
          <w:p w14:paraId="347C6995" w14:textId="77777777" w:rsidR="000C4D13" w:rsidRDefault="000C4D13" w:rsidP="000C4D13">
            <w:r>
              <w:t>tove:Activity</w:t>
            </w:r>
          </w:p>
        </w:tc>
        <w:tc>
          <w:tcPr>
            <w:tcW w:w="3109" w:type="dxa"/>
          </w:tcPr>
          <w:p w14:paraId="23EB3E4A" w14:textId="77777777" w:rsidR="000C4D13" w:rsidRDefault="000C4D13" w:rsidP="000C4D13">
            <w:r>
              <w:t>equivalentClass</w:t>
            </w:r>
          </w:p>
        </w:tc>
        <w:tc>
          <w:tcPr>
            <w:tcW w:w="3265" w:type="dxa"/>
          </w:tcPr>
          <w:p w14:paraId="12C16976" w14:textId="77777777" w:rsidR="000C4D13" w:rsidRDefault="000C4D13" w:rsidP="000C4D13">
            <w:r>
              <w:t>activity:Activity</w:t>
            </w:r>
          </w:p>
        </w:tc>
      </w:tr>
      <w:tr w:rsidR="000C4D13" w14:paraId="69B077D5" w14:textId="77777777" w:rsidTr="00F4443B">
        <w:trPr>
          <w:cantSplit/>
        </w:trPr>
        <w:tc>
          <w:tcPr>
            <w:tcW w:w="2976" w:type="dxa"/>
          </w:tcPr>
          <w:p w14:paraId="56B9227B" w14:textId="77777777" w:rsidR="000C4D13" w:rsidRDefault="000C4D13" w:rsidP="000C4D13">
            <w:r>
              <w:t>tove:Resource</w:t>
            </w:r>
          </w:p>
        </w:tc>
        <w:tc>
          <w:tcPr>
            <w:tcW w:w="3109" w:type="dxa"/>
          </w:tcPr>
          <w:p w14:paraId="176CA154" w14:textId="77777777" w:rsidR="000C4D13" w:rsidRDefault="000C4D13" w:rsidP="000C4D13">
            <w:r>
              <w:t>equivalentClass</w:t>
            </w:r>
          </w:p>
        </w:tc>
        <w:tc>
          <w:tcPr>
            <w:tcW w:w="3265" w:type="dxa"/>
          </w:tcPr>
          <w:p w14:paraId="3D75C26C" w14:textId="77777777" w:rsidR="000C4D13" w:rsidRDefault="000C4D13" w:rsidP="000C4D13">
            <w:r>
              <w:t>resource:Resource</w:t>
            </w:r>
          </w:p>
        </w:tc>
      </w:tr>
      <w:tr w:rsidR="000C4D13" w14:paraId="4C77C14A" w14:textId="77777777" w:rsidTr="00F4443B">
        <w:trPr>
          <w:cantSplit/>
        </w:trPr>
        <w:tc>
          <w:tcPr>
            <w:tcW w:w="2976" w:type="dxa"/>
          </w:tcPr>
          <w:p w14:paraId="6EBC400D" w14:textId="5A24D5A7" w:rsidR="000C4D13" w:rsidRPr="00A74095" w:rsidRDefault="000C4D13" w:rsidP="000C4D13">
            <w:r w:rsidRPr="00A74095">
              <w:t>EmploymentStatus</w:t>
            </w:r>
          </w:p>
        </w:tc>
        <w:tc>
          <w:tcPr>
            <w:tcW w:w="3109" w:type="dxa"/>
          </w:tcPr>
          <w:p w14:paraId="46F22596" w14:textId="0D4FCF75" w:rsidR="000C4D13" w:rsidRPr="00A74095" w:rsidRDefault="000C4D13" w:rsidP="000C4D13">
            <w:r w:rsidRPr="00A74095">
              <w:t>equivalentClass</w:t>
            </w:r>
          </w:p>
        </w:tc>
        <w:tc>
          <w:tcPr>
            <w:tcW w:w="3265" w:type="dxa"/>
          </w:tcPr>
          <w:p w14:paraId="5298D6DD" w14:textId="38089A08" w:rsidR="000C4D13" w:rsidRPr="00A74095" w:rsidRDefault="000C4D13" w:rsidP="000C4D13">
            <w:r w:rsidRPr="00A74095">
              <w:t>{fulltime_regular, parttime_regular, fulltime_home, parttime_home}</w:t>
            </w:r>
          </w:p>
        </w:tc>
      </w:tr>
      <w:tr w:rsidR="000C4D13" w14:paraId="70DFFEE1" w14:textId="77777777" w:rsidTr="00F4443B">
        <w:trPr>
          <w:cantSplit/>
        </w:trPr>
        <w:tc>
          <w:tcPr>
            <w:tcW w:w="2976" w:type="dxa"/>
          </w:tcPr>
          <w:p w14:paraId="01BBD101" w14:textId="202DE362" w:rsidR="000C4D13" w:rsidRPr="00324747" w:rsidRDefault="000C4D13" w:rsidP="000C4D13">
            <w:r w:rsidRPr="00324747">
              <w:t>GeneralOffice</w:t>
            </w:r>
          </w:p>
        </w:tc>
        <w:tc>
          <w:tcPr>
            <w:tcW w:w="3109" w:type="dxa"/>
          </w:tcPr>
          <w:p w14:paraId="1D4DBC6D" w14:textId="1406840D" w:rsidR="000C4D13" w:rsidRPr="00324747" w:rsidRDefault="000C4D13" w:rsidP="000C4D13">
            <w:r w:rsidRPr="00324747">
              <w:t>subClassOf</w:t>
            </w:r>
          </w:p>
        </w:tc>
        <w:tc>
          <w:tcPr>
            <w:tcW w:w="3265" w:type="dxa"/>
          </w:tcPr>
          <w:p w14:paraId="4A4269C1" w14:textId="10DE29B6" w:rsidR="000C4D13" w:rsidRPr="00324747" w:rsidRDefault="000C4D13" w:rsidP="000C4D13">
            <w:r w:rsidRPr="00324747">
              <w:t>Occupation</w:t>
            </w:r>
          </w:p>
        </w:tc>
      </w:tr>
      <w:tr w:rsidR="000C4D13" w14:paraId="6E0C520F" w14:textId="77777777" w:rsidTr="00F4443B">
        <w:trPr>
          <w:cantSplit/>
        </w:trPr>
        <w:tc>
          <w:tcPr>
            <w:tcW w:w="2976" w:type="dxa"/>
          </w:tcPr>
          <w:p w14:paraId="7C25CFC6" w14:textId="79200832" w:rsidR="000C4D13" w:rsidRPr="00324747" w:rsidRDefault="000C4D13" w:rsidP="000C4D13">
            <w:r w:rsidRPr="00324747">
              <w:t>Trades</w:t>
            </w:r>
          </w:p>
        </w:tc>
        <w:tc>
          <w:tcPr>
            <w:tcW w:w="3109" w:type="dxa"/>
          </w:tcPr>
          <w:p w14:paraId="51A0D88A" w14:textId="688090AD" w:rsidR="000C4D13" w:rsidRPr="00324747" w:rsidRDefault="000C4D13" w:rsidP="000C4D13">
            <w:r w:rsidRPr="00324747">
              <w:t>subClassOf</w:t>
            </w:r>
          </w:p>
        </w:tc>
        <w:tc>
          <w:tcPr>
            <w:tcW w:w="3265" w:type="dxa"/>
          </w:tcPr>
          <w:p w14:paraId="229FF87B" w14:textId="1A38DD86" w:rsidR="000C4D13" w:rsidRPr="00324747" w:rsidRDefault="000C4D13" w:rsidP="000C4D13">
            <w:r w:rsidRPr="00324747">
              <w:t>Occupation</w:t>
            </w:r>
          </w:p>
        </w:tc>
      </w:tr>
      <w:tr w:rsidR="000C4D13" w14:paraId="2C9DD810" w14:textId="77777777" w:rsidTr="00F4443B">
        <w:trPr>
          <w:cantSplit/>
        </w:trPr>
        <w:tc>
          <w:tcPr>
            <w:tcW w:w="2976" w:type="dxa"/>
          </w:tcPr>
          <w:p w14:paraId="25DE9F35" w14:textId="39C2B94E" w:rsidR="000C4D13" w:rsidRPr="00324747" w:rsidRDefault="000C4D13" w:rsidP="000C4D13">
            <w:r w:rsidRPr="00324747">
              <w:t>Professional</w:t>
            </w:r>
          </w:p>
        </w:tc>
        <w:tc>
          <w:tcPr>
            <w:tcW w:w="3109" w:type="dxa"/>
          </w:tcPr>
          <w:p w14:paraId="688E89BF" w14:textId="2BC744FC" w:rsidR="000C4D13" w:rsidRPr="00324747" w:rsidRDefault="000C4D13" w:rsidP="000C4D13">
            <w:r w:rsidRPr="00324747">
              <w:t>subClassOf</w:t>
            </w:r>
          </w:p>
        </w:tc>
        <w:tc>
          <w:tcPr>
            <w:tcW w:w="3265" w:type="dxa"/>
          </w:tcPr>
          <w:p w14:paraId="3F4747E4" w14:textId="5B5752BC" w:rsidR="000C4D13" w:rsidRPr="00324747" w:rsidRDefault="000C4D13" w:rsidP="000C4D13">
            <w:r w:rsidRPr="00324747">
              <w:t>Occupation</w:t>
            </w:r>
          </w:p>
        </w:tc>
      </w:tr>
      <w:tr w:rsidR="000C4D13" w14:paraId="2624A435" w14:textId="77777777" w:rsidTr="00F4443B">
        <w:trPr>
          <w:cantSplit/>
        </w:trPr>
        <w:tc>
          <w:tcPr>
            <w:tcW w:w="2976" w:type="dxa"/>
          </w:tcPr>
          <w:p w14:paraId="43FF8F4F" w14:textId="4459DE57" w:rsidR="000C4D13" w:rsidRPr="00324747" w:rsidRDefault="000C4D13" w:rsidP="000C4D13">
            <w:r w:rsidRPr="00324747">
              <w:t>Sales</w:t>
            </w:r>
          </w:p>
        </w:tc>
        <w:tc>
          <w:tcPr>
            <w:tcW w:w="3109" w:type="dxa"/>
          </w:tcPr>
          <w:p w14:paraId="3E299E12" w14:textId="2E93A689" w:rsidR="000C4D13" w:rsidRPr="00324747" w:rsidRDefault="000C4D13" w:rsidP="000C4D13">
            <w:r w:rsidRPr="00324747">
              <w:t>subClassOf</w:t>
            </w:r>
          </w:p>
        </w:tc>
        <w:tc>
          <w:tcPr>
            <w:tcW w:w="3265" w:type="dxa"/>
          </w:tcPr>
          <w:p w14:paraId="5DA1E03E" w14:textId="63E4DA02" w:rsidR="000C4D13" w:rsidRPr="00324747" w:rsidRDefault="000C4D13" w:rsidP="000C4D13">
            <w:r w:rsidRPr="00324747">
              <w:t>Occupation</w:t>
            </w:r>
          </w:p>
        </w:tc>
      </w:tr>
      <w:tr w:rsidR="000C4D13" w14:paraId="606136D1" w14:textId="77777777" w:rsidTr="00F4443B">
        <w:trPr>
          <w:cantSplit/>
        </w:trPr>
        <w:tc>
          <w:tcPr>
            <w:tcW w:w="2976" w:type="dxa"/>
          </w:tcPr>
          <w:p w14:paraId="7AB953A1" w14:textId="5BFBCA02" w:rsidR="000C4D13" w:rsidRPr="00324747" w:rsidRDefault="000C4D13" w:rsidP="000C4D13">
            <w:r w:rsidRPr="00324747">
              <w:t>EducationalInstitution</w:t>
            </w:r>
          </w:p>
        </w:tc>
        <w:tc>
          <w:tcPr>
            <w:tcW w:w="3109" w:type="dxa"/>
          </w:tcPr>
          <w:p w14:paraId="32CA3EA0" w14:textId="302EA08B" w:rsidR="000C4D13" w:rsidRPr="00324747" w:rsidRDefault="000C4D13" w:rsidP="000C4D13">
            <w:r w:rsidRPr="00324747">
              <w:t>subClassOf</w:t>
            </w:r>
          </w:p>
        </w:tc>
        <w:tc>
          <w:tcPr>
            <w:tcW w:w="3265" w:type="dxa"/>
          </w:tcPr>
          <w:p w14:paraId="13D152C6" w14:textId="08FD228C" w:rsidR="000C4D13" w:rsidRPr="00324747" w:rsidRDefault="000C4D13" w:rsidP="000C4D13">
            <w:r w:rsidRPr="00324747">
              <w:t>Organization</w:t>
            </w:r>
          </w:p>
        </w:tc>
      </w:tr>
      <w:tr w:rsidR="000C4D13" w14:paraId="61C1DA5C" w14:textId="77777777" w:rsidTr="00F4443B">
        <w:trPr>
          <w:cantSplit/>
        </w:trPr>
        <w:tc>
          <w:tcPr>
            <w:tcW w:w="2976" w:type="dxa"/>
            <w:vMerge w:val="restart"/>
          </w:tcPr>
          <w:p w14:paraId="333D72BD" w14:textId="6867D973" w:rsidR="000C4D13" w:rsidRPr="00CE6297" w:rsidRDefault="000C4D13" w:rsidP="000C4D13">
            <w:r w:rsidRPr="00CE6297">
              <w:t>Student</w:t>
            </w:r>
          </w:p>
        </w:tc>
        <w:tc>
          <w:tcPr>
            <w:tcW w:w="3109" w:type="dxa"/>
          </w:tcPr>
          <w:p w14:paraId="57677E85" w14:textId="6B91AD5D" w:rsidR="000C4D13" w:rsidRPr="00CE6297" w:rsidRDefault="000C4D13" w:rsidP="000C4D13">
            <w:r w:rsidRPr="00CE6297">
              <w:t>subClassOf</w:t>
            </w:r>
          </w:p>
        </w:tc>
        <w:tc>
          <w:tcPr>
            <w:tcW w:w="3265" w:type="dxa"/>
          </w:tcPr>
          <w:p w14:paraId="386DA78F" w14:textId="5405937B" w:rsidR="000C4D13" w:rsidRPr="00CE6297" w:rsidRDefault="000C4D13" w:rsidP="000C4D13">
            <w:r w:rsidRPr="00CE6297">
              <w:t>OrganizationAgent</w:t>
            </w:r>
          </w:p>
        </w:tc>
      </w:tr>
      <w:tr w:rsidR="000C4D13" w14:paraId="77219F2C" w14:textId="77777777" w:rsidTr="00F4443B">
        <w:trPr>
          <w:cantSplit/>
        </w:trPr>
        <w:tc>
          <w:tcPr>
            <w:tcW w:w="2976" w:type="dxa"/>
            <w:vMerge/>
          </w:tcPr>
          <w:p w14:paraId="25F491F5" w14:textId="77777777" w:rsidR="000C4D13" w:rsidRPr="00CE6297" w:rsidRDefault="000C4D13" w:rsidP="000C4D13"/>
        </w:tc>
        <w:tc>
          <w:tcPr>
            <w:tcW w:w="3109" w:type="dxa"/>
          </w:tcPr>
          <w:p w14:paraId="3290281D" w14:textId="6B56242E" w:rsidR="000C4D13" w:rsidRPr="00CE6297" w:rsidRDefault="000C4D13" w:rsidP="000C4D13">
            <w:r w:rsidRPr="00CE6297">
              <w:t>enrolledIn</w:t>
            </w:r>
          </w:p>
        </w:tc>
        <w:tc>
          <w:tcPr>
            <w:tcW w:w="3265" w:type="dxa"/>
          </w:tcPr>
          <w:p w14:paraId="5F5FBEA5" w14:textId="76787CCF" w:rsidR="000C4D13" w:rsidRPr="00CE6297" w:rsidRDefault="000C4D13" w:rsidP="000C4D13">
            <w:r w:rsidRPr="00CE6297">
              <w:t>min 1 EducationalInstitution</w:t>
            </w:r>
          </w:p>
        </w:tc>
      </w:tr>
      <w:tr w:rsidR="000C4D13" w14:paraId="66EE9A1C" w14:textId="77777777" w:rsidTr="00F4443B">
        <w:trPr>
          <w:cantSplit/>
        </w:trPr>
        <w:tc>
          <w:tcPr>
            <w:tcW w:w="2976" w:type="dxa"/>
          </w:tcPr>
          <w:p w14:paraId="4D07E7C5" w14:textId="2A79CB9A" w:rsidR="000C4D13" w:rsidRPr="00CE6297" w:rsidRDefault="000C4D13" w:rsidP="000C4D13">
            <w:r>
              <w:t>FullTimeStudent</w:t>
            </w:r>
          </w:p>
        </w:tc>
        <w:tc>
          <w:tcPr>
            <w:tcW w:w="3109" w:type="dxa"/>
          </w:tcPr>
          <w:p w14:paraId="4353502D" w14:textId="0012B35A" w:rsidR="000C4D13" w:rsidRPr="00CE6297" w:rsidRDefault="000C4D13" w:rsidP="000C4D13">
            <w:r>
              <w:t>subClassOf</w:t>
            </w:r>
          </w:p>
        </w:tc>
        <w:tc>
          <w:tcPr>
            <w:tcW w:w="3265" w:type="dxa"/>
          </w:tcPr>
          <w:p w14:paraId="6E379F7E" w14:textId="0919E5A5" w:rsidR="000C4D13" w:rsidRPr="00CE6297" w:rsidRDefault="000C4D13" w:rsidP="000C4D13">
            <w:r>
              <w:t>Student</w:t>
            </w:r>
          </w:p>
        </w:tc>
      </w:tr>
      <w:tr w:rsidR="000C4D13" w14:paraId="148C68AB" w14:textId="77777777" w:rsidTr="00F4443B">
        <w:trPr>
          <w:cantSplit/>
        </w:trPr>
        <w:tc>
          <w:tcPr>
            <w:tcW w:w="2976" w:type="dxa"/>
          </w:tcPr>
          <w:p w14:paraId="1C5BA126" w14:textId="41CE5657" w:rsidR="000C4D13" w:rsidRDefault="000C4D13" w:rsidP="000C4D13">
            <w:r>
              <w:t>PartTimeStudent</w:t>
            </w:r>
          </w:p>
        </w:tc>
        <w:tc>
          <w:tcPr>
            <w:tcW w:w="3109" w:type="dxa"/>
          </w:tcPr>
          <w:p w14:paraId="0241F1DF" w14:textId="0C150E8C" w:rsidR="000C4D13" w:rsidRDefault="000C4D13" w:rsidP="000C4D13">
            <w:r>
              <w:t>subClassOf</w:t>
            </w:r>
          </w:p>
        </w:tc>
        <w:tc>
          <w:tcPr>
            <w:tcW w:w="3265" w:type="dxa"/>
          </w:tcPr>
          <w:p w14:paraId="36E89AEE" w14:textId="25455DC2" w:rsidR="000C4D13" w:rsidRDefault="000C4D13" w:rsidP="000C4D13">
            <w:r>
              <w:t>Student</w:t>
            </w:r>
          </w:p>
        </w:tc>
      </w:tr>
    </w:tbl>
    <w:p w14:paraId="31F214F9" w14:textId="1B2562A9" w:rsidR="00944B19" w:rsidRDefault="00944B19" w:rsidP="00EA354A">
      <w:pPr>
        <w:rPr>
          <w:b/>
        </w:rPr>
      </w:pPr>
    </w:p>
    <w:p w14:paraId="0446B99A" w14:textId="077B9DFF" w:rsidR="00706FA9" w:rsidRDefault="00706FA9" w:rsidP="00331CB6">
      <w:pPr>
        <w:pStyle w:val="ListParagraph"/>
        <w:numPr>
          <w:ilvl w:val="0"/>
          <w:numId w:val="15"/>
        </w:numPr>
        <w:rPr>
          <w:b/>
        </w:rPr>
      </w:pPr>
      <w:r>
        <w:rPr>
          <w:b/>
        </w:rPr>
        <w:t>hasOrgMember subPropertyOf tove:hasMember</w:t>
      </w:r>
    </w:p>
    <w:p w14:paraId="2C68E780" w14:textId="75ED862D" w:rsidR="00706FA9" w:rsidRPr="00706FA9" w:rsidRDefault="00706FA9" w:rsidP="00331CB6">
      <w:pPr>
        <w:pStyle w:val="ListParagraph"/>
        <w:numPr>
          <w:ilvl w:val="0"/>
          <w:numId w:val="15"/>
        </w:numPr>
        <w:rPr>
          <w:b/>
        </w:rPr>
      </w:pPr>
      <w:r>
        <w:rPr>
          <w:b/>
        </w:rPr>
        <w:t>org:Organization hasOrgMember min 2 tove:OrganizationAgent</w:t>
      </w:r>
    </w:p>
    <w:p w14:paraId="2F1B7232" w14:textId="77777777" w:rsidR="000C363A" w:rsidRDefault="00943F1A" w:rsidP="00EA354A">
      <w:pPr>
        <w:rPr>
          <w:b/>
        </w:rPr>
      </w:pPr>
      <w:r>
        <w:rPr>
          <w:b/>
        </w:rPr>
        <w:lastRenderedPageBreak/>
        <w:t>Reused Ontologies:</w:t>
      </w:r>
    </w:p>
    <w:p w14:paraId="4AF8A48E" w14:textId="602365AC" w:rsidR="00943F1A" w:rsidRDefault="00671E67" w:rsidP="009E4A69">
      <w:pPr>
        <w:pStyle w:val="ListParagraph"/>
      </w:pPr>
      <w:r>
        <w:t xml:space="preserve">tove: </w:t>
      </w:r>
      <w:r w:rsidR="00F901B1">
        <w:t xml:space="preserve">The </w:t>
      </w:r>
      <w:r>
        <w:t>TOVE Organization ontology</w:t>
      </w:r>
      <w:r w:rsidR="005B2B4C">
        <w:rPr>
          <w:rStyle w:val="FootnoteReference"/>
        </w:rPr>
        <w:footnoteReference w:id="14"/>
      </w:r>
      <w:r>
        <w:t xml:space="preserve">, </w:t>
      </w:r>
      <w:r w:rsidR="00F901B1">
        <w:t>as originally presented by</w:t>
      </w:r>
      <w:r w:rsidR="006049CC">
        <w:t xml:space="preserve"> </w:t>
      </w:r>
      <w:r w:rsidR="009E5CF6">
        <w:fldChar w:fldCharType="begin"/>
      </w:r>
      <w:r w:rsidR="00DE6FBD">
        <w:instrText xml:space="preserve"> ADDIN EN.CITE &lt;EndNote&gt;&lt;Cite&gt;&lt;Author&gt;Fox&lt;/Author&gt;&lt;Year&gt;1995&lt;/Year&gt;&lt;IDText&gt;An organisation ontology for enterprise modelling: preliminary concepts for linking structure and behaviour&lt;/IDText&gt;&lt;DisplayText&gt;[30]&lt;/DisplayText&gt;&lt;record&gt;&lt;isbn&gt;0818670193&lt;/isbn&gt;&lt;titles&gt;&lt;title&gt;An organisation ontology for enterprise modelling: preliminary concepts for linking structure and behaviour&lt;/title&gt;&lt;secondary-title&gt;Proceedings 4th IEEE Workshop on Enabling Technologies: Infrastructure for Collaborative Enterprises (WET ICE&amp;apos;95)&lt;/secondary-title&gt;&lt;/titles&gt;&lt;pages&gt;71-81&lt;/pages&gt;&lt;contributors&gt;&lt;authors&gt;&lt;author&gt;Fox, Mark S&lt;/author&gt;&lt;author&gt;Barbuceanu, Mihai&lt;/author&gt;&lt;author&gt;Gruninger, Michael&lt;/author&gt;&lt;/authors&gt;&lt;/contributors&gt;&lt;added-date format="utc"&gt;1581533379&lt;/added-date&gt;&lt;ref-type name="Conference Proceeding"&gt;10&lt;/ref-type&gt;&lt;dates&gt;&lt;year&gt;1995&lt;/year&gt;&lt;/dates&gt;&lt;rec-number&gt;54&lt;/rec-number&gt;&lt;publisher&gt;IEEE&lt;/publisher&gt;&lt;last-updated-date format="utc"&gt;1581533379&lt;/last-updated-date&gt;&lt;/record&gt;&lt;/Cite&gt;&lt;/EndNote&gt;</w:instrText>
      </w:r>
      <w:r w:rsidR="009E5CF6">
        <w:fldChar w:fldCharType="separate"/>
      </w:r>
      <w:r w:rsidR="00DE6FBD">
        <w:rPr>
          <w:noProof/>
        </w:rPr>
        <w:t>[30]</w:t>
      </w:r>
      <w:r w:rsidR="009E5CF6">
        <w:fldChar w:fldCharType="end"/>
      </w:r>
      <w:r w:rsidR="00F901B1">
        <w:t xml:space="preserve"> </w:t>
      </w:r>
      <w:r>
        <w:t xml:space="preserve">with </w:t>
      </w:r>
      <w:r w:rsidR="00F901B1">
        <w:t>modifications to account for the difference</w:t>
      </w:r>
      <w:r>
        <w:t xml:space="preserve"> in our representation of states, where </w:t>
      </w:r>
      <w:r w:rsidR="001D1B93">
        <w:t>a Goal is a subclass of StateType</w:t>
      </w:r>
      <w:r w:rsidR="009E240A">
        <w:t>, and where Activities are enabled/caused by state types</w:t>
      </w:r>
      <w:r w:rsidR="001D1B93">
        <w:t>.</w:t>
      </w:r>
      <w:r w:rsidR="00F36F45">
        <w:br/>
        <w:t>This modification also results in the removal of the StateEmpowerment class</w:t>
      </w:r>
      <w:r w:rsidR="00F901B1">
        <w:t xml:space="preserve">. Note that it is possible to </w:t>
      </w:r>
      <w:r w:rsidR="0059107A">
        <w:t>introduce a similar concept if required, however this would likely take the form of a property that relates an organization agent to some state-types (where the states they are empowered to take an object to, and the object itself, are described by the state type).</w:t>
      </w:r>
    </w:p>
    <w:p w14:paraId="3FCDC4DC" w14:textId="77777777" w:rsidR="004B15F3" w:rsidRDefault="004B15F3" w:rsidP="009E4A69">
      <w:pPr>
        <w:pStyle w:val="ListParagraph"/>
      </w:pPr>
      <w:r>
        <w:t>icity-foundation: iCity-Foundation Ontology</w:t>
      </w:r>
    </w:p>
    <w:p w14:paraId="54060DA1" w14:textId="6183703A" w:rsidR="004B15F3" w:rsidRDefault="004B15F3" w:rsidP="009E4A69">
      <w:pPr>
        <w:pStyle w:val="ListParagraph"/>
      </w:pPr>
      <w:r>
        <w:t>schema.org (vocabulary)</w:t>
      </w:r>
    </w:p>
    <w:p w14:paraId="0A754601" w14:textId="135648CD" w:rsidR="0038626E" w:rsidRDefault="0038626E" w:rsidP="0038626E">
      <w:pPr>
        <w:rPr>
          <w:b/>
        </w:rPr>
      </w:pPr>
      <w:r>
        <w:rPr>
          <w:b/>
        </w:rPr>
        <w:t>Future Work:</w:t>
      </w:r>
    </w:p>
    <w:p w14:paraId="7033A986" w14:textId="45A25913" w:rsidR="0038626E" w:rsidRDefault="0038626E" w:rsidP="00331CB6">
      <w:pPr>
        <w:pStyle w:val="ListParagraph"/>
        <w:numPr>
          <w:ilvl w:val="0"/>
          <w:numId w:val="13"/>
        </w:numPr>
      </w:pPr>
      <w:r>
        <w:t>Define part</w:t>
      </w:r>
      <w:r w:rsidR="0071181A">
        <w:t>-</w:t>
      </w:r>
      <w:r>
        <w:t>time / full</w:t>
      </w:r>
      <w:r w:rsidR="0071181A">
        <w:t>-</w:t>
      </w:r>
      <w:r>
        <w:t>time employees and students in more detail (e.g. with respect to their work locations).</w:t>
      </w:r>
    </w:p>
    <w:p w14:paraId="22F21764" w14:textId="6318D2A2" w:rsidR="0071181A" w:rsidRPr="0038626E" w:rsidRDefault="0071181A" w:rsidP="00331CB6">
      <w:pPr>
        <w:pStyle w:val="ListParagraph"/>
        <w:numPr>
          <w:ilvl w:val="0"/>
          <w:numId w:val="13"/>
        </w:numPr>
      </w:pPr>
      <w:r>
        <w:t>Define part-time /full-time students according to some enrollment criteria</w:t>
      </w:r>
    </w:p>
    <w:p w14:paraId="0745ADF0" w14:textId="77777777" w:rsidR="00D01F8A" w:rsidRDefault="00D01F8A" w:rsidP="00EA354A">
      <w:pPr>
        <w:pStyle w:val="Heading2"/>
      </w:pPr>
      <w:bookmarkStart w:id="120" w:name="_Toc35948857"/>
      <w:r>
        <w:t>Building Ontology</w:t>
      </w:r>
      <w:bookmarkEnd w:id="120"/>
    </w:p>
    <w:p w14:paraId="172E7880" w14:textId="6AD01E53" w:rsidR="00D479C9" w:rsidRPr="00D479C9" w:rsidRDefault="0089518D" w:rsidP="00D479C9">
      <w:pPr>
        <w:rPr>
          <w:i/>
        </w:rPr>
      </w:pPr>
      <w:r>
        <w:rPr>
          <w:i/>
        </w:rPr>
        <w:t>http://ontology.eil.utoronto.ca/icity/</w:t>
      </w:r>
      <w:r w:rsidR="00D479C9" w:rsidRPr="00D479C9">
        <w:rPr>
          <w:i/>
        </w:rPr>
        <w:t>Building</w:t>
      </w:r>
      <w:r w:rsidR="00AC0B4C">
        <w:rPr>
          <w:i/>
        </w:rPr>
        <w:t>.owl</w:t>
      </w:r>
    </w:p>
    <w:p w14:paraId="6CD195B2" w14:textId="77777777" w:rsidR="00E72332" w:rsidRPr="00E72332" w:rsidRDefault="00E72332" w:rsidP="00E72332">
      <w:pPr>
        <w:rPr>
          <w:b/>
        </w:rPr>
      </w:pPr>
      <w:r w:rsidRPr="00E72332">
        <w:rPr>
          <w:b/>
        </w:rPr>
        <w:t>Namespace: building</w:t>
      </w:r>
    </w:p>
    <w:p w14:paraId="3F68CDA4" w14:textId="41D03C3D" w:rsidR="00C850B1" w:rsidRDefault="00D01F8A" w:rsidP="00320FAD">
      <w:pPr>
        <w:pStyle w:val="ListParagraph"/>
      </w:pPr>
      <w:r>
        <w:t>Building</w:t>
      </w:r>
      <w:r w:rsidR="00F46BD1">
        <w:t>: A Building is a structure with some location in the urban system</w:t>
      </w:r>
      <w:r w:rsidR="00582038">
        <w:t xml:space="preserve">. </w:t>
      </w:r>
      <w:r w:rsidR="00A67E5C">
        <w:t>Many properties of a Building may change over time, (even t</w:t>
      </w:r>
      <w:r w:rsidR="00582038">
        <w:t xml:space="preserve">he </w:t>
      </w:r>
      <w:r w:rsidR="00A67E5C">
        <w:t xml:space="preserve">exact </w:t>
      </w:r>
      <w:r w:rsidR="00582038">
        <w:t>location of the Building in may change due to construction</w:t>
      </w:r>
      <w:r w:rsidR="00A67E5C">
        <w:t>)</w:t>
      </w:r>
      <w:r w:rsidR="00582038">
        <w:t xml:space="preserve">, but </w:t>
      </w:r>
      <w:r w:rsidR="000330A0">
        <w:t>its Address</w:t>
      </w:r>
      <w:r w:rsidR="00582038">
        <w:t xml:space="preserve"> cannot.</w:t>
      </w:r>
      <w:r w:rsidR="00F46BD1">
        <w:br/>
        <w:t xml:space="preserve">There are different types </w:t>
      </w:r>
      <w:r w:rsidR="00547880">
        <w:t>(</w:t>
      </w:r>
      <w:r w:rsidR="00547880" w:rsidRPr="00547880">
        <w:rPr>
          <w:b/>
        </w:rPr>
        <w:t>subclasses</w:t>
      </w:r>
      <w:r w:rsidR="00547880">
        <w:t xml:space="preserve">) </w:t>
      </w:r>
      <w:r w:rsidR="007C1354">
        <w:t>of buildings, such as</w:t>
      </w:r>
      <w:r w:rsidR="00F46BD1">
        <w:t xml:space="preserve"> House, </w:t>
      </w:r>
      <w:r w:rsidR="00547880">
        <w:t>Apartm</w:t>
      </w:r>
      <w:r w:rsidR="007C1354">
        <w:t>ent Building, Office Building, and so on.</w:t>
      </w:r>
      <w:r w:rsidR="00C632C2">
        <w:br/>
        <w:t xml:space="preserve">A Building or BuildingUnit may contain some </w:t>
      </w:r>
      <w:r w:rsidR="00EA1F01">
        <w:t xml:space="preserve">Building </w:t>
      </w:r>
      <w:r w:rsidR="00C632C2">
        <w:t xml:space="preserve">Facility(s), e.g. kitchen, bath, or air conditioning. Note that this is distinct from the notion of including amenities that are </w:t>
      </w:r>
      <w:r w:rsidR="00C632C2">
        <w:lastRenderedPageBreak/>
        <w:t>not a physical part of the Building (Unit), but which may be part of the Tenure.</w:t>
      </w:r>
      <w:r w:rsidR="00135DBA">
        <w:br/>
      </w:r>
      <w:r w:rsidR="00693BFD">
        <w:t>A B</w:t>
      </w:r>
      <w:r w:rsidR="002010DA">
        <w:t xml:space="preserve">uilding has a market </w:t>
      </w:r>
      <w:r w:rsidR="002010DA" w:rsidRPr="00693BFD">
        <w:rPr>
          <w:b/>
        </w:rPr>
        <w:t>value</w:t>
      </w:r>
      <w:r w:rsidR="002010DA">
        <w:t>.</w:t>
      </w:r>
      <w:r w:rsidR="00693BFD">
        <w:br/>
      </w:r>
      <w:r w:rsidR="00135DBA">
        <w:t xml:space="preserve">A Building </w:t>
      </w:r>
      <w:r w:rsidR="00135DBA" w:rsidRPr="00135DBA">
        <w:rPr>
          <w:b/>
        </w:rPr>
        <w:t>has</w:t>
      </w:r>
      <w:r w:rsidR="00135DBA">
        <w:t xml:space="preserve"> some </w:t>
      </w:r>
      <w:r w:rsidR="00135DBA" w:rsidRPr="00135DBA">
        <w:rPr>
          <w:b/>
        </w:rPr>
        <w:t>Location</w:t>
      </w:r>
      <w:r w:rsidR="00135DBA">
        <w:t>.</w:t>
      </w:r>
      <w:r w:rsidR="00320FAD">
        <w:br/>
        <w:t xml:space="preserve">A Building has some </w:t>
      </w:r>
      <w:r w:rsidR="00977133">
        <w:t>height, some footprint area, and some floor area. The floor area is often greater than the footprint area as it accounts for the area of each floor of the building. However, floor area excludes unoccupied areas such as basements. These properties are considered variant as it is possible for a building to undergo construction to increase its dimensions.</w:t>
      </w:r>
      <w:r w:rsidR="00C850B1">
        <w:br/>
        <w:t>A Building contains one or many units.</w:t>
      </w:r>
    </w:p>
    <w:p w14:paraId="65AD2756" w14:textId="42AD592A" w:rsidR="00A329EB" w:rsidRDefault="00A329EB" w:rsidP="009E4A69">
      <w:pPr>
        <w:pStyle w:val="ListParagraph"/>
      </w:pPr>
      <w:r>
        <w:t>BuildingFacility: A Building Facility</w:t>
      </w:r>
      <w:r w:rsidRPr="00A329EB">
        <w:t xml:space="preserve"> refers to services/features that are included in the Building/Building unit by nature of its physical design (e.g. HVAC, kitchen, bathroom, etc)</w:t>
      </w:r>
    </w:p>
    <w:p w14:paraId="32A5EFB6" w14:textId="1AD9AB69" w:rsidR="00C850B1" w:rsidRDefault="00C850B1" w:rsidP="009E4A69">
      <w:pPr>
        <w:pStyle w:val="ListParagraph"/>
      </w:pPr>
      <w:r>
        <w:t>BuildingUnit: A BuildingUnit has a size (square footage, number of rooms)</w:t>
      </w:r>
      <w:r>
        <w:br/>
      </w:r>
      <w:r w:rsidR="00C632C2" w:rsidRPr="00C632C2">
        <w:rPr>
          <w:lang w:val="en-CA"/>
        </w:rPr>
        <w:t>A Building or BuildingUnit may contain some Facility(s), e.g. kitchen, bath, or air conditioning. Note that this is distinct from the notion of including amenities that are not a physical part of the Building (Unit), but which may be part of the Tenure.</w:t>
      </w:r>
      <w:r w:rsidR="001C0C18">
        <w:br/>
        <w:t>A BuildingUnit has an address</w:t>
      </w:r>
      <w:r w:rsidR="007C1354">
        <w:t>.</w:t>
      </w:r>
      <w:r w:rsidR="00383C49">
        <w:br/>
        <w:t>A BuildingUnit has a value, and may have some rental fee.</w:t>
      </w:r>
    </w:p>
    <w:p w14:paraId="05226D4E" w14:textId="56847339" w:rsidR="008C4E24" w:rsidRDefault="008C4E24" w:rsidP="008C4E24">
      <w:r w:rsidRPr="008C4E24">
        <w:rPr>
          <w:noProof/>
        </w:rPr>
        <w:lastRenderedPageBreak/>
        <w:drawing>
          <wp:inline distT="0" distB="0" distL="0" distR="0" wp14:anchorId="324527F3" wp14:editId="38DA3AE9">
            <wp:extent cx="5943600" cy="3214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4370"/>
                    </a:xfrm>
                    <a:prstGeom prst="rect">
                      <a:avLst/>
                    </a:prstGeom>
                  </pic:spPr>
                </pic:pic>
              </a:graphicData>
            </a:graphic>
          </wp:inline>
        </w:drawing>
      </w:r>
    </w:p>
    <w:tbl>
      <w:tblPr>
        <w:tblStyle w:val="TableGrid"/>
        <w:tblpPr w:leftFromText="180" w:rightFromText="180" w:vertAnchor="text" w:horzAnchor="margin" w:tblpY="128"/>
        <w:tblW w:w="0" w:type="auto"/>
        <w:tblLook w:val="04A0" w:firstRow="1" w:lastRow="0" w:firstColumn="1" w:lastColumn="0" w:noHBand="0" w:noVBand="1"/>
      </w:tblPr>
      <w:tblGrid>
        <w:gridCol w:w="2121"/>
        <w:gridCol w:w="2556"/>
        <w:gridCol w:w="4673"/>
      </w:tblGrid>
      <w:tr w:rsidR="00547880" w14:paraId="7A42CACF" w14:textId="77777777" w:rsidTr="0055163B">
        <w:trPr>
          <w:cantSplit/>
        </w:trPr>
        <w:tc>
          <w:tcPr>
            <w:tcW w:w="2121" w:type="dxa"/>
            <w:shd w:val="clear" w:color="auto" w:fill="00FFFF"/>
          </w:tcPr>
          <w:p w14:paraId="22E9D882" w14:textId="77777777" w:rsidR="00547880" w:rsidRDefault="00547880" w:rsidP="002515AE">
            <w:r>
              <w:t>Object</w:t>
            </w:r>
          </w:p>
        </w:tc>
        <w:tc>
          <w:tcPr>
            <w:tcW w:w="2556" w:type="dxa"/>
            <w:shd w:val="clear" w:color="auto" w:fill="00FFFF"/>
          </w:tcPr>
          <w:p w14:paraId="0023C055" w14:textId="77777777" w:rsidR="00547880" w:rsidRDefault="00547880" w:rsidP="002515AE">
            <w:r>
              <w:t>Property</w:t>
            </w:r>
          </w:p>
        </w:tc>
        <w:tc>
          <w:tcPr>
            <w:tcW w:w="4673" w:type="dxa"/>
            <w:shd w:val="clear" w:color="auto" w:fill="00FFFF"/>
          </w:tcPr>
          <w:p w14:paraId="76962CD4" w14:textId="77777777" w:rsidR="00547880" w:rsidRDefault="00547880" w:rsidP="002515AE">
            <w:r>
              <w:t>Value</w:t>
            </w:r>
          </w:p>
        </w:tc>
      </w:tr>
      <w:tr w:rsidR="003D78DD" w14:paraId="0ACF058D" w14:textId="77777777" w:rsidTr="0055163B">
        <w:trPr>
          <w:cantSplit/>
        </w:trPr>
        <w:tc>
          <w:tcPr>
            <w:tcW w:w="2121" w:type="dxa"/>
            <w:vMerge w:val="restart"/>
          </w:tcPr>
          <w:p w14:paraId="6F6B50EC" w14:textId="77777777" w:rsidR="003D78DD" w:rsidRDefault="003D78DD" w:rsidP="003D78DD">
            <w:r>
              <w:t>Building</w:t>
            </w:r>
            <w:r w:rsidR="007C53F3">
              <w:t>PD</w:t>
            </w:r>
          </w:p>
        </w:tc>
        <w:tc>
          <w:tcPr>
            <w:tcW w:w="2556" w:type="dxa"/>
          </w:tcPr>
          <w:p w14:paraId="030C52F7" w14:textId="77777777" w:rsidR="003D78DD" w:rsidRDefault="003D78DD" w:rsidP="003D78DD">
            <w:r>
              <w:t>subClassOf</w:t>
            </w:r>
          </w:p>
        </w:tc>
        <w:tc>
          <w:tcPr>
            <w:tcW w:w="4673" w:type="dxa"/>
          </w:tcPr>
          <w:p w14:paraId="0AD7907F" w14:textId="77777777" w:rsidR="003D78DD" w:rsidRDefault="00E72332" w:rsidP="003D78DD">
            <w:r>
              <w:t>change:</w:t>
            </w:r>
            <w:r w:rsidR="003D78DD">
              <w:t>TimeVaryingConcept</w:t>
            </w:r>
          </w:p>
        </w:tc>
      </w:tr>
      <w:tr w:rsidR="003D78DD" w14:paraId="465FD031" w14:textId="77777777" w:rsidTr="0055163B">
        <w:trPr>
          <w:cantSplit/>
        </w:trPr>
        <w:tc>
          <w:tcPr>
            <w:tcW w:w="2121" w:type="dxa"/>
            <w:vMerge/>
          </w:tcPr>
          <w:p w14:paraId="4314992D" w14:textId="77777777" w:rsidR="003D78DD" w:rsidRDefault="003D78DD" w:rsidP="003D78DD"/>
        </w:tc>
        <w:tc>
          <w:tcPr>
            <w:tcW w:w="2556" w:type="dxa"/>
          </w:tcPr>
          <w:p w14:paraId="08452F51" w14:textId="77777777" w:rsidR="003D78DD" w:rsidRDefault="003D78DD" w:rsidP="003D78DD">
            <w:r>
              <w:t>equivalentClass</w:t>
            </w:r>
          </w:p>
        </w:tc>
        <w:tc>
          <w:tcPr>
            <w:tcW w:w="4673" w:type="dxa"/>
          </w:tcPr>
          <w:p w14:paraId="6134EC73" w14:textId="77777777" w:rsidR="003D78DD" w:rsidRDefault="00E72332" w:rsidP="003D78DD">
            <w:r>
              <w:t>change:</w:t>
            </w:r>
            <w:r w:rsidR="003D78DD">
              <w:t>h</w:t>
            </w:r>
            <w:r w:rsidR="007C53F3">
              <w:t>asManifestation some Building</w:t>
            </w:r>
            <w:r w:rsidR="003D78DD">
              <w:t xml:space="preserve"> and </w:t>
            </w:r>
            <w:r>
              <w:t xml:space="preserve"> change:</w:t>
            </w:r>
            <w:r w:rsidR="003D78DD">
              <w:t>hasManifestation only Building</w:t>
            </w:r>
          </w:p>
        </w:tc>
      </w:tr>
      <w:tr w:rsidR="00C51746" w14:paraId="13A3B2D8" w14:textId="77777777" w:rsidTr="0055163B">
        <w:trPr>
          <w:cantSplit/>
        </w:trPr>
        <w:tc>
          <w:tcPr>
            <w:tcW w:w="2121" w:type="dxa"/>
            <w:vMerge/>
          </w:tcPr>
          <w:p w14:paraId="5B82F440" w14:textId="77777777" w:rsidR="00C51746" w:rsidRDefault="00C51746" w:rsidP="003D78DD"/>
        </w:tc>
        <w:tc>
          <w:tcPr>
            <w:tcW w:w="2556" w:type="dxa"/>
          </w:tcPr>
          <w:p w14:paraId="49E11AA2" w14:textId="05A879AA" w:rsidR="00C51746" w:rsidRDefault="00C51746" w:rsidP="003D78DD">
            <w:r>
              <w:t>contact:hasAddress</w:t>
            </w:r>
          </w:p>
        </w:tc>
        <w:tc>
          <w:tcPr>
            <w:tcW w:w="4673" w:type="dxa"/>
          </w:tcPr>
          <w:p w14:paraId="5BC79B75" w14:textId="06919AA1" w:rsidR="00C51746" w:rsidRDefault="00C51746" w:rsidP="003D78DD">
            <w:r>
              <w:t>only contact:Address</w:t>
            </w:r>
          </w:p>
        </w:tc>
      </w:tr>
      <w:tr w:rsidR="003D78DD" w14:paraId="76B506AD" w14:textId="77777777" w:rsidTr="0055163B">
        <w:trPr>
          <w:cantSplit/>
        </w:trPr>
        <w:tc>
          <w:tcPr>
            <w:tcW w:w="2121" w:type="dxa"/>
            <w:vMerge/>
          </w:tcPr>
          <w:p w14:paraId="64C2CE87" w14:textId="77777777" w:rsidR="003D78DD" w:rsidRDefault="003D78DD" w:rsidP="003D78DD"/>
        </w:tc>
        <w:tc>
          <w:tcPr>
            <w:tcW w:w="2556" w:type="dxa"/>
          </w:tcPr>
          <w:p w14:paraId="2079EC02" w14:textId="77777777" w:rsidR="003D78DD" w:rsidRDefault="00E72332" w:rsidP="003D78DD">
            <w:r>
              <w:t>change:</w:t>
            </w:r>
            <w:r w:rsidR="006D5597">
              <w:t>existsAt</w:t>
            </w:r>
          </w:p>
        </w:tc>
        <w:tc>
          <w:tcPr>
            <w:tcW w:w="4673" w:type="dxa"/>
          </w:tcPr>
          <w:p w14:paraId="005FCFD6" w14:textId="77777777" w:rsidR="003D78DD" w:rsidRDefault="003D78DD" w:rsidP="003D78DD">
            <w:r>
              <w:t>exactly 1 Interval</w:t>
            </w:r>
          </w:p>
        </w:tc>
      </w:tr>
      <w:tr w:rsidR="003D78DD" w14:paraId="5F49AF87" w14:textId="77777777" w:rsidTr="0055163B">
        <w:trPr>
          <w:cantSplit/>
        </w:trPr>
        <w:tc>
          <w:tcPr>
            <w:tcW w:w="2121" w:type="dxa"/>
            <w:vMerge w:val="restart"/>
          </w:tcPr>
          <w:p w14:paraId="19CE150F" w14:textId="77777777" w:rsidR="003D78DD" w:rsidRDefault="003D78DD" w:rsidP="003D78DD">
            <w:r>
              <w:t>Building</w:t>
            </w:r>
          </w:p>
        </w:tc>
        <w:tc>
          <w:tcPr>
            <w:tcW w:w="2556" w:type="dxa"/>
          </w:tcPr>
          <w:p w14:paraId="120AAC34" w14:textId="77777777" w:rsidR="003D78DD" w:rsidRDefault="003D78DD" w:rsidP="003D78DD">
            <w:r>
              <w:t>equivalentClass</w:t>
            </w:r>
          </w:p>
        </w:tc>
        <w:tc>
          <w:tcPr>
            <w:tcW w:w="4673" w:type="dxa"/>
          </w:tcPr>
          <w:p w14:paraId="3E7D12DE" w14:textId="77777777" w:rsidR="003D78DD" w:rsidRDefault="00E72332" w:rsidP="003D78DD">
            <w:r>
              <w:t>change:</w:t>
            </w:r>
            <w:r w:rsidR="003D78DD">
              <w:t>manifestationOf some Building</w:t>
            </w:r>
            <w:r w:rsidR="007C53F3">
              <w:t>PD</w:t>
            </w:r>
            <w:r w:rsidR="003D78DD">
              <w:t xml:space="preserve"> and </w:t>
            </w:r>
            <w:r>
              <w:t xml:space="preserve"> change:</w:t>
            </w:r>
            <w:r w:rsidR="003D78DD">
              <w:t>manifestationOf only Building</w:t>
            </w:r>
            <w:r w:rsidR="007C53F3">
              <w:t>PD</w:t>
            </w:r>
          </w:p>
        </w:tc>
      </w:tr>
      <w:tr w:rsidR="003D78DD" w14:paraId="03703C70" w14:textId="77777777" w:rsidTr="0055163B">
        <w:trPr>
          <w:cantSplit/>
        </w:trPr>
        <w:tc>
          <w:tcPr>
            <w:tcW w:w="2121" w:type="dxa"/>
            <w:vMerge/>
          </w:tcPr>
          <w:p w14:paraId="28DFC8ED" w14:textId="77777777" w:rsidR="003D78DD" w:rsidRDefault="003D78DD" w:rsidP="003D78DD"/>
        </w:tc>
        <w:tc>
          <w:tcPr>
            <w:tcW w:w="2556" w:type="dxa"/>
          </w:tcPr>
          <w:p w14:paraId="2C2C01BE" w14:textId="77777777" w:rsidR="003D78DD" w:rsidRDefault="003D78DD" w:rsidP="003D78DD">
            <w:r>
              <w:t>subClassOf</w:t>
            </w:r>
          </w:p>
        </w:tc>
        <w:tc>
          <w:tcPr>
            <w:tcW w:w="4673" w:type="dxa"/>
          </w:tcPr>
          <w:p w14:paraId="2F4BA11A" w14:textId="77777777" w:rsidR="003D78DD" w:rsidRDefault="00E72332" w:rsidP="003D78DD">
            <w:r>
              <w:t>change:</w:t>
            </w:r>
            <w:r w:rsidR="003D78DD">
              <w:t>Manifestation</w:t>
            </w:r>
          </w:p>
        </w:tc>
      </w:tr>
      <w:tr w:rsidR="003D78DD" w14:paraId="2A189409" w14:textId="77777777" w:rsidTr="0055163B">
        <w:trPr>
          <w:cantSplit/>
        </w:trPr>
        <w:tc>
          <w:tcPr>
            <w:tcW w:w="2121" w:type="dxa"/>
            <w:vMerge/>
          </w:tcPr>
          <w:p w14:paraId="03CB4DF0" w14:textId="77777777" w:rsidR="003D78DD" w:rsidRDefault="003D78DD" w:rsidP="003D78DD"/>
        </w:tc>
        <w:tc>
          <w:tcPr>
            <w:tcW w:w="2556" w:type="dxa"/>
          </w:tcPr>
          <w:p w14:paraId="29799AF9" w14:textId="77777777" w:rsidR="003D78DD" w:rsidRDefault="00E72332" w:rsidP="003D78DD">
            <w:r>
              <w:t>change:</w:t>
            </w:r>
            <w:r w:rsidR="006D5597">
              <w:t>existsAt</w:t>
            </w:r>
          </w:p>
        </w:tc>
        <w:tc>
          <w:tcPr>
            <w:tcW w:w="4673" w:type="dxa"/>
          </w:tcPr>
          <w:p w14:paraId="393B116F" w14:textId="77777777" w:rsidR="003D78DD" w:rsidRDefault="003D78DD" w:rsidP="003D78DD">
            <w:r>
              <w:t>exactly 1 TemporalEntity</w:t>
            </w:r>
          </w:p>
        </w:tc>
      </w:tr>
      <w:tr w:rsidR="003D78DD" w14:paraId="479911EE" w14:textId="77777777" w:rsidTr="0055163B">
        <w:trPr>
          <w:cantSplit/>
        </w:trPr>
        <w:tc>
          <w:tcPr>
            <w:tcW w:w="2121" w:type="dxa"/>
            <w:vMerge/>
          </w:tcPr>
          <w:p w14:paraId="0BF3E667" w14:textId="77777777" w:rsidR="003D78DD" w:rsidRDefault="003D78DD" w:rsidP="003D78DD"/>
        </w:tc>
        <w:tc>
          <w:tcPr>
            <w:tcW w:w="2556" w:type="dxa"/>
          </w:tcPr>
          <w:p w14:paraId="26DABBAF" w14:textId="2ED89E5F" w:rsidR="003D78DD" w:rsidRDefault="00E66689" w:rsidP="003D78DD">
            <w:r>
              <w:t>spatial:</w:t>
            </w:r>
            <w:r w:rsidR="003D78DD">
              <w:t>hasLocation</w:t>
            </w:r>
          </w:p>
        </w:tc>
        <w:tc>
          <w:tcPr>
            <w:tcW w:w="4673" w:type="dxa"/>
          </w:tcPr>
          <w:p w14:paraId="305F003E" w14:textId="0EC467D2" w:rsidR="003D78DD" w:rsidRDefault="003D78DD" w:rsidP="003D78DD">
            <w:r>
              <w:t xml:space="preserve">exactly 1 </w:t>
            </w:r>
            <w:r w:rsidR="00E72332">
              <w:t xml:space="preserve"> </w:t>
            </w:r>
            <w:r w:rsidR="00E66689">
              <w:t>spatial:</w:t>
            </w:r>
            <w:r w:rsidR="005A7ABB">
              <w:t>SpatialFeature</w:t>
            </w:r>
          </w:p>
        </w:tc>
      </w:tr>
      <w:tr w:rsidR="003D78DD" w14:paraId="458D74DA" w14:textId="77777777" w:rsidTr="0055163B">
        <w:trPr>
          <w:cantSplit/>
        </w:trPr>
        <w:tc>
          <w:tcPr>
            <w:tcW w:w="2121" w:type="dxa"/>
            <w:vMerge/>
          </w:tcPr>
          <w:p w14:paraId="5651B545" w14:textId="77777777" w:rsidR="003D78DD" w:rsidRDefault="003D78DD" w:rsidP="003D78DD"/>
        </w:tc>
        <w:tc>
          <w:tcPr>
            <w:tcW w:w="2556" w:type="dxa"/>
          </w:tcPr>
          <w:p w14:paraId="17A401CB" w14:textId="77777777" w:rsidR="003D78DD" w:rsidRDefault="00A5128B" w:rsidP="003D78DD">
            <w:r>
              <w:t>monetary:</w:t>
            </w:r>
            <w:r w:rsidR="003D78DD">
              <w:t>hasValue</w:t>
            </w:r>
          </w:p>
        </w:tc>
        <w:tc>
          <w:tcPr>
            <w:tcW w:w="4673" w:type="dxa"/>
          </w:tcPr>
          <w:p w14:paraId="09E5878A" w14:textId="77777777" w:rsidR="003D78DD" w:rsidRDefault="003D78DD" w:rsidP="003D78DD">
            <w:r>
              <w:t xml:space="preserve">only </w:t>
            </w:r>
            <w:r w:rsidR="00E72332">
              <w:t>monetary:</w:t>
            </w:r>
            <w:r>
              <w:t>MonetaryValue</w:t>
            </w:r>
          </w:p>
        </w:tc>
      </w:tr>
      <w:tr w:rsidR="0055163B" w14:paraId="5FEB18C9" w14:textId="77777777" w:rsidTr="0055163B">
        <w:trPr>
          <w:cantSplit/>
        </w:trPr>
        <w:tc>
          <w:tcPr>
            <w:tcW w:w="2121" w:type="dxa"/>
            <w:vMerge/>
          </w:tcPr>
          <w:p w14:paraId="7E3815F1" w14:textId="77777777" w:rsidR="0055163B" w:rsidRDefault="0055163B" w:rsidP="0055163B"/>
        </w:tc>
        <w:tc>
          <w:tcPr>
            <w:tcW w:w="2556" w:type="dxa"/>
          </w:tcPr>
          <w:p w14:paraId="48AEA940" w14:textId="3C3D7E99" w:rsidR="0055163B" w:rsidRPr="00A765C9" w:rsidRDefault="0055163B" w:rsidP="0055163B">
            <w:pPr>
              <w:rPr>
                <w:strike/>
              </w:rPr>
            </w:pPr>
            <w:r w:rsidRPr="00A765C9">
              <w:t>hasBuildingFacility</w:t>
            </w:r>
          </w:p>
        </w:tc>
        <w:tc>
          <w:tcPr>
            <w:tcW w:w="4673" w:type="dxa"/>
          </w:tcPr>
          <w:p w14:paraId="6F9FC8E6" w14:textId="483E65C1" w:rsidR="0055163B" w:rsidRPr="00A765C9" w:rsidRDefault="0055163B" w:rsidP="0055163B">
            <w:r w:rsidRPr="00A765C9">
              <w:t xml:space="preserve">only </w:t>
            </w:r>
            <w:r w:rsidR="00EA1F01">
              <w:t>Building</w:t>
            </w:r>
            <w:r w:rsidRPr="00A765C9">
              <w:t>Facility</w:t>
            </w:r>
          </w:p>
        </w:tc>
      </w:tr>
      <w:tr w:rsidR="0055163B" w14:paraId="2A1948A6" w14:textId="77777777" w:rsidTr="0055163B">
        <w:trPr>
          <w:cantSplit/>
        </w:trPr>
        <w:tc>
          <w:tcPr>
            <w:tcW w:w="2121" w:type="dxa"/>
            <w:vMerge/>
          </w:tcPr>
          <w:p w14:paraId="5EC8A01E" w14:textId="77777777" w:rsidR="0055163B" w:rsidRDefault="0055163B" w:rsidP="0055163B"/>
        </w:tc>
        <w:tc>
          <w:tcPr>
            <w:tcW w:w="2556" w:type="dxa"/>
          </w:tcPr>
          <w:p w14:paraId="51B37F55" w14:textId="0F9B1F00" w:rsidR="0055163B" w:rsidRPr="00A765C9" w:rsidRDefault="0055163B" w:rsidP="0055163B">
            <w:r w:rsidRPr="00A765C9">
              <w:t>hasBuildingUnit</w:t>
            </w:r>
          </w:p>
        </w:tc>
        <w:tc>
          <w:tcPr>
            <w:tcW w:w="4673" w:type="dxa"/>
          </w:tcPr>
          <w:p w14:paraId="6E28B0F3" w14:textId="77777777" w:rsidR="0055163B" w:rsidRPr="00A765C9" w:rsidRDefault="0055163B" w:rsidP="0055163B">
            <w:r w:rsidRPr="00A765C9">
              <w:t>only BuildingUnit</w:t>
            </w:r>
          </w:p>
        </w:tc>
      </w:tr>
      <w:tr w:rsidR="0055163B" w14:paraId="2112C093" w14:textId="77777777" w:rsidTr="0055163B">
        <w:trPr>
          <w:cantSplit/>
        </w:trPr>
        <w:tc>
          <w:tcPr>
            <w:tcW w:w="2121" w:type="dxa"/>
          </w:tcPr>
          <w:p w14:paraId="2704D136" w14:textId="77777777" w:rsidR="0055163B" w:rsidRDefault="0055163B" w:rsidP="0055163B">
            <w:r>
              <w:t>House</w:t>
            </w:r>
          </w:p>
        </w:tc>
        <w:tc>
          <w:tcPr>
            <w:tcW w:w="2556" w:type="dxa"/>
          </w:tcPr>
          <w:p w14:paraId="7EDAD456" w14:textId="77777777" w:rsidR="0055163B" w:rsidRDefault="0055163B" w:rsidP="0055163B">
            <w:r>
              <w:t>subclassOf</w:t>
            </w:r>
          </w:p>
        </w:tc>
        <w:tc>
          <w:tcPr>
            <w:tcW w:w="4673" w:type="dxa"/>
          </w:tcPr>
          <w:p w14:paraId="2C10F1A3" w14:textId="77777777" w:rsidR="0055163B" w:rsidRDefault="0055163B" w:rsidP="0055163B">
            <w:r w:rsidRPr="00BB59DD">
              <w:t>Building</w:t>
            </w:r>
          </w:p>
        </w:tc>
      </w:tr>
      <w:tr w:rsidR="0055163B" w14:paraId="516A5430" w14:textId="77777777" w:rsidTr="0055163B">
        <w:trPr>
          <w:cantSplit/>
        </w:trPr>
        <w:tc>
          <w:tcPr>
            <w:tcW w:w="2121" w:type="dxa"/>
          </w:tcPr>
          <w:p w14:paraId="67729061" w14:textId="77777777" w:rsidR="0055163B" w:rsidRDefault="0055163B" w:rsidP="0055163B">
            <w:r>
              <w:t>ApartmentBuilding</w:t>
            </w:r>
          </w:p>
        </w:tc>
        <w:tc>
          <w:tcPr>
            <w:tcW w:w="2556" w:type="dxa"/>
          </w:tcPr>
          <w:p w14:paraId="3119D64B" w14:textId="77777777" w:rsidR="0055163B" w:rsidRDefault="0055163B" w:rsidP="0055163B">
            <w:r>
              <w:t>subclassOf</w:t>
            </w:r>
          </w:p>
        </w:tc>
        <w:tc>
          <w:tcPr>
            <w:tcW w:w="4673" w:type="dxa"/>
          </w:tcPr>
          <w:p w14:paraId="473EDB27" w14:textId="77777777" w:rsidR="0055163B" w:rsidRDefault="0055163B" w:rsidP="0055163B">
            <w:r w:rsidRPr="00BB59DD">
              <w:t>Building</w:t>
            </w:r>
          </w:p>
        </w:tc>
      </w:tr>
      <w:tr w:rsidR="0055163B" w14:paraId="4A556DAA" w14:textId="77777777" w:rsidTr="0055163B">
        <w:trPr>
          <w:cantSplit/>
        </w:trPr>
        <w:tc>
          <w:tcPr>
            <w:tcW w:w="2121" w:type="dxa"/>
          </w:tcPr>
          <w:p w14:paraId="772C9A4A" w14:textId="77777777" w:rsidR="0055163B" w:rsidRDefault="0055163B" w:rsidP="0055163B">
            <w:r>
              <w:t>OfficeBuilding</w:t>
            </w:r>
          </w:p>
        </w:tc>
        <w:tc>
          <w:tcPr>
            <w:tcW w:w="2556" w:type="dxa"/>
          </w:tcPr>
          <w:p w14:paraId="0527F575" w14:textId="77777777" w:rsidR="0055163B" w:rsidRDefault="0055163B" w:rsidP="0055163B">
            <w:r>
              <w:t>subclassOf</w:t>
            </w:r>
          </w:p>
        </w:tc>
        <w:tc>
          <w:tcPr>
            <w:tcW w:w="4673" w:type="dxa"/>
          </w:tcPr>
          <w:p w14:paraId="6900449F" w14:textId="77777777" w:rsidR="0055163B" w:rsidRDefault="0055163B" w:rsidP="0055163B">
            <w:r w:rsidRPr="00BB59DD">
              <w:t>Building</w:t>
            </w:r>
          </w:p>
        </w:tc>
      </w:tr>
      <w:tr w:rsidR="0055163B" w14:paraId="45B565D5" w14:textId="77777777" w:rsidTr="0055163B">
        <w:trPr>
          <w:cantSplit/>
        </w:trPr>
        <w:tc>
          <w:tcPr>
            <w:tcW w:w="2121" w:type="dxa"/>
          </w:tcPr>
          <w:p w14:paraId="4A5CEDCC" w14:textId="77777777" w:rsidR="0055163B" w:rsidRDefault="0055163B" w:rsidP="0055163B">
            <w:r>
              <w:t>IndustrialBuilding</w:t>
            </w:r>
          </w:p>
        </w:tc>
        <w:tc>
          <w:tcPr>
            <w:tcW w:w="2556" w:type="dxa"/>
          </w:tcPr>
          <w:p w14:paraId="6A1B792F" w14:textId="77777777" w:rsidR="0055163B" w:rsidRDefault="0055163B" w:rsidP="0055163B">
            <w:r>
              <w:t>subclassOf</w:t>
            </w:r>
          </w:p>
        </w:tc>
        <w:tc>
          <w:tcPr>
            <w:tcW w:w="4673" w:type="dxa"/>
          </w:tcPr>
          <w:p w14:paraId="3B04E441" w14:textId="77777777" w:rsidR="0055163B" w:rsidRDefault="0055163B" w:rsidP="0055163B">
            <w:r w:rsidRPr="00BB59DD">
              <w:t>Building</w:t>
            </w:r>
          </w:p>
        </w:tc>
      </w:tr>
      <w:tr w:rsidR="0055163B" w14:paraId="1F0D9BBB" w14:textId="77777777" w:rsidTr="0055163B">
        <w:trPr>
          <w:cantSplit/>
        </w:trPr>
        <w:tc>
          <w:tcPr>
            <w:tcW w:w="2121" w:type="dxa"/>
            <w:vMerge w:val="restart"/>
          </w:tcPr>
          <w:p w14:paraId="5B107C83" w14:textId="77777777" w:rsidR="0055163B" w:rsidRDefault="0055163B" w:rsidP="0055163B">
            <w:r>
              <w:t>BuildingUnitPD</w:t>
            </w:r>
          </w:p>
        </w:tc>
        <w:tc>
          <w:tcPr>
            <w:tcW w:w="2556" w:type="dxa"/>
          </w:tcPr>
          <w:p w14:paraId="22858928" w14:textId="77777777" w:rsidR="0055163B" w:rsidRDefault="0055163B" w:rsidP="0055163B">
            <w:r>
              <w:t>subclassOf</w:t>
            </w:r>
          </w:p>
        </w:tc>
        <w:tc>
          <w:tcPr>
            <w:tcW w:w="4673" w:type="dxa"/>
          </w:tcPr>
          <w:p w14:paraId="77EB75A8" w14:textId="77777777" w:rsidR="0055163B" w:rsidRDefault="0055163B" w:rsidP="0055163B">
            <w:r>
              <w:t>change:TimeVaryingConcept</w:t>
            </w:r>
          </w:p>
        </w:tc>
      </w:tr>
      <w:tr w:rsidR="0055163B" w14:paraId="1BE9E58B" w14:textId="77777777" w:rsidTr="0055163B">
        <w:trPr>
          <w:cantSplit/>
        </w:trPr>
        <w:tc>
          <w:tcPr>
            <w:tcW w:w="2121" w:type="dxa"/>
            <w:vMerge/>
          </w:tcPr>
          <w:p w14:paraId="681C0569" w14:textId="77777777" w:rsidR="0055163B" w:rsidRDefault="0055163B" w:rsidP="0055163B"/>
        </w:tc>
        <w:tc>
          <w:tcPr>
            <w:tcW w:w="2556" w:type="dxa"/>
          </w:tcPr>
          <w:p w14:paraId="16087AFE" w14:textId="77777777" w:rsidR="0055163B" w:rsidRDefault="0055163B" w:rsidP="0055163B">
            <w:r>
              <w:t>change:existsAt</w:t>
            </w:r>
          </w:p>
        </w:tc>
        <w:tc>
          <w:tcPr>
            <w:tcW w:w="4673" w:type="dxa"/>
          </w:tcPr>
          <w:p w14:paraId="5E6320B0" w14:textId="77777777" w:rsidR="0055163B" w:rsidRDefault="0055163B" w:rsidP="0055163B">
            <w:r>
              <w:t>exactly 1 Interval</w:t>
            </w:r>
          </w:p>
        </w:tc>
      </w:tr>
      <w:tr w:rsidR="0055163B" w14:paraId="55E7FFD6" w14:textId="77777777" w:rsidTr="0055163B">
        <w:trPr>
          <w:cantSplit/>
        </w:trPr>
        <w:tc>
          <w:tcPr>
            <w:tcW w:w="2121" w:type="dxa"/>
            <w:vMerge/>
          </w:tcPr>
          <w:p w14:paraId="7717C4A8" w14:textId="77777777" w:rsidR="0055163B" w:rsidRDefault="0055163B" w:rsidP="0055163B"/>
        </w:tc>
        <w:tc>
          <w:tcPr>
            <w:tcW w:w="2556" w:type="dxa"/>
          </w:tcPr>
          <w:p w14:paraId="65E065F4" w14:textId="77777777" w:rsidR="0055163B" w:rsidRDefault="0055163B" w:rsidP="0055163B">
            <w:r>
              <w:t>equivalentClass</w:t>
            </w:r>
          </w:p>
        </w:tc>
        <w:tc>
          <w:tcPr>
            <w:tcW w:w="4673" w:type="dxa"/>
          </w:tcPr>
          <w:p w14:paraId="6CB42478" w14:textId="77777777" w:rsidR="0055163B" w:rsidRDefault="0055163B" w:rsidP="0055163B">
            <w:r>
              <w:t>change:hasManifestation some BuildingUnit and  change:hasManifestation only  BuildingUnit</w:t>
            </w:r>
          </w:p>
        </w:tc>
      </w:tr>
      <w:tr w:rsidR="0055163B" w14:paraId="2369B70E" w14:textId="77777777" w:rsidTr="0055163B">
        <w:trPr>
          <w:cantSplit/>
        </w:trPr>
        <w:tc>
          <w:tcPr>
            <w:tcW w:w="2121" w:type="dxa"/>
            <w:vMerge/>
          </w:tcPr>
          <w:p w14:paraId="404E927A" w14:textId="77777777" w:rsidR="0055163B" w:rsidRDefault="0055163B" w:rsidP="0055163B"/>
        </w:tc>
        <w:tc>
          <w:tcPr>
            <w:tcW w:w="2556" w:type="dxa"/>
          </w:tcPr>
          <w:p w14:paraId="21563514" w14:textId="37CA4026" w:rsidR="0055163B" w:rsidRPr="00A765C9" w:rsidRDefault="00E52FCB" w:rsidP="0055163B">
            <w:r w:rsidRPr="00A765C9">
              <w:t>unitInBuilding</w:t>
            </w:r>
          </w:p>
        </w:tc>
        <w:tc>
          <w:tcPr>
            <w:tcW w:w="4673" w:type="dxa"/>
          </w:tcPr>
          <w:p w14:paraId="033F032E" w14:textId="77777777" w:rsidR="0055163B" w:rsidRPr="00A765C9" w:rsidRDefault="0055163B" w:rsidP="0055163B">
            <w:r w:rsidRPr="00A765C9">
              <w:t>exactly 1 Building</w:t>
            </w:r>
          </w:p>
        </w:tc>
      </w:tr>
      <w:tr w:rsidR="0055163B" w14:paraId="0381F711" w14:textId="77777777" w:rsidTr="0055163B">
        <w:trPr>
          <w:cantSplit/>
        </w:trPr>
        <w:tc>
          <w:tcPr>
            <w:tcW w:w="2121" w:type="dxa"/>
            <w:vMerge/>
          </w:tcPr>
          <w:p w14:paraId="29A06889" w14:textId="77777777" w:rsidR="0055163B" w:rsidRDefault="0055163B" w:rsidP="0055163B"/>
        </w:tc>
        <w:tc>
          <w:tcPr>
            <w:tcW w:w="2556" w:type="dxa"/>
          </w:tcPr>
          <w:p w14:paraId="09D70F16" w14:textId="60E12AE3" w:rsidR="0055163B" w:rsidRDefault="00FC125F" w:rsidP="0055163B">
            <w:r>
              <w:t>Contact:hasAddress</w:t>
            </w:r>
          </w:p>
        </w:tc>
        <w:tc>
          <w:tcPr>
            <w:tcW w:w="4673" w:type="dxa"/>
          </w:tcPr>
          <w:p w14:paraId="1A6A8521" w14:textId="26462428" w:rsidR="0055163B" w:rsidRDefault="0055163B" w:rsidP="0055163B">
            <w:r>
              <w:t>exactly 1</w:t>
            </w:r>
            <w:r w:rsidR="00FC125F">
              <w:t xml:space="preserve"> contact:</w:t>
            </w:r>
            <w:r>
              <w:t>Address</w:t>
            </w:r>
          </w:p>
        </w:tc>
      </w:tr>
      <w:tr w:rsidR="0055163B" w14:paraId="2EFF21CE" w14:textId="77777777" w:rsidTr="0055163B">
        <w:trPr>
          <w:cantSplit/>
        </w:trPr>
        <w:tc>
          <w:tcPr>
            <w:tcW w:w="2121" w:type="dxa"/>
            <w:vMerge w:val="restart"/>
          </w:tcPr>
          <w:p w14:paraId="2BF003DF" w14:textId="77777777" w:rsidR="0055163B" w:rsidRDefault="0055163B" w:rsidP="0055163B">
            <w:r>
              <w:t>BuildingUnit</w:t>
            </w:r>
          </w:p>
        </w:tc>
        <w:tc>
          <w:tcPr>
            <w:tcW w:w="2556" w:type="dxa"/>
          </w:tcPr>
          <w:p w14:paraId="31D13A6F" w14:textId="77777777" w:rsidR="0055163B" w:rsidRDefault="0055163B" w:rsidP="0055163B">
            <w:r>
              <w:t>subclassOf</w:t>
            </w:r>
          </w:p>
        </w:tc>
        <w:tc>
          <w:tcPr>
            <w:tcW w:w="4673" w:type="dxa"/>
          </w:tcPr>
          <w:p w14:paraId="42BB858C" w14:textId="77777777" w:rsidR="0055163B" w:rsidRDefault="0055163B" w:rsidP="0055163B">
            <w:r>
              <w:t>change:Manifestation</w:t>
            </w:r>
          </w:p>
        </w:tc>
      </w:tr>
      <w:tr w:rsidR="0055163B" w14:paraId="26015BA6" w14:textId="77777777" w:rsidTr="0055163B">
        <w:trPr>
          <w:cantSplit/>
        </w:trPr>
        <w:tc>
          <w:tcPr>
            <w:tcW w:w="2121" w:type="dxa"/>
            <w:vMerge/>
          </w:tcPr>
          <w:p w14:paraId="0CC09C6D" w14:textId="77777777" w:rsidR="0055163B" w:rsidRDefault="0055163B" w:rsidP="0055163B"/>
        </w:tc>
        <w:tc>
          <w:tcPr>
            <w:tcW w:w="2556" w:type="dxa"/>
          </w:tcPr>
          <w:p w14:paraId="543DCB1A" w14:textId="77777777" w:rsidR="0055163B" w:rsidRDefault="0055163B" w:rsidP="0055163B">
            <w:r>
              <w:t>equivalentClass</w:t>
            </w:r>
          </w:p>
        </w:tc>
        <w:tc>
          <w:tcPr>
            <w:tcW w:w="4673" w:type="dxa"/>
          </w:tcPr>
          <w:p w14:paraId="61A5858D" w14:textId="77777777" w:rsidR="0055163B" w:rsidRDefault="0055163B" w:rsidP="0055163B">
            <w:r>
              <w:t>change:manifestationOf some BuildingUnitPD and  change:manifestationOf only BuildingUnitPD</w:t>
            </w:r>
          </w:p>
        </w:tc>
      </w:tr>
      <w:tr w:rsidR="0055163B" w14:paraId="19ACD484" w14:textId="77777777" w:rsidTr="0055163B">
        <w:trPr>
          <w:cantSplit/>
        </w:trPr>
        <w:tc>
          <w:tcPr>
            <w:tcW w:w="2121" w:type="dxa"/>
            <w:vMerge/>
          </w:tcPr>
          <w:p w14:paraId="1D25B896" w14:textId="77777777" w:rsidR="0055163B" w:rsidRDefault="0055163B" w:rsidP="0055163B"/>
        </w:tc>
        <w:tc>
          <w:tcPr>
            <w:tcW w:w="2556" w:type="dxa"/>
          </w:tcPr>
          <w:p w14:paraId="4B271EB2" w14:textId="77777777" w:rsidR="0055163B" w:rsidRDefault="0055163B" w:rsidP="0055163B">
            <w:r>
              <w:t>change:existsAt</w:t>
            </w:r>
          </w:p>
        </w:tc>
        <w:tc>
          <w:tcPr>
            <w:tcW w:w="4673" w:type="dxa"/>
          </w:tcPr>
          <w:p w14:paraId="36D16217" w14:textId="77777777" w:rsidR="0055163B" w:rsidRDefault="0055163B" w:rsidP="0055163B">
            <w:r>
              <w:t>exactly 1 TemporalEntity</w:t>
            </w:r>
          </w:p>
        </w:tc>
      </w:tr>
      <w:tr w:rsidR="0055163B" w14:paraId="1A13D070" w14:textId="77777777" w:rsidTr="0055163B">
        <w:trPr>
          <w:cantSplit/>
        </w:trPr>
        <w:tc>
          <w:tcPr>
            <w:tcW w:w="2121" w:type="dxa"/>
            <w:vMerge/>
          </w:tcPr>
          <w:p w14:paraId="16617C5C" w14:textId="77777777" w:rsidR="0055163B" w:rsidRDefault="0055163B" w:rsidP="0055163B"/>
        </w:tc>
        <w:tc>
          <w:tcPr>
            <w:tcW w:w="2556" w:type="dxa"/>
          </w:tcPr>
          <w:p w14:paraId="34EC95F0" w14:textId="77777777" w:rsidR="0055163B" w:rsidRDefault="0055163B" w:rsidP="0055163B">
            <w:r>
              <w:t>monetary:hasValue</w:t>
            </w:r>
          </w:p>
        </w:tc>
        <w:tc>
          <w:tcPr>
            <w:tcW w:w="4673" w:type="dxa"/>
          </w:tcPr>
          <w:p w14:paraId="7340DAB9" w14:textId="77777777" w:rsidR="0055163B" w:rsidRDefault="0055163B" w:rsidP="0055163B">
            <w:r>
              <w:t>only monetary:MonetaryValue</w:t>
            </w:r>
          </w:p>
        </w:tc>
      </w:tr>
      <w:tr w:rsidR="0055163B" w14:paraId="190C31CA" w14:textId="77777777" w:rsidTr="0055163B">
        <w:trPr>
          <w:cantSplit/>
        </w:trPr>
        <w:tc>
          <w:tcPr>
            <w:tcW w:w="2121" w:type="dxa"/>
            <w:vMerge/>
          </w:tcPr>
          <w:p w14:paraId="05301B74" w14:textId="77777777" w:rsidR="0055163B" w:rsidRDefault="0055163B" w:rsidP="0055163B"/>
        </w:tc>
        <w:tc>
          <w:tcPr>
            <w:tcW w:w="2556" w:type="dxa"/>
          </w:tcPr>
          <w:p w14:paraId="2199DE8D" w14:textId="77777777" w:rsidR="0055163B" w:rsidRDefault="0055163B" w:rsidP="0055163B">
            <w:r>
              <w:t>hasRent</w:t>
            </w:r>
          </w:p>
        </w:tc>
        <w:tc>
          <w:tcPr>
            <w:tcW w:w="4673" w:type="dxa"/>
          </w:tcPr>
          <w:p w14:paraId="26FB7D8C" w14:textId="77777777" w:rsidR="0055163B" w:rsidRDefault="0055163B" w:rsidP="0055163B">
            <w:r>
              <w:t>only monetary:MonetaryValue</w:t>
            </w:r>
          </w:p>
        </w:tc>
      </w:tr>
      <w:tr w:rsidR="0055163B" w14:paraId="3A1FEF2A" w14:textId="77777777" w:rsidTr="0055163B">
        <w:trPr>
          <w:cantSplit/>
        </w:trPr>
        <w:tc>
          <w:tcPr>
            <w:tcW w:w="2121" w:type="dxa"/>
            <w:vMerge/>
          </w:tcPr>
          <w:p w14:paraId="03DEC244" w14:textId="77777777" w:rsidR="0055163B" w:rsidRDefault="0055163B" w:rsidP="0055163B"/>
        </w:tc>
        <w:tc>
          <w:tcPr>
            <w:tcW w:w="2556" w:type="dxa"/>
          </w:tcPr>
          <w:p w14:paraId="13CF60CE" w14:textId="77777777" w:rsidR="0055163B" w:rsidRDefault="0055163B" w:rsidP="0055163B">
            <w:r>
              <w:t>hasUnitSize</w:t>
            </w:r>
          </w:p>
        </w:tc>
        <w:tc>
          <w:tcPr>
            <w:tcW w:w="4673" w:type="dxa"/>
          </w:tcPr>
          <w:p w14:paraId="15C177DC" w14:textId="527489D7" w:rsidR="0055163B" w:rsidRDefault="0055163B" w:rsidP="0055163B">
            <w:r>
              <w:t>only om:area</w:t>
            </w:r>
          </w:p>
        </w:tc>
      </w:tr>
      <w:tr w:rsidR="0055163B" w14:paraId="015A9FE4" w14:textId="77777777" w:rsidTr="0055163B">
        <w:trPr>
          <w:cantSplit/>
        </w:trPr>
        <w:tc>
          <w:tcPr>
            <w:tcW w:w="2121" w:type="dxa"/>
            <w:vMerge/>
          </w:tcPr>
          <w:p w14:paraId="7626F998" w14:textId="77777777" w:rsidR="0055163B" w:rsidRDefault="0055163B" w:rsidP="0055163B"/>
        </w:tc>
        <w:tc>
          <w:tcPr>
            <w:tcW w:w="2556" w:type="dxa"/>
          </w:tcPr>
          <w:p w14:paraId="5042262B" w14:textId="77777777" w:rsidR="0055163B" w:rsidRDefault="0055163B" w:rsidP="0055163B">
            <w:r>
              <w:t>hasRooms</w:t>
            </w:r>
          </w:p>
        </w:tc>
        <w:tc>
          <w:tcPr>
            <w:tcW w:w="4673" w:type="dxa"/>
          </w:tcPr>
          <w:p w14:paraId="14BF1378" w14:textId="77777777" w:rsidR="0055163B" w:rsidRDefault="0055163B" w:rsidP="0055163B">
            <w:r>
              <w:t>only xsd:int</w:t>
            </w:r>
          </w:p>
        </w:tc>
      </w:tr>
      <w:tr w:rsidR="0055163B" w:rsidRPr="00A765C9" w14:paraId="0EF182E2" w14:textId="77777777" w:rsidTr="0055163B">
        <w:trPr>
          <w:cantSplit/>
        </w:trPr>
        <w:tc>
          <w:tcPr>
            <w:tcW w:w="2121" w:type="dxa"/>
            <w:vMerge/>
          </w:tcPr>
          <w:p w14:paraId="0CB49146" w14:textId="77777777" w:rsidR="0055163B" w:rsidRDefault="0055163B" w:rsidP="0055163B"/>
        </w:tc>
        <w:tc>
          <w:tcPr>
            <w:tcW w:w="2556" w:type="dxa"/>
          </w:tcPr>
          <w:p w14:paraId="0635DAB0" w14:textId="6F74E755" w:rsidR="0055163B" w:rsidRPr="00A765C9" w:rsidRDefault="0055163B" w:rsidP="0055163B">
            <w:r w:rsidRPr="00A765C9">
              <w:rPr>
                <w:strike/>
              </w:rPr>
              <w:t xml:space="preserve">hasFacility </w:t>
            </w:r>
            <w:r w:rsidRPr="00A765C9">
              <w:t>hasBuildingFacility</w:t>
            </w:r>
          </w:p>
        </w:tc>
        <w:tc>
          <w:tcPr>
            <w:tcW w:w="4673" w:type="dxa"/>
          </w:tcPr>
          <w:p w14:paraId="5B135004" w14:textId="77777777" w:rsidR="0055163B" w:rsidRPr="00A765C9" w:rsidRDefault="0055163B" w:rsidP="0055163B">
            <w:r w:rsidRPr="00A765C9">
              <w:t>only Facility</w:t>
            </w:r>
          </w:p>
        </w:tc>
      </w:tr>
    </w:tbl>
    <w:p w14:paraId="6236D697" w14:textId="77777777" w:rsidR="00547880" w:rsidRDefault="00547880" w:rsidP="00547880"/>
    <w:p w14:paraId="56730D4C" w14:textId="77777777" w:rsidR="0067071B" w:rsidRDefault="0067071B" w:rsidP="00547880"/>
    <w:tbl>
      <w:tblPr>
        <w:tblStyle w:val="TableGrid"/>
        <w:tblpPr w:leftFromText="180" w:rightFromText="180" w:vertAnchor="text" w:horzAnchor="margin" w:tblpY="128"/>
        <w:tblW w:w="0" w:type="auto"/>
        <w:tblLook w:val="04A0" w:firstRow="1" w:lastRow="0" w:firstColumn="1" w:lastColumn="0" w:noHBand="0" w:noVBand="1"/>
      </w:tblPr>
      <w:tblGrid>
        <w:gridCol w:w="2240"/>
        <w:gridCol w:w="2479"/>
        <w:gridCol w:w="4631"/>
      </w:tblGrid>
      <w:tr w:rsidR="00E52FCB" w14:paraId="199D36BF" w14:textId="77777777" w:rsidTr="00E52FCB">
        <w:tc>
          <w:tcPr>
            <w:tcW w:w="2240" w:type="dxa"/>
            <w:shd w:val="clear" w:color="auto" w:fill="00FFFF"/>
          </w:tcPr>
          <w:p w14:paraId="140D1BBB" w14:textId="77777777" w:rsidR="0067071B" w:rsidRDefault="0067071B" w:rsidP="00616EC9">
            <w:pPr>
              <w:tabs>
                <w:tab w:val="left" w:pos="1027"/>
              </w:tabs>
            </w:pPr>
            <w:r>
              <w:t>Property</w:t>
            </w:r>
            <w:r>
              <w:tab/>
            </w:r>
          </w:p>
        </w:tc>
        <w:tc>
          <w:tcPr>
            <w:tcW w:w="2479" w:type="dxa"/>
            <w:shd w:val="clear" w:color="auto" w:fill="00FFFF"/>
          </w:tcPr>
          <w:p w14:paraId="55ED95D2" w14:textId="77777777" w:rsidR="0067071B" w:rsidRDefault="0067071B" w:rsidP="00616EC9">
            <w:r>
              <w:t>Characteristic</w:t>
            </w:r>
          </w:p>
        </w:tc>
        <w:tc>
          <w:tcPr>
            <w:tcW w:w="4631" w:type="dxa"/>
            <w:shd w:val="clear" w:color="auto" w:fill="00FFFF"/>
          </w:tcPr>
          <w:p w14:paraId="16997EAB" w14:textId="77777777" w:rsidR="0067071B" w:rsidRDefault="0067071B" w:rsidP="00616EC9">
            <w:r>
              <w:t>Value (if applicable)</w:t>
            </w:r>
          </w:p>
        </w:tc>
      </w:tr>
      <w:tr w:rsidR="00E52FCB" w14:paraId="09CB2502" w14:textId="77777777" w:rsidTr="00E52FCB">
        <w:tc>
          <w:tcPr>
            <w:tcW w:w="2240" w:type="dxa"/>
          </w:tcPr>
          <w:p w14:paraId="34FAAE41" w14:textId="0E17E711" w:rsidR="0067071B" w:rsidRPr="00AE2788" w:rsidRDefault="00E52FCB" w:rsidP="00616EC9">
            <w:r>
              <w:t>hasBuildingFacility</w:t>
            </w:r>
          </w:p>
        </w:tc>
        <w:tc>
          <w:tcPr>
            <w:tcW w:w="2479" w:type="dxa"/>
          </w:tcPr>
          <w:p w14:paraId="0FFBD446" w14:textId="77777777" w:rsidR="0067071B" w:rsidRPr="00AE2788" w:rsidRDefault="0067071B" w:rsidP="00616EC9">
            <w:r w:rsidRPr="00AE2788">
              <w:t>subPropertyOf</w:t>
            </w:r>
          </w:p>
        </w:tc>
        <w:tc>
          <w:tcPr>
            <w:tcW w:w="4631" w:type="dxa"/>
          </w:tcPr>
          <w:p w14:paraId="4B0B410B" w14:textId="77777777" w:rsidR="0067071B" w:rsidRPr="00AE2788" w:rsidRDefault="0067071B" w:rsidP="00616EC9">
            <w:r w:rsidRPr="00AE2788">
              <w:t>mer:hasComponent</w:t>
            </w:r>
          </w:p>
        </w:tc>
      </w:tr>
      <w:tr w:rsidR="00C0399F" w14:paraId="66A65959" w14:textId="77777777" w:rsidTr="00E52FCB">
        <w:tc>
          <w:tcPr>
            <w:tcW w:w="2240" w:type="dxa"/>
            <w:vMerge w:val="restart"/>
          </w:tcPr>
          <w:p w14:paraId="46C1245D" w14:textId="58E0A524" w:rsidR="00C0399F" w:rsidRDefault="00C0399F" w:rsidP="00616EC9">
            <w:r>
              <w:t>hasBuildingUnit</w:t>
            </w:r>
          </w:p>
        </w:tc>
        <w:tc>
          <w:tcPr>
            <w:tcW w:w="2479" w:type="dxa"/>
          </w:tcPr>
          <w:p w14:paraId="7A9CEA0F" w14:textId="397761A1" w:rsidR="00C0399F" w:rsidRPr="00AE2788" w:rsidRDefault="00C0399F" w:rsidP="00C0399F">
            <w:r>
              <w:t>inverseOf</w:t>
            </w:r>
          </w:p>
        </w:tc>
        <w:tc>
          <w:tcPr>
            <w:tcW w:w="4631" w:type="dxa"/>
          </w:tcPr>
          <w:p w14:paraId="70CC3F53" w14:textId="33E9348E" w:rsidR="00C0399F" w:rsidRPr="00AE2788" w:rsidRDefault="00C0399F" w:rsidP="00C0399F">
            <w:r>
              <w:t>unitInBuilding</w:t>
            </w:r>
          </w:p>
        </w:tc>
      </w:tr>
      <w:tr w:rsidR="00C0399F" w14:paraId="3FFCA6A1" w14:textId="77777777" w:rsidTr="00E52FCB">
        <w:tc>
          <w:tcPr>
            <w:tcW w:w="2240" w:type="dxa"/>
            <w:vMerge/>
          </w:tcPr>
          <w:p w14:paraId="51576151" w14:textId="1F31E9BC" w:rsidR="00C0399F" w:rsidRPr="00AE2788" w:rsidRDefault="00C0399F" w:rsidP="00C0399F"/>
        </w:tc>
        <w:tc>
          <w:tcPr>
            <w:tcW w:w="2479" w:type="dxa"/>
          </w:tcPr>
          <w:p w14:paraId="203D44FB" w14:textId="77777777" w:rsidR="00C0399F" w:rsidRPr="00AE2788" w:rsidRDefault="00C0399F" w:rsidP="00C0399F">
            <w:r w:rsidRPr="00AE2788">
              <w:t>subPropertyOf</w:t>
            </w:r>
          </w:p>
        </w:tc>
        <w:tc>
          <w:tcPr>
            <w:tcW w:w="4631" w:type="dxa"/>
          </w:tcPr>
          <w:p w14:paraId="698C21E1" w14:textId="77777777" w:rsidR="00C0399F" w:rsidRPr="00AE2788" w:rsidRDefault="00C0399F" w:rsidP="00C0399F">
            <w:r w:rsidRPr="00AE2788">
              <w:t>mer:hasComponent</w:t>
            </w:r>
          </w:p>
        </w:tc>
      </w:tr>
      <w:tr w:rsidR="00C0399F" w14:paraId="3AE0A1E6" w14:textId="77777777" w:rsidTr="00E52FCB">
        <w:tc>
          <w:tcPr>
            <w:tcW w:w="2240" w:type="dxa"/>
            <w:vMerge/>
          </w:tcPr>
          <w:p w14:paraId="05CCF19A" w14:textId="77777777" w:rsidR="00C0399F" w:rsidRDefault="00C0399F" w:rsidP="00C0399F"/>
        </w:tc>
        <w:tc>
          <w:tcPr>
            <w:tcW w:w="2479" w:type="dxa"/>
          </w:tcPr>
          <w:p w14:paraId="225D6774" w14:textId="56AFD549" w:rsidR="00C0399F" w:rsidRPr="00AE2788" w:rsidRDefault="00C0399F" w:rsidP="00C0399F">
            <w:r>
              <w:t>subPropertyOf</w:t>
            </w:r>
          </w:p>
        </w:tc>
        <w:tc>
          <w:tcPr>
            <w:tcW w:w="4631" w:type="dxa"/>
          </w:tcPr>
          <w:p w14:paraId="7456A40E" w14:textId="62CD3346" w:rsidR="00C0399F" w:rsidRPr="00AE2788" w:rsidRDefault="00C0399F" w:rsidP="00C0399F">
            <w:r>
              <w:t>mer:contains</w:t>
            </w:r>
          </w:p>
        </w:tc>
      </w:tr>
      <w:tr w:rsidR="00C0399F" w14:paraId="55F0EB9D" w14:textId="77777777" w:rsidTr="00E52FCB">
        <w:tc>
          <w:tcPr>
            <w:tcW w:w="2240" w:type="dxa"/>
            <w:vMerge w:val="restart"/>
          </w:tcPr>
          <w:p w14:paraId="3F91A609" w14:textId="0BA919E5" w:rsidR="00C0399F" w:rsidRDefault="00C0399F" w:rsidP="00C0399F">
            <w:r>
              <w:t>unitInBuilding</w:t>
            </w:r>
          </w:p>
        </w:tc>
        <w:tc>
          <w:tcPr>
            <w:tcW w:w="2479" w:type="dxa"/>
          </w:tcPr>
          <w:p w14:paraId="519B8980" w14:textId="160489EC" w:rsidR="00C0399F" w:rsidRDefault="00C0399F" w:rsidP="00C0399F">
            <w:r>
              <w:t>inverseOf</w:t>
            </w:r>
          </w:p>
        </w:tc>
        <w:tc>
          <w:tcPr>
            <w:tcW w:w="4631" w:type="dxa"/>
          </w:tcPr>
          <w:p w14:paraId="56F6D25C" w14:textId="31F8C032" w:rsidR="00C0399F" w:rsidRDefault="00C0399F" w:rsidP="00C0399F">
            <w:r>
              <w:t>hasBuildingUnit</w:t>
            </w:r>
          </w:p>
        </w:tc>
      </w:tr>
      <w:tr w:rsidR="00C0399F" w14:paraId="0C24C9A7" w14:textId="77777777" w:rsidTr="00E52FCB">
        <w:tc>
          <w:tcPr>
            <w:tcW w:w="2240" w:type="dxa"/>
            <w:vMerge/>
          </w:tcPr>
          <w:p w14:paraId="7CA8D8B9" w14:textId="77777777" w:rsidR="00C0399F" w:rsidRDefault="00C0399F" w:rsidP="00C0399F"/>
        </w:tc>
        <w:tc>
          <w:tcPr>
            <w:tcW w:w="2479" w:type="dxa"/>
          </w:tcPr>
          <w:p w14:paraId="748F24E5" w14:textId="14365D7A" w:rsidR="00C0399F" w:rsidRDefault="00C0399F" w:rsidP="00C0399F">
            <w:r>
              <w:t>subPropertyOf</w:t>
            </w:r>
          </w:p>
        </w:tc>
        <w:tc>
          <w:tcPr>
            <w:tcW w:w="4631" w:type="dxa"/>
          </w:tcPr>
          <w:p w14:paraId="3287506A" w14:textId="0AFB3A9F" w:rsidR="00C0399F" w:rsidRDefault="00C0399F" w:rsidP="00C0399F">
            <w:r>
              <w:t>mer:componentOf</w:t>
            </w:r>
          </w:p>
        </w:tc>
      </w:tr>
      <w:tr w:rsidR="00C0399F" w14:paraId="7DA90DA8" w14:textId="77777777" w:rsidTr="00E52FCB">
        <w:tc>
          <w:tcPr>
            <w:tcW w:w="2240" w:type="dxa"/>
            <w:vMerge/>
          </w:tcPr>
          <w:p w14:paraId="6547BFC3" w14:textId="77777777" w:rsidR="00C0399F" w:rsidRDefault="00C0399F" w:rsidP="00C0399F"/>
        </w:tc>
        <w:tc>
          <w:tcPr>
            <w:tcW w:w="2479" w:type="dxa"/>
          </w:tcPr>
          <w:p w14:paraId="0C948AD0" w14:textId="2360C5D3" w:rsidR="00C0399F" w:rsidRDefault="00C0399F" w:rsidP="00C0399F">
            <w:r>
              <w:t>subPropertyOf</w:t>
            </w:r>
          </w:p>
        </w:tc>
        <w:tc>
          <w:tcPr>
            <w:tcW w:w="4631" w:type="dxa"/>
          </w:tcPr>
          <w:p w14:paraId="399E016A" w14:textId="47738B58" w:rsidR="00C0399F" w:rsidRDefault="00C0399F" w:rsidP="00C0399F">
            <w:r>
              <w:t>mer:containedIn</w:t>
            </w:r>
          </w:p>
        </w:tc>
      </w:tr>
    </w:tbl>
    <w:p w14:paraId="16D2121A" w14:textId="77777777" w:rsidR="0067071B" w:rsidRDefault="0067071B" w:rsidP="00547880"/>
    <w:p w14:paraId="6CD34B6D" w14:textId="77777777" w:rsidR="00943F1A" w:rsidRDefault="00943F1A" w:rsidP="00EA354A">
      <w:pPr>
        <w:rPr>
          <w:b/>
        </w:rPr>
      </w:pPr>
      <w:r w:rsidRPr="00943F1A">
        <w:rPr>
          <w:b/>
        </w:rPr>
        <w:t>Reus</w:t>
      </w:r>
      <w:r>
        <w:rPr>
          <w:b/>
        </w:rPr>
        <w:t>ed Ontologies:</w:t>
      </w:r>
    </w:p>
    <w:p w14:paraId="152C0FC6" w14:textId="64149289" w:rsidR="0001640A" w:rsidRPr="008C3AA4" w:rsidRDefault="0001640A" w:rsidP="009E4A69">
      <w:pPr>
        <w:pStyle w:val="ListParagraph"/>
      </w:pPr>
      <w:r w:rsidRPr="008C3AA4">
        <w:t>Change</w:t>
      </w:r>
    </w:p>
    <w:p w14:paraId="044670DC" w14:textId="15926FE1" w:rsidR="0001640A" w:rsidRPr="008C3AA4" w:rsidRDefault="0001640A" w:rsidP="009E4A69">
      <w:pPr>
        <w:pStyle w:val="ListParagraph"/>
      </w:pPr>
      <w:r w:rsidRPr="008C3AA4">
        <w:t>Units of measure</w:t>
      </w:r>
    </w:p>
    <w:p w14:paraId="2498D0E4" w14:textId="73336920" w:rsidR="0001640A" w:rsidRPr="008C3AA4" w:rsidRDefault="0001640A" w:rsidP="009E4A69">
      <w:pPr>
        <w:pStyle w:val="ListParagraph"/>
      </w:pPr>
      <w:r w:rsidRPr="008C3AA4">
        <w:lastRenderedPageBreak/>
        <w:t>Mereology</w:t>
      </w:r>
    </w:p>
    <w:p w14:paraId="2DDAD54B" w14:textId="1CD26C8A" w:rsidR="0001640A" w:rsidRDefault="0001640A" w:rsidP="009E4A69">
      <w:pPr>
        <w:pStyle w:val="ListParagraph"/>
      </w:pPr>
      <w:r w:rsidRPr="008C3AA4">
        <w:t>Spatial location</w:t>
      </w:r>
    </w:p>
    <w:p w14:paraId="4F9AB24A" w14:textId="146D3210" w:rsidR="00EA1F01" w:rsidRDefault="00EA1F01" w:rsidP="00EA1F01">
      <w:pPr>
        <w:rPr>
          <w:b/>
        </w:rPr>
      </w:pPr>
      <w:r>
        <w:rPr>
          <w:b/>
        </w:rPr>
        <w:t>Future work:</w:t>
      </w:r>
    </w:p>
    <w:p w14:paraId="3C26574B" w14:textId="39B725A1" w:rsidR="00EA1F01" w:rsidRPr="00EA1F01" w:rsidRDefault="00EA1F01" w:rsidP="00331CB6">
      <w:pPr>
        <w:pStyle w:val="ListParagraph"/>
        <w:numPr>
          <w:ilvl w:val="0"/>
          <w:numId w:val="17"/>
        </w:numPr>
      </w:pPr>
      <w:r>
        <w:t>Consider adding an BuildingAmenity class</w:t>
      </w:r>
      <w:r w:rsidR="000D2D51">
        <w:t xml:space="preserve"> to capture </w:t>
      </w:r>
      <w:r w:rsidR="000D2D51" w:rsidRPr="000D2D51">
        <w:t>common spaces</w:t>
      </w:r>
      <w:r w:rsidR="000D2D51">
        <w:t xml:space="preserve"> or features</w:t>
      </w:r>
      <w:r w:rsidR="000D2D51" w:rsidRPr="000D2D51">
        <w:t xml:space="preserve"> may be included / excluded </w:t>
      </w:r>
      <w:r w:rsidR="000D2D51">
        <w:t xml:space="preserve"> for occupants </w:t>
      </w:r>
      <w:r w:rsidR="000D2D51" w:rsidRPr="000D2D51">
        <w:t>by virtue of some rental agreement</w:t>
      </w:r>
    </w:p>
    <w:p w14:paraId="3018E34C" w14:textId="77777777" w:rsidR="0033781E" w:rsidRDefault="0033781E" w:rsidP="0033781E"/>
    <w:p w14:paraId="45D4B9C5" w14:textId="77777777" w:rsidR="00D4596C" w:rsidRDefault="00D4596C" w:rsidP="00EA354A">
      <w:pPr>
        <w:pStyle w:val="Heading2"/>
      </w:pPr>
      <w:bookmarkStart w:id="121" w:name="_Toc35948858"/>
      <w:r>
        <w:t>Vehicle Ontology</w:t>
      </w:r>
      <w:bookmarkEnd w:id="121"/>
    </w:p>
    <w:p w14:paraId="0CE793C6" w14:textId="1D49AC78" w:rsidR="00D479C9" w:rsidRPr="00D479C9" w:rsidRDefault="0089518D" w:rsidP="00D479C9">
      <w:pPr>
        <w:rPr>
          <w:i/>
        </w:rPr>
      </w:pPr>
      <w:r>
        <w:rPr>
          <w:i/>
        </w:rPr>
        <w:t>http://ontology.eil.utoronto.ca/icity/</w:t>
      </w:r>
      <w:r w:rsidR="00D479C9" w:rsidRPr="00D479C9">
        <w:rPr>
          <w:i/>
        </w:rPr>
        <w:t>Vehicle</w:t>
      </w:r>
      <w:r w:rsidR="00AC0B4C">
        <w:rPr>
          <w:i/>
        </w:rPr>
        <w:t>.owl</w:t>
      </w:r>
    </w:p>
    <w:p w14:paraId="2B1CBC97" w14:textId="77777777" w:rsidR="003C4219" w:rsidRPr="003C4219" w:rsidRDefault="003C4219" w:rsidP="003C4219">
      <w:pPr>
        <w:rPr>
          <w:b/>
        </w:rPr>
      </w:pPr>
      <w:r w:rsidRPr="003C4219">
        <w:rPr>
          <w:b/>
        </w:rPr>
        <w:t>Namespace: icity-vehicle</w:t>
      </w:r>
    </w:p>
    <w:p w14:paraId="087BC666" w14:textId="13B4F133" w:rsidR="008B370B" w:rsidRDefault="009B4339" w:rsidP="009E4A69">
      <w:pPr>
        <w:pStyle w:val="ListParagraph"/>
      </w:pPr>
      <w:r>
        <w:t>Vehicle</w:t>
      </w:r>
      <w:r w:rsidR="006B3727">
        <w:t xml:space="preserve">: </w:t>
      </w:r>
      <w:r w:rsidR="00EC1136">
        <w:t>A</w:t>
      </w:r>
      <w:r w:rsidR="006B3727">
        <w:t xml:space="preserve"> Vehicle </w:t>
      </w:r>
      <w:r w:rsidR="00EC1136">
        <w:t xml:space="preserve">provides a means of transportation within </w:t>
      </w:r>
      <w:r w:rsidR="003229EF">
        <w:t>the urban system.</w:t>
      </w:r>
      <w:r w:rsidR="00F96CC5">
        <w:br/>
      </w:r>
      <w:r w:rsidR="00043F71">
        <w:t xml:space="preserve">A Vehicle is </w:t>
      </w:r>
      <w:r w:rsidR="00043F71" w:rsidRPr="008B370B">
        <w:rPr>
          <w:b/>
        </w:rPr>
        <w:t>associated with some Mode</w:t>
      </w:r>
      <w:r w:rsidR="00043F71">
        <w:t xml:space="preserve"> of transportation.</w:t>
      </w:r>
      <w:r w:rsidR="002A2C7E">
        <w:br/>
        <w:t>A Vehicle has a Vintage.</w:t>
      </w:r>
      <w:r w:rsidR="002A2C7E">
        <w:br/>
        <w:t>A Vehicle has a Manufacturer (make).</w:t>
      </w:r>
      <w:r w:rsidR="003229EF">
        <w:br/>
      </w:r>
      <w:r w:rsidR="00EC1136">
        <w:t>There are different types</w:t>
      </w:r>
      <w:r w:rsidR="000C09A0">
        <w:t xml:space="preserve"> (</w:t>
      </w:r>
      <w:r w:rsidR="000C09A0" w:rsidRPr="008B370B">
        <w:rPr>
          <w:b/>
        </w:rPr>
        <w:t>subclasses</w:t>
      </w:r>
      <w:r w:rsidR="000C09A0">
        <w:t>) of vehicles: Motorcycle</w:t>
      </w:r>
      <w:r w:rsidR="003229EF">
        <w:t>, Sedan</w:t>
      </w:r>
      <w:r w:rsidR="00744640">
        <w:t xml:space="preserve">, Truck, Bus, Commercial </w:t>
      </w:r>
      <w:r w:rsidR="000C09A0">
        <w:t xml:space="preserve">Cargo </w:t>
      </w:r>
      <w:r w:rsidR="00744640">
        <w:t xml:space="preserve">Vehicle, </w:t>
      </w:r>
      <w:r w:rsidR="00D84173">
        <w:t xml:space="preserve">… These types may be identified and defined in different, complementary ways. The VehicleType class allows for the specifications of various types of vehicles, which may or may not also be captured as subclasses of the Vehicle class. Should a vehicle type also be a subclass, then the subclass should be defined such that it is equivalent to the class of all individuals that have the vehicle type as a property </w:t>
      </w:r>
      <w:r w:rsidR="00D84173">
        <w:rPr>
          <w:i/>
        </w:rPr>
        <w:t>hasVehicleType value &lt;vehicle type&gt;.</w:t>
      </w:r>
      <w:r w:rsidR="003229EF">
        <w:br/>
        <w:t xml:space="preserve">A Vehicle </w:t>
      </w:r>
      <w:r w:rsidR="003229EF" w:rsidRPr="008B370B">
        <w:rPr>
          <w:b/>
        </w:rPr>
        <w:t>has a capacity</w:t>
      </w:r>
      <w:r w:rsidR="003229EF">
        <w:t xml:space="preserve"> of passengers</w:t>
      </w:r>
      <w:r w:rsidR="003229EF">
        <w:br/>
        <w:t xml:space="preserve">A Vehicle </w:t>
      </w:r>
      <w:r w:rsidR="003229EF" w:rsidRPr="008B370B">
        <w:rPr>
          <w:b/>
        </w:rPr>
        <w:t>has a capacity</w:t>
      </w:r>
      <w:r w:rsidR="003229EF">
        <w:t xml:space="preserve"> of cargo</w:t>
      </w:r>
      <w:r w:rsidR="00B516BC">
        <w:br/>
      </w:r>
      <w:r w:rsidR="003229EF">
        <w:t xml:space="preserve">A Vehicle </w:t>
      </w:r>
      <w:r w:rsidR="003229EF" w:rsidRPr="008B370B">
        <w:rPr>
          <w:b/>
        </w:rPr>
        <w:t xml:space="preserve">has a </w:t>
      </w:r>
      <w:r w:rsidR="0096271D" w:rsidRPr="008B370B">
        <w:rPr>
          <w:b/>
        </w:rPr>
        <w:t>Speed</w:t>
      </w:r>
      <w:r w:rsidR="00810FF1" w:rsidRPr="008B370B">
        <w:rPr>
          <w:b/>
        </w:rPr>
        <w:t xml:space="preserve"> </w:t>
      </w:r>
      <w:r w:rsidR="00810FF1">
        <w:t>at some point in time</w:t>
      </w:r>
      <w:r w:rsidR="00810FF1">
        <w:br/>
        <w:t xml:space="preserve">A Vehicle </w:t>
      </w:r>
      <w:r w:rsidR="00810FF1" w:rsidRPr="008B370B">
        <w:rPr>
          <w:b/>
        </w:rPr>
        <w:t>has a location</w:t>
      </w:r>
      <w:r w:rsidR="008B370B">
        <w:t xml:space="preserve"> at some point in time.</w:t>
      </w:r>
    </w:p>
    <w:tbl>
      <w:tblPr>
        <w:tblStyle w:val="TableGrid"/>
        <w:tblpPr w:leftFromText="180" w:rightFromText="180" w:vertAnchor="text" w:horzAnchor="margin" w:tblpY="128"/>
        <w:tblW w:w="0" w:type="auto"/>
        <w:tblLook w:val="04A0" w:firstRow="1" w:lastRow="0" w:firstColumn="1" w:lastColumn="0" w:noHBand="0" w:noVBand="1"/>
      </w:tblPr>
      <w:tblGrid>
        <w:gridCol w:w="2424"/>
        <w:gridCol w:w="3178"/>
        <w:gridCol w:w="3748"/>
      </w:tblGrid>
      <w:tr w:rsidR="000C09A0" w14:paraId="1F0FC68B" w14:textId="77777777" w:rsidTr="00756EE0">
        <w:trPr>
          <w:cantSplit/>
        </w:trPr>
        <w:tc>
          <w:tcPr>
            <w:tcW w:w="2424" w:type="dxa"/>
            <w:shd w:val="clear" w:color="auto" w:fill="00FFFF"/>
          </w:tcPr>
          <w:p w14:paraId="0F76ECDB" w14:textId="77777777" w:rsidR="000C09A0" w:rsidRDefault="000C09A0" w:rsidP="002515AE">
            <w:r>
              <w:t>Object</w:t>
            </w:r>
          </w:p>
        </w:tc>
        <w:tc>
          <w:tcPr>
            <w:tcW w:w="3178" w:type="dxa"/>
            <w:shd w:val="clear" w:color="auto" w:fill="00FFFF"/>
          </w:tcPr>
          <w:p w14:paraId="60695111" w14:textId="77777777" w:rsidR="000C09A0" w:rsidRDefault="000C09A0" w:rsidP="002515AE">
            <w:r>
              <w:t>Property</w:t>
            </w:r>
          </w:p>
        </w:tc>
        <w:tc>
          <w:tcPr>
            <w:tcW w:w="3748" w:type="dxa"/>
            <w:shd w:val="clear" w:color="auto" w:fill="00FFFF"/>
          </w:tcPr>
          <w:p w14:paraId="4357EC44" w14:textId="77777777" w:rsidR="000C09A0" w:rsidRDefault="000C09A0" w:rsidP="002515AE">
            <w:r>
              <w:t>Value</w:t>
            </w:r>
          </w:p>
        </w:tc>
      </w:tr>
      <w:tr w:rsidR="00DD695A" w14:paraId="73F7532D" w14:textId="77777777" w:rsidTr="00756EE0">
        <w:trPr>
          <w:cantSplit/>
        </w:trPr>
        <w:tc>
          <w:tcPr>
            <w:tcW w:w="2424" w:type="dxa"/>
            <w:vMerge w:val="restart"/>
          </w:tcPr>
          <w:p w14:paraId="3B40942B" w14:textId="77777777" w:rsidR="00DD695A" w:rsidRDefault="00DD695A" w:rsidP="002515AE">
            <w:r>
              <w:lastRenderedPageBreak/>
              <w:t>Vehicle</w:t>
            </w:r>
            <w:r w:rsidR="00E1480C">
              <w:t>PD</w:t>
            </w:r>
          </w:p>
        </w:tc>
        <w:tc>
          <w:tcPr>
            <w:tcW w:w="3178" w:type="dxa"/>
          </w:tcPr>
          <w:p w14:paraId="37810F03" w14:textId="77777777" w:rsidR="00DD695A" w:rsidRDefault="00DD695A" w:rsidP="002515AE">
            <w:r>
              <w:t>equivalentClass</w:t>
            </w:r>
          </w:p>
        </w:tc>
        <w:tc>
          <w:tcPr>
            <w:tcW w:w="3748" w:type="dxa"/>
          </w:tcPr>
          <w:p w14:paraId="6D29B450" w14:textId="77777777" w:rsidR="00DD695A" w:rsidRDefault="005148B3" w:rsidP="00A219F3">
            <w:r>
              <w:t>change:</w:t>
            </w:r>
            <w:r w:rsidR="00DD695A">
              <w:t>h</w:t>
            </w:r>
            <w:r w:rsidR="00E1480C">
              <w:t xml:space="preserve">asManifestation some Vehicle </w:t>
            </w:r>
            <w:r w:rsidR="00DD695A">
              <w:t xml:space="preserve">and </w:t>
            </w:r>
            <w:r>
              <w:t xml:space="preserve"> change:</w:t>
            </w:r>
            <w:r w:rsidR="00DD695A">
              <w:t>hasManifestation only Vehicle</w:t>
            </w:r>
          </w:p>
        </w:tc>
      </w:tr>
      <w:tr w:rsidR="00DD695A" w14:paraId="136483E2" w14:textId="77777777" w:rsidTr="00756EE0">
        <w:trPr>
          <w:cantSplit/>
        </w:trPr>
        <w:tc>
          <w:tcPr>
            <w:tcW w:w="2424" w:type="dxa"/>
            <w:vMerge/>
          </w:tcPr>
          <w:p w14:paraId="723ED7C3" w14:textId="77777777" w:rsidR="00DD695A" w:rsidRDefault="00DD695A" w:rsidP="002515AE"/>
        </w:tc>
        <w:tc>
          <w:tcPr>
            <w:tcW w:w="3178" w:type="dxa"/>
          </w:tcPr>
          <w:p w14:paraId="6FE83BC3" w14:textId="77777777" w:rsidR="00DD695A" w:rsidRDefault="00DD695A" w:rsidP="002515AE">
            <w:r>
              <w:t>subclassOf</w:t>
            </w:r>
          </w:p>
        </w:tc>
        <w:tc>
          <w:tcPr>
            <w:tcW w:w="3748" w:type="dxa"/>
          </w:tcPr>
          <w:p w14:paraId="3B49A5A5" w14:textId="77777777" w:rsidR="00DD695A" w:rsidRDefault="005148B3" w:rsidP="002515AE">
            <w:r>
              <w:t>change:</w:t>
            </w:r>
            <w:r w:rsidR="00DD695A">
              <w:t>TimeVaryingConcept</w:t>
            </w:r>
          </w:p>
        </w:tc>
      </w:tr>
      <w:tr w:rsidR="00DD695A" w14:paraId="5447158D" w14:textId="77777777" w:rsidTr="00756EE0">
        <w:trPr>
          <w:cantSplit/>
        </w:trPr>
        <w:tc>
          <w:tcPr>
            <w:tcW w:w="2424" w:type="dxa"/>
            <w:vMerge/>
          </w:tcPr>
          <w:p w14:paraId="12243FE2" w14:textId="77777777" w:rsidR="00DD695A" w:rsidRDefault="00DD695A" w:rsidP="00A219F3"/>
        </w:tc>
        <w:tc>
          <w:tcPr>
            <w:tcW w:w="3178" w:type="dxa"/>
          </w:tcPr>
          <w:p w14:paraId="13B37F38" w14:textId="77777777" w:rsidR="00DD695A" w:rsidRDefault="005148B3" w:rsidP="00A219F3">
            <w:r>
              <w:t>change:</w:t>
            </w:r>
            <w:r w:rsidR="006D5597">
              <w:t>existsAt</w:t>
            </w:r>
          </w:p>
        </w:tc>
        <w:tc>
          <w:tcPr>
            <w:tcW w:w="3748" w:type="dxa"/>
          </w:tcPr>
          <w:p w14:paraId="68245112" w14:textId="77777777" w:rsidR="00DD695A" w:rsidRDefault="00DD695A" w:rsidP="00A219F3">
            <w:r>
              <w:t xml:space="preserve">exactly 1 </w:t>
            </w:r>
            <w:r w:rsidR="005148B3">
              <w:t>time:</w:t>
            </w:r>
            <w:r>
              <w:t>Interval</w:t>
            </w:r>
          </w:p>
        </w:tc>
      </w:tr>
      <w:tr w:rsidR="006A1C57" w14:paraId="30BC4D2D" w14:textId="77777777" w:rsidTr="00756EE0">
        <w:trPr>
          <w:cantSplit/>
        </w:trPr>
        <w:tc>
          <w:tcPr>
            <w:tcW w:w="2424" w:type="dxa"/>
            <w:vMerge/>
          </w:tcPr>
          <w:p w14:paraId="18D6AC78" w14:textId="77777777" w:rsidR="006A1C57" w:rsidRDefault="006A1C57" w:rsidP="00A219F3"/>
        </w:tc>
        <w:tc>
          <w:tcPr>
            <w:tcW w:w="3178" w:type="dxa"/>
          </w:tcPr>
          <w:p w14:paraId="7EA34032" w14:textId="292EE3C9" w:rsidR="006A1C57" w:rsidRDefault="006A1C57" w:rsidP="00A219F3">
            <w:r>
              <w:t>hasVehicleType</w:t>
            </w:r>
          </w:p>
        </w:tc>
        <w:tc>
          <w:tcPr>
            <w:tcW w:w="3748" w:type="dxa"/>
          </w:tcPr>
          <w:p w14:paraId="57E2BEBD" w14:textId="607FB950" w:rsidR="006A1C57" w:rsidRDefault="006A1C57" w:rsidP="00A219F3">
            <w:r>
              <w:t>only VehicleType</w:t>
            </w:r>
          </w:p>
        </w:tc>
      </w:tr>
      <w:tr w:rsidR="00DD695A" w14:paraId="0B44D649" w14:textId="77777777" w:rsidTr="00756EE0">
        <w:trPr>
          <w:cantSplit/>
        </w:trPr>
        <w:tc>
          <w:tcPr>
            <w:tcW w:w="2424" w:type="dxa"/>
            <w:vMerge/>
          </w:tcPr>
          <w:p w14:paraId="795454A0" w14:textId="77777777" w:rsidR="00DD695A" w:rsidRDefault="00DD695A" w:rsidP="00A219F3"/>
        </w:tc>
        <w:tc>
          <w:tcPr>
            <w:tcW w:w="3178" w:type="dxa"/>
          </w:tcPr>
          <w:p w14:paraId="333F6CCC" w14:textId="77777777" w:rsidR="00DD695A" w:rsidRDefault="00DD695A" w:rsidP="00A219F3">
            <w:r>
              <w:t>schema:productionDate</w:t>
            </w:r>
          </w:p>
        </w:tc>
        <w:tc>
          <w:tcPr>
            <w:tcW w:w="3748" w:type="dxa"/>
          </w:tcPr>
          <w:p w14:paraId="233D8C87" w14:textId="77777777" w:rsidR="00DD695A" w:rsidRDefault="00DD695A" w:rsidP="00A219F3">
            <w:r>
              <w:t xml:space="preserve">only </w:t>
            </w:r>
            <w:r w:rsidR="005148B3">
              <w:t>time:</w:t>
            </w:r>
            <w:r>
              <w:t>Date</w:t>
            </w:r>
            <w:r w:rsidR="005148B3">
              <w:t>TimeDescription</w:t>
            </w:r>
          </w:p>
        </w:tc>
      </w:tr>
      <w:tr w:rsidR="00DD695A" w14:paraId="1CC2FCF5" w14:textId="77777777" w:rsidTr="00756EE0">
        <w:trPr>
          <w:cantSplit/>
        </w:trPr>
        <w:tc>
          <w:tcPr>
            <w:tcW w:w="2424" w:type="dxa"/>
            <w:vMerge/>
          </w:tcPr>
          <w:p w14:paraId="6ADD6DAF" w14:textId="77777777" w:rsidR="00DD695A" w:rsidRDefault="00DD695A" w:rsidP="00A219F3"/>
        </w:tc>
        <w:tc>
          <w:tcPr>
            <w:tcW w:w="3178" w:type="dxa"/>
          </w:tcPr>
          <w:p w14:paraId="4BC5B122" w14:textId="77777777" w:rsidR="00DD695A" w:rsidRDefault="00E057A2" w:rsidP="00A219F3">
            <w:r>
              <w:t>schema:b</w:t>
            </w:r>
            <w:r w:rsidR="00DD695A">
              <w:t>rand</w:t>
            </w:r>
          </w:p>
        </w:tc>
        <w:tc>
          <w:tcPr>
            <w:tcW w:w="3748" w:type="dxa"/>
          </w:tcPr>
          <w:p w14:paraId="7A29482E" w14:textId="77777777" w:rsidR="00DD695A" w:rsidRDefault="00DD695A" w:rsidP="00A219F3">
            <w:r>
              <w:t xml:space="preserve">only </w:t>
            </w:r>
            <w:r w:rsidR="00E057A2">
              <w:t>schema:Brand</w:t>
            </w:r>
          </w:p>
        </w:tc>
      </w:tr>
      <w:tr w:rsidR="00DD695A" w14:paraId="1ACF2E4A" w14:textId="77777777" w:rsidTr="00756EE0">
        <w:trPr>
          <w:cantSplit/>
        </w:trPr>
        <w:tc>
          <w:tcPr>
            <w:tcW w:w="2424" w:type="dxa"/>
            <w:vMerge/>
          </w:tcPr>
          <w:p w14:paraId="7F6EFA5F" w14:textId="77777777" w:rsidR="00DD695A" w:rsidRDefault="00DD695A" w:rsidP="00A219F3"/>
        </w:tc>
        <w:tc>
          <w:tcPr>
            <w:tcW w:w="3178" w:type="dxa"/>
          </w:tcPr>
          <w:p w14:paraId="5F8817A1" w14:textId="77777777" w:rsidR="00DD695A" w:rsidRDefault="00DD695A" w:rsidP="00A219F3">
            <w:r>
              <w:t>schema:vehicleSeatingCapacity</w:t>
            </w:r>
          </w:p>
        </w:tc>
        <w:tc>
          <w:tcPr>
            <w:tcW w:w="3748" w:type="dxa"/>
          </w:tcPr>
          <w:p w14:paraId="02FF64EB" w14:textId="77777777" w:rsidR="00DD695A" w:rsidRDefault="00E057A2" w:rsidP="00A219F3">
            <w:r>
              <w:t xml:space="preserve">exactly 1 </w:t>
            </w:r>
            <w:r w:rsidR="00DD695A">
              <w:t>xsd:int</w:t>
            </w:r>
          </w:p>
        </w:tc>
      </w:tr>
      <w:tr w:rsidR="00DD695A" w14:paraId="0B06FCBF" w14:textId="77777777" w:rsidTr="00756EE0">
        <w:trPr>
          <w:cantSplit/>
        </w:trPr>
        <w:tc>
          <w:tcPr>
            <w:tcW w:w="2424" w:type="dxa"/>
            <w:vMerge/>
          </w:tcPr>
          <w:p w14:paraId="192F9917" w14:textId="77777777" w:rsidR="00DD695A" w:rsidRDefault="00DD695A" w:rsidP="00A219F3"/>
        </w:tc>
        <w:tc>
          <w:tcPr>
            <w:tcW w:w="3178" w:type="dxa"/>
          </w:tcPr>
          <w:p w14:paraId="5210C76B" w14:textId="77777777" w:rsidR="00DD695A" w:rsidRDefault="00DD695A" w:rsidP="00A219F3">
            <w:pPr>
              <w:tabs>
                <w:tab w:val="left" w:pos="1515"/>
              </w:tabs>
            </w:pPr>
            <w:r>
              <w:t>schema:cargoVolume</w:t>
            </w:r>
          </w:p>
        </w:tc>
        <w:tc>
          <w:tcPr>
            <w:tcW w:w="3748" w:type="dxa"/>
          </w:tcPr>
          <w:p w14:paraId="68BF3952" w14:textId="2644371A" w:rsidR="00DD695A" w:rsidRDefault="00DD695A" w:rsidP="00E057A2">
            <w:r>
              <w:t xml:space="preserve">only </w:t>
            </w:r>
            <w:r w:rsidR="00265148">
              <w:t>om:</w:t>
            </w:r>
            <w:r w:rsidR="00CA48B3">
              <w:t>volume</w:t>
            </w:r>
          </w:p>
        </w:tc>
      </w:tr>
      <w:tr w:rsidR="00DD695A" w14:paraId="59897125" w14:textId="77777777" w:rsidTr="00756EE0">
        <w:trPr>
          <w:cantSplit/>
        </w:trPr>
        <w:tc>
          <w:tcPr>
            <w:tcW w:w="2424" w:type="dxa"/>
            <w:vMerge/>
          </w:tcPr>
          <w:p w14:paraId="261AEBD4" w14:textId="77777777" w:rsidR="00DD695A" w:rsidRDefault="00DD695A" w:rsidP="00A219F3"/>
        </w:tc>
        <w:tc>
          <w:tcPr>
            <w:tcW w:w="3178" w:type="dxa"/>
          </w:tcPr>
          <w:p w14:paraId="71D5DF95" w14:textId="77777777" w:rsidR="00DD695A" w:rsidRDefault="00DD695A" w:rsidP="00A219F3">
            <w:r>
              <w:t>hasCargoCapacityLoad</w:t>
            </w:r>
          </w:p>
        </w:tc>
        <w:tc>
          <w:tcPr>
            <w:tcW w:w="3748" w:type="dxa"/>
          </w:tcPr>
          <w:p w14:paraId="34EF407B" w14:textId="77777777" w:rsidR="00DD695A" w:rsidRDefault="00DD695A" w:rsidP="00E057A2">
            <w:r>
              <w:t xml:space="preserve">only </w:t>
            </w:r>
            <w:r w:rsidR="00265148">
              <w:t>om:Q</w:t>
            </w:r>
            <w:r w:rsidR="00E057A2">
              <w:t>uantity</w:t>
            </w:r>
          </w:p>
        </w:tc>
      </w:tr>
      <w:tr w:rsidR="00DD695A" w14:paraId="5F4432F8" w14:textId="77777777" w:rsidTr="00756EE0">
        <w:trPr>
          <w:cantSplit/>
        </w:trPr>
        <w:tc>
          <w:tcPr>
            <w:tcW w:w="2424" w:type="dxa"/>
            <w:vMerge/>
          </w:tcPr>
          <w:p w14:paraId="08C676B4" w14:textId="77777777" w:rsidR="00DD695A" w:rsidRDefault="00DD695A" w:rsidP="00A219F3"/>
        </w:tc>
        <w:tc>
          <w:tcPr>
            <w:tcW w:w="3178" w:type="dxa"/>
          </w:tcPr>
          <w:p w14:paraId="40C49E33" w14:textId="77777777" w:rsidR="00DD695A" w:rsidRDefault="00DD695A" w:rsidP="00A219F3">
            <w:r>
              <w:t>schema:driveWheelConfiguration</w:t>
            </w:r>
          </w:p>
        </w:tc>
        <w:tc>
          <w:tcPr>
            <w:tcW w:w="3748" w:type="dxa"/>
          </w:tcPr>
          <w:p w14:paraId="51F5D6F4" w14:textId="77777777" w:rsidR="00DD695A" w:rsidRDefault="00DD695A" w:rsidP="00A219F3">
            <w:r>
              <w:t>schema:DriveWheelConfigurationValue</w:t>
            </w:r>
          </w:p>
        </w:tc>
      </w:tr>
      <w:tr w:rsidR="00DD695A" w14:paraId="48189FC6" w14:textId="77777777" w:rsidTr="00756EE0">
        <w:trPr>
          <w:cantSplit/>
        </w:trPr>
        <w:tc>
          <w:tcPr>
            <w:tcW w:w="2424" w:type="dxa"/>
            <w:vMerge/>
          </w:tcPr>
          <w:p w14:paraId="56643640" w14:textId="77777777" w:rsidR="00DD695A" w:rsidRDefault="00DD695A" w:rsidP="00A219F3"/>
        </w:tc>
        <w:tc>
          <w:tcPr>
            <w:tcW w:w="3178" w:type="dxa"/>
          </w:tcPr>
          <w:p w14:paraId="5D820D24" w14:textId="77777777" w:rsidR="00DD695A" w:rsidRDefault="00DD695A" w:rsidP="00A219F3">
            <w:r>
              <w:t>schema:fuelConsumption</w:t>
            </w:r>
          </w:p>
        </w:tc>
        <w:tc>
          <w:tcPr>
            <w:tcW w:w="3748" w:type="dxa"/>
          </w:tcPr>
          <w:p w14:paraId="613EFA63" w14:textId="77777777" w:rsidR="00DD695A" w:rsidRDefault="00DD695A" w:rsidP="00A219F3">
            <w:r>
              <w:t>schema:QuantitativeValue</w:t>
            </w:r>
          </w:p>
        </w:tc>
      </w:tr>
      <w:tr w:rsidR="00DD695A" w14:paraId="24A38D59" w14:textId="77777777" w:rsidTr="00756EE0">
        <w:trPr>
          <w:cantSplit/>
        </w:trPr>
        <w:tc>
          <w:tcPr>
            <w:tcW w:w="2424" w:type="dxa"/>
            <w:vMerge/>
          </w:tcPr>
          <w:p w14:paraId="73B659C6" w14:textId="77777777" w:rsidR="00DD695A" w:rsidRDefault="00DD695A" w:rsidP="00A219F3"/>
        </w:tc>
        <w:tc>
          <w:tcPr>
            <w:tcW w:w="3178" w:type="dxa"/>
          </w:tcPr>
          <w:p w14:paraId="359F01E2" w14:textId="77777777" w:rsidR="00DD695A" w:rsidRDefault="00DD695A" w:rsidP="00A219F3">
            <w:r>
              <w:t>schema:fuelEfficiency</w:t>
            </w:r>
          </w:p>
        </w:tc>
        <w:tc>
          <w:tcPr>
            <w:tcW w:w="3748" w:type="dxa"/>
          </w:tcPr>
          <w:p w14:paraId="301805CE" w14:textId="77777777" w:rsidR="00DD695A" w:rsidRDefault="00DD695A" w:rsidP="00A219F3">
            <w:r>
              <w:t>schema:QuantitativeValue</w:t>
            </w:r>
          </w:p>
        </w:tc>
      </w:tr>
      <w:tr w:rsidR="00DD695A" w14:paraId="5F258904" w14:textId="77777777" w:rsidTr="00756EE0">
        <w:trPr>
          <w:cantSplit/>
        </w:trPr>
        <w:tc>
          <w:tcPr>
            <w:tcW w:w="2424" w:type="dxa"/>
            <w:vMerge/>
          </w:tcPr>
          <w:p w14:paraId="31725D2F" w14:textId="77777777" w:rsidR="00DD695A" w:rsidRDefault="00DD695A" w:rsidP="00A219F3"/>
        </w:tc>
        <w:tc>
          <w:tcPr>
            <w:tcW w:w="3178" w:type="dxa"/>
          </w:tcPr>
          <w:p w14:paraId="0B6DA35A" w14:textId="77777777" w:rsidR="00DD695A" w:rsidRDefault="00DD695A" w:rsidP="00A219F3">
            <w:r>
              <w:t>schema:fuelType</w:t>
            </w:r>
          </w:p>
        </w:tc>
        <w:tc>
          <w:tcPr>
            <w:tcW w:w="3748" w:type="dxa"/>
          </w:tcPr>
          <w:p w14:paraId="08206DEB" w14:textId="77777777" w:rsidR="00DD695A" w:rsidRDefault="00DD695A" w:rsidP="00A219F3">
            <w:r>
              <w:t>schema:QualitativeValue</w:t>
            </w:r>
          </w:p>
        </w:tc>
      </w:tr>
      <w:tr w:rsidR="00DD695A" w14:paraId="6EFB4E51" w14:textId="77777777" w:rsidTr="00756EE0">
        <w:trPr>
          <w:cantSplit/>
        </w:trPr>
        <w:tc>
          <w:tcPr>
            <w:tcW w:w="2424" w:type="dxa"/>
            <w:vMerge/>
          </w:tcPr>
          <w:p w14:paraId="3E064495" w14:textId="77777777" w:rsidR="00DD695A" w:rsidRDefault="00DD695A" w:rsidP="00A219F3"/>
        </w:tc>
        <w:tc>
          <w:tcPr>
            <w:tcW w:w="3178" w:type="dxa"/>
          </w:tcPr>
          <w:p w14:paraId="1181D1B6" w14:textId="77777777" w:rsidR="00DD695A" w:rsidRDefault="00DD695A" w:rsidP="00A219F3">
            <w:r>
              <w:t>schema:mileageFromOdometer</w:t>
            </w:r>
          </w:p>
        </w:tc>
        <w:tc>
          <w:tcPr>
            <w:tcW w:w="3748" w:type="dxa"/>
          </w:tcPr>
          <w:p w14:paraId="3C56F4D4" w14:textId="77777777" w:rsidR="00DD695A" w:rsidRDefault="00DD695A" w:rsidP="00A219F3">
            <w:r>
              <w:t>schema:QuantitativeValue</w:t>
            </w:r>
          </w:p>
        </w:tc>
      </w:tr>
      <w:tr w:rsidR="00DD695A" w14:paraId="08A321D7" w14:textId="77777777" w:rsidTr="00756EE0">
        <w:trPr>
          <w:cantSplit/>
        </w:trPr>
        <w:tc>
          <w:tcPr>
            <w:tcW w:w="2424" w:type="dxa"/>
            <w:vMerge/>
          </w:tcPr>
          <w:p w14:paraId="39F86972" w14:textId="77777777" w:rsidR="00DD695A" w:rsidRDefault="00DD695A" w:rsidP="00A219F3"/>
        </w:tc>
        <w:tc>
          <w:tcPr>
            <w:tcW w:w="3178" w:type="dxa"/>
          </w:tcPr>
          <w:p w14:paraId="09F2032C" w14:textId="77777777" w:rsidR="00DD695A" w:rsidRDefault="00DD695A" w:rsidP="00A219F3">
            <w:r>
              <w:t>schema:numberOfDoors</w:t>
            </w:r>
          </w:p>
        </w:tc>
        <w:tc>
          <w:tcPr>
            <w:tcW w:w="3748" w:type="dxa"/>
          </w:tcPr>
          <w:p w14:paraId="247070C6" w14:textId="77777777" w:rsidR="00DD695A" w:rsidRDefault="00DD695A" w:rsidP="00A219F3">
            <w:r>
              <w:t>only xsd:int</w:t>
            </w:r>
          </w:p>
        </w:tc>
      </w:tr>
      <w:tr w:rsidR="00DD695A" w14:paraId="08388F54" w14:textId="77777777" w:rsidTr="00756EE0">
        <w:trPr>
          <w:cantSplit/>
        </w:trPr>
        <w:tc>
          <w:tcPr>
            <w:tcW w:w="2424" w:type="dxa"/>
            <w:vMerge/>
          </w:tcPr>
          <w:p w14:paraId="7555FAA3" w14:textId="77777777" w:rsidR="00DD695A" w:rsidRDefault="00DD695A" w:rsidP="00A219F3"/>
        </w:tc>
        <w:tc>
          <w:tcPr>
            <w:tcW w:w="3178" w:type="dxa"/>
          </w:tcPr>
          <w:p w14:paraId="7E7D2EA1" w14:textId="77777777" w:rsidR="00DD695A" w:rsidRDefault="00DD695A" w:rsidP="00A219F3">
            <w:r>
              <w:t>schema:numberOfAxels</w:t>
            </w:r>
          </w:p>
        </w:tc>
        <w:tc>
          <w:tcPr>
            <w:tcW w:w="3748" w:type="dxa"/>
          </w:tcPr>
          <w:p w14:paraId="2372DA97" w14:textId="77777777" w:rsidR="00DD695A" w:rsidRDefault="00DD695A" w:rsidP="00A219F3">
            <w:r>
              <w:t>only xsd:int</w:t>
            </w:r>
          </w:p>
        </w:tc>
      </w:tr>
      <w:tr w:rsidR="00756EE0" w14:paraId="1D0E013F" w14:textId="77777777" w:rsidTr="00756EE0">
        <w:trPr>
          <w:cantSplit/>
        </w:trPr>
        <w:tc>
          <w:tcPr>
            <w:tcW w:w="2424" w:type="dxa"/>
            <w:vMerge w:val="restart"/>
          </w:tcPr>
          <w:p w14:paraId="7CDF2D07" w14:textId="77777777" w:rsidR="00756EE0" w:rsidRDefault="00756EE0" w:rsidP="00A219F3">
            <w:r>
              <w:t>Vehicle</w:t>
            </w:r>
          </w:p>
        </w:tc>
        <w:tc>
          <w:tcPr>
            <w:tcW w:w="3178" w:type="dxa"/>
          </w:tcPr>
          <w:p w14:paraId="18CF697F" w14:textId="77777777" w:rsidR="00756EE0" w:rsidRDefault="00756EE0" w:rsidP="00A219F3">
            <w:r>
              <w:t>equivalentClass</w:t>
            </w:r>
          </w:p>
        </w:tc>
        <w:tc>
          <w:tcPr>
            <w:tcW w:w="3748" w:type="dxa"/>
          </w:tcPr>
          <w:p w14:paraId="680EDBAA" w14:textId="77777777" w:rsidR="00756EE0" w:rsidRDefault="00756EE0" w:rsidP="00A219F3">
            <w:r>
              <w:t>change:manifestationOf some VehiclePD and  change:manifestationOf only VehiclePD</w:t>
            </w:r>
          </w:p>
        </w:tc>
      </w:tr>
      <w:tr w:rsidR="00756EE0" w14:paraId="7D6DF286" w14:textId="77777777" w:rsidTr="00756EE0">
        <w:trPr>
          <w:cantSplit/>
        </w:trPr>
        <w:tc>
          <w:tcPr>
            <w:tcW w:w="2424" w:type="dxa"/>
            <w:vMerge/>
          </w:tcPr>
          <w:p w14:paraId="3D52845C" w14:textId="77777777" w:rsidR="00756EE0" w:rsidRDefault="00756EE0" w:rsidP="00A219F3"/>
        </w:tc>
        <w:tc>
          <w:tcPr>
            <w:tcW w:w="3178" w:type="dxa"/>
          </w:tcPr>
          <w:p w14:paraId="21AC9949" w14:textId="77777777" w:rsidR="00756EE0" w:rsidRDefault="00756EE0" w:rsidP="00A219F3">
            <w:r>
              <w:t>subclassOf</w:t>
            </w:r>
          </w:p>
        </w:tc>
        <w:tc>
          <w:tcPr>
            <w:tcW w:w="3748" w:type="dxa"/>
          </w:tcPr>
          <w:p w14:paraId="75815384" w14:textId="77777777" w:rsidR="00756EE0" w:rsidRDefault="00756EE0" w:rsidP="00A219F3">
            <w:r>
              <w:t>change:Manifestation</w:t>
            </w:r>
          </w:p>
        </w:tc>
      </w:tr>
      <w:tr w:rsidR="00756EE0" w14:paraId="13DCCBB9" w14:textId="77777777" w:rsidTr="00756EE0">
        <w:trPr>
          <w:cantSplit/>
        </w:trPr>
        <w:tc>
          <w:tcPr>
            <w:tcW w:w="2424" w:type="dxa"/>
            <w:vMerge/>
          </w:tcPr>
          <w:p w14:paraId="7DFDFD61" w14:textId="77777777" w:rsidR="00756EE0" w:rsidRDefault="00756EE0" w:rsidP="00A219F3"/>
        </w:tc>
        <w:tc>
          <w:tcPr>
            <w:tcW w:w="3178" w:type="dxa"/>
          </w:tcPr>
          <w:p w14:paraId="13EE7870" w14:textId="77777777" w:rsidR="00756EE0" w:rsidRDefault="00756EE0" w:rsidP="00A219F3">
            <w:r>
              <w:t>change:existsAt</w:t>
            </w:r>
          </w:p>
        </w:tc>
        <w:tc>
          <w:tcPr>
            <w:tcW w:w="3748" w:type="dxa"/>
          </w:tcPr>
          <w:p w14:paraId="3E8F2074" w14:textId="77777777" w:rsidR="00756EE0" w:rsidRDefault="00756EE0" w:rsidP="00A219F3">
            <w:r>
              <w:t>exactly 1  time:TemporalEntity</w:t>
            </w:r>
          </w:p>
        </w:tc>
      </w:tr>
      <w:tr w:rsidR="00756EE0" w14:paraId="1AAF548C" w14:textId="77777777" w:rsidTr="00756EE0">
        <w:trPr>
          <w:cantSplit/>
        </w:trPr>
        <w:tc>
          <w:tcPr>
            <w:tcW w:w="2424" w:type="dxa"/>
            <w:vMerge/>
          </w:tcPr>
          <w:p w14:paraId="188039EC" w14:textId="77777777" w:rsidR="00756EE0" w:rsidRDefault="00756EE0" w:rsidP="00A219F3"/>
        </w:tc>
        <w:tc>
          <w:tcPr>
            <w:tcW w:w="3178" w:type="dxa"/>
          </w:tcPr>
          <w:p w14:paraId="0A3AD1AE" w14:textId="77777777" w:rsidR="00756EE0" w:rsidRDefault="00756EE0" w:rsidP="00A219F3">
            <w:r>
              <w:t>schema:purchaseDate</w:t>
            </w:r>
          </w:p>
        </w:tc>
        <w:tc>
          <w:tcPr>
            <w:tcW w:w="3748" w:type="dxa"/>
          </w:tcPr>
          <w:p w14:paraId="0D8AA381" w14:textId="77777777" w:rsidR="00756EE0" w:rsidRDefault="00756EE0" w:rsidP="00A219F3">
            <w:r>
              <w:t>only  time:DateTimeDescription</w:t>
            </w:r>
          </w:p>
        </w:tc>
      </w:tr>
      <w:tr w:rsidR="00756EE0" w14:paraId="7E111B26" w14:textId="77777777" w:rsidTr="00756EE0">
        <w:trPr>
          <w:cantSplit/>
        </w:trPr>
        <w:tc>
          <w:tcPr>
            <w:tcW w:w="2424" w:type="dxa"/>
            <w:vMerge/>
          </w:tcPr>
          <w:p w14:paraId="534B39AD" w14:textId="77777777" w:rsidR="00756EE0" w:rsidRDefault="00756EE0" w:rsidP="00A219F3"/>
        </w:tc>
        <w:tc>
          <w:tcPr>
            <w:tcW w:w="3178" w:type="dxa"/>
          </w:tcPr>
          <w:p w14:paraId="07F0923E" w14:textId="77777777" w:rsidR="00756EE0" w:rsidRDefault="00756EE0" w:rsidP="00A219F3">
            <w:r>
              <w:t>hasSpeed</w:t>
            </w:r>
          </w:p>
        </w:tc>
        <w:tc>
          <w:tcPr>
            <w:tcW w:w="3748" w:type="dxa"/>
          </w:tcPr>
          <w:p w14:paraId="332719AF" w14:textId="5D49D8D8" w:rsidR="00756EE0" w:rsidRDefault="00756EE0" w:rsidP="00A95A64">
            <w:r>
              <w:t>only om:speed</w:t>
            </w:r>
          </w:p>
        </w:tc>
      </w:tr>
      <w:tr w:rsidR="00756EE0" w14:paraId="7EED54C2" w14:textId="77777777" w:rsidTr="00756EE0">
        <w:trPr>
          <w:cantSplit/>
        </w:trPr>
        <w:tc>
          <w:tcPr>
            <w:tcW w:w="2424" w:type="dxa"/>
            <w:vMerge/>
          </w:tcPr>
          <w:p w14:paraId="714B7311" w14:textId="77777777" w:rsidR="00756EE0" w:rsidRDefault="00756EE0" w:rsidP="00A219F3"/>
        </w:tc>
        <w:tc>
          <w:tcPr>
            <w:tcW w:w="3178" w:type="dxa"/>
          </w:tcPr>
          <w:p w14:paraId="768A5386" w14:textId="7AC36444" w:rsidR="00756EE0" w:rsidRDefault="00E66689" w:rsidP="00A219F3">
            <w:r>
              <w:t>spatial:</w:t>
            </w:r>
            <w:r w:rsidR="00756EE0">
              <w:t>hasLocation</w:t>
            </w:r>
          </w:p>
        </w:tc>
        <w:tc>
          <w:tcPr>
            <w:tcW w:w="3748" w:type="dxa"/>
          </w:tcPr>
          <w:p w14:paraId="33B341BA" w14:textId="2501FE22" w:rsidR="00756EE0" w:rsidRDefault="00756EE0" w:rsidP="00A219F3">
            <w:r>
              <w:t xml:space="preserve">only  </w:t>
            </w:r>
            <w:r w:rsidR="00E66689">
              <w:t>spatial:</w:t>
            </w:r>
            <w:r>
              <w:t>SpatialFeature</w:t>
            </w:r>
          </w:p>
        </w:tc>
      </w:tr>
      <w:tr w:rsidR="00756EE0" w14:paraId="3FA29A97" w14:textId="77777777" w:rsidTr="00756EE0">
        <w:trPr>
          <w:cantSplit/>
        </w:trPr>
        <w:tc>
          <w:tcPr>
            <w:tcW w:w="2424" w:type="dxa"/>
            <w:vMerge/>
          </w:tcPr>
          <w:p w14:paraId="6CEE85D6" w14:textId="77777777" w:rsidR="00756EE0" w:rsidRDefault="00756EE0" w:rsidP="00A219F3"/>
        </w:tc>
        <w:tc>
          <w:tcPr>
            <w:tcW w:w="3178" w:type="dxa"/>
          </w:tcPr>
          <w:p w14:paraId="1591529D" w14:textId="4FE506A6" w:rsidR="00756EE0" w:rsidRDefault="00756EE0" w:rsidP="00A219F3">
            <w:r>
              <w:t>accommodatesWheelchair</w:t>
            </w:r>
          </w:p>
        </w:tc>
        <w:tc>
          <w:tcPr>
            <w:tcW w:w="3748" w:type="dxa"/>
          </w:tcPr>
          <w:p w14:paraId="031B0BDC" w14:textId="2EE0161A" w:rsidR="00756EE0" w:rsidRDefault="00756EE0" w:rsidP="00A219F3">
            <w:r>
              <w:t>max 1 xsd:Boolean</w:t>
            </w:r>
          </w:p>
        </w:tc>
      </w:tr>
      <w:tr w:rsidR="00756EE0" w14:paraId="42945747" w14:textId="77777777" w:rsidTr="00756EE0">
        <w:trPr>
          <w:cantSplit/>
        </w:trPr>
        <w:tc>
          <w:tcPr>
            <w:tcW w:w="2424" w:type="dxa"/>
            <w:vMerge/>
          </w:tcPr>
          <w:p w14:paraId="5E4FEF8C" w14:textId="77777777" w:rsidR="00756EE0" w:rsidRDefault="00756EE0" w:rsidP="00A219F3"/>
        </w:tc>
        <w:tc>
          <w:tcPr>
            <w:tcW w:w="3178" w:type="dxa"/>
          </w:tcPr>
          <w:p w14:paraId="3BA5A66D" w14:textId="65BCB065" w:rsidR="00756EE0" w:rsidRDefault="00756EE0" w:rsidP="00A219F3">
            <w:r>
              <w:t>accommodatesBicycle</w:t>
            </w:r>
          </w:p>
        </w:tc>
        <w:tc>
          <w:tcPr>
            <w:tcW w:w="3748" w:type="dxa"/>
          </w:tcPr>
          <w:p w14:paraId="5CEE71E5" w14:textId="12C80170" w:rsidR="00756EE0" w:rsidRDefault="00756EE0" w:rsidP="00A219F3">
            <w:r>
              <w:t>max 1 xsd:Boolean</w:t>
            </w:r>
          </w:p>
        </w:tc>
      </w:tr>
      <w:tr w:rsidR="00E057A2" w:rsidRPr="00A95A64" w14:paraId="05AC772D" w14:textId="77777777" w:rsidTr="00756EE0">
        <w:trPr>
          <w:cantSplit/>
        </w:trPr>
        <w:tc>
          <w:tcPr>
            <w:tcW w:w="2424" w:type="dxa"/>
          </w:tcPr>
          <w:p w14:paraId="71D98EA9" w14:textId="77777777" w:rsidR="00E057A2" w:rsidRPr="00E057A2" w:rsidRDefault="00E057A2" w:rsidP="00E057A2">
            <w:r w:rsidRPr="00E057A2">
              <w:t>schema:QualitativeValue</w:t>
            </w:r>
          </w:p>
        </w:tc>
        <w:tc>
          <w:tcPr>
            <w:tcW w:w="3178" w:type="dxa"/>
          </w:tcPr>
          <w:p w14:paraId="4242D0B9" w14:textId="77777777" w:rsidR="00E057A2" w:rsidRPr="00E057A2" w:rsidRDefault="00E057A2" w:rsidP="00E057A2">
            <w:r w:rsidRPr="00E057A2">
              <w:t>subClassOf</w:t>
            </w:r>
          </w:p>
        </w:tc>
        <w:tc>
          <w:tcPr>
            <w:tcW w:w="3748" w:type="dxa"/>
          </w:tcPr>
          <w:p w14:paraId="184E0F45" w14:textId="7510D120" w:rsidR="00E057A2" w:rsidRPr="00E057A2" w:rsidRDefault="00E057A2" w:rsidP="00E057A2">
            <w:r w:rsidRPr="00E057A2">
              <w:t>om:</w:t>
            </w:r>
            <w:r w:rsidR="00967AC4">
              <w:t>q</w:t>
            </w:r>
            <w:r w:rsidRPr="00E057A2">
              <w:t>uantity</w:t>
            </w:r>
          </w:p>
        </w:tc>
      </w:tr>
    </w:tbl>
    <w:p w14:paraId="4464BA29" w14:textId="77777777" w:rsidR="000C09A0" w:rsidRDefault="000C09A0" w:rsidP="000C09A0"/>
    <w:p w14:paraId="6746954D" w14:textId="77777777" w:rsidR="007A6D12" w:rsidRPr="008663AF" w:rsidRDefault="007A6D12" w:rsidP="00EA354A">
      <w:pPr>
        <w:rPr>
          <w:b/>
        </w:rPr>
      </w:pPr>
      <w:r w:rsidRPr="008663AF">
        <w:rPr>
          <w:b/>
        </w:rPr>
        <w:t>Ontologies Reused:</w:t>
      </w:r>
    </w:p>
    <w:p w14:paraId="19DAA615" w14:textId="77777777" w:rsidR="007A6D12" w:rsidRPr="008663AF" w:rsidRDefault="007A6D12" w:rsidP="009E4A69">
      <w:pPr>
        <w:pStyle w:val="ListParagraph"/>
      </w:pPr>
      <w:r w:rsidRPr="008663AF">
        <w:t>Schema.org</w:t>
      </w:r>
      <w:r w:rsidR="005148B3" w:rsidRPr="008663AF">
        <w:t xml:space="preserve"> (vocabulary)</w:t>
      </w:r>
    </w:p>
    <w:p w14:paraId="7B86008D" w14:textId="21339FBB" w:rsidR="00401F7C" w:rsidRPr="008663AF" w:rsidRDefault="005148B3" w:rsidP="00E80D3C">
      <w:pPr>
        <w:pStyle w:val="ListParagraph"/>
      </w:pPr>
      <w:r w:rsidRPr="008663AF">
        <w:t>iCity-Foundation</w:t>
      </w:r>
    </w:p>
    <w:p w14:paraId="36EAD337" w14:textId="79587322" w:rsidR="00B52F27" w:rsidRDefault="00B52F27" w:rsidP="00E80D3C">
      <w:pPr>
        <w:pStyle w:val="Heading2"/>
      </w:pPr>
      <w:bookmarkStart w:id="122" w:name="_Toc35948859"/>
      <w:r>
        <w:t>Transportation System Ontology</w:t>
      </w:r>
      <w:bookmarkEnd w:id="122"/>
    </w:p>
    <w:p w14:paraId="7EFF6DC3" w14:textId="3C1CAB07" w:rsidR="00D479C9" w:rsidRPr="00D479C9" w:rsidRDefault="0089518D" w:rsidP="00D479C9">
      <w:pPr>
        <w:rPr>
          <w:i/>
        </w:rPr>
      </w:pPr>
      <w:r>
        <w:rPr>
          <w:i/>
        </w:rPr>
        <w:t>http://ontology.eil.utoronto.ca/icity/</w:t>
      </w:r>
      <w:r w:rsidR="00D479C9">
        <w:rPr>
          <w:i/>
        </w:rPr>
        <w:t>TransportationSystem</w:t>
      </w:r>
      <w:r w:rsidR="00AC0B4C">
        <w:rPr>
          <w:i/>
        </w:rPr>
        <w:t>.owl</w:t>
      </w:r>
    </w:p>
    <w:p w14:paraId="2822D438" w14:textId="77777777" w:rsidR="00EE1032" w:rsidRPr="00EE1032" w:rsidRDefault="00EE1032" w:rsidP="00EE1032">
      <w:pPr>
        <w:rPr>
          <w:b/>
        </w:rPr>
      </w:pPr>
      <w:r w:rsidRPr="00EE1032">
        <w:rPr>
          <w:b/>
        </w:rPr>
        <w:t>Namespace:</w:t>
      </w:r>
      <w:r w:rsidR="008B370B">
        <w:rPr>
          <w:b/>
        </w:rPr>
        <w:t>transport</w:t>
      </w:r>
    </w:p>
    <w:p w14:paraId="5B341DEB" w14:textId="0046412D" w:rsidR="001754B8" w:rsidRDefault="001754B8" w:rsidP="001754B8">
      <w:r>
        <w:lastRenderedPageBreak/>
        <w:t xml:space="preserve">While most existing work attempts to describe the network based on its physical constructs, we model the network flow and the physical infrastructure separately. The motivation for this is that the constraints on transportation flow are something that is </w:t>
      </w:r>
      <w:r>
        <w:rPr>
          <w:i/>
        </w:rPr>
        <w:t>applied to</w:t>
      </w:r>
      <w:r>
        <w:t xml:space="preserve"> the physical infrastructure. These constraints are distinct from the physical characteristics and so </w:t>
      </w:r>
      <w:r w:rsidR="00531707">
        <w:t>should be defined separately. A</w:t>
      </w:r>
      <w:r>
        <w:t xml:space="preserve">lthough some </w:t>
      </w:r>
      <w:r w:rsidR="00531707">
        <w:t xml:space="preserve">constraints </w:t>
      </w:r>
      <w:r>
        <w:t xml:space="preserve">may be related, such as flow constraints imposed by the size of the lane that an arc accesses, this is a </w:t>
      </w:r>
      <w:r w:rsidR="007C1354">
        <w:t xml:space="preserve">specific </w:t>
      </w:r>
      <w:r>
        <w:t>relationship that should be captured rather than conflating the conce</w:t>
      </w:r>
      <w:r w:rsidR="00531707">
        <w:t>pts</w:t>
      </w:r>
      <w:r>
        <w:t>. For example, there is nothing to stop a vehicle from going the wrong way on a road, except for the flow of traffic that is imposed on the system (</w:t>
      </w:r>
      <w:r w:rsidR="007C1354">
        <w:t xml:space="preserve">and </w:t>
      </w:r>
      <w:r>
        <w:t xml:space="preserve">these constraints may change with time). This results in the identification of two key concepts: the Transportation Network (a directed graph), and the Transportation </w:t>
      </w:r>
      <w:r w:rsidR="00181DAA">
        <w:t>Complex</w:t>
      </w:r>
      <w:r>
        <w:t xml:space="preserve"> (a physical feature where transportation occurs).</w:t>
      </w:r>
    </w:p>
    <w:p w14:paraId="796C9556" w14:textId="77777777" w:rsidR="001754B8" w:rsidRDefault="001754B8" w:rsidP="001754B8"/>
    <w:p w14:paraId="55AA03B2" w14:textId="77777777" w:rsidR="001754B8" w:rsidRDefault="001754B8" w:rsidP="001754B8">
      <w:r>
        <w:t>We relate the Network and the Infrastructure by relating an Arc to a Transportation Complex (or other Road Segment) with the "accesses" property. In this way, we may define an Arc accessing various Transportation Complexes at different Levels of Detail (LOD).</w:t>
      </w:r>
    </w:p>
    <w:p w14:paraId="765C9C73" w14:textId="2FBC4676" w:rsidR="001754B8" w:rsidRDefault="001754B8" w:rsidP="001754B8">
      <w:r>
        <w:t xml:space="preserve">Both Nodes and Arcs may have implicit locations based on the infrastructure they access, however unlike the infrastructure classes, Nodes and Arcs are </w:t>
      </w:r>
      <w:r>
        <w:rPr>
          <w:i/>
        </w:rPr>
        <w:t>not</w:t>
      </w:r>
      <w:r>
        <w:t xml:space="preserve"> Spatial Things. A Node may have a control (e.g. a signal) with a physical presence somewhere else (traffic lights apply to one side of the intersection, but are actually located on the ot</w:t>
      </w:r>
      <w:r w:rsidR="007C1354">
        <w:t>her side of the intersection); b</w:t>
      </w:r>
      <w:r>
        <w:t>y separating the physical infrastructure and the network flow we are able to accurately represent this.</w:t>
      </w:r>
    </w:p>
    <w:p w14:paraId="6688B7A6" w14:textId="77777777" w:rsidR="006A04E8" w:rsidRDefault="006A04E8" w:rsidP="001754B8"/>
    <w:p w14:paraId="2492351D" w14:textId="101A46C9" w:rsidR="00B120B1" w:rsidRPr="00503161" w:rsidRDefault="006A04E8" w:rsidP="00503161">
      <w:r>
        <w:t xml:space="preserve">The OTN (Ontology </w:t>
      </w:r>
      <w:r w:rsidR="00C36CB8">
        <w:t>of</w:t>
      </w:r>
      <w:r>
        <w:t xml:space="preserve"> Transportation Networks</w:t>
      </w:r>
      <w:r w:rsidR="00C36CB8">
        <w:rPr>
          <w:rStyle w:val="FootnoteReference"/>
        </w:rPr>
        <w:footnoteReference w:id="15"/>
      </w:r>
      <w:r>
        <w:t>) ontology</w:t>
      </w:r>
      <w:r w:rsidR="00C36CB8">
        <w:t>,</w:t>
      </w:r>
      <w:r w:rsidR="00571DAE">
        <w:t xml:space="preserve"> </w:t>
      </w:r>
      <w:r w:rsidR="00C36CB8">
        <w:t>as presented by</w:t>
      </w:r>
      <w:r w:rsidR="00A853CE">
        <w:t xml:space="preserve"> </w:t>
      </w:r>
      <w:r w:rsidR="009E5CF6">
        <w:fldChar w:fldCharType="begin"/>
      </w:r>
      <w:r w:rsidR="00DE6FBD">
        <w:instrText xml:space="preserve"> ADDIN EN.CITE &lt;EndNote&gt;&lt;Cite&gt;&lt;Author&gt;Lorenz&lt;/Author&gt;&lt;Year&gt;2005&lt;/Year&gt;&lt;IDText&gt;Ontology of transportation networks&lt;/IDText&gt;&lt;DisplayText&gt;[31]&lt;/DisplayText&gt;&lt;record&gt;&lt;titles&gt;&lt;title&gt;Ontology of transportation networks&lt;/title&gt;&lt;/titles&gt;&lt;contributors&gt;&lt;authors&gt;&lt;author&gt;Lorenz, Bernhard&lt;/author&gt;&lt;author&gt;Ohlbach, Hans Jürgen&lt;/author&gt;&lt;author&gt;Yang, Laibing&lt;/author&gt;&lt;/authors&gt;&lt;/contributors&gt;&lt;added-date format="utc"&gt;1581533562&lt;/added-date&gt;&lt;ref-type name="Journal Article"&gt;17&lt;/ref-type&gt;&lt;dates&gt;&lt;year&gt;2005&lt;/year&gt;&lt;/dates&gt;&lt;rec-number&gt;55&lt;/rec-number&gt;&lt;last-updated-date format="utc"&gt;1581533562&lt;/last-updated-date&gt;&lt;/record&gt;&lt;/Cite&gt;&lt;/EndNote&gt;</w:instrText>
      </w:r>
      <w:r w:rsidR="009E5CF6">
        <w:fldChar w:fldCharType="separate"/>
      </w:r>
      <w:r w:rsidR="00DE6FBD">
        <w:rPr>
          <w:noProof/>
        </w:rPr>
        <w:t>[31]</w:t>
      </w:r>
      <w:r w:rsidR="009E5CF6">
        <w:fldChar w:fldCharType="end"/>
      </w:r>
      <w:r w:rsidR="00C36CB8">
        <w:t>,</w:t>
      </w:r>
      <w:r w:rsidR="00503161">
        <w:t xml:space="preserve"> </w:t>
      </w:r>
      <w:r w:rsidR="00571DAE">
        <w:t xml:space="preserve">also defines terms such as nodes, arcs, and road/rail elements. </w:t>
      </w:r>
      <w:r w:rsidR="00503161">
        <w:t xml:space="preserve">The lack of maintenance and activity on the OTN poses a potential issue, and the lack of modularity in its structure makes it difficult to use. </w:t>
      </w:r>
      <w:r w:rsidR="00503161">
        <w:lastRenderedPageBreak/>
        <w:t>Therefore, a</w:t>
      </w:r>
      <w:r w:rsidR="0019026A">
        <w:t>lthough its</w:t>
      </w:r>
      <w:r w:rsidR="00571DAE">
        <w:t xml:space="preserve"> scope is similar, we have elected not to reuse it in the design of this ontology</w:t>
      </w:r>
      <w:r w:rsidR="0019026A">
        <w:t>.</w:t>
      </w:r>
      <w:r w:rsidR="00503161">
        <w:t xml:space="preserve"> </w:t>
      </w:r>
    </w:p>
    <w:p w14:paraId="302FB448" w14:textId="77777777" w:rsidR="001754B8" w:rsidRPr="00503161" w:rsidRDefault="001754B8" w:rsidP="001754B8"/>
    <w:p w14:paraId="312404D9" w14:textId="77777777" w:rsidR="001754B8" w:rsidRPr="00503161" w:rsidRDefault="001754B8" w:rsidP="009E4A69">
      <w:pPr>
        <w:pStyle w:val="ListParagraph"/>
        <w:rPr>
          <w:lang w:val="en-CA"/>
        </w:rPr>
      </w:pPr>
      <w:r w:rsidRPr="00503161">
        <w:rPr>
          <w:bCs/>
        </w:rPr>
        <w:t>Network</w:t>
      </w:r>
      <w:r w:rsidRPr="00503161">
        <w:t>: A collection of Nodes and Arcs that enables transportation.</w:t>
      </w:r>
      <w:r w:rsidR="00E63F34" w:rsidRPr="00503161">
        <w:t xml:space="preserve"> A Network may have some cost associated to its access.</w:t>
      </w:r>
      <w:r w:rsidRPr="00503161">
        <w:rPr>
          <w:b/>
          <w:bCs/>
        </w:rPr>
        <w:t xml:space="preserve"> </w:t>
      </w:r>
    </w:p>
    <w:p w14:paraId="7268FED0" w14:textId="31E4E280" w:rsidR="002A21B1" w:rsidRPr="00503161" w:rsidRDefault="002A21B1" w:rsidP="009E4A69">
      <w:pPr>
        <w:pStyle w:val="ListParagraph"/>
        <w:rPr>
          <w:lang w:val="en-CA"/>
        </w:rPr>
      </w:pPr>
      <w:r w:rsidRPr="00503161">
        <w:rPr>
          <w:bCs/>
        </w:rPr>
        <w:t xml:space="preserve">Link: A directed connection in the Network that enables transportation via some Mode(s) from one Node to another. </w:t>
      </w:r>
      <w:r w:rsidRPr="00503161">
        <w:rPr>
          <w:bCs/>
        </w:rPr>
        <w:br/>
        <w:t>A link contains one or more Arcs that represent individual flows of traffic (e.g. traffic lanes, bicycle lanes).</w:t>
      </w:r>
      <w:r w:rsidRPr="00503161">
        <w:rPr>
          <w:bCs/>
        </w:rPr>
        <w:br/>
        <w:t>A link begins and ends at a source and sink Node.</w:t>
      </w:r>
      <w:r w:rsidRPr="00503161">
        <w:rPr>
          <w:bCs/>
        </w:rPr>
        <w:br/>
        <w:t xml:space="preserve">A link has some </w:t>
      </w:r>
      <w:r w:rsidR="0081495A" w:rsidRPr="00503161">
        <w:rPr>
          <w:bCs/>
        </w:rPr>
        <w:t>(straight-line) length description, in km.</w:t>
      </w:r>
      <w:r w:rsidR="0081495A" w:rsidRPr="00503161">
        <w:rPr>
          <w:bCs/>
        </w:rPr>
        <w:br/>
        <w:t>A link is associated</w:t>
      </w:r>
      <w:r w:rsidR="00A62727" w:rsidRPr="00503161">
        <w:rPr>
          <w:bCs/>
        </w:rPr>
        <w:t xml:space="preserve"> </w:t>
      </w:r>
      <w:r w:rsidR="0081495A" w:rsidRPr="00503161">
        <w:rPr>
          <w:bCs/>
        </w:rPr>
        <w:t>with</w:t>
      </w:r>
      <w:r w:rsidR="00A62727" w:rsidRPr="00503161">
        <w:rPr>
          <w:bCs/>
        </w:rPr>
        <w:t xml:space="preserve">, or considered to be </w:t>
      </w:r>
      <w:r w:rsidR="00A62727" w:rsidRPr="00503161">
        <w:rPr>
          <w:bCs/>
          <w:i/>
        </w:rPr>
        <w:t>in</w:t>
      </w:r>
      <w:r w:rsidR="00A62727" w:rsidRPr="00503161">
        <w:rPr>
          <w:bCs/>
        </w:rPr>
        <w:t>,</w:t>
      </w:r>
      <w:r w:rsidR="0081495A" w:rsidRPr="00503161">
        <w:rPr>
          <w:bCs/>
        </w:rPr>
        <w:t xml:space="preserve"> a municipality</w:t>
      </w:r>
      <w:r w:rsidR="00A62727" w:rsidRPr="00503161">
        <w:rPr>
          <w:bCs/>
        </w:rPr>
        <w:t xml:space="preserve"> and a planning district</w:t>
      </w:r>
      <w:r w:rsidR="0081495A" w:rsidRPr="00503161">
        <w:rPr>
          <w:bCs/>
        </w:rPr>
        <w:t>.</w:t>
      </w:r>
      <w:r w:rsidR="00A62727" w:rsidRPr="00503161">
        <w:rPr>
          <w:bCs/>
        </w:rPr>
        <w:t xml:space="preserve"> </w:t>
      </w:r>
      <w:r w:rsidR="0081495A" w:rsidRPr="00503161">
        <w:rPr>
          <w:bCs/>
        </w:rPr>
        <w:br/>
        <w:t>A link</w:t>
      </w:r>
      <w:r w:rsidR="00F80297">
        <w:rPr>
          <w:bCs/>
        </w:rPr>
        <w:t xml:space="preserve"> supports</w:t>
      </w:r>
      <w:r w:rsidR="0081495A" w:rsidRPr="00503161">
        <w:rPr>
          <w:bCs/>
        </w:rPr>
        <w:t xml:space="preserve"> one or more Mode(s) of access.</w:t>
      </w:r>
    </w:p>
    <w:p w14:paraId="4DDAD8BD" w14:textId="742251C7" w:rsidR="001754B8" w:rsidRPr="00503161" w:rsidRDefault="001754B8" w:rsidP="009E4A69">
      <w:pPr>
        <w:pStyle w:val="ListParagraph"/>
        <w:rPr>
          <w:lang w:val="en-CA"/>
        </w:rPr>
      </w:pPr>
      <w:r w:rsidRPr="00503161">
        <w:rPr>
          <w:bCs/>
        </w:rPr>
        <w:t>Arc</w:t>
      </w:r>
      <w:r w:rsidRPr="00503161">
        <w:t xml:space="preserve">: A directed </w:t>
      </w:r>
      <w:r w:rsidR="002A21B1" w:rsidRPr="00503161">
        <w:t>connection</w:t>
      </w:r>
      <w:r w:rsidRPr="00503161">
        <w:t xml:space="preserve"> in the Network that enables transportation via a particular Mode(s) from one Node to another. </w:t>
      </w:r>
      <w:r w:rsidR="002A21B1" w:rsidRPr="00503161">
        <w:br/>
        <w:t>An Arc begins and ends at the</w:t>
      </w:r>
      <w:r w:rsidRPr="00503161">
        <w:t xml:space="preserve"> source and sink </w:t>
      </w:r>
      <w:r w:rsidR="002A21B1" w:rsidRPr="00503161">
        <w:t>of the Link it is contained in</w:t>
      </w:r>
      <w:r w:rsidRPr="00503161">
        <w:t>.</w:t>
      </w:r>
      <w:r w:rsidRPr="00503161">
        <w:br/>
        <w:t>An Arc has access to some Spatial Thing (such as a road), which may change over time.</w:t>
      </w:r>
      <w:r w:rsidRPr="00503161">
        <w:br/>
        <w:t>An Arc may impose access restrictions (for example, based on the size of vehicle), which are subject to change.</w:t>
      </w:r>
      <w:r w:rsidR="00E63F34" w:rsidRPr="00503161">
        <w:br/>
        <w:t>An Arc may have some cost associated to its travel.</w:t>
      </w:r>
      <w:r w:rsidR="00BE20BF" w:rsidRPr="00503161">
        <w:br/>
      </w:r>
      <w:r w:rsidR="00F80297">
        <w:t>An Arc supports one or more Modes of access.</w:t>
      </w:r>
      <w:r w:rsidR="00B30290" w:rsidRPr="00503161">
        <w:br/>
        <w:t>An Arc may</w:t>
      </w:r>
      <w:r w:rsidR="0018442F" w:rsidRPr="00503161">
        <w:t xml:space="preserve"> have some posted and/or free flow speed. It may also be described with a volume delay function (VDF).</w:t>
      </w:r>
    </w:p>
    <w:p w14:paraId="5FB9B7AE" w14:textId="53728E3A" w:rsidR="001754B8" w:rsidRPr="00503161" w:rsidRDefault="001754B8" w:rsidP="009E4A69">
      <w:pPr>
        <w:pStyle w:val="ListParagraph"/>
        <w:rPr>
          <w:lang w:val="en-CA"/>
        </w:rPr>
      </w:pPr>
      <w:r w:rsidRPr="00503161">
        <w:rPr>
          <w:bCs/>
        </w:rPr>
        <w:t>Node</w:t>
      </w:r>
      <w:r w:rsidRPr="00503161">
        <w:rPr>
          <w:b/>
          <w:bCs/>
        </w:rPr>
        <w:t xml:space="preserve">: </w:t>
      </w:r>
      <w:r w:rsidRPr="00503161">
        <w:t>A point in the Network at which Arcs are connected.</w:t>
      </w:r>
      <w:r w:rsidR="004E2B7F" w:rsidRPr="00503161">
        <w:t xml:space="preserve"> A node as a unique identifier; for example</w:t>
      </w:r>
      <w:r w:rsidR="00DD7BFE" w:rsidRPr="00503161">
        <w:t>,</w:t>
      </w:r>
      <w:r w:rsidR="004E2B7F" w:rsidRPr="00503161">
        <w:t xml:space="preserve"> as defined in the EMME NCS11.</w:t>
      </w:r>
      <w:r w:rsidRPr="00503161">
        <w:br/>
        <w:t>A Node may contain different types of controls: Network Transfer, Signal Control, and Flow Control.</w:t>
      </w:r>
      <w:r w:rsidR="0081495A" w:rsidRPr="00503161">
        <w:br/>
      </w:r>
      <w:r w:rsidR="0081495A" w:rsidRPr="00503161">
        <w:rPr>
          <w:highlight w:val="yellow"/>
        </w:rPr>
        <w:t>A Node may be associated with specific location information (e.g. coordinates)</w:t>
      </w:r>
      <w:r w:rsidR="004E2B7F" w:rsidRPr="00503161">
        <w:t xml:space="preserve">. Note that this may be subject to change. The physical location of a node (generally larger than a single point) may be inferred based on the locations of the transportation complexes </w:t>
      </w:r>
      <w:r w:rsidR="004E2B7F" w:rsidRPr="00503161">
        <w:lastRenderedPageBreak/>
        <w:t>which it connects.</w:t>
      </w:r>
      <w:r w:rsidR="004D7DF1" w:rsidRPr="00503161">
        <w:br/>
        <w:t>A Node accesses some TransportationComplex, such as an Intersection. In the future, it may be useful to define other specific types of TransportationComplexes that are accessed by nodes, (e.g. bus stops).</w:t>
      </w:r>
    </w:p>
    <w:p w14:paraId="72C87310" w14:textId="77777777" w:rsidR="001754B8" w:rsidRPr="00503161" w:rsidRDefault="001754B8" w:rsidP="009E4A69">
      <w:pPr>
        <w:pStyle w:val="ListParagraph"/>
        <w:rPr>
          <w:lang w:val="en-CA"/>
        </w:rPr>
      </w:pPr>
      <w:r w:rsidRPr="00503161">
        <w:rPr>
          <w:bCs/>
        </w:rPr>
        <w:t>Network Transfer</w:t>
      </w:r>
      <w:r w:rsidRPr="00503161">
        <w:t>: Enables transfer between networks at a given Node.</w:t>
      </w:r>
    </w:p>
    <w:p w14:paraId="0EF31963" w14:textId="77777777" w:rsidR="001754B8" w:rsidRPr="00503161" w:rsidRDefault="001754B8" w:rsidP="009E4A69">
      <w:pPr>
        <w:pStyle w:val="ListParagraph"/>
        <w:rPr>
          <w:lang w:val="en-CA"/>
        </w:rPr>
      </w:pPr>
      <w:r w:rsidRPr="00503161">
        <w:t>Signal Control: Controls the flow of transportation between some of the incoming and outgoing arcs that the Node connects. Signal Controls have specialized attributes such as the number of phases, phase length, signal timing, type of signal.</w:t>
      </w:r>
      <w:r w:rsidR="00642F9C" w:rsidRPr="00503161">
        <w:t xml:space="preserve"> Note that the phases and/or the phase length may vary as a function of time of day or other triggers (e.g. ground sensors, traffic sensors).</w:t>
      </w:r>
    </w:p>
    <w:p w14:paraId="1F21A616" w14:textId="77777777" w:rsidR="001754B8" w:rsidRPr="00503161" w:rsidRDefault="001754B8" w:rsidP="009E4A69">
      <w:pPr>
        <w:pStyle w:val="ListParagraph"/>
        <w:rPr>
          <w:lang w:val="en-CA"/>
        </w:rPr>
      </w:pPr>
      <w:r w:rsidRPr="00503161">
        <w:t xml:space="preserve">Flow Control: Controls the flow of traffic at a given Node. </w:t>
      </w:r>
      <w:r w:rsidRPr="00503161">
        <w:br/>
        <w:t>A Flow Control may be operative/inoperative at different times. For example, "no left turns from 4-6pm".</w:t>
      </w:r>
      <w:r w:rsidRPr="00503161">
        <w:br/>
        <w:t>A Flow Control may be a generalization of Signal Control.</w:t>
      </w:r>
    </w:p>
    <w:p w14:paraId="68ED5987" w14:textId="1BBC3C12" w:rsidR="001754B8" w:rsidRPr="00503161" w:rsidRDefault="001754B8" w:rsidP="009E4A69">
      <w:pPr>
        <w:pStyle w:val="ListParagraph"/>
      </w:pPr>
      <w:r w:rsidRPr="00503161">
        <w:t xml:space="preserve">Mode: A mode of transportation is a </w:t>
      </w:r>
      <w:r w:rsidRPr="00503161">
        <w:rPr>
          <w:b/>
        </w:rPr>
        <w:t>means of</w:t>
      </w:r>
      <w:r w:rsidRPr="00503161">
        <w:t xml:space="preserve"> performing travel within the urban system.</w:t>
      </w:r>
      <w:r w:rsidRPr="00503161">
        <w:br/>
        <w:t>There are various types (instances) of Mode: Foot, Bike, PersonalVehicle, PublicTransit, Cab, Commerc</w:t>
      </w:r>
      <w:r w:rsidR="006A547E" w:rsidRPr="00503161">
        <w:t>ialVehicle, Plane, Boat, Train.</w:t>
      </w:r>
    </w:p>
    <w:p w14:paraId="000A0CD8" w14:textId="77777777" w:rsidR="00FC6D57" w:rsidRDefault="00272044" w:rsidP="00272044">
      <w:pPr>
        <w:pStyle w:val="ListParagraph"/>
      </w:pPr>
      <w:r w:rsidRPr="00503161">
        <w:t xml:space="preserve">LoopDetector: A Loop Detector is a kind of Sensor that detects vehicle presence at some point on a road segment. A Loop Detector is owned by some Organization; it has some location, and is associated with (has a feature of interest) the particular part of the transportation network (i.e. a transport:Arc) that it is located on. </w:t>
      </w:r>
      <w:r w:rsidRPr="00503161">
        <w:br/>
        <w:t>A Loop Detector makes observations about the vehicle presence on the road segment that is its feature of interest.</w:t>
      </w:r>
      <w:r w:rsidRPr="00503161">
        <w:br/>
        <w:t>The vehicle presence is a proxy for the occupancy of the road segment and the average vehicle speed on the road segment.</w:t>
      </w:r>
    </w:p>
    <w:p w14:paraId="5A04C753" w14:textId="77777777" w:rsidR="00FC6D57" w:rsidRPr="00FC6D57" w:rsidRDefault="00FC6D57" w:rsidP="00272044">
      <w:pPr>
        <w:pStyle w:val="ListParagraph"/>
        <w:rPr>
          <w:highlight w:val="yellow"/>
        </w:rPr>
      </w:pPr>
      <w:r w:rsidRPr="00FC6D57">
        <w:rPr>
          <w:highlight w:val="yellow"/>
        </w:rPr>
        <w:t>TTI</w:t>
      </w:r>
    </w:p>
    <w:p w14:paraId="3B621AD1" w14:textId="3EFBC7BD" w:rsidR="00272044" w:rsidRPr="00503161" w:rsidRDefault="00FC6D57" w:rsidP="00272044">
      <w:pPr>
        <w:pStyle w:val="ListParagraph"/>
      </w:pPr>
      <w:r w:rsidRPr="00FC6D57">
        <w:rPr>
          <w:highlight w:val="yellow"/>
        </w:rPr>
        <w:t>MeanTTI</w:t>
      </w:r>
      <w:r w:rsidR="00272044" w:rsidRPr="00503161">
        <w:br/>
      </w:r>
    </w:p>
    <w:p w14:paraId="1F592EB8" w14:textId="77777777" w:rsidR="00272044" w:rsidRDefault="00272044" w:rsidP="00503161"/>
    <w:p w14:paraId="74909171" w14:textId="070A17F4" w:rsidR="001754B8" w:rsidRDefault="001754B8" w:rsidP="001754B8">
      <w:r w:rsidRPr="001859D3">
        <w:lastRenderedPageBreak/>
        <w:t xml:space="preserve">The physical </w:t>
      </w:r>
      <w:r>
        <w:t>Infrastructure of the transportation system is</w:t>
      </w:r>
      <w:r w:rsidRPr="001859D3">
        <w:t xml:space="preserve"> defined, as required, </w:t>
      </w:r>
      <w:r>
        <w:t>at different levels of detail (LOD). Specific types of Transportation Complex</w:t>
      </w:r>
      <w:r w:rsidR="007C1354">
        <w:t xml:space="preserve"> (a term we adopt from the CityGML schema)</w:t>
      </w:r>
      <w:r>
        <w:t xml:space="preserve"> may be defined according to the Arcs that access them. </w:t>
      </w:r>
      <w:r w:rsidR="007C1354">
        <w:t>W</w:t>
      </w:r>
      <w:r>
        <w:t>e define the following types of Transportation Complex.</w:t>
      </w:r>
    </w:p>
    <w:p w14:paraId="6928907D" w14:textId="77777777" w:rsidR="001754B8" w:rsidRPr="00F8610D" w:rsidRDefault="001754B8" w:rsidP="009E4A69">
      <w:pPr>
        <w:pStyle w:val="ListParagraph"/>
      </w:pPr>
      <w:r w:rsidRPr="00F8610D">
        <w:t>Road</w:t>
      </w:r>
    </w:p>
    <w:p w14:paraId="543BEFBD" w14:textId="77777777" w:rsidR="001754B8" w:rsidRPr="00F8610D" w:rsidRDefault="001754B8" w:rsidP="009E4A69">
      <w:pPr>
        <w:pStyle w:val="ListParagraph"/>
      </w:pPr>
      <w:r w:rsidRPr="00F8610D">
        <w:t>Rail</w:t>
      </w:r>
    </w:p>
    <w:p w14:paraId="1A6907D2" w14:textId="77777777" w:rsidR="001754B8" w:rsidRPr="00F8610D" w:rsidRDefault="001754B8" w:rsidP="009E4A69">
      <w:pPr>
        <w:pStyle w:val="ListParagraph"/>
      </w:pPr>
      <w:r w:rsidRPr="00F8610D">
        <w:t>Waterway</w:t>
      </w:r>
    </w:p>
    <w:p w14:paraId="4A5DB4D1" w14:textId="77777777" w:rsidR="001754B8" w:rsidRPr="00F8610D" w:rsidRDefault="001754B8" w:rsidP="009E4A69">
      <w:pPr>
        <w:pStyle w:val="ListParagraph"/>
      </w:pPr>
      <w:r w:rsidRPr="00F8610D">
        <w:t>Airway</w:t>
      </w:r>
    </w:p>
    <w:p w14:paraId="07EE923E" w14:textId="77777777" w:rsidR="001754B8" w:rsidRPr="00F8610D" w:rsidRDefault="001754B8" w:rsidP="009E4A69">
      <w:pPr>
        <w:pStyle w:val="ListParagraph"/>
      </w:pPr>
      <w:r w:rsidRPr="00F8610D">
        <w:t>Bike Trail</w:t>
      </w:r>
    </w:p>
    <w:p w14:paraId="666CFF9B" w14:textId="77777777" w:rsidR="001754B8" w:rsidRPr="00F8610D" w:rsidRDefault="001754B8" w:rsidP="009E4A69">
      <w:pPr>
        <w:pStyle w:val="ListParagraph"/>
      </w:pPr>
      <w:r w:rsidRPr="00F8610D">
        <w:t>Footpath</w:t>
      </w:r>
    </w:p>
    <w:p w14:paraId="7E96C827" w14:textId="77777777" w:rsidR="001754B8" w:rsidRPr="00F8610D" w:rsidRDefault="001754B8" w:rsidP="009E4A69">
      <w:pPr>
        <w:pStyle w:val="ListParagraph"/>
      </w:pPr>
      <w:r w:rsidRPr="00F8610D">
        <w:t>Parking</w:t>
      </w:r>
    </w:p>
    <w:p w14:paraId="7989811E" w14:textId="77777777" w:rsidR="001754B8" w:rsidRDefault="001754B8" w:rsidP="001754B8">
      <w:r>
        <w:t xml:space="preserve">Each </w:t>
      </w:r>
      <w:r w:rsidR="00124142">
        <w:t xml:space="preserve">Transportation Complex </w:t>
      </w:r>
      <w:r>
        <w:t xml:space="preserve">may be </w:t>
      </w:r>
      <w:r w:rsidR="00124142">
        <w:t xml:space="preserve">further </w:t>
      </w:r>
      <w:r>
        <w:t>defined as follows:</w:t>
      </w:r>
    </w:p>
    <w:p w14:paraId="2B2B4CF8" w14:textId="77777777" w:rsidR="001754B8" w:rsidRPr="00F8610D" w:rsidRDefault="001754B8" w:rsidP="009E4A69">
      <w:pPr>
        <w:pStyle w:val="ListParagraph"/>
        <w:rPr>
          <w:lang w:val="en-CA"/>
        </w:rPr>
      </w:pPr>
      <w:r w:rsidRPr="00F8610D">
        <w:rPr>
          <w:b/>
          <w:bCs/>
        </w:rPr>
        <w:t>Road</w:t>
      </w:r>
      <w:r w:rsidRPr="00F8610D">
        <w:t>: An aggregation of Road Segments with the same name.</w:t>
      </w:r>
      <w:r w:rsidRPr="00F8610D">
        <w:rPr>
          <w:b/>
          <w:bCs/>
        </w:rPr>
        <w:t xml:space="preserve"> </w:t>
      </w:r>
    </w:p>
    <w:p w14:paraId="37347D51" w14:textId="2632605C" w:rsidR="001754B8" w:rsidRPr="00F8610D" w:rsidRDefault="001754B8" w:rsidP="009E4A69">
      <w:pPr>
        <w:pStyle w:val="ListParagraph"/>
      </w:pPr>
      <w:r w:rsidRPr="00F8610D">
        <w:rPr>
          <w:b/>
          <w:bCs/>
        </w:rPr>
        <w:t>RoadSegment</w:t>
      </w:r>
      <w:r w:rsidR="00553525" w:rsidRPr="00F8610D">
        <w:rPr>
          <w:b/>
          <w:bCs/>
        </w:rPr>
        <w:t>PD</w:t>
      </w:r>
      <w:r w:rsidRPr="00F8610D">
        <w:t xml:space="preserve">: accessed only by </w:t>
      </w:r>
      <w:r w:rsidR="004E2B7F" w:rsidRPr="00F8610D">
        <w:t>Links</w:t>
      </w:r>
      <w:r w:rsidRPr="00F8610D">
        <w:t xml:space="preserve"> that are not accessible by water or air modes.</w:t>
      </w:r>
      <w:r w:rsidRPr="00F8610D">
        <w:br/>
        <w:t>Different RoadSegments</w:t>
      </w:r>
      <w:r w:rsidR="00FC2BAF" w:rsidRPr="00F8610D">
        <w:t xml:space="preserve"> Perdurants</w:t>
      </w:r>
      <w:r w:rsidRPr="00F8610D">
        <w:t xml:space="preserve"> will </w:t>
      </w:r>
      <w:r w:rsidR="00124142" w:rsidRPr="00F8610D">
        <w:t>be accessed by</w:t>
      </w:r>
      <w:r w:rsidRPr="00F8610D">
        <w:t xml:space="preserve"> Arcs that are accessible by various other Modes, not necessarily </w:t>
      </w:r>
      <w:r w:rsidRPr="00F8610D">
        <w:rPr>
          <w:i/>
          <w:iCs/>
        </w:rPr>
        <w:t>everything</w:t>
      </w:r>
      <w:r w:rsidRPr="00F8610D">
        <w:t xml:space="preserve"> else.</w:t>
      </w:r>
      <w:r w:rsidR="00844229" w:rsidRPr="00F8610D">
        <w:t xml:space="preserve"> A Road Segment Perdurant is comprised of Road Segments that exist over time.</w:t>
      </w:r>
    </w:p>
    <w:p w14:paraId="73B8613E" w14:textId="77777777" w:rsidR="001754B8" w:rsidRPr="00F8610D" w:rsidRDefault="001754B8" w:rsidP="009E4A69">
      <w:pPr>
        <w:pStyle w:val="ListParagraph"/>
      </w:pPr>
      <w:r w:rsidRPr="00F8610D">
        <w:rPr>
          <w:b/>
          <w:bCs/>
        </w:rPr>
        <w:t>RoadSegment</w:t>
      </w:r>
      <w:r w:rsidRPr="00F8610D">
        <w:t>: A RoadSegment has variant attributes</w:t>
      </w:r>
      <w:r w:rsidR="007C1354" w:rsidRPr="00F8610D">
        <w:t>.</w:t>
      </w:r>
      <w:r w:rsidRPr="00F8610D">
        <w:br/>
        <w:t>A RoadSegment has an owner, access restrictions, and is accessed by some Arc(s)</w:t>
      </w:r>
      <w:r w:rsidR="007C1354" w:rsidRPr="00F8610D">
        <w:t xml:space="preserve"> -- all of which may change over time</w:t>
      </w:r>
      <w:r w:rsidRPr="00F8610D">
        <w:t>.</w:t>
      </w:r>
      <w:r w:rsidRPr="00F8610D">
        <w:br/>
        <w:t>A RoadSegment has some location, which is co-located with (contains the locations of) the Arcs and Nodes it contains.</w:t>
      </w:r>
    </w:p>
    <w:p w14:paraId="0377790B" w14:textId="77777777" w:rsidR="001754B8" w:rsidRPr="00F8610D" w:rsidRDefault="001754B8" w:rsidP="009E4A69">
      <w:pPr>
        <w:pStyle w:val="ListParagraph"/>
        <w:rPr>
          <w:lang w:val="en-CA"/>
        </w:rPr>
      </w:pPr>
      <w:r w:rsidRPr="00F8610D">
        <w:rPr>
          <w:b/>
          <w:bCs/>
        </w:rPr>
        <w:t>Rail</w:t>
      </w:r>
      <w:r w:rsidRPr="00F8610D">
        <w:t>: An aggregation of Rail Segments with the same name.</w:t>
      </w:r>
      <w:r w:rsidRPr="00F8610D">
        <w:rPr>
          <w:b/>
          <w:bCs/>
        </w:rPr>
        <w:t xml:space="preserve"> </w:t>
      </w:r>
    </w:p>
    <w:p w14:paraId="196B55AB" w14:textId="77777777" w:rsidR="001754B8" w:rsidRPr="00F8610D" w:rsidRDefault="001754B8" w:rsidP="009E4A69">
      <w:pPr>
        <w:pStyle w:val="ListParagraph"/>
        <w:rPr>
          <w:lang w:val="en-CA"/>
        </w:rPr>
      </w:pPr>
      <w:r w:rsidRPr="00F8610D">
        <w:rPr>
          <w:b/>
          <w:bCs/>
        </w:rPr>
        <w:t>RailSegment</w:t>
      </w:r>
      <w:r w:rsidR="00FC2BAF" w:rsidRPr="00F8610D">
        <w:rPr>
          <w:b/>
          <w:bCs/>
        </w:rPr>
        <w:t>PD</w:t>
      </w:r>
      <w:r w:rsidRPr="00F8610D">
        <w:t>: Accessed only by Arcs that are accessible by rail modes.</w:t>
      </w:r>
      <w:r w:rsidRPr="00F8610D">
        <w:br/>
        <w:t xml:space="preserve">A RailSegment </w:t>
      </w:r>
      <w:r w:rsidR="00FC2BAF" w:rsidRPr="00F8610D">
        <w:t xml:space="preserve">Perdurant </w:t>
      </w:r>
      <w:r w:rsidRPr="00F8610D">
        <w:t>has an invariant location, which is co-located with (contains the locations of) the Arcs and Nodes it contains.</w:t>
      </w:r>
      <w:r w:rsidR="00FC2BAF" w:rsidRPr="00F8610D">
        <w:t xml:space="preserve"> </w:t>
      </w:r>
      <w:r w:rsidR="00070B80" w:rsidRPr="00F8610D">
        <w:t>A Rail Segment Perdurant is com</w:t>
      </w:r>
      <w:r w:rsidR="00FC2BAF" w:rsidRPr="00F8610D">
        <w:t>p</w:t>
      </w:r>
      <w:r w:rsidR="00070B80" w:rsidRPr="00F8610D">
        <w:t>r</w:t>
      </w:r>
      <w:r w:rsidR="00FC2BAF" w:rsidRPr="00F8610D">
        <w:t>ised of Rail Segments that exist over time.</w:t>
      </w:r>
    </w:p>
    <w:p w14:paraId="45C23D37" w14:textId="762139C8" w:rsidR="001754B8" w:rsidRPr="00F8610D" w:rsidRDefault="001754B8" w:rsidP="009E4A69">
      <w:pPr>
        <w:pStyle w:val="ListParagraph"/>
        <w:rPr>
          <w:lang w:val="en-CA"/>
        </w:rPr>
      </w:pPr>
      <w:r w:rsidRPr="00F8610D">
        <w:rPr>
          <w:b/>
          <w:bCs/>
        </w:rPr>
        <w:t>RailSegment</w:t>
      </w:r>
      <w:r w:rsidRPr="00F8610D">
        <w:t xml:space="preserve">: A RailSegment has an owner, access restrictions, and is accessed by some </w:t>
      </w:r>
      <w:r w:rsidR="004E2B7F" w:rsidRPr="00F8610D">
        <w:t>Link</w:t>
      </w:r>
      <w:r w:rsidRPr="00F8610D">
        <w:t>(s).</w:t>
      </w:r>
    </w:p>
    <w:p w14:paraId="47B33462" w14:textId="77777777" w:rsidR="001754B8" w:rsidRPr="00F8610D" w:rsidRDefault="001754B8" w:rsidP="009E4A69">
      <w:pPr>
        <w:pStyle w:val="ListParagraph"/>
      </w:pPr>
      <w:r w:rsidRPr="00F8610D">
        <w:lastRenderedPageBreak/>
        <w:t>Note that the location of a RoadSegment is variable (e.g. road widening or other activities do not change the identity of the road element), whereas a RailSegment's is not.</w:t>
      </w:r>
    </w:p>
    <w:p w14:paraId="34BBC093" w14:textId="659355CF" w:rsidR="004B1B27" w:rsidRPr="00F8610D" w:rsidRDefault="004B1B27" w:rsidP="009E4A69">
      <w:pPr>
        <w:pStyle w:val="ListParagraph"/>
      </w:pPr>
      <w:r w:rsidRPr="00F8610D">
        <w:rPr>
          <w:b/>
        </w:rPr>
        <w:t xml:space="preserve">IntersectionPD: </w:t>
      </w:r>
      <w:r w:rsidR="00E278B4" w:rsidRPr="00F8610D">
        <w:t>Accessed only by NodePDs</w:t>
      </w:r>
      <w:r w:rsidRPr="00F8610D">
        <w:t>. An Intersection Perdurant captures the physical entity of an intersection, which is co-located with various other transportation complexes (e.g. roads, paths) that pass through it.</w:t>
      </w:r>
      <w:r w:rsidR="00E278B4" w:rsidRPr="00F8610D">
        <w:t xml:space="preserve"> An Intersection Perdurant is comprised of Intersections that exist over time.</w:t>
      </w:r>
    </w:p>
    <w:p w14:paraId="79823B4C" w14:textId="1CDCD3BA" w:rsidR="00CC30ED" w:rsidRPr="00F8610D" w:rsidRDefault="00CC30ED" w:rsidP="009E4A69">
      <w:pPr>
        <w:pStyle w:val="ListParagraph"/>
      </w:pPr>
      <w:r w:rsidRPr="00F8610D">
        <w:rPr>
          <w:b/>
        </w:rPr>
        <w:t>Intersection:</w:t>
      </w:r>
      <w:r w:rsidRPr="00F8610D">
        <w:t xml:space="preserve"> </w:t>
      </w:r>
      <w:r w:rsidR="00E278B4" w:rsidRPr="00F8610D">
        <w:t xml:space="preserve">An Intersection exists at some time. </w:t>
      </w:r>
      <w:r w:rsidR="00F93F7D" w:rsidRPr="00F8610D">
        <w:t xml:space="preserve">It has some location. </w:t>
      </w:r>
      <w:r w:rsidR="00E278B4" w:rsidRPr="00F8610D">
        <w:t xml:space="preserve">It may have some owner and is accessed by some Node. In the future, it may be useful to extend this class and relate it to </w:t>
      </w:r>
      <w:r w:rsidR="00B40EBD">
        <w:t xml:space="preserve">certain aspects of the </w:t>
      </w:r>
      <w:r w:rsidR="00E278B4" w:rsidRPr="00F8610D">
        <w:t>physical infrastructure such as signs, signals, etc.</w:t>
      </w:r>
    </w:p>
    <w:p w14:paraId="40ED5F6E" w14:textId="5CF3F4D1" w:rsidR="00806DFE" w:rsidRDefault="004E2B7F" w:rsidP="004E2B7F">
      <w:pPr>
        <w:ind w:left="360"/>
      </w:pPr>
      <w:r>
        <w:t xml:space="preserve">Classes may be defined for footpaths, bicycle lanes/trails, and so on. </w:t>
      </w:r>
      <w:r w:rsidR="002A21B1">
        <w:t xml:space="preserve">Should it be useful, this representation could be extended to </w:t>
      </w:r>
      <w:r>
        <w:t>define individual traffic lanes, (e.g. the transportation complex that is accessed by a single arc).</w:t>
      </w:r>
    </w:p>
    <w:p w14:paraId="4D40325F" w14:textId="1E7B6D12" w:rsidR="0045302A" w:rsidRDefault="0045302A" w:rsidP="004E2B7F">
      <w:pPr>
        <w:ind w:left="360"/>
      </w:pPr>
    </w:p>
    <w:p w14:paraId="0290DF6D" w14:textId="3417079D" w:rsidR="004E2B7F" w:rsidRDefault="003E48AB" w:rsidP="004E2B7F">
      <w:pPr>
        <w:keepNext/>
      </w:pPr>
      <w:r w:rsidRPr="003E48AB">
        <w:rPr>
          <w:noProof/>
        </w:rPr>
        <w:drawing>
          <wp:inline distT="0" distB="0" distL="0" distR="0" wp14:anchorId="728BD34C" wp14:editId="3AF2C332">
            <wp:extent cx="5943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19935"/>
                    </a:xfrm>
                    <a:prstGeom prst="rect">
                      <a:avLst/>
                    </a:prstGeom>
                  </pic:spPr>
                </pic:pic>
              </a:graphicData>
            </a:graphic>
          </wp:inline>
        </w:drawing>
      </w:r>
    </w:p>
    <w:p w14:paraId="40E9D59D" w14:textId="6B4506F8" w:rsidR="008C5A7E" w:rsidRDefault="004E2B7F">
      <w:pPr>
        <w:pStyle w:val="Caption"/>
      </w:pPr>
      <w:r>
        <w:t xml:space="preserve">Figure </w:t>
      </w:r>
      <w:r w:rsidR="00FB5BA5">
        <w:rPr>
          <w:noProof/>
        </w:rPr>
        <w:fldChar w:fldCharType="begin"/>
      </w:r>
      <w:r w:rsidR="00FB5BA5">
        <w:rPr>
          <w:noProof/>
        </w:rPr>
        <w:instrText xml:space="preserve"> SEQ Figure \* ARABIC </w:instrText>
      </w:r>
      <w:r w:rsidR="00FB5BA5">
        <w:rPr>
          <w:noProof/>
        </w:rPr>
        <w:fldChar w:fldCharType="separate"/>
      </w:r>
      <w:r w:rsidR="003D53CD">
        <w:rPr>
          <w:noProof/>
        </w:rPr>
        <w:t>17</w:t>
      </w:r>
      <w:r w:rsidR="00FB5BA5">
        <w:rPr>
          <w:noProof/>
        </w:rPr>
        <w:fldChar w:fldCharType="end"/>
      </w:r>
      <w:r>
        <w:t xml:space="preserve">: Structure of the Transportation Network (some </w:t>
      </w:r>
      <w:r w:rsidR="00E61C21">
        <w:t>omissions</w:t>
      </w:r>
      <w:r>
        <w:t>).</w:t>
      </w:r>
    </w:p>
    <w:p w14:paraId="65B4AF84" w14:textId="77777777" w:rsidR="008C5A7E" w:rsidRPr="00BB01BB" w:rsidRDefault="008C5A7E" w:rsidP="00E80D3C"/>
    <w:tbl>
      <w:tblPr>
        <w:tblStyle w:val="TableGrid"/>
        <w:tblpPr w:leftFromText="180" w:rightFromText="180" w:vertAnchor="text" w:horzAnchor="margin" w:tblpY="128"/>
        <w:tblW w:w="0" w:type="auto"/>
        <w:tblLook w:val="04A0" w:firstRow="1" w:lastRow="0" w:firstColumn="1" w:lastColumn="0" w:noHBand="0" w:noVBand="1"/>
      </w:tblPr>
      <w:tblGrid>
        <w:gridCol w:w="2692"/>
        <w:gridCol w:w="2454"/>
        <w:gridCol w:w="4204"/>
      </w:tblGrid>
      <w:tr w:rsidR="001754B8" w:rsidRPr="00700C00" w14:paraId="7213CBCD" w14:textId="77777777" w:rsidTr="00F92DE6">
        <w:trPr>
          <w:cantSplit/>
        </w:trPr>
        <w:tc>
          <w:tcPr>
            <w:tcW w:w="2747" w:type="dxa"/>
            <w:shd w:val="clear" w:color="auto" w:fill="00FFFF"/>
          </w:tcPr>
          <w:p w14:paraId="2FB5110B" w14:textId="77777777" w:rsidR="001754B8" w:rsidRPr="00700C00" w:rsidRDefault="001754B8" w:rsidP="006A0A1C">
            <w:r w:rsidRPr="00700C00">
              <w:t>Object</w:t>
            </w:r>
          </w:p>
        </w:tc>
        <w:tc>
          <w:tcPr>
            <w:tcW w:w="2310" w:type="dxa"/>
            <w:shd w:val="clear" w:color="auto" w:fill="00FFFF"/>
          </w:tcPr>
          <w:p w14:paraId="505B8CB1" w14:textId="77777777" w:rsidR="001754B8" w:rsidRPr="00700C00" w:rsidRDefault="001754B8" w:rsidP="006A0A1C">
            <w:r w:rsidRPr="00700C00">
              <w:t>Property</w:t>
            </w:r>
          </w:p>
        </w:tc>
        <w:tc>
          <w:tcPr>
            <w:tcW w:w="4293" w:type="dxa"/>
            <w:shd w:val="clear" w:color="auto" w:fill="00FFFF"/>
          </w:tcPr>
          <w:p w14:paraId="633136E5" w14:textId="77777777" w:rsidR="001754B8" w:rsidRPr="00700C00" w:rsidRDefault="001754B8" w:rsidP="006A0A1C">
            <w:r w:rsidRPr="00700C00">
              <w:t>Value</w:t>
            </w:r>
          </w:p>
        </w:tc>
      </w:tr>
      <w:tr w:rsidR="00C24DEA" w:rsidRPr="00700C00" w14:paraId="00E610A6" w14:textId="77777777" w:rsidTr="00F92DE6">
        <w:trPr>
          <w:cantSplit/>
        </w:trPr>
        <w:tc>
          <w:tcPr>
            <w:tcW w:w="2747" w:type="dxa"/>
            <w:vMerge w:val="restart"/>
          </w:tcPr>
          <w:p w14:paraId="7C7E64CA" w14:textId="77777777" w:rsidR="00C24DEA" w:rsidRPr="00700C00" w:rsidRDefault="00C24DEA" w:rsidP="006A0A1C">
            <w:r w:rsidRPr="00700C00">
              <w:t>Network</w:t>
            </w:r>
            <w:r>
              <w:t>PD</w:t>
            </w:r>
          </w:p>
        </w:tc>
        <w:tc>
          <w:tcPr>
            <w:tcW w:w="2310" w:type="dxa"/>
          </w:tcPr>
          <w:p w14:paraId="17ED9A30" w14:textId="77777777" w:rsidR="00C24DEA" w:rsidRPr="00700C00" w:rsidRDefault="00C24DEA" w:rsidP="006A0A1C">
            <w:r w:rsidRPr="00700C00">
              <w:t>subclassOf</w:t>
            </w:r>
          </w:p>
        </w:tc>
        <w:tc>
          <w:tcPr>
            <w:tcW w:w="4293" w:type="dxa"/>
          </w:tcPr>
          <w:p w14:paraId="1140E035" w14:textId="77777777" w:rsidR="00C24DEA" w:rsidRPr="00700C00" w:rsidRDefault="00C24DEA" w:rsidP="006A0A1C">
            <w:r>
              <w:t>change:</w:t>
            </w:r>
            <w:r w:rsidRPr="00700C00">
              <w:t>TimeVarying</w:t>
            </w:r>
            <w:r w:rsidR="00D67E4A">
              <w:t>Concept</w:t>
            </w:r>
          </w:p>
        </w:tc>
      </w:tr>
      <w:tr w:rsidR="00C24DEA" w:rsidRPr="00700C00" w14:paraId="04846830" w14:textId="77777777" w:rsidTr="00F92DE6">
        <w:trPr>
          <w:cantSplit/>
        </w:trPr>
        <w:tc>
          <w:tcPr>
            <w:tcW w:w="2747" w:type="dxa"/>
            <w:vMerge/>
          </w:tcPr>
          <w:p w14:paraId="1519570C" w14:textId="77777777" w:rsidR="00C24DEA" w:rsidRPr="00700C00" w:rsidRDefault="00C24DEA" w:rsidP="006A0A1C"/>
        </w:tc>
        <w:tc>
          <w:tcPr>
            <w:tcW w:w="2310" w:type="dxa"/>
          </w:tcPr>
          <w:p w14:paraId="082D1752" w14:textId="77777777" w:rsidR="00C24DEA" w:rsidRPr="00700C00" w:rsidRDefault="00C24DEA" w:rsidP="006A0A1C">
            <w:r w:rsidRPr="00700C00">
              <w:t>equivalentClass</w:t>
            </w:r>
          </w:p>
        </w:tc>
        <w:tc>
          <w:tcPr>
            <w:tcW w:w="4293" w:type="dxa"/>
          </w:tcPr>
          <w:p w14:paraId="44E446FE" w14:textId="77777777" w:rsidR="00C24DEA" w:rsidRPr="00700C00" w:rsidRDefault="00C24DEA" w:rsidP="00FC2BAF">
            <w:r>
              <w:t>change:</w:t>
            </w:r>
            <w:r w:rsidRPr="00700C00">
              <w:t>h</w:t>
            </w:r>
            <w:r>
              <w:t>asManifestation some  Network</w:t>
            </w:r>
            <w:r w:rsidRPr="00700C00">
              <w:t xml:space="preserve"> and </w:t>
            </w:r>
            <w:r>
              <w:t xml:space="preserve"> change:</w:t>
            </w:r>
            <w:r w:rsidRPr="00700C00">
              <w:t>hasManifestation only  Network</w:t>
            </w:r>
          </w:p>
        </w:tc>
      </w:tr>
      <w:tr w:rsidR="00C24DEA" w:rsidRPr="00700C00" w14:paraId="261235EC" w14:textId="77777777" w:rsidTr="00F92DE6">
        <w:trPr>
          <w:cantSplit/>
        </w:trPr>
        <w:tc>
          <w:tcPr>
            <w:tcW w:w="2747" w:type="dxa"/>
            <w:vMerge/>
          </w:tcPr>
          <w:p w14:paraId="669DB66D" w14:textId="77777777" w:rsidR="00C24DEA" w:rsidRPr="00700C00" w:rsidRDefault="00C24DEA" w:rsidP="006A0A1C"/>
        </w:tc>
        <w:tc>
          <w:tcPr>
            <w:tcW w:w="2310" w:type="dxa"/>
          </w:tcPr>
          <w:p w14:paraId="4B6C6E41" w14:textId="77777777" w:rsidR="00C24DEA" w:rsidRPr="00700C00" w:rsidRDefault="00C24DEA" w:rsidP="006A0A1C">
            <w:r>
              <w:t>change:existsAt</w:t>
            </w:r>
          </w:p>
        </w:tc>
        <w:tc>
          <w:tcPr>
            <w:tcW w:w="4293" w:type="dxa"/>
          </w:tcPr>
          <w:p w14:paraId="19CE9AB8" w14:textId="77777777" w:rsidR="00C24DEA" w:rsidRDefault="00C24DEA" w:rsidP="00FC2BAF">
            <w:r>
              <w:t>exactly 1 time:Interval</w:t>
            </w:r>
          </w:p>
        </w:tc>
      </w:tr>
      <w:tr w:rsidR="00E63F34" w:rsidRPr="00700C00" w14:paraId="19025BD7" w14:textId="77777777" w:rsidTr="00F92DE6">
        <w:trPr>
          <w:cantSplit/>
        </w:trPr>
        <w:tc>
          <w:tcPr>
            <w:tcW w:w="2747" w:type="dxa"/>
            <w:vMerge w:val="restart"/>
          </w:tcPr>
          <w:p w14:paraId="23AB779A" w14:textId="77777777" w:rsidR="00E63F34" w:rsidRPr="00700C00" w:rsidRDefault="00E63F34" w:rsidP="006A0A1C">
            <w:r w:rsidRPr="00700C00">
              <w:t>Network</w:t>
            </w:r>
          </w:p>
        </w:tc>
        <w:tc>
          <w:tcPr>
            <w:tcW w:w="2310" w:type="dxa"/>
          </w:tcPr>
          <w:p w14:paraId="041812C2" w14:textId="77777777" w:rsidR="00E63F34" w:rsidRPr="00700C00" w:rsidRDefault="00E63F34" w:rsidP="006A0A1C">
            <w:r w:rsidRPr="00700C00">
              <w:t>subclassOf</w:t>
            </w:r>
          </w:p>
        </w:tc>
        <w:tc>
          <w:tcPr>
            <w:tcW w:w="4293" w:type="dxa"/>
          </w:tcPr>
          <w:p w14:paraId="2A945EB7" w14:textId="77777777" w:rsidR="00E63F34" w:rsidRPr="00700C00" w:rsidRDefault="00C24DEA" w:rsidP="006A0A1C">
            <w:r>
              <w:t>change:</w:t>
            </w:r>
            <w:r w:rsidR="00E63F34" w:rsidRPr="00700C00">
              <w:t>Manifestation</w:t>
            </w:r>
          </w:p>
        </w:tc>
      </w:tr>
      <w:tr w:rsidR="00E63F34" w:rsidRPr="00700C00" w14:paraId="35EAA677" w14:textId="77777777" w:rsidTr="00F92DE6">
        <w:trPr>
          <w:cantSplit/>
        </w:trPr>
        <w:tc>
          <w:tcPr>
            <w:tcW w:w="2747" w:type="dxa"/>
            <w:vMerge/>
          </w:tcPr>
          <w:p w14:paraId="0A89F3EB" w14:textId="77777777" w:rsidR="00E63F34" w:rsidRPr="00700C00" w:rsidRDefault="00E63F34" w:rsidP="006A0A1C"/>
        </w:tc>
        <w:tc>
          <w:tcPr>
            <w:tcW w:w="2310" w:type="dxa"/>
          </w:tcPr>
          <w:p w14:paraId="695F234F" w14:textId="77777777" w:rsidR="00E63F34" w:rsidRPr="00700C00" w:rsidRDefault="00E63F34" w:rsidP="006A0A1C">
            <w:r w:rsidRPr="00700C00">
              <w:t>equivalentClass</w:t>
            </w:r>
          </w:p>
        </w:tc>
        <w:tc>
          <w:tcPr>
            <w:tcW w:w="4293" w:type="dxa"/>
          </w:tcPr>
          <w:p w14:paraId="01DA7C99" w14:textId="77777777" w:rsidR="00E63F34" w:rsidRPr="00700C00" w:rsidRDefault="00C24DEA" w:rsidP="006A0A1C">
            <w:r>
              <w:t>change:</w:t>
            </w:r>
            <w:r w:rsidR="00E63F34" w:rsidRPr="00700C00">
              <w:t>manifestationOf some  Network</w:t>
            </w:r>
            <w:r w:rsidR="00FC2BAF">
              <w:t>PD</w:t>
            </w:r>
            <w:r w:rsidR="00E63F34" w:rsidRPr="00700C00">
              <w:t xml:space="preserve"> and </w:t>
            </w:r>
            <w:r>
              <w:t xml:space="preserve"> change:</w:t>
            </w:r>
            <w:r w:rsidR="00E63F34" w:rsidRPr="00700C00">
              <w:t>manifestationOf only  Network</w:t>
            </w:r>
            <w:r w:rsidR="00FC2BAF">
              <w:t>PD</w:t>
            </w:r>
          </w:p>
        </w:tc>
      </w:tr>
      <w:tr w:rsidR="00C24DEA" w:rsidRPr="00700C00" w14:paraId="191394FC" w14:textId="77777777" w:rsidTr="00F92DE6">
        <w:trPr>
          <w:cantSplit/>
        </w:trPr>
        <w:tc>
          <w:tcPr>
            <w:tcW w:w="2747" w:type="dxa"/>
            <w:vMerge/>
          </w:tcPr>
          <w:p w14:paraId="0600F582" w14:textId="77777777" w:rsidR="00C24DEA" w:rsidRPr="00700C00" w:rsidRDefault="00C24DEA" w:rsidP="006A0A1C"/>
        </w:tc>
        <w:tc>
          <w:tcPr>
            <w:tcW w:w="2310" w:type="dxa"/>
          </w:tcPr>
          <w:p w14:paraId="6DD73146" w14:textId="77777777" w:rsidR="00C24DEA" w:rsidRPr="00700C00" w:rsidRDefault="00C24DEA" w:rsidP="006A0A1C">
            <w:r>
              <w:t>change:existsAt</w:t>
            </w:r>
          </w:p>
        </w:tc>
        <w:tc>
          <w:tcPr>
            <w:tcW w:w="4293" w:type="dxa"/>
          </w:tcPr>
          <w:p w14:paraId="738A3B58" w14:textId="77777777" w:rsidR="00C24DEA" w:rsidRDefault="00C24DEA" w:rsidP="006A0A1C">
            <w:r>
              <w:t>exactly 1 time:TemporalEntity</w:t>
            </w:r>
          </w:p>
        </w:tc>
      </w:tr>
      <w:tr w:rsidR="00E63F34" w:rsidRPr="00700C00" w14:paraId="17BDDBA4" w14:textId="77777777" w:rsidTr="00F92DE6">
        <w:trPr>
          <w:cantSplit/>
        </w:trPr>
        <w:tc>
          <w:tcPr>
            <w:tcW w:w="2747" w:type="dxa"/>
            <w:vMerge/>
          </w:tcPr>
          <w:p w14:paraId="1F473E52" w14:textId="77777777" w:rsidR="00E63F34" w:rsidRPr="00700C00" w:rsidRDefault="00E63F34" w:rsidP="006A0A1C"/>
        </w:tc>
        <w:tc>
          <w:tcPr>
            <w:tcW w:w="2310" w:type="dxa"/>
          </w:tcPr>
          <w:p w14:paraId="0B2EA12A" w14:textId="6C0DF935" w:rsidR="00E63F34" w:rsidRPr="00417649" w:rsidRDefault="001F2F92" w:rsidP="006A0A1C">
            <w:pPr>
              <w:rPr>
                <w:highlight w:val="yellow"/>
              </w:rPr>
            </w:pPr>
            <w:r w:rsidRPr="00417649">
              <w:rPr>
                <w:highlight w:val="yellow"/>
              </w:rPr>
              <w:t>has</w:t>
            </w:r>
            <w:r w:rsidR="00F92DE6">
              <w:rPr>
                <w:highlight w:val="yellow"/>
              </w:rPr>
              <w:t>Network</w:t>
            </w:r>
            <w:r w:rsidRPr="00417649">
              <w:rPr>
                <w:highlight w:val="yellow"/>
              </w:rPr>
              <w:t>Component</w:t>
            </w:r>
          </w:p>
        </w:tc>
        <w:tc>
          <w:tcPr>
            <w:tcW w:w="4293" w:type="dxa"/>
          </w:tcPr>
          <w:p w14:paraId="16E985C7" w14:textId="77777777" w:rsidR="00E63F34" w:rsidRPr="00417649" w:rsidRDefault="00E63F34" w:rsidP="006A0A1C">
            <w:pPr>
              <w:rPr>
                <w:highlight w:val="yellow"/>
              </w:rPr>
            </w:pPr>
            <w:r w:rsidRPr="00417649">
              <w:rPr>
                <w:highlight w:val="yellow"/>
              </w:rPr>
              <w:t>only Arc or Node</w:t>
            </w:r>
          </w:p>
        </w:tc>
      </w:tr>
      <w:tr w:rsidR="00D67E4A" w:rsidRPr="00700C00" w14:paraId="45B09784" w14:textId="77777777" w:rsidTr="00F92DE6">
        <w:trPr>
          <w:cantSplit/>
        </w:trPr>
        <w:tc>
          <w:tcPr>
            <w:tcW w:w="2747" w:type="dxa"/>
            <w:vMerge w:val="restart"/>
          </w:tcPr>
          <w:p w14:paraId="699FECD4" w14:textId="77777777" w:rsidR="00D67E4A" w:rsidRPr="00700C00" w:rsidRDefault="00D67E4A" w:rsidP="00D67E4A">
            <w:r w:rsidRPr="00700C00">
              <w:t>Node</w:t>
            </w:r>
            <w:r>
              <w:t>PD</w:t>
            </w:r>
          </w:p>
        </w:tc>
        <w:tc>
          <w:tcPr>
            <w:tcW w:w="2310" w:type="dxa"/>
          </w:tcPr>
          <w:p w14:paraId="374D8172" w14:textId="77777777" w:rsidR="00D67E4A" w:rsidRPr="00700C00" w:rsidRDefault="00D67E4A" w:rsidP="00D67E4A">
            <w:r w:rsidRPr="00700C00">
              <w:t>subclassOf</w:t>
            </w:r>
          </w:p>
        </w:tc>
        <w:tc>
          <w:tcPr>
            <w:tcW w:w="4293" w:type="dxa"/>
          </w:tcPr>
          <w:p w14:paraId="336BB2A1" w14:textId="77777777" w:rsidR="00D67E4A" w:rsidRPr="00700C00" w:rsidRDefault="00D67E4A" w:rsidP="00D67E4A">
            <w:r>
              <w:t>change:</w:t>
            </w:r>
            <w:r w:rsidRPr="00700C00">
              <w:t>TimeVarying</w:t>
            </w:r>
            <w:r>
              <w:t>Concept</w:t>
            </w:r>
          </w:p>
        </w:tc>
      </w:tr>
      <w:tr w:rsidR="001754B8" w:rsidRPr="00700C00" w14:paraId="3EB8672E" w14:textId="77777777" w:rsidTr="00F92DE6">
        <w:trPr>
          <w:cantSplit/>
        </w:trPr>
        <w:tc>
          <w:tcPr>
            <w:tcW w:w="2747" w:type="dxa"/>
            <w:vMerge/>
          </w:tcPr>
          <w:p w14:paraId="22B1724E" w14:textId="77777777" w:rsidR="001754B8" w:rsidRPr="00700C00" w:rsidRDefault="001754B8" w:rsidP="006A0A1C"/>
        </w:tc>
        <w:tc>
          <w:tcPr>
            <w:tcW w:w="2310" w:type="dxa"/>
          </w:tcPr>
          <w:p w14:paraId="0C7ADB87" w14:textId="77777777" w:rsidR="001754B8" w:rsidRPr="00700C00" w:rsidRDefault="001754B8" w:rsidP="006A0A1C">
            <w:r w:rsidRPr="00700C00">
              <w:t>equivalentClass</w:t>
            </w:r>
          </w:p>
        </w:tc>
        <w:tc>
          <w:tcPr>
            <w:tcW w:w="4293" w:type="dxa"/>
          </w:tcPr>
          <w:p w14:paraId="60447E91" w14:textId="77777777" w:rsidR="001754B8" w:rsidRPr="00700C00" w:rsidRDefault="00A9653B" w:rsidP="006A0A1C">
            <w:r>
              <w:t>change:</w:t>
            </w:r>
            <w:r w:rsidR="00FC2BAF">
              <w:t>hasManifestation some Node</w:t>
            </w:r>
            <w:r w:rsidR="001754B8" w:rsidRPr="00700C00">
              <w:t xml:space="preserve"> and </w:t>
            </w:r>
            <w:r>
              <w:t xml:space="preserve"> change:</w:t>
            </w:r>
            <w:r w:rsidR="001754B8" w:rsidRPr="00700C00">
              <w:t>hasManifestation only Node</w:t>
            </w:r>
          </w:p>
        </w:tc>
      </w:tr>
      <w:tr w:rsidR="00A9653B" w:rsidRPr="00700C00" w14:paraId="53EF7DD3" w14:textId="77777777" w:rsidTr="00F92DE6">
        <w:trPr>
          <w:cantSplit/>
        </w:trPr>
        <w:tc>
          <w:tcPr>
            <w:tcW w:w="2747" w:type="dxa"/>
            <w:vMerge/>
          </w:tcPr>
          <w:p w14:paraId="435B15C5" w14:textId="77777777" w:rsidR="00A9653B" w:rsidRPr="00700C00" w:rsidRDefault="00A9653B" w:rsidP="006A0A1C"/>
        </w:tc>
        <w:tc>
          <w:tcPr>
            <w:tcW w:w="2310" w:type="dxa"/>
          </w:tcPr>
          <w:p w14:paraId="185EFA0A" w14:textId="77777777" w:rsidR="00A9653B" w:rsidRPr="00700C00" w:rsidRDefault="00A9653B" w:rsidP="006A0A1C">
            <w:r>
              <w:t>change:existsAt</w:t>
            </w:r>
          </w:p>
        </w:tc>
        <w:tc>
          <w:tcPr>
            <w:tcW w:w="4293" w:type="dxa"/>
          </w:tcPr>
          <w:p w14:paraId="0EAB1273" w14:textId="77777777" w:rsidR="00A9653B" w:rsidRDefault="00A9653B" w:rsidP="006A0A1C">
            <w:r>
              <w:t>exactly 1 time:Interval</w:t>
            </w:r>
          </w:p>
        </w:tc>
      </w:tr>
      <w:tr w:rsidR="00112423" w:rsidRPr="00700C00" w14:paraId="2B590B7A" w14:textId="77777777" w:rsidTr="00F92DE6">
        <w:trPr>
          <w:cantSplit/>
          <w:trHeight w:val="267"/>
        </w:trPr>
        <w:tc>
          <w:tcPr>
            <w:tcW w:w="2747" w:type="dxa"/>
            <w:vMerge/>
          </w:tcPr>
          <w:p w14:paraId="05B3299A" w14:textId="77777777" w:rsidR="00112423" w:rsidRPr="00700C00" w:rsidRDefault="00112423" w:rsidP="006A0A1C"/>
        </w:tc>
        <w:tc>
          <w:tcPr>
            <w:tcW w:w="2310" w:type="dxa"/>
          </w:tcPr>
          <w:p w14:paraId="454F9ABD" w14:textId="121A09DC" w:rsidR="00112423" w:rsidRDefault="00112423" w:rsidP="006A0A1C">
            <w:r>
              <w:t>hasNodeID</w:t>
            </w:r>
          </w:p>
        </w:tc>
        <w:tc>
          <w:tcPr>
            <w:tcW w:w="4293" w:type="dxa"/>
          </w:tcPr>
          <w:p w14:paraId="19F01B6E" w14:textId="080D8C8F" w:rsidR="00112423" w:rsidRDefault="005C310A" w:rsidP="005C310A">
            <w:r>
              <w:t>max 1 NodeId</w:t>
            </w:r>
          </w:p>
        </w:tc>
      </w:tr>
      <w:tr w:rsidR="001754B8" w:rsidRPr="00700C00" w14:paraId="08F709DD" w14:textId="77777777" w:rsidTr="00F92DE6">
        <w:trPr>
          <w:cantSplit/>
        </w:trPr>
        <w:tc>
          <w:tcPr>
            <w:tcW w:w="2747" w:type="dxa"/>
            <w:vMerge w:val="restart"/>
          </w:tcPr>
          <w:p w14:paraId="1AA6E37A" w14:textId="77777777" w:rsidR="001754B8" w:rsidRPr="00700C00" w:rsidRDefault="001754B8" w:rsidP="006A0A1C">
            <w:r w:rsidRPr="00700C00">
              <w:t>Node</w:t>
            </w:r>
          </w:p>
        </w:tc>
        <w:tc>
          <w:tcPr>
            <w:tcW w:w="2310" w:type="dxa"/>
          </w:tcPr>
          <w:p w14:paraId="0F717918" w14:textId="77777777" w:rsidR="001754B8" w:rsidRPr="00700C00" w:rsidRDefault="001754B8" w:rsidP="006A0A1C">
            <w:r w:rsidRPr="00700C00">
              <w:t>subclassOf</w:t>
            </w:r>
          </w:p>
        </w:tc>
        <w:tc>
          <w:tcPr>
            <w:tcW w:w="4293" w:type="dxa"/>
          </w:tcPr>
          <w:p w14:paraId="0F3F42EC" w14:textId="77777777" w:rsidR="001754B8" w:rsidRPr="00700C00" w:rsidRDefault="00A9653B" w:rsidP="006A0A1C">
            <w:r>
              <w:t>change:</w:t>
            </w:r>
            <w:r w:rsidR="001754B8" w:rsidRPr="00700C00">
              <w:t>Manifestation</w:t>
            </w:r>
          </w:p>
        </w:tc>
      </w:tr>
      <w:tr w:rsidR="001754B8" w:rsidRPr="00700C00" w14:paraId="71F80B4A" w14:textId="77777777" w:rsidTr="00F92DE6">
        <w:trPr>
          <w:cantSplit/>
        </w:trPr>
        <w:tc>
          <w:tcPr>
            <w:tcW w:w="2747" w:type="dxa"/>
            <w:vMerge/>
          </w:tcPr>
          <w:p w14:paraId="08422A9F" w14:textId="77777777" w:rsidR="001754B8" w:rsidRPr="00700C00" w:rsidRDefault="001754B8" w:rsidP="006A0A1C"/>
        </w:tc>
        <w:tc>
          <w:tcPr>
            <w:tcW w:w="2310" w:type="dxa"/>
          </w:tcPr>
          <w:p w14:paraId="6D69C63D" w14:textId="77777777" w:rsidR="001754B8" w:rsidRPr="00700C00" w:rsidRDefault="001754B8" w:rsidP="006A0A1C">
            <w:r w:rsidRPr="00700C00">
              <w:t>equivalentClass</w:t>
            </w:r>
          </w:p>
        </w:tc>
        <w:tc>
          <w:tcPr>
            <w:tcW w:w="4293" w:type="dxa"/>
          </w:tcPr>
          <w:p w14:paraId="0DE70002" w14:textId="77777777" w:rsidR="001754B8" w:rsidRPr="00700C00" w:rsidRDefault="00A9653B" w:rsidP="006A0A1C">
            <w:r>
              <w:t>change:</w:t>
            </w:r>
            <w:r w:rsidR="001754B8" w:rsidRPr="00700C00">
              <w:t>manifestationOf some Node</w:t>
            </w:r>
            <w:r w:rsidR="00FC2BAF">
              <w:t>PD</w:t>
            </w:r>
            <w:r w:rsidR="001754B8" w:rsidRPr="00700C00">
              <w:t xml:space="preserve"> and </w:t>
            </w:r>
            <w:r>
              <w:t xml:space="preserve"> change:</w:t>
            </w:r>
            <w:r w:rsidR="001754B8" w:rsidRPr="00700C00">
              <w:t>manifestationOf only Nod</w:t>
            </w:r>
            <w:r w:rsidR="00FC2BAF">
              <w:t>ePD</w:t>
            </w:r>
          </w:p>
        </w:tc>
      </w:tr>
      <w:tr w:rsidR="001754B8" w:rsidRPr="00700C00" w14:paraId="25EABB8C" w14:textId="77777777" w:rsidTr="00F92DE6">
        <w:trPr>
          <w:cantSplit/>
        </w:trPr>
        <w:tc>
          <w:tcPr>
            <w:tcW w:w="2747" w:type="dxa"/>
            <w:vMerge/>
          </w:tcPr>
          <w:p w14:paraId="53D6096C" w14:textId="77777777" w:rsidR="001754B8" w:rsidRPr="00700C00" w:rsidRDefault="001754B8" w:rsidP="006A0A1C"/>
        </w:tc>
        <w:tc>
          <w:tcPr>
            <w:tcW w:w="2310" w:type="dxa"/>
          </w:tcPr>
          <w:p w14:paraId="553451AB" w14:textId="77777777" w:rsidR="001754B8" w:rsidRPr="00700C00" w:rsidRDefault="00A9653B" w:rsidP="006A0A1C">
            <w:r>
              <w:t>change:</w:t>
            </w:r>
            <w:r w:rsidR="006D5597">
              <w:t>existsAt</w:t>
            </w:r>
          </w:p>
        </w:tc>
        <w:tc>
          <w:tcPr>
            <w:tcW w:w="4293" w:type="dxa"/>
          </w:tcPr>
          <w:p w14:paraId="532DFA5E" w14:textId="77777777" w:rsidR="001754B8" w:rsidRPr="00700C00" w:rsidRDefault="001754B8" w:rsidP="006A0A1C">
            <w:r w:rsidRPr="00700C00">
              <w:t>exactly 1 TemporalEntity</w:t>
            </w:r>
          </w:p>
        </w:tc>
      </w:tr>
      <w:tr w:rsidR="00CF1208" w:rsidRPr="00700C00" w14:paraId="558A35A7" w14:textId="77777777" w:rsidTr="00F92DE6">
        <w:trPr>
          <w:cantSplit/>
        </w:trPr>
        <w:tc>
          <w:tcPr>
            <w:tcW w:w="2747" w:type="dxa"/>
            <w:vMerge/>
          </w:tcPr>
          <w:p w14:paraId="45BDDF97" w14:textId="77777777" w:rsidR="00CF1208" w:rsidRPr="00700C00" w:rsidRDefault="00CF1208" w:rsidP="00CF1208"/>
        </w:tc>
        <w:tc>
          <w:tcPr>
            <w:tcW w:w="2310" w:type="dxa"/>
          </w:tcPr>
          <w:p w14:paraId="20376BDD" w14:textId="62AC3110" w:rsidR="00CF1208" w:rsidRPr="00417649" w:rsidRDefault="00F92DE6" w:rsidP="00CF1208">
            <w:pPr>
              <w:rPr>
                <w:highlight w:val="yellow"/>
              </w:rPr>
            </w:pPr>
            <w:r>
              <w:rPr>
                <w:highlight w:val="yellow"/>
              </w:rPr>
              <w:t>inverse (hasNetworkComponent)</w:t>
            </w:r>
          </w:p>
        </w:tc>
        <w:tc>
          <w:tcPr>
            <w:tcW w:w="4293" w:type="dxa"/>
          </w:tcPr>
          <w:p w14:paraId="0931C61E" w14:textId="435E2C50" w:rsidR="00CF1208" w:rsidRPr="00417649" w:rsidRDefault="00CF1208" w:rsidP="00CF1208">
            <w:pPr>
              <w:rPr>
                <w:highlight w:val="yellow"/>
              </w:rPr>
            </w:pPr>
            <w:r w:rsidRPr="00417649">
              <w:rPr>
                <w:highlight w:val="yellow"/>
              </w:rPr>
              <w:t>only Network</w:t>
            </w:r>
          </w:p>
        </w:tc>
      </w:tr>
      <w:tr w:rsidR="00CF1208" w:rsidRPr="00700C00" w14:paraId="45211F84" w14:textId="77777777" w:rsidTr="00F92DE6">
        <w:trPr>
          <w:cantSplit/>
        </w:trPr>
        <w:tc>
          <w:tcPr>
            <w:tcW w:w="2747" w:type="dxa"/>
            <w:vMerge/>
          </w:tcPr>
          <w:p w14:paraId="3929A3B4" w14:textId="77777777" w:rsidR="00CF1208" w:rsidRPr="00700C00" w:rsidRDefault="00CF1208" w:rsidP="00CF1208"/>
        </w:tc>
        <w:tc>
          <w:tcPr>
            <w:tcW w:w="2310" w:type="dxa"/>
          </w:tcPr>
          <w:p w14:paraId="0D7A12ED" w14:textId="77777777" w:rsidR="00CF1208" w:rsidRPr="00700C00" w:rsidRDefault="00CF1208" w:rsidP="00CF1208">
            <w:r w:rsidRPr="00700C00">
              <w:t>connectedTo</w:t>
            </w:r>
          </w:p>
        </w:tc>
        <w:tc>
          <w:tcPr>
            <w:tcW w:w="4293" w:type="dxa"/>
          </w:tcPr>
          <w:p w14:paraId="1F34BC1B" w14:textId="77777777" w:rsidR="00CF1208" w:rsidRPr="00700C00" w:rsidRDefault="00CF1208" w:rsidP="00CF1208">
            <w:r w:rsidRPr="00700C00">
              <w:t>min 1 Arc</w:t>
            </w:r>
          </w:p>
        </w:tc>
      </w:tr>
      <w:tr w:rsidR="00CF1208" w:rsidRPr="00700C00" w14:paraId="3F416338" w14:textId="77777777" w:rsidTr="00F92DE6">
        <w:trPr>
          <w:cantSplit/>
        </w:trPr>
        <w:tc>
          <w:tcPr>
            <w:tcW w:w="2747" w:type="dxa"/>
            <w:vMerge/>
          </w:tcPr>
          <w:p w14:paraId="73A5C875" w14:textId="77777777" w:rsidR="00CF1208" w:rsidRPr="00700C00" w:rsidRDefault="00CF1208" w:rsidP="00CF1208"/>
        </w:tc>
        <w:tc>
          <w:tcPr>
            <w:tcW w:w="2310" w:type="dxa"/>
          </w:tcPr>
          <w:p w14:paraId="3A0815BC" w14:textId="7FFCD123" w:rsidR="00CF1208" w:rsidRPr="00700C00" w:rsidRDefault="00CF1208" w:rsidP="00CF1208">
            <w:r w:rsidRPr="00700C00">
              <w:t>hasControl</w:t>
            </w:r>
          </w:p>
        </w:tc>
        <w:tc>
          <w:tcPr>
            <w:tcW w:w="4293" w:type="dxa"/>
          </w:tcPr>
          <w:p w14:paraId="6336900E" w14:textId="20F0319D" w:rsidR="00CF1208" w:rsidRPr="00700C00" w:rsidRDefault="00CF1208" w:rsidP="00CF1208">
            <w:r w:rsidRPr="00700C00">
              <w:t xml:space="preserve">only </w:t>
            </w:r>
            <w:r>
              <w:t>(</w:t>
            </w:r>
            <w:r w:rsidRPr="00700C00">
              <w:t>NetworkTransfer or SignalControl or FlowControl</w:t>
            </w:r>
            <w:r>
              <w:t>)</w:t>
            </w:r>
          </w:p>
        </w:tc>
      </w:tr>
      <w:tr w:rsidR="00357841" w:rsidRPr="00700C00" w14:paraId="262BD19D" w14:textId="77777777" w:rsidTr="00F92DE6">
        <w:trPr>
          <w:cantSplit/>
        </w:trPr>
        <w:tc>
          <w:tcPr>
            <w:tcW w:w="2747" w:type="dxa"/>
            <w:vMerge/>
          </w:tcPr>
          <w:p w14:paraId="78A22DC3" w14:textId="77777777" w:rsidR="00357841" w:rsidRPr="00700C00" w:rsidRDefault="00357841" w:rsidP="00357841"/>
        </w:tc>
        <w:tc>
          <w:tcPr>
            <w:tcW w:w="2310" w:type="dxa"/>
          </w:tcPr>
          <w:p w14:paraId="00C28E60" w14:textId="12F07CD8" w:rsidR="00357841" w:rsidRPr="00700C00" w:rsidRDefault="00357841" w:rsidP="00357841">
            <w:r>
              <w:t>associatedLocation</w:t>
            </w:r>
          </w:p>
        </w:tc>
        <w:tc>
          <w:tcPr>
            <w:tcW w:w="4293" w:type="dxa"/>
          </w:tcPr>
          <w:p w14:paraId="42DCA828" w14:textId="1F8250AE" w:rsidR="00357841" w:rsidRPr="00700C00" w:rsidRDefault="00357841" w:rsidP="00357841">
            <w:r w:rsidRPr="00700C00">
              <w:t xml:space="preserve">only </w:t>
            </w:r>
            <w:r>
              <w:t xml:space="preserve">  </w:t>
            </w:r>
            <w:r w:rsidR="00E66689">
              <w:t>spatial:</w:t>
            </w:r>
            <w:r>
              <w:t>Feature</w:t>
            </w:r>
          </w:p>
        </w:tc>
      </w:tr>
      <w:tr w:rsidR="00357841" w:rsidRPr="00700C00" w14:paraId="2D2A96BF" w14:textId="77777777" w:rsidTr="00F92DE6">
        <w:trPr>
          <w:cantSplit/>
        </w:trPr>
        <w:tc>
          <w:tcPr>
            <w:tcW w:w="2747" w:type="dxa"/>
            <w:vMerge w:val="restart"/>
          </w:tcPr>
          <w:p w14:paraId="145F754E" w14:textId="44D3F0FB" w:rsidR="00357841" w:rsidRPr="0064284A" w:rsidRDefault="00357841" w:rsidP="00357841">
            <w:r w:rsidRPr="0064284A">
              <w:t>LinkPD</w:t>
            </w:r>
          </w:p>
        </w:tc>
        <w:tc>
          <w:tcPr>
            <w:tcW w:w="2310" w:type="dxa"/>
          </w:tcPr>
          <w:p w14:paraId="2D23F79F" w14:textId="0F6087CD" w:rsidR="00357841" w:rsidRPr="00700C00" w:rsidRDefault="00357841" w:rsidP="00357841">
            <w:r w:rsidRPr="00700C00">
              <w:t>subclassOf</w:t>
            </w:r>
          </w:p>
        </w:tc>
        <w:tc>
          <w:tcPr>
            <w:tcW w:w="4293" w:type="dxa"/>
          </w:tcPr>
          <w:p w14:paraId="57DF50C6" w14:textId="05467036" w:rsidR="00357841" w:rsidRDefault="00357841" w:rsidP="00357841">
            <w:r>
              <w:t>change:</w:t>
            </w:r>
            <w:r w:rsidRPr="00700C00">
              <w:t>TimeVarying</w:t>
            </w:r>
            <w:r>
              <w:t>Concept</w:t>
            </w:r>
          </w:p>
        </w:tc>
      </w:tr>
      <w:tr w:rsidR="00357841" w:rsidRPr="00700C00" w14:paraId="2E16F723" w14:textId="77777777" w:rsidTr="00F92DE6">
        <w:trPr>
          <w:cantSplit/>
        </w:trPr>
        <w:tc>
          <w:tcPr>
            <w:tcW w:w="2747" w:type="dxa"/>
            <w:vMerge/>
          </w:tcPr>
          <w:p w14:paraId="55BCC62A" w14:textId="77777777" w:rsidR="00357841" w:rsidRPr="001A792D" w:rsidRDefault="00357841" w:rsidP="00357841">
            <w:pPr>
              <w:rPr>
                <w:highlight w:val="yellow"/>
              </w:rPr>
            </w:pPr>
          </w:p>
        </w:tc>
        <w:tc>
          <w:tcPr>
            <w:tcW w:w="2310" w:type="dxa"/>
          </w:tcPr>
          <w:p w14:paraId="460B247B" w14:textId="7A4B7116" w:rsidR="00357841" w:rsidRPr="00700C00" w:rsidRDefault="00357841" w:rsidP="00357841">
            <w:r w:rsidRPr="00700C00">
              <w:t>equivalentClass</w:t>
            </w:r>
          </w:p>
        </w:tc>
        <w:tc>
          <w:tcPr>
            <w:tcW w:w="4293" w:type="dxa"/>
          </w:tcPr>
          <w:p w14:paraId="348359C0" w14:textId="1CF4FE0F" w:rsidR="00357841" w:rsidRDefault="00357841" w:rsidP="00357841">
            <w:r>
              <w:t>change:hasManifestation some Link</w:t>
            </w:r>
            <w:r w:rsidRPr="00700C00">
              <w:t xml:space="preserve"> and </w:t>
            </w:r>
            <w:r>
              <w:t xml:space="preserve"> change:</w:t>
            </w:r>
            <w:r w:rsidRPr="00700C00">
              <w:t xml:space="preserve">hasManifestation only </w:t>
            </w:r>
            <w:r>
              <w:t>Link</w:t>
            </w:r>
          </w:p>
        </w:tc>
      </w:tr>
      <w:tr w:rsidR="00357841" w:rsidRPr="00700C00" w14:paraId="45B50B78" w14:textId="77777777" w:rsidTr="00F92DE6">
        <w:trPr>
          <w:cantSplit/>
        </w:trPr>
        <w:tc>
          <w:tcPr>
            <w:tcW w:w="2747" w:type="dxa"/>
            <w:vMerge/>
          </w:tcPr>
          <w:p w14:paraId="41349652" w14:textId="77777777" w:rsidR="00357841" w:rsidRPr="001A792D" w:rsidRDefault="00357841" w:rsidP="00357841">
            <w:pPr>
              <w:rPr>
                <w:highlight w:val="yellow"/>
              </w:rPr>
            </w:pPr>
          </w:p>
        </w:tc>
        <w:tc>
          <w:tcPr>
            <w:tcW w:w="2310" w:type="dxa"/>
          </w:tcPr>
          <w:p w14:paraId="1977A022" w14:textId="6228B26D" w:rsidR="00357841" w:rsidRPr="00700C00" w:rsidRDefault="00357841" w:rsidP="00357841">
            <w:r>
              <w:t>change:existsAt</w:t>
            </w:r>
          </w:p>
        </w:tc>
        <w:tc>
          <w:tcPr>
            <w:tcW w:w="4293" w:type="dxa"/>
          </w:tcPr>
          <w:p w14:paraId="1D46F1C0" w14:textId="4E51DFCE" w:rsidR="00357841" w:rsidRDefault="00357841" w:rsidP="00357841">
            <w:r>
              <w:t>exactly 1 time:Interval</w:t>
            </w:r>
          </w:p>
        </w:tc>
      </w:tr>
      <w:tr w:rsidR="00357841" w:rsidRPr="00700C00" w14:paraId="02DA9DE2" w14:textId="77777777" w:rsidTr="00F92DE6">
        <w:trPr>
          <w:cantSplit/>
        </w:trPr>
        <w:tc>
          <w:tcPr>
            <w:tcW w:w="2747" w:type="dxa"/>
            <w:vMerge/>
          </w:tcPr>
          <w:p w14:paraId="4D85E7B0" w14:textId="77777777" w:rsidR="00357841" w:rsidRPr="001A792D" w:rsidRDefault="00357841" w:rsidP="00357841">
            <w:pPr>
              <w:rPr>
                <w:highlight w:val="yellow"/>
              </w:rPr>
            </w:pPr>
          </w:p>
        </w:tc>
        <w:tc>
          <w:tcPr>
            <w:tcW w:w="2310" w:type="dxa"/>
          </w:tcPr>
          <w:p w14:paraId="251636C3" w14:textId="69EC6715" w:rsidR="00357841" w:rsidRPr="00700C00" w:rsidRDefault="00357841" w:rsidP="00357841"/>
        </w:tc>
        <w:tc>
          <w:tcPr>
            <w:tcW w:w="4293" w:type="dxa"/>
          </w:tcPr>
          <w:p w14:paraId="603F98ED" w14:textId="5617CBA5" w:rsidR="00357841" w:rsidRDefault="00357841" w:rsidP="00357841"/>
        </w:tc>
      </w:tr>
      <w:tr w:rsidR="00357841" w:rsidRPr="00700C00" w14:paraId="79836A39" w14:textId="77777777" w:rsidTr="00F92DE6">
        <w:trPr>
          <w:cantSplit/>
        </w:trPr>
        <w:tc>
          <w:tcPr>
            <w:tcW w:w="2747" w:type="dxa"/>
            <w:vMerge/>
          </w:tcPr>
          <w:p w14:paraId="5F27ED0B" w14:textId="77777777" w:rsidR="00357841" w:rsidRPr="001A792D" w:rsidRDefault="00357841" w:rsidP="00357841">
            <w:pPr>
              <w:rPr>
                <w:highlight w:val="yellow"/>
              </w:rPr>
            </w:pPr>
          </w:p>
        </w:tc>
        <w:tc>
          <w:tcPr>
            <w:tcW w:w="2310" w:type="dxa"/>
          </w:tcPr>
          <w:p w14:paraId="19BDB4B6" w14:textId="07EEA89D" w:rsidR="00357841" w:rsidRPr="00700C00" w:rsidRDefault="00357841" w:rsidP="00357841">
            <w:r>
              <w:t>startNode</w:t>
            </w:r>
          </w:p>
        </w:tc>
        <w:tc>
          <w:tcPr>
            <w:tcW w:w="4293" w:type="dxa"/>
          </w:tcPr>
          <w:p w14:paraId="1DCA6B4F" w14:textId="1F5D4A16" w:rsidR="00357841" w:rsidRDefault="00357841" w:rsidP="00357841">
            <w:r w:rsidRPr="00700C00">
              <w:t>exactly 1 Node</w:t>
            </w:r>
            <w:r>
              <w:t>PD</w:t>
            </w:r>
          </w:p>
        </w:tc>
      </w:tr>
      <w:tr w:rsidR="00357841" w:rsidRPr="00700C00" w14:paraId="04DA0E9B" w14:textId="77777777" w:rsidTr="00F92DE6">
        <w:trPr>
          <w:cantSplit/>
        </w:trPr>
        <w:tc>
          <w:tcPr>
            <w:tcW w:w="2747" w:type="dxa"/>
            <w:vMerge/>
          </w:tcPr>
          <w:p w14:paraId="418EF336" w14:textId="77777777" w:rsidR="00357841" w:rsidRPr="001A792D" w:rsidRDefault="00357841" w:rsidP="00357841">
            <w:pPr>
              <w:rPr>
                <w:highlight w:val="yellow"/>
              </w:rPr>
            </w:pPr>
          </w:p>
        </w:tc>
        <w:tc>
          <w:tcPr>
            <w:tcW w:w="2310" w:type="dxa"/>
          </w:tcPr>
          <w:p w14:paraId="241524AD" w14:textId="58EFFEFD" w:rsidR="00357841" w:rsidRPr="00700C00" w:rsidRDefault="00357841" w:rsidP="00357841">
            <w:r>
              <w:t>endNode</w:t>
            </w:r>
          </w:p>
        </w:tc>
        <w:tc>
          <w:tcPr>
            <w:tcW w:w="4293" w:type="dxa"/>
          </w:tcPr>
          <w:p w14:paraId="5A2CD451" w14:textId="0A161751" w:rsidR="00357841" w:rsidRDefault="00357841" w:rsidP="00357841">
            <w:r w:rsidRPr="00700C00">
              <w:t>exactly 1 Node</w:t>
            </w:r>
            <w:r>
              <w:t>PD</w:t>
            </w:r>
          </w:p>
        </w:tc>
      </w:tr>
      <w:tr w:rsidR="00357841" w:rsidRPr="00700C00" w14:paraId="3D1C805F" w14:textId="77777777" w:rsidTr="00F92DE6">
        <w:trPr>
          <w:cantSplit/>
        </w:trPr>
        <w:tc>
          <w:tcPr>
            <w:tcW w:w="2747" w:type="dxa"/>
            <w:vMerge/>
          </w:tcPr>
          <w:p w14:paraId="132772E6" w14:textId="77777777" w:rsidR="00357841" w:rsidRPr="001A792D" w:rsidRDefault="00357841" w:rsidP="00357841">
            <w:pPr>
              <w:rPr>
                <w:highlight w:val="yellow"/>
              </w:rPr>
            </w:pPr>
          </w:p>
        </w:tc>
        <w:tc>
          <w:tcPr>
            <w:tcW w:w="2310" w:type="dxa"/>
          </w:tcPr>
          <w:p w14:paraId="6B6F964D" w14:textId="6832AE34" w:rsidR="00357841" w:rsidRPr="00700C00" w:rsidRDefault="00357841" w:rsidP="00357841">
            <w:r>
              <w:t>accessesComplex</w:t>
            </w:r>
          </w:p>
        </w:tc>
        <w:tc>
          <w:tcPr>
            <w:tcW w:w="4293" w:type="dxa"/>
          </w:tcPr>
          <w:p w14:paraId="32E60361" w14:textId="7B51FE9E" w:rsidR="00357841" w:rsidRDefault="00357841" w:rsidP="00357841">
            <w:r>
              <w:t>only TransportationComplexPD</w:t>
            </w:r>
          </w:p>
        </w:tc>
      </w:tr>
      <w:tr w:rsidR="00357841" w:rsidRPr="00700C00" w14:paraId="52F8B005" w14:textId="77777777" w:rsidTr="00F92DE6">
        <w:trPr>
          <w:cantSplit/>
        </w:trPr>
        <w:tc>
          <w:tcPr>
            <w:tcW w:w="2747" w:type="dxa"/>
            <w:vMerge w:val="restart"/>
          </w:tcPr>
          <w:p w14:paraId="09759814" w14:textId="754F8B0E" w:rsidR="00357841" w:rsidRPr="004C7A6B" w:rsidRDefault="00357841" w:rsidP="00357841">
            <w:r w:rsidRPr="004C7A6B">
              <w:t>Link</w:t>
            </w:r>
          </w:p>
        </w:tc>
        <w:tc>
          <w:tcPr>
            <w:tcW w:w="2310" w:type="dxa"/>
          </w:tcPr>
          <w:p w14:paraId="7F57E964" w14:textId="5D287DC5" w:rsidR="00357841" w:rsidRPr="00700C00" w:rsidRDefault="00357841" w:rsidP="00357841">
            <w:r w:rsidRPr="00700C00">
              <w:t>subclassOf</w:t>
            </w:r>
          </w:p>
        </w:tc>
        <w:tc>
          <w:tcPr>
            <w:tcW w:w="4293" w:type="dxa"/>
          </w:tcPr>
          <w:p w14:paraId="6AA18F05" w14:textId="756DC69B" w:rsidR="00357841" w:rsidRDefault="00357841" w:rsidP="00357841">
            <w:r>
              <w:t>change:</w:t>
            </w:r>
            <w:r w:rsidRPr="00700C00">
              <w:t>Manifestation</w:t>
            </w:r>
          </w:p>
        </w:tc>
      </w:tr>
      <w:tr w:rsidR="00357841" w:rsidRPr="00700C00" w14:paraId="1C0CA2DD" w14:textId="77777777" w:rsidTr="00F92DE6">
        <w:trPr>
          <w:cantSplit/>
        </w:trPr>
        <w:tc>
          <w:tcPr>
            <w:tcW w:w="2747" w:type="dxa"/>
            <w:vMerge/>
          </w:tcPr>
          <w:p w14:paraId="5CD71A40" w14:textId="77777777" w:rsidR="00357841" w:rsidRPr="001A792D" w:rsidRDefault="00357841" w:rsidP="00357841">
            <w:pPr>
              <w:rPr>
                <w:highlight w:val="yellow"/>
              </w:rPr>
            </w:pPr>
          </w:p>
        </w:tc>
        <w:tc>
          <w:tcPr>
            <w:tcW w:w="2310" w:type="dxa"/>
          </w:tcPr>
          <w:p w14:paraId="4316EE1B" w14:textId="0F69128F" w:rsidR="00357841" w:rsidRPr="00700C00" w:rsidRDefault="00357841" w:rsidP="00357841">
            <w:r w:rsidRPr="00700C00">
              <w:t>equivalentClass</w:t>
            </w:r>
          </w:p>
        </w:tc>
        <w:tc>
          <w:tcPr>
            <w:tcW w:w="4293" w:type="dxa"/>
          </w:tcPr>
          <w:p w14:paraId="61B94804" w14:textId="5AC982FE" w:rsidR="00357841" w:rsidRDefault="00357841" w:rsidP="00357841">
            <w:r>
              <w:t>change:</w:t>
            </w:r>
            <w:r w:rsidRPr="00700C00">
              <w:t xml:space="preserve">manifestationOf some </w:t>
            </w:r>
            <w:r>
              <w:t>LinkPD</w:t>
            </w:r>
            <w:r w:rsidRPr="00700C00">
              <w:t xml:space="preserve"> and </w:t>
            </w:r>
            <w:r>
              <w:t xml:space="preserve"> change:manifestationOf only LinkPD</w:t>
            </w:r>
          </w:p>
        </w:tc>
      </w:tr>
      <w:tr w:rsidR="00357841" w:rsidRPr="00700C00" w14:paraId="7799D29C" w14:textId="77777777" w:rsidTr="00F92DE6">
        <w:trPr>
          <w:cantSplit/>
        </w:trPr>
        <w:tc>
          <w:tcPr>
            <w:tcW w:w="2747" w:type="dxa"/>
            <w:vMerge/>
          </w:tcPr>
          <w:p w14:paraId="4D6F3C33" w14:textId="77777777" w:rsidR="00357841" w:rsidRPr="001A792D" w:rsidRDefault="00357841" w:rsidP="00357841">
            <w:pPr>
              <w:rPr>
                <w:highlight w:val="yellow"/>
              </w:rPr>
            </w:pPr>
          </w:p>
        </w:tc>
        <w:tc>
          <w:tcPr>
            <w:tcW w:w="2310" w:type="dxa"/>
          </w:tcPr>
          <w:p w14:paraId="3F65415E" w14:textId="2479A082" w:rsidR="00357841" w:rsidRPr="00700C00" w:rsidRDefault="00357841" w:rsidP="00357841">
            <w:r>
              <w:t>change:existsAt</w:t>
            </w:r>
          </w:p>
        </w:tc>
        <w:tc>
          <w:tcPr>
            <w:tcW w:w="4293" w:type="dxa"/>
          </w:tcPr>
          <w:p w14:paraId="2A897D54" w14:textId="690F6687" w:rsidR="00357841" w:rsidRDefault="00357841" w:rsidP="00357841">
            <w:r w:rsidRPr="00700C00">
              <w:t xml:space="preserve">exactly 1 </w:t>
            </w:r>
            <w:r>
              <w:t xml:space="preserve"> time:</w:t>
            </w:r>
            <w:r w:rsidRPr="00700C00">
              <w:t>TemporalEntity</w:t>
            </w:r>
          </w:p>
        </w:tc>
      </w:tr>
      <w:tr w:rsidR="00357841" w:rsidRPr="00700C00" w14:paraId="3F63D205" w14:textId="77777777" w:rsidTr="00F92DE6">
        <w:trPr>
          <w:cantSplit/>
        </w:trPr>
        <w:tc>
          <w:tcPr>
            <w:tcW w:w="2747" w:type="dxa"/>
            <w:vMerge/>
          </w:tcPr>
          <w:p w14:paraId="29859DAA" w14:textId="77777777" w:rsidR="00357841" w:rsidRPr="001A792D" w:rsidRDefault="00357841" w:rsidP="00357841">
            <w:pPr>
              <w:rPr>
                <w:highlight w:val="yellow"/>
              </w:rPr>
            </w:pPr>
          </w:p>
        </w:tc>
        <w:tc>
          <w:tcPr>
            <w:tcW w:w="2310" w:type="dxa"/>
          </w:tcPr>
          <w:p w14:paraId="05FE412D" w14:textId="74F6D6D0" w:rsidR="00357841" w:rsidRPr="00700C00" w:rsidRDefault="00357841" w:rsidP="00357841">
            <w:r w:rsidRPr="00BC25BA">
              <w:rPr>
                <w:highlight w:val="yellow"/>
              </w:rPr>
              <w:t>containsArc</w:t>
            </w:r>
          </w:p>
        </w:tc>
        <w:tc>
          <w:tcPr>
            <w:tcW w:w="4293" w:type="dxa"/>
          </w:tcPr>
          <w:p w14:paraId="06171A97" w14:textId="7AAD5BF7" w:rsidR="00357841" w:rsidRDefault="00357841" w:rsidP="00357841">
            <w:r w:rsidRPr="004D444C">
              <w:rPr>
                <w:highlight w:val="yellow"/>
              </w:rPr>
              <w:t>min 1 ArcPD</w:t>
            </w:r>
          </w:p>
        </w:tc>
      </w:tr>
      <w:tr w:rsidR="00F92DE6" w:rsidRPr="00700C00" w14:paraId="59EEF52B" w14:textId="77777777" w:rsidTr="00F92DE6">
        <w:trPr>
          <w:cantSplit/>
        </w:trPr>
        <w:tc>
          <w:tcPr>
            <w:tcW w:w="2747" w:type="dxa"/>
            <w:vMerge/>
          </w:tcPr>
          <w:p w14:paraId="340907A3" w14:textId="77777777" w:rsidR="00F92DE6" w:rsidRPr="001A792D" w:rsidRDefault="00F92DE6" w:rsidP="00F92DE6">
            <w:pPr>
              <w:rPr>
                <w:highlight w:val="yellow"/>
              </w:rPr>
            </w:pPr>
          </w:p>
        </w:tc>
        <w:tc>
          <w:tcPr>
            <w:tcW w:w="2310" w:type="dxa"/>
          </w:tcPr>
          <w:p w14:paraId="5976BDF9" w14:textId="6E972C21" w:rsidR="00F92DE6" w:rsidRDefault="00F92DE6" w:rsidP="00F92DE6">
            <w:r>
              <w:rPr>
                <w:highlight w:val="yellow"/>
              </w:rPr>
              <w:t>inverse (hasNetworkComponent)</w:t>
            </w:r>
          </w:p>
        </w:tc>
        <w:tc>
          <w:tcPr>
            <w:tcW w:w="4293" w:type="dxa"/>
          </w:tcPr>
          <w:p w14:paraId="3B62D76B" w14:textId="3884DA09" w:rsidR="00F92DE6" w:rsidRDefault="00F92DE6" w:rsidP="00F92DE6">
            <w:r>
              <w:t>only</w:t>
            </w:r>
            <w:r w:rsidRPr="00700C00">
              <w:t xml:space="preserve"> Network</w:t>
            </w:r>
            <w:r>
              <w:t xml:space="preserve"> </w:t>
            </w:r>
            <w:r w:rsidRPr="009A5985">
              <w:rPr>
                <w:highlight w:val="yellow"/>
              </w:rPr>
              <w:t>(variant or invariant?)</w:t>
            </w:r>
          </w:p>
        </w:tc>
      </w:tr>
      <w:tr w:rsidR="00F92DE6" w:rsidRPr="00700C00" w14:paraId="7CBB8A86" w14:textId="77777777" w:rsidTr="00F92DE6">
        <w:trPr>
          <w:cantSplit/>
        </w:trPr>
        <w:tc>
          <w:tcPr>
            <w:tcW w:w="2747" w:type="dxa"/>
            <w:vMerge/>
          </w:tcPr>
          <w:p w14:paraId="737CE860" w14:textId="77777777" w:rsidR="00F92DE6" w:rsidRPr="001A792D" w:rsidRDefault="00F92DE6" w:rsidP="00F92DE6">
            <w:pPr>
              <w:rPr>
                <w:highlight w:val="yellow"/>
              </w:rPr>
            </w:pPr>
          </w:p>
        </w:tc>
        <w:tc>
          <w:tcPr>
            <w:tcW w:w="2310" w:type="dxa"/>
          </w:tcPr>
          <w:p w14:paraId="19EB8D8F" w14:textId="1C5FF72C" w:rsidR="00F92DE6" w:rsidRPr="00700C00" w:rsidRDefault="00F92DE6" w:rsidP="00F92DE6">
            <w:r>
              <w:t>associatedLinkLength</w:t>
            </w:r>
          </w:p>
        </w:tc>
        <w:tc>
          <w:tcPr>
            <w:tcW w:w="4293" w:type="dxa"/>
          </w:tcPr>
          <w:p w14:paraId="7CA262F7" w14:textId="289A1CDE" w:rsidR="00F92DE6" w:rsidRDefault="00F92DE6" w:rsidP="00F92DE6">
            <w:r>
              <w:t>exactly 1 om:length</w:t>
            </w:r>
          </w:p>
        </w:tc>
      </w:tr>
      <w:tr w:rsidR="00F92DE6" w:rsidRPr="00700C00" w14:paraId="48F7ED24" w14:textId="77777777" w:rsidTr="00F92DE6">
        <w:trPr>
          <w:cantSplit/>
        </w:trPr>
        <w:tc>
          <w:tcPr>
            <w:tcW w:w="2747" w:type="dxa"/>
            <w:vMerge/>
          </w:tcPr>
          <w:p w14:paraId="41BE2CFE" w14:textId="77777777" w:rsidR="00F92DE6" w:rsidRPr="001A792D" w:rsidRDefault="00F92DE6" w:rsidP="00F92DE6">
            <w:pPr>
              <w:rPr>
                <w:highlight w:val="yellow"/>
              </w:rPr>
            </w:pPr>
          </w:p>
        </w:tc>
        <w:tc>
          <w:tcPr>
            <w:tcW w:w="2310" w:type="dxa"/>
          </w:tcPr>
          <w:p w14:paraId="37D0DEEC" w14:textId="3625D42E" w:rsidR="00F92DE6" w:rsidRPr="00700C00" w:rsidRDefault="00F92DE6" w:rsidP="00F92DE6">
            <w:r>
              <w:t>supportsMode</w:t>
            </w:r>
          </w:p>
        </w:tc>
        <w:tc>
          <w:tcPr>
            <w:tcW w:w="4293" w:type="dxa"/>
          </w:tcPr>
          <w:p w14:paraId="6304C49F" w14:textId="6417407E" w:rsidR="00F92DE6" w:rsidRDefault="00F92DE6" w:rsidP="00F92DE6">
            <w:r>
              <w:t>min 1 Mode</w:t>
            </w:r>
          </w:p>
        </w:tc>
      </w:tr>
      <w:tr w:rsidR="00F92DE6" w:rsidRPr="00700C00" w14:paraId="5B7A0240" w14:textId="77777777" w:rsidTr="00F92DE6">
        <w:trPr>
          <w:cantSplit/>
        </w:trPr>
        <w:tc>
          <w:tcPr>
            <w:tcW w:w="2747" w:type="dxa"/>
            <w:vMerge/>
          </w:tcPr>
          <w:p w14:paraId="6A514EB3" w14:textId="77777777" w:rsidR="00F92DE6" w:rsidRPr="001A792D" w:rsidRDefault="00F92DE6" w:rsidP="00F92DE6">
            <w:pPr>
              <w:rPr>
                <w:highlight w:val="yellow"/>
              </w:rPr>
            </w:pPr>
          </w:p>
        </w:tc>
        <w:tc>
          <w:tcPr>
            <w:tcW w:w="2310" w:type="dxa"/>
          </w:tcPr>
          <w:p w14:paraId="4C4513F3" w14:textId="3C69628E" w:rsidR="00F92DE6" w:rsidRPr="00700C00" w:rsidRDefault="00F92DE6" w:rsidP="00F92DE6">
            <w:r>
              <w:t>hasNumLanes</w:t>
            </w:r>
          </w:p>
        </w:tc>
        <w:tc>
          <w:tcPr>
            <w:tcW w:w="4293" w:type="dxa"/>
          </w:tcPr>
          <w:p w14:paraId="111B32D6" w14:textId="3F270A0D" w:rsidR="00F92DE6" w:rsidRDefault="00F92DE6" w:rsidP="00F92DE6">
            <w:r>
              <w:t>exactly 1 xsd:integer</w:t>
            </w:r>
          </w:p>
        </w:tc>
      </w:tr>
      <w:tr w:rsidR="00F92DE6" w:rsidRPr="00700C00" w14:paraId="30DA7BC4" w14:textId="77777777" w:rsidTr="00F92DE6">
        <w:trPr>
          <w:cantSplit/>
        </w:trPr>
        <w:tc>
          <w:tcPr>
            <w:tcW w:w="2747" w:type="dxa"/>
            <w:vMerge/>
          </w:tcPr>
          <w:p w14:paraId="1F4D07CB" w14:textId="77777777" w:rsidR="00F92DE6" w:rsidRPr="001A792D" w:rsidRDefault="00F92DE6" w:rsidP="00F92DE6">
            <w:pPr>
              <w:rPr>
                <w:highlight w:val="yellow"/>
              </w:rPr>
            </w:pPr>
          </w:p>
        </w:tc>
        <w:tc>
          <w:tcPr>
            <w:tcW w:w="2310" w:type="dxa"/>
          </w:tcPr>
          <w:p w14:paraId="6930BE00" w14:textId="0D2C8390" w:rsidR="00F92DE6" w:rsidRPr="00700C00" w:rsidRDefault="00F92DE6" w:rsidP="00F92DE6">
            <w:r>
              <w:t>hasVDF</w:t>
            </w:r>
          </w:p>
        </w:tc>
        <w:tc>
          <w:tcPr>
            <w:tcW w:w="4293" w:type="dxa"/>
          </w:tcPr>
          <w:p w14:paraId="0DF5FC3D" w14:textId="50105798" w:rsidR="00F92DE6" w:rsidRDefault="00F92DE6" w:rsidP="00F92DE6">
            <w:r>
              <w:t>max 1 om: Quantity</w:t>
            </w:r>
          </w:p>
        </w:tc>
      </w:tr>
      <w:tr w:rsidR="00F92DE6" w:rsidRPr="00700C00" w14:paraId="2A7C2037" w14:textId="77777777" w:rsidTr="00F92DE6">
        <w:trPr>
          <w:cantSplit/>
        </w:trPr>
        <w:tc>
          <w:tcPr>
            <w:tcW w:w="2747" w:type="dxa"/>
            <w:vMerge/>
          </w:tcPr>
          <w:p w14:paraId="53E93515" w14:textId="77777777" w:rsidR="00F92DE6" w:rsidRPr="001A792D" w:rsidRDefault="00F92DE6" w:rsidP="00F92DE6">
            <w:pPr>
              <w:rPr>
                <w:highlight w:val="yellow"/>
              </w:rPr>
            </w:pPr>
          </w:p>
        </w:tc>
        <w:tc>
          <w:tcPr>
            <w:tcW w:w="2310" w:type="dxa"/>
          </w:tcPr>
          <w:p w14:paraId="34A6377A" w14:textId="76ECA59C" w:rsidR="00F92DE6" w:rsidRDefault="00F92DE6" w:rsidP="00F92DE6">
            <w:r>
              <w:t>hasLinkCapacity</w:t>
            </w:r>
          </w:p>
        </w:tc>
        <w:tc>
          <w:tcPr>
            <w:tcW w:w="4293" w:type="dxa"/>
          </w:tcPr>
          <w:p w14:paraId="67AB1CC8" w14:textId="17623B47" w:rsidR="00F92DE6" w:rsidRDefault="00F92DE6" w:rsidP="00F92DE6">
            <w:r w:rsidRPr="000B5886">
              <w:t>max 1 (</w:t>
            </w:r>
            <w:r>
              <w:t>om:</w:t>
            </w:r>
            <w:r w:rsidRPr="000B5886">
              <w:t xml:space="preserve">Quantity and </w:t>
            </w:r>
            <w:r>
              <w:t>om:</w:t>
            </w:r>
            <w:r w:rsidRPr="000B5886">
              <w:t>'has value' only (</w:t>
            </w:r>
            <w:r>
              <w:t>om:</w:t>
            </w:r>
            <w:r w:rsidRPr="000B5886">
              <w:t>'has unit' only (</w:t>
            </w:r>
            <w:r>
              <w:t>om:</w:t>
            </w:r>
            <w:r w:rsidRPr="000B5886">
              <w:t xml:space="preserve">'has numerator' only </w:t>
            </w:r>
            <w:r>
              <w:t>om:</w:t>
            </w:r>
            <w:r w:rsidRPr="000B5886">
              <w:t>CardinalityUnitPerTime) and (</w:t>
            </w:r>
            <w:r>
              <w:t>om:</w:t>
            </w:r>
            <w:r w:rsidRPr="000B5886">
              <w:t>'has denominator' only (</w:t>
            </w:r>
            <w:r>
              <w:t>om:</w:t>
            </w:r>
            <w:r w:rsidRPr="000B5886">
              <w:t>'Cardinality Unit' and inverse(</w:t>
            </w:r>
            <w:r>
              <w:t>om:</w:t>
            </w:r>
            <w:r w:rsidRPr="000B5886">
              <w:t>'has unit') only (inverse(</w:t>
            </w:r>
            <w:r>
              <w:t>om:</w:t>
            </w:r>
            <w:r w:rsidRPr="000B5886">
              <w:t>'has value') only (</w:t>
            </w:r>
            <w:r>
              <w:t>gci:</w:t>
            </w:r>
            <w:r w:rsidRPr="000B5886">
              <w:t>cardinality_of only (</w:t>
            </w:r>
            <w:r>
              <w:t>gci:</w:t>
            </w:r>
            <w:r w:rsidRPr="000B5886">
              <w:t>defined_by only Arc)))))))</w:t>
            </w:r>
          </w:p>
        </w:tc>
      </w:tr>
      <w:tr w:rsidR="00F92DE6" w:rsidRPr="00700C00" w14:paraId="16D12805" w14:textId="77777777" w:rsidTr="00F92DE6">
        <w:trPr>
          <w:cantSplit/>
        </w:trPr>
        <w:tc>
          <w:tcPr>
            <w:tcW w:w="2747" w:type="dxa"/>
            <w:vMerge/>
          </w:tcPr>
          <w:p w14:paraId="44E52097" w14:textId="77777777" w:rsidR="00F92DE6" w:rsidRPr="001A792D" w:rsidRDefault="00F92DE6" w:rsidP="00F92DE6">
            <w:pPr>
              <w:rPr>
                <w:highlight w:val="yellow"/>
              </w:rPr>
            </w:pPr>
          </w:p>
        </w:tc>
        <w:tc>
          <w:tcPr>
            <w:tcW w:w="2310" w:type="dxa"/>
          </w:tcPr>
          <w:p w14:paraId="25200EC8" w14:textId="32A3CA49" w:rsidR="00F92DE6" w:rsidRPr="00700C00" w:rsidRDefault="00F92DE6" w:rsidP="00F92DE6">
            <w:r>
              <w:t>hasFreeFlowSpeed</w:t>
            </w:r>
          </w:p>
        </w:tc>
        <w:tc>
          <w:tcPr>
            <w:tcW w:w="4293" w:type="dxa"/>
          </w:tcPr>
          <w:p w14:paraId="59E3E4E6" w14:textId="3B5227DF" w:rsidR="00F92DE6" w:rsidRDefault="00F92DE6" w:rsidP="00F92DE6">
            <w:r>
              <w:t>max 1 om:speed</w:t>
            </w:r>
          </w:p>
        </w:tc>
      </w:tr>
      <w:tr w:rsidR="00F92DE6" w:rsidRPr="00700C00" w14:paraId="66470DFF" w14:textId="77777777" w:rsidTr="00F92DE6">
        <w:trPr>
          <w:cantSplit/>
        </w:trPr>
        <w:tc>
          <w:tcPr>
            <w:tcW w:w="2747" w:type="dxa"/>
            <w:vMerge/>
          </w:tcPr>
          <w:p w14:paraId="263CEB12" w14:textId="77777777" w:rsidR="00F92DE6" w:rsidRPr="001A792D" w:rsidRDefault="00F92DE6" w:rsidP="00F92DE6">
            <w:pPr>
              <w:rPr>
                <w:highlight w:val="yellow"/>
              </w:rPr>
            </w:pPr>
          </w:p>
        </w:tc>
        <w:tc>
          <w:tcPr>
            <w:tcW w:w="2310" w:type="dxa"/>
          </w:tcPr>
          <w:p w14:paraId="0A12E53D" w14:textId="36070DC9" w:rsidR="00F92DE6" w:rsidRPr="00700C00" w:rsidRDefault="00F92DE6" w:rsidP="00F92DE6">
            <w:r>
              <w:t>hasPostedSpeed</w:t>
            </w:r>
          </w:p>
        </w:tc>
        <w:tc>
          <w:tcPr>
            <w:tcW w:w="4293" w:type="dxa"/>
          </w:tcPr>
          <w:p w14:paraId="11F10485" w14:textId="59D06AD4" w:rsidR="00F92DE6" w:rsidRDefault="00F92DE6" w:rsidP="00F92DE6">
            <w:r>
              <w:t>max 1 om:speed</w:t>
            </w:r>
          </w:p>
        </w:tc>
      </w:tr>
      <w:tr w:rsidR="00F92DE6" w:rsidRPr="00700C00" w14:paraId="1B12D45B" w14:textId="77777777" w:rsidTr="00F92DE6">
        <w:trPr>
          <w:cantSplit/>
        </w:trPr>
        <w:tc>
          <w:tcPr>
            <w:tcW w:w="2747" w:type="dxa"/>
            <w:vMerge/>
          </w:tcPr>
          <w:p w14:paraId="2FAA480E" w14:textId="77777777" w:rsidR="00F92DE6" w:rsidRPr="001A792D" w:rsidRDefault="00F92DE6" w:rsidP="00F92DE6">
            <w:pPr>
              <w:rPr>
                <w:highlight w:val="yellow"/>
              </w:rPr>
            </w:pPr>
          </w:p>
        </w:tc>
        <w:tc>
          <w:tcPr>
            <w:tcW w:w="2310" w:type="dxa"/>
          </w:tcPr>
          <w:p w14:paraId="329B07AC" w14:textId="47A8A8A5" w:rsidR="00F92DE6" w:rsidRPr="00700C00" w:rsidRDefault="00F92DE6" w:rsidP="00F92DE6">
            <w:r>
              <w:t>hasToll</w:t>
            </w:r>
          </w:p>
        </w:tc>
        <w:tc>
          <w:tcPr>
            <w:tcW w:w="4293" w:type="dxa"/>
          </w:tcPr>
          <w:p w14:paraId="00822003" w14:textId="5A0A9008" w:rsidR="00F92DE6" w:rsidRDefault="00F92DE6" w:rsidP="00F92DE6">
            <w:r>
              <w:t>only MonetaryValue</w:t>
            </w:r>
          </w:p>
        </w:tc>
      </w:tr>
      <w:tr w:rsidR="00F92DE6" w:rsidRPr="00700C00" w14:paraId="6BA0FF5A" w14:textId="77777777" w:rsidTr="00F92DE6">
        <w:trPr>
          <w:cantSplit/>
        </w:trPr>
        <w:tc>
          <w:tcPr>
            <w:tcW w:w="2747" w:type="dxa"/>
            <w:vMerge/>
          </w:tcPr>
          <w:p w14:paraId="4BDDE9E6" w14:textId="77777777" w:rsidR="00F92DE6" w:rsidRPr="001A792D" w:rsidRDefault="00F92DE6" w:rsidP="00F92DE6">
            <w:pPr>
              <w:rPr>
                <w:highlight w:val="yellow"/>
              </w:rPr>
            </w:pPr>
          </w:p>
        </w:tc>
        <w:tc>
          <w:tcPr>
            <w:tcW w:w="2310" w:type="dxa"/>
          </w:tcPr>
          <w:p w14:paraId="1B63029C" w14:textId="5D8C7814" w:rsidR="00F92DE6" w:rsidRPr="00A6623E" w:rsidRDefault="00F92DE6" w:rsidP="00F92DE6">
            <w:pPr>
              <w:rPr>
                <w:highlight w:val="yellow"/>
              </w:rPr>
            </w:pPr>
            <w:r w:rsidRPr="00A6623E">
              <w:rPr>
                <w:highlight w:val="yellow"/>
              </w:rPr>
              <w:t>inMunicipality</w:t>
            </w:r>
          </w:p>
        </w:tc>
        <w:tc>
          <w:tcPr>
            <w:tcW w:w="4293" w:type="dxa"/>
          </w:tcPr>
          <w:p w14:paraId="4067DD49" w14:textId="16489A5E" w:rsidR="00F92DE6" w:rsidRPr="00A6623E" w:rsidRDefault="00F92DE6" w:rsidP="00F92DE6">
            <w:pPr>
              <w:rPr>
                <w:highlight w:val="yellow"/>
              </w:rPr>
            </w:pPr>
            <w:r w:rsidRPr="00A6623E">
              <w:rPr>
                <w:highlight w:val="yellow"/>
              </w:rPr>
              <w:t xml:space="preserve">exactly 1 Municipality </w:t>
            </w:r>
          </w:p>
        </w:tc>
      </w:tr>
      <w:tr w:rsidR="00F92DE6" w:rsidRPr="00700C00" w14:paraId="163EA040" w14:textId="77777777" w:rsidTr="00F92DE6">
        <w:trPr>
          <w:cantSplit/>
        </w:trPr>
        <w:tc>
          <w:tcPr>
            <w:tcW w:w="2747" w:type="dxa"/>
            <w:vMerge/>
          </w:tcPr>
          <w:p w14:paraId="6543F894" w14:textId="77777777" w:rsidR="00F92DE6" w:rsidRPr="001A792D" w:rsidRDefault="00F92DE6" w:rsidP="00F92DE6">
            <w:pPr>
              <w:rPr>
                <w:highlight w:val="yellow"/>
              </w:rPr>
            </w:pPr>
          </w:p>
        </w:tc>
        <w:tc>
          <w:tcPr>
            <w:tcW w:w="2310" w:type="dxa"/>
          </w:tcPr>
          <w:p w14:paraId="7BA440B8" w14:textId="7B966B3F" w:rsidR="00F92DE6" w:rsidRDefault="00F92DE6" w:rsidP="00F92DE6">
            <w:r>
              <w:t>inPlanningDistrict</w:t>
            </w:r>
          </w:p>
        </w:tc>
        <w:tc>
          <w:tcPr>
            <w:tcW w:w="4293" w:type="dxa"/>
          </w:tcPr>
          <w:p w14:paraId="6753D5D1" w14:textId="343565BB" w:rsidR="00F92DE6" w:rsidRDefault="00F92DE6" w:rsidP="00F92DE6">
            <w:r>
              <w:t>exactly 1 PlanningDistrict</w:t>
            </w:r>
          </w:p>
        </w:tc>
      </w:tr>
      <w:tr w:rsidR="00F92DE6" w:rsidRPr="00700C00" w14:paraId="3EB3D2C0" w14:textId="77777777" w:rsidTr="00F92DE6">
        <w:trPr>
          <w:cantSplit/>
        </w:trPr>
        <w:tc>
          <w:tcPr>
            <w:tcW w:w="2747" w:type="dxa"/>
            <w:vMerge w:val="restart"/>
          </w:tcPr>
          <w:p w14:paraId="31B59454" w14:textId="77777777" w:rsidR="00F92DE6" w:rsidRPr="00700C00" w:rsidRDefault="00F92DE6" w:rsidP="00F92DE6">
            <w:r w:rsidRPr="00700C00">
              <w:t>Arc</w:t>
            </w:r>
            <w:r>
              <w:t>PD</w:t>
            </w:r>
          </w:p>
        </w:tc>
        <w:tc>
          <w:tcPr>
            <w:tcW w:w="2310" w:type="dxa"/>
          </w:tcPr>
          <w:p w14:paraId="1E081C15" w14:textId="77777777" w:rsidR="00F92DE6" w:rsidRPr="00700C00" w:rsidRDefault="00F92DE6" w:rsidP="00F92DE6">
            <w:r w:rsidRPr="00700C00">
              <w:t>subclassOf</w:t>
            </w:r>
          </w:p>
        </w:tc>
        <w:tc>
          <w:tcPr>
            <w:tcW w:w="4293" w:type="dxa"/>
          </w:tcPr>
          <w:p w14:paraId="382A02A2" w14:textId="77777777" w:rsidR="00F92DE6" w:rsidRPr="00700C00" w:rsidRDefault="00F92DE6" w:rsidP="00F92DE6">
            <w:r>
              <w:t>change:</w:t>
            </w:r>
            <w:r w:rsidRPr="00700C00">
              <w:t>TimeVarying</w:t>
            </w:r>
            <w:r>
              <w:t>Concept</w:t>
            </w:r>
          </w:p>
        </w:tc>
      </w:tr>
      <w:tr w:rsidR="00F92DE6" w:rsidRPr="00700C00" w14:paraId="362DE317" w14:textId="77777777" w:rsidTr="00F92DE6">
        <w:trPr>
          <w:cantSplit/>
        </w:trPr>
        <w:tc>
          <w:tcPr>
            <w:tcW w:w="2747" w:type="dxa"/>
            <w:vMerge/>
          </w:tcPr>
          <w:p w14:paraId="13A8D7AF" w14:textId="77777777" w:rsidR="00F92DE6" w:rsidRPr="00700C00" w:rsidRDefault="00F92DE6" w:rsidP="00F92DE6"/>
        </w:tc>
        <w:tc>
          <w:tcPr>
            <w:tcW w:w="2310" w:type="dxa"/>
          </w:tcPr>
          <w:p w14:paraId="4F671670" w14:textId="77777777" w:rsidR="00F92DE6" w:rsidRPr="00700C00" w:rsidRDefault="00F92DE6" w:rsidP="00F92DE6">
            <w:r w:rsidRPr="00700C00">
              <w:t>equivalentClass</w:t>
            </w:r>
          </w:p>
        </w:tc>
        <w:tc>
          <w:tcPr>
            <w:tcW w:w="4293" w:type="dxa"/>
          </w:tcPr>
          <w:p w14:paraId="40D49390" w14:textId="77777777" w:rsidR="00F92DE6" w:rsidRPr="00700C00" w:rsidRDefault="00F92DE6" w:rsidP="00F92DE6">
            <w:r>
              <w:t>change:</w:t>
            </w:r>
            <w:r w:rsidRPr="00700C00">
              <w:t>hasManifestation so</w:t>
            </w:r>
            <w:r>
              <w:t>me Arc</w:t>
            </w:r>
            <w:r w:rsidRPr="00700C00">
              <w:t xml:space="preserve"> </w:t>
            </w:r>
            <w:r>
              <w:t>and  change:hasManifestation only Arc</w:t>
            </w:r>
          </w:p>
        </w:tc>
      </w:tr>
      <w:tr w:rsidR="00F92DE6" w:rsidRPr="00700C00" w14:paraId="7DBE7F2B" w14:textId="77777777" w:rsidTr="00F92DE6">
        <w:trPr>
          <w:cantSplit/>
        </w:trPr>
        <w:tc>
          <w:tcPr>
            <w:tcW w:w="2747" w:type="dxa"/>
            <w:vMerge/>
          </w:tcPr>
          <w:p w14:paraId="196DB2CA" w14:textId="77777777" w:rsidR="00F92DE6" w:rsidRPr="00700C00" w:rsidRDefault="00F92DE6" w:rsidP="00F92DE6"/>
        </w:tc>
        <w:tc>
          <w:tcPr>
            <w:tcW w:w="2310" w:type="dxa"/>
          </w:tcPr>
          <w:p w14:paraId="2070A329" w14:textId="77777777" w:rsidR="00F92DE6" w:rsidRPr="00700C00" w:rsidRDefault="00F92DE6" w:rsidP="00F92DE6">
            <w:r w:rsidRPr="00700C00">
              <w:t>startNode</w:t>
            </w:r>
          </w:p>
        </w:tc>
        <w:tc>
          <w:tcPr>
            <w:tcW w:w="4293" w:type="dxa"/>
          </w:tcPr>
          <w:p w14:paraId="1C302314" w14:textId="77777777" w:rsidR="00F92DE6" w:rsidRPr="00700C00" w:rsidRDefault="00F92DE6" w:rsidP="00F92DE6">
            <w:r w:rsidRPr="00700C00">
              <w:t>exactly 1 Node</w:t>
            </w:r>
            <w:r>
              <w:t>PD</w:t>
            </w:r>
          </w:p>
        </w:tc>
      </w:tr>
      <w:tr w:rsidR="00F92DE6" w:rsidRPr="00700C00" w14:paraId="33C4B080" w14:textId="77777777" w:rsidTr="00F92DE6">
        <w:trPr>
          <w:cantSplit/>
        </w:trPr>
        <w:tc>
          <w:tcPr>
            <w:tcW w:w="2747" w:type="dxa"/>
            <w:vMerge/>
          </w:tcPr>
          <w:p w14:paraId="10218AB6" w14:textId="77777777" w:rsidR="00F92DE6" w:rsidRPr="00700C00" w:rsidRDefault="00F92DE6" w:rsidP="00F92DE6"/>
        </w:tc>
        <w:tc>
          <w:tcPr>
            <w:tcW w:w="2310" w:type="dxa"/>
          </w:tcPr>
          <w:p w14:paraId="71D325C8" w14:textId="77777777" w:rsidR="00F92DE6" w:rsidRPr="00700C00" w:rsidRDefault="00F92DE6" w:rsidP="00F92DE6">
            <w:r w:rsidRPr="00700C00">
              <w:t>endNode</w:t>
            </w:r>
          </w:p>
        </w:tc>
        <w:tc>
          <w:tcPr>
            <w:tcW w:w="4293" w:type="dxa"/>
          </w:tcPr>
          <w:p w14:paraId="4C5D564D" w14:textId="77777777" w:rsidR="00F92DE6" w:rsidRPr="00700C00" w:rsidRDefault="00F92DE6" w:rsidP="00F92DE6">
            <w:r w:rsidRPr="00700C00">
              <w:t>exactly 1 Node</w:t>
            </w:r>
            <w:r>
              <w:t>PD</w:t>
            </w:r>
          </w:p>
        </w:tc>
      </w:tr>
      <w:tr w:rsidR="00F92DE6" w:rsidRPr="00700C00" w14:paraId="361BFDD6" w14:textId="77777777" w:rsidTr="00F92DE6">
        <w:trPr>
          <w:cantSplit/>
        </w:trPr>
        <w:tc>
          <w:tcPr>
            <w:tcW w:w="2747" w:type="dxa"/>
            <w:vMerge/>
          </w:tcPr>
          <w:p w14:paraId="1BB3E0E4" w14:textId="77777777" w:rsidR="00F92DE6" w:rsidRPr="00700C00" w:rsidRDefault="00F92DE6" w:rsidP="00F92DE6"/>
        </w:tc>
        <w:tc>
          <w:tcPr>
            <w:tcW w:w="2310" w:type="dxa"/>
          </w:tcPr>
          <w:p w14:paraId="5EC73BC1" w14:textId="77777777" w:rsidR="00F92DE6" w:rsidRPr="00700C00" w:rsidRDefault="00F92DE6" w:rsidP="00F92DE6">
            <w:r>
              <w:t>change:existsAt</w:t>
            </w:r>
          </w:p>
        </w:tc>
        <w:tc>
          <w:tcPr>
            <w:tcW w:w="4293" w:type="dxa"/>
          </w:tcPr>
          <w:p w14:paraId="1C4C4C68" w14:textId="77777777" w:rsidR="00F92DE6" w:rsidRPr="00700C00" w:rsidRDefault="00F92DE6" w:rsidP="00F92DE6">
            <w:r w:rsidRPr="00700C00">
              <w:t xml:space="preserve">exactly 1 </w:t>
            </w:r>
            <w:r>
              <w:t xml:space="preserve"> time:</w:t>
            </w:r>
            <w:r w:rsidRPr="00700C00">
              <w:t>Interval</w:t>
            </w:r>
          </w:p>
        </w:tc>
      </w:tr>
      <w:tr w:rsidR="00F92DE6" w:rsidRPr="00700C00" w14:paraId="7E477E9A" w14:textId="77777777" w:rsidTr="00F92DE6">
        <w:trPr>
          <w:cantSplit/>
        </w:trPr>
        <w:tc>
          <w:tcPr>
            <w:tcW w:w="2747" w:type="dxa"/>
            <w:vMerge/>
          </w:tcPr>
          <w:p w14:paraId="09FE21D8" w14:textId="77777777" w:rsidR="00F92DE6" w:rsidRPr="00700C00" w:rsidRDefault="00F92DE6" w:rsidP="00F92DE6"/>
        </w:tc>
        <w:tc>
          <w:tcPr>
            <w:tcW w:w="2310" w:type="dxa"/>
          </w:tcPr>
          <w:p w14:paraId="7565226C" w14:textId="17D0CACA" w:rsidR="00F92DE6" w:rsidRPr="00836114" w:rsidRDefault="00F92DE6" w:rsidP="00F92DE6">
            <w:pPr>
              <w:rPr>
                <w:highlight w:val="yellow"/>
              </w:rPr>
            </w:pPr>
            <w:r w:rsidRPr="00836114">
              <w:rPr>
                <w:highlight w:val="yellow"/>
              </w:rPr>
              <w:t>accessesComplex</w:t>
            </w:r>
          </w:p>
        </w:tc>
        <w:tc>
          <w:tcPr>
            <w:tcW w:w="4293" w:type="dxa"/>
          </w:tcPr>
          <w:p w14:paraId="43E689F6" w14:textId="4571C88E" w:rsidR="00F92DE6" w:rsidRPr="00836114" w:rsidRDefault="00F92DE6" w:rsidP="00F92DE6">
            <w:pPr>
              <w:rPr>
                <w:highlight w:val="yellow"/>
              </w:rPr>
            </w:pPr>
            <w:r w:rsidRPr="00836114">
              <w:rPr>
                <w:highlight w:val="yellow"/>
              </w:rPr>
              <w:t>only TransportationComplexPD</w:t>
            </w:r>
          </w:p>
        </w:tc>
      </w:tr>
      <w:tr w:rsidR="00F92DE6" w:rsidRPr="00700C00" w14:paraId="0FE8DA32" w14:textId="77777777" w:rsidTr="00F92DE6">
        <w:trPr>
          <w:cantSplit/>
        </w:trPr>
        <w:tc>
          <w:tcPr>
            <w:tcW w:w="2747" w:type="dxa"/>
            <w:vMerge/>
          </w:tcPr>
          <w:p w14:paraId="17353640" w14:textId="77777777" w:rsidR="00F92DE6" w:rsidRPr="00700C00" w:rsidRDefault="00F92DE6" w:rsidP="00F92DE6"/>
        </w:tc>
        <w:tc>
          <w:tcPr>
            <w:tcW w:w="2310" w:type="dxa"/>
          </w:tcPr>
          <w:p w14:paraId="6F6EF2EA" w14:textId="7307728C" w:rsidR="00F92DE6" w:rsidRPr="00836114" w:rsidRDefault="00F92DE6" w:rsidP="00F92DE6">
            <w:pPr>
              <w:rPr>
                <w:highlight w:val="yellow"/>
              </w:rPr>
            </w:pPr>
            <w:r w:rsidRPr="00836114">
              <w:rPr>
                <w:highlight w:val="yellow"/>
              </w:rPr>
              <w:t>containedInLink</w:t>
            </w:r>
          </w:p>
        </w:tc>
        <w:tc>
          <w:tcPr>
            <w:tcW w:w="4293" w:type="dxa"/>
          </w:tcPr>
          <w:p w14:paraId="0E69E7A8" w14:textId="13C38993" w:rsidR="00F92DE6" w:rsidRPr="00836114" w:rsidRDefault="00F92DE6" w:rsidP="00F92DE6">
            <w:pPr>
              <w:rPr>
                <w:highlight w:val="yellow"/>
              </w:rPr>
            </w:pPr>
            <w:r w:rsidRPr="00836114">
              <w:rPr>
                <w:highlight w:val="yellow"/>
              </w:rPr>
              <w:t>exactly 1 LinkPD</w:t>
            </w:r>
          </w:p>
        </w:tc>
      </w:tr>
      <w:tr w:rsidR="00F92DE6" w:rsidRPr="00700C00" w14:paraId="7DAED87A" w14:textId="77777777" w:rsidTr="00F92DE6">
        <w:trPr>
          <w:cantSplit/>
        </w:trPr>
        <w:tc>
          <w:tcPr>
            <w:tcW w:w="2747" w:type="dxa"/>
            <w:vMerge w:val="restart"/>
          </w:tcPr>
          <w:p w14:paraId="6AE5BC3A" w14:textId="77777777" w:rsidR="00F92DE6" w:rsidRPr="00700C00" w:rsidRDefault="00F92DE6" w:rsidP="00F92DE6">
            <w:r>
              <w:t>Arc</w:t>
            </w:r>
          </w:p>
        </w:tc>
        <w:tc>
          <w:tcPr>
            <w:tcW w:w="2310" w:type="dxa"/>
          </w:tcPr>
          <w:p w14:paraId="0A72F3D6" w14:textId="77777777" w:rsidR="00F92DE6" w:rsidRPr="00700C00" w:rsidRDefault="00F92DE6" w:rsidP="00F92DE6">
            <w:r w:rsidRPr="00700C00">
              <w:t>subclassOf</w:t>
            </w:r>
          </w:p>
        </w:tc>
        <w:tc>
          <w:tcPr>
            <w:tcW w:w="4293" w:type="dxa"/>
          </w:tcPr>
          <w:p w14:paraId="77010878" w14:textId="77777777" w:rsidR="00F92DE6" w:rsidRPr="00700C00" w:rsidRDefault="00F92DE6" w:rsidP="00F92DE6">
            <w:r>
              <w:t>change:</w:t>
            </w:r>
            <w:r w:rsidRPr="00700C00">
              <w:t>Manifestation</w:t>
            </w:r>
          </w:p>
        </w:tc>
      </w:tr>
      <w:tr w:rsidR="00F92DE6" w:rsidRPr="00700C00" w14:paraId="1EAABD6B" w14:textId="77777777" w:rsidTr="00F92DE6">
        <w:trPr>
          <w:cantSplit/>
        </w:trPr>
        <w:tc>
          <w:tcPr>
            <w:tcW w:w="2747" w:type="dxa"/>
            <w:vMerge/>
          </w:tcPr>
          <w:p w14:paraId="37B3CE4F" w14:textId="77777777" w:rsidR="00F92DE6" w:rsidRPr="00700C00" w:rsidRDefault="00F92DE6" w:rsidP="00F92DE6"/>
        </w:tc>
        <w:tc>
          <w:tcPr>
            <w:tcW w:w="2310" w:type="dxa"/>
          </w:tcPr>
          <w:p w14:paraId="07FE8EA2" w14:textId="77777777" w:rsidR="00F92DE6" w:rsidRPr="00700C00" w:rsidRDefault="00F92DE6" w:rsidP="00F92DE6">
            <w:r w:rsidRPr="00700C00">
              <w:t>equivalentClass</w:t>
            </w:r>
          </w:p>
        </w:tc>
        <w:tc>
          <w:tcPr>
            <w:tcW w:w="4293" w:type="dxa"/>
          </w:tcPr>
          <w:p w14:paraId="4BB29FD6" w14:textId="77777777" w:rsidR="00F92DE6" w:rsidRPr="00700C00" w:rsidRDefault="00F92DE6" w:rsidP="00F92DE6">
            <w:r>
              <w:t>change:</w:t>
            </w:r>
            <w:r w:rsidRPr="00700C00">
              <w:t>manifestationOf some Arc</w:t>
            </w:r>
            <w:r>
              <w:t>PD</w:t>
            </w:r>
            <w:r w:rsidRPr="00700C00">
              <w:t xml:space="preserve"> and </w:t>
            </w:r>
            <w:r>
              <w:t xml:space="preserve"> change:</w:t>
            </w:r>
            <w:r w:rsidRPr="00700C00">
              <w:t>manifestationOf only Arc</w:t>
            </w:r>
            <w:r>
              <w:t>PD</w:t>
            </w:r>
          </w:p>
        </w:tc>
      </w:tr>
      <w:tr w:rsidR="00F92DE6" w:rsidRPr="00700C00" w14:paraId="0B715C68" w14:textId="77777777" w:rsidTr="00F92DE6">
        <w:trPr>
          <w:cantSplit/>
        </w:trPr>
        <w:tc>
          <w:tcPr>
            <w:tcW w:w="2747" w:type="dxa"/>
            <w:vMerge/>
          </w:tcPr>
          <w:p w14:paraId="17318232" w14:textId="77777777" w:rsidR="00F92DE6" w:rsidRPr="00700C00" w:rsidRDefault="00F92DE6" w:rsidP="00F92DE6"/>
        </w:tc>
        <w:tc>
          <w:tcPr>
            <w:tcW w:w="2310" w:type="dxa"/>
          </w:tcPr>
          <w:p w14:paraId="615C8736" w14:textId="77777777" w:rsidR="00F92DE6" w:rsidRPr="00700C00" w:rsidRDefault="00F92DE6" w:rsidP="00F92DE6">
            <w:r>
              <w:t>change:existsAt</w:t>
            </w:r>
          </w:p>
        </w:tc>
        <w:tc>
          <w:tcPr>
            <w:tcW w:w="4293" w:type="dxa"/>
          </w:tcPr>
          <w:p w14:paraId="35BC14A9" w14:textId="77777777" w:rsidR="00F92DE6" w:rsidRPr="00700C00" w:rsidRDefault="00F92DE6" w:rsidP="00F92DE6">
            <w:r w:rsidRPr="00700C00">
              <w:t xml:space="preserve">exactly 1 </w:t>
            </w:r>
            <w:r>
              <w:t xml:space="preserve"> time:</w:t>
            </w:r>
            <w:r w:rsidRPr="00700C00">
              <w:t>TemporalEntity</w:t>
            </w:r>
          </w:p>
        </w:tc>
      </w:tr>
      <w:tr w:rsidR="00F92DE6" w:rsidRPr="00700C00" w14:paraId="4F570440" w14:textId="77777777" w:rsidTr="00F92DE6">
        <w:trPr>
          <w:cantSplit/>
        </w:trPr>
        <w:tc>
          <w:tcPr>
            <w:tcW w:w="2747" w:type="dxa"/>
            <w:vMerge/>
          </w:tcPr>
          <w:p w14:paraId="16F2C06D" w14:textId="77777777" w:rsidR="00F92DE6" w:rsidRPr="00700C00" w:rsidRDefault="00F92DE6" w:rsidP="00F92DE6"/>
        </w:tc>
        <w:tc>
          <w:tcPr>
            <w:tcW w:w="2310" w:type="dxa"/>
          </w:tcPr>
          <w:p w14:paraId="79CCC360" w14:textId="77777777" w:rsidR="00F92DE6" w:rsidRPr="00700C00" w:rsidRDefault="00F92DE6" w:rsidP="00F92DE6">
            <w:r>
              <w:t>a</w:t>
            </w:r>
            <w:r w:rsidRPr="00700C00">
              <w:t>ccesses</w:t>
            </w:r>
            <w:r>
              <w:t>Complex</w:t>
            </w:r>
          </w:p>
        </w:tc>
        <w:tc>
          <w:tcPr>
            <w:tcW w:w="4293" w:type="dxa"/>
          </w:tcPr>
          <w:p w14:paraId="3F703967" w14:textId="77777777" w:rsidR="00F92DE6" w:rsidRPr="00700C00" w:rsidRDefault="00F92DE6" w:rsidP="00F92DE6">
            <w:r>
              <w:t>o</w:t>
            </w:r>
            <w:r w:rsidRPr="004C7583">
              <w:t>nly</w:t>
            </w:r>
            <w:r>
              <w:t xml:space="preserve"> </w:t>
            </w:r>
            <w:r w:rsidRPr="004C7583">
              <w:t>TransportationComplex</w:t>
            </w:r>
          </w:p>
        </w:tc>
      </w:tr>
      <w:tr w:rsidR="00F92DE6" w:rsidRPr="00700C00" w14:paraId="1229BE1A" w14:textId="77777777" w:rsidTr="00F92DE6">
        <w:trPr>
          <w:cantSplit/>
        </w:trPr>
        <w:tc>
          <w:tcPr>
            <w:tcW w:w="2747" w:type="dxa"/>
            <w:vMerge/>
          </w:tcPr>
          <w:p w14:paraId="584AF14D" w14:textId="77777777" w:rsidR="00F92DE6" w:rsidRPr="00700C00" w:rsidRDefault="00F92DE6" w:rsidP="00F92DE6"/>
        </w:tc>
        <w:tc>
          <w:tcPr>
            <w:tcW w:w="2310" w:type="dxa"/>
          </w:tcPr>
          <w:p w14:paraId="4E17FFF2" w14:textId="14932342" w:rsidR="00F92DE6" w:rsidRPr="00700C00" w:rsidRDefault="00F92DE6" w:rsidP="00F92DE6">
            <w:r>
              <w:t>inverse (hasNetworkComponent)</w:t>
            </w:r>
          </w:p>
        </w:tc>
        <w:tc>
          <w:tcPr>
            <w:tcW w:w="4293" w:type="dxa"/>
          </w:tcPr>
          <w:p w14:paraId="09C2D31D" w14:textId="77777777" w:rsidR="00F92DE6" w:rsidRPr="00700C00" w:rsidRDefault="00F92DE6" w:rsidP="00F92DE6">
            <w:r>
              <w:t>only Network</w:t>
            </w:r>
          </w:p>
        </w:tc>
      </w:tr>
      <w:tr w:rsidR="00F92DE6" w:rsidRPr="00700C00" w14:paraId="3A422BC2" w14:textId="77777777" w:rsidTr="00F92DE6">
        <w:trPr>
          <w:cantSplit/>
        </w:trPr>
        <w:tc>
          <w:tcPr>
            <w:tcW w:w="2747" w:type="dxa"/>
            <w:vMerge/>
          </w:tcPr>
          <w:p w14:paraId="666EB89F" w14:textId="77777777" w:rsidR="00F92DE6" w:rsidRPr="00700C00" w:rsidRDefault="00F92DE6" w:rsidP="00F92DE6"/>
        </w:tc>
        <w:tc>
          <w:tcPr>
            <w:tcW w:w="2310" w:type="dxa"/>
          </w:tcPr>
          <w:p w14:paraId="40AD890C" w14:textId="77777777" w:rsidR="00F92DE6" w:rsidRPr="00700C00" w:rsidRDefault="00F92DE6" w:rsidP="00F92DE6">
            <w:r>
              <w:t>hasControl</w:t>
            </w:r>
          </w:p>
        </w:tc>
        <w:tc>
          <w:tcPr>
            <w:tcW w:w="4293" w:type="dxa"/>
          </w:tcPr>
          <w:p w14:paraId="5C6F70AB" w14:textId="77777777" w:rsidR="00F92DE6" w:rsidRPr="00700C00" w:rsidRDefault="00F92DE6" w:rsidP="00F92DE6">
            <w:pPr>
              <w:rPr>
                <w:highlight w:val="yellow"/>
              </w:rPr>
            </w:pPr>
            <w:r>
              <w:t>only AccessRestricti</w:t>
            </w:r>
            <w:r w:rsidRPr="00777D33">
              <w:t>on</w:t>
            </w:r>
          </w:p>
        </w:tc>
      </w:tr>
      <w:tr w:rsidR="00F92DE6" w:rsidRPr="00700C00" w14:paraId="6CE3CCE0" w14:textId="77777777" w:rsidTr="00F92DE6">
        <w:trPr>
          <w:cantSplit/>
        </w:trPr>
        <w:tc>
          <w:tcPr>
            <w:tcW w:w="2747" w:type="dxa"/>
            <w:vMerge/>
          </w:tcPr>
          <w:p w14:paraId="4FF6980B" w14:textId="77777777" w:rsidR="00F92DE6" w:rsidRPr="00700C00" w:rsidRDefault="00F92DE6" w:rsidP="00F92DE6"/>
        </w:tc>
        <w:tc>
          <w:tcPr>
            <w:tcW w:w="2310" w:type="dxa"/>
          </w:tcPr>
          <w:p w14:paraId="4233CE77" w14:textId="1400AE33" w:rsidR="00F92DE6" w:rsidRPr="00700C00" w:rsidRDefault="00F92DE6" w:rsidP="00F92DE6">
            <w:r>
              <w:t>supportsMode</w:t>
            </w:r>
          </w:p>
        </w:tc>
        <w:tc>
          <w:tcPr>
            <w:tcW w:w="4293" w:type="dxa"/>
          </w:tcPr>
          <w:p w14:paraId="5884775B" w14:textId="7CF6A110" w:rsidR="00F92DE6" w:rsidRPr="00700C00" w:rsidRDefault="00F92DE6" w:rsidP="00F92DE6">
            <w:r>
              <w:t>min 1 Mode</w:t>
            </w:r>
          </w:p>
        </w:tc>
      </w:tr>
      <w:tr w:rsidR="00F92DE6" w:rsidRPr="00700C00" w14:paraId="431265CE" w14:textId="77777777" w:rsidTr="00F92DE6">
        <w:trPr>
          <w:cantSplit/>
        </w:trPr>
        <w:tc>
          <w:tcPr>
            <w:tcW w:w="2747" w:type="dxa"/>
            <w:vMerge/>
          </w:tcPr>
          <w:p w14:paraId="617D6F18" w14:textId="77777777" w:rsidR="00F92DE6" w:rsidRPr="00700C00" w:rsidRDefault="00F92DE6" w:rsidP="00F92DE6"/>
        </w:tc>
        <w:tc>
          <w:tcPr>
            <w:tcW w:w="2310" w:type="dxa"/>
          </w:tcPr>
          <w:p w14:paraId="241BDC6A" w14:textId="33D85D3D" w:rsidR="00F92DE6" w:rsidRDefault="00F92DE6" w:rsidP="00F92DE6">
            <w:r>
              <w:t>hasLaneCapacity</w:t>
            </w:r>
          </w:p>
        </w:tc>
        <w:tc>
          <w:tcPr>
            <w:tcW w:w="4293" w:type="dxa"/>
          </w:tcPr>
          <w:p w14:paraId="5BE3892D" w14:textId="638A9BDA" w:rsidR="00F92DE6" w:rsidRPr="00700C00" w:rsidRDefault="00F92DE6" w:rsidP="00F92DE6">
            <w:r>
              <w:t>exactly 1 om:CapacityRate</w:t>
            </w:r>
          </w:p>
        </w:tc>
      </w:tr>
      <w:tr w:rsidR="00F92DE6" w:rsidRPr="00700C00" w14:paraId="30EC6420" w14:textId="77777777" w:rsidTr="00F92DE6">
        <w:trPr>
          <w:cantSplit/>
        </w:trPr>
        <w:tc>
          <w:tcPr>
            <w:tcW w:w="2747" w:type="dxa"/>
            <w:vMerge/>
          </w:tcPr>
          <w:p w14:paraId="7E5B88AE" w14:textId="77777777" w:rsidR="00F92DE6" w:rsidRPr="00700C00" w:rsidRDefault="00F92DE6" w:rsidP="00F92DE6"/>
        </w:tc>
        <w:tc>
          <w:tcPr>
            <w:tcW w:w="2310" w:type="dxa"/>
          </w:tcPr>
          <w:p w14:paraId="189773C6" w14:textId="5711210E" w:rsidR="00F92DE6" w:rsidRDefault="00F92DE6" w:rsidP="00F92DE6">
            <w:r>
              <w:t>hasVDF</w:t>
            </w:r>
          </w:p>
        </w:tc>
        <w:tc>
          <w:tcPr>
            <w:tcW w:w="4293" w:type="dxa"/>
          </w:tcPr>
          <w:p w14:paraId="05413073" w14:textId="7A56BD45" w:rsidR="00F92DE6" w:rsidRPr="00700C00" w:rsidRDefault="00F92DE6" w:rsidP="00F92DE6">
            <w:r>
              <w:t>max 1 om:quantity</w:t>
            </w:r>
          </w:p>
        </w:tc>
      </w:tr>
      <w:tr w:rsidR="00F92DE6" w:rsidRPr="00700C00" w14:paraId="41545F54" w14:textId="77777777" w:rsidTr="00F92DE6">
        <w:trPr>
          <w:cantSplit/>
        </w:trPr>
        <w:tc>
          <w:tcPr>
            <w:tcW w:w="2747" w:type="dxa"/>
            <w:vMerge/>
          </w:tcPr>
          <w:p w14:paraId="564377A2" w14:textId="77777777" w:rsidR="00F92DE6" w:rsidRPr="00700C00" w:rsidRDefault="00F92DE6" w:rsidP="00F92DE6"/>
        </w:tc>
        <w:tc>
          <w:tcPr>
            <w:tcW w:w="2310" w:type="dxa"/>
          </w:tcPr>
          <w:p w14:paraId="755174B7" w14:textId="49D87792" w:rsidR="00F92DE6" w:rsidRDefault="00F92DE6" w:rsidP="00F92DE6">
            <w:r>
              <w:t>hasFreeFlowSpeed</w:t>
            </w:r>
          </w:p>
        </w:tc>
        <w:tc>
          <w:tcPr>
            <w:tcW w:w="4293" w:type="dxa"/>
          </w:tcPr>
          <w:p w14:paraId="50F77BC7" w14:textId="6CA7F7F3" w:rsidR="00F92DE6" w:rsidRPr="00700C00" w:rsidRDefault="00F92DE6" w:rsidP="00F92DE6">
            <w:r>
              <w:t>max 1 om:speed</w:t>
            </w:r>
          </w:p>
        </w:tc>
      </w:tr>
      <w:tr w:rsidR="00F92DE6" w:rsidRPr="00700C00" w14:paraId="1F6D81B6" w14:textId="77777777" w:rsidTr="00F92DE6">
        <w:trPr>
          <w:cantSplit/>
        </w:trPr>
        <w:tc>
          <w:tcPr>
            <w:tcW w:w="2747" w:type="dxa"/>
            <w:vMerge/>
          </w:tcPr>
          <w:p w14:paraId="63913F1F" w14:textId="77777777" w:rsidR="00F92DE6" w:rsidRPr="00700C00" w:rsidRDefault="00F92DE6" w:rsidP="00F92DE6"/>
        </w:tc>
        <w:tc>
          <w:tcPr>
            <w:tcW w:w="2310" w:type="dxa"/>
          </w:tcPr>
          <w:p w14:paraId="562F7D39" w14:textId="3080BE33" w:rsidR="00F92DE6" w:rsidRDefault="00F92DE6" w:rsidP="00F92DE6">
            <w:r>
              <w:t>hasPostedSpeed</w:t>
            </w:r>
          </w:p>
        </w:tc>
        <w:tc>
          <w:tcPr>
            <w:tcW w:w="4293" w:type="dxa"/>
          </w:tcPr>
          <w:p w14:paraId="76E3E24C" w14:textId="02E01719" w:rsidR="00F92DE6" w:rsidRPr="00700C00" w:rsidRDefault="00F92DE6" w:rsidP="00F92DE6">
            <w:r>
              <w:t>max 1 om:speed</w:t>
            </w:r>
          </w:p>
        </w:tc>
      </w:tr>
      <w:tr w:rsidR="00F92DE6" w:rsidRPr="00700C00" w14:paraId="2A028FC7" w14:textId="77777777" w:rsidTr="00F92DE6">
        <w:trPr>
          <w:cantSplit/>
        </w:trPr>
        <w:tc>
          <w:tcPr>
            <w:tcW w:w="2747" w:type="dxa"/>
            <w:vMerge/>
          </w:tcPr>
          <w:p w14:paraId="544EC4E6" w14:textId="77777777" w:rsidR="00F92DE6" w:rsidRPr="00700C00" w:rsidRDefault="00F92DE6" w:rsidP="00F92DE6"/>
        </w:tc>
        <w:tc>
          <w:tcPr>
            <w:tcW w:w="2310" w:type="dxa"/>
          </w:tcPr>
          <w:p w14:paraId="6CE49D12" w14:textId="5C4BE1F8" w:rsidR="00F92DE6" w:rsidRDefault="00F92DE6" w:rsidP="00F92DE6">
            <w:r>
              <w:t>hasToll</w:t>
            </w:r>
          </w:p>
        </w:tc>
        <w:tc>
          <w:tcPr>
            <w:tcW w:w="4293" w:type="dxa"/>
          </w:tcPr>
          <w:p w14:paraId="196A9C80" w14:textId="6628DAEE" w:rsidR="00F92DE6" w:rsidRPr="00700C00" w:rsidRDefault="00F92DE6" w:rsidP="00F92DE6">
            <w:r>
              <w:t>only MonetaryValue</w:t>
            </w:r>
          </w:p>
        </w:tc>
      </w:tr>
      <w:tr w:rsidR="00F92DE6" w:rsidRPr="00700C00" w14:paraId="56DDE10F" w14:textId="77777777" w:rsidTr="00F92DE6">
        <w:trPr>
          <w:cantSplit/>
        </w:trPr>
        <w:tc>
          <w:tcPr>
            <w:tcW w:w="2747" w:type="dxa"/>
            <w:vMerge/>
          </w:tcPr>
          <w:p w14:paraId="62E42E16" w14:textId="77777777" w:rsidR="00F92DE6" w:rsidRPr="00700C00" w:rsidRDefault="00F92DE6" w:rsidP="00F92DE6"/>
        </w:tc>
        <w:tc>
          <w:tcPr>
            <w:tcW w:w="2310" w:type="dxa"/>
          </w:tcPr>
          <w:p w14:paraId="66C8F11C" w14:textId="40C6DA93" w:rsidR="00F92DE6" w:rsidRPr="00605B08" w:rsidRDefault="00F92DE6" w:rsidP="00F92DE6">
            <w:r w:rsidRPr="00605B08">
              <w:t>inMunicipality</w:t>
            </w:r>
          </w:p>
        </w:tc>
        <w:tc>
          <w:tcPr>
            <w:tcW w:w="4293" w:type="dxa"/>
          </w:tcPr>
          <w:p w14:paraId="45D6A752" w14:textId="33CDE1D8" w:rsidR="00F92DE6" w:rsidRPr="00605B08" w:rsidRDefault="00605B08" w:rsidP="00F92DE6">
            <w:r w:rsidRPr="00605B08">
              <w:t>only</w:t>
            </w:r>
            <w:r w:rsidR="00F92DE6" w:rsidRPr="00605B08">
              <w:t xml:space="preserve"> Municipality </w:t>
            </w:r>
          </w:p>
        </w:tc>
      </w:tr>
      <w:tr w:rsidR="00F92DE6" w:rsidRPr="00700C00" w14:paraId="3EDDFEA8" w14:textId="77777777" w:rsidTr="00F92DE6">
        <w:trPr>
          <w:cantSplit/>
        </w:trPr>
        <w:tc>
          <w:tcPr>
            <w:tcW w:w="2747" w:type="dxa"/>
            <w:vMerge/>
          </w:tcPr>
          <w:p w14:paraId="3F527E64" w14:textId="77777777" w:rsidR="00F92DE6" w:rsidRPr="00700C00" w:rsidRDefault="00F92DE6" w:rsidP="00F92DE6"/>
        </w:tc>
        <w:tc>
          <w:tcPr>
            <w:tcW w:w="2310" w:type="dxa"/>
          </w:tcPr>
          <w:p w14:paraId="5AC7858A" w14:textId="59D43CD7" w:rsidR="00F92DE6" w:rsidRDefault="00F92DE6" w:rsidP="00F92DE6">
            <w:r>
              <w:t>inPlanningDistrict</w:t>
            </w:r>
          </w:p>
        </w:tc>
        <w:tc>
          <w:tcPr>
            <w:tcW w:w="4293" w:type="dxa"/>
          </w:tcPr>
          <w:p w14:paraId="335AD65A" w14:textId="3E2EE3B7" w:rsidR="00F92DE6" w:rsidRPr="00700C00" w:rsidRDefault="00F92DE6" w:rsidP="00F92DE6">
            <w:r>
              <w:t>exactly 1 PlanningDistrict</w:t>
            </w:r>
          </w:p>
        </w:tc>
      </w:tr>
      <w:tr w:rsidR="00F92DE6" w:rsidRPr="00700C00" w14:paraId="0E4A4349" w14:textId="77777777" w:rsidTr="00F92DE6">
        <w:trPr>
          <w:cantSplit/>
        </w:trPr>
        <w:tc>
          <w:tcPr>
            <w:tcW w:w="2747" w:type="dxa"/>
            <w:vMerge w:val="restart"/>
          </w:tcPr>
          <w:p w14:paraId="2837BB81" w14:textId="77777777" w:rsidR="00F92DE6" w:rsidRPr="00700C00" w:rsidRDefault="00F92DE6" w:rsidP="00F92DE6">
            <w:r w:rsidRPr="00700C00">
              <w:t>NetworkTransfer</w:t>
            </w:r>
          </w:p>
        </w:tc>
        <w:tc>
          <w:tcPr>
            <w:tcW w:w="2310" w:type="dxa"/>
          </w:tcPr>
          <w:p w14:paraId="7D2104F9" w14:textId="77777777" w:rsidR="00F92DE6" w:rsidRPr="00700C00" w:rsidRDefault="00F92DE6" w:rsidP="00F92DE6">
            <w:r w:rsidRPr="00700C00">
              <w:t>controlFor</w:t>
            </w:r>
          </w:p>
        </w:tc>
        <w:tc>
          <w:tcPr>
            <w:tcW w:w="4293" w:type="dxa"/>
          </w:tcPr>
          <w:p w14:paraId="76C8BEBD" w14:textId="77777777" w:rsidR="00F92DE6" w:rsidRPr="00700C00" w:rsidRDefault="00F92DE6" w:rsidP="00F92DE6">
            <w:r w:rsidRPr="00700C00">
              <w:t>only Node</w:t>
            </w:r>
          </w:p>
        </w:tc>
      </w:tr>
      <w:tr w:rsidR="00F92DE6" w:rsidRPr="00700C00" w14:paraId="0541CC10" w14:textId="77777777" w:rsidTr="00F92DE6">
        <w:trPr>
          <w:cantSplit/>
        </w:trPr>
        <w:tc>
          <w:tcPr>
            <w:tcW w:w="2747" w:type="dxa"/>
            <w:vMerge/>
          </w:tcPr>
          <w:p w14:paraId="52040D47" w14:textId="77777777" w:rsidR="00F92DE6" w:rsidRPr="00700C00" w:rsidRDefault="00F92DE6" w:rsidP="00F92DE6"/>
        </w:tc>
        <w:tc>
          <w:tcPr>
            <w:tcW w:w="2310" w:type="dxa"/>
          </w:tcPr>
          <w:p w14:paraId="007E3AC2" w14:textId="77777777" w:rsidR="00F92DE6" w:rsidRPr="00700C00" w:rsidRDefault="00F92DE6" w:rsidP="00F92DE6">
            <w:r w:rsidRPr="00700C00">
              <w:t>connectsNetworks</w:t>
            </w:r>
          </w:p>
        </w:tc>
        <w:tc>
          <w:tcPr>
            <w:tcW w:w="4293" w:type="dxa"/>
          </w:tcPr>
          <w:p w14:paraId="05A0CF6A" w14:textId="77777777" w:rsidR="00F92DE6" w:rsidRPr="00700C00" w:rsidRDefault="00F92DE6" w:rsidP="00F92DE6">
            <w:r w:rsidRPr="00700C00">
              <w:t>min 2 Network</w:t>
            </w:r>
          </w:p>
        </w:tc>
      </w:tr>
      <w:tr w:rsidR="00F92DE6" w:rsidRPr="00700C00" w14:paraId="0236C6AB" w14:textId="77777777" w:rsidTr="00F92DE6">
        <w:trPr>
          <w:cantSplit/>
        </w:trPr>
        <w:tc>
          <w:tcPr>
            <w:tcW w:w="2747" w:type="dxa"/>
            <w:vMerge w:val="restart"/>
          </w:tcPr>
          <w:p w14:paraId="483E236A" w14:textId="77777777" w:rsidR="00F92DE6" w:rsidRPr="00700C00" w:rsidRDefault="00F92DE6" w:rsidP="00F92DE6">
            <w:r w:rsidRPr="00700C00">
              <w:t>FlowControl</w:t>
            </w:r>
          </w:p>
        </w:tc>
        <w:tc>
          <w:tcPr>
            <w:tcW w:w="2310" w:type="dxa"/>
          </w:tcPr>
          <w:p w14:paraId="12E16A69" w14:textId="77777777" w:rsidR="00F92DE6" w:rsidRPr="00700C00" w:rsidRDefault="00F92DE6" w:rsidP="00F92DE6">
            <w:r w:rsidRPr="00700C00">
              <w:t>controlFor</w:t>
            </w:r>
          </w:p>
        </w:tc>
        <w:tc>
          <w:tcPr>
            <w:tcW w:w="4293" w:type="dxa"/>
          </w:tcPr>
          <w:p w14:paraId="6CBBF870" w14:textId="77777777" w:rsidR="00F92DE6" w:rsidRPr="00700C00" w:rsidRDefault="00F92DE6" w:rsidP="00F92DE6">
            <w:r>
              <w:t>only Node</w:t>
            </w:r>
          </w:p>
        </w:tc>
      </w:tr>
      <w:tr w:rsidR="00F92DE6" w:rsidRPr="00700C00" w14:paraId="68F59E37" w14:textId="77777777" w:rsidTr="00F92DE6">
        <w:trPr>
          <w:cantSplit/>
        </w:trPr>
        <w:tc>
          <w:tcPr>
            <w:tcW w:w="2747" w:type="dxa"/>
            <w:vMerge/>
          </w:tcPr>
          <w:p w14:paraId="0A7049D8" w14:textId="77777777" w:rsidR="00F92DE6" w:rsidRPr="00700C00" w:rsidRDefault="00F92DE6" w:rsidP="00F92DE6"/>
        </w:tc>
        <w:tc>
          <w:tcPr>
            <w:tcW w:w="2310" w:type="dxa"/>
          </w:tcPr>
          <w:p w14:paraId="10CD8E09" w14:textId="77777777" w:rsidR="00F92DE6" w:rsidRPr="00700C00" w:rsidRDefault="00F92DE6" w:rsidP="00F92DE6">
            <w:r w:rsidRPr="00700C00">
              <w:t>hasInflow</w:t>
            </w:r>
          </w:p>
        </w:tc>
        <w:tc>
          <w:tcPr>
            <w:tcW w:w="4293" w:type="dxa"/>
          </w:tcPr>
          <w:p w14:paraId="38CE99F8" w14:textId="77777777" w:rsidR="00F92DE6" w:rsidRPr="00700C00" w:rsidRDefault="00F92DE6" w:rsidP="00F92DE6">
            <w:pPr>
              <w:tabs>
                <w:tab w:val="center" w:pos="2335"/>
              </w:tabs>
            </w:pPr>
            <w:r>
              <w:t>min 1 Arc</w:t>
            </w:r>
          </w:p>
        </w:tc>
      </w:tr>
      <w:tr w:rsidR="00F92DE6" w:rsidRPr="00700C00" w14:paraId="30637A3C" w14:textId="77777777" w:rsidTr="00F92DE6">
        <w:trPr>
          <w:cantSplit/>
        </w:trPr>
        <w:tc>
          <w:tcPr>
            <w:tcW w:w="2747" w:type="dxa"/>
            <w:vMerge/>
          </w:tcPr>
          <w:p w14:paraId="31C38158" w14:textId="77777777" w:rsidR="00F92DE6" w:rsidRPr="00700C00" w:rsidRDefault="00F92DE6" w:rsidP="00F92DE6"/>
        </w:tc>
        <w:tc>
          <w:tcPr>
            <w:tcW w:w="2310" w:type="dxa"/>
          </w:tcPr>
          <w:p w14:paraId="3445CCE2" w14:textId="77777777" w:rsidR="00F92DE6" w:rsidRPr="00700C00" w:rsidRDefault="00F92DE6" w:rsidP="00F92DE6">
            <w:r w:rsidRPr="00700C00">
              <w:t>hasOutflow</w:t>
            </w:r>
          </w:p>
        </w:tc>
        <w:tc>
          <w:tcPr>
            <w:tcW w:w="4293" w:type="dxa"/>
          </w:tcPr>
          <w:p w14:paraId="74D1D19D" w14:textId="77777777" w:rsidR="00F92DE6" w:rsidRPr="00700C00" w:rsidRDefault="00F92DE6" w:rsidP="00F92DE6">
            <w:pPr>
              <w:tabs>
                <w:tab w:val="center" w:pos="2335"/>
              </w:tabs>
            </w:pPr>
            <w:r w:rsidRPr="00700C00">
              <w:t>min 1 Arc</w:t>
            </w:r>
          </w:p>
        </w:tc>
      </w:tr>
      <w:tr w:rsidR="00F92DE6" w:rsidRPr="00700C00" w14:paraId="19001CF7" w14:textId="77777777" w:rsidTr="00F92DE6">
        <w:trPr>
          <w:cantSplit/>
        </w:trPr>
        <w:tc>
          <w:tcPr>
            <w:tcW w:w="2747" w:type="dxa"/>
            <w:vMerge w:val="restart"/>
          </w:tcPr>
          <w:p w14:paraId="73550F8F" w14:textId="77777777" w:rsidR="00F92DE6" w:rsidRPr="00700C00" w:rsidRDefault="00F92DE6" w:rsidP="00F92DE6">
            <w:r w:rsidRPr="00700C00">
              <w:t>SignalControl</w:t>
            </w:r>
            <w:r>
              <w:t>PD</w:t>
            </w:r>
          </w:p>
        </w:tc>
        <w:tc>
          <w:tcPr>
            <w:tcW w:w="2310" w:type="dxa"/>
          </w:tcPr>
          <w:p w14:paraId="2142D0E5" w14:textId="77777777" w:rsidR="00F92DE6" w:rsidRPr="00700C00" w:rsidRDefault="00F92DE6" w:rsidP="00F92DE6">
            <w:r>
              <w:t>subClassOf</w:t>
            </w:r>
          </w:p>
        </w:tc>
        <w:tc>
          <w:tcPr>
            <w:tcW w:w="4293" w:type="dxa"/>
          </w:tcPr>
          <w:p w14:paraId="1B54A30E" w14:textId="77777777" w:rsidR="00F92DE6" w:rsidRPr="00700C00" w:rsidRDefault="00F92DE6" w:rsidP="00F92DE6">
            <w:r>
              <w:t>change:</w:t>
            </w:r>
            <w:r w:rsidRPr="00700C00">
              <w:t>TimeVarying</w:t>
            </w:r>
            <w:r>
              <w:t>Concept</w:t>
            </w:r>
          </w:p>
        </w:tc>
      </w:tr>
      <w:tr w:rsidR="00F92DE6" w:rsidRPr="00700C00" w14:paraId="0BC3596E" w14:textId="77777777" w:rsidTr="00F92DE6">
        <w:trPr>
          <w:cantSplit/>
        </w:trPr>
        <w:tc>
          <w:tcPr>
            <w:tcW w:w="2747" w:type="dxa"/>
            <w:vMerge/>
          </w:tcPr>
          <w:p w14:paraId="3463F125" w14:textId="77777777" w:rsidR="00F92DE6" w:rsidRPr="00700C00" w:rsidRDefault="00F92DE6" w:rsidP="00F92DE6"/>
        </w:tc>
        <w:tc>
          <w:tcPr>
            <w:tcW w:w="2310" w:type="dxa"/>
          </w:tcPr>
          <w:p w14:paraId="7926E1DE" w14:textId="77777777" w:rsidR="00F92DE6" w:rsidRDefault="00F92DE6" w:rsidP="00F92DE6">
            <w:r>
              <w:t>equivalentClass</w:t>
            </w:r>
          </w:p>
        </w:tc>
        <w:tc>
          <w:tcPr>
            <w:tcW w:w="4293" w:type="dxa"/>
          </w:tcPr>
          <w:p w14:paraId="63B40226" w14:textId="77777777" w:rsidR="00F92DE6" w:rsidRPr="00700C00" w:rsidRDefault="00F92DE6" w:rsidP="00F92DE6">
            <w:r>
              <w:t>change:</w:t>
            </w:r>
            <w:r w:rsidRPr="00700C00">
              <w:t>hasManifestation so</w:t>
            </w:r>
            <w:r>
              <w:t>me SignalControl</w:t>
            </w:r>
            <w:r w:rsidRPr="00700C00">
              <w:t xml:space="preserve"> </w:t>
            </w:r>
            <w:r>
              <w:t>and  change:hasManifestation only SignalControl</w:t>
            </w:r>
          </w:p>
        </w:tc>
      </w:tr>
      <w:tr w:rsidR="00F92DE6" w:rsidRPr="00700C00" w14:paraId="20C3A6D2" w14:textId="77777777" w:rsidTr="00F92DE6">
        <w:trPr>
          <w:cantSplit/>
        </w:trPr>
        <w:tc>
          <w:tcPr>
            <w:tcW w:w="2747" w:type="dxa"/>
            <w:vMerge/>
          </w:tcPr>
          <w:p w14:paraId="604A7A78" w14:textId="77777777" w:rsidR="00F92DE6" w:rsidRPr="00700C00" w:rsidRDefault="00F92DE6" w:rsidP="00F92DE6"/>
        </w:tc>
        <w:tc>
          <w:tcPr>
            <w:tcW w:w="2310" w:type="dxa"/>
          </w:tcPr>
          <w:p w14:paraId="24493F90" w14:textId="77777777" w:rsidR="00F92DE6" w:rsidRDefault="00F92DE6" w:rsidP="00F92DE6">
            <w:r>
              <w:t>change:existsAt</w:t>
            </w:r>
          </w:p>
        </w:tc>
        <w:tc>
          <w:tcPr>
            <w:tcW w:w="4293" w:type="dxa"/>
          </w:tcPr>
          <w:p w14:paraId="2918355B" w14:textId="77777777" w:rsidR="00F92DE6" w:rsidRDefault="00F92DE6" w:rsidP="00F92DE6">
            <w:r>
              <w:t>exactly 1  time:Interval</w:t>
            </w:r>
          </w:p>
        </w:tc>
      </w:tr>
      <w:tr w:rsidR="00F92DE6" w:rsidRPr="00700C00" w14:paraId="67C6C3D2" w14:textId="77777777" w:rsidTr="00F92DE6">
        <w:trPr>
          <w:cantSplit/>
        </w:trPr>
        <w:tc>
          <w:tcPr>
            <w:tcW w:w="2747" w:type="dxa"/>
            <w:vMerge/>
          </w:tcPr>
          <w:p w14:paraId="0CE39A10" w14:textId="77777777" w:rsidR="00F92DE6" w:rsidRPr="00700C00" w:rsidRDefault="00F92DE6" w:rsidP="00F92DE6"/>
        </w:tc>
        <w:tc>
          <w:tcPr>
            <w:tcW w:w="2310" w:type="dxa"/>
          </w:tcPr>
          <w:p w14:paraId="129A0E23" w14:textId="77777777" w:rsidR="00F92DE6" w:rsidRPr="00700C00" w:rsidRDefault="00F92DE6" w:rsidP="00F92DE6">
            <w:r w:rsidRPr="00700C00">
              <w:t>controlFor</w:t>
            </w:r>
          </w:p>
        </w:tc>
        <w:tc>
          <w:tcPr>
            <w:tcW w:w="4293" w:type="dxa"/>
          </w:tcPr>
          <w:p w14:paraId="3B1D22A4" w14:textId="77777777" w:rsidR="00F92DE6" w:rsidRPr="00700C00" w:rsidRDefault="00F92DE6" w:rsidP="00F92DE6">
            <w:r>
              <w:t>only Node</w:t>
            </w:r>
          </w:p>
        </w:tc>
      </w:tr>
      <w:tr w:rsidR="00F92DE6" w:rsidRPr="00700C00" w14:paraId="4090C857" w14:textId="77777777" w:rsidTr="00F92DE6">
        <w:trPr>
          <w:cantSplit/>
        </w:trPr>
        <w:tc>
          <w:tcPr>
            <w:tcW w:w="2747" w:type="dxa"/>
            <w:vMerge/>
          </w:tcPr>
          <w:p w14:paraId="4F532BC0" w14:textId="77777777" w:rsidR="00F92DE6" w:rsidRPr="00700C00" w:rsidRDefault="00F92DE6" w:rsidP="00F92DE6"/>
        </w:tc>
        <w:tc>
          <w:tcPr>
            <w:tcW w:w="2310" w:type="dxa"/>
          </w:tcPr>
          <w:p w14:paraId="44C24422" w14:textId="77777777" w:rsidR="00F92DE6" w:rsidRPr="00700C00" w:rsidRDefault="00F92DE6" w:rsidP="00F92DE6">
            <w:r w:rsidRPr="00700C00">
              <w:t>hasInflow</w:t>
            </w:r>
          </w:p>
        </w:tc>
        <w:tc>
          <w:tcPr>
            <w:tcW w:w="4293" w:type="dxa"/>
          </w:tcPr>
          <w:p w14:paraId="6BBCAEF4" w14:textId="77777777" w:rsidR="00F92DE6" w:rsidRPr="00700C00" w:rsidRDefault="00F92DE6" w:rsidP="00F92DE6">
            <w:pPr>
              <w:tabs>
                <w:tab w:val="center" w:pos="2335"/>
              </w:tabs>
            </w:pPr>
            <w:r w:rsidRPr="00700C00">
              <w:t>min 1 Arc</w:t>
            </w:r>
          </w:p>
        </w:tc>
      </w:tr>
      <w:tr w:rsidR="00F92DE6" w:rsidRPr="00700C00" w14:paraId="2564B0A0" w14:textId="77777777" w:rsidTr="00F92DE6">
        <w:trPr>
          <w:cantSplit/>
        </w:trPr>
        <w:tc>
          <w:tcPr>
            <w:tcW w:w="2747" w:type="dxa"/>
            <w:vMerge/>
          </w:tcPr>
          <w:p w14:paraId="0D629BA2" w14:textId="77777777" w:rsidR="00F92DE6" w:rsidRPr="00700C00" w:rsidRDefault="00F92DE6" w:rsidP="00F92DE6"/>
        </w:tc>
        <w:tc>
          <w:tcPr>
            <w:tcW w:w="2310" w:type="dxa"/>
          </w:tcPr>
          <w:p w14:paraId="1AF94A27" w14:textId="77777777" w:rsidR="00F92DE6" w:rsidRPr="00700C00" w:rsidRDefault="00F92DE6" w:rsidP="00F92DE6">
            <w:r w:rsidRPr="00700C00">
              <w:t>hasOutflow</w:t>
            </w:r>
          </w:p>
        </w:tc>
        <w:tc>
          <w:tcPr>
            <w:tcW w:w="4293" w:type="dxa"/>
          </w:tcPr>
          <w:p w14:paraId="689E8BC3" w14:textId="77777777" w:rsidR="00F92DE6" w:rsidRPr="00700C00" w:rsidRDefault="00F92DE6" w:rsidP="00F92DE6">
            <w:pPr>
              <w:tabs>
                <w:tab w:val="center" w:pos="2335"/>
              </w:tabs>
            </w:pPr>
            <w:r w:rsidRPr="00700C00">
              <w:t>min 1 Arc</w:t>
            </w:r>
          </w:p>
        </w:tc>
      </w:tr>
      <w:tr w:rsidR="00F92DE6" w:rsidRPr="00700C00" w14:paraId="2C47B339" w14:textId="77777777" w:rsidTr="00F92DE6">
        <w:trPr>
          <w:cantSplit/>
        </w:trPr>
        <w:tc>
          <w:tcPr>
            <w:tcW w:w="2747" w:type="dxa"/>
            <w:vMerge w:val="restart"/>
          </w:tcPr>
          <w:p w14:paraId="22D8BC79" w14:textId="77777777" w:rsidR="00F92DE6" w:rsidRPr="00700C00" w:rsidRDefault="00F92DE6" w:rsidP="00F92DE6">
            <w:r>
              <w:t>SignalControl</w:t>
            </w:r>
          </w:p>
        </w:tc>
        <w:tc>
          <w:tcPr>
            <w:tcW w:w="2310" w:type="dxa"/>
          </w:tcPr>
          <w:p w14:paraId="6FC33955" w14:textId="77777777" w:rsidR="00F92DE6" w:rsidRPr="00700C00" w:rsidRDefault="00F92DE6" w:rsidP="00F92DE6">
            <w:r>
              <w:t>subClassOf</w:t>
            </w:r>
          </w:p>
        </w:tc>
        <w:tc>
          <w:tcPr>
            <w:tcW w:w="4293" w:type="dxa"/>
          </w:tcPr>
          <w:p w14:paraId="2F7B67BE" w14:textId="77777777" w:rsidR="00F92DE6" w:rsidRPr="00700C00" w:rsidRDefault="00F92DE6" w:rsidP="00F92DE6">
            <w:pPr>
              <w:tabs>
                <w:tab w:val="center" w:pos="2335"/>
              </w:tabs>
            </w:pPr>
            <w:r>
              <w:t>change:Manifestation</w:t>
            </w:r>
          </w:p>
        </w:tc>
      </w:tr>
      <w:tr w:rsidR="00F92DE6" w:rsidRPr="00700C00" w14:paraId="5932C4BA" w14:textId="77777777" w:rsidTr="00F92DE6">
        <w:trPr>
          <w:cantSplit/>
        </w:trPr>
        <w:tc>
          <w:tcPr>
            <w:tcW w:w="2747" w:type="dxa"/>
            <w:vMerge/>
          </w:tcPr>
          <w:p w14:paraId="55B36B52" w14:textId="77777777" w:rsidR="00F92DE6" w:rsidRDefault="00F92DE6" w:rsidP="00F92DE6"/>
        </w:tc>
        <w:tc>
          <w:tcPr>
            <w:tcW w:w="2310" w:type="dxa"/>
          </w:tcPr>
          <w:p w14:paraId="5F290BEB" w14:textId="77777777" w:rsidR="00F92DE6" w:rsidRPr="00700C00" w:rsidRDefault="00F92DE6" w:rsidP="00F92DE6">
            <w:r w:rsidRPr="00700C00">
              <w:t>equivalentClass</w:t>
            </w:r>
          </w:p>
        </w:tc>
        <w:tc>
          <w:tcPr>
            <w:tcW w:w="4293" w:type="dxa"/>
          </w:tcPr>
          <w:p w14:paraId="44BB1C20" w14:textId="77777777" w:rsidR="00F92DE6" w:rsidRPr="00700C00" w:rsidRDefault="00F92DE6" w:rsidP="00F92DE6">
            <w:r>
              <w:t>change:</w:t>
            </w:r>
            <w:r w:rsidRPr="00700C00">
              <w:t xml:space="preserve">manifestationOf some </w:t>
            </w:r>
            <w:r>
              <w:t>SignalControlPD</w:t>
            </w:r>
            <w:r w:rsidRPr="00700C00">
              <w:t xml:space="preserve"> and </w:t>
            </w:r>
            <w:r>
              <w:t xml:space="preserve"> change:</w:t>
            </w:r>
            <w:r w:rsidRPr="00700C00">
              <w:t xml:space="preserve">manifestationOf only </w:t>
            </w:r>
            <w:r>
              <w:t>SignalControlPD</w:t>
            </w:r>
          </w:p>
        </w:tc>
      </w:tr>
      <w:tr w:rsidR="00F92DE6" w:rsidRPr="00700C00" w14:paraId="10A92D20" w14:textId="77777777" w:rsidTr="00F92DE6">
        <w:trPr>
          <w:cantSplit/>
        </w:trPr>
        <w:tc>
          <w:tcPr>
            <w:tcW w:w="2747" w:type="dxa"/>
            <w:vMerge/>
          </w:tcPr>
          <w:p w14:paraId="0BB1E9E4" w14:textId="77777777" w:rsidR="00F92DE6" w:rsidRDefault="00F92DE6" w:rsidP="00F92DE6"/>
        </w:tc>
        <w:tc>
          <w:tcPr>
            <w:tcW w:w="2310" w:type="dxa"/>
          </w:tcPr>
          <w:p w14:paraId="43668CE5" w14:textId="77777777" w:rsidR="00F92DE6" w:rsidRPr="00700C00" w:rsidRDefault="00F92DE6" w:rsidP="00F92DE6">
            <w:r>
              <w:t>change:existsAt</w:t>
            </w:r>
          </w:p>
        </w:tc>
        <w:tc>
          <w:tcPr>
            <w:tcW w:w="4293" w:type="dxa"/>
          </w:tcPr>
          <w:p w14:paraId="50380874" w14:textId="77777777" w:rsidR="00F92DE6" w:rsidRPr="00700C00" w:rsidRDefault="00F92DE6" w:rsidP="00F92DE6">
            <w:r>
              <w:t>exactly 1  time:TemporalEntity</w:t>
            </w:r>
          </w:p>
        </w:tc>
      </w:tr>
      <w:tr w:rsidR="00F92DE6" w:rsidRPr="00700C00" w14:paraId="756B4EA1" w14:textId="77777777" w:rsidTr="00F92DE6">
        <w:trPr>
          <w:cantSplit/>
        </w:trPr>
        <w:tc>
          <w:tcPr>
            <w:tcW w:w="2747" w:type="dxa"/>
            <w:vMerge/>
          </w:tcPr>
          <w:p w14:paraId="4534D614" w14:textId="77777777" w:rsidR="00F92DE6" w:rsidRPr="00700C00" w:rsidRDefault="00F92DE6" w:rsidP="00F92DE6"/>
        </w:tc>
        <w:tc>
          <w:tcPr>
            <w:tcW w:w="2310" w:type="dxa"/>
          </w:tcPr>
          <w:p w14:paraId="1705929D" w14:textId="77777777" w:rsidR="00F92DE6" w:rsidRPr="00700C00" w:rsidRDefault="00F92DE6" w:rsidP="00F92DE6">
            <w:r w:rsidRPr="00700C00">
              <w:t>hasPhase</w:t>
            </w:r>
          </w:p>
        </w:tc>
        <w:tc>
          <w:tcPr>
            <w:tcW w:w="4293" w:type="dxa"/>
          </w:tcPr>
          <w:p w14:paraId="4BD6403D" w14:textId="77777777" w:rsidR="00F92DE6" w:rsidRPr="00700C00" w:rsidRDefault="00F92DE6" w:rsidP="00F92DE6">
            <w:pPr>
              <w:tabs>
                <w:tab w:val="center" w:pos="2335"/>
              </w:tabs>
            </w:pPr>
            <w:r w:rsidRPr="00700C00">
              <w:t>only SignalPhase</w:t>
            </w:r>
          </w:p>
        </w:tc>
      </w:tr>
      <w:tr w:rsidR="00F92DE6" w:rsidRPr="00700C00" w14:paraId="224EB09E" w14:textId="77777777" w:rsidTr="00F92DE6">
        <w:trPr>
          <w:cantSplit/>
        </w:trPr>
        <w:tc>
          <w:tcPr>
            <w:tcW w:w="2747" w:type="dxa"/>
          </w:tcPr>
          <w:p w14:paraId="30B47AF6" w14:textId="77777777" w:rsidR="00F92DE6" w:rsidRPr="00700C00" w:rsidRDefault="00F92DE6" w:rsidP="00F92DE6">
            <w:r w:rsidRPr="00700C00">
              <w:t>SignalPhase</w:t>
            </w:r>
          </w:p>
        </w:tc>
        <w:tc>
          <w:tcPr>
            <w:tcW w:w="2310" w:type="dxa"/>
          </w:tcPr>
          <w:p w14:paraId="16DE0E9B" w14:textId="77777777" w:rsidR="00F92DE6" w:rsidRPr="00700C00" w:rsidRDefault="00F92DE6" w:rsidP="00F92DE6">
            <w:r w:rsidRPr="00700C00">
              <w:t>signalLength</w:t>
            </w:r>
          </w:p>
        </w:tc>
        <w:tc>
          <w:tcPr>
            <w:tcW w:w="4293" w:type="dxa"/>
          </w:tcPr>
          <w:p w14:paraId="5FE2FE9D" w14:textId="77777777" w:rsidR="00F92DE6" w:rsidRPr="00700C00" w:rsidRDefault="00F92DE6" w:rsidP="00F92DE6">
            <w:pPr>
              <w:tabs>
                <w:tab w:val="center" w:pos="2335"/>
              </w:tabs>
            </w:pPr>
            <w:r w:rsidRPr="00700C00">
              <w:t xml:space="preserve">only </w:t>
            </w:r>
            <w:r>
              <w:t xml:space="preserve"> time:</w:t>
            </w:r>
            <w:r w:rsidRPr="00700C00">
              <w:t>Duration</w:t>
            </w:r>
            <w:r>
              <w:t>Description</w:t>
            </w:r>
          </w:p>
        </w:tc>
      </w:tr>
      <w:tr w:rsidR="00F92DE6" w:rsidRPr="00700C00" w14:paraId="14316781" w14:textId="77777777" w:rsidTr="00F92DE6">
        <w:trPr>
          <w:cantSplit/>
        </w:trPr>
        <w:tc>
          <w:tcPr>
            <w:tcW w:w="2747" w:type="dxa"/>
          </w:tcPr>
          <w:p w14:paraId="3D79A79C" w14:textId="15878EFC" w:rsidR="00F92DE6" w:rsidRDefault="00F92DE6" w:rsidP="00F92DE6">
            <w:r>
              <w:t>TransportationComplexPD</w:t>
            </w:r>
          </w:p>
        </w:tc>
        <w:tc>
          <w:tcPr>
            <w:tcW w:w="2310" w:type="dxa"/>
          </w:tcPr>
          <w:p w14:paraId="7F1FD27A" w14:textId="0CD90117" w:rsidR="00F92DE6" w:rsidRPr="00700C00" w:rsidRDefault="00F92DE6" w:rsidP="00F92DE6">
            <w:r>
              <w:t>subClassOf</w:t>
            </w:r>
          </w:p>
        </w:tc>
        <w:tc>
          <w:tcPr>
            <w:tcW w:w="4293" w:type="dxa"/>
          </w:tcPr>
          <w:p w14:paraId="02DA851D" w14:textId="7ED3317D" w:rsidR="00F92DE6" w:rsidRPr="00700C00" w:rsidRDefault="00F92DE6" w:rsidP="00F92DE6">
            <w:pPr>
              <w:tabs>
                <w:tab w:val="center" w:pos="2335"/>
              </w:tabs>
            </w:pPr>
            <w:r>
              <w:t>change:TimeVaryingConcept</w:t>
            </w:r>
          </w:p>
        </w:tc>
      </w:tr>
      <w:tr w:rsidR="00F92DE6" w:rsidRPr="00700C00" w14:paraId="797EB454" w14:textId="77777777" w:rsidTr="00F92DE6">
        <w:trPr>
          <w:cantSplit/>
        </w:trPr>
        <w:tc>
          <w:tcPr>
            <w:tcW w:w="2747" w:type="dxa"/>
          </w:tcPr>
          <w:p w14:paraId="4F18EB2E" w14:textId="77777777" w:rsidR="00F92DE6" w:rsidRDefault="00F92DE6" w:rsidP="00F92DE6"/>
        </w:tc>
        <w:tc>
          <w:tcPr>
            <w:tcW w:w="2310" w:type="dxa"/>
          </w:tcPr>
          <w:p w14:paraId="0A032126" w14:textId="0C6EDB22" w:rsidR="00F92DE6" w:rsidRPr="00700C00" w:rsidRDefault="00F92DE6" w:rsidP="00F92DE6">
            <w:r w:rsidRPr="00700C00">
              <w:t>equivalentClass</w:t>
            </w:r>
          </w:p>
        </w:tc>
        <w:tc>
          <w:tcPr>
            <w:tcW w:w="4293" w:type="dxa"/>
          </w:tcPr>
          <w:p w14:paraId="351B75B0" w14:textId="405F5869" w:rsidR="00F92DE6" w:rsidRPr="00700C00" w:rsidRDefault="00F92DE6" w:rsidP="00F92DE6">
            <w:pPr>
              <w:tabs>
                <w:tab w:val="center" w:pos="2335"/>
              </w:tabs>
            </w:pPr>
            <w:r>
              <w:t>change:</w:t>
            </w:r>
            <w:r w:rsidRPr="00700C00">
              <w:t>hasM</w:t>
            </w:r>
            <w:r>
              <w:t>anifestation some TransportationComplex</w:t>
            </w:r>
            <w:r w:rsidRPr="00700C00">
              <w:t xml:space="preserve"> and </w:t>
            </w:r>
            <w:r>
              <w:t xml:space="preserve"> change:</w:t>
            </w:r>
            <w:r w:rsidRPr="00700C00">
              <w:t xml:space="preserve">hasManifestation only </w:t>
            </w:r>
            <w:r>
              <w:t>TransportationComplex</w:t>
            </w:r>
          </w:p>
        </w:tc>
      </w:tr>
      <w:tr w:rsidR="00F92DE6" w:rsidRPr="00700C00" w14:paraId="65D3B917" w14:textId="77777777" w:rsidTr="00F92DE6">
        <w:trPr>
          <w:cantSplit/>
        </w:trPr>
        <w:tc>
          <w:tcPr>
            <w:tcW w:w="2747" w:type="dxa"/>
            <w:vMerge w:val="restart"/>
          </w:tcPr>
          <w:p w14:paraId="3901E972" w14:textId="69E2CA42" w:rsidR="00F92DE6" w:rsidRDefault="00F92DE6" w:rsidP="00F92DE6">
            <w:r>
              <w:t>TransportationComplex</w:t>
            </w:r>
          </w:p>
        </w:tc>
        <w:tc>
          <w:tcPr>
            <w:tcW w:w="2310" w:type="dxa"/>
          </w:tcPr>
          <w:p w14:paraId="1965892B" w14:textId="74159BD6" w:rsidR="00F92DE6" w:rsidRPr="00700C00" w:rsidRDefault="00F92DE6" w:rsidP="00F92DE6">
            <w:r w:rsidRPr="00700C00">
              <w:t>subclassOf</w:t>
            </w:r>
          </w:p>
        </w:tc>
        <w:tc>
          <w:tcPr>
            <w:tcW w:w="4293" w:type="dxa"/>
          </w:tcPr>
          <w:p w14:paraId="674BE66C" w14:textId="7C085BEC" w:rsidR="00F92DE6" w:rsidRPr="00700C00" w:rsidRDefault="00F92DE6" w:rsidP="00F92DE6">
            <w:pPr>
              <w:tabs>
                <w:tab w:val="center" w:pos="2335"/>
              </w:tabs>
            </w:pPr>
            <w:r>
              <w:t>change:</w:t>
            </w:r>
            <w:r w:rsidRPr="00700C00">
              <w:t>Manifestation</w:t>
            </w:r>
          </w:p>
        </w:tc>
      </w:tr>
      <w:tr w:rsidR="00F92DE6" w:rsidRPr="00700C00" w14:paraId="0A7D8F9E" w14:textId="77777777" w:rsidTr="00F92DE6">
        <w:trPr>
          <w:cantSplit/>
        </w:trPr>
        <w:tc>
          <w:tcPr>
            <w:tcW w:w="2747" w:type="dxa"/>
            <w:vMerge/>
          </w:tcPr>
          <w:p w14:paraId="6DAF2788" w14:textId="77777777" w:rsidR="00F92DE6" w:rsidRDefault="00F92DE6" w:rsidP="00F92DE6"/>
        </w:tc>
        <w:tc>
          <w:tcPr>
            <w:tcW w:w="2310" w:type="dxa"/>
          </w:tcPr>
          <w:p w14:paraId="738C86E9" w14:textId="5AFBAC39" w:rsidR="00F92DE6" w:rsidRDefault="00F92DE6" w:rsidP="00F92DE6">
            <w:r w:rsidRPr="00700C00">
              <w:t>equivalentClass</w:t>
            </w:r>
          </w:p>
        </w:tc>
        <w:tc>
          <w:tcPr>
            <w:tcW w:w="4293" w:type="dxa"/>
          </w:tcPr>
          <w:p w14:paraId="7120983F" w14:textId="5B9E14F1" w:rsidR="00F92DE6" w:rsidRPr="00700C00" w:rsidRDefault="00F92DE6" w:rsidP="00F92DE6">
            <w:pPr>
              <w:tabs>
                <w:tab w:val="center" w:pos="2335"/>
              </w:tabs>
            </w:pPr>
            <w:r>
              <w:t>change:</w:t>
            </w:r>
            <w:r w:rsidRPr="00700C00">
              <w:t xml:space="preserve">manifestationOf some  </w:t>
            </w:r>
            <w:r>
              <w:t>TransportationComplexPD</w:t>
            </w:r>
            <w:r w:rsidRPr="00700C00">
              <w:t xml:space="preserve"> and </w:t>
            </w:r>
            <w:r>
              <w:t xml:space="preserve"> change:</w:t>
            </w:r>
            <w:r w:rsidRPr="00700C00">
              <w:t xml:space="preserve">manifestationOf only  </w:t>
            </w:r>
            <w:r>
              <w:t>TransportationComplexPD</w:t>
            </w:r>
          </w:p>
        </w:tc>
      </w:tr>
      <w:tr w:rsidR="00F92DE6" w:rsidRPr="00700C00" w14:paraId="057C8BE0" w14:textId="77777777" w:rsidTr="00F92DE6">
        <w:trPr>
          <w:cantSplit/>
        </w:trPr>
        <w:tc>
          <w:tcPr>
            <w:tcW w:w="2747" w:type="dxa"/>
            <w:vMerge/>
          </w:tcPr>
          <w:p w14:paraId="4C01E24B" w14:textId="77777777" w:rsidR="00F92DE6" w:rsidRDefault="00F92DE6" w:rsidP="00F92DE6"/>
        </w:tc>
        <w:tc>
          <w:tcPr>
            <w:tcW w:w="2310" w:type="dxa"/>
          </w:tcPr>
          <w:p w14:paraId="7F533E58" w14:textId="5D24428C" w:rsidR="00F92DE6" w:rsidRDefault="00E66689" w:rsidP="00F92DE6">
            <w:r>
              <w:t>spatial:</w:t>
            </w:r>
            <w:r w:rsidR="00F92DE6">
              <w:t>hasL</w:t>
            </w:r>
            <w:r w:rsidR="00F92DE6" w:rsidRPr="00700C00">
              <w:t>ocation</w:t>
            </w:r>
          </w:p>
        </w:tc>
        <w:tc>
          <w:tcPr>
            <w:tcW w:w="4293" w:type="dxa"/>
          </w:tcPr>
          <w:p w14:paraId="378BB3C6" w14:textId="20E79185" w:rsidR="00F92DE6" w:rsidRPr="00700C00" w:rsidRDefault="00F92DE6" w:rsidP="00F92DE6">
            <w:pPr>
              <w:tabs>
                <w:tab w:val="center" w:pos="2335"/>
              </w:tabs>
            </w:pPr>
            <w:r w:rsidRPr="00700C00">
              <w:t xml:space="preserve">only </w:t>
            </w:r>
            <w:r>
              <w:t xml:space="preserve">  </w:t>
            </w:r>
            <w:r w:rsidR="00E66689">
              <w:t>spatial:</w:t>
            </w:r>
            <w:r>
              <w:t>Feature</w:t>
            </w:r>
          </w:p>
        </w:tc>
      </w:tr>
      <w:tr w:rsidR="00F92DE6" w:rsidRPr="00700C00" w14:paraId="6A8EC4AB" w14:textId="77777777" w:rsidTr="00F92DE6">
        <w:trPr>
          <w:cantSplit/>
        </w:trPr>
        <w:tc>
          <w:tcPr>
            <w:tcW w:w="2747" w:type="dxa"/>
            <w:vMerge w:val="restart"/>
          </w:tcPr>
          <w:p w14:paraId="791F0FBE" w14:textId="77777777" w:rsidR="00F92DE6" w:rsidRPr="00700C00" w:rsidRDefault="00F92DE6" w:rsidP="00F92DE6">
            <w:r>
              <w:t>otn:</w:t>
            </w:r>
            <w:r w:rsidRPr="00700C00">
              <w:t>Road</w:t>
            </w:r>
          </w:p>
        </w:tc>
        <w:tc>
          <w:tcPr>
            <w:tcW w:w="2310" w:type="dxa"/>
          </w:tcPr>
          <w:p w14:paraId="37ABDFB7" w14:textId="77777777" w:rsidR="00F92DE6" w:rsidRPr="00700C00" w:rsidRDefault="00F92DE6" w:rsidP="00F92DE6">
            <w:r w:rsidRPr="00700C00">
              <w:t>has</w:t>
            </w:r>
            <w:r>
              <w:t>Road</w:t>
            </w:r>
            <w:r w:rsidRPr="00700C00">
              <w:t>Id</w:t>
            </w:r>
          </w:p>
        </w:tc>
        <w:tc>
          <w:tcPr>
            <w:tcW w:w="4293" w:type="dxa"/>
          </w:tcPr>
          <w:p w14:paraId="57B23457" w14:textId="77777777" w:rsidR="00F92DE6" w:rsidRPr="00700C00" w:rsidRDefault="00F92DE6" w:rsidP="00F92DE6">
            <w:pPr>
              <w:tabs>
                <w:tab w:val="center" w:pos="2335"/>
              </w:tabs>
            </w:pPr>
            <w:r w:rsidRPr="00700C00">
              <w:t xml:space="preserve">only </w:t>
            </w:r>
            <w:r>
              <w:t>Road</w:t>
            </w:r>
            <w:r w:rsidRPr="00700C00">
              <w:t>Id</w:t>
            </w:r>
          </w:p>
        </w:tc>
      </w:tr>
      <w:tr w:rsidR="00F92DE6" w:rsidRPr="00700C00" w14:paraId="7324F71C" w14:textId="77777777" w:rsidTr="00F92DE6">
        <w:trPr>
          <w:cantSplit/>
        </w:trPr>
        <w:tc>
          <w:tcPr>
            <w:tcW w:w="2747" w:type="dxa"/>
            <w:vMerge/>
          </w:tcPr>
          <w:p w14:paraId="021BD6E0" w14:textId="77777777" w:rsidR="00F92DE6" w:rsidRPr="00700C00" w:rsidRDefault="00F92DE6" w:rsidP="00F92DE6"/>
        </w:tc>
        <w:tc>
          <w:tcPr>
            <w:tcW w:w="2310" w:type="dxa"/>
          </w:tcPr>
          <w:p w14:paraId="010F016E" w14:textId="77777777" w:rsidR="00F92DE6" w:rsidRPr="00700C00" w:rsidRDefault="00F92DE6" w:rsidP="00F92DE6">
            <w:r w:rsidRPr="00700C00">
              <w:t>aggregationOf</w:t>
            </w:r>
          </w:p>
        </w:tc>
        <w:tc>
          <w:tcPr>
            <w:tcW w:w="4293" w:type="dxa"/>
          </w:tcPr>
          <w:p w14:paraId="37B69954" w14:textId="77777777" w:rsidR="00F92DE6" w:rsidRPr="00700C00" w:rsidRDefault="00F92DE6" w:rsidP="00F92DE6">
            <w:pPr>
              <w:tabs>
                <w:tab w:val="center" w:pos="2335"/>
              </w:tabs>
            </w:pPr>
            <w:r w:rsidRPr="00700C00">
              <w:t>only RoadSegment</w:t>
            </w:r>
          </w:p>
        </w:tc>
      </w:tr>
      <w:tr w:rsidR="00F92DE6" w:rsidRPr="00700C00" w14:paraId="08DA7133" w14:textId="77777777" w:rsidTr="00F92DE6">
        <w:trPr>
          <w:cantSplit/>
        </w:trPr>
        <w:tc>
          <w:tcPr>
            <w:tcW w:w="2747" w:type="dxa"/>
            <w:vMerge w:val="restart"/>
          </w:tcPr>
          <w:p w14:paraId="6C28E4D4" w14:textId="77777777" w:rsidR="00F92DE6" w:rsidRPr="00700C00" w:rsidRDefault="00F92DE6" w:rsidP="00F92DE6">
            <w:r w:rsidRPr="00700C00">
              <w:t>RoadSegment</w:t>
            </w:r>
            <w:r>
              <w:t>PD</w:t>
            </w:r>
          </w:p>
        </w:tc>
        <w:tc>
          <w:tcPr>
            <w:tcW w:w="2310" w:type="dxa"/>
          </w:tcPr>
          <w:p w14:paraId="77DF9C5D" w14:textId="77777777" w:rsidR="00F92DE6" w:rsidRPr="00700C00" w:rsidRDefault="00F92DE6" w:rsidP="00F92DE6">
            <w:r w:rsidRPr="00700C00">
              <w:t>subclassOf</w:t>
            </w:r>
          </w:p>
        </w:tc>
        <w:tc>
          <w:tcPr>
            <w:tcW w:w="4293" w:type="dxa"/>
          </w:tcPr>
          <w:p w14:paraId="587E85A8" w14:textId="2B64A6C5" w:rsidR="00F92DE6" w:rsidRPr="00700C00" w:rsidRDefault="00F92DE6" w:rsidP="00F92DE6">
            <w:r>
              <w:t>TransportationComplexPD</w:t>
            </w:r>
          </w:p>
        </w:tc>
      </w:tr>
      <w:tr w:rsidR="00F92DE6" w:rsidRPr="00700C00" w14:paraId="47AD1FA0" w14:textId="77777777" w:rsidTr="00F92DE6">
        <w:trPr>
          <w:cantSplit/>
        </w:trPr>
        <w:tc>
          <w:tcPr>
            <w:tcW w:w="2747" w:type="dxa"/>
            <w:vMerge/>
          </w:tcPr>
          <w:p w14:paraId="3F356BF9" w14:textId="77777777" w:rsidR="00F92DE6" w:rsidRPr="00700C00" w:rsidRDefault="00F92DE6" w:rsidP="00F92DE6"/>
        </w:tc>
        <w:tc>
          <w:tcPr>
            <w:tcW w:w="2310" w:type="dxa"/>
          </w:tcPr>
          <w:p w14:paraId="7F7BFD01" w14:textId="77777777" w:rsidR="00F92DE6" w:rsidRPr="00700C00" w:rsidRDefault="00F92DE6" w:rsidP="00F92DE6">
            <w:r w:rsidRPr="00700C00">
              <w:t>equivalentClass</w:t>
            </w:r>
          </w:p>
        </w:tc>
        <w:tc>
          <w:tcPr>
            <w:tcW w:w="4293" w:type="dxa"/>
          </w:tcPr>
          <w:p w14:paraId="52A60F7D" w14:textId="77777777" w:rsidR="00F92DE6" w:rsidRPr="00700C00" w:rsidRDefault="00F92DE6" w:rsidP="00F92DE6">
            <w:r>
              <w:t>change:</w:t>
            </w:r>
            <w:r w:rsidRPr="00700C00">
              <w:t>hasM</w:t>
            </w:r>
            <w:r>
              <w:t>anifestation some RoadSegment</w:t>
            </w:r>
            <w:r w:rsidRPr="00700C00">
              <w:t xml:space="preserve"> and </w:t>
            </w:r>
            <w:r>
              <w:t xml:space="preserve"> change:</w:t>
            </w:r>
            <w:r w:rsidRPr="00700C00">
              <w:t>hasManifestation only RoadSegment</w:t>
            </w:r>
          </w:p>
        </w:tc>
      </w:tr>
      <w:tr w:rsidR="00F92DE6" w:rsidRPr="00700C00" w14:paraId="7EF04612" w14:textId="77777777" w:rsidTr="00F92DE6">
        <w:trPr>
          <w:cantSplit/>
        </w:trPr>
        <w:tc>
          <w:tcPr>
            <w:tcW w:w="2747" w:type="dxa"/>
            <w:vMerge/>
          </w:tcPr>
          <w:p w14:paraId="57A32892" w14:textId="77777777" w:rsidR="00F92DE6" w:rsidRPr="00700C00" w:rsidRDefault="00F92DE6" w:rsidP="00F92DE6"/>
        </w:tc>
        <w:tc>
          <w:tcPr>
            <w:tcW w:w="2310" w:type="dxa"/>
          </w:tcPr>
          <w:p w14:paraId="29585503" w14:textId="77777777" w:rsidR="00F92DE6" w:rsidRPr="00700C00" w:rsidRDefault="00F92DE6" w:rsidP="00F92DE6">
            <w:r w:rsidRPr="00700C00">
              <w:t>has</w:t>
            </w:r>
            <w:r>
              <w:t>RoadSegment</w:t>
            </w:r>
            <w:r w:rsidRPr="00700C00">
              <w:t>Id</w:t>
            </w:r>
          </w:p>
        </w:tc>
        <w:tc>
          <w:tcPr>
            <w:tcW w:w="4293" w:type="dxa"/>
          </w:tcPr>
          <w:p w14:paraId="3CC2241D" w14:textId="77777777" w:rsidR="00F92DE6" w:rsidRPr="00700C00" w:rsidRDefault="00F92DE6" w:rsidP="00F92DE6">
            <w:pPr>
              <w:tabs>
                <w:tab w:val="center" w:pos="2335"/>
              </w:tabs>
            </w:pPr>
            <w:r w:rsidRPr="00700C00">
              <w:t xml:space="preserve">only </w:t>
            </w:r>
            <w:r>
              <w:t>RoadSegment</w:t>
            </w:r>
            <w:r w:rsidRPr="00700C00">
              <w:t>Id</w:t>
            </w:r>
          </w:p>
        </w:tc>
      </w:tr>
      <w:tr w:rsidR="00F92DE6" w:rsidRPr="00700C00" w14:paraId="2CD7D961" w14:textId="77777777" w:rsidTr="00F92DE6">
        <w:trPr>
          <w:cantSplit/>
        </w:trPr>
        <w:tc>
          <w:tcPr>
            <w:tcW w:w="2747" w:type="dxa"/>
            <w:vMerge/>
          </w:tcPr>
          <w:p w14:paraId="62BD2310" w14:textId="77777777" w:rsidR="00F92DE6" w:rsidRPr="00700C00" w:rsidRDefault="00F92DE6" w:rsidP="00F92DE6"/>
        </w:tc>
        <w:tc>
          <w:tcPr>
            <w:tcW w:w="2310" w:type="dxa"/>
          </w:tcPr>
          <w:p w14:paraId="0CF706D7" w14:textId="77777777" w:rsidR="00F92DE6" w:rsidRPr="00700C00" w:rsidRDefault="00F92DE6" w:rsidP="00F92DE6">
            <w:r>
              <w:t>change:existsAt</w:t>
            </w:r>
          </w:p>
        </w:tc>
        <w:tc>
          <w:tcPr>
            <w:tcW w:w="4293" w:type="dxa"/>
          </w:tcPr>
          <w:p w14:paraId="7BCE1A67" w14:textId="77777777" w:rsidR="00F92DE6" w:rsidRPr="00700C00" w:rsidRDefault="00F92DE6" w:rsidP="00F92DE6">
            <w:r w:rsidRPr="00700C00">
              <w:t xml:space="preserve">exactly 1 </w:t>
            </w:r>
            <w:r>
              <w:t xml:space="preserve"> time:</w:t>
            </w:r>
            <w:r w:rsidRPr="00700C00">
              <w:t>Interval</w:t>
            </w:r>
          </w:p>
        </w:tc>
      </w:tr>
      <w:tr w:rsidR="00F92DE6" w:rsidRPr="00700C00" w14:paraId="2DEA4032" w14:textId="77777777" w:rsidTr="00F92DE6">
        <w:trPr>
          <w:cantSplit/>
        </w:trPr>
        <w:tc>
          <w:tcPr>
            <w:tcW w:w="2747" w:type="dxa"/>
            <w:vMerge w:val="restart"/>
          </w:tcPr>
          <w:p w14:paraId="6FBB30BB" w14:textId="77777777" w:rsidR="00F92DE6" w:rsidRDefault="00F92DE6" w:rsidP="00F92DE6">
            <w:r>
              <w:t>RoadSegment</w:t>
            </w:r>
          </w:p>
        </w:tc>
        <w:tc>
          <w:tcPr>
            <w:tcW w:w="2310" w:type="dxa"/>
          </w:tcPr>
          <w:p w14:paraId="7B49759C" w14:textId="77777777" w:rsidR="00F92DE6" w:rsidRPr="00700C00" w:rsidRDefault="00F92DE6" w:rsidP="00F92DE6">
            <w:r>
              <w:t>equivalentClass</w:t>
            </w:r>
          </w:p>
        </w:tc>
        <w:tc>
          <w:tcPr>
            <w:tcW w:w="4293" w:type="dxa"/>
          </w:tcPr>
          <w:p w14:paraId="4C31CF4B" w14:textId="77777777" w:rsidR="00F92DE6" w:rsidRPr="00700C00" w:rsidRDefault="00F92DE6" w:rsidP="00F92DE6">
            <w:r>
              <w:t>otn:RoadElement</w:t>
            </w:r>
          </w:p>
        </w:tc>
      </w:tr>
      <w:tr w:rsidR="00F92DE6" w:rsidRPr="00700C00" w14:paraId="58A56EF2" w14:textId="77777777" w:rsidTr="00F92DE6">
        <w:trPr>
          <w:cantSplit/>
        </w:trPr>
        <w:tc>
          <w:tcPr>
            <w:tcW w:w="2747" w:type="dxa"/>
            <w:vMerge/>
          </w:tcPr>
          <w:p w14:paraId="09E433BA" w14:textId="77777777" w:rsidR="00F92DE6" w:rsidRPr="00700C00" w:rsidRDefault="00F92DE6" w:rsidP="00F92DE6"/>
        </w:tc>
        <w:tc>
          <w:tcPr>
            <w:tcW w:w="2310" w:type="dxa"/>
          </w:tcPr>
          <w:p w14:paraId="12A11002" w14:textId="77777777" w:rsidR="00F92DE6" w:rsidRPr="00700C00" w:rsidRDefault="00F92DE6" w:rsidP="00F92DE6">
            <w:r>
              <w:t>subClassOf</w:t>
            </w:r>
          </w:p>
        </w:tc>
        <w:tc>
          <w:tcPr>
            <w:tcW w:w="4293" w:type="dxa"/>
          </w:tcPr>
          <w:p w14:paraId="47EFE15C" w14:textId="77777777" w:rsidR="00F92DE6" w:rsidRPr="00700C00" w:rsidRDefault="00F92DE6" w:rsidP="00F92DE6">
            <w:r w:rsidRPr="004C7583">
              <w:t>TransportationComplex</w:t>
            </w:r>
          </w:p>
        </w:tc>
      </w:tr>
      <w:tr w:rsidR="00F92DE6" w:rsidRPr="00700C00" w14:paraId="0E17BEB9" w14:textId="77777777" w:rsidTr="00F92DE6">
        <w:trPr>
          <w:cantSplit/>
        </w:trPr>
        <w:tc>
          <w:tcPr>
            <w:tcW w:w="2747" w:type="dxa"/>
            <w:vMerge/>
          </w:tcPr>
          <w:p w14:paraId="5D9E22AA" w14:textId="77777777" w:rsidR="00F92DE6" w:rsidRPr="00700C00" w:rsidRDefault="00F92DE6" w:rsidP="00F92DE6"/>
        </w:tc>
        <w:tc>
          <w:tcPr>
            <w:tcW w:w="2310" w:type="dxa"/>
          </w:tcPr>
          <w:p w14:paraId="16A4AB0D" w14:textId="77777777" w:rsidR="00F92DE6" w:rsidRPr="00700C00" w:rsidRDefault="00F92DE6" w:rsidP="00F92DE6">
            <w:r w:rsidRPr="00700C00">
              <w:t>equivalentClass</w:t>
            </w:r>
          </w:p>
        </w:tc>
        <w:tc>
          <w:tcPr>
            <w:tcW w:w="4293" w:type="dxa"/>
          </w:tcPr>
          <w:p w14:paraId="4642DCA7" w14:textId="77777777" w:rsidR="00F92DE6" w:rsidRPr="00700C00" w:rsidRDefault="00F92DE6" w:rsidP="00F92DE6">
            <w:r>
              <w:t>change:</w:t>
            </w:r>
            <w:r w:rsidRPr="00700C00">
              <w:t>manifestationOf some  RoadSegment</w:t>
            </w:r>
            <w:r>
              <w:t>PD</w:t>
            </w:r>
            <w:r w:rsidRPr="00700C00">
              <w:t xml:space="preserve"> and </w:t>
            </w:r>
            <w:r>
              <w:t xml:space="preserve"> change:</w:t>
            </w:r>
            <w:r w:rsidRPr="00700C00">
              <w:t>manifestationOf only  RoadSegment</w:t>
            </w:r>
            <w:r>
              <w:t>PD</w:t>
            </w:r>
          </w:p>
        </w:tc>
      </w:tr>
      <w:tr w:rsidR="00F92DE6" w:rsidRPr="00700C00" w14:paraId="72AFC6EF" w14:textId="77777777" w:rsidTr="00F92DE6">
        <w:trPr>
          <w:cantSplit/>
        </w:trPr>
        <w:tc>
          <w:tcPr>
            <w:tcW w:w="2747" w:type="dxa"/>
            <w:vMerge/>
          </w:tcPr>
          <w:p w14:paraId="3FFC80B2" w14:textId="77777777" w:rsidR="00F92DE6" w:rsidRPr="00700C00" w:rsidRDefault="00F92DE6" w:rsidP="00F92DE6"/>
        </w:tc>
        <w:tc>
          <w:tcPr>
            <w:tcW w:w="2310" w:type="dxa"/>
          </w:tcPr>
          <w:p w14:paraId="54E1FD10" w14:textId="77777777" w:rsidR="00F92DE6" w:rsidRPr="00700C00" w:rsidRDefault="00F92DE6" w:rsidP="00F92DE6">
            <w:r>
              <w:t>change:existsAt</w:t>
            </w:r>
          </w:p>
        </w:tc>
        <w:tc>
          <w:tcPr>
            <w:tcW w:w="4293" w:type="dxa"/>
          </w:tcPr>
          <w:p w14:paraId="7CB624D4" w14:textId="77777777" w:rsidR="00F92DE6" w:rsidRPr="00700C00" w:rsidRDefault="00F92DE6" w:rsidP="00F92DE6">
            <w:r w:rsidRPr="00700C00">
              <w:t xml:space="preserve">exactly 1 </w:t>
            </w:r>
            <w:r>
              <w:t xml:space="preserve"> time:</w:t>
            </w:r>
            <w:r w:rsidRPr="00700C00">
              <w:t>TemporalEntity</w:t>
            </w:r>
          </w:p>
        </w:tc>
      </w:tr>
      <w:tr w:rsidR="00F92DE6" w:rsidRPr="00700C00" w14:paraId="258FA17A" w14:textId="77777777" w:rsidTr="00F92DE6">
        <w:trPr>
          <w:cantSplit/>
        </w:trPr>
        <w:tc>
          <w:tcPr>
            <w:tcW w:w="2747" w:type="dxa"/>
            <w:vMerge/>
          </w:tcPr>
          <w:p w14:paraId="5C6FAAA5" w14:textId="77777777" w:rsidR="00F92DE6" w:rsidRPr="00700C00" w:rsidRDefault="00F92DE6" w:rsidP="00F92DE6"/>
        </w:tc>
        <w:tc>
          <w:tcPr>
            <w:tcW w:w="2310" w:type="dxa"/>
          </w:tcPr>
          <w:p w14:paraId="42F26477" w14:textId="4ADD5B7E" w:rsidR="00F92DE6" w:rsidRPr="00700C00" w:rsidRDefault="00E66689" w:rsidP="00F92DE6">
            <w:r>
              <w:t>spatial:</w:t>
            </w:r>
            <w:r w:rsidR="00F92DE6">
              <w:t>hasL</w:t>
            </w:r>
            <w:r w:rsidR="00F92DE6" w:rsidRPr="00700C00">
              <w:t>ocation</w:t>
            </w:r>
          </w:p>
        </w:tc>
        <w:tc>
          <w:tcPr>
            <w:tcW w:w="4293" w:type="dxa"/>
          </w:tcPr>
          <w:p w14:paraId="680511FA" w14:textId="451532F3" w:rsidR="00F92DE6" w:rsidRPr="00700C00" w:rsidRDefault="00F92DE6" w:rsidP="00F92DE6">
            <w:pPr>
              <w:tabs>
                <w:tab w:val="center" w:pos="2335"/>
              </w:tabs>
            </w:pPr>
            <w:r w:rsidRPr="00700C00">
              <w:t xml:space="preserve">only </w:t>
            </w:r>
            <w:r>
              <w:t xml:space="preserve">  </w:t>
            </w:r>
            <w:r w:rsidR="00E66689">
              <w:t>spatial:</w:t>
            </w:r>
            <w:r>
              <w:t>Feature</w:t>
            </w:r>
          </w:p>
        </w:tc>
      </w:tr>
      <w:tr w:rsidR="004D2A08" w:rsidRPr="00700C00" w14:paraId="0F47F835" w14:textId="77777777" w:rsidTr="00F92DE6">
        <w:trPr>
          <w:cantSplit/>
          <w:trHeight w:val="213"/>
        </w:trPr>
        <w:tc>
          <w:tcPr>
            <w:tcW w:w="2747" w:type="dxa"/>
          </w:tcPr>
          <w:p w14:paraId="44838102" w14:textId="77777777" w:rsidR="004D2A08" w:rsidRPr="004D2A08" w:rsidRDefault="004D2A08" w:rsidP="00F92DE6"/>
        </w:tc>
        <w:tc>
          <w:tcPr>
            <w:tcW w:w="2310" w:type="dxa"/>
          </w:tcPr>
          <w:p w14:paraId="03F8FBB4" w14:textId="08ABF34A" w:rsidR="004D2A08" w:rsidRPr="004D2A08" w:rsidRDefault="004D2A08" w:rsidP="00F92DE6">
            <w:r>
              <w:t>inMunicipality</w:t>
            </w:r>
          </w:p>
        </w:tc>
        <w:tc>
          <w:tcPr>
            <w:tcW w:w="4293" w:type="dxa"/>
          </w:tcPr>
          <w:p w14:paraId="01DCD0EE" w14:textId="0C3847CF" w:rsidR="00AA537C" w:rsidRPr="004D2A08" w:rsidRDefault="004D2A08" w:rsidP="00F92DE6">
            <w:pPr>
              <w:tabs>
                <w:tab w:val="center" w:pos="2335"/>
              </w:tabs>
            </w:pPr>
            <w:r>
              <w:t>only Municipality</w:t>
            </w:r>
          </w:p>
        </w:tc>
      </w:tr>
      <w:tr w:rsidR="007E298E" w:rsidRPr="00700C00" w14:paraId="3281A128" w14:textId="77777777" w:rsidTr="00F92DE6">
        <w:trPr>
          <w:cantSplit/>
          <w:trHeight w:val="213"/>
        </w:trPr>
        <w:tc>
          <w:tcPr>
            <w:tcW w:w="2747" w:type="dxa"/>
          </w:tcPr>
          <w:p w14:paraId="019325ED" w14:textId="77777777" w:rsidR="007E298E" w:rsidRPr="004D2A08" w:rsidRDefault="007E298E" w:rsidP="00F92DE6"/>
        </w:tc>
        <w:tc>
          <w:tcPr>
            <w:tcW w:w="2310" w:type="dxa"/>
          </w:tcPr>
          <w:p w14:paraId="0522B34B" w14:textId="77777777" w:rsidR="007E298E" w:rsidRPr="004D2A08" w:rsidRDefault="007E298E" w:rsidP="00F92DE6"/>
        </w:tc>
        <w:tc>
          <w:tcPr>
            <w:tcW w:w="4293" w:type="dxa"/>
          </w:tcPr>
          <w:p w14:paraId="1F44EE96" w14:textId="77777777" w:rsidR="007E298E" w:rsidRPr="004D2A08" w:rsidRDefault="007E298E" w:rsidP="00F92DE6">
            <w:pPr>
              <w:tabs>
                <w:tab w:val="center" w:pos="2335"/>
              </w:tabs>
            </w:pPr>
          </w:p>
        </w:tc>
      </w:tr>
      <w:tr w:rsidR="00F92DE6" w:rsidRPr="00700C00" w14:paraId="3A9BB695" w14:textId="77777777" w:rsidTr="00F92DE6">
        <w:trPr>
          <w:cantSplit/>
          <w:trHeight w:val="213"/>
        </w:trPr>
        <w:tc>
          <w:tcPr>
            <w:tcW w:w="2747" w:type="dxa"/>
          </w:tcPr>
          <w:p w14:paraId="6020B73D" w14:textId="02B839D7" w:rsidR="00F92DE6" w:rsidRPr="00700C00" w:rsidRDefault="00F92DE6" w:rsidP="00F92DE6">
            <w:r w:rsidRPr="0026789E">
              <w:rPr>
                <w:highlight w:val="yellow"/>
              </w:rPr>
              <w:t>Mode</w:t>
            </w:r>
          </w:p>
        </w:tc>
        <w:tc>
          <w:tcPr>
            <w:tcW w:w="2310" w:type="dxa"/>
          </w:tcPr>
          <w:p w14:paraId="62227F5E" w14:textId="1C462158" w:rsidR="00F92DE6" w:rsidRDefault="00F92DE6" w:rsidP="00F92DE6">
            <w:r>
              <w:t>equivalentClass</w:t>
            </w:r>
            <w:r>
              <w:rPr>
                <w:rStyle w:val="FootnoteReference"/>
              </w:rPr>
              <w:footnoteReference w:id="16"/>
            </w:r>
          </w:p>
        </w:tc>
        <w:tc>
          <w:tcPr>
            <w:tcW w:w="4293" w:type="dxa"/>
          </w:tcPr>
          <w:p w14:paraId="607D1BAD" w14:textId="604A7C69" w:rsidR="00F92DE6" w:rsidRPr="00700C00" w:rsidRDefault="00F92DE6" w:rsidP="00F92DE6">
            <w:pPr>
              <w:tabs>
                <w:tab w:val="center" w:pos="2335"/>
              </w:tabs>
            </w:pPr>
            <w:r>
              <w:t>{C,E,F,H,I,J,B,G,L,M,P,Q,R,S,A,K,T,U,V,W,Y}</w:t>
            </w:r>
          </w:p>
        </w:tc>
      </w:tr>
      <w:tr w:rsidR="00F92DE6" w:rsidRPr="00700C00" w14:paraId="0684E2D7" w14:textId="77777777" w:rsidTr="00F92DE6">
        <w:trPr>
          <w:cantSplit/>
          <w:trHeight w:val="213"/>
        </w:trPr>
        <w:tc>
          <w:tcPr>
            <w:tcW w:w="2747" w:type="dxa"/>
          </w:tcPr>
          <w:p w14:paraId="09E964C2" w14:textId="32FF1624" w:rsidR="00F92DE6" w:rsidRPr="0026789E" w:rsidRDefault="00F92DE6" w:rsidP="00F92DE6">
            <w:pPr>
              <w:rPr>
                <w:highlight w:val="yellow"/>
              </w:rPr>
            </w:pPr>
            <w:r>
              <w:rPr>
                <w:highlight w:val="yellow"/>
              </w:rPr>
              <w:t>Municipality</w:t>
            </w:r>
          </w:p>
        </w:tc>
        <w:tc>
          <w:tcPr>
            <w:tcW w:w="2310" w:type="dxa"/>
          </w:tcPr>
          <w:p w14:paraId="59CB2EEE" w14:textId="77777777" w:rsidR="00F92DE6" w:rsidRDefault="00F92DE6" w:rsidP="00F92DE6"/>
        </w:tc>
        <w:tc>
          <w:tcPr>
            <w:tcW w:w="4293" w:type="dxa"/>
          </w:tcPr>
          <w:p w14:paraId="62D45319" w14:textId="77777777" w:rsidR="00F92DE6" w:rsidRDefault="00F92DE6" w:rsidP="00F92DE6">
            <w:pPr>
              <w:tabs>
                <w:tab w:val="center" w:pos="2335"/>
              </w:tabs>
            </w:pPr>
          </w:p>
        </w:tc>
      </w:tr>
      <w:tr w:rsidR="00F92DE6" w:rsidRPr="00700C00" w14:paraId="42526FBC" w14:textId="77777777" w:rsidTr="00F92DE6">
        <w:trPr>
          <w:cantSplit/>
          <w:trHeight w:val="213"/>
        </w:trPr>
        <w:tc>
          <w:tcPr>
            <w:tcW w:w="2747" w:type="dxa"/>
          </w:tcPr>
          <w:p w14:paraId="0BC67CB6" w14:textId="6F954773" w:rsidR="00F92DE6" w:rsidRDefault="00F92DE6" w:rsidP="00F92DE6">
            <w:pPr>
              <w:rPr>
                <w:highlight w:val="yellow"/>
              </w:rPr>
            </w:pPr>
            <w:r>
              <w:rPr>
                <w:highlight w:val="yellow"/>
              </w:rPr>
              <w:lastRenderedPageBreak/>
              <w:t>PlanningDistrict</w:t>
            </w:r>
          </w:p>
        </w:tc>
        <w:tc>
          <w:tcPr>
            <w:tcW w:w="2310" w:type="dxa"/>
          </w:tcPr>
          <w:p w14:paraId="58AB01EC" w14:textId="77777777" w:rsidR="00F92DE6" w:rsidRDefault="00F92DE6" w:rsidP="00F92DE6"/>
        </w:tc>
        <w:tc>
          <w:tcPr>
            <w:tcW w:w="4293" w:type="dxa"/>
          </w:tcPr>
          <w:p w14:paraId="33759E9B" w14:textId="77777777" w:rsidR="00F92DE6" w:rsidRDefault="00F92DE6" w:rsidP="00F92DE6">
            <w:pPr>
              <w:tabs>
                <w:tab w:val="center" w:pos="2335"/>
              </w:tabs>
            </w:pPr>
          </w:p>
        </w:tc>
      </w:tr>
      <w:tr w:rsidR="00F92DE6" w:rsidRPr="00700C00" w14:paraId="4B94BE37" w14:textId="77777777" w:rsidTr="00F92DE6">
        <w:trPr>
          <w:cantSplit/>
          <w:trHeight w:val="213"/>
        </w:trPr>
        <w:tc>
          <w:tcPr>
            <w:tcW w:w="2747" w:type="dxa"/>
            <w:vMerge w:val="restart"/>
          </w:tcPr>
          <w:p w14:paraId="69C15A69" w14:textId="17DA9605" w:rsidR="00F92DE6" w:rsidRDefault="00F92DE6" w:rsidP="00F92DE6">
            <w:pPr>
              <w:rPr>
                <w:highlight w:val="yellow"/>
              </w:rPr>
            </w:pPr>
            <w:ins w:id="123" w:author="Megan Katsumi [2]" w:date="2018-11-14T08:39:00Z">
              <w:r>
                <w:t>LoopDetector</w:t>
              </w:r>
            </w:ins>
          </w:p>
        </w:tc>
        <w:tc>
          <w:tcPr>
            <w:tcW w:w="2310" w:type="dxa"/>
          </w:tcPr>
          <w:p w14:paraId="39B665CE" w14:textId="768C97D5" w:rsidR="00F92DE6" w:rsidRDefault="00F92DE6" w:rsidP="00F92DE6">
            <w:ins w:id="124" w:author="Megan Katsumi [2]" w:date="2018-11-14T09:12:00Z">
              <w:r>
                <w:t>sosa:</w:t>
              </w:r>
            </w:ins>
            <w:ins w:id="125" w:author="Megan Katsumi [2]" w:date="2018-11-14T10:30:00Z">
              <w:r>
                <w:t>detects</w:t>
              </w:r>
            </w:ins>
          </w:p>
        </w:tc>
        <w:tc>
          <w:tcPr>
            <w:tcW w:w="4293" w:type="dxa"/>
          </w:tcPr>
          <w:p w14:paraId="256C6CC0" w14:textId="2E4DF2A3" w:rsidR="00F92DE6" w:rsidRDefault="00F92DE6" w:rsidP="00F92DE6">
            <w:pPr>
              <w:tabs>
                <w:tab w:val="center" w:pos="2335"/>
              </w:tabs>
            </w:pPr>
            <w:ins w:id="126" w:author="Megan Katsumi [2]" w:date="2018-11-14T09:12:00Z">
              <w:r>
                <w:t>{vehicle_presence}</w:t>
              </w:r>
            </w:ins>
          </w:p>
        </w:tc>
      </w:tr>
      <w:tr w:rsidR="00F92DE6" w:rsidRPr="00700C00" w14:paraId="09F035E4" w14:textId="77777777" w:rsidTr="00F92DE6">
        <w:trPr>
          <w:cantSplit/>
          <w:trHeight w:val="213"/>
        </w:trPr>
        <w:tc>
          <w:tcPr>
            <w:tcW w:w="2747" w:type="dxa"/>
            <w:vMerge/>
          </w:tcPr>
          <w:p w14:paraId="78A3CBBD" w14:textId="77777777" w:rsidR="00F92DE6" w:rsidRPr="00B45397" w:rsidRDefault="00F92DE6" w:rsidP="00F92DE6"/>
        </w:tc>
        <w:tc>
          <w:tcPr>
            <w:tcW w:w="2310" w:type="dxa"/>
          </w:tcPr>
          <w:p w14:paraId="3ECC0B45" w14:textId="75205655" w:rsidR="00F92DE6" w:rsidRDefault="00F92DE6" w:rsidP="00F92DE6">
            <w:ins w:id="127" w:author="Megan Katsumi [2]" w:date="2018-11-14T10:30:00Z">
              <w:r>
                <w:t>sosa:observes</w:t>
              </w:r>
            </w:ins>
          </w:p>
        </w:tc>
        <w:tc>
          <w:tcPr>
            <w:tcW w:w="4293" w:type="dxa"/>
          </w:tcPr>
          <w:p w14:paraId="34D9286A" w14:textId="443F730D" w:rsidR="00F92DE6" w:rsidRDefault="00F92DE6" w:rsidP="00F92DE6">
            <w:pPr>
              <w:tabs>
                <w:tab w:val="center" w:pos="2335"/>
              </w:tabs>
            </w:pPr>
            <w:ins w:id="128" w:author="Megan Katsumi [2]" w:date="2018-11-14T10:30:00Z">
              <w:r>
                <w:t>{road_occupancy}</w:t>
              </w:r>
            </w:ins>
          </w:p>
        </w:tc>
      </w:tr>
      <w:tr w:rsidR="00F92DE6" w:rsidRPr="00700C00" w14:paraId="5A8C12D9" w14:textId="77777777" w:rsidTr="00F92DE6">
        <w:trPr>
          <w:cantSplit/>
          <w:trHeight w:val="213"/>
        </w:trPr>
        <w:tc>
          <w:tcPr>
            <w:tcW w:w="2747" w:type="dxa"/>
            <w:vMerge/>
          </w:tcPr>
          <w:p w14:paraId="72FD6E41" w14:textId="77777777" w:rsidR="00F92DE6" w:rsidRPr="00B45397" w:rsidRDefault="00F92DE6" w:rsidP="00F92DE6"/>
        </w:tc>
        <w:tc>
          <w:tcPr>
            <w:tcW w:w="2310" w:type="dxa"/>
          </w:tcPr>
          <w:p w14:paraId="7F7BA786" w14:textId="5AC820E6" w:rsidR="00F92DE6" w:rsidRDefault="00F92DE6" w:rsidP="00F92DE6">
            <w:ins w:id="129" w:author="Megan Katsumi [2]" w:date="2018-11-14T10:32:00Z">
              <w:r>
                <w:t>sosa:observes</w:t>
              </w:r>
            </w:ins>
          </w:p>
        </w:tc>
        <w:tc>
          <w:tcPr>
            <w:tcW w:w="4293" w:type="dxa"/>
          </w:tcPr>
          <w:p w14:paraId="45D6BFE2" w14:textId="6B215E2F" w:rsidR="00F92DE6" w:rsidRDefault="00F92DE6" w:rsidP="00F92DE6">
            <w:pPr>
              <w:tabs>
                <w:tab w:val="center" w:pos="2335"/>
              </w:tabs>
            </w:pPr>
            <w:ins w:id="130" w:author="Megan Katsumi [2]" w:date="2018-11-14T10:32:00Z">
              <w:r>
                <w:t>{vehicle_volume}</w:t>
              </w:r>
            </w:ins>
          </w:p>
        </w:tc>
      </w:tr>
      <w:tr w:rsidR="00F92DE6" w:rsidRPr="00700C00" w14:paraId="17FE53B0" w14:textId="77777777" w:rsidTr="00F92DE6">
        <w:trPr>
          <w:cantSplit/>
          <w:trHeight w:val="213"/>
        </w:trPr>
        <w:tc>
          <w:tcPr>
            <w:tcW w:w="2747" w:type="dxa"/>
            <w:vMerge/>
          </w:tcPr>
          <w:p w14:paraId="0E947DBE" w14:textId="77777777" w:rsidR="00F92DE6" w:rsidRPr="00B45397" w:rsidRDefault="00F92DE6" w:rsidP="00F92DE6"/>
        </w:tc>
        <w:tc>
          <w:tcPr>
            <w:tcW w:w="2310" w:type="dxa"/>
          </w:tcPr>
          <w:p w14:paraId="71A89605" w14:textId="7A27286F" w:rsidR="00F92DE6" w:rsidRDefault="00F92DE6" w:rsidP="00F92DE6">
            <w:ins w:id="131" w:author="Megan Katsumi [2]" w:date="2018-11-14T10:32:00Z">
              <w:r>
                <w:t>sosa:observes</w:t>
              </w:r>
            </w:ins>
          </w:p>
        </w:tc>
        <w:tc>
          <w:tcPr>
            <w:tcW w:w="4293" w:type="dxa"/>
          </w:tcPr>
          <w:p w14:paraId="6B904044" w14:textId="4B4711CD" w:rsidR="00F92DE6" w:rsidRDefault="00F92DE6" w:rsidP="00F92DE6">
            <w:pPr>
              <w:tabs>
                <w:tab w:val="center" w:pos="2335"/>
              </w:tabs>
            </w:pPr>
            <w:ins w:id="132" w:author="Megan Katsumi [2]" w:date="2018-11-14T10:32:00Z">
              <w:r>
                <w:t>{</w:t>
              </w:r>
            </w:ins>
            <w:ins w:id="133" w:author="Megan Katsumi [2]" w:date="2018-11-14T10:33:00Z">
              <w:r>
                <w:t>mean_</w:t>
              </w:r>
            </w:ins>
            <w:ins w:id="134" w:author="Megan Katsumi [2]" w:date="2018-11-14T11:14:00Z">
              <w:r>
                <w:t>travel_</w:t>
              </w:r>
            </w:ins>
            <w:ins w:id="135" w:author="Megan Katsumi [2]" w:date="2018-11-14T10:33:00Z">
              <w:r>
                <w:t>speed}</w:t>
              </w:r>
            </w:ins>
          </w:p>
        </w:tc>
      </w:tr>
      <w:tr w:rsidR="00F92DE6" w:rsidRPr="00700C00" w14:paraId="70672C5C" w14:textId="77777777" w:rsidTr="00F92DE6">
        <w:trPr>
          <w:cantSplit/>
          <w:trHeight w:val="213"/>
        </w:trPr>
        <w:tc>
          <w:tcPr>
            <w:tcW w:w="2747" w:type="dxa"/>
            <w:vMerge/>
          </w:tcPr>
          <w:p w14:paraId="51C00A66" w14:textId="77777777" w:rsidR="00F92DE6" w:rsidRPr="00B45397" w:rsidRDefault="00F92DE6" w:rsidP="00F92DE6"/>
        </w:tc>
        <w:tc>
          <w:tcPr>
            <w:tcW w:w="2310" w:type="dxa"/>
          </w:tcPr>
          <w:p w14:paraId="4F5BC5CB" w14:textId="0082B979" w:rsidR="00F92DE6" w:rsidRDefault="00F92DE6" w:rsidP="00F92DE6">
            <w:ins w:id="136" w:author="Megan Katsumi [2]" w:date="2018-11-14T09:25:00Z">
              <w:r>
                <w:t>sosa:madeObservation</w:t>
              </w:r>
            </w:ins>
          </w:p>
        </w:tc>
        <w:tc>
          <w:tcPr>
            <w:tcW w:w="4293" w:type="dxa"/>
          </w:tcPr>
          <w:p w14:paraId="0EBFD551" w14:textId="3211FBD3" w:rsidR="00F92DE6" w:rsidRDefault="00F92DE6" w:rsidP="00F92DE6">
            <w:pPr>
              <w:tabs>
                <w:tab w:val="center" w:pos="2335"/>
              </w:tabs>
            </w:pPr>
            <w:ins w:id="137" w:author="Megan Katsumi [2]" w:date="2018-11-14T09:25:00Z">
              <w:r>
                <w:t>only (sosa:Observation and sosa:hasFeatureOfInterest</w:t>
              </w:r>
            </w:ins>
            <w:ins w:id="138" w:author="Megan Katsumi [2]" w:date="2018-11-14T09:26:00Z">
              <w:r>
                <w:t xml:space="preserve"> only transport:</w:t>
              </w:r>
            </w:ins>
            <w:ins w:id="139" w:author="Megan Katsumi [2]" w:date="2018-11-14T10:27:00Z">
              <w:r>
                <w:t>Arc</w:t>
              </w:r>
            </w:ins>
            <w:ins w:id="140" w:author="Megan Katsumi [2]" w:date="2018-11-14T10:35:00Z">
              <w:r>
                <w:t xml:space="preserve"> and sosa:</w:t>
              </w:r>
            </w:ins>
            <w:ins w:id="141" w:author="Megan Katsumi [2]" w:date="2018-11-14T12:23:00Z">
              <w:r>
                <w:t>wasO</w:t>
              </w:r>
            </w:ins>
            <w:ins w:id="142" w:author="Megan Katsumi [2]" w:date="2018-11-14T10:35:00Z">
              <w:r>
                <w:t>riginatedBy {vehicle</w:t>
              </w:r>
            </w:ins>
            <w:ins w:id="143" w:author="Megan Katsumi [2]" w:date="2018-11-14T10:36:00Z">
              <w:r>
                <w:t>_presence}</w:t>
              </w:r>
            </w:ins>
            <w:r>
              <w:t xml:space="preserve"> and </w:t>
            </w:r>
            <w:r w:rsidRPr="009C34EF">
              <w:rPr>
                <w:highlight w:val="yellow"/>
              </w:rPr>
              <w:t>sosa:hasResult RoadOccupancy or VehicleVolume or MeanTravelSpeed</w:t>
            </w:r>
            <w:ins w:id="144" w:author="Megan Katsumi [2]" w:date="2018-11-14T09:26:00Z">
              <w:r w:rsidRPr="009C34EF">
                <w:rPr>
                  <w:highlight w:val="yellow"/>
                </w:rPr>
                <w:t>)</w:t>
              </w:r>
            </w:ins>
          </w:p>
        </w:tc>
      </w:tr>
      <w:tr w:rsidR="00F92DE6" w:rsidRPr="00700C00" w14:paraId="4B58502A" w14:textId="77777777" w:rsidTr="00F92DE6">
        <w:trPr>
          <w:cantSplit/>
          <w:trHeight w:val="213"/>
        </w:trPr>
        <w:tc>
          <w:tcPr>
            <w:tcW w:w="2747" w:type="dxa"/>
          </w:tcPr>
          <w:p w14:paraId="685D3EED" w14:textId="7B268F5F" w:rsidR="00F92DE6" w:rsidRPr="00B45397" w:rsidRDefault="00F92DE6" w:rsidP="00F92DE6">
            <w:ins w:id="145" w:author="Megan Katsumi [2]" w:date="2018-11-14T09:12:00Z">
              <w:r>
                <w:t>{vehicle_presence}</w:t>
              </w:r>
            </w:ins>
          </w:p>
        </w:tc>
        <w:tc>
          <w:tcPr>
            <w:tcW w:w="2310" w:type="dxa"/>
          </w:tcPr>
          <w:p w14:paraId="5C43F9F7" w14:textId="51179C7A" w:rsidR="00F92DE6" w:rsidRDefault="00F92DE6" w:rsidP="00F92DE6">
            <w:r>
              <w:t>a</w:t>
            </w:r>
          </w:p>
        </w:tc>
        <w:tc>
          <w:tcPr>
            <w:tcW w:w="4293" w:type="dxa"/>
          </w:tcPr>
          <w:p w14:paraId="36D959D7" w14:textId="1DA2F19C" w:rsidR="00F92DE6" w:rsidRDefault="00F92DE6" w:rsidP="00F92DE6">
            <w:pPr>
              <w:tabs>
                <w:tab w:val="center" w:pos="2335"/>
              </w:tabs>
            </w:pPr>
            <w:r>
              <w:t>ssn:Stimulus</w:t>
            </w:r>
          </w:p>
        </w:tc>
      </w:tr>
      <w:tr w:rsidR="00F92DE6" w:rsidRPr="00700C00" w14:paraId="0F4BB822" w14:textId="77777777" w:rsidTr="00F92DE6">
        <w:trPr>
          <w:cantSplit/>
          <w:trHeight w:val="213"/>
        </w:trPr>
        <w:tc>
          <w:tcPr>
            <w:tcW w:w="2747" w:type="dxa"/>
          </w:tcPr>
          <w:p w14:paraId="29F4C713" w14:textId="115727B3" w:rsidR="00F92DE6" w:rsidRPr="00B45397" w:rsidRDefault="00F92DE6" w:rsidP="00F92DE6">
            <w:ins w:id="146" w:author="Megan Katsumi [2]" w:date="2018-11-14T10:30:00Z">
              <w:r>
                <w:t>{road_occupancy}</w:t>
              </w:r>
            </w:ins>
          </w:p>
        </w:tc>
        <w:tc>
          <w:tcPr>
            <w:tcW w:w="2310" w:type="dxa"/>
          </w:tcPr>
          <w:p w14:paraId="2E85F786" w14:textId="0F1BABF1" w:rsidR="00F92DE6" w:rsidRDefault="00F92DE6" w:rsidP="00F92DE6">
            <w:r>
              <w:t>a</w:t>
            </w:r>
          </w:p>
        </w:tc>
        <w:tc>
          <w:tcPr>
            <w:tcW w:w="4293" w:type="dxa"/>
          </w:tcPr>
          <w:p w14:paraId="64759E6D" w14:textId="2FA898FB" w:rsidR="00F92DE6" w:rsidRDefault="00F92DE6" w:rsidP="00F92DE6">
            <w:pPr>
              <w:tabs>
                <w:tab w:val="center" w:pos="2335"/>
              </w:tabs>
            </w:pPr>
            <w:r>
              <w:t>ssn:ObservableProperty</w:t>
            </w:r>
          </w:p>
        </w:tc>
      </w:tr>
      <w:tr w:rsidR="00F92DE6" w:rsidRPr="00700C00" w14:paraId="6857F4B5" w14:textId="77777777" w:rsidTr="00F92DE6">
        <w:trPr>
          <w:cantSplit/>
          <w:trHeight w:val="213"/>
        </w:trPr>
        <w:tc>
          <w:tcPr>
            <w:tcW w:w="2747" w:type="dxa"/>
          </w:tcPr>
          <w:p w14:paraId="5D2BF818" w14:textId="579ABEFD" w:rsidR="00F92DE6" w:rsidRPr="00B45397" w:rsidRDefault="00F92DE6" w:rsidP="00F92DE6">
            <w:ins w:id="147" w:author="Megan Katsumi [2]" w:date="2018-11-14T10:32:00Z">
              <w:r>
                <w:t>{vehicle_volume}</w:t>
              </w:r>
            </w:ins>
          </w:p>
        </w:tc>
        <w:tc>
          <w:tcPr>
            <w:tcW w:w="2310" w:type="dxa"/>
          </w:tcPr>
          <w:p w14:paraId="7AD9877C" w14:textId="3F726C15" w:rsidR="00F92DE6" w:rsidRDefault="00F92DE6" w:rsidP="00F92DE6">
            <w:r>
              <w:t>a</w:t>
            </w:r>
          </w:p>
        </w:tc>
        <w:tc>
          <w:tcPr>
            <w:tcW w:w="4293" w:type="dxa"/>
          </w:tcPr>
          <w:p w14:paraId="062F86ED" w14:textId="23A9431D" w:rsidR="00F92DE6" w:rsidRDefault="00F92DE6" w:rsidP="00F92DE6">
            <w:pPr>
              <w:tabs>
                <w:tab w:val="center" w:pos="2335"/>
              </w:tabs>
            </w:pPr>
            <w:r>
              <w:t>ssn:ObservableProperty</w:t>
            </w:r>
          </w:p>
        </w:tc>
      </w:tr>
      <w:tr w:rsidR="00F92DE6" w:rsidRPr="00700C00" w14:paraId="17DCD1EF" w14:textId="77777777" w:rsidTr="00F92DE6">
        <w:trPr>
          <w:cantSplit/>
          <w:trHeight w:val="213"/>
        </w:trPr>
        <w:tc>
          <w:tcPr>
            <w:tcW w:w="2747" w:type="dxa"/>
          </w:tcPr>
          <w:p w14:paraId="2C3ED140" w14:textId="669DDC41" w:rsidR="00F92DE6" w:rsidRPr="009C34EF" w:rsidRDefault="00F92DE6" w:rsidP="00F92DE6">
            <w:ins w:id="148" w:author="Megan Katsumi [2]" w:date="2018-11-14T10:32:00Z">
              <w:r w:rsidRPr="009C34EF">
                <w:t>{</w:t>
              </w:r>
            </w:ins>
            <w:ins w:id="149" w:author="Megan Katsumi [2]" w:date="2018-11-14T10:33:00Z">
              <w:r w:rsidRPr="009C34EF">
                <w:t>mean_</w:t>
              </w:r>
            </w:ins>
            <w:ins w:id="150" w:author="Megan Katsumi [2]" w:date="2018-11-14T11:14:00Z">
              <w:r w:rsidRPr="009C34EF">
                <w:t>travel_</w:t>
              </w:r>
            </w:ins>
            <w:ins w:id="151" w:author="Megan Katsumi [2]" w:date="2018-11-14T10:33:00Z">
              <w:r w:rsidRPr="009C34EF">
                <w:t>speed}</w:t>
              </w:r>
            </w:ins>
          </w:p>
        </w:tc>
        <w:tc>
          <w:tcPr>
            <w:tcW w:w="2310" w:type="dxa"/>
          </w:tcPr>
          <w:p w14:paraId="00EE3D33" w14:textId="65088B4B" w:rsidR="00F92DE6" w:rsidRPr="009C34EF" w:rsidRDefault="00F92DE6" w:rsidP="00F92DE6">
            <w:r w:rsidRPr="009C34EF">
              <w:t>a</w:t>
            </w:r>
          </w:p>
        </w:tc>
        <w:tc>
          <w:tcPr>
            <w:tcW w:w="4293" w:type="dxa"/>
          </w:tcPr>
          <w:p w14:paraId="4EAE82CD" w14:textId="13D4BA81" w:rsidR="00F92DE6" w:rsidRDefault="00F92DE6" w:rsidP="00F92DE6">
            <w:pPr>
              <w:tabs>
                <w:tab w:val="center" w:pos="2335"/>
              </w:tabs>
            </w:pPr>
            <w:r>
              <w:t>ssn:ObservableProperty</w:t>
            </w:r>
          </w:p>
        </w:tc>
      </w:tr>
      <w:tr w:rsidR="00F92DE6" w:rsidRPr="00700C00" w14:paraId="6CFC8A57" w14:textId="77777777" w:rsidTr="00F92DE6">
        <w:trPr>
          <w:cantSplit/>
          <w:trHeight w:val="213"/>
        </w:trPr>
        <w:tc>
          <w:tcPr>
            <w:tcW w:w="2747" w:type="dxa"/>
            <w:vMerge w:val="restart"/>
          </w:tcPr>
          <w:p w14:paraId="13EA95FF" w14:textId="5485112D" w:rsidR="00F92DE6" w:rsidRPr="009C34EF" w:rsidRDefault="00F92DE6" w:rsidP="00F92DE6">
            <w:r w:rsidRPr="009C34EF">
              <w:t>VehicleVolume</w:t>
            </w:r>
          </w:p>
        </w:tc>
        <w:tc>
          <w:tcPr>
            <w:tcW w:w="2310" w:type="dxa"/>
          </w:tcPr>
          <w:p w14:paraId="29891F32" w14:textId="0FF0CB7C" w:rsidR="00F92DE6" w:rsidRPr="009C34EF" w:rsidRDefault="00F92DE6" w:rsidP="00F92DE6">
            <w:r w:rsidRPr="009C34EF">
              <w:t>subClassOf</w:t>
            </w:r>
          </w:p>
        </w:tc>
        <w:tc>
          <w:tcPr>
            <w:tcW w:w="4293" w:type="dxa"/>
          </w:tcPr>
          <w:p w14:paraId="0C7E868D" w14:textId="2DABA107" w:rsidR="00F92DE6" w:rsidRDefault="00253AFA" w:rsidP="00F92DE6">
            <w:pPr>
              <w:tabs>
                <w:tab w:val="center" w:pos="2335"/>
              </w:tabs>
            </w:pPr>
            <w:r>
              <w:t>uom:</w:t>
            </w:r>
            <w:r w:rsidR="00F92DE6">
              <w:t>Quantity</w:t>
            </w:r>
          </w:p>
        </w:tc>
      </w:tr>
      <w:tr w:rsidR="00F92DE6" w:rsidRPr="00700C00" w14:paraId="444814AA" w14:textId="77777777" w:rsidTr="00F92DE6">
        <w:trPr>
          <w:cantSplit/>
          <w:trHeight w:val="213"/>
        </w:trPr>
        <w:tc>
          <w:tcPr>
            <w:tcW w:w="2747" w:type="dxa"/>
            <w:vMerge/>
          </w:tcPr>
          <w:p w14:paraId="6E2774A0" w14:textId="77777777" w:rsidR="00F92DE6" w:rsidRPr="009C6FB4" w:rsidRDefault="00F92DE6" w:rsidP="00F92DE6">
            <w:pPr>
              <w:rPr>
                <w:highlight w:val="yellow"/>
              </w:rPr>
            </w:pPr>
          </w:p>
        </w:tc>
        <w:tc>
          <w:tcPr>
            <w:tcW w:w="2310" w:type="dxa"/>
          </w:tcPr>
          <w:p w14:paraId="7AB1FD81" w14:textId="2CE81AEF" w:rsidR="00F92DE6" w:rsidRPr="009C6FB4" w:rsidRDefault="00253AFA" w:rsidP="00F92DE6">
            <w:pPr>
              <w:rPr>
                <w:highlight w:val="yellow"/>
              </w:rPr>
            </w:pPr>
            <w:r>
              <w:t>uom:</w:t>
            </w:r>
            <w:r w:rsidR="00F92DE6">
              <w:t>hasValue</w:t>
            </w:r>
          </w:p>
        </w:tc>
        <w:tc>
          <w:tcPr>
            <w:tcW w:w="4293" w:type="dxa"/>
          </w:tcPr>
          <w:p w14:paraId="195746E9" w14:textId="3736C62C" w:rsidR="00F92DE6" w:rsidRDefault="00F92DE6" w:rsidP="00F92DE6">
            <w:pPr>
              <w:tabs>
                <w:tab w:val="center" w:pos="2335"/>
              </w:tabs>
            </w:pPr>
            <w:r>
              <w:t>only (</w:t>
            </w:r>
            <w:r w:rsidR="00253AFA">
              <w:t>uom:</w:t>
            </w:r>
            <w:r>
              <w:t>hasU</w:t>
            </w:r>
            <w:r w:rsidRPr="0093359F">
              <w:t>nit only CardinalityUnitPerTime)</w:t>
            </w:r>
          </w:p>
        </w:tc>
      </w:tr>
      <w:tr w:rsidR="00F92DE6" w:rsidRPr="00700C00" w14:paraId="538F828F" w14:textId="77777777" w:rsidTr="00F92DE6">
        <w:trPr>
          <w:cantSplit/>
          <w:trHeight w:val="213"/>
        </w:trPr>
        <w:tc>
          <w:tcPr>
            <w:tcW w:w="2747" w:type="dxa"/>
            <w:vMerge/>
          </w:tcPr>
          <w:p w14:paraId="683FB695" w14:textId="77777777" w:rsidR="00F92DE6" w:rsidRPr="009C6FB4" w:rsidRDefault="00F92DE6" w:rsidP="00F92DE6">
            <w:pPr>
              <w:rPr>
                <w:highlight w:val="yellow"/>
              </w:rPr>
            </w:pPr>
          </w:p>
        </w:tc>
        <w:tc>
          <w:tcPr>
            <w:tcW w:w="2310" w:type="dxa"/>
          </w:tcPr>
          <w:p w14:paraId="6F4C570E" w14:textId="43909532" w:rsidR="00F92DE6" w:rsidRPr="009C6FB4" w:rsidRDefault="00F92DE6" w:rsidP="00F92DE6">
            <w:pPr>
              <w:rPr>
                <w:highlight w:val="yellow"/>
              </w:rPr>
            </w:pPr>
            <w:r w:rsidRPr="009C6FB4">
              <w:rPr>
                <w:highlight w:val="yellow"/>
              </w:rPr>
              <w:t>gci:cardinalityOf</w:t>
            </w:r>
          </w:p>
        </w:tc>
        <w:tc>
          <w:tcPr>
            <w:tcW w:w="4293" w:type="dxa"/>
          </w:tcPr>
          <w:p w14:paraId="5EB4A7A0" w14:textId="0972D84E" w:rsidR="00F92DE6" w:rsidRPr="009C6FB4" w:rsidRDefault="00F92DE6" w:rsidP="00F92DE6">
            <w:pPr>
              <w:tabs>
                <w:tab w:val="center" w:pos="2335"/>
              </w:tabs>
              <w:rPr>
                <w:highlight w:val="yellow"/>
              </w:rPr>
            </w:pPr>
            <w:r>
              <w:rPr>
                <w:highlight w:val="yellow"/>
              </w:rPr>
              <w:t>only Loc</w:t>
            </w:r>
            <w:r w:rsidRPr="009C6FB4">
              <w:rPr>
                <w:highlight w:val="yellow"/>
              </w:rPr>
              <w:t>VehiclePopulation</w:t>
            </w:r>
          </w:p>
        </w:tc>
      </w:tr>
      <w:tr w:rsidR="00F92DE6" w:rsidRPr="00700C00" w14:paraId="1B462979" w14:textId="77777777" w:rsidTr="00F92DE6">
        <w:trPr>
          <w:cantSplit/>
          <w:trHeight w:val="213"/>
        </w:trPr>
        <w:tc>
          <w:tcPr>
            <w:tcW w:w="2747" w:type="dxa"/>
          </w:tcPr>
          <w:p w14:paraId="16804DC5" w14:textId="68296401" w:rsidR="00F92DE6" w:rsidRDefault="00F92DE6" w:rsidP="00F92DE6">
            <w:pPr>
              <w:rPr>
                <w:highlight w:val="yellow"/>
              </w:rPr>
            </w:pPr>
            <w:r>
              <w:rPr>
                <w:highlight w:val="yellow"/>
              </w:rPr>
              <w:t>Loc</w:t>
            </w:r>
            <w:r w:rsidRPr="009C6FB4">
              <w:rPr>
                <w:highlight w:val="yellow"/>
              </w:rPr>
              <w:t xml:space="preserve">VehiclePopulation* </w:t>
            </w:r>
          </w:p>
          <w:p w14:paraId="4A3905A7" w14:textId="29B773CE" w:rsidR="00F92DE6" w:rsidRPr="004A52BD" w:rsidRDefault="00F92DE6" w:rsidP="00F92DE6">
            <w:pPr>
              <w:rPr>
                <w:sz w:val="16"/>
                <w:szCs w:val="16"/>
                <w:highlight w:val="yellow"/>
              </w:rPr>
            </w:pPr>
            <w:r w:rsidRPr="004A52BD">
              <w:rPr>
                <w:sz w:val="16"/>
                <w:szCs w:val="16"/>
                <w:highlight w:val="yellow"/>
              </w:rPr>
              <w:t>*precise definition only possible for a particular location</w:t>
            </w:r>
          </w:p>
        </w:tc>
        <w:tc>
          <w:tcPr>
            <w:tcW w:w="2310" w:type="dxa"/>
          </w:tcPr>
          <w:p w14:paraId="089AA6DF" w14:textId="5813116F" w:rsidR="00F92DE6" w:rsidRPr="009C6FB4" w:rsidRDefault="00F92DE6" w:rsidP="00F92DE6">
            <w:pPr>
              <w:rPr>
                <w:highlight w:val="yellow"/>
              </w:rPr>
            </w:pPr>
            <w:r w:rsidRPr="009C6FB4">
              <w:rPr>
                <w:highlight w:val="yellow"/>
              </w:rPr>
              <w:t>gci:definedBy</w:t>
            </w:r>
          </w:p>
        </w:tc>
        <w:tc>
          <w:tcPr>
            <w:tcW w:w="4293" w:type="dxa"/>
          </w:tcPr>
          <w:p w14:paraId="30006C44" w14:textId="3D3E96CA" w:rsidR="00F92DE6" w:rsidRDefault="00F92DE6" w:rsidP="00F92DE6">
            <w:pPr>
              <w:tabs>
                <w:tab w:val="center" w:pos="2335"/>
              </w:tabs>
              <w:rPr>
                <w:highlight w:val="yellow"/>
              </w:rPr>
            </w:pPr>
            <w:r w:rsidRPr="009C34EF">
              <w:t>only (Vehicle</w:t>
            </w:r>
            <w:r>
              <w:t xml:space="preserve"> and hasLocation some Feature)</w:t>
            </w:r>
          </w:p>
        </w:tc>
      </w:tr>
      <w:tr w:rsidR="00F92DE6" w:rsidRPr="00700C00" w14:paraId="7747EDBB" w14:textId="77777777" w:rsidTr="00F92DE6">
        <w:trPr>
          <w:cantSplit/>
          <w:trHeight w:val="213"/>
        </w:trPr>
        <w:tc>
          <w:tcPr>
            <w:tcW w:w="2747" w:type="dxa"/>
            <w:vMerge w:val="restart"/>
          </w:tcPr>
          <w:p w14:paraId="3218CB43" w14:textId="43C6BD45" w:rsidR="00F92DE6" w:rsidRPr="009C6FB4" w:rsidRDefault="00F92DE6" w:rsidP="00F92DE6">
            <w:pPr>
              <w:rPr>
                <w:highlight w:val="yellow"/>
              </w:rPr>
            </w:pPr>
            <w:r w:rsidRPr="009C6FB4">
              <w:lastRenderedPageBreak/>
              <w:t>RoadOccupancy</w:t>
            </w:r>
          </w:p>
        </w:tc>
        <w:tc>
          <w:tcPr>
            <w:tcW w:w="2310" w:type="dxa"/>
          </w:tcPr>
          <w:p w14:paraId="7C3A99CF" w14:textId="3A57DA0E" w:rsidR="00F92DE6" w:rsidRPr="009C6FB4" w:rsidRDefault="00F92DE6" w:rsidP="00F92DE6">
            <w:pPr>
              <w:rPr>
                <w:highlight w:val="yellow"/>
              </w:rPr>
            </w:pPr>
            <w:r>
              <w:t>subClassOf</w:t>
            </w:r>
          </w:p>
        </w:tc>
        <w:tc>
          <w:tcPr>
            <w:tcW w:w="4293" w:type="dxa"/>
          </w:tcPr>
          <w:p w14:paraId="6F2B9D8C" w14:textId="598AE3CE" w:rsidR="00F92DE6" w:rsidRPr="009C6FB4" w:rsidRDefault="00253AFA" w:rsidP="00F92DE6">
            <w:pPr>
              <w:tabs>
                <w:tab w:val="center" w:pos="2335"/>
              </w:tabs>
              <w:rPr>
                <w:highlight w:val="yellow"/>
              </w:rPr>
            </w:pPr>
            <w:r>
              <w:t>uom:</w:t>
            </w:r>
            <w:r w:rsidR="00F92DE6">
              <w:t>Quantity</w:t>
            </w:r>
          </w:p>
        </w:tc>
      </w:tr>
      <w:tr w:rsidR="00F92DE6" w:rsidRPr="00700C00" w14:paraId="56CCE989" w14:textId="77777777" w:rsidTr="00F92DE6">
        <w:trPr>
          <w:cantSplit/>
          <w:trHeight w:val="213"/>
        </w:trPr>
        <w:tc>
          <w:tcPr>
            <w:tcW w:w="2747" w:type="dxa"/>
            <w:vMerge/>
          </w:tcPr>
          <w:p w14:paraId="79395656" w14:textId="77777777" w:rsidR="00F92DE6" w:rsidRPr="009C6FB4" w:rsidRDefault="00F92DE6" w:rsidP="00F92DE6"/>
        </w:tc>
        <w:tc>
          <w:tcPr>
            <w:tcW w:w="2310" w:type="dxa"/>
          </w:tcPr>
          <w:p w14:paraId="27B223FE" w14:textId="2C8B8B0E" w:rsidR="00F92DE6" w:rsidRDefault="00253AFA" w:rsidP="00F92DE6">
            <w:r>
              <w:t>uom:</w:t>
            </w:r>
            <w:r w:rsidR="00F92DE6">
              <w:t>hasValue</w:t>
            </w:r>
          </w:p>
        </w:tc>
        <w:tc>
          <w:tcPr>
            <w:tcW w:w="4293" w:type="dxa"/>
          </w:tcPr>
          <w:p w14:paraId="781B9FC3" w14:textId="5985FC1E" w:rsidR="00F92DE6" w:rsidRDefault="00F92DE6" w:rsidP="00F92DE6">
            <w:pPr>
              <w:tabs>
                <w:tab w:val="center" w:pos="2335"/>
              </w:tabs>
            </w:pPr>
            <w:r>
              <w:t>only (</w:t>
            </w:r>
            <w:r w:rsidR="00253AFA">
              <w:t>uom:</w:t>
            </w:r>
            <w:r>
              <w:t>hasUnit only RoadOccupancyUnit)</w:t>
            </w:r>
          </w:p>
        </w:tc>
      </w:tr>
      <w:tr w:rsidR="00F92DE6" w:rsidRPr="00700C00" w14:paraId="7FF51CEA" w14:textId="77777777" w:rsidTr="00F92DE6">
        <w:trPr>
          <w:cantSplit/>
          <w:trHeight w:val="213"/>
        </w:trPr>
        <w:tc>
          <w:tcPr>
            <w:tcW w:w="2747" w:type="dxa"/>
            <w:vMerge w:val="restart"/>
          </w:tcPr>
          <w:p w14:paraId="27522F2C" w14:textId="79633869" w:rsidR="00F92DE6" w:rsidRPr="009C6FB4" w:rsidRDefault="00F92DE6" w:rsidP="00F92DE6">
            <w:r w:rsidRPr="009C6FB4">
              <w:t>RoadOccupancyUnit</w:t>
            </w:r>
          </w:p>
        </w:tc>
        <w:tc>
          <w:tcPr>
            <w:tcW w:w="2310" w:type="dxa"/>
          </w:tcPr>
          <w:p w14:paraId="16E8674F" w14:textId="6E781AA3" w:rsidR="00F92DE6" w:rsidRDefault="00F92DE6" w:rsidP="00F92DE6">
            <w:r>
              <w:t>subClassOf</w:t>
            </w:r>
          </w:p>
        </w:tc>
        <w:tc>
          <w:tcPr>
            <w:tcW w:w="4293" w:type="dxa"/>
          </w:tcPr>
          <w:p w14:paraId="6CCFEE47" w14:textId="3D0443E0" w:rsidR="00F92DE6" w:rsidRDefault="00253AFA" w:rsidP="00F92DE6">
            <w:pPr>
              <w:tabs>
                <w:tab w:val="center" w:pos="2335"/>
              </w:tabs>
            </w:pPr>
            <w:r>
              <w:t>uom:</w:t>
            </w:r>
            <w:r w:rsidR="00F92DE6">
              <w:t>UnitDivision</w:t>
            </w:r>
          </w:p>
        </w:tc>
      </w:tr>
      <w:tr w:rsidR="00F92DE6" w:rsidRPr="00700C00" w14:paraId="574B7C7E" w14:textId="77777777" w:rsidTr="00F92DE6">
        <w:trPr>
          <w:cantSplit/>
          <w:trHeight w:val="213"/>
        </w:trPr>
        <w:tc>
          <w:tcPr>
            <w:tcW w:w="2747" w:type="dxa"/>
            <w:vMerge/>
          </w:tcPr>
          <w:p w14:paraId="0A71431E" w14:textId="77777777" w:rsidR="00F92DE6" w:rsidRPr="009C6FB4" w:rsidRDefault="00F92DE6" w:rsidP="00F92DE6"/>
        </w:tc>
        <w:tc>
          <w:tcPr>
            <w:tcW w:w="2310" w:type="dxa"/>
          </w:tcPr>
          <w:p w14:paraId="36287C30" w14:textId="66C3AAC2" w:rsidR="00F92DE6" w:rsidRDefault="00253AFA" w:rsidP="00F92DE6">
            <w:r>
              <w:t>uom:</w:t>
            </w:r>
            <w:r w:rsidR="00F92DE6" w:rsidRPr="00E80D3C">
              <w:t>hasNumerator</w:t>
            </w:r>
          </w:p>
        </w:tc>
        <w:tc>
          <w:tcPr>
            <w:tcW w:w="4293" w:type="dxa"/>
          </w:tcPr>
          <w:p w14:paraId="4A31104F" w14:textId="2F4CCAC4" w:rsidR="00F92DE6" w:rsidRDefault="00F92DE6" w:rsidP="00F92DE6">
            <w:pPr>
              <w:tabs>
                <w:tab w:val="center" w:pos="2335"/>
              </w:tabs>
            </w:pPr>
            <w:r w:rsidRPr="00E80D3C">
              <w:t xml:space="preserve">only </w:t>
            </w:r>
            <w:r w:rsidR="00253AFA">
              <w:t>uom:</w:t>
            </w:r>
            <w:r w:rsidRPr="00E80D3C">
              <w:t>TimeUnit</w:t>
            </w:r>
          </w:p>
        </w:tc>
      </w:tr>
      <w:tr w:rsidR="00F92DE6" w:rsidRPr="00700C00" w14:paraId="4A2B6C33" w14:textId="77777777" w:rsidTr="00F92DE6">
        <w:trPr>
          <w:cantSplit/>
          <w:trHeight w:val="213"/>
        </w:trPr>
        <w:tc>
          <w:tcPr>
            <w:tcW w:w="2747" w:type="dxa"/>
            <w:vMerge/>
          </w:tcPr>
          <w:p w14:paraId="3081012A" w14:textId="77777777" w:rsidR="00F92DE6" w:rsidRPr="009C6FB4" w:rsidRDefault="00F92DE6" w:rsidP="00F92DE6"/>
        </w:tc>
        <w:tc>
          <w:tcPr>
            <w:tcW w:w="2310" w:type="dxa"/>
          </w:tcPr>
          <w:p w14:paraId="60167548" w14:textId="490B3DE0" w:rsidR="00F92DE6" w:rsidRPr="00E80D3C" w:rsidRDefault="00253AFA" w:rsidP="00F92DE6">
            <w:r>
              <w:t>uom:</w:t>
            </w:r>
            <w:r w:rsidR="00F92DE6" w:rsidRPr="00E80D3C">
              <w:t>hasDenominator</w:t>
            </w:r>
          </w:p>
        </w:tc>
        <w:tc>
          <w:tcPr>
            <w:tcW w:w="4293" w:type="dxa"/>
          </w:tcPr>
          <w:p w14:paraId="589E40DE" w14:textId="05DE289B" w:rsidR="00F92DE6" w:rsidRPr="00E80D3C" w:rsidRDefault="00F92DE6" w:rsidP="00F92DE6">
            <w:pPr>
              <w:tabs>
                <w:tab w:val="center" w:pos="2335"/>
              </w:tabs>
            </w:pPr>
            <w:r w:rsidRPr="00E80D3C">
              <w:t xml:space="preserve">only </w:t>
            </w:r>
            <w:r w:rsidR="00253AFA">
              <w:t>uom:</w:t>
            </w:r>
            <w:r w:rsidRPr="00E80D3C">
              <w:t>TimeUnit</w:t>
            </w:r>
          </w:p>
        </w:tc>
      </w:tr>
      <w:tr w:rsidR="00F92DE6" w:rsidRPr="00700C00" w14:paraId="36AC9B63" w14:textId="77777777" w:rsidTr="00F92DE6">
        <w:trPr>
          <w:cantSplit/>
          <w:trHeight w:val="213"/>
        </w:trPr>
        <w:tc>
          <w:tcPr>
            <w:tcW w:w="2747" w:type="dxa"/>
            <w:vMerge w:val="restart"/>
          </w:tcPr>
          <w:p w14:paraId="61A6146B" w14:textId="16D1F06C" w:rsidR="00F92DE6" w:rsidRPr="009C6FB4" w:rsidRDefault="00F92DE6" w:rsidP="00F92DE6">
            <w:r w:rsidRPr="009C6FB4">
              <w:t>MeanTravelSpeed</w:t>
            </w:r>
          </w:p>
        </w:tc>
        <w:tc>
          <w:tcPr>
            <w:tcW w:w="2310" w:type="dxa"/>
          </w:tcPr>
          <w:p w14:paraId="3B6A2DD4" w14:textId="0F010F57" w:rsidR="00F92DE6" w:rsidRDefault="00F92DE6" w:rsidP="00F92DE6">
            <w:r>
              <w:t>subClassOf</w:t>
            </w:r>
          </w:p>
        </w:tc>
        <w:tc>
          <w:tcPr>
            <w:tcW w:w="4293" w:type="dxa"/>
          </w:tcPr>
          <w:p w14:paraId="736CF980" w14:textId="459A57D4" w:rsidR="00F92DE6" w:rsidRDefault="00253AFA" w:rsidP="00F92DE6">
            <w:pPr>
              <w:tabs>
                <w:tab w:val="center" w:pos="2335"/>
              </w:tabs>
            </w:pPr>
            <w:r>
              <w:t>uom:</w:t>
            </w:r>
            <w:r w:rsidR="00F92DE6">
              <w:t>Speed</w:t>
            </w:r>
          </w:p>
        </w:tc>
      </w:tr>
      <w:tr w:rsidR="00F92DE6" w:rsidRPr="00700C00" w14:paraId="0872B3FD" w14:textId="77777777" w:rsidTr="00F92DE6">
        <w:trPr>
          <w:cantSplit/>
          <w:trHeight w:val="213"/>
        </w:trPr>
        <w:tc>
          <w:tcPr>
            <w:tcW w:w="2747" w:type="dxa"/>
            <w:vMerge/>
          </w:tcPr>
          <w:p w14:paraId="3ED22CB5" w14:textId="77777777" w:rsidR="00F92DE6" w:rsidRPr="009C6FB4" w:rsidRDefault="00F92DE6" w:rsidP="00F92DE6"/>
        </w:tc>
        <w:tc>
          <w:tcPr>
            <w:tcW w:w="2310" w:type="dxa"/>
          </w:tcPr>
          <w:p w14:paraId="2009F512" w14:textId="18663915" w:rsidR="00F92DE6" w:rsidRDefault="00253AFA" w:rsidP="00F92DE6">
            <w:r>
              <w:t>uom:</w:t>
            </w:r>
            <w:r w:rsidR="00F92DE6">
              <w:t>hasAggregateFunction</w:t>
            </w:r>
          </w:p>
        </w:tc>
        <w:tc>
          <w:tcPr>
            <w:tcW w:w="4293" w:type="dxa"/>
          </w:tcPr>
          <w:p w14:paraId="390B7ACC" w14:textId="72F2E15F" w:rsidR="00F92DE6" w:rsidRDefault="00F92DE6" w:rsidP="00F92DE6">
            <w:pPr>
              <w:tabs>
                <w:tab w:val="center" w:pos="2335"/>
              </w:tabs>
            </w:pPr>
            <w:r>
              <w:t>value {</w:t>
            </w:r>
            <w:r w:rsidR="00253AFA">
              <w:t>uom:</w:t>
            </w:r>
            <w:r>
              <w:t>average}</w:t>
            </w:r>
          </w:p>
        </w:tc>
      </w:tr>
      <w:tr w:rsidR="00F92DE6" w:rsidRPr="00700C00" w14:paraId="7497DC74" w14:textId="77777777" w:rsidTr="00F92DE6">
        <w:trPr>
          <w:cantSplit/>
          <w:trHeight w:val="213"/>
        </w:trPr>
        <w:tc>
          <w:tcPr>
            <w:tcW w:w="2747" w:type="dxa"/>
          </w:tcPr>
          <w:p w14:paraId="680B6E03" w14:textId="7D64CF13" w:rsidR="00F92DE6" w:rsidRPr="009C6FB4" w:rsidRDefault="00F92DE6" w:rsidP="00F92DE6">
            <w:r>
              <w:t>LaneCapacity_unit</w:t>
            </w:r>
          </w:p>
        </w:tc>
        <w:tc>
          <w:tcPr>
            <w:tcW w:w="2310" w:type="dxa"/>
          </w:tcPr>
          <w:p w14:paraId="19885C7B" w14:textId="39B27470" w:rsidR="00F92DE6" w:rsidRDefault="00F92DE6" w:rsidP="00F92DE6">
            <w:r>
              <w:t>subClassOf</w:t>
            </w:r>
          </w:p>
        </w:tc>
        <w:tc>
          <w:tcPr>
            <w:tcW w:w="4293" w:type="dxa"/>
          </w:tcPr>
          <w:p w14:paraId="1F50AA09" w14:textId="6E79F696" w:rsidR="00F92DE6" w:rsidRDefault="00253AFA" w:rsidP="00F92DE6">
            <w:pPr>
              <w:tabs>
                <w:tab w:val="center" w:pos="2335"/>
              </w:tabs>
            </w:pPr>
            <w:r>
              <w:t>uom:</w:t>
            </w:r>
            <w:r w:rsidR="00F92DE6">
              <w:t>Unit</w:t>
            </w:r>
          </w:p>
        </w:tc>
      </w:tr>
      <w:tr w:rsidR="00F92DE6" w:rsidRPr="00700C00" w14:paraId="716ABE76" w14:textId="77777777" w:rsidTr="00F92DE6">
        <w:trPr>
          <w:cantSplit/>
          <w:trHeight w:val="213"/>
        </w:trPr>
        <w:tc>
          <w:tcPr>
            <w:tcW w:w="2747" w:type="dxa"/>
          </w:tcPr>
          <w:p w14:paraId="7935357A" w14:textId="7D96493B" w:rsidR="00F92DE6" w:rsidRDefault="00F92DE6" w:rsidP="00F92DE6">
            <w:r>
              <w:t>LinkCapacity_unit</w:t>
            </w:r>
          </w:p>
        </w:tc>
        <w:tc>
          <w:tcPr>
            <w:tcW w:w="2310" w:type="dxa"/>
          </w:tcPr>
          <w:p w14:paraId="09517406" w14:textId="5DF36CDA" w:rsidR="00F92DE6" w:rsidRDefault="00F92DE6" w:rsidP="00F92DE6">
            <w:r>
              <w:t>subClassOf</w:t>
            </w:r>
          </w:p>
        </w:tc>
        <w:tc>
          <w:tcPr>
            <w:tcW w:w="4293" w:type="dxa"/>
          </w:tcPr>
          <w:p w14:paraId="14DCB079" w14:textId="0D5058CC" w:rsidR="00F92DE6" w:rsidRDefault="00253AFA" w:rsidP="00F92DE6">
            <w:pPr>
              <w:tabs>
                <w:tab w:val="center" w:pos="2335"/>
              </w:tabs>
            </w:pPr>
            <w:r>
              <w:t>uom:</w:t>
            </w:r>
            <w:r w:rsidR="00F92DE6">
              <w:t>Unit</w:t>
            </w:r>
          </w:p>
        </w:tc>
      </w:tr>
      <w:tr w:rsidR="00F92DE6" w:rsidRPr="00700C00" w14:paraId="366DB0D4" w14:textId="77777777" w:rsidTr="00F92DE6">
        <w:trPr>
          <w:cantSplit/>
          <w:trHeight w:val="213"/>
        </w:trPr>
        <w:tc>
          <w:tcPr>
            <w:tcW w:w="2747" w:type="dxa"/>
          </w:tcPr>
          <w:p w14:paraId="7FD4AF79" w14:textId="610DC0EB" w:rsidR="00F92DE6" w:rsidRDefault="00F92DE6" w:rsidP="00F92DE6">
            <w:r>
              <w:t>{vehicles_per_hour}</w:t>
            </w:r>
          </w:p>
        </w:tc>
        <w:tc>
          <w:tcPr>
            <w:tcW w:w="2310" w:type="dxa"/>
          </w:tcPr>
          <w:p w14:paraId="1D5CAFD8" w14:textId="63E3DF1E" w:rsidR="00F92DE6" w:rsidRDefault="00F92DE6" w:rsidP="00F92DE6">
            <w:r>
              <w:t>a</w:t>
            </w:r>
          </w:p>
        </w:tc>
        <w:tc>
          <w:tcPr>
            <w:tcW w:w="4293" w:type="dxa"/>
          </w:tcPr>
          <w:p w14:paraId="07D2A0C1" w14:textId="68395327" w:rsidR="00F92DE6" w:rsidRDefault="00F92DE6" w:rsidP="00F92DE6">
            <w:pPr>
              <w:tabs>
                <w:tab w:val="center" w:pos="2335"/>
              </w:tabs>
            </w:pPr>
            <w:r>
              <w:t>LaneCapacity_unit</w:t>
            </w:r>
          </w:p>
        </w:tc>
      </w:tr>
      <w:tr w:rsidR="00F92DE6" w:rsidRPr="00700C00" w14:paraId="5747D7B1" w14:textId="77777777" w:rsidTr="00F92DE6">
        <w:trPr>
          <w:cantSplit/>
          <w:trHeight w:val="213"/>
        </w:trPr>
        <w:tc>
          <w:tcPr>
            <w:tcW w:w="2747" w:type="dxa"/>
          </w:tcPr>
          <w:p w14:paraId="31728BC3" w14:textId="7853106E" w:rsidR="00F92DE6" w:rsidRDefault="00F92DE6" w:rsidP="00F92DE6">
            <w:r>
              <w:t>{vehicles_per_hour_per_lane}</w:t>
            </w:r>
          </w:p>
        </w:tc>
        <w:tc>
          <w:tcPr>
            <w:tcW w:w="2310" w:type="dxa"/>
          </w:tcPr>
          <w:p w14:paraId="126890DC" w14:textId="51FB277D" w:rsidR="00F92DE6" w:rsidRDefault="00F92DE6" w:rsidP="00F92DE6">
            <w:r>
              <w:t>a</w:t>
            </w:r>
          </w:p>
        </w:tc>
        <w:tc>
          <w:tcPr>
            <w:tcW w:w="4293" w:type="dxa"/>
          </w:tcPr>
          <w:p w14:paraId="5089F34E" w14:textId="1A36E244" w:rsidR="00F92DE6" w:rsidRDefault="00F92DE6" w:rsidP="00F92DE6">
            <w:pPr>
              <w:tabs>
                <w:tab w:val="center" w:pos="2335"/>
              </w:tabs>
            </w:pPr>
            <w:r>
              <w:t>LinkCapacity_unit</w:t>
            </w:r>
          </w:p>
        </w:tc>
      </w:tr>
    </w:tbl>
    <w:p w14:paraId="5BC230BC" w14:textId="77777777" w:rsidR="007E14C1" w:rsidRDefault="007E14C1"/>
    <w:p w14:paraId="72D98DC5" w14:textId="1E1C8453" w:rsidR="008D401E" w:rsidRDefault="00921F44" w:rsidP="00331CB6">
      <w:pPr>
        <w:pStyle w:val="ListParagraph"/>
        <w:numPr>
          <w:ilvl w:val="0"/>
          <w:numId w:val="9"/>
        </w:numPr>
      </w:pPr>
      <w:r>
        <w:t>Note that</w:t>
      </w:r>
      <w:r w:rsidR="00A1065B">
        <w:t xml:space="preserve"> </w:t>
      </w:r>
      <w:r>
        <w:t xml:space="preserve">the </w:t>
      </w:r>
      <w:r w:rsidR="00216156">
        <w:t xml:space="preserve">classes of observable properties </w:t>
      </w:r>
      <w:r>
        <w:t>are</w:t>
      </w:r>
      <w:r w:rsidR="00D9136D">
        <w:t xml:space="preserve"> primarily introduced for consistency with the SSN representation as a means of capturing the semantics of a class of Sensors (in this case, Loop Detectors).</w:t>
      </w:r>
      <w:r w:rsidR="00216156">
        <w:t xml:space="preserve"> Any instance of, e.g. RoadOccupancy simply corresponds to a RoadSegment occupied by som</w:t>
      </w:r>
      <w:r w:rsidR="00A1065B">
        <w:t>e thing, or occupied by nothing:</w:t>
      </w:r>
      <w:r w:rsidR="00A1065B">
        <w:br/>
        <w:t xml:space="preserve">RoadOccupancy(x) </w:t>
      </w:r>
      <w:r w:rsidR="00A1065B">
        <w:sym w:font="Wingdings" w:char="F0F3"/>
      </w:r>
      <w:r w:rsidR="00A1065B">
        <w:t xml:space="preserve"> isPropertyOf(x,y) &amp; RoadSegment(y) &amp; [ exists (t) occupiedBy(y,t) | -exists(t) occupiedBy(y,t)]</w:t>
      </w:r>
      <w:r w:rsidR="00A1065B">
        <w:br/>
        <w:t>As a consequence of the 4D representation, an instance of the observable property RoadOccupancy refers to a property of</w:t>
      </w:r>
      <w:r w:rsidR="00D9136D">
        <w:t xml:space="preserve"> </w:t>
      </w:r>
      <w:r w:rsidR="00A1065B">
        <w:t>a road segment at some time, t.</w:t>
      </w:r>
    </w:p>
    <w:p w14:paraId="46D5159A" w14:textId="469CE826" w:rsidR="007F39F0" w:rsidRDefault="007F39F0" w:rsidP="00331CB6">
      <w:pPr>
        <w:pStyle w:val="ListParagraph"/>
        <w:numPr>
          <w:ilvl w:val="0"/>
          <w:numId w:val="9"/>
        </w:numPr>
      </w:pPr>
      <w:r>
        <w:lastRenderedPageBreak/>
        <w:t>Additional semantics of sensors and observations</w:t>
      </w:r>
      <w:r w:rsidR="000274B3">
        <w:t>: temporal restrictions, connection to object properties</w:t>
      </w:r>
    </w:p>
    <w:p w14:paraId="77AA8E08" w14:textId="5294AD06" w:rsidR="007F39F0" w:rsidRDefault="003D14D7" w:rsidP="00331CB6">
      <w:pPr>
        <w:pStyle w:val="ListParagraph"/>
        <w:numPr>
          <w:ilvl w:val="0"/>
          <w:numId w:val="9"/>
        </w:numPr>
      </w:pPr>
      <w:r>
        <w:t>A RoadSegment’s vehicle c</w:t>
      </w:r>
      <w:r w:rsidR="007F39F0">
        <w:t xml:space="preserve">ount can be calculated based on the KB, but can we </w:t>
      </w:r>
      <w:r w:rsidR="00921F44">
        <w:t>formalize</w:t>
      </w:r>
      <w:r w:rsidR="007F39F0">
        <w:t xml:space="preserve"> the relationship between the count and the KB? i.e. number of observations in a given interval?</w:t>
      </w:r>
    </w:p>
    <w:p w14:paraId="43D4819A" w14:textId="470D306E" w:rsidR="007E14C1" w:rsidRDefault="007E14C1"/>
    <w:tbl>
      <w:tblPr>
        <w:tblStyle w:val="TableGrid"/>
        <w:tblpPr w:leftFromText="180" w:rightFromText="180" w:vertAnchor="text" w:horzAnchor="margin" w:tblpY="128"/>
        <w:tblW w:w="0" w:type="auto"/>
        <w:tblLook w:val="04A0" w:firstRow="1" w:lastRow="0" w:firstColumn="1" w:lastColumn="0" w:noHBand="0" w:noVBand="1"/>
      </w:tblPr>
      <w:tblGrid>
        <w:gridCol w:w="2913"/>
        <w:gridCol w:w="2762"/>
        <w:gridCol w:w="3675"/>
      </w:tblGrid>
      <w:tr w:rsidR="00357841" w:rsidRPr="00700C00" w14:paraId="42BEA435" w14:textId="77777777" w:rsidTr="006E0ED2">
        <w:trPr>
          <w:cantSplit/>
          <w:trHeight w:val="213"/>
        </w:trPr>
        <w:tc>
          <w:tcPr>
            <w:tcW w:w="3035" w:type="dxa"/>
            <w:vMerge w:val="restart"/>
          </w:tcPr>
          <w:p w14:paraId="20D28D9D" w14:textId="466BE2A8" w:rsidR="00357841" w:rsidRDefault="00357841" w:rsidP="00357841">
            <w:pPr>
              <w:rPr>
                <w:highlight w:val="yellow"/>
              </w:rPr>
            </w:pPr>
            <w:r>
              <w:t>IntersectionPD</w:t>
            </w:r>
          </w:p>
        </w:tc>
        <w:tc>
          <w:tcPr>
            <w:tcW w:w="2580" w:type="dxa"/>
          </w:tcPr>
          <w:p w14:paraId="488F87BE" w14:textId="513E4F39" w:rsidR="00357841" w:rsidRDefault="00357841" w:rsidP="00357841">
            <w:r w:rsidRPr="00700C00">
              <w:t>subclassOf</w:t>
            </w:r>
          </w:p>
        </w:tc>
        <w:tc>
          <w:tcPr>
            <w:tcW w:w="3735" w:type="dxa"/>
          </w:tcPr>
          <w:p w14:paraId="45575758" w14:textId="5E722C13" w:rsidR="00357841" w:rsidRDefault="00357841" w:rsidP="00357841">
            <w:pPr>
              <w:tabs>
                <w:tab w:val="center" w:pos="2335"/>
              </w:tabs>
            </w:pPr>
            <w:r>
              <w:t>change:</w:t>
            </w:r>
            <w:r w:rsidRPr="00700C00">
              <w:t>TimeVarying</w:t>
            </w:r>
            <w:r>
              <w:t>Concept</w:t>
            </w:r>
          </w:p>
        </w:tc>
      </w:tr>
      <w:tr w:rsidR="00771F46" w:rsidRPr="00700C00" w14:paraId="15DEB2C4" w14:textId="77777777" w:rsidTr="006E0ED2">
        <w:trPr>
          <w:cantSplit/>
          <w:trHeight w:val="213"/>
        </w:trPr>
        <w:tc>
          <w:tcPr>
            <w:tcW w:w="3035" w:type="dxa"/>
            <w:vMerge/>
          </w:tcPr>
          <w:p w14:paraId="5D326599" w14:textId="77777777" w:rsidR="00771F46" w:rsidRDefault="00771F46" w:rsidP="00357841"/>
        </w:tc>
        <w:tc>
          <w:tcPr>
            <w:tcW w:w="2580" w:type="dxa"/>
          </w:tcPr>
          <w:p w14:paraId="717077AB" w14:textId="4ED21569" w:rsidR="00771F46" w:rsidRPr="00700C00" w:rsidRDefault="00771F46" w:rsidP="00357841">
            <w:r>
              <w:t>subclassOf</w:t>
            </w:r>
          </w:p>
        </w:tc>
        <w:tc>
          <w:tcPr>
            <w:tcW w:w="3735" w:type="dxa"/>
          </w:tcPr>
          <w:p w14:paraId="02ABDA34" w14:textId="15E87D8C" w:rsidR="00771F46" w:rsidRDefault="00CE4C5A" w:rsidP="00357841">
            <w:pPr>
              <w:tabs>
                <w:tab w:val="center" w:pos="2335"/>
              </w:tabs>
            </w:pPr>
            <w:r>
              <w:t>TransportationComplexPD</w:t>
            </w:r>
          </w:p>
        </w:tc>
      </w:tr>
      <w:tr w:rsidR="00357841" w:rsidRPr="00700C00" w14:paraId="575764D2" w14:textId="77777777" w:rsidTr="006E0ED2">
        <w:trPr>
          <w:cantSplit/>
          <w:trHeight w:val="213"/>
        </w:trPr>
        <w:tc>
          <w:tcPr>
            <w:tcW w:w="3035" w:type="dxa"/>
            <w:vMerge/>
          </w:tcPr>
          <w:p w14:paraId="12995F1A" w14:textId="77777777" w:rsidR="00357841" w:rsidRPr="00700C00" w:rsidRDefault="00357841" w:rsidP="00357841"/>
        </w:tc>
        <w:tc>
          <w:tcPr>
            <w:tcW w:w="2580" w:type="dxa"/>
          </w:tcPr>
          <w:p w14:paraId="20E22DFB" w14:textId="4EC3A813" w:rsidR="00357841" w:rsidRPr="00700C00" w:rsidRDefault="00357841" w:rsidP="00357841">
            <w:r w:rsidRPr="00700C00">
              <w:t>equivalentClass</w:t>
            </w:r>
          </w:p>
        </w:tc>
        <w:tc>
          <w:tcPr>
            <w:tcW w:w="3735" w:type="dxa"/>
          </w:tcPr>
          <w:p w14:paraId="200ABF3E" w14:textId="240F5DC1" w:rsidR="00357841" w:rsidRDefault="00357841" w:rsidP="00357841">
            <w:pPr>
              <w:tabs>
                <w:tab w:val="center" w:pos="2335"/>
              </w:tabs>
            </w:pPr>
            <w:r>
              <w:t>change:</w:t>
            </w:r>
            <w:r w:rsidRPr="00700C00">
              <w:t>hasM</w:t>
            </w:r>
            <w:r>
              <w:t>anifestation some Intersection</w:t>
            </w:r>
            <w:r w:rsidRPr="00700C00">
              <w:t xml:space="preserve"> and </w:t>
            </w:r>
            <w:r>
              <w:t xml:space="preserve"> change:</w:t>
            </w:r>
            <w:r w:rsidRPr="00700C00">
              <w:t xml:space="preserve">hasManifestation only </w:t>
            </w:r>
            <w:r>
              <w:t>Intersection</w:t>
            </w:r>
          </w:p>
        </w:tc>
      </w:tr>
      <w:tr w:rsidR="00357841" w:rsidRPr="00700C00" w14:paraId="452A6E12" w14:textId="77777777" w:rsidTr="006E0ED2">
        <w:trPr>
          <w:cantSplit/>
          <w:trHeight w:val="213"/>
        </w:trPr>
        <w:tc>
          <w:tcPr>
            <w:tcW w:w="3035" w:type="dxa"/>
            <w:vMerge/>
          </w:tcPr>
          <w:p w14:paraId="1C4DC920" w14:textId="77777777" w:rsidR="00357841" w:rsidRPr="00700C00" w:rsidRDefault="00357841" w:rsidP="00357841"/>
        </w:tc>
        <w:tc>
          <w:tcPr>
            <w:tcW w:w="2580" w:type="dxa"/>
          </w:tcPr>
          <w:p w14:paraId="6F29957B" w14:textId="5084983E" w:rsidR="00357841" w:rsidRPr="00700C00" w:rsidRDefault="00357841" w:rsidP="00357841">
            <w:r>
              <w:t>inverse(accessesComplex)</w:t>
            </w:r>
          </w:p>
        </w:tc>
        <w:tc>
          <w:tcPr>
            <w:tcW w:w="3735" w:type="dxa"/>
          </w:tcPr>
          <w:p w14:paraId="29588D1E" w14:textId="4E897B34" w:rsidR="00357841" w:rsidRDefault="00357841" w:rsidP="00357841">
            <w:pPr>
              <w:tabs>
                <w:tab w:val="center" w:pos="2335"/>
              </w:tabs>
            </w:pPr>
            <w:r>
              <w:t>only NodePD</w:t>
            </w:r>
          </w:p>
        </w:tc>
      </w:tr>
      <w:tr w:rsidR="00357841" w:rsidRPr="00700C00" w14:paraId="339E83AB" w14:textId="77777777" w:rsidTr="006E0ED2">
        <w:trPr>
          <w:cantSplit/>
          <w:trHeight w:val="213"/>
        </w:trPr>
        <w:tc>
          <w:tcPr>
            <w:tcW w:w="3035" w:type="dxa"/>
            <w:vMerge/>
          </w:tcPr>
          <w:p w14:paraId="7C008A2D" w14:textId="77777777" w:rsidR="00357841" w:rsidRPr="00700C00" w:rsidRDefault="00357841" w:rsidP="00357841"/>
        </w:tc>
        <w:tc>
          <w:tcPr>
            <w:tcW w:w="2580" w:type="dxa"/>
          </w:tcPr>
          <w:p w14:paraId="3BC1ED83" w14:textId="632DF96E" w:rsidR="00357841" w:rsidRPr="00700C00" w:rsidRDefault="00357841" w:rsidP="00357841">
            <w:r>
              <w:t>change:existsAt</w:t>
            </w:r>
          </w:p>
        </w:tc>
        <w:tc>
          <w:tcPr>
            <w:tcW w:w="3735" w:type="dxa"/>
          </w:tcPr>
          <w:p w14:paraId="19C19C86" w14:textId="7C8C703A" w:rsidR="00357841" w:rsidRPr="00700C00" w:rsidRDefault="00357841" w:rsidP="00357841">
            <w:pPr>
              <w:tabs>
                <w:tab w:val="center" w:pos="2335"/>
              </w:tabs>
            </w:pPr>
            <w:r w:rsidRPr="00700C00">
              <w:t xml:space="preserve">exactly 1 </w:t>
            </w:r>
            <w:r>
              <w:t>time:</w:t>
            </w:r>
            <w:r w:rsidRPr="00700C00">
              <w:t>Interval</w:t>
            </w:r>
          </w:p>
        </w:tc>
      </w:tr>
      <w:tr w:rsidR="00357841" w:rsidRPr="00700C00" w14:paraId="424D6586" w14:textId="77777777" w:rsidTr="006E0ED2">
        <w:trPr>
          <w:cantSplit/>
          <w:trHeight w:val="213"/>
        </w:trPr>
        <w:tc>
          <w:tcPr>
            <w:tcW w:w="3035" w:type="dxa"/>
            <w:vMerge w:val="restart"/>
          </w:tcPr>
          <w:p w14:paraId="2182AA04" w14:textId="44C95A80" w:rsidR="00357841" w:rsidRPr="00700C00" w:rsidRDefault="00357841" w:rsidP="00357841">
            <w:r>
              <w:t>Intersection</w:t>
            </w:r>
          </w:p>
        </w:tc>
        <w:tc>
          <w:tcPr>
            <w:tcW w:w="2580" w:type="dxa"/>
          </w:tcPr>
          <w:p w14:paraId="2CC12FF9" w14:textId="66C642BA" w:rsidR="00357841" w:rsidRDefault="00357841" w:rsidP="00357841">
            <w:r>
              <w:t>equivalentClass</w:t>
            </w:r>
          </w:p>
        </w:tc>
        <w:tc>
          <w:tcPr>
            <w:tcW w:w="3735" w:type="dxa"/>
          </w:tcPr>
          <w:p w14:paraId="0A5A391B" w14:textId="5EFAD114" w:rsidR="00357841" w:rsidRPr="00700C00" w:rsidRDefault="00357841" w:rsidP="00357841">
            <w:pPr>
              <w:tabs>
                <w:tab w:val="center" w:pos="2335"/>
              </w:tabs>
            </w:pPr>
            <w:r>
              <w:t>otn:RoadElement</w:t>
            </w:r>
          </w:p>
        </w:tc>
      </w:tr>
      <w:tr w:rsidR="00357841" w:rsidRPr="00700C00" w14:paraId="11E4339D" w14:textId="77777777" w:rsidTr="006E0ED2">
        <w:trPr>
          <w:cantSplit/>
          <w:trHeight w:val="213"/>
        </w:trPr>
        <w:tc>
          <w:tcPr>
            <w:tcW w:w="3035" w:type="dxa"/>
            <w:vMerge/>
          </w:tcPr>
          <w:p w14:paraId="439D2C8B" w14:textId="77777777" w:rsidR="00357841" w:rsidRDefault="00357841" w:rsidP="00357841"/>
        </w:tc>
        <w:tc>
          <w:tcPr>
            <w:tcW w:w="2580" w:type="dxa"/>
          </w:tcPr>
          <w:p w14:paraId="7FC2A83C" w14:textId="7A9CB957" w:rsidR="00357841" w:rsidRDefault="00357841" w:rsidP="00357841">
            <w:r w:rsidRPr="00700C00">
              <w:t>subclassOf</w:t>
            </w:r>
          </w:p>
        </w:tc>
        <w:tc>
          <w:tcPr>
            <w:tcW w:w="3735" w:type="dxa"/>
          </w:tcPr>
          <w:p w14:paraId="69BCFA88" w14:textId="697F3E5B" w:rsidR="00357841" w:rsidRDefault="00357841" w:rsidP="00357841">
            <w:pPr>
              <w:tabs>
                <w:tab w:val="center" w:pos="2335"/>
              </w:tabs>
            </w:pPr>
            <w:r>
              <w:t>change:</w:t>
            </w:r>
            <w:r w:rsidRPr="00700C00">
              <w:t>Manifestation</w:t>
            </w:r>
          </w:p>
        </w:tc>
      </w:tr>
      <w:tr w:rsidR="00357841" w:rsidRPr="00700C00" w14:paraId="104AF7F3" w14:textId="77777777" w:rsidTr="006E0ED2">
        <w:trPr>
          <w:cantSplit/>
          <w:trHeight w:val="213"/>
        </w:trPr>
        <w:tc>
          <w:tcPr>
            <w:tcW w:w="3035" w:type="dxa"/>
            <w:vMerge/>
          </w:tcPr>
          <w:p w14:paraId="786322C1" w14:textId="77777777" w:rsidR="00357841" w:rsidRDefault="00357841" w:rsidP="00357841"/>
        </w:tc>
        <w:tc>
          <w:tcPr>
            <w:tcW w:w="2580" w:type="dxa"/>
          </w:tcPr>
          <w:p w14:paraId="0E394472" w14:textId="2716E1E5" w:rsidR="00357841" w:rsidRPr="00700C00" w:rsidRDefault="00357841" w:rsidP="00357841">
            <w:r>
              <w:t>subClassOf</w:t>
            </w:r>
          </w:p>
        </w:tc>
        <w:tc>
          <w:tcPr>
            <w:tcW w:w="3735" w:type="dxa"/>
          </w:tcPr>
          <w:p w14:paraId="4603867B" w14:textId="33E4E602" w:rsidR="00357841" w:rsidRDefault="00357841" w:rsidP="00357841">
            <w:pPr>
              <w:tabs>
                <w:tab w:val="center" w:pos="2335"/>
              </w:tabs>
            </w:pPr>
            <w:r w:rsidRPr="004C7583">
              <w:t>TransportationComplex</w:t>
            </w:r>
          </w:p>
        </w:tc>
      </w:tr>
      <w:tr w:rsidR="00357841" w:rsidRPr="00700C00" w14:paraId="0A78F3D0" w14:textId="77777777" w:rsidTr="006E0ED2">
        <w:trPr>
          <w:cantSplit/>
          <w:trHeight w:val="213"/>
        </w:trPr>
        <w:tc>
          <w:tcPr>
            <w:tcW w:w="3035" w:type="dxa"/>
            <w:vMerge/>
          </w:tcPr>
          <w:p w14:paraId="299FFE02" w14:textId="77777777" w:rsidR="00357841" w:rsidRDefault="00357841" w:rsidP="00357841"/>
        </w:tc>
        <w:tc>
          <w:tcPr>
            <w:tcW w:w="2580" w:type="dxa"/>
          </w:tcPr>
          <w:p w14:paraId="79E069DD" w14:textId="5D2E1ADF" w:rsidR="00357841" w:rsidRDefault="00357841" w:rsidP="00357841">
            <w:r w:rsidRPr="00700C00">
              <w:t>equivalentClass</w:t>
            </w:r>
          </w:p>
        </w:tc>
        <w:tc>
          <w:tcPr>
            <w:tcW w:w="3735" w:type="dxa"/>
          </w:tcPr>
          <w:p w14:paraId="314A4D01" w14:textId="4CC9D293" w:rsidR="00357841" w:rsidRPr="004C7583" w:rsidRDefault="00357841" w:rsidP="00357841">
            <w:pPr>
              <w:tabs>
                <w:tab w:val="center" w:pos="2335"/>
              </w:tabs>
            </w:pPr>
            <w:r>
              <w:t>change:</w:t>
            </w:r>
            <w:r w:rsidRPr="00700C00">
              <w:t>manifestationOf some  RoadSegment</w:t>
            </w:r>
            <w:r>
              <w:t>PD</w:t>
            </w:r>
            <w:r w:rsidRPr="00700C00">
              <w:t xml:space="preserve"> and </w:t>
            </w:r>
            <w:r>
              <w:t xml:space="preserve"> change:</w:t>
            </w:r>
            <w:r w:rsidRPr="00700C00">
              <w:t>manifestationOf only  RoadSegment</w:t>
            </w:r>
            <w:r>
              <w:t>PD</w:t>
            </w:r>
          </w:p>
        </w:tc>
      </w:tr>
      <w:tr w:rsidR="00357841" w:rsidRPr="00700C00" w14:paraId="40323835" w14:textId="77777777" w:rsidTr="006E0ED2">
        <w:trPr>
          <w:cantSplit/>
          <w:trHeight w:val="213"/>
        </w:trPr>
        <w:tc>
          <w:tcPr>
            <w:tcW w:w="3035" w:type="dxa"/>
            <w:vMerge/>
          </w:tcPr>
          <w:p w14:paraId="464E7313" w14:textId="77777777" w:rsidR="00357841" w:rsidRDefault="00357841" w:rsidP="00357841"/>
        </w:tc>
        <w:tc>
          <w:tcPr>
            <w:tcW w:w="2580" w:type="dxa"/>
          </w:tcPr>
          <w:p w14:paraId="4AA17219" w14:textId="61A317A1" w:rsidR="00357841" w:rsidRPr="00700C00" w:rsidRDefault="00357841" w:rsidP="00357841">
            <w:r>
              <w:t>change:existsAt</w:t>
            </w:r>
          </w:p>
        </w:tc>
        <w:tc>
          <w:tcPr>
            <w:tcW w:w="3735" w:type="dxa"/>
          </w:tcPr>
          <w:p w14:paraId="2EA30CE3" w14:textId="32BA6D56" w:rsidR="00357841" w:rsidRDefault="00357841" w:rsidP="00357841">
            <w:pPr>
              <w:tabs>
                <w:tab w:val="center" w:pos="2335"/>
              </w:tabs>
            </w:pPr>
            <w:r w:rsidRPr="00700C00">
              <w:t xml:space="preserve">exactly 1 </w:t>
            </w:r>
            <w:r>
              <w:t>time:</w:t>
            </w:r>
            <w:r w:rsidRPr="00700C00">
              <w:t>TemporalEntity</w:t>
            </w:r>
          </w:p>
        </w:tc>
      </w:tr>
      <w:tr w:rsidR="00357841" w:rsidRPr="00700C00" w14:paraId="0712BF74" w14:textId="77777777" w:rsidTr="006E0ED2">
        <w:trPr>
          <w:cantSplit/>
          <w:trHeight w:val="213"/>
        </w:trPr>
        <w:tc>
          <w:tcPr>
            <w:tcW w:w="3035" w:type="dxa"/>
            <w:vMerge/>
          </w:tcPr>
          <w:p w14:paraId="3C5B158A" w14:textId="77777777" w:rsidR="00357841" w:rsidRDefault="00357841" w:rsidP="00357841"/>
        </w:tc>
        <w:tc>
          <w:tcPr>
            <w:tcW w:w="2580" w:type="dxa"/>
          </w:tcPr>
          <w:p w14:paraId="0D561DF6" w14:textId="7AFCA4D4" w:rsidR="00357841" w:rsidRDefault="00E66689" w:rsidP="00357841">
            <w:r>
              <w:t>spatial:</w:t>
            </w:r>
            <w:r w:rsidR="00357841">
              <w:t>hasL</w:t>
            </w:r>
            <w:r w:rsidR="00357841" w:rsidRPr="00700C00">
              <w:t>ocation</w:t>
            </w:r>
          </w:p>
        </w:tc>
        <w:tc>
          <w:tcPr>
            <w:tcW w:w="3735" w:type="dxa"/>
          </w:tcPr>
          <w:p w14:paraId="3BC81D24" w14:textId="617921F7" w:rsidR="00357841" w:rsidRPr="00700C00" w:rsidRDefault="00357841" w:rsidP="00357841">
            <w:pPr>
              <w:tabs>
                <w:tab w:val="center" w:pos="2335"/>
              </w:tabs>
            </w:pPr>
            <w:r>
              <w:t>only geosparql:Feature</w:t>
            </w:r>
          </w:p>
        </w:tc>
      </w:tr>
      <w:tr w:rsidR="00357841" w:rsidRPr="00700C00" w14:paraId="21E89A69" w14:textId="77777777" w:rsidTr="006E0ED2">
        <w:trPr>
          <w:cantSplit/>
          <w:trHeight w:val="213"/>
        </w:trPr>
        <w:tc>
          <w:tcPr>
            <w:tcW w:w="3035" w:type="dxa"/>
            <w:vMerge/>
          </w:tcPr>
          <w:p w14:paraId="45935F7F" w14:textId="77777777" w:rsidR="00357841" w:rsidRDefault="00357841" w:rsidP="00357841"/>
        </w:tc>
        <w:tc>
          <w:tcPr>
            <w:tcW w:w="2580" w:type="dxa"/>
          </w:tcPr>
          <w:p w14:paraId="41C357CA" w14:textId="0F5C2357" w:rsidR="00357841" w:rsidRDefault="00357841" w:rsidP="00357841">
            <w:r>
              <w:t>inverse(accessesComplex)</w:t>
            </w:r>
          </w:p>
        </w:tc>
        <w:tc>
          <w:tcPr>
            <w:tcW w:w="3735" w:type="dxa"/>
          </w:tcPr>
          <w:p w14:paraId="7E0BB340" w14:textId="24CBB705" w:rsidR="00357841" w:rsidRDefault="00357841" w:rsidP="00357841">
            <w:pPr>
              <w:tabs>
                <w:tab w:val="center" w:pos="2335"/>
              </w:tabs>
            </w:pPr>
            <w:r>
              <w:t>only Node</w:t>
            </w:r>
          </w:p>
        </w:tc>
      </w:tr>
    </w:tbl>
    <w:p w14:paraId="12329040" w14:textId="77777777" w:rsidR="00581122" w:rsidRDefault="00581122" w:rsidP="00EA354A">
      <w:pPr>
        <w:rPr>
          <w:b/>
        </w:rPr>
      </w:pPr>
    </w:p>
    <w:p w14:paraId="38D4B34E" w14:textId="77777777" w:rsidR="00D4596C" w:rsidRDefault="007B5361" w:rsidP="00EA354A">
      <w:pPr>
        <w:rPr>
          <w:b/>
        </w:rPr>
      </w:pPr>
      <w:r w:rsidRPr="00581122">
        <w:rPr>
          <w:b/>
        </w:rPr>
        <w:t>Ontologies</w:t>
      </w:r>
      <w:r w:rsidR="003B6261">
        <w:rPr>
          <w:b/>
        </w:rPr>
        <w:t xml:space="preserve"> Reused</w:t>
      </w:r>
      <w:r w:rsidRPr="00581122">
        <w:rPr>
          <w:b/>
        </w:rPr>
        <w:t>:</w:t>
      </w:r>
    </w:p>
    <w:p w14:paraId="2151300B" w14:textId="77777777" w:rsidR="001E5B10" w:rsidRDefault="001E5B10" w:rsidP="009E4A69">
      <w:pPr>
        <w:pStyle w:val="ListParagraph"/>
      </w:pPr>
      <w:r>
        <w:t>Change</w:t>
      </w:r>
    </w:p>
    <w:p w14:paraId="52EF78D3" w14:textId="4DC9F120" w:rsidR="00C24DEA" w:rsidRDefault="001E5B10" w:rsidP="009E4A69">
      <w:pPr>
        <w:pStyle w:val="ListParagraph"/>
      </w:pPr>
      <w:r>
        <w:t>SpatialLoc</w:t>
      </w:r>
    </w:p>
    <w:p w14:paraId="5394B1B6" w14:textId="2025CF90" w:rsidR="005F67F8" w:rsidRDefault="00B37423" w:rsidP="009E4A69">
      <w:pPr>
        <w:pStyle w:val="ListParagraph"/>
      </w:pPr>
      <w:r>
        <w:t>SSN</w:t>
      </w:r>
      <w:r w:rsidR="005F67F8">
        <w:t>: Semantic Sensor Network ontology to capture sensors and their observations. These observations are processed or used directly as attributes of the network.</w:t>
      </w:r>
    </w:p>
    <w:p w14:paraId="044A53BF" w14:textId="28F6C66B" w:rsidR="00E91E39" w:rsidRDefault="00A62727" w:rsidP="00E91E39">
      <w:pPr>
        <w:rPr>
          <w:b/>
        </w:rPr>
      </w:pPr>
      <w:r>
        <w:rPr>
          <w:b/>
        </w:rPr>
        <w:t>Notes:</w:t>
      </w:r>
    </w:p>
    <w:p w14:paraId="1F8769E9" w14:textId="2A01154B" w:rsidR="00A62727" w:rsidRDefault="00A62727" w:rsidP="001D3F17">
      <w:pPr>
        <w:pStyle w:val="ListParagraph"/>
        <w:numPr>
          <w:ilvl w:val="0"/>
          <w:numId w:val="7"/>
        </w:numPr>
      </w:pPr>
      <w:r>
        <w:t xml:space="preserve">We observe that the properties </w:t>
      </w:r>
      <w:r>
        <w:rPr>
          <w:i/>
        </w:rPr>
        <w:t>inMunicipality</w:t>
      </w:r>
      <w:r>
        <w:t xml:space="preserve"> and </w:t>
      </w:r>
      <w:r>
        <w:rPr>
          <w:i/>
        </w:rPr>
        <w:t>inPlanningDistrict</w:t>
      </w:r>
      <w:r>
        <w:t xml:space="preserve"> </w:t>
      </w:r>
      <w:r w:rsidR="002B623B">
        <w:t>may</w:t>
      </w:r>
      <w:r w:rsidR="00D739CC">
        <w:t xml:space="preserve"> apply to other areas of the domain (e.g. land use, building </w:t>
      </w:r>
      <w:r w:rsidR="00AE69CB">
        <w:t xml:space="preserve">ontologies), </w:t>
      </w:r>
      <w:r w:rsidR="002B623B">
        <w:t>in which case</w:t>
      </w:r>
      <w:r w:rsidR="00D739CC">
        <w:t xml:space="preserve"> they will be better defined at a lower (more foundational) level within the ontology</w:t>
      </w:r>
      <w:r w:rsidR="002B623B">
        <w:t xml:space="preserve">. However, as they are currently only required for the Transportation System sub-ontology, </w:t>
      </w:r>
      <w:r w:rsidR="00D739CC">
        <w:t xml:space="preserve">it is currently not clear where and how this should be done. For now, we define these properties within the Transportation Network System ontology and leave the final organization for a future iteration </w:t>
      </w:r>
      <w:r w:rsidR="002B623B">
        <w:t>if and when requirements for their widespread use are identified.</w:t>
      </w:r>
    </w:p>
    <w:p w14:paraId="069AA189" w14:textId="69A18E53" w:rsidR="00E5248F" w:rsidRDefault="00E5248F" w:rsidP="00E5248F">
      <w:pPr>
        <w:rPr>
          <w:b/>
        </w:rPr>
      </w:pPr>
      <w:r>
        <w:rPr>
          <w:b/>
        </w:rPr>
        <w:t>Future Work:</w:t>
      </w:r>
    </w:p>
    <w:p w14:paraId="75DDF305" w14:textId="63A835D4" w:rsidR="00E5248F" w:rsidRDefault="00E5248F" w:rsidP="00F80297">
      <w:pPr>
        <w:pStyle w:val="ListParagraph"/>
        <w:numPr>
          <w:ilvl w:val="0"/>
          <w:numId w:val="7"/>
        </w:numPr>
      </w:pPr>
      <w:r>
        <w:t>Define lane and link capacity units in greater detail</w:t>
      </w:r>
      <w:r w:rsidR="00092042">
        <w:t xml:space="preserve"> (e.g. with numerators and denominators)</w:t>
      </w:r>
      <w:r>
        <w:t>.</w:t>
      </w:r>
    </w:p>
    <w:p w14:paraId="4725EDA4" w14:textId="024C4E52" w:rsidR="00F80297" w:rsidRDefault="00F80297" w:rsidP="00F80297">
      <w:pPr>
        <w:pStyle w:val="ListParagraph"/>
        <w:numPr>
          <w:ilvl w:val="0"/>
          <w:numId w:val="7"/>
        </w:numPr>
      </w:pPr>
      <w:r w:rsidRPr="00503161">
        <w:t>There is a relationship between the modes of access of a link and those of the arcs it contains that should be captured in a more detailed representation.</w:t>
      </w:r>
    </w:p>
    <w:p w14:paraId="44654208" w14:textId="469A0108" w:rsidR="004D2A08" w:rsidRPr="00E5248F" w:rsidRDefault="004D2A08" w:rsidP="00F80297">
      <w:pPr>
        <w:pStyle w:val="ListParagraph"/>
        <w:numPr>
          <w:ilvl w:val="0"/>
          <w:numId w:val="7"/>
        </w:numPr>
      </w:pPr>
      <w:r>
        <w:t>The Municipality class should be defined in greater detail</w:t>
      </w:r>
    </w:p>
    <w:p w14:paraId="327B6795" w14:textId="77777777" w:rsidR="009D0500" w:rsidRDefault="00DF48AD" w:rsidP="009D0500">
      <w:pPr>
        <w:pStyle w:val="Heading3"/>
      </w:pPr>
      <w:bookmarkStart w:id="152" w:name="_Toc35948860"/>
      <w:r>
        <w:t xml:space="preserve">Travel </w:t>
      </w:r>
      <w:r w:rsidR="00E91E39">
        <w:t>Costs</w:t>
      </w:r>
      <w:bookmarkEnd w:id="152"/>
    </w:p>
    <w:p w14:paraId="43418483" w14:textId="707AB8DE" w:rsidR="00D479C9" w:rsidRPr="00D479C9" w:rsidRDefault="0089518D" w:rsidP="00D479C9">
      <w:pPr>
        <w:rPr>
          <w:i/>
        </w:rPr>
      </w:pPr>
      <w:r>
        <w:rPr>
          <w:i/>
        </w:rPr>
        <w:t>http://ontology.eil.utoronto.ca/icity/</w:t>
      </w:r>
      <w:r w:rsidR="00D479C9">
        <w:rPr>
          <w:i/>
        </w:rPr>
        <w:t>TravelCost</w:t>
      </w:r>
      <w:r w:rsidR="00AC0B4C">
        <w:rPr>
          <w:i/>
        </w:rPr>
        <w:t>.owl</w:t>
      </w:r>
    </w:p>
    <w:p w14:paraId="43857712" w14:textId="77777777" w:rsidR="009D0500" w:rsidRPr="009D0500" w:rsidRDefault="009D0500" w:rsidP="009D0500">
      <w:pPr>
        <w:rPr>
          <w:b/>
        </w:rPr>
      </w:pPr>
      <w:r w:rsidRPr="009D0500">
        <w:rPr>
          <w:b/>
        </w:rPr>
        <w:t>Namespace: icity-travelcost</w:t>
      </w:r>
    </w:p>
    <w:p w14:paraId="7235D370" w14:textId="77777777" w:rsidR="00E91E39" w:rsidRDefault="007C1354" w:rsidP="00E91E39">
      <w:r>
        <w:lastRenderedPageBreak/>
        <w:t>A</w:t>
      </w:r>
      <w:r w:rsidR="00E91E39">
        <w:t>n extension of the transportation network (and other generic ontologies)</w:t>
      </w:r>
      <w:r>
        <w:t xml:space="preserve"> is required in order</w:t>
      </w:r>
      <w:r w:rsidR="00E91E39">
        <w:t xml:space="preserve"> to represent the different costs associated with accessing</w:t>
      </w:r>
      <w:r>
        <w:t xml:space="preserve"> and travelling on</w:t>
      </w:r>
      <w:r w:rsidR="00E91E39">
        <w:t xml:space="preserve"> the networks. These may take the form of </w:t>
      </w:r>
      <w:r w:rsidR="004519E4">
        <w:t xml:space="preserve">direct costs </w:t>
      </w:r>
      <w:r w:rsidR="00E91E39">
        <w:t xml:space="preserve">such as </w:t>
      </w:r>
      <w:r w:rsidR="004519E4">
        <w:t xml:space="preserve">tolls and fares, or possible indirect costs such as vehicle wear and tear, gas, etc. In addition, there may be non-monetary costs associated with travel such as pollution and travel time. Costs are associated with Network </w:t>
      </w:r>
      <w:r w:rsidR="00284650">
        <w:t>access</w:t>
      </w:r>
      <w:r w:rsidR="004519E4">
        <w:t xml:space="preserve">, but also with individual Arcs. They may </w:t>
      </w:r>
      <w:r w:rsidR="00284650">
        <w:t xml:space="preserve">also </w:t>
      </w:r>
      <w:r w:rsidR="004519E4">
        <w:t>be dependent on situational factors such as time of day</w:t>
      </w:r>
      <w:r w:rsidR="00284650">
        <w:t>, or age of traveler.</w:t>
      </w:r>
      <w:r w:rsidR="002D7288">
        <w:t xml:space="preserve"> Travel Costs define the costs associated with accessing the transportation system; a travel cost is a property of an arc or its network. We define a separate extension of Trip Costs to capture other, indirect costs that may vary between individual trips; a trip cost is a property of some instance of travelling.</w:t>
      </w:r>
    </w:p>
    <w:p w14:paraId="15FD7117" w14:textId="77777777" w:rsidR="00284650" w:rsidRDefault="00284650" w:rsidP="009E4A69">
      <w:pPr>
        <w:pStyle w:val="ListParagraph"/>
      </w:pPr>
      <w:r>
        <w:t>Travel Cost: There are different types of Travel Costs which are derived from different factors, and may be defined in different ways.</w:t>
      </w:r>
      <w:r w:rsidR="00EA2DD1">
        <w:t xml:space="preserve"> Travel Costs apply to Arcs and / or Networks.</w:t>
      </w:r>
    </w:p>
    <w:p w14:paraId="36E84D82" w14:textId="77777777" w:rsidR="00806205" w:rsidRDefault="00806205" w:rsidP="009E4A69">
      <w:pPr>
        <w:pStyle w:val="ListParagraph"/>
      </w:pPr>
      <w:r>
        <w:t>Distance Fee</w:t>
      </w:r>
      <w:r w:rsidR="00D1195A">
        <w:t xml:space="preserve"> is a type of Travel Cost</w:t>
      </w:r>
      <w:r>
        <w:br/>
        <w:t>Distance Fee has an associated Cost</w:t>
      </w:r>
      <w:r w:rsidR="0071652C">
        <w:br/>
        <w:t>It applies for a certain distance (between nodes, or per km)</w:t>
      </w:r>
      <w:r w:rsidR="0071652C">
        <w:br/>
        <w:t>It applies to some Arc</w:t>
      </w:r>
      <w:r>
        <w:br/>
        <w:t>It may have an associated time-of-day applicability</w:t>
      </w:r>
      <w:r>
        <w:br/>
        <w:t>It may be associated to specific modes</w:t>
      </w:r>
      <w:r w:rsidR="0071652C">
        <w:t xml:space="preserve"> of transport</w:t>
      </w:r>
    </w:p>
    <w:p w14:paraId="08F23904" w14:textId="77777777" w:rsidR="00806205" w:rsidRDefault="00806205" w:rsidP="009E4A69">
      <w:pPr>
        <w:pStyle w:val="ListParagraph"/>
      </w:pPr>
      <w:r>
        <w:t>Access Fee</w:t>
      </w:r>
      <w:r w:rsidR="00D1195A">
        <w:t xml:space="preserve"> is a type of Travel Cost</w:t>
      </w:r>
      <w:r>
        <w:br/>
        <w:t>Access Fee has an associated Cost</w:t>
      </w:r>
      <w:r>
        <w:br/>
        <w:t>It may have an associated time-of-day applicability</w:t>
      </w:r>
      <w:r>
        <w:br/>
        <w:t>It may be associated to specific modes</w:t>
      </w:r>
      <w:r w:rsidR="0071652C">
        <w:br/>
        <w:t>It applies to some Network</w:t>
      </w:r>
    </w:p>
    <w:tbl>
      <w:tblPr>
        <w:tblStyle w:val="TableGrid"/>
        <w:tblpPr w:leftFromText="180" w:rightFromText="180" w:vertAnchor="text" w:horzAnchor="margin" w:tblpY="128"/>
        <w:tblW w:w="0" w:type="auto"/>
        <w:tblLook w:val="04A0" w:firstRow="1" w:lastRow="0" w:firstColumn="1" w:lastColumn="0" w:noHBand="0" w:noVBand="1"/>
      </w:tblPr>
      <w:tblGrid>
        <w:gridCol w:w="2456"/>
        <w:gridCol w:w="2433"/>
        <w:gridCol w:w="4461"/>
      </w:tblGrid>
      <w:tr w:rsidR="00BC5636" w14:paraId="07A27AE5" w14:textId="77777777" w:rsidTr="00EA2DD1">
        <w:trPr>
          <w:cantSplit/>
        </w:trPr>
        <w:tc>
          <w:tcPr>
            <w:tcW w:w="2271" w:type="dxa"/>
            <w:shd w:val="clear" w:color="auto" w:fill="00FFFF"/>
          </w:tcPr>
          <w:p w14:paraId="4F81F830" w14:textId="77777777" w:rsidR="00BC5636" w:rsidRDefault="00BC5636" w:rsidP="00333D45">
            <w:r>
              <w:t>Object</w:t>
            </w:r>
          </w:p>
        </w:tc>
        <w:tc>
          <w:tcPr>
            <w:tcW w:w="2527" w:type="dxa"/>
            <w:shd w:val="clear" w:color="auto" w:fill="00FFFF"/>
          </w:tcPr>
          <w:p w14:paraId="481B29F2" w14:textId="77777777" w:rsidR="00BC5636" w:rsidRDefault="00BC5636" w:rsidP="00333D45">
            <w:r>
              <w:t>Property</w:t>
            </w:r>
          </w:p>
        </w:tc>
        <w:tc>
          <w:tcPr>
            <w:tcW w:w="4778" w:type="dxa"/>
            <w:shd w:val="clear" w:color="auto" w:fill="00FFFF"/>
          </w:tcPr>
          <w:p w14:paraId="552500F4" w14:textId="77777777" w:rsidR="00BC5636" w:rsidRDefault="00BC5636" w:rsidP="00333D45">
            <w:r>
              <w:t>Value</w:t>
            </w:r>
          </w:p>
        </w:tc>
      </w:tr>
      <w:tr w:rsidR="00EA2DD1" w14:paraId="753CF7FF" w14:textId="77777777" w:rsidTr="00EA2DD1">
        <w:trPr>
          <w:cantSplit/>
        </w:trPr>
        <w:tc>
          <w:tcPr>
            <w:tcW w:w="2271" w:type="dxa"/>
            <w:vMerge w:val="restart"/>
          </w:tcPr>
          <w:p w14:paraId="7F514608" w14:textId="77777777" w:rsidR="00EA2DD1" w:rsidRDefault="00EA2DD1" w:rsidP="00BC5636">
            <w:r>
              <w:t>TravelCost</w:t>
            </w:r>
          </w:p>
        </w:tc>
        <w:tc>
          <w:tcPr>
            <w:tcW w:w="2527" w:type="dxa"/>
          </w:tcPr>
          <w:p w14:paraId="6BF88C80" w14:textId="77777777" w:rsidR="00EA2DD1" w:rsidRDefault="00EA2DD1" w:rsidP="00333D45">
            <w:r>
              <w:t>travelCostOf</w:t>
            </w:r>
          </w:p>
        </w:tc>
        <w:tc>
          <w:tcPr>
            <w:tcW w:w="4778" w:type="dxa"/>
          </w:tcPr>
          <w:p w14:paraId="39330469" w14:textId="77777777" w:rsidR="00EA2DD1" w:rsidRDefault="00EA2DD1" w:rsidP="00333D45">
            <w:r>
              <w:t>only (transportation:Arc or transportation:Network)</w:t>
            </w:r>
          </w:p>
        </w:tc>
      </w:tr>
      <w:tr w:rsidR="00EA2DD1" w14:paraId="6970C4CD" w14:textId="77777777" w:rsidTr="00EA2DD1">
        <w:trPr>
          <w:cantSplit/>
        </w:trPr>
        <w:tc>
          <w:tcPr>
            <w:tcW w:w="2271" w:type="dxa"/>
            <w:vMerge/>
          </w:tcPr>
          <w:p w14:paraId="3F02F942" w14:textId="77777777" w:rsidR="00EA2DD1" w:rsidRDefault="00EA2DD1" w:rsidP="00EA2DD1"/>
        </w:tc>
        <w:tc>
          <w:tcPr>
            <w:tcW w:w="2527" w:type="dxa"/>
          </w:tcPr>
          <w:p w14:paraId="70212A1F" w14:textId="77777777" w:rsidR="00EA2DD1" w:rsidRDefault="00EA2DD1" w:rsidP="00EA2DD1">
            <w:r>
              <w:t>applicableFor</w:t>
            </w:r>
          </w:p>
        </w:tc>
        <w:tc>
          <w:tcPr>
            <w:tcW w:w="4778" w:type="dxa"/>
          </w:tcPr>
          <w:p w14:paraId="4359DC99" w14:textId="77777777" w:rsidR="00EA2DD1" w:rsidRDefault="00EA2DD1" w:rsidP="00EA2DD1">
            <w:r>
              <w:t>only time:TimePeriod or time:CalendarPeriod</w:t>
            </w:r>
          </w:p>
        </w:tc>
      </w:tr>
      <w:tr w:rsidR="00EA2DD1" w14:paraId="52CA6B7A" w14:textId="77777777" w:rsidTr="00EA2DD1">
        <w:trPr>
          <w:cantSplit/>
        </w:trPr>
        <w:tc>
          <w:tcPr>
            <w:tcW w:w="2271" w:type="dxa"/>
            <w:vMerge/>
          </w:tcPr>
          <w:p w14:paraId="263AE9E8" w14:textId="77777777" w:rsidR="00EA2DD1" w:rsidRDefault="00EA2DD1" w:rsidP="00EA2DD1"/>
        </w:tc>
        <w:tc>
          <w:tcPr>
            <w:tcW w:w="2527" w:type="dxa"/>
          </w:tcPr>
          <w:p w14:paraId="3D2C1F4E" w14:textId="77777777" w:rsidR="00EA2DD1" w:rsidRDefault="00EA2DD1" w:rsidP="00EA2DD1">
            <w:r>
              <w:t>applicableTo</w:t>
            </w:r>
          </w:p>
        </w:tc>
        <w:tc>
          <w:tcPr>
            <w:tcW w:w="4778" w:type="dxa"/>
          </w:tcPr>
          <w:p w14:paraId="60B9CBC0" w14:textId="380980C8" w:rsidR="00EA2DD1" w:rsidRDefault="00EA2DD1" w:rsidP="00EA2DD1">
            <w:r>
              <w:t xml:space="preserve">only </w:t>
            </w:r>
            <w:r w:rsidR="00A40F30">
              <w:t>transportation</w:t>
            </w:r>
            <w:r>
              <w:t>:Mode</w:t>
            </w:r>
          </w:p>
        </w:tc>
      </w:tr>
      <w:tr w:rsidR="00EA2DD1" w14:paraId="5E0AFC71" w14:textId="77777777" w:rsidTr="00EA2DD1">
        <w:trPr>
          <w:cantSplit/>
        </w:trPr>
        <w:tc>
          <w:tcPr>
            <w:tcW w:w="2271" w:type="dxa"/>
            <w:vMerge/>
          </w:tcPr>
          <w:p w14:paraId="3A8A0249" w14:textId="77777777" w:rsidR="00EA2DD1" w:rsidRDefault="00EA2DD1" w:rsidP="00EA2DD1"/>
        </w:tc>
        <w:tc>
          <w:tcPr>
            <w:tcW w:w="2527" w:type="dxa"/>
          </w:tcPr>
          <w:p w14:paraId="5B8671A0" w14:textId="77777777" w:rsidR="00EA2DD1" w:rsidRDefault="00EA2DD1" w:rsidP="00EA2DD1">
            <w:r>
              <w:t>hasMonetaryCost</w:t>
            </w:r>
          </w:p>
        </w:tc>
        <w:tc>
          <w:tcPr>
            <w:tcW w:w="4778" w:type="dxa"/>
          </w:tcPr>
          <w:p w14:paraId="4FC1EF6D" w14:textId="77777777" w:rsidR="00EA2DD1" w:rsidRDefault="00EA2DD1" w:rsidP="00EA2DD1">
            <w:r>
              <w:t>only monetary:MonetaryValue</w:t>
            </w:r>
          </w:p>
        </w:tc>
      </w:tr>
      <w:tr w:rsidR="00EA2DD1" w14:paraId="49090E9E" w14:textId="77777777" w:rsidTr="00EA2DD1">
        <w:trPr>
          <w:cantSplit/>
        </w:trPr>
        <w:tc>
          <w:tcPr>
            <w:tcW w:w="2271" w:type="dxa"/>
          </w:tcPr>
          <w:p w14:paraId="66835EB4" w14:textId="77777777" w:rsidR="00EA2DD1" w:rsidRDefault="00EA2DD1" w:rsidP="00EA2DD1">
            <w:r>
              <w:t>transportation:Arc</w:t>
            </w:r>
          </w:p>
        </w:tc>
        <w:tc>
          <w:tcPr>
            <w:tcW w:w="2527" w:type="dxa"/>
          </w:tcPr>
          <w:p w14:paraId="58D50F8F" w14:textId="77777777" w:rsidR="00EA2DD1" w:rsidRDefault="00EA2DD1" w:rsidP="00EA2DD1">
            <w:r>
              <w:t>hasTravelCost</w:t>
            </w:r>
          </w:p>
        </w:tc>
        <w:tc>
          <w:tcPr>
            <w:tcW w:w="4778" w:type="dxa"/>
          </w:tcPr>
          <w:p w14:paraId="00C2B792" w14:textId="77777777" w:rsidR="00EA2DD1" w:rsidRDefault="00EA2DD1" w:rsidP="00EA2DD1">
            <w:r>
              <w:t>only TravelCost</w:t>
            </w:r>
          </w:p>
        </w:tc>
      </w:tr>
      <w:tr w:rsidR="00EA2DD1" w14:paraId="1109060D" w14:textId="77777777" w:rsidTr="00EA2DD1">
        <w:trPr>
          <w:cantSplit/>
        </w:trPr>
        <w:tc>
          <w:tcPr>
            <w:tcW w:w="2271" w:type="dxa"/>
          </w:tcPr>
          <w:p w14:paraId="7B828E2D" w14:textId="77777777" w:rsidR="00EA2DD1" w:rsidRDefault="00EA2DD1" w:rsidP="00EA2DD1">
            <w:r>
              <w:t>transportation:Network</w:t>
            </w:r>
          </w:p>
        </w:tc>
        <w:tc>
          <w:tcPr>
            <w:tcW w:w="2527" w:type="dxa"/>
          </w:tcPr>
          <w:p w14:paraId="5A95444A" w14:textId="77777777" w:rsidR="00EA2DD1" w:rsidRDefault="00EA2DD1" w:rsidP="00EA2DD1">
            <w:r>
              <w:t>hasTravelCost</w:t>
            </w:r>
          </w:p>
        </w:tc>
        <w:tc>
          <w:tcPr>
            <w:tcW w:w="4778" w:type="dxa"/>
          </w:tcPr>
          <w:p w14:paraId="2B69B31C" w14:textId="77777777" w:rsidR="00EA2DD1" w:rsidRDefault="00EA2DD1" w:rsidP="00EA2DD1">
            <w:r>
              <w:t>only TravelCost</w:t>
            </w:r>
          </w:p>
        </w:tc>
      </w:tr>
      <w:tr w:rsidR="00EA2DD1" w14:paraId="5E917E4F" w14:textId="77777777" w:rsidTr="00EA2DD1">
        <w:trPr>
          <w:cantSplit/>
        </w:trPr>
        <w:tc>
          <w:tcPr>
            <w:tcW w:w="2271" w:type="dxa"/>
            <w:vMerge w:val="restart"/>
          </w:tcPr>
          <w:p w14:paraId="2239E223" w14:textId="77777777" w:rsidR="00EA2DD1" w:rsidRPr="00BC5636" w:rsidRDefault="00EA2DD1" w:rsidP="00EA2DD1">
            <w:r>
              <w:t>DistanceFee</w:t>
            </w:r>
          </w:p>
        </w:tc>
        <w:tc>
          <w:tcPr>
            <w:tcW w:w="2527" w:type="dxa"/>
          </w:tcPr>
          <w:p w14:paraId="21A52226" w14:textId="77777777" w:rsidR="00EA2DD1" w:rsidRDefault="00EA2DD1" w:rsidP="00EA2DD1">
            <w:r>
              <w:t>subclassOf</w:t>
            </w:r>
          </w:p>
        </w:tc>
        <w:tc>
          <w:tcPr>
            <w:tcW w:w="4778" w:type="dxa"/>
          </w:tcPr>
          <w:p w14:paraId="571BBF94" w14:textId="77777777" w:rsidR="00EA2DD1" w:rsidRDefault="00EA2DD1" w:rsidP="00EA2DD1">
            <w:r>
              <w:t>TravelCost</w:t>
            </w:r>
          </w:p>
        </w:tc>
      </w:tr>
      <w:tr w:rsidR="00EA2DD1" w14:paraId="4F0DF649" w14:textId="77777777" w:rsidTr="00EA2DD1">
        <w:trPr>
          <w:cantSplit/>
        </w:trPr>
        <w:tc>
          <w:tcPr>
            <w:tcW w:w="2271" w:type="dxa"/>
            <w:vMerge/>
          </w:tcPr>
          <w:p w14:paraId="0EA78BF9" w14:textId="77777777" w:rsidR="00EA2DD1" w:rsidRDefault="00EA2DD1" w:rsidP="00EA2DD1"/>
        </w:tc>
        <w:tc>
          <w:tcPr>
            <w:tcW w:w="2527" w:type="dxa"/>
          </w:tcPr>
          <w:p w14:paraId="4CB178D1" w14:textId="77777777" w:rsidR="00EA2DD1" w:rsidRDefault="00EA2DD1" w:rsidP="00EA2DD1">
            <w:r>
              <w:t>forDistance</w:t>
            </w:r>
          </w:p>
        </w:tc>
        <w:tc>
          <w:tcPr>
            <w:tcW w:w="4778" w:type="dxa"/>
          </w:tcPr>
          <w:p w14:paraId="4F74CDF4" w14:textId="02584E6A" w:rsidR="00EA2DD1" w:rsidRDefault="00265148" w:rsidP="00EA2DD1">
            <w:r>
              <w:t>only om:</w:t>
            </w:r>
            <w:r w:rsidR="00DE37DA">
              <w:t>length</w:t>
            </w:r>
          </w:p>
        </w:tc>
      </w:tr>
      <w:tr w:rsidR="00EA2DD1" w14:paraId="75C4ACBB" w14:textId="77777777" w:rsidTr="00EA2DD1">
        <w:trPr>
          <w:cantSplit/>
        </w:trPr>
        <w:tc>
          <w:tcPr>
            <w:tcW w:w="2271" w:type="dxa"/>
            <w:vMerge/>
          </w:tcPr>
          <w:p w14:paraId="65AE36E5" w14:textId="77777777" w:rsidR="00EA2DD1" w:rsidRDefault="00EA2DD1" w:rsidP="00EA2DD1"/>
        </w:tc>
        <w:tc>
          <w:tcPr>
            <w:tcW w:w="2527" w:type="dxa"/>
          </w:tcPr>
          <w:p w14:paraId="677CCA01" w14:textId="77777777" w:rsidR="00EA2DD1" w:rsidRDefault="00EA2DD1" w:rsidP="00EA2DD1">
            <w:r>
              <w:t>travelCostOf</w:t>
            </w:r>
          </w:p>
        </w:tc>
        <w:tc>
          <w:tcPr>
            <w:tcW w:w="4778" w:type="dxa"/>
          </w:tcPr>
          <w:p w14:paraId="395E67E6" w14:textId="77777777" w:rsidR="00EA2DD1" w:rsidRDefault="00EA2DD1" w:rsidP="00EA2DD1">
            <w:r>
              <w:t>only transportation:Arc</w:t>
            </w:r>
          </w:p>
        </w:tc>
      </w:tr>
      <w:tr w:rsidR="00EA2DD1" w14:paraId="29D555ED" w14:textId="77777777" w:rsidTr="00EA2DD1">
        <w:trPr>
          <w:cantSplit/>
        </w:trPr>
        <w:tc>
          <w:tcPr>
            <w:tcW w:w="2271" w:type="dxa"/>
            <w:vMerge w:val="restart"/>
          </w:tcPr>
          <w:p w14:paraId="15237B65" w14:textId="77777777" w:rsidR="00EA2DD1" w:rsidRDefault="00EA2DD1" w:rsidP="00EA2DD1">
            <w:r>
              <w:t>AccessFee</w:t>
            </w:r>
          </w:p>
        </w:tc>
        <w:tc>
          <w:tcPr>
            <w:tcW w:w="2527" w:type="dxa"/>
          </w:tcPr>
          <w:p w14:paraId="0D41961B" w14:textId="77777777" w:rsidR="00EA2DD1" w:rsidRDefault="00EA2DD1" w:rsidP="00EA2DD1">
            <w:r>
              <w:t>subClassOf</w:t>
            </w:r>
          </w:p>
        </w:tc>
        <w:tc>
          <w:tcPr>
            <w:tcW w:w="4778" w:type="dxa"/>
          </w:tcPr>
          <w:p w14:paraId="28283711" w14:textId="77777777" w:rsidR="00EA2DD1" w:rsidRDefault="00EA2DD1" w:rsidP="00EA2DD1">
            <w:r>
              <w:t>TravelCost</w:t>
            </w:r>
          </w:p>
        </w:tc>
      </w:tr>
      <w:tr w:rsidR="00EA2DD1" w14:paraId="4F177C4C" w14:textId="77777777" w:rsidTr="00EA2DD1">
        <w:trPr>
          <w:cantSplit/>
        </w:trPr>
        <w:tc>
          <w:tcPr>
            <w:tcW w:w="2271" w:type="dxa"/>
            <w:vMerge/>
          </w:tcPr>
          <w:p w14:paraId="784E3B43" w14:textId="77777777" w:rsidR="00EA2DD1" w:rsidRDefault="00EA2DD1" w:rsidP="00EA2DD1"/>
        </w:tc>
        <w:tc>
          <w:tcPr>
            <w:tcW w:w="2527" w:type="dxa"/>
          </w:tcPr>
          <w:p w14:paraId="6C447532" w14:textId="77777777" w:rsidR="00EA2DD1" w:rsidRDefault="00EA2DD1" w:rsidP="00EA2DD1">
            <w:r>
              <w:t>travelCostOf</w:t>
            </w:r>
          </w:p>
        </w:tc>
        <w:tc>
          <w:tcPr>
            <w:tcW w:w="4778" w:type="dxa"/>
          </w:tcPr>
          <w:p w14:paraId="1950E2BF" w14:textId="77777777" w:rsidR="00EA2DD1" w:rsidRDefault="00EA2DD1" w:rsidP="00EA2DD1">
            <w:r>
              <w:t>only transportation:Network</w:t>
            </w:r>
          </w:p>
        </w:tc>
      </w:tr>
    </w:tbl>
    <w:p w14:paraId="53085151" w14:textId="77777777" w:rsidR="00CC1399" w:rsidRDefault="00CC1399" w:rsidP="00A73421">
      <w:pPr>
        <w:pStyle w:val="ListParagraph"/>
        <w:numPr>
          <w:ilvl w:val="0"/>
          <w:numId w:val="0"/>
        </w:numPr>
        <w:ind w:left="720"/>
      </w:pPr>
    </w:p>
    <w:tbl>
      <w:tblPr>
        <w:tblStyle w:val="TableGrid"/>
        <w:tblpPr w:leftFromText="180" w:rightFromText="180" w:vertAnchor="text" w:horzAnchor="margin" w:tblpY="128"/>
        <w:tblW w:w="0" w:type="auto"/>
        <w:tblLook w:val="04A0" w:firstRow="1" w:lastRow="0" w:firstColumn="1" w:lastColumn="0" w:noHBand="0" w:noVBand="1"/>
      </w:tblPr>
      <w:tblGrid>
        <w:gridCol w:w="2212"/>
        <w:gridCol w:w="2489"/>
        <w:gridCol w:w="4649"/>
      </w:tblGrid>
      <w:tr w:rsidR="00E16073" w14:paraId="277DEBF2" w14:textId="77777777" w:rsidTr="00A73421">
        <w:tc>
          <w:tcPr>
            <w:tcW w:w="2248" w:type="dxa"/>
            <w:shd w:val="clear" w:color="auto" w:fill="00FFFF"/>
          </w:tcPr>
          <w:p w14:paraId="012464E0" w14:textId="77777777" w:rsidR="00E16073" w:rsidRDefault="00E16073" w:rsidP="00A73421">
            <w:pPr>
              <w:tabs>
                <w:tab w:val="left" w:pos="1027"/>
              </w:tabs>
            </w:pPr>
            <w:r>
              <w:t>Property</w:t>
            </w:r>
            <w:r>
              <w:tab/>
            </w:r>
          </w:p>
        </w:tc>
        <w:tc>
          <w:tcPr>
            <w:tcW w:w="2534" w:type="dxa"/>
            <w:shd w:val="clear" w:color="auto" w:fill="00FFFF"/>
          </w:tcPr>
          <w:p w14:paraId="6C3E8DAF" w14:textId="77777777" w:rsidR="00E16073" w:rsidRDefault="00E16073" w:rsidP="00A73421">
            <w:r>
              <w:t>Characteristic</w:t>
            </w:r>
          </w:p>
        </w:tc>
        <w:tc>
          <w:tcPr>
            <w:tcW w:w="4794" w:type="dxa"/>
            <w:shd w:val="clear" w:color="auto" w:fill="00FFFF"/>
          </w:tcPr>
          <w:p w14:paraId="36CE6824" w14:textId="77777777" w:rsidR="00E16073" w:rsidRDefault="00E16073" w:rsidP="00A73421">
            <w:r>
              <w:t>Value (if applicable)</w:t>
            </w:r>
          </w:p>
        </w:tc>
      </w:tr>
      <w:tr w:rsidR="00E16073" w14:paraId="1BB1A4B8" w14:textId="77777777" w:rsidTr="00A73421">
        <w:tc>
          <w:tcPr>
            <w:tcW w:w="2248" w:type="dxa"/>
          </w:tcPr>
          <w:p w14:paraId="24D1659A" w14:textId="77777777" w:rsidR="00E16073" w:rsidRDefault="00E16073" w:rsidP="00A73421">
            <w:r>
              <w:t>travelCostOf</w:t>
            </w:r>
          </w:p>
        </w:tc>
        <w:tc>
          <w:tcPr>
            <w:tcW w:w="2534" w:type="dxa"/>
          </w:tcPr>
          <w:p w14:paraId="103391C0" w14:textId="77777777" w:rsidR="00E16073" w:rsidRDefault="00E16073" w:rsidP="00A73421">
            <w:r>
              <w:t>inverseOf</w:t>
            </w:r>
          </w:p>
        </w:tc>
        <w:tc>
          <w:tcPr>
            <w:tcW w:w="4794" w:type="dxa"/>
          </w:tcPr>
          <w:p w14:paraId="256B2D32" w14:textId="77777777" w:rsidR="00E16073" w:rsidRDefault="00E16073" w:rsidP="00A73421">
            <w:r>
              <w:t>hasTravelCost</w:t>
            </w:r>
          </w:p>
        </w:tc>
      </w:tr>
    </w:tbl>
    <w:p w14:paraId="0908DA40" w14:textId="77777777" w:rsidR="00CC1399" w:rsidRPr="00A73421" w:rsidRDefault="00CC1399" w:rsidP="00A73421">
      <w:pPr>
        <w:pStyle w:val="ListParagraph"/>
        <w:numPr>
          <w:ilvl w:val="0"/>
          <w:numId w:val="0"/>
        </w:numPr>
        <w:rPr>
          <w:b/>
        </w:rPr>
      </w:pPr>
      <w:r w:rsidRPr="00A73421">
        <w:rPr>
          <w:b/>
        </w:rPr>
        <w:t>Ontologies</w:t>
      </w:r>
      <w:r w:rsidR="003B6261" w:rsidRPr="00A73421">
        <w:rPr>
          <w:b/>
        </w:rPr>
        <w:t xml:space="preserve"> Reused</w:t>
      </w:r>
      <w:r w:rsidRPr="00A73421">
        <w:rPr>
          <w:b/>
        </w:rPr>
        <w:t>:</w:t>
      </w:r>
    </w:p>
    <w:p w14:paraId="33A96D97" w14:textId="77777777" w:rsidR="00CC1399" w:rsidRPr="00CC1399" w:rsidRDefault="00CC1399" w:rsidP="009E4A69">
      <w:pPr>
        <w:pStyle w:val="ListParagraph"/>
      </w:pPr>
      <w:r>
        <w:t>iCity-Transportation</w:t>
      </w:r>
      <w:r w:rsidR="005B2B4C">
        <w:t xml:space="preserve"> </w:t>
      </w:r>
      <w:r>
        <w:t>Network</w:t>
      </w:r>
    </w:p>
    <w:p w14:paraId="05DE175F" w14:textId="77777777" w:rsidR="00B053A6" w:rsidRDefault="00B053A6" w:rsidP="00B053A6">
      <w:pPr>
        <w:pStyle w:val="Heading2"/>
      </w:pPr>
      <w:bookmarkStart w:id="153" w:name="_Toc35948861"/>
      <w:r>
        <w:t>Parking Ontology</w:t>
      </w:r>
      <w:bookmarkEnd w:id="153"/>
    </w:p>
    <w:p w14:paraId="34333F00" w14:textId="0835EC54" w:rsidR="00D479C9" w:rsidRPr="00D479C9" w:rsidRDefault="0089518D" w:rsidP="00D479C9">
      <w:pPr>
        <w:rPr>
          <w:i/>
        </w:rPr>
      </w:pPr>
      <w:r>
        <w:rPr>
          <w:i/>
        </w:rPr>
        <w:t>http://ontology.eil.utoronto.ca/icity/</w:t>
      </w:r>
      <w:r w:rsidR="00D479C9" w:rsidRPr="00D479C9">
        <w:rPr>
          <w:i/>
        </w:rPr>
        <w:t>Parking</w:t>
      </w:r>
      <w:r w:rsidR="00AC0B4C">
        <w:rPr>
          <w:i/>
        </w:rPr>
        <w:t>.owl</w:t>
      </w:r>
    </w:p>
    <w:p w14:paraId="2D04B247" w14:textId="77777777" w:rsidR="003B6261" w:rsidRPr="003B6261" w:rsidRDefault="003B6261" w:rsidP="003B6261">
      <w:pPr>
        <w:rPr>
          <w:b/>
        </w:rPr>
      </w:pPr>
      <w:r w:rsidRPr="003B6261">
        <w:rPr>
          <w:b/>
        </w:rPr>
        <w:t>Namespace: parking</w:t>
      </w:r>
    </w:p>
    <w:p w14:paraId="2524A0E2" w14:textId="701B8A46" w:rsidR="00FB5BA5" w:rsidRDefault="00B053A6">
      <w:pPr>
        <w:pStyle w:val="ListParagraph"/>
      </w:pPr>
      <w:r>
        <w:lastRenderedPageBreak/>
        <w:t>Parking</w:t>
      </w:r>
      <w:r w:rsidR="001529B8">
        <w:t xml:space="preserve"> </w:t>
      </w:r>
      <w:r w:rsidR="00E936B1">
        <w:t>Area</w:t>
      </w:r>
      <w:r>
        <w:t>: Parking</w:t>
      </w:r>
      <w:r w:rsidR="001529B8">
        <w:t xml:space="preserve"> </w:t>
      </w:r>
      <w:r w:rsidR="00E936B1">
        <w:t>Area</w:t>
      </w:r>
      <w:r>
        <w:t xml:space="preserve"> refers to some area that enables parking of Vehicles.</w:t>
      </w:r>
      <w:r w:rsidR="001529B8">
        <w:br/>
        <w:t xml:space="preserve">A Parking Area may contain </w:t>
      </w:r>
      <w:r w:rsidR="001529B8" w:rsidRPr="001529B8">
        <w:rPr>
          <w:b/>
        </w:rPr>
        <w:t>sub-Parking Areas</w:t>
      </w:r>
      <w:r w:rsidR="001529B8">
        <w:t>, the area of which may change.</w:t>
      </w:r>
      <w:r>
        <w:br/>
      </w:r>
      <w:r w:rsidR="00E936B1">
        <w:t xml:space="preserve">A </w:t>
      </w:r>
      <w:r>
        <w:t>Parking</w:t>
      </w:r>
      <w:r w:rsidR="001529B8">
        <w:t xml:space="preserve"> </w:t>
      </w:r>
      <w:r w:rsidR="00E936B1">
        <w:t>Area</w:t>
      </w:r>
      <w:r>
        <w:t xml:space="preserve"> </w:t>
      </w:r>
      <w:r w:rsidR="00E936B1">
        <w:t xml:space="preserve">has some Parking </w:t>
      </w:r>
      <w:r w:rsidR="00E936B1" w:rsidRPr="001529B8">
        <w:rPr>
          <w:b/>
        </w:rPr>
        <w:t>Policy</w:t>
      </w:r>
      <w:r w:rsidR="00E936B1">
        <w:br/>
      </w:r>
      <w:r w:rsidR="001529B8">
        <w:t xml:space="preserve">A Parking Area may provide </w:t>
      </w:r>
      <w:r w:rsidR="001529B8" w:rsidRPr="001529B8">
        <w:rPr>
          <w:b/>
        </w:rPr>
        <w:t>car changing</w:t>
      </w:r>
      <w:r w:rsidR="001529B8">
        <w:t xml:space="preserve"> stations.</w:t>
      </w:r>
      <w:r w:rsidR="001529B8">
        <w:rPr>
          <w:b/>
        </w:rPr>
        <w:br/>
      </w:r>
      <w:r w:rsidR="001529B8">
        <w:t xml:space="preserve">A Parking Area has some </w:t>
      </w:r>
      <w:r w:rsidR="001529B8" w:rsidRPr="001529B8">
        <w:rPr>
          <w:b/>
        </w:rPr>
        <w:t>Location</w:t>
      </w:r>
      <w:r w:rsidR="001529B8">
        <w:t>.</w:t>
      </w:r>
      <w:r w:rsidR="00550947">
        <w:br/>
        <w:t>A Parking Area has some vacancy (or occupancy) at some point in time.</w:t>
      </w:r>
      <w:r w:rsidR="009D5240">
        <w:rPr>
          <w:highlight w:val="yellow"/>
        </w:rPr>
        <w:br/>
      </w:r>
      <w:r w:rsidR="009D5240" w:rsidRPr="005C1EB3">
        <w:rPr>
          <w:highlight w:val="yellow"/>
        </w:rPr>
        <w:t xml:space="preserve">A parking area may be owned by some Person or Organization, and it may be allocated </w:t>
      </w:r>
      <w:r w:rsidR="004032A3" w:rsidRPr="005C1EB3">
        <w:rPr>
          <w:highlight w:val="yellow"/>
        </w:rPr>
        <w:t>for</w:t>
      </w:r>
      <w:r w:rsidR="009D5240" w:rsidRPr="005C1EB3">
        <w:rPr>
          <w:highlight w:val="yellow"/>
        </w:rPr>
        <w:t xml:space="preserve"> some Building, Location, Person, or Organization. Note that ownership and allocation of a Parking Area are distinct: an organization may own a parking area, but it may be allocated (e.g. rented) to some other organization or individual(s).</w:t>
      </w:r>
      <w:r w:rsidR="00550947">
        <w:br/>
        <w:t>A Parking Area may have some hours of operation.</w:t>
      </w:r>
      <w:r w:rsidR="004B598C">
        <w:br/>
        <w:t>A Parking Area may have some limit on the dimensions of allowed vehicles (height/width/length)</w:t>
      </w:r>
      <w:r w:rsidR="00C42448">
        <w:br/>
      </w:r>
      <w:r w:rsidR="00C42448">
        <w:rPr>
          <w:i/>
        </w:rPr>
        <w:t>associated location information (e.g. nearby crossroads, landmark, etc)</w:t>
      </w:r>
      <w:r w:rsidR="001529B8">
        <w:br/>
      </w:r>
      <w:r w:rsidR="00FB5BA5">
        <w:t>Different types (subclasses) of</w:t>
      </w:r>
      <w:r w:rsidR="00E936B1">
        <w:t xml:space="preserve"> Parking Area</w:t>
      </w:r>
      <w:r w:rsidR="00FB5BA5">
        <w:t xml:space="preserve"> may be defined as required</w:t>
      </w:r>
      <w:r w:rsidR="00E936B1">
        <w:t>, such as Street Parking Area, Lot Parking Area, Garage Parking Area, Illegal Parking Area, Loading/Unloading Zone Parking</w:t>
      </w:r>
      <w:r w:rsidR="00E936B1" w:rsidRPr="00E936B1">
        <w:t xml:space="preserve"> </w:t>
      </w:r>
      <w:r w:rsidR="00E936B1">
        <w:t>Area</w:t>
      </w:r>
      <w:r w:rsidR="00C42448">
        <w:t>,…</w:t>
      </w:r>
    </w:p>
    <w:p w14:paraId="4B9A9D2C" w14:textId="6B0EE0D3" w:rsidR="00FB5BA5" w:rsidRDefault="00FB5BA5" w:rsidP="009E4A69">
      <w:pPr>
        <w:pStyle w:val="ListParagraph"/>
      </w:pPr>
      <w:r>
        <w:t xml:space="preserve">Parking Space: A Parking Space is a Parking Area with the capacity for a single vehicle. </w:t>
      </w:r>
      <w:r w:rsidR="00F5340C">
        <w:t>(hasCapacity 1, hasVacancy 0 or 1)</w:t>
      </w:r>
      <w:r w:rsidR="00580ECE">
        <w:t xml:space="preserve">. </w:t>
      </w:r>
      <w:r>
        <w:t>Specializations of parking space may be defined based on accommodated vehicle type (e.g. small vehicles, commercial vehicles, electric vehicles,…).</w:t>
      </w:r>
      <w:r w:rsidR="00550947">
        <w:br/>
      </w:r>
      <w:r w:rsidR="00C42448">
        <w:t xml:space="preserve">has </w:t>
      </w:r>
      <w:r w:rsidR="00550947">
        <w:t>Reservations?</w:t>
      </w:r>
      <w:r w:rsidR="00550947">
        <w:br/>
      </w:r>
      <w:r w:rsidR="00C42448">
        <w:t xml:space="preserve">has </w:t>
      </w:r>
      <w:r w:rsidR="00550947">
        <w:t>Schedules?</w:t>
      </w:r>
      <w:r>
        <w:br/>
        <w:t>A Parking Space may or may not be occupied by some vehicle at a particular point in time.</w:t>
      </w:r>
      <w:r w:rsidR="00345902">
        <w:t xml:space="preserve"> If a space is occupied, its availability may be determined (or approximated) based on the scheduled/purchased time by its current occupant.</w:t>
      </w:r>
    </w:p>
    <w:p w14:paraId="4FAF4088" w14:textId="7B791DD1" w:rsidR="00C6591B" w:rsidRPr="00D67F19" w:rsidRDefault="00C6591B" w:rsidP="009E4A69">
      <w:pPr>
        <w:pStyle w:val="ListParagraph"/>
      </w:pPr>
      <w:r w:rsidRPr="00D67F19">
        <w:t xml:space="preserve">A Parking </w:t>
      </w:r>
      <w:r w:rsidR="006A26AB" w:rsidRPr="00D67F19">
        <w:t>Facility</w:t>
      </w:r>
      <w:r w:rsidRPr="00D67F19">
        <w:t xml:space="preserve"> is a parking area that is not </w:t>
      </w:r>
      <w:r w:rsidR="005631DB" w:rsidRPr="00D67F19">
        <w:t xml:space="preserve">contained by any other parking area. A Parking </w:t>
      </w:r>
      <w:r w:rsidR="006A26AB" w:rsidRPr="00D67F19">
        <w:t>Facility</w:t>
      </w:r>
      <w:r w:rsidR="005631DB" w:rsidRPr="00D67F19">
        <w:t xml:space="preserve"> may be owned by some organization and have some hours of operation; it may have a name, contact phone number, address, and possibly an associated website. </w:t>
      </w:r>
    </w:p>
    <w:p w14:paraId="23B8D708" w14:textId="615B0E1E" w:rsidR="00F5340C" w:rsidRDefault="00345902" w:rsidP="009E4A69">
      <w:pPr>
        <w:pStyle w:val="ListParagraph"/>
      </w:pPr>
      <w:r>
        <w:t>Accessible Parking</w:t>
      </w:r>
      <w:r w:rsidR="00F5340C">
        <w:t xml:space="preserve"> Space: A type of parking space reserved for users with disabilities</w:t>
      </w:r>
    </w:p>
    <w:p w14:paraId="74C44EA2" w14:textId="2A0988AD" w:rsidR="00C42448" w:rsidRDefault="00C42448" w:rsidP="009E4A69">
      <w:pPr>
        <w:pStyle w:val="ListParagraph"/>
      </w:pPr>
      <w:r>
        <w:lastRenderedPageBreak/>
        <w:t>EV Space: A type of parking space that provides access to some EV Charger(s)</w:t>
      </w:r>
    </w:p>
    <w:p w14:paraId="185FCC95" w14:textId="75E3DE00" w:rsidR="00FB5BA5" w:rsidRDefault="001529B8" w:rsidP="009E4A69">
      <w:pPr>
        <w:pStyle w:val="ListParagraph"/>
      </w:pPr>
      <w:r>
        <w:t>Parking Policy: A Parking Policy dictates under what terms some Parking Area is accessible for parking.</w:t>
      </w:r>
      <w:r>
        <w:br/>
        <w:t xml:space="preserve">A Parking Policy may have a </w:t>
      </w:r>
      <w:r w:rsidRPr="008E6E32">
        <w:rPr>
          <w:b/>
        </w:rPr>
        <w:t>Rate</w:t>
      </w:r>
      <w:r>
        <w:t>.</w:t>
      </w:r>
      <w:r>
        <w:br/>
        <w:t xml:space="preserve">A Parking Policy may have a </w:t>
      </w:r>
      <w:r w:rsidRPr="008E6E32">
        <w:rPr>
          <w:b/>
        </w:rPr>
        <w:t>max duration</w:t>
      </w:r>
      <w:r>
        <w:t>.</w:t>
      </w:r>
      <w:r>
        <w:br/>
        <w:t xml:space="preserve">A Parking Policy may have </w:t>
      </w:r>
      <w:r w:rsidRPr="008E6E32">
        <w:rPr>
          <w:b/>
        </w:rPr>
        <w:t>allowable periods</w:t>
      </w:r>
      <w:r w:rsidR="00550947">
        <w:rPr>
          <w:b/>
        </w:rPr>
        <w:t xml:space="preserve"> </w:t>
      </w:r>
      <w:r w:rsidR="00550947" w:rsidRPr="00E80D3C">
        <w:rPr>
          <w:i/>
        </w:rPr>
        <w:t>(these periods must be during the hours of operation of the parking area)</w:t>
      </w:r>
      <w:r>
        <w:t>.</w:t>
      </w:r>
      <w:r w:rsidR="00FB5BA5">
        <w:br/>
        <w:t>A Parking Policy may apply only to a particular class of users.</w:t>
      </w:r>
      <w:r w:rsidR="00D26047">
        <w:br/>
        <w:t>Different sorts of parking policies (subclasses) may be defined: e.g. free parking, policies for EVs, persons with accessibility needs</w:t>
      </w:r>
      <w:r w:rsidR="00A54A76">
        <w:t>.</w:t>
      </w:r>
    </w:p>
    <w:p w14:paraId="08983A1A" w14:textId="3D210F23" w:rsidR="001529B8" w:rsidRDefault="001529B8" w:rsidP="009E4A69">
      <w:pPr>
        <w:pStyle w:val="ListParagraph"/>
      </w:pPr>
      <w:r>
        <w:t xml:space="preserve">Rate: A Rate has a </w:t>
      </w:r>
      <w:r w:rsidR="00FA15AE">
        <w:rPr>
          <w:b/>
        </w:rPr>
        <w:t>monetary</w:t>
      </w:r>
      <w:r w:rsidR="00FA15AE" w:rsidRPr="008E6E32">
        <w:rPr>
          <w:b/>
        </w:rPr>
        <w:t xml:space="preserve"> </w:t>
      </w:r>
      <w:r w:rsidRPr="008E6E32">
        <w:rPr>
          <w:b/>
        </w:rPr>
        <w:t>value</w:t>
      </w:r>
      <w:r>
        <w:t xml:space="preserve"> and an </w:t>
      </w:r>
      <w:r w:rsidRPr="008E6E32">
        <w:rPr>
          <w:b/>
        </w:rPr>
        <w:t>associated duration</w:t>
      </w:r>
      <w:r>
        <w:t>.</w:t>
      </w:r>
      <w:r>
        <w:br/>
        <w:t xml:space="preserve">A Rate has a </w:t>
      </w:r>
      <w:r w:rsidRPr="008E6E32">
        <w:rPr>
          <w:b/>
        </w:rPr>
        <w:t>ParkingPaymentMethod</w:t>
      </w:r>
      <w:r>
        <w:t xml:space="preserve"> (e.g. mobile, license plate entry, cashier, meter)</w:t>
      </w:r>
      <w:r w:rsidR="00070B80">
        <w:t>.</w:t>
      </w:r>
      <w:r w:rsidR="0040449F">
        <w:br/>
        <w:t>A Rate may have some minimum charge, specified as either a monetary value or duration (e.g. regardless of the time parked, the customer will be charged at least $5, or the rate will be applied for at least 30 min).</w:t>
      </w:r>
      <w:r w:rsidR="00A7515E">
        <w:t xml:space="preserve"> A maximum cost may also be specified; for example</w:t>
      </w:r>
      <w:r w:rsidR="00EB59E8">
        <w:t>,</w:t>
      </w:r>
      <w:r w:rsidR="00A7515E">
        <w:t xml:space="preserve"> the rate may be $5 per hour, with a maximum of $20 to park for the remainder of the policy’s hours of operation.</w:t>
      </w:r>
      <w:r w:rsidR="00EB59E8">
        <w:t xml:space="preserve"> It is not always the case that the maximum cost coincides with the maximum time-based rate of the hours parked.</w:t>
      </w:r>
    </w:p>
    <w:p w14:paraId="016BD376" w14:textId="20B419CB" w:rsidR="00550947" w:rsidRDefault="00550947">
      <w:pPr>
        <w:pStyle w:val="ListParagraph"/>
      </w:pPr>
      <w:r>
        <w:t>EV charger:</w:t>
      </w:r>
      <w:r w:rsidR="00345902">
        <w:t xml:space="preserve"> A charger for electric vehicles is an amenity which may be provided by some parking spaces.</w:t>
      </w:r>
      <w:r w:rsidR="00345902">
        <w:br/>
        <w:t>An EV charger has some model and is capable of charging certain classes of vehicles.</w:t>
      </w:r>
      <w:r w:rsidR="00345902">
        <w:br/>
        <w:t>An EV charger may be available or unavailable at a given time. This availability may be predetermined based on the scheduled duration of a vehicle’s occupancy, and the time left to charge the vehicle.</w:t>
      </w:r>
    </w:p>
    <w:p w14:paraId="0583C0FE" w14:textId="191F379A" w:rsidR="006F7C33" w:rsidRPr="002F7C60" w:rsidRDefault="006F7C33" w:rsidP="00E80D3C"/>
    <w:tbl>
      <w:tblPr>
        <w:tblStyle w:val="TableGrid"/>
        <w:tblpPr w:leftFromText="180" w:rightFromText="180" w:vertAnchor="text" w:horzAnchor="margin" w:tblpY="128"/>
        <w:tblW w:w="0" w:type="auto"/>
        <w:tblLook w:val="04A0" w:firstRow="1" w:lastRow="0" w:firstColumn="1" w:lastColumn="0" w:noHBand="0" w:noVBand="1"/>
      </w:tblPr>
      <w:tblGrid>
        <w:gridCol w:w="2003"/>
        <w:gridCol w:w="3549"/>
        <w:gridCol w:w="3798"/>
      </w:tblGrid>
      <w:tr w:rsidR="00B053A6" w14:paraId="0FFD5377" w14:textId="77777777" w:rsidTr="0040449F">
        <w:trPr>
          <w:cantSplit/>
        </w:trPr>
        <w:tc>
          <w:tcPr>
            <w:tcW w:w="2003" w:type="dxa"/>
            <w:shd w:val="clear" w:color="auto" w:fill="00FFFF"/>
          </w:tcPr>
          <w:p w14:paraId="52F9B735" w14:textId="77777777" w:rsidR="00B053A6" w:rsidRDefault="00B053A6" w:rsidP="002515AE">
            <w:r>
              <w:t>Object</w:t>
            </w:r>
          </w:p>
        </w:tc>
        <w:tc>
          <w:tcPr>
            <w:tcW w:w="3549" w:type="dxa"/>
            <w:shd w:val="clear" w:color="auto" w:fill="00FFFF"/>
          </w:tcPr>
          <w:p w14:paraId="50F65C32" w14:textId="77777777" w:rsidR="00B053A6" w:rsidRDefault="00B053A6" w:rsidP="002515AE">
            <w:r>
              <w:t>Property</w:t>
            </w:r>
          </w:p>
        </w:tc>
        <w:tc>
          <w:tcPr>
            <w:tcW w:w="3798" w:type="dxa"/>
            <w:shd w:val="clear" w:color="auto" w:fill="00FFFF"/>
          </w:tcPr>
          <w:p w14:paraId="163BD23E" w14:textId="77777777" w:rsidR="00B053A6" w:rsidRDefault="00B053A6" w:rsidP="002515AE">
            <w:r>
              <w:t>Value</w:t>
            </w:r>
          </w:p>
        </w:tc>
      </w:tr>
      <w:tr w:rsidR="00783A08" w14:paraId="0C34CE29" w14:textId="77777777" w:rsidTr="0040449F">
        <w:trPr>
          <w:cantSplit/>
        </w:trPr>
        <w:tc>
          <w:tcPr>
            <w:tcW w:w="2003" w:type="dxa"/>
            <w:vMerge w:val="restart"/>
          </w:tcPr>
          <w:p w14:paraId="0477C5E4" w14:textId="77777777" w:rsidR="00783A08" w:rsidRDefault="00783A08" w:rsidP="00FE6277">
            <w:r>
              <w:t>ParkingAreaPD</w:t>
            </w:r>
          </w:p>
        </w:tc>
        <w:tc>
          <w:tcPr>
            <w:tcW w:w="3549" w:type="dxa"/>
          </w:tcPr>
          <w:p w14:paraId="01EF5E26" w14:textId="77777777" w:rsidR="00783A08" w:rsidRDefault="00783A08" w:rsidP="002515AE">
            <w:r>
              <w:t>subclassOf</w:t>
            </w:r>
          </w:p>
        </w:tc>
        <w:tc>
          <w:tcPr>
            <w:tcW w:w="3798" w:type="dxa"/>
          </w:tcPr>
          <w:p w14:paraId="56FB929F" w14:textId="77777777" w:rsidR="00783A08" w:rsidRDefault="00783A08" w:rsidP="002515AE">
            <w:r>
              <w:t>change:TimeVaryingConcept</w:t>
            </w:r>
          </w:p>
        </w:tc>
      </w:tr>
      <w:tr w:rsidR="00783A08" w14:paraId="3D1E91BE" w14:textId="77777777" w:rsidTr="0040449F">
        <w:trPr>
          <w:cantSplit/>
        </w:trPr>
        <w:tc>
          <w:tcPr>
            <w:tcW w:w="2003" w:type="dxa"/>
            <w:vMerge/>
          </w:tcPr>
          <w:p w14:paraId="60D5B0B1" w14:textId="77777777" w:rsidR="00783A08" w:rsidRDefault="00783A08" w:rsidP="00FE6277"/>
        </w:tc>
        <w:tc>
          <w:tcPr>
            <w:tcW w:w="3549" w:type="dxa"/>
          </w:tcPr>
          <w:p w14:paraId="00E8602E" w14:textId="77777777" w:rsidR="00783A08" w:rsidRDefault="00783A08" w:rsidP="00FE6277">
            <w:r>
              <w:t>equivalentClass</w:t>
            </w:r>
          </w:p>
        </w:tc>
        <w:tc>
          <w:tcPr>
            <w:tcW w:w="3798" w:type="dxa"/>
          </w:tcPr>
          <w:p w14:paraId="6DBE6B12" w14:textId="77777777" w:rsidR="00783A08" w:rsidRDefault="00783A08" w:rsidP="0041621A">
            <w:r>
              <w:t>change:hasManifestation some ParkingArea and  change:hasManifestation only ParkingArea</w:t>
            </w:r>
          </w:p>
        </w:tc>
      </w:tr>
      <w:tr w:rsidR="00783A08" w14:paraId="38E14C3F" w14:textId="77777777" w:rsidTr="0040449F">
        <w:trPr>
          <w:cantSplit/>
        </w:trPr>
        <w:tc>
          <w:tcPr>
            <w:tcW w:w="2003" w:type="dxa"/>
            <w:vMerge/>
          </w:tcPr>
          <w:p w14:paraId="58CA034F" w14:textId="77777777" w:rsidR="00783A08" w:rsidRDefault="00783A08" w:rsidP="00FE6277"/>
        </w:tc>
        <w:tc>
          <w:tcPr>
            <w:tcW w:w="3549" w:type="dxa"/>
          </w:tcPr>
          <w:p w14:paraId="58EDCD02" w14:textId="77777777" w:rsidR="00783A08" w:rsidRDefault="00783A08" w:rsidP="00FE6277">
            <w:r>
              <w:t>change:existsAt</w:t>
            </w:r>
          </w:p>
        </w:tc>
        <w:tc>
          <w:tcPr>
            <w:tcW w:w="3798" w:type="dxa"/>
          </w:tcPr>
          <w:p w14:paraId="35DEA15D" w14:textId="77777777" w:rsidR="00783A08" w:rsidRDefault="00783A08" w:rsidP="00FE6277">
            <w:r>
              <w:t>exactly 1 time:Interval</w:t>
            </w:r>
          </w:p>
        </w:tc>
      </w:tr>
      <w:tr w:rsidR="00783A08" w14:paraId="48C87012" w14:textId="77777777" w:rsidTr="0040449F">
        <w:trPr>
          <w:cantSplit/>
        </w:trPr>
        <w:tc>
          <w:tcPr>
            <w:tcW w:w="2003" w:type="dxa"/>
            <w:vMerge/>
          </w:tcPr>
          <w:p w14:paraId="3636D019" w14:textId="77777777" w:rsidR="00783A08" w:rsidRDefault="00783A08" w:rsidP="00FE6277"/>
        </w:tc>
        <w:tc>
          <w:tcPr>
            <w:tcW w:w="3549" w:type="dxa"/>
          </w:tcPr>
          <w:p w14:paraId="6FDA264C" w14:textId="11BF82D1" w:rsidR="00783A08" w:rsidRDefault="00E66689" w:rsidP="00FE6277">
            <w:r>
              <w:t>spatial:</w:t>
            </w:r>
            <w:r w:rsidR="00783A08">
              <w:t>hasLocation</w:t>
            </w:r>
          </w:p>
        </w:tc>
        <w:tc>
          <w:tcPr>
            <w:tcW w:w="3798" w:type="dxa"/>
          </w:tcPr>
          <w:p w14:paraId="1EFC1BEF" w14:textId="54E13090" w:rsidR="00783A08" w:rsidRDefault="00783A08" w:rsidP="002768AB">
            <w:r>
              <w:t xml:space="preserve">exactly 1 </w:t>
            </w:r>
            <w:r w:rsidR="00E66689">
              <w:t>spatial:</w:t>
            </w:r>
            <w:r>
              <w:t>SpatialFeature</w:t>
            </w:r>
          </w:p>
        </w:tc>
      </w:tr>
      <w:tr w:rsidR="00783A08" w14:paraId="731ABEE6" w14:textId="77777777" w:rsidTr="0040449F">
        <w:trPr>
          <w:cantSplit/>
        </w:trPr>
        <w:tc>
          <w:tcPr>
            <w:tcW w:w="2003" w:type="dxa"/>
            <w:vMerge/>
          </w:tcPr>
          <w:p w14:paraId="60C62304" w14:textId="77777777" w:rsidR="00783A08" w:rsidRDefault="00783A08" w:rsidP="00FE6277"/>
        </w:tc>
        <w:tc>
          <w:tcPr>
            <w:tcW w:w="3549" w:type="dxa"/>
          </w:tcPr>
          <w:p w14:paraId="2C3A4C76" w14:textId="46D41F1A" w:rsidR="00783A08" w:rsidRDefault="00E66689" w:rsidP="00FE6277">
            <w:r>
              <w:t>spatial:</w:t>
            </w:r>
            <w:r w:rsidR="00783A08">
              <w:t>hasAssociatedLocation</w:t>
            </w:r>
          </w:p>
        </w:tc>
        <w:tc>
          <w:tcPr>
            <w:tcW w:w="3798" w:type="dxa"/>
          </w:tcPr>
          <w:p w14:paraId="539415F2" w14:textId="43081270" w:rsidR="00783A08" w:rsidRDefault="00783A08" w:rsidP="002768AB">
            <w:r>
              <w:t xml:space="preserve">only </w:t>
            </w:r>
            <w:r w:rsidR="00E66689">
              <w:t>spatial:</w:t>
            </w:r>
            <w:r>
              <w:t>SpatialFeature</w:t>
            </w:r>
          </w:p>
        </w:tc>
      </w:tr>
      <w:tr w:rsidR="003B4D7A" w14:paraId="1DB5B466" w14:textId="77777777" w:rsidTr="0040449F">
        <w:trPr>
          <w:cantSplit/>
        </w:trPr>
        <w:tc>
          <w:tcPr>
            <w:tcW w:w="2003" w:type="dxa"/>
            <w:vMerge/>
          </w:tcPr>
          <w:p w14:paraId="7F08DA0E" w14:textId="77777777" w:rsidR="003B4D7A" w:rsidRDefault="003B4D7A" w:rsidP="00FE6277"/>
        </w:tc>
        <w:tc>
          <w:tcPr>
            <w:tcW w:w="3549" w:type="dxa"/>
          </w:tcPr>
          <w:p w14:paraId="11A259E7" w14:textId="7E6082DF" w:rsidR="003B4D7A" w:rsidRDefault="00D5637A" w:rsidP="00FE6277">
            <w:r>
              <w:t>parkingPartOfBuilding</w:t>
            </w:r>
          </w:p>
        </w:tc>
        <w:tc>
          <w:tcPr>
            <w:tcW w:w="3798" w:type="dxa"/>
          </w:tcPr>
          <w:p w14:paraId="1C5FAE7D" w14:textId="50A9EB32" w:rsidR="003B4D7A" w:rsidRDefault="00D5637A" w:rsidP="002768AB">
            <w:r>
              <w:t>only Building</w:t>
            </w:r>
          </w:p>
        </w:tc>
      </w:tr>
      <w:tr w:rsidR="00783A08" w14:paraId="56A5ACB8" w14:textId="77777777" w:rsidTr="0040449F">
        <w:trPr>
          <w:cantSplit/>
        </w:trPr>
        <w:tc>
          <w:tcPr>
            <w:tcW w:w="2003" w:type="dxa"/>
            <w:vMerge/>
          </w:tcPr>
          <w:p w14:paraId="49AFDD6A" w14:textId="77777777" w:rsidR="00783A08" w:rsidRDefault="00783A08" w:rsidP="00FE6277"/>
        </w:tc>
        <w:tc>
          <w:tcPr>
            <w:tcW w:w="3549" w:type="dxa"/>
          </w:tcPr>
          <w:p w14:paraId="7ACE106F" w14:textId="274A69CB" w:rsidR="00783A08" w:rsidRDefault="00783A08" w:rsidP="00FE6277">
            <w:r>
              <w:t>maxAdmittableHeight</w:t>
            </w:r>
          </w:p>
        </w:tc>
        <w:tc>
          <w:tcPr>
            <w:tcW w:w="3798" w:type="dxa"/>
          </w:tcPr>
          <w:p w14:paraId="4E5965DD" w14:textId="316535A8" w:rsidR="00783A08" w:rsidRDefault="00783A08" w:rsidP="002768AB">
            <w:r>
              <w:t>exactly 1 om:length</w:t>
            </w:r>
          </w:p>
        </w:tc>
      </w:tr>
      <w:tr w:rsidR="00783A08" w14:paraId="6803DC93" w14:textId="77777777" w:rsidTr="0040449F">
        <w:trPr>
          <w:cantSplit/>
        </w:trPr>
        <w:tc>
          <w:tcPr>
            <w:tcW w:w="2003" w:type="dxa"/>
            <w:vMerge/>
          </w:tcPr>
          <w:p w14:paraId="466B5B0F" w14:textId="77777777" w:rsidR="00783A08" w:rsidRDefault="00783A08" w:rsidP="00C861C8"/>
        </w:tc>
        <w:tc>
          <w:tcPr>
            <w:tcW w:w="3549" w:type="dxa"/>
          </w:tcPr>
          <w:p w14:paraId="1F913388" w14:textId="54B91321" w:rsidR="00783A08" w:rsidRDefault="00783A08" w:rsidP="00C861C8">
            <w:r>
              <w:t>maxAdmittableWidth</w:t>
            </w:r>
          </w:p>
        </w:tc>
        <w:tc>
          <w:tcPr>
            <w:tcW w:w="3798" w:type="dxa"/>
          </w:tcPr>
          <w:p w14:paraId="20729D28" w14:textId="02E82E55" w:rsidR="00783A08" w:rsidRDefault="00783A08" w:rsidP="00C861C8">
            <w:r>
              <w:t>exactly 1  om:length</w:t>
            </w:r>
          </w:p>
        </w:tc>
      </w:tr>
      <w:tr w:rsidR="00783A08" w14:paraId="3E03977D" w14:textId="77777777" w:rsidTr="0040449F">
        <w:trPr>
          <w:cantSplit/>
        </w:trPr>
        <w:tc>
          <w:tcPr>
            <w:tcW w:w="2003" w:type="dxa"/>
            <w:vMerge/>
          </w:tcPr>
          <w:p w14:paraId="36598E83" w14:textId="77777777" w:rsidR="00783A08" w:rsidRDefault="00783A08" w:rsidP="00C861C8"/>
        </w:tc>
        <w:tc>
          <w:tcPr>
            <w:tcW w:w="3549" w:type="dxa"/>
          </w:tcPr>
          <w:p w14:paraId="24BD0DD6" w14:textId="6DB4174D" w:rsidR="00783A08" w:rsidRDefault="00783A08" w:rsidP="00C861C8">
            <w:r>
              <w:t>maxAdmittableLength</w:t>
            </w:r>
          </w:p>
        </w:tc>
        <w:tc>
          <w:tcPr>
            <w:tcW w:w="3798" w:type="dxa"/>
          </w:tcPr>
          <w:p w14:paraId="03C880D8" w14:textId="0565E5D9" w:rsidR="00783A08" w:rsidRDefault="00783A08" w:rsidP="00C861C8">
            <w:r>
              <w:t>exactly 1  om:length</w:t>
            </w:r>
          </w:p>
        </w:tc>
      </w:tr>
      <w:tr w:rsidR="00783A08" w14:paraId="47FCBED3" w14:textId="77777777" w:rsidTr="0040449F">
        <w:trPr>
          <w:cantSplit/>
        </w:trPr>
        <w:tc>
          <w:tcPr>
            <w:tcW w:w="2003" w:type="dxa"/>
            <w:vMerge/>
          </w:tcPr>
          <w:p w14:paraId="2E5A98F4" w14:textId="77777777" w:rsidR="00783A08" w:rsidRDefault="00783A08" w:rsidP="00C861C8"/>
        </w:tc>
        <w:tc>
          <w:tcPr>
            <w:tcW w:w="3549" w:type="dxa"/>
          </w:tcPr>
          <w:p w14:paraId="64AA882E" w14:textId="2197CC80" w:rsidR="00783A08" w:rsidRDefault="00783A08" w:rsidP="00C861C8">
            <w:r>
              <w:t>has Address</w:t>
            </w:r>
          </w:p>
        </w:tc>
        <w:tc>
          <w:tcPr>
            <w:tcW w:w="3798" w:type="dxa"/>
          </w:tcPr>
          <w:p w14:paraId="7D3727BF" w14:textId="578D0086" w:rsidR="00783A08" w:rsidRDefault="00783A08" w:rsidP="00C861C8">
            <w:r>
              <w:t>only icontact:Address</w:t>
            </w:r>
          </w:p>
        </w:tc>
      </w:tr>
      <w:tr w:rsidR="005C1EB3" w14:paraId="5EC75941" w14:textId="77777777" w:rsidTr="0040449F">
        <w:trPr>
          <w:cantSplit/>
        </w:trPr>
        <w:tc>
          <w:tcPr>
            <w:tcW w:w="2003" w:type="dxa"/>
            <w:vMerge w:val="restart"/>
          </w:tcPr>
          <w:p w14:paraId="4C8050FC" w14:textId="77777777" w:rsidR="005C1EB3" w:rsidRDefault="005C1EB3" w:rsidP="00C861C8">
            <w:r>
              <w:t>ParkingArea</w:t>
            </w:r>
          </w:p>
        </w:tc>
        <w:tc>
          <w:tcPr>
            <w:tcW w:w="3549" w:type="dxa"/>
          </w:tcPr>
          <w:p w14:paraId="71AFA358" w14:textId="77777777" w:rsidR="005C1EB3" w:rsidRDefault="005C1EB3" w:rsidP="00C861C8">
            <w:r>
              <w:t>subclassOf</w:t>
            </w:r>
          </w:p>
        </w:tc>
        <w:tc>
          <w:tcPr>
            <w:tcW w:w="3798" w:type="dxa"/>
          </w:tcPr>
          <w:p w14:paraId="7A1A51F7" w14:textId="77777777" w:rsidR="005C1EB3" w:rsidRDefault="005C1EB3" w:rsidP="00C861C8">
            <w:r>
              <w:t>change:Manifestation</w:t>
            </w:r>
          </w:p>
        </w:tc>
      </w:tr>
      <w:tr w:rsidR="005C1EB3" w14:paraId="11BA226C" w14:textId="77777777" w:rsidTr="0040449F">
        <w:trPr>
          <w:cantSplit/>
        </w:trPr>
        <w:tc>
          <w:tcPr>
            <w:tcW w:w="2003" w:type="dxa"/>
            <w:vMerge/>
          </w:tcPr>
          <w:p w14:paraId="20B7FB71" w14:textId="77777777" w:rsidR="005C1EB3" w:rsidRDefault="005C1EB3" w:rsidP="00C861C8"/>
        </w:tc>
        <w:tc>
          <w:tcPr>
            <w:tcW w:w="3549" w:type="dxa"/>
          </w:tcPr>
          <w:p w14:paraId="4D35D5F2" w14:textId="77777777" w:rsidR="005C1EB3" w:rsidRDefault="005C1EB3" w:rsidP="00C861C8">
            <w:r>
              <w:t>equivalentClass</w:t>
            </w:r>
          </w:p>
        </w:tc>
        <w:tc>
          <w:tcPr>
            <w:tcW w:w="3798" w:type="dxa"/>
          </w:tcPr>
          <w:p w14:paraId="255D9216" w14:textId="77777777" w:rsidR="005C1EB3" w:rsidRDefault="005C1EB3" w:rsidP="00C861C8">
            <w:r>
              <w:t>change:manifestationOf some ParkingAreaPD and  change:manifestationOf only ParkingAreaPD</w:t>
            </w:r>
          </w:p>
        </w:tc>
      </w:tr>
      <w:tr w:rsidR="005C1EB3" w14:paraId="3D3D779E" w14:textId="77777777" w:rsidTr="0040449F">
        <w:trPr>
          <w:cantSplit/>
        </w:trPr>
        <w:tc>
          <w:tcPr>
            <w:tcW w:w="2003" w:type="dxa"/>
            <w:vMerge/>
          </w:tcPr>
          <w:p w14:paraId="2CC74734" w14:textId="77777777" w:rsidR="005C1EB3" w:rsidRDefault="005C1EB3" w:rsidP="00C861C8"/>
        </w:tc>
        <w:tc>
          <w:tcPr>
            <w:tcW w:w="3549" w:type="dxa"/>
          </w:tcPr>
          <w:p w14:paraId="740351AE" w14:textId="77777777" w:rsidR="005C1EB3" w:rsidRDefault="005C1EB3" w:rsidP="00C861C8">
            <w:r>
              <w:t>change:existsAt</w:t>
            </w:r>
          </w:p>
        </w:tc>
        <w:tc>
          <w:tcPr>
            <w:tcW w:w="3798" w:type="dxa"/>
          </w:tcPr>
          <w:p w14:paraId="3E617E77" w14:textId="77777777" w:rsidR="005C1EB3" w:rsidRDefault="005C1EB3" w:rsidP="00C861C8">
            <w:r>
              <w:t>exactly 1  time:TemporalEntity</w:t>
            </w:r>
          </w:p>
        </w:tc>
      </w:tr>
      <w:tr w:rsidR="005C1EB3" w14:paraId="163A9AD0" w14:textId="77777777" w:rsidTr="0040449F">
        <w:trPr>
          <w:cantSplit/>
        </w:trPr>
        <w:tc>
          <w:tcPr>
            <w:tcW w:w="2003" w:type="dxa"/>
            <w:vMerge/>
          </w:tcPr>
          <w:p w14:paraId="7A22C0D0" w14:textId="77777777" w:rsidR="005C1EB3" w:rsidRDefault="005C1EB3" w:rsidP="00C861C8"/>
        </w:tc>
        <w:tc>
          <w:tcPr>
            <w:tcW w:w="3549" w:type="dxa"/>
          </w:tcPr>
          <w:p w14:paraId="224BD24B" w14:textId="6FE98685" w:rsidR="003A7D7E" w:rsidRPr="00723D39" w:rsidRDefault="00891743" w:rsidP="00C861C8">
            <w:r w:rsidRPr="00723D39">
              <w:t>hasSubParkingArea</w:t>
            </w:r>
          </w:p>
        </w:tc>
        <w:tc>
          <w:tcPr>
            <w:tcW w:w="3798" w:type="dxa"/>
          </w:tcPr>
          <w:p w14:paraId="51CF3BEC" w14:textId="77777777" w:rsidR="005C1EB3" w:rsidRPr="00723D39" w:rsidRDefault="005C1EB3" w:rsidP="00C861C8">
            <w:r w:rsidRPr="00723D39">
              <w:t>only ParkingArea</w:t>
            </w:r>
          </w:p>
        </w:tc>
      </w:tr>
      <w:tr w:rsidR="005C1EB3" w14:paraId="50FBF965" w14:textId="77777777" w:rsidTr="0040449F">
        <w:trPr>
          <w:cantSplit/>
        </w:trPr>
        <w:tc>
          <w:tcPr>
            <w:tcW w:w="2003" w:type="dxa"/>
            <w:vMerge/>
          </w:tcPr>
          <w:p w14:paraId="7E60B349" w14:textId="77777777" w:rsidR="005C1EB3" w:rsidRDefault="005C1EB3" w:rsidP="00C861C8"/>
        </w:tc>
        <w:tc>
          <w:tcPr>
            <w:tcW w:w="3549" w:type="dxa"/>
          </w:tcPr>
          <w:p w14:paraId="5ECAF998" w14:textId="260EECC5" w:rsidR="005C1EB3" w:rsidRDefault="005C1EB3" w:rsidP="00C861C8">
            <w:r>
              <w:t>hasVehicleCapacity</w:t>
            </w:r>
          </w:p>
        </w:tc>
        <w:tc>
          <w:tcPr>
            <w:tcW w:w="3798" w:type="dxa"/>
          </w:tcPr>
          <w:p w14:paraId="2BD622A6" w14:textId="0E16232B" w:rsidR="005C1EB3" w:rsidRDefault="005C1EB3" w:rsidP="00C861C8">
            <w:r>
              <w:t>only (CapacitySize and gci:cardinality_of only (gci:defined_by only Vehicle))</w:t>
            </w:r>
          </w:p>
        </w:tc>
      </w:tr>
      <w:tr w:rsidR="005C1EB3" w14:paraId="32775CC7" w14:textId="77777777" w:rsidTr="0040449F">
        <w:trPr>
          <w:cantSplit/>
        </w:trPr>
        <w:tc>
          <w:tcPr>
            <w:tcW w:w="2003" w:type="dxa"/>
            <w:vMerge/>
          </w:tcPr>
          <w:p w14:paraId="6151DB60" w14:textId="77777777" w:rsidR="005C1EB3" w:rsidRDefault="005C1EB3" w:rsidP="00C861C8"/>
        </w:tc>
        <w:tc>
          <w:tcPr>
            <w:tcW w:w="3549" w:type="dxa"/>
          </w:tcPr>
          <w:p w14:paraId="1C59EC76" w14:textId="77777777" w:rsidR="005C1EB3" w:rsidRDefault="005C1EB3" w:rsidP="00C861C8">
            <w:r>
              <w:t>hasParkingPolicy</w:t>
            </w:r>
          </w:p>
        </w:tc>
        <w:tc>
          <w:tcPr>
            <w:tcW w:w="3798" w:type="dxa"/>
          </w:tcPr>
          <w:p w14:paraId="40D124A3" w14:textId="77777777" w:rsidR="005C1EB3" w:rsidRDefault="005C1EB3" w:rsidP="00C861C8">
            <w:r>
              <w:t>only ParkingPolicy</w:t>
            </w:r>
          </w:p>
        </w:tc>
      </w:tr>
      <w:tr w:rsidR="005C1EB3" w14:paraId="2A9BA09E" w14:textId="77777777" w:rsidTr="0040449F">
        <w:trPr>
          <w:cantSplit/>
        </w:trPr>
        <w:tc>
          <w:tcPr>
            <w:tcW w:w="2003" w:type="dxa"/>
            <w:vMerge/>
          </w:tcPr>
          <w:p w14:paraId="282F16C9" w14:textId="77777777" w:rsidR="005C1EB3" w:rsidRDefault="005C1EB3" w:rsidP="00C861C8"/>
        </w:tc>
        <w:tc>
          <w:tcPr>
            <w:tcW w:w="3549" w:type="dxa"/>
          </w:tcPr>
          <w:p w14:paraId="3189E45A" w14:textId="77777777" w:rsidR="005C1EB3" w:rsidRDefault="005C1EB3" w:rsidP="00C861C8">
            <w:pPr>
              <w:tabs>
                <w:tab w:val="left" w:pos="1515"/>
              </w:tabs>
            </w:pPr>
            <w:r>
              <w:t>hasChargingStations</w:t>
            </w:r>
          </w:p>
        </w:tc>
        <w:tc>
          <w:tcPr>
            <w:tcW w:w="3798" w:type="dxa"/>
          </w:tcPr>
          <w:p w14:paraId="120A278A" w14:textId="77777777" w:rsidR="005C1EB3" w:rsidRDefault="005C1EB3" w:rsidP="00C861C8">
            <w:r>
              <w:t>exactly 1 xsd:integer</w:t>
            </w:r>
          </w:p>
        </w:tc>
      </w:tr>
      <w:tr w:rsidR="005C1EB3" w14:paraId="5169430A" w14:textId="77777777" w:rsidTr="0040449F">
        <w:trPr>
          <w:cantSplit/>
        </w:trPr>
        <w:tc>
          <w:tcPr>
            <w:tcW w:w="2003" w:type="dxa"/>
            <w:vMerge/>
          </w:tcPr>
          <w:p w14:paraId="4C1D11DA" w14:textId="77777777" w:rsidR="005C1EB3" w:rsidRDefault="005C1EB3" w:rsidP="00C861C8"/>
        </w:tc>
        <w:tc>
          <w:tcPr>
            <w:tcW w:w="3549" w:type="dxa"/>
          </w:tcPr>
          <w:p w14:paraId="1242BFAD" w14:textId="7B1B5506" w:rsidR="005C1EB3" w:rsidRDefault="005C1EB3" w:rsidP="00C861C8">
            <w:pPr>
              <w:tabs>
                <w:tab w:val="left" w:pos="1515"/>
              </w:tabs>
            </w:pPr>
            <w:r>
              <w:t>resource:ownedBy</w:t>
            </w:r>
          </w:p>
        </w:tc>
        <w:tc>
          <w:tcPr>
            <w:tcW w:w="3798" w:type="dxa"/>
          </w:tcPr>
          <w:p w14:paraId="25BFFD68" w14:textId="32626434" w:rsidR="005C1EB3" w:rsidRDefault="005C1EB3" w:rsidP="00C861C8">
            <w:r>
              <w:t>some Person or Organization</w:t>
            </w:r>
          </w:p>
        </w:tc>
      </w:tr>
      <w:tr w:rsidR="005C1EB3" w14:paraId="36872DF5" w14:textId="77777777" w:rsidTr="0040449F">
        <w:trPr>
          <w:cantSplit/>
        </w:trPr>
        <w:tc>
          <w:tcPr>
            <w:tcW w:w="2003" w:type="dxa"/>
            <w:vMerge/>
          </w:tcPr>
          <w:p w14:paraId="1ED7DB92" w14:textId="77777777" w:rsidR="005C1EB3" w:rsidRDefault="005C1EB3" w:rsidP="00C861C8"/>
        </w:tc>
        <w:tc>
          <w:tcPr>
            <w:tcW w:w="3549" w:type="dxa"/>
          </w:tcPr>
          <w:p w14:paraId="5A0F2CCE" w14:textId="7AFAE651" w:rsidR="005C1EB3" w:rsidRDefault="005C1EB3" w:rsidP="00C861C8">
            <w:pPr>
              <w:tabs>
                <w:tab w:val="left" w:pos="1515"/>
              </w:tabs>
            </w:pPr>
            <w:r>
              <w:t>occupiedBy</w:t>
            </w:r>
          </w:p>
        </w:tc>
        <w:tc>
          <w:tcPr>
            <w:tcW w:w="3798" w:type="dxa"/>
          </w:tcPr>
          <w:p w14:paraId="1336C097" w14:textId="0662BB39" w:rsidR="005C1EB3" w:rsidRDefault="005C1EB3" w:rsidP="00C861C8">
            <w:r>
              <w:t>only Vehicle</w:t>
            </w:r>
          </w:p>
        </w:tc>
      </w:tr>
      <w:tr w:rsidR="005C1EB3" w14:paraId="3B781502" w14:textId="77777777" w:rsidTr="0040449F">
        <w:trPr>
          <w:cantSplit/>
        </w:trPr>
        <w:tc>
          <w:tcPr>
            <w:tcW w:w="2003" w:type="dxa"/>
            <w:vMerge/>
          </w:tcPr>
          <w:p w14:paraId="32A42A47" w14:textId="77777777" w:rsidR="005C1EB3" w:rsidRDefault="005C1EB3" w:rsidP="00C861C8"/>
        </w:tc>
        <w:tc>
          <w:tcPr>
            <w:tcW w:w="3549" w:type="dxa"/>
          </w:tcPr>
          <w:p w14:paraId="5EF6A5A1" w14:textId="08CAD368" w:rsidR="005C1EB3" w:rsidRDefault="005C1EB3" w:rsidP="00C861C8">
            <w:pPr>
              <w:tabs>
                <w:tab w:val="left" w:pos="1515"/>
              </w:tabs>
            </w:pPr>
            <w:r>
              <w:t>isOpen</w:t>
            </w:r>
          </w:p>
        </w:tc>
        <w:tc>
          <w:tcPr>
            <w:tcW w:w="3798" w:type="dxa"/>
          </w:tcPr>
          <w:p w14:paraId="373D0866" w14:textId="681D02E9" w:rsidR="005C1EB3" w:rsidRDefault="005C1EB3" w:rsidP="00C861C8">
            <w:r>
              <w:t>exactly 1 xsd:boolean</w:t>
            </w:r>
          </w:p>
        </w:tc>
      </w:tr>
      <w:tr w:rsidR="005C1EB3" w14:paraId="2EE14226" w14:textId="77777777" w:rsidTr="0040449F">
        <w:trPr>
          <w:cantSplit/>
        </w:trPr>
        <w:tc>
          <w:tcPr>
            <w:tcW w:w="2003" w:type="dxa"/>
            <w:vMerge/>
          </w:tcPr>
          <w:p w14:paraId="3F6AA442" w14:textId="77777777" w:rsidR="005C1EB3" w:rsidRDefault="005C1EB3" w:rsidP="00C861C8"/>
        </w:tc>
        <w:tc>
          <w:tcPr>
            <w:tcW w:w="3549" w:type="dxa"/>
          </w:tcPr>
          <w:p w14:paraId="792C435A" w14:textId="143B36BC" w:rsidR="005C1EB3" w:rsidRDefault="005C1EB3" w:rsidP="00C861C8">
            <w:pPr>
              <w:tabs>
                <w:tab w:val="left" w:pos="1515"/>
              </w:tabs>
            </w:pPr>
            <w:r>
              <w:t>hasParkingService</w:t>
            </w:r>
          </w:p>
        </w:tc>
        <w:tc>
          <w:tcPr>
            <w:tcW w:w="3798" w:type="dxa"/>
          </w:tcPr>
          <w:p w14:paraId="3220C98F" w14:textId="0C123D01" w:rsidR="005C1EB3" w:rsidRDefault="005C1EB3" w:rsidP="00C861C8">
            <w:r>
              <w:t>only ParkingService</w:t>
            </w:r>
          </w:p>
        </w:tc>
      </w:tr>
      <w:tr w:rsidR="005C1EB3" w14:paraId="2484F6BC" w14:textId="77777777" w:rsidTr="0040449F">
        <w:trPr>
          <w:cantSplit/>
        </w:trPr>
        <w:tc>
          <w:tcPr>
            <w:tcW w:w="2003" w:type="dxa"/>
            <w:vMerge/>
          </w:tcPr>
          <w:p w14:paraId="089496E5" w14:textId="77777777" w:rsidR="005C1EB3" w:rsidRDefault="005C1EB3" w:rsidP="00C861C8"/>
        </w:tc>
        <w:tc>
          <w:tcPr>
            <w:tcW w:w="3549" w:type="dxa"/>
          </w:tcPr>
          <w:p w14:paraId="476D891C" w14:textId="07C05427" w:rsidR="005C1EB3" w:rsidRPr="005C1EB3" w:rsidRDefault="005C1EB3" w:rsidP="00C861C8">
            <w:pPr>
              <w:tabs>
                <w:tab w:val="left" w:pos="1515"/>
              </w:tabs>
            </w:pPr>
            <w:r w:rsidRPr="005C1EB3">
              <w:t>parkingAllocatedTo</w:t>
            </w:r>
          </w:p>
        </w:tc>
        <w:tc>
          <w:tcPr>
            <w:tcW w:w="3798" w:type="dxa"/>
          </w:tcPr>
          <w:p w14:paraId="5031E0AC" w14:textId="500A9939" w:rsidR="005C1EB3" w:rsidRPr="005C1EB3" w:rsidRDefault="005C1EB3" w:rsidP="00C861C8">
            <w:r w:rsidRPr="005C1EB3">
              <w:t>only (Person or Building or Organization or Feature)</w:t>
            </w:r>
          </w:p>
        </w:tc>
      </w:tr>
      <w:tr w:rsidR="001D7CBC" w14:paraId="12C9AB6B" w14:textId="77777777" w:rsidTr="0040449F">
        <w:trPr>
          <w:cantSplit/>
        </w:trPr>
        <w:tc>
          <w:tcPr>
            <w:tcW w:w="2003" w:type="dxa"/>
            <w:vMerge w:val="restart"/>
          </w:tcPr>
          <w:p w14:paraId="7EE78338" w14:textId="386C0908" w:rsidR="001D7CBC" w:rsidRDefault="00E65DBC" w:rsidP="001D7CBC">
            <w:r>
              <w:t>ParkingFacility</w:t>
            </w:r>
            <w:r w:rsidR="001D7CBC">
              <w:t>PD</w:t>
            </w:r>
          </w:p>
        </w:tc>
        <w:tc>
          <w:tcPr>
            <w:tcW w:w="3549" w:type="dxa"/>
          </w:tcPr>
          <w:p w14:paraId="12A1FA5A" w14:textId="46165F60" w:rsidR="001D7CBC" w:rsidRDefault="001D7CBC" w:rsidP="001D7CBC">
            <w:pPr>
              <w:tabs>
                <w:tab w:val="left" w:pos="1515"/>
              </w:tabs>
            </w:pPr>
            <w:r>
              <w:t>subclassOf</w:t>
            </w:r>
          </w:p>
        </w:tc>
        <w:tc>
          <w:tcPr>
            <w:tcW w:w="3798" w:type="dxa"/>
          </w:tcPr>
          <w:p w14:paraId="6B0DFDAC" w14:textId="6B9FC2DD" w:rsidR="001D7CBC" w:rsidRDefault="00A87357" w:rsidP="001D7CBC">
            <w:r>
              <w:t>park:ParkingAreaPD</w:t>
            </w:r>
          </w:p>
        </w:tc>
      </w:tr>
      <w:tr w:rsidR="001D7CBC" w14:paraId="50DC567A" w14:textId="77777777" w:rsidTr="0040449F">
        <w:trPr>
          <w:cantSplit/>
        </w:trPr>
        <w:tc>
          <w:tcPr>
            <w:tcW w:w="2003" w:type="dxa"/>
            <w:vMerge/>
          </w:tcPr>
          <w:p w14:paraId="37748024" w14:textId="77777777" w:rsidR="001D7CBC" w:rsidRDefault="001D7CBC" w:rsidP="001D7CBC"/>
        </w:tc>
        <w:tc>
          <w:tcPr>
            <w:tcW w:w="3549" w:type="dxa"/>
          </w:tcPr>
          <w:p w14:paraId="0B64B960" w14:textId="697AFA3D" w:rsidR="001D7CBC" w:rsidRDefault="001D7CBC" w:rsidP="001D7CBC">
            <w:pPr>
              <w:tabs>
                <w:tab w:val="left" w:pos="1515"/>
              </w:tabs>
            </w:pPr>
            <w:r>
              <w:t>equivalentClass</w:t>
            </w:r>
          </w:p>
        </w:tc>
        <w:tc>
          <w:tcPr>
            <w:tcW w:w="3798" w:type="dxa"/>
          </w:tcPr>
          <w:p w14:paraId="3228589D" w14:textId="2C1D519E" w:rsidR="001D7CBC" w:rsidRDefault="001D7CBC" w:rsidP="001D7CBC">
            <w:r>
              <w:t>change:hasManifestation some ParkingLot and  change:hasManifestation only ParkingLot</w:t>
            </w:r>
          </w:p>
        </w:tc>
      </w:tr>
      <w:tr w:rsidR="003329EF" w14:paraId="1D140910" w14:textId="77777777" w:rsidTr="0040449F">
        <w:trPr>
          <w:cantSplit/>
        </w:trPr>
        <w:tc>
          <w:tcPr>
            <w:tcW w:w="2003" w:type="dxa"/>
            <w:vMerge w:val="restart"/>
          </w:tcPr>
          <w:p w14:paraId="219E0F6E" w14:textId="6B913B1B" w:rsidR="003329EF" w:rsidRDefault="003329EF" w:rsidP="001D7CBC">
            <w:r>
              <w:t>Parkin</w:t>
            </w:r>
            <w:r w:rsidR="00E65DBC">
              <w:t>gFacility</w:t>
            </w:r>
          </w:p>
        </w:tc>
        <w:tc>
          <w:tcPr>
            <w:tcW w:w="3549" w:type="dxa"/>
          </w:tcPr>
          <w:p w14:paraId="47C2BAF0" w14:textId="030915CD" w:rsidR="003329EF" w:rsidRDefault="003329EF" w:rsidP="001D7CBC">
            <w:pPr>
              <w:tabs>
                <w:tab w:val="left" w:pos="1515"/>
              </w:tabs>
            </w:pPr>
            <w:r>
              <w:t>subClassOf</w:t>
            </w:r>
          </w:p>
        </w:tc>
        <w:tc>
          <w:tcPr>
            <w:tcW w:w="3798" w:type="dxa"/>
          </w:tcPr>
          <w:p w14:paraId="148A6A13" w14:textId="0E960D1A" w:rsidR="003329EF" w:rsidRDefault="003329EF" w:rsidP="001D7CBC">
            <w:r>
              <w:t>ParkingArea</w:t>
            </w:r>
          </w:p>
        </w:tc>
      </w:tr>
      <w:tr w:rsidR="003329EF" w14:paraId="277FD077" w14:textId="77777777" w:rsidTr="0040449F">
        <w:trPr>
          <w:cantSplit/>
        </w:trPr>
        <w:tc>
          <w:tcPr>
            <w:tcW w:w="2003" w:type="dxa"/>
            <w:vMerge/>
          </w:tcPr>
          <w:p w14:paraId="139D5142" w14:textId="77777777" w:rsidR="003329EF" w:rsidRDefault="003329EF" w:rsidP="001D7CBC"/>
        </w:tc>
        <w:tc>
          <w:tcPr>
            <w:tcW w:w="3549" w:type="dxa"/>
          </w:tcPr>
          <w:p w14:paraId="15431A09" w14:textId="741F34B1" w:rsidR="003329EF" w:rsidRDefault="00723D39" w:rsidP="001D7CBC">
            <w:pPr>
              <w:tabs>
                <w:tab w:val="left" w:pos="1515"/>
              </w:tabs>
            </w:pPr>
            <w:r>
              <w:t>subParkingAreaOf</w:t>
            </w:r>
          </w:p>
        </w:tc>
        <w:tc>
          <w:tcPr>
            <w:tcW w:w="3798" w:type="dxa"/>
          </w:tcPr>
          <w:p w14:paraId="4A4A8291" w14:textId="1B5BBC36" w:rsidR="003329EF" w:rsidRDefault="003329EF" w:rsidP="001D7CBC">
            <w:r w:rsidRPr="003073EE">
              <w:t>exactly 0 ParkingArea</w:t>
            </w:r>
          </w:p>
        </w:tc>
      </w:tr>
      <w:tr w:rsidR="003329EF" w14:paraId="02166B3D" w14:textId="77777777" w:rsidTr="0040449F">
        <w:trPr>
          <w:cantSplit/>
        </w:trPr>
        <w:tc>
          <w:tcPr>
            <w:tcW w:w="2003" w:type="dxa"/>
            <w:vMerge/>
          </w:tcPr>
          <w:p w14:paraId="67568C91" w14:textId="77777777" w:rsidR="003329EF" w:rsidRDefault="003329EF" w:rsidP="001D7CBC"/>
        </w:tc>
        <w:tc>
          <w:tcPr>
            <w:tcW w:w="3549" w:type="dxa"/>
          </w:tcPr>
          <w:p w14:paraId="7E5B7F33" w14:textId="311CB5AA" w:rsidR="003329EF" w:rsidRDefault="003329EF" w:rsidP="001D7CBC">
            <w:pPr>
              <w:tabs>
                <w:tab w:val="left" w:pos="1515"/>
              </w:tabs>
            </w:pPr>
            <w:r>
              <w:t>foaf:name</w:t>
            </w:r>
          </w:p>
        </w:tc>
        <w:tc>
          <w:tcPr>
            <w:tcW w:w="3798" w:type="dxa"/>
          </w:tcPr>
          <w:p w14:paraId="172BB048" w14:textId="3571FE92" w:rsidR="003329EF" w:rsidRDefault="003329EF" w:rsidP="001D7CBC">
            <w:r>
              <w:t>only xsd:string</w:t>
            </w:r>
          </w:p>
        </w:tc>
      </w:tr>
      <w:tr w:rsidR="003329EF" w14:paraId="2EFC7382" w14:textId="77777777" w:rsidTr="0040449F">
        <w:trPr>
          <w:cantSplit/>
        </w:trPr>
        <w:tc>
          <w:tcPr>
            <w:tcW w:w="2003" w:type="dxa"/>
            <w:vMerge/>
          </w:tcPr>
          <w:p w14:paraId="0FF1B9AF" w14:textId="77777777" w:rsidR="003329EF" w:rsidRDefault="003329EF" w:rsidP="001D7CBC"/>
        </w:tc>
        <w:tc>
          <w:tcPr>
            <w:tcW w:w="3549" w:type="dxa"/>
          </w:tcPr>
          <w:p w14:paraId="476D2AAB" w14:textId="25E8152D" w:rsidR="003329EF" w:rsidRDefault="003329EF" w:rsidP="001D7CBC">
            <w:pPr>
              <w:tabs>
                <w:tab w:val="left" w:pos="1515"/>
              </w:tabs>
            </w:pPr>
            <w:r>
              <w:t>icontact:hasWebsite</w:t>
            </w:r>
          </w:p>
        </w:tc>
        <w:tc>
          <w:tcPr>
            <w:tcW w:w="3798" w:type="dxa"/>
          </w:tcPr>
          <w:p w14:paraId="420AAF86" w14:textId="538115BF" w:rsidR="003329EF" w:rsidRDefault="003329EF" w:rsidP="001D7CBC">
            <w:r>
              <w:t>only xsd:string</w:t>
            </w:r>
          </w:p>
        </w:tc>
      </w:tr>
      <w:tr w:rsidR="003329EF" w14:paraId="2BE5EAA7" w14:textId="77777777" w:rsidTr="0040449F">
        <w:trPr>
          <w:cantSplit/>
        </w:trPr>
        <w:tc>
          <w:tcPr>
            <w:tcW w:w="2003" w:type="dxa"/>
            <w:vMerge/>
          </w:tcPr>
          <w:p w14:paraId="28215DCD" w14:textId="77777777" w:rsidR="003329EF" w:rsidRDefault="003329EF" w:rsidP="001D7CBC"/>
        </w:tc>
        <w:tc>
          <w:tcPr>
            <w:tcW w:w="3549" w:type="dxa"/>
          </w:tcPr>
          <w:p w14:paraId="23185060" w14:textId="6ECD9390" w:rsidR="003329EF" w:rsidRDefault="003329EF" w:rsidP="001D7CBC">
            <w:pPr>
              <w:tabs>
                <w:tab w:val="left" w:pos="1515"/>
              </w:tabs>
            </w:pPr>
            <w:r>
              <w:t>icontact:hasAddress</w:t>
            </w:r>
          </w:p>
        </w:tc>
        <w:tc>
          <w:tcPr>
            <w:tcW w:w="3798" w:type="dxa"/>
          </w:tcPr>
          <w:p w14:paraId="76D0309D" w14:textId="58DB4320" w:rsidR="003329EF" w:rsidRPr="003073EE" w:rsidRDefault="003329EF" w:rsidP="001D7CBC">
            <w:r>
              <w:t>only contact:Address</w:t>
            </w:r>
          </w:p>
        </w:tc>
      </w:tr>
      <w:tr w:rsidR="003329EF" w14:paraId="18021E5A" w14:textId="77777777" w:rsidTr="0040449F">
        <w:trPr>
          <w:cantSplit/>
        </w:trPr>
        <w:tc>
          <w:tcPr>
            <w:tcW w:w="2003" w:type="dxa"/>
            <w:vMerge/>
          </w:tcPr>
          <w:p w14:paraId="4A8E8534" w14:textId="77777777" w:rsidR="003329EF" w:rsidRDefault="003329EF" w:rsidP="001D7CBC"/>
        </w:tc>
        <w:tc>
          <w:tcPr>
            <w:tcW w:w="3549" w:type="dxa"/>
          </w:tcPr>
          <w:p w14:paraId="5898EBB0" w14:textId="1A0054BE" w:rsidR="003329EF" w:rsidRDefault="003329EF" w:rsidP="001D7CBC">
            <w:pPr>
              <w:tabs>
                <w:tab w:val="left" w:pos="1515"/>
              </w:tabs>
            </w:pPr>
            <w:r>
              <w:t>icontact:hasOperatingHours</w:t>
            </w:r>
          </w:p>
        </w:tc>
        <w:tc>
          <w:tcPr>
            <w:tcW w:w="3798" w:type="dxa"/>
          </w:tcPr>
          <w:p w14:paraId="7D96A9EF" w14:textId="65C4B9E4" w:rsidR="003329EF" w:rsidRDefault="003329EF" w:rsidP="001D7CBC">
            <w:r>
              <w:t>only rec:HoursOfOperation</w:t>
            </w:r>
          </w:p>
        </w:tc>
      </w:tr>
      <w:tr w:rsidR="003329EF" w14:paraId="709E361E" w14:textId="77777777" w:rsidTr="0040449F">
        <w:trPr>
          <w:cantSplit/>
        </w:trPr>
        <w:tc>
          <w:tcPr>
            <w:tcW w:w="2003" w:type="dxa"/>
            <w:vMerge/>
          </w:tcPr>
          <w:p w14:paraId="65321F48" w14:textId="77777777" w:rsidR="003329EF" w:rsidRDefault="003329EF" w:rsidP="001D7CBC"/>
        </w:tc>
        <w:tc>
          <w:tcPr>
            <w:tcW w:w="3549" w:type="dxa"/>
          </w:tcPr>
          <w:p w14:paraId="4EE7093D" w14:textId="008F2340" w:rsidR="003329EF" w:rsidRDefault="003329EF" w:rsidP="001D7CBC">
            <w:pPr>
              <w:tabs>
                <w:tab w:val="left" w:pos="1515"/>
              </w:tabs>
            </w:pPr>
            <w:r>
              <w:t>icontact:hasTelephone</w:t>
            </w:r>
          </w:p>
        </w:tc>
        <w:tc>
          <w:tcPr>
            <w:tcW w:w="3798" w:type="dxa"/>
          </w:tcPr>
          <w:p w14:paraId="105A3B36" w14:textId="0E47F597" w:rsidR="003329EF" w:rsidRDefault="003329EF" w:rsidP="001D7CBC">
            <w:r>
              <w:t>only icontact:PhoneNumber</w:t>
            </w:r>
          </w:p>
        </w:tc>
      </w:tr>
      <w:tr w:rsidR="001D7CBC" w14:paraId="5B7E2CBF" w14:textId="77777777" w:rsidTr="0040449F">
        <w:trPr>
          <w:cantSplit/>
        </w:trPr>
        <w:tc>
          <w:tcPr>
            <w:tcW w:w="2003" w:type="dxa"/>
            <w:vMerge w:val="restart"/>
          </w:tcPr>
          <w:p w14:paraId="7AEA5E00" w14:textId="12877F92" w:rsidR="001D7CBC" w:rsidRDefault="001D7CBC" w:rsidP="001D7CBC">
            <w:r>
              <w:lastRenderedPageBreak/>
              <w:t>ParkingSpace</w:t>
            </w:r>
          </w:p>
        </w:tc>
        <w:tc>
          <w:tcPr>
            <w:tcW w:w="3549" w:type="dxa"/>
          </w:tcPr>
          <w:p w14:paraId="0C250CBB" w14:textId="70746069" w:rsidR="001D7CBC" w:rsidRDefault="001D7CBC" w:rsidP="001D7CBC">
            <w:pPr>
              <w:tabs>
                <w:tab w:val="left" w:pos="1515"/>
              </w:tabs>
            </w:pPr>
            <w:r>
              <w:t>subclassOf</w:t>
            </w:r>
          </w:p>
        </w:tc>
        <w:tc>
          <w:tcPr>
            <w:tcW w:w="3798" w:type="dxa"/>
          </w:tcPr>
          <w:p w14:paraId="0466169D" w14:textId="3BA396A7" w:rsidR="001D7CBC" w:rsidRDefault="001D7CBC" w:rsidP="001D7CBC">
            <w:r>
              <w:t>ParkingArea</w:t>
            </w:r>
          </w:p>
        </w:tc>
      </w:tr>
      <w:tr w:rsidR="001D7CBC" w14:paraId="7B29EDCD" w14:textId="77777777" w:rsidTr="0040449F">
        <w:trPr>
          <w:cantSplit/>
        </w:trPr>
        <w:tc>
          <w:tcPr>
            <w:tcW w:w="2003" w:type="dxa"/>
            <w:vMerge/>
          </w:tcPr>
          <w:p w14:paraId="259C5D0F" w14:textId="77777777" w:rsidR="001D7CBC" w:rsidRDefault="001D7CBC" w:rsidP="001D7CBC"/>
        </w:tc>
        <w:tc>
          <w:tcPr>
            <w:tcW w:w="3549" w:type="dxa"/>
          </w:tcPr>
          <w:p w14:paraId="7AAAD001" w14:textId="617B3A9B" w:rsidR="001D7CBC" w:rsidRDefault="001D7CBC" w:rsidP="001D7CBC">
            <w:pPr>
              <w:tabs>
                <w:tab w:val="left" w:pos="1515"/>
              </w:tabs>
            </w:pPr>
            <w:r>
              <w:t>hasVehicleCapacity</w:t>
            </w:r>
          </w:p>
        </w:tc>
        <w:tc>
          <w:tcPr>
            <w:tcW w:w="3798" w:type="dxa"/>
          </w:tcPr>
          <w:p w14:paraId="05FAA21D" w14:textId="600DCC1B" w:rsidR="001D7CBC" w:rsidRDefault="001D7CBC" w:rsidP="001D7CBC">
            <w:r>
              <w:t>some (om:hasValue some ( om:has_numerical_value value 1))</w:t>
            </w:r>
          </w:p>
        </w:tc>
      </w:tr>
      <w:tr w:rsidR="001D7CBC" w14:paraId="644417F4" w14:textId="77777777" w:rsidTr="0040449F">
        <w:trPr>
          <w:cantSplit/>
        </w:trPr>
        <w:tc>
          <w:tcPr>
            <w:tcW w:w="2003" w:type="dxa"/>
            <w:vMerge w:val="restart"/>
          </w:tcPr>
          <w:p w14:paraId="06E3B725" w14:textId="1D4CC15F" w:rsidR="001D7CBC" w:rsidRDefault="001D7CBC" w:rsidP="001D7CBC">
            <w:r>
              <w:t>AccessibleSpace</w:t>
            </w:r>
          </w:p>
        </w:tc>
        <w:tc>
          <w:tcPr>
            <w:tcW w:w="3549" w:type="dxa"/>
          </w:tcPr>
          <w:p w14:paraId="68F5C89A" w14:textId="680128D8" w:rsidR="001D7CBC" w:rsidRDefault="001D7CBC" w:rsidP="001D7CBC">
            <w:pPr>
              <w:tabs>
                <w:tab w:val="left" w:pos="1515"/>
              </w:tabs>
            </w:pPr>
            <w:r>
              <w:t>subclassOf</w:t>
            </w:r>
          </w:p>
        </w:tc>
        <w:tc>
          <w:tcPr>
            <w:tcW w:w="3798" w:type="dxa"/>
          </w:tcPr>
          <w:p w14:paraId="381DA4B2" w14:textId="0F88CF39" w:rsidR="001D7CBC" w:rsidRDefault="001D7CBC" w:rsidP="001D7CBC">
            <w:r>
              <w:t>ParkingSpace</w:t>
            </w:r>
          </w:p>
        </w:tc>
      </w:tr>
      <w:tr w:rsidR="001D7CBC" w14:paraId="1FE9C8A4" w14:textId="77777777" w:rsidTr="0040449F">
        <w:trPr>
          <w:cantSplit/>
        </w:trPr>
        <w:tc>
          <w:tcPr>
            <w:tcW w:w="2003" w:type="dxa"/>
            <w:vMerge/>
          </w:tcPr>
          <w:p w14:paraId="7AB0F3F3" w14:textId="77777777" w:rsidR="001D7CBC" w:rsidRDefault="001D7CBC" w:rsidP="001D7CBC"/>
        </w:tc>
        <w:tc>
          <w:tcPr>
            <w:tcW w:w="3549" w:type="dxa"/>
          </w:tcPr>
          <w:p w14:paraId="718BA44A" w14:textId="6299A636" w:rsidR="001D7CBC" w:rsidRDefault="001D7CBC" w:rsidP="001D7CBC">
            <w:pPr>
              <w:tabs>
                <w:tab w:val="left" w:pos="1515"/>
              </w:tabs>
            </w:pPr>
            <w:r>
              <w:t>hasParkingPolicy</w:t>
            </w:r>
          </w:p>
        </w:tc>
        <w:tc>
          <w:tcPr>
            <w:tcW w:w="3798" w:type="dxa"/>
          </w:tcPr>
          <w:p w14:paraId="152AA432" w14:textId="3B8A4899" w:rsidR="001D7CBC" w:rsidRDefault="001D7CBC" w:rsidP="001D7CBC">
            <w:r>
              <w:t>only AccessibilityParkingPolicy (to define)</w:t>
            </w:r>
          </w:p>
        </w:tc>
      </w:tr>
      <w:tr w:rsidR="001D7CBC" w14:paraId="6C8E04C8" w14:textId="77777777" w:rsidTr="0040449F">
        <w:trPr>
          <w:cantSplit/>
        </w:trPr>
        <w:tc>
          <w:tcPr>
            <w:tcW w:w="2003" w:type="dxa"/>
            <w:vMerge w:val="restart"/>
          </w:tcPr>
          <w:p w14:paraId="2C554C5A" w14:textId="1F5A587B" w:rsidR="001D7CBC" w:rsidRDefault="001D7CBC" w:rsidP="001D7CBC">
            <w:r>
              <w:t>EVSpace</w:t>
            </w:r>
          </w:p>
        </w:tc>
        <w:tc>
          <w:tcPr>
            <w:tcW w:w="3549" w:type="dxa"/>
          </w:tcPr>
          <w:p w14:paraId="5F5ED217" w14:textId="0E826EA3" w:rsidR="001D7CBC" w:rsidRDefault="001D7CBC" w:rsidP="001D7CBC">
            <w:pPr>
              <w:tabs>
                <w:tab w:val="left" w:pos="1515"/>
              </w:tabs>
            </w:pPr>
            <w:r>
              <w:t>subclassOf</w:t>
            </w:r>
          </w:p>
        </w:tc>
        <w:tc>
          <w:tcPr>
            <w:tcW w:w="3798" w:type="dxa"/>
          </w:tcPr>
          <w:p w14:paraId="53AE9B70" w14:textId="3CDB2E25" w:rsidR="001D7CBC" w:rsidRDefault="001D7CBC" w:rsidP="001D7CBC">
            <w:r>
              <w:t>ParkingSpace</w:t>
            </w:r>
          </w:p>
        </w:tc>
      </w:tr>
      <w:tr w:rsidR="001D7CBC" w14:paraId="7DFE3BE5" w14:textId="77777777" w:rsidTr="0040449F">
        <w:trPr>
          <w:cantSplit/>
        </w:trPr>
        <w:tc>
          <w:tcPr>
            <w:tcW w:w="2003" w:type="dxa"/>
            <w:vMerge/>
          </w:tcPr>
          <w:p w14:paraId="29DB3E9F" w14:textId="77777777" w:rsidR="001D7CBC" w:rsidRDefault="001D7CBC" w:rsidP="001D7CBC"/>
        </w:tc>
        <w:tc>
          <w:tcPr>
            <w:tcW w:w="3549" w:type="dxa"/>
          </w:tcPr>
          <w:p w14:paraId="5AFE176D" w14:textId="4BD45404" w:rsidR="001D7CBC" w:rsidRDefault="001D7CBC" w:rsidP="001D7CBC">
            <w:pPr>
              <w:tabs>
                <w:tab w:val="left" w:pos="1515"/>
              </w:tabs>
            </w:pPr>
            <w:r>
              <w:t>hasParkingPolicy</w:t>
            </w:r>
          </w:p>
        </w:tc>
        <w:tc>
          <w:tcPr>
            <w:tcW w:w="3798" w:type="dxa"/>
          </w:tcPr>
          <w:p w14:paraId="60D59D3E" w14:textId="2BA80322" w:rsidR="001D7CBC" w:rsidRDefault="001D7CBC" w:rsidP="001D7CBC">
            <w:r>
              <w:t>only EVParkingPolicty (to define)</w:t>
            </w:r>
          </w:p>
        </w:tc>
      </w:tr>
      <w:tr w:rsidR="001D7CBC" w14:paraId="77854632" w14:textId="77777777" w:rsidTr="0040449F">
        <w:trPr>
          <w:cantSplit/>
        </w:trPr>
        <w:tc>
          <w:tcPr>
            <w:tcW w:w="2003" w:type="dxa"/>
          </w:tcPr>
          <w:p w14:paraId="367DDAD1" w14:textId="4EE2D5AA" w:rsidR="001D7CBC" w:rsidRDefault="001D7CBC" w:rsidP="001D7CBC">
            <w:r>
              <w:t>ParkingService</w:t>
            </w:r>
          </w:p>
        </w:tc>
        <w:tc>
          <w:tcPr>
            <w:tcW w:w="3549" w:type="dxa"/>
          </w:tcPr>
          <w:p w14:paraId="154053E1" w14:textId="6F2BAB01" w:rsidR="001D7CBC" w:rsidRDefault="001D7CBC" w:rsidP="001D7CBC">
            <w:r>
              <w:t>*may be defined in greater detail in the future</w:t>
            </w:r>
          </w:p>
        </w:tc>
        <w:tc>
          <w:tcPr>
            <w:tcW w:w="3798" w:type="dxa"/>
          </w:tcPr>
          <w:p w14:paraId="5FDE8AF2" w14:textId="77777777" w:rsidR="001D7CBC" w:rsidRDefault="001D7CBC" w:rsidP="001D7CBC"/>
        </w:tc>
      </w:tr>
      <w:tr w:rsidR="001D7CBC" w14:paraId="55A46C2F" w14:textId="77777777" w:rsidTr="0040449F">
        <w:trPr>
          <w:cantSplit/>
        </w:trPr>
        <w:tc>
          <w:tcPr>
            <w:tcW w:w="2003" w:type="dxa"/>
          </w:tcPr>
          <w:p w14:paraId="3C70531B" w14:textId="1FD7251D" w:rsidR="001D7CBC" w:rsidRDefault="001D7CBC" w:rsidP="001D7CBC">
            <w:r>
              <w:t>Valet</w:t>
            </w:r>
          </w:p>
        </w:tc>
        <w:tc>
          <w:tcPr>
            <w:tcW w:w="3549" w:type="dxa"/>
          </w:tcPr>
          <w:p w14:paraId="3C30F8CB" w14:textId="22A37067" w:rsidR="001D7CBC" w:rsidRDefault="001D7CBC" w:rsidP="001D7CBC">
            <w:r>
              <w:t>subclassOf</w:t>
            </w:r>
          </w:p>
        </w:tc>
        <w:tc>
          <w:tcPr>
            <w:tcW w:w="3798" w:type="dxa"/>
          </w:tcPr>
          <w:p w14:paraId="3DC55040" w14:textId="731BE865" w:rsidR="001D7CBC" w:rsidRDefault="001D7CBC" w:rsidP="001D7CBC">
            <w:r>
              <w:t>ParkingService</w:t>
            </w:r>
          </w:p>
        </w:tc>
      </w:tr>
      <w:tr w:rsidR="001D7CBC" w14:paraId="6FCC04C4" w14:textId="77777777" w:rsidTr="0040449F">
        <w:trPr>
          <w:cantSplit/>
        </w:trPr>
        <w:tc>
          <w:tcPr>
            <w:tcW w:w="2003" w:type="dxa"/>
          </w:tcPr>
          <w:p w14:paraId="6F9D7B72" w14:textId="00DFD25C" w:rsidR="001D7CBC" w:rsidRDefault="001D7CBC" w:rsidP="001D7CBC">
            <w:r>
              <w:t>Carwash</w:t>
            </w:r>
          </w:p>
        </w:tc>
        <w:tc>
          <w:tcPr>
            <w:tcW w:w="3549" w:type="dxa"/>
          </w:tcPr>
          <w:p w14:paraId="0795B15D" w14:textId="2595D057" w:rsidR="001D7CBC" w:rsidRDefault="001D7CBC" w:rsidP="001D7CBC">
            <w:r>
              <w:t>subclassOf</w:t>
            </w:r>
          </w:p>
        </w:tc>
        <w:tc>
          <w:tcPr>
            <w:tcW w:w="3798" w:type="dxa"/>
          </w:tcPr>
          <w:p w14:paraId="14C1F476" w14:textId="7F6666EE" w:rsidR="001D7CBC" w:rsidRDefault="001D7CBC" w:rsidP="001D7CBC">
            <w:r>
              <w:t>ParkingService</w:t>
            </w:r>
          </w:p>
        </w:tc>
      </w:tr>
      <w:tr w:rsidR="001D7CBC" w14:paraId="6A257D94" w14:textId="77777777" w:rsidTr="0040449F">
        <w:trPr>
          <w:cantSplit/>
        </w:trPr>
        <w:tc>
          <w:tcPr>
            <w:tcW w:w="2003" w:type="dxa"/>
            <w:vMerge w:val="restart"/>
          </w:tcPr>
          <w:p w14:paraId="2F6D8BD1" w14:textId="77777777" w:rsidR="001D7CBC" w:rsidRDefault="001D7CBC" w:rsidP="001D7CBC">
            <w:r>
              <w:t>ParkingPolicy</w:t>
            </w:r>
          </w:p>
        </w:tc>
        <w:tc>
          <w:tcPr>
            <w:tcW w:w="3549" w:type="dxa"/>
          </w:tcPr>
          <w:p w14:paraId="1899902B" w14:textId="77777777" w:rsidR="001D7CBC" w:rsidRDefault="001D7CBC" w:rsidP="001D7CBC">
            <w:r>
              <w:t>hasParkingRate</w:t>
            </w:r>
          </w:p>
        </w:tc>
        <w:tc>
          <w:tcPr>
            <w:tcW w:w="3798" w:type="dxa"/>
          </w:tcPr>
          <w:p w14:paraId="563C80C9" w14:textId="77777777" w:rsidR="001D7CBC" w:rsidRDefault="001D7CBC" w:rsidP="001D7CBC">
            <w:r>
              <w:t>only ParkingRate</w:t>
            </w:r>
          </w:p>
        </w:tc>
      </w:tr>
      <w:tr w:rsidR="001D7CBC" w14:paraId="27A17EA1" w14:textId="77777777" w:rsidTr="0040449F">
        <w:trPr>
          <w:cantSplit/>
        </w:trPr>
        <w:tc>
          <w:tcPr>
            <w:tcW w:w="2003" w:type="dxa"/>
            <w:vMerge/>
          </w:tcPr>
          <w:p w14:paraId="3B4F7972" w14:textId="77777777" w:rsidR="001D7CBC" w:rsidRDefault="001D7CBC" w:rsidP="001D7CBC"/>
        </w:tc>
        <w:tc>
          <w:tcPr>
            <w:tcW w:w="3549" w:type="dxa"/>
          </w:tcPr>
          <w:p w14:paraId="72F2ECB8" w14:textId="77777777" w:rsidR="001D7CBC" w:rsidRDefault="001D7CBC" w:rsidP="001D7CBC">
            <w:r>
              <w:t>maxDuration</w:t>
            </w:r>
          </w:p>
        </w:tc>
        <w:tc>
          <w:tcPr>
            <w:tcW w:w="3798" w:type="dxa"/>
          </w:tcPr>
          <w:p w14:paraId="6C7034AB" w14:textId="4C1EB989" w:rsidR="001D7CBC" w:rsidRDefault="001D7CBC" w:rsidP="001D7CBC">
            <w:r>
              <w:t>only time:DurationDescription</w:t>
            </w:r>
          </w:p>
        </w:tc>
      </w:tr>
      <w:tr w:rsidR="001D7CBC" w14:paraId="7EE0DB5B" w14:textId="77777777" w:rsidTr="0040449F">
        <w:trPr>
          <w:cantSplit/>
        </w:trPr>
        <w:tc>
          <w:tcPr>
            <w:tcW w:w="2003" w:type="dxa"/>
            <w:vMerge/>
          </w:tcPr>
          <w:p w14:paraId="7983BFBA" w14:textId="77777777" w:rsidR="001D7CBC" w:rsidRDefault="001D7CBC" w:rsidP="001D7CBC"/>
        </w:tc>
        <w:tc>
          <w:tcPr>
            <w:tcW w:w="3549" w:type="dxa"/>
          </w:tcPr>
          <w:p w14:paraId="4E5F2939" w14:textId="67C8DAC0" w:rsidR="001D7CBC" w:rsidRDefault="00A77D71" w:rsidP="001D7CBC">
            <w:r>
              <w:t>applies</w:t>
            </w:r>
            <w:r w:rsidR="006568C6">
              <w:t>During</w:t>
            </w:r>
          </w:p>
        </w:tc>
        <w:tc>
          <w:tcPr>
            <w:tcW w:w="3798" w:type="dxa"/>
          </w:tcPr>
          <w:p w14:paraId="33BD43DA" w14:textId="0DCE52AB" w:rsidR="001D7CBC" w:rsidRDefault="001D7CBC" w:rsidP="001D7CBC">
            <w:r>
              <w:t xml:space="preserve">only </w:t>
            </w:r>
            <w:r w:rsidR="006568C6">
              <w:t>contact:HoursOfOperation</w:t>
            </w:r>
          </w:p>
        </w:tc>
      </w:tr>
      <w:tr w:rsidR="001D7CBC" w14:paraId="7AA24ACE" w14:textId="77777777" w:rsidTr="0040449F">
        <w:trPr>
          <w:cantSplit/>
        </w:trPr>
        <w:tc>
          <w:tcPr>
            <w:tcW w:w="2003" w:type="dxa"/>
            <w:vMerge/>
          </w:tcPr>
          <w:p w14:paraId="64FA05B3" w14:textId="77777777" w:rsidR="001D7CBC" w:rsidRDefault="001D7CBC" w:rsidP="001D7CBC"/>
        </w:tc>
        <w:tc>
          <w:tcPr>
            <w:tcW w:w="3549" w:type="dxa"/>
          </w:tcPr>
          <w:p w14:paraId="66B985A8" w14:textId="3F1CB619" w:rsidR="001D7CBC" w:rsidRDefault="001D7CBC" w:rsidP="001D7CBC">
            <w:r>
              <w:t>appliesTo</w:t>
            </w:r>
          </w:p>
        </w:tc>
        <w:tc>
          <w:tcPr>
            <w:tcW w:w="3798" w:type="dxa"/>
          </w:tcPr>
          <w:p w14:paraId="764971DE" w14:textId="723CFB8E" w:rsidR="001D7CBC" w:rsidRDefault="001D7CBC" w:rsidP="001D7CBC">
            <w:r>
              <w:t>only person:Person</w:t>
            </w:r>
          </w:p>
        </w:tc>
      </w:tr>
      <w:tr w:rsidR="001D7CBC" w14:paraId="22D4E5A0" w14:textId="77777777" w:rsidTr="0040449F">
        <w:trPr>
          <w:cantSplit/>
        </w:trPr>
        <w:tc>
          <w:tcPr>
            <w:tcW w:w="2003" w:type="dxa"/>
            <w:vMerge/>
          </w:tcPr>
          <w:p w14:paraId="2580D33D" w14:textId="77777777" w:rsidR="001D7CBC" w:rsidRDefault="001D7CBC" w:rsidP="001D7CBC"/>
        </w:tc>
        <w:tc>
          <w:tcPr>
            <w:tcW w:w="3549" w:type="dxa"/>
          </w:tcPr>
          <w:p w14:paraId="5A3482E8" w14:textId="5C79E857" w:rsidR="001D7CBC" w:rsidRDefault="001D7CBC" w:rsidP="001D7CBC">
            <w:r>
              <w:t>appliesFor</w:t>
            </w:r>
          </w:p>
        </w:tc>
        <w:tc>
          <w:tcPr>
            <w:tcW w:w="3798" w:type="dxa"/>
          </w:tcPr>
          <w:p w14:paraId="2B8EDD84" w14:textId="171B6DF4" w:rsidR="001D7CBC" w:rsidRDefault="001D7CBC" w:rsidP="001D7CBC">
            <w:r>
              <w:t>only vehicle:VehicleType</w:t>
            </w:r>
          </w:p>
        </w:tc>
      </w:tr>
      <w:tr w:rsidR="001D7CBC" w14:paraId="77B128EF" w14:textId="77777777" w:rsidTr="0040449F">
        <w:trPr>
          <w:cantSplit/>
        </w:trPr>
        <w:tc>
          <w:tcPr>
            <w:tcW w:w="2003" w:type="dxa"/>
            <w:vMerge/>
          </w:tcPr>
          <w:p w14:paraId="1DC53134" w14:textId="77777777" w:rsidR="001D7CBC" w:rsidRDefault="001D7CBC" w:rsidP="001D7CBC"/>
        </w:tc>
        <w:tc>
          <w:tcPr>
            <w:tcW w:w="3549" w:type="dxa"/>
          </w:tcPr>
          <w:p w14:paraId="30FD5AF4" w14:textId="627C4E9D" w:rsidR="001D7CBC" w:rsidRDefault="001D7CBC" w:rsidP="001D7CBC">
            <w:r>
              <w:t>hasGracePeriod</w:t>
            </w:r>
          </w:p>
        </w:tc>
        <w:tc>
          <w:tcPr>
            <w:tcW w:w="3798" w:type="dxa"/>
          </w:tcPr>
          <w:p w14:paraId="02970BED" w14:textId="55E0BC45" w:rsidR="001D7CBC" w:rsidRDefault="001D7CBC" w:rsidP="001D7CBC">
            <w:r>
              <w:t>max 1 time:DurationDescription</w:t>
            </w:r>
          </w:p>
        </w:tc>
      </w:tr>
      <w:tr w:rsidR="001D7CBC" w14:paraId="3DC4784D" w14:textId="77777777" w:rsidTr="0040449F">
        <w:trPr>
          <w:cantSplit/>
        </w:trPr>
        <w:tc>
          <w:tcPr>
            <w:tcW w:w="2003" w:type="dxa"/>
            <w:vMerge/>
          </w:tcPr>
          <w:p w14:paraId="2AA6977E" w14:textId="77777777" w:rsidR="001D7CBC" w:rsidRDefault="001D7CBC" w:rsidP="001D7CBC"/>
        </w:tc>
        <w:tc>
          <w:tcPr>
            <w:tcW w:w="3549" w:type="dxa"/>
          </w:tcPr>
          <w:p w14:paraId="540E988F" w14:textId="34D3E6BB" w:rsidR="001D7CBC" w:rsidRDefault="001D7CBC" w:rsidP="001D7CBC">
            <w:r>
              <w:t>excludesPublicHoliday</w:t>
            </w:r>
          </w:p>
        </w:tc>
        <w:tc>
          <w:tcPr>
            <w:tcW w:w="3798" w:type="dxa"/>
          </w:tcPr>
          <w:p w14:paraId="4EFF9358" w14:textId="404752F3" w:rsidR="001D7CBC" w:rsidRDefault="001D7CBC" w:rsidP="001D7CBC">
            <w:r>
              <w:t>exactly 1 xsd:boolean</w:t>
            </w:r>
          </w:p>
        </w:tc>
      </w:tr>
      <w:tr w:rsidR="00025862" w14:paraId="3EAE689E" w14:textId="77777777" w:rsidTr="0040449F">
        <w:trPr>
          <w:cantSplit/>
        </w:trPr>
        <w:tc>
          <w:tcPr>
            <w:tcW w:w="2003" w:type="dxa"/>
            <w:vMerge w:val="restart"/>
          </w:tcPr>
          <w:p w14:paraId="134C381C" w14:textId="77777777" w:rsidR="00025862" w:rsidRDefault="00025862" w:rsidP="001D7CBC">
            <w:r>
              <w:t>ParkingRate</w:t>
            </w:r>
          </w:p>
        </w:tc>
        <w:tc>
          <w:tcPr>
            <w:tcW w:w="3549" w:type="dxa"/>
          </w:tcPr>
          <w:p w14:paraId="6E113BFF" w14:textId="77777777" w:rsidR="00025862" w:rsidRDefault="00025862" w:rsidP="001D7CBC">
            <w:r>
              <w:t>hasMonetaryCost</w:t>
            </w:r>
          </w:p>
        </w:tc>
        <w:tc>
          <w:tcPr>
            <w:tcW w:w="3798" w:type="dxa"/>
          </w:tcPr>
          <w:p w14:paraId="26379DD3" w14:textId="5606A570" w:rsidR="00025862" w:rsidRDefault="00025862" w:rsidP="001D7CBC">
            <w:r>
              <w:t>only om:MonetaryValue</w:t>
            </w:r>
          </w:p>
        </w:tc>
      </w:tr>
      <w:tr w:rsidR="00025862" w14:paraId="290E6A0F" w14:textId="77777777" w:rsidTr="0040449F">
        <w:trPr>
          <w:cantSplit/>
        </w:trPr>
        <w:tc>
          <w:tcPr>
            <w:tcW w:w="2003" w:type="dxa"/>
            <w:vMerge/>
          </w:tcPr>
          <w:p w14:paraId="43F03B62" w14:textId="77777777" w:rsidR="00025862" w:rsidRDefault="00025862" w:rsidP="001D7CBC"/>
        </w:tc>
        <w:tc>
          <w:tcPr>
            <w:tcW w:w="3549" w:type="dxa"/>
          </w:tcPr>
          <w:p w14:paraId="7222EB1A" w14:textId="77777777" w:rsidR="00025862" w:rsidRDefault="00025862" w:rsidP="001D7CBC">
            <w:r>
              <w:t>forDuration</w:t>
            </w:r>
          </w:p>
        </w:tc>
        <w:tc>
          <w:tcPr>
            <w:tcW w:w="3798" w:type="dxa"/>
          </w:tcPr>
          <w:p w14:paraId="40A22FBE" w14:textId="511A78C7" w:rsidR="00025862" w:rsidRDefault="00025862" w:rsidP="001D7CBC">
            <w:r>
              <w:t>only time:DurationDescription</w:t>
            </w:r>
          </w:p>
        </w:tc>
      </w:tr>
      <w:tr w:rsidR="00025862" w14:paraId="45607FCA" w14:textId="77777777" w:rsidTr="0040449F">
        <w:trPr>
          <w:cantSplit/>
        </w:trPr>
        <w:tc>
          <w:tcPr>
            <w:tcW w:w="2003" w:type="dxa"/>
            <w:vMerge/>
          </w:tcPr>
          <w:p w14:paraId="290799B7" w14:textId="77777777" w:rsidR="00025862" w:rsidRDefault="00025862" w:rsidP="001D7CBC"/>
        </w:tc>
        <w:tc>
          <w:tcPr>
            <w:tcW w:w="3549" w:type="dxa"/>
          </w:tcPr>
          <w:p w14:paraId="23A0DA46" w14:textId="77777777" w:rsidR="00025862" w:rsidRDefault="00025862" w:rsidP="001D7CBC">
            <w:r>
              <w:t>hasPayment</w:t>
            </w:r>
          </w:p>
        </w:tc>
        <w:tc>
          <w:tcPr>
            <w:tcW w:w="3798" w:type="dxa"/>
          </w:tcPr>
          <w:p w14:paraId="6CE26C45" w14:textId="77777777" w:rsidR="00025862" w:rsidRDefault="00025862" w:rsidP="001D7CBC">
            <w:r>
              <w:t>only ParkingPaymentMethod</w:t>
            </w:r>
          </w:p>
        </w:tc>
      </w:tr>
      <w:tr w:rsidR="00025862" w14:paraId="4732B57B" w14:textId="77777777" w:rsidTr="0040449F">
        <w:trPr>
          <w:cantSplit/>
        </w:trPr>
        <w:tc>
          <w:tcPr>
            <w:tcW w:w="2003" w:type="dxa"/>
            <w:vMerge/>
          </w:tcPr>
          <w:p w14:paraId="00DAF968" w14:textId="77777777" w:rsidR="00025862" w:rsidRDefault="00025862" w:rsidP="001D7CBC"/>
        </w:tc>
        <w:tc>
          <w:tcPr>
            <w:tcW w:w="3549" w:type="dxa"/>
          </w:tcPr>
          <w:p w14:paraId="6B9EBC15" w14:textId="7F68F8F6" w:rsidR="00025862" w:rsidRDefault="00025862" w:rsidP="001D7CBC">
            <w:r>
              <w:t>appliesTo</w:t>
            </w:r>
          </w:p>
        </w:tc>
        <w:tc>
          <w:tcPr>
            <w:tcW w:w="3798" w:type="dxa"/>
          </w:tcPr>
          <w:p w14:paraId="43A25F66" w14:textId="288B7D15" w:rsidR="00025862" w:rsidRDefault="00025862" w:rsidP="001D7CBC">
            <w:r>
              <w:t>only person:Person</w:t>
            </w:r>
          </w:p>
        </w:tc>
      </w:tr>
      <w:tr w:rsidR="00025862" w14:paraId="33D30661" w14:textId="77777777" w:rsidTr="0040449F">
        <w:trPr>
          <w:cantSplit/>
        </w:trPr>
        <w:tc>
          <w:tcPr>
            <w:tcW w:w="2003" w:type="dxa"/>
            <w:vMerge/>
          </w:tcPr>
          <w:p w14:paraId="5BE600D2" w14:textId="77777777" w:rsidR="00025862" w:rsidRDefault="00025862" w:rsidP="001D7CBC"/>
        </w:tc>
        <w:tc>
          <w:tcPr>
            <w:tcW w:w="3549" w:type="dxa"/>
          </w:tcPr>
          <w:p w14:paraId="21BA4EFC" w14:textId="1C3605A5" w:rsidR="00025862" w:rsidRDefault="00025862" w:rsidP="001D7CBC">
            <w:r>
              <w:t>min</w:t>
            </w:r>
            <w:r w:rsidR="00CF71F2">
              <w:t>Parking</w:t>
            </w:r>
            <w:r>
              <w:t>Charge</w:t>
            </w:r>
          </w:p>
        </w:tc>
        <w:tc>
          <w:tcPr>
            <w:tcW w:w="3798" w:type="dxa"/>
          </w:tcPr>
          <w:p w14:paraId="0374D319" w14:textId="26466E3E" w:rsidR="00025862" w:rsidRDefault="00025862" w:rsidP="001D7CBC">
            <w:r>
              <w:t>only (om:MonetaryValue or time:DurationDescription)</w:t>
            </w:r>
          </w:p>
        </w:tc>
      </w:tr>
      <w:tr w:rsidR="00025862" w14:paraId="5338AA53" w14:textId="77777777" w:rsidTr="0040449F">
        <w:trPr>
          <w:cantSplit/>
        </w:trPr>
        <w:tc>
          <w:tcPr>
            <w:tcW w:w="2003" w:type="dxa"/>
            <w:vMerge/>
          </w:tcPr>
          <w:p w14:paraId="222E5275" w14:textId="77777777" w:rsidR="00025862" w:rsidRDefault="00025862" w:rsidP="001D7CBC"/>
        </w:tc>
        <w:tc>
          <w:tcPr>
            <w:tcW w:w="3549" w:type="dxa"/>
          </w:tcPr>
          <w:p w14:paraId="661E232A" w14:textId="01D3C478" w:rsidR="00025862" w:rsidRDefault="00025862" w:rsidP="001D7CBC">
            <w:r>
              <w:t>max</w:t>
            </w:r>
            <w:r w:rsidR="00261D05">
              <w:t>Parking</w:t>
            </w:r>
            <w:r>
              <w:t>Cost</w:t>
            </w:r>
          </w:p>
        </w:tc>
        <w:tc>
          <w:tcPr>
            <w:tcW w:w="3798" w:type="dxa"/>
          </w:tcPr>
          <w:p w14:paraId="2D37DD7C" w14:textId="7098CC53" w:rsidR="00025862" w:rsidRDefault="00025862" w:rsidP="001D7CBC">
            <w:r>
              <w:t>only om:MonetaryValue</w:t>
            </w:r>
          </w:p>
        </w:tc>
      </w:tr>
      <w:tr w:rsidR="00292F36" w14:paraId="2B40D23C" w14:textId="77777777" w:rsidTr="0040449F">
        <w:trPr>
          <w:cantSplit/>
        </w:trPr>
        <w:tc>
          <w:tcPr>
            <w:tcW w:w="2003" w:type="dxa"/>
          </w:tcPr>
          <w:p w14:paraId="52D7E4E9" w14:textId="25106F9D" w:rsidR="00292F36" w:rsidRDefault="00292F36" w:rsidP="001D7CBC">
            <w:r w:rsidRPr="00466487">
              <w:t>FreeParkingPolicy</w:t>
            </w:r>
          </w:p>
        </w:tc>
        <w:tc>
          <w:tcPr>
            <w:tcW w:w="3549" w:type="dxa"/>
          </w:tcPr>
          <w:p w14:paraId="3F75987C" w14:textId="134C7F3D" w:rsidR="00292F36" w:rsidRDefault="00A54A76" w:rsidP="001D7CBC">
            <w:r>
              <w:t>hasParkingRate</w:t>
            </w:r>
          </w:p>
        </w:tc>
        <w:tc>
          <w:tcPr>
            <w:tcW w:w="3798" w:type="dxa"/>
          </w:tcPr>
          <w:p w14:paraId="1D679EB9" w14:textId="3D8037AB" w:rsidR="00292F36" w:rsidRDefault="00A54A76" w:rsidP="001D7CBC">
            <w:r>
              <w:t>only (ParkingRate and hasMonetaryCost only (</w:t>
            </w:r>
            <w:r w:rsidR="00767989">
              <w:t>om:</w:t>
            </w:r>
            <w:r>
              <w:t xml:space="preserve">MonetaryValue and </w:t>
            </w:r>
            <w:r w:rsidR="0056469A">
              <w:t>om:</w:t>
            </w:r>
            <w:r>
              <w:t xml:space="preserve">numerical_value </w:t>
            </w:r>
            <w:r w:rsidR="00BF257D">
              <w:fldChar w:fldCharType="begin"/>
            </w:r>
            <w:r w:rsidR="00DE6FBD">
              <w:instrText xml:space="preserve"> ADDIN EN.CITE &lt;EndNote&gt;&lt;Cite ExcludeYear="1"&gt;&lt;Author&gt;Cox&lt;/Author&gt;&lt;Year&gt;2001&lt;/Year&gt;&lt;IDText&gt;Geography markup language (GML) 2.0&lt;/IDText&gt;&lt;DisplayText&gt;[32]&lt;/DisplayText&gt;&lt;record&gt;&lt;titles&gt;&lt;title&gt;Geography markup language (GML) 2.0&lt;/title&gt;&lt;secondary-title&gt;URL: http://www. opengis. net/gml/01-029/GML2. html&lt;/secondary-title&gt;&lt;/titles&gt;&lt;contributors&gt;&lt;authors&gt;&lt;author&gt;Cox, Simon&lt;/author&gt;&lt;author&gt;Cuthbert, Adrian&lt;/author&gt;&lt;author&gt;Lake, Ron&lt;/author&gt;&lt;author&gt;Martell, Richard&lt;/author&gt;&lt;/authors&gt;&lt;/contributors&gt;&lt;added-date format="utc"&gt;1562954815&lt;/added-date&gt;&lt;ref-type name="Journal Article"&gt;17&lt;/ref-type&gt;&lt;dates&gt;&lt;year&gt;2001&lt;/year&gt;&lt;/dates&gt;&lt;rec-number&gt;15&lt;/rec-number&gt;&lt;last-updated-date format="utc"&gt;1562954815&lt;/last-updated-date&gt;&lt;/record&gt;&lt;/Cite&gt;&lt;/EndNote&gt;</w:instrText>
            </w:r>
            <w:r w:rsidR="00BF257D">
              <w:fldChar w:fldCharType="separate"/>
            </w:r>
            <w:r w:rsidR="00DE6FBD">
              <w:rPr>
                <w:noProof/>
              </w:rPr>
              <w:t>[32]</w:t>
            </w:r>
            <w:r w:rsidR="00BF257D">
              <w:fldChar w:fldCharType="end"/>
            </w:r>
            <w:r>
              <w:t>))</w:t>
            </w:r>
          </w:p>
        </w:tc>
      </w:tr>
    </w:tbl>
    <w:p w14:paraId="6005BD18" w14:textId="77777777" w:rsidR="00891743" w:rsidRDefault="00891743" w:rsidP="00E45F01">
      <w:pPr>
        <w:pStyle w:val="ListParagraph"/>
        <w:numPr>
          <w:ilvl w:val="0"/>
          <w:numId w:val="0"/>
        </w:numPr>
        <w:ind w:left="360"/>
        <w:rPr>
          <w:b/>
        </w:rPr>
      </w:pPr>
    </w:p>
    <w:tbl>
      <w:tblPr>
        <w:tblStyle w:val="TableGrid"/>
        <w:tblpPr w:leftFromText="180" w:rightFromText="180" w:vertAnchor="text" w:horzAnchor="margin" w:tblpY="128"/>
        <w:tblW w:w="0" w:type="auto"/>
        <w:tblLook w:val="04A0" w:firstRow="1" w:lastRow="0" w:firstColumn="1" w:lastColumn="0" w:noHBand="0" w:noVBand="1"/>
      </w:tblPr>
      <w:tblGrid>
        <w:gridCol w:w="2240"/>
        <w:gridCol w:w="2481"/>
        <w:gridCol w:w="4629"/>
      </w:tblGrid>
      <w:tr w:rsidR="000A1FF2" w14:paraId="39AAB8AB" w14:textId="77777777" w:rsidTr="000A1FF2">
        <w:tc>
          <w:tcPr>
            <w:tcW w:w="2240" w:type="dxa"/>
            <w:shd w:val="clear" w:color="auto" w:fill="00FFFF"/>
          </w:tcPr>
          <w:p w14:paraId="5F38BF95" w14:textId="77777777" w:rsidR="00891743" w:rsidRDefault="00891743" w:rsidP="008663AF">
            <w:pPr>
              <w:tabs>
                <w:tab w:val="left" w:pos="1027"/>
              </w:tabs>
            </w:pPr>
            <w:r>
              <w:t>Property</w:t>
            </w:r>
            <w:r>
              <w:tab/>
            </w:r>
          </w:p>
        </w:tc>
        <w:tc>
          <w:tcPr>
            <w:tcW w:w="2481" w:type="dxa"/>
            <w:shd w:val="clear" w:color="auto" w:fill="00FFFF"/>
          </w:tcPr>
          <w:p w14:paraId="1F1AABA5" w14:textId="77777777" w:rsidR="00891743" w:rsidRDefault="00891743" w:rsidP="008663AF">
            <w:r>
              <w:t>Characteristic</w:t>
            </w:r>
          </w:p>
        </w:tc>
        <w:tc>
          <w:tcPr>
            <w:tcW w:w="4629" w:type="dxa"/>
            <w:shd w:val="clear" w:color="auto" w:fill="00FFFF"/>
          </w:tcPr>
          <w:p w14:paraId="5D379DB9" w14:textId="77777777" w:rsidR="00891743" w:rsidRDefault="00891743" w:rsidP="008663AF">
            <w:r>
              <w:t>Value (if applicable)</w:t>
            </w:r>
          </w:p>
        </w:tc>
      </w:tr>
      <w:tr w:rsidR="00916B43" w14:paraId="64E7E773" w14:textId="77777777" w:rsidTr="000A1FF2">
        <w:tc>
          <w:tcPr>
            <w:tcW w:w="2240" w:type="dxa"/>
            <w:vMerge w:val="restart"/>
          </w:tcPr>
          <w:p w14:paraId="657B58A0" w14:textId="278601FF" w:rsidR="00916B43" w:rsidRDefault="00916B43" w:rsidP="008663AF">
            <w:r>
              <w:t>hasSubParkingArea</w:t>
            </w:r>
          </w:p>
        </w:tc>
        <w:tc>
          <w:tcPr>
            <w:tcW w:w="2481" w:type="dxa"/>
          </w:tcPr>
          <w:p w14:paraId="4803F087" w14:textId="0E794EC0" w:rsidR="00916B43" w:rsidRDefault="00916B43" w:rsidP="008663AF">
            <w:r>
              <w:t>subPropertyOf</w:t>
            </w:r>
          </w:p>
        </w:tc>
        <w:tc>
          <w:tcPr>
            <w:tcW w:w="4629" w:type="dxa"/>
          </w:tcPr>
          <w:p w14:paraId="5A2F554A" w14:textId="48453469" w:rsidR="00916B43" w:rsidRDefault="00916B43" w:rsidP="008663AF">
            <w:r>
              <w:t>mer:hasProperPart</w:t>
            </w:r>
          </w:p>
        </w:tc>
      </w:tr>
      <w:tr w:rsidR="00916B43" w14:paraId="0D638573" w14:textId="77777777" w:rsidTr="000A1FF2">
        <w:tc>
          <w:tcPr>
            <w:tcW w:w="2240" w:type="dxa"/>
            <w:vMerge/>
          </w:tcPr>
          <w:p w14:paraId="74F91628" w14:textId="77777777" w:rsidR="00916B43" w:rsidRDefault="00916B43" w:rsidP="008663AF"/>
        </w:tc>
        <w:tc>
          <w:tcPr>
            <w:tcW w:w="2481" w:type="dxa"/>
          </w:tcPr>
          <w:p w14:paraId="12D3FBFD" w14:textId="1B66099B" w:rsidR="00916B43" w:rsidRDefault="00916B43" w:rsidP="008663AF">
            <w:r>
              <w:t>domain</w:t>
            </w:r>
          </w:p>
        </w:tc>
        <w:tc>
          <w:tcPr>
            <w:tcW w:w="4629" w:type="dxa"/>
          </w:tcPr>
          <w:p w14:paraId="6976CB56" w14:textId="2CB9317B" w:rsidR="00916B43" w:rsidRDefault="00916B43" w:rsidP="008663AF">
            <w:r>
              <w:t>ParkingArea</w:t>
            </w:r>
          </w:p>
        </w:tc>
      </w:tr>
      <w:tr w:rsidR="00916B43" w14:paraId="55A68BCA" w14:textId="77777777" w:rsidTr="000A1FF2">
        <w:tc>
          <w:tcPr>
            <w:tcW w:w="2240" w:type="dxa"/>
            <w:vMerge/>
          </w:tcPr>
          <w:p w14:paraId="78472EC6" w14:textId="29A5E947" w:rsidR="00916B43" w:rsidRDefault="00916B43" w:rsidP="008663AF"/>
        </w:tc>
        <w:tc>
          <w:tcPr>
            <w:tcW w:w="2481" w:type="dxa"/>
          </w:tcPr>
          <w:p w14:paraId="5DDA5578" w14:textId="66FA0B87" w:rsidR="00916B43" w:rsidRDefault="00916B43" w:rsidP="008663AF">
            <w:r>
              <w:t>range</w:t>
            </w:r>
          </w:p>
        </w:tc>
        <w:tc>
          <w:tcPr>
            <w:tcW w:w="4629" w:type="dxa"/>
          </w:tcPr>
          <w:p w14:paraId="1C0DBA08" w14:textId="1CC3D04C" w:rsidR="00916B43" w:rsidRDefault="00916B43" w:rsidP="008663AF">
            <w:r>
              <w:t>ParkingArea</w:t>
            </w:r>
          </w:p>
        </w:tc>
      </w:tr>
      <w:tr w:rsidR="00916B43" w14:paraId="41D544F4" w14:textId="77777777" w:rsidTr="000A1FF2">
        <w:tc>
          <w:tcPr>
            <w:tcW w:w="2240" w:type="dxa"/>
            <w:vMerge/>
          </w:tcPr>
          <w:p w14:paraId="5256815E" w14:textId="77777777" w:rsidR="00916B43" w:rsidRDefault="00916B43" w:rsidP="008663AF"/>
        </w:tc>
        <w:tc>
          <w:tcPr>
            <w:tcW w:w="2481" w:type="dxa"/>
          </w:tcPr>
          <w:p w14:paraId="5BADE3FD" w14:textId="05E6DA2A" w:rsidR="00916B43" w:rsidRDefault="00916B43" w:rsidP="008663AF">
            <w:r>
              <w:t>inverse</w:t>
            </w:r>
          </w:p>
        </w:tc>
        <w:tc>
          <w:tcPr>
            <w:tcW w:w="4629" w:type="dxa"/>
          </w:tcPr>
          <w:p w14:paraId="39104FE1" w14:textId="49795E54" w:rsidR="00916B43" w:rsidRDefault="00916B43" w:rsidP="008663AF">
            <w:r>
              <w:t>subParkingAreaOf</w:t>
            </w:r>
          </w:p>
        </w:tc>
      </w:tr>
      <w:tr w:rsidR="00916B43" w14:paraId="2C8D33E0" w14:textId="77777777" w:rsidTr="000A1FF2">
        <w:tc>
          <w:tcPr>
            <w:tcW w:w="2240" w:type="dxa"/>
            <w:vMerge w:val="restart"/>
          </w:tcPr>
          <w:p w14:paraId="78CF7568" w14:textId="0349F2F7" w:rsidR="00916B43" w:rsidRDefault="00916B43" w:rsidP="008663AF">
            <w:r>
              <w:t>subParkingAreaOf</w:t>
            </w:r>
          </w:p>
        </w:tc>
        <w:tc>
          <w:tcPr>
            <w:tcW w:w="2481" w:type="dxa"/>
          </w:tcPr>
          <w:p w14:paraId="49D81376" w14:textId="370E008E" w:rsidR="00916B43" w:rsidRDefault="00916B43" w:rsidP="008663AF">
            <w:r>
              <w:t>subPropertyOf</w:t>
            </w:r>
          </w:p>
        </w:tc>
        <w:tc>
          <w:tcPr>
            <w:tcW w:w="4629" w:type="dxa"/>
          </w:tcPr>
          <w:p w14:paraId="016F794D" w14:textId="1056533B" w:rsidR="00916B43" w:rsidRDefault="00916B43" w:rsidP="008663AF">
            <w:r>
              <w:t>mer:properPartOf</w:t>
            </w:r>
          </w:p>
        </w:tc>
      </w:tr>
      <w:tr w:rsidR="00916B43" w14:paraId="29508A0E" w14:textId="77777777" w:rsidTr="000A1FF2">
        <w:tc>
          <w:tcPr>
            <w:tcW w:w="2240" w:type="dxa"/>
            <w:vMerge/>
          </w:tcPr>
          <w:p w14:paraId="4EF905F0" w14:textId="77777777" w:rsidR="00916B43" w:rsidRDefault="00916B43" w:rsidP="00723D39"/>
        </w:tc>
        <w:tc>
          <w:tcPr>
            <w:tcW w:w="2481" w:type="dxa"/>
          </w:tcPr>
          <w:p w14:paraId="4265BA3B" w14:textId="271A583C" w:rsidR="00916B43" w:rsidRDefault="00916B43" w:rsidP="00723D39">
            <w:r>
              <w:t>domain</w:t>
            </w:r>
          </w:p>
        </w:tc>
        <w:tc>
          <w:tcPr>
            <w:tcW w:w="4629" w:type="dxa"/>
          </w:tcPr>
          <w:p w14:paraId="53A62E71" w14:textId="38B7B14A" w:rsidR="00916B43" w:rsidRDefault="00916B43" w:rsidP="00723D39">
            <w:r>
              <w:t>ParkingArea</w:t>
            </w:r>
          </w:p>
        </w:tc>
      </w:tr>
      <w:tr w:rsidR="00916B43" w14:paraId="66CDD0CA" w14:textId="77777777" w:rsidTr="000A1FF2">
        <w:tc>
          <w:tcPr>
            <w:tcW w:w="2240" w:type="dxa"/>
            <w:vMerge/>
          </w:tcPr>
          <w:p w14:paraId="745AAF53" w14:textId="77777777" w:rsidR="00916B43" w:rsidRDefault="00916B43" w:rsidP="00723D39"/>
        </w:tc>
        <w:tc>
          <w:tcPr>
            <w:tcW w:w="2481" w:type="dxa"/>
          </w:tcPr>
          <w:p w14:paraId="560509CC" w14:textId="00CFBFB6" w:rsidR="00916B43" w:rsidRDefault="00916B43" w:rsidP="00723D39">
            <w:r>
              <w:t>range</w:t>
            </w:r>
          </w:p>
        </w:tc>
        <w:tc>
          <w:tcPr>
            <w:tcW w:w="4629" w:type="dxa"/>
          </w:tcPr>
          <w:p w14:paraId="1A55C0B0" w14:textId="3CFA52ED" w:rsidR="00916B43" w:rsidRDefault="00916B43" w:rsidP="00723D39">
            <w:r>
              <w:t>ParkingArea</w:t>
            </w:r>
          </w:p>
        </w:tc>
      </w:tr>
      <w:tr w:rsidR="00916B43" w14:paraId="1AC8FC21" w14:textId="77777777" w:rsidTr="000A1FF2">
        <w:tc>
          <w:tcPr>
            <w:tcW w:w="2240" w:type="dxa"/>
            <w:vMerge/>
          </w:tcPr>
          <w:p w14:paraId="027C30BF" w14:textId="77777777" w:rsidR="00916B43" w:rsidRDefault="00916B43" w:rsidP="00723D39"/>
        </w:tc>
        <w:tc>
          <w:tcPr>
            <w:tcW w:w="2481" w:type="dxa"/>
          </w:tcPr>
          <w:p w14:paraId="7166BC31" w14:textId="3920A612" w:rsidR="00916B43" w:rsidRDefault="00916B43" w:rsidP="00723D39">
            <w:r>
              <w:t>inverse of</w:t>
            </w:r>
          </w:p>
        </w:tc>
        <w:tc>
          <w:tcPr>
            <w:tcW w:w="4629" w:type="dxa"/>
          </w:tcPr>
          <w:p w14:paraId="0D4E9579" w14:textId="63F1F242" w:rsidR="00916B43" w:rsidRDefault="00916B43" w:rsidP="00723D39">
            <w:r>
              <w:t>hasSubParkingArea</w:t>
            </w:r>
          </w:p>
        </w:tc>
      </w:tr>
    </w:tbl>
    <w:p w14:paraId="088486EC" w14:textId="77777777" w:rsidR="00891743" w:rsidRDefault="00891743" w:rsidP="00E45F01">
      <w:pPr>
        <w:pStyle w:val="ListParagraph"/>
        <w:numPr>
          <w:ilvl w:val="0"/>
          <w:numId w:val="0"/>
        </w:numPr>
        <w:ind w:left="360"/>
        <w:rPr>
          <w:b/>
        </w:rPr>
      </w:pPr>
    </w:p>
    <w:p w14:paraId="22133171" w14:textId="5734328F" w:rsidR="00B053A6" w:rsidRPr="00616EC9" w:rsidRDefault="003B6261" w:rsidP="00E45F01">
      <w:pPr>
        <w:pStyle w:val="ListParagraph"/>
        <w:numPr>
          <w:ilvl w:val="0"/>
          <w:numId w:val="0"/>
        </w:numPr>
        <w:ind w:left="360"/>
        <w:rPr>
          <w:b/>
        </w:rPr>
      </w:pPr>
      <w:r w:rsidRPr="00616EC9">
        <w:rPr>
          <w:b/>
        </w:rPr>
        <w:t>Ontologies Reused:</w:t>
      </w:r>
    </w:p>
    <w:p w14:paraId="555C7359" w14:textId="2A45662B" w:rsidR="003B6261" w:rsidRDefault="00466487" w:rsidP="009E4A69">
      <w:pPr>
        <w:pStyle w:val="ListParagraph"/>
      </w:pPr>
      <w:r>
        <w:t>Mereology</w:t>
      </w:r>
    </w:p>
    <w:p w14:paraId="436D5005" w14:textId="4FCCD1C6" w:rsidR="00466487" w:rsidRDefault="00466487" w:rsidP="009E4A69">
      <w:pPr>
        <w:pStyle w:val="ListParagraph"/>
      </w:pPr>
      <w:r>
        <w:t>Change</w:t>
      </w:r>
    </w:p>
    <w:p w14:paraId="7F987D1B" w14:textId="7FD2B236" w:rsidR="00466487" w:rsidRDefault="00466487" w:rsidP="009E4A69">
      <w:pPr>
        <w:pStyle w:val="ListParagraph"/>
      </w:pPr>
      <w:r>
        <w:t>Time</w:t>
      </w:r>
    </w:p>
    <w:p w14:paraId="510BB694" w14:textId="78C59AF4" w:rsidR="00466487" w:rsidRPr="00616EC9" w:rsidRDefault="00466487" w:rsidP="009E4A69">
      <w:pPr>
        <w:pStyle w:val="ListParagraph"/>
      </w:pPr>
      <w:r>
        <w:t>OM</w:t>
      </w:r>
    </w:p>
    <w:p w14:paraId="16899239" w14:textId="7A385361" w:rsidR="00232ADD" w:rsidRPr="00616EC9" w:rsidRDefault="00232ADD" w:rsidP="009E4A69">
      <w:pPr>
        <w:pStyle w:val="ListParagraph"/>
      </w:pPr>
      <w:r w:rsidRPr="00616EC9">
        <w:t>Person</w:t>
      </w:r>
    </w:p>
    <w:p w14:paraId="36BB658E" w14:textId="01B2BF49" w:rsidR="00232ADD" w:rsidRPr="00616EC9" w:rsidRDefault="00232ADD" w:rsidP="009E4A69">
      <w:pPr>
        <w:pStyle w:val="ListParagraph"/>
      </w:pPr>
      <w:r w:rsidRPr="00616EC9">
        <w:t>Vehicle</w:t>
      </w:r>
    </w:p>
    <w:p w14:paraId="5759ED18" w14:textId="424114C6" w:rsidR="004B7120" w:rsidRPr="00616EC9" w:rsidRDefault="0040449F" w:rsidP="009E4A69">
      <w:pPr>
        <w:pStyle w:val="ListParagraph"/>
      </w:pPr>
      <w:r w:rsidRPr="00616EC9">
        <w:t>Contact</w:t>
      </w:r>
    </w:p>
    <w:p w14:paraId="7D6C247A" w14:textId="1ABE5185" w:rsidR="005631DB" w:rsidRDefault="005631DB" w:rsidP="005631DB">
      <w:pPr>
        <w:rPr>
          <w:b/>
        </w:rPr>
      </w:pPr>
      <w:r>
        <w:rPr>
          <w:b/>
        </w:rPr>
        <w:t>Future work:</w:t>
      </w:r>
    </w:p>
    <w:p w14:paraId="28107752" w14:textId="77F3990D" w:rsidR="005631DB" w:rsidRDefault="005631DB" w:rsidP="005631DB">
      <w:r>
        <w:t>Constraints may be defined to relate the hours of ope</w:t>
      </w:r>
      <w:r w:rsidR="003329EF">
        <w:t xml:space="preserve">ration with the </w:t>
      </w:r>
      <w:r w:rsidR="009250C3">
        <w:t>parking lot’s associated parking policies and their hours of operation: a parking lot should have policies defined during all of its hours of operation.</w:t>
      </w:r>
    </w:p>
    <w:p w14:paraId="28421C49" w14:textId="0B43DE3C" w:rsidR="00B538A1" w:rsidRPr="005631DB" w:rsidRDefault="00B538A1" w:rsidP="005631DB">
      <w:r>
        <w:t>If required, parking services may be defined in greater detail.</w:t>
      </w:r>
    </w:p>
    <w:p w14:paraId="79A3C2AC" w14:textId="77777777" w:rsidR="00232ADD" w:rsidRPr="003B6261" w:rsidRDefault="00232ADD" w:rsidP="00E80D3C">
      <w:pPr>
        <w:pStyle w:val="ListParagraph"/>
        <w:numPr>
          <w:ilvl w:val="0"/>
          <w:numId w:val="0"/>
        </w:numPr>
        <w:ind w:left="720"/>
      </w:pPr>
    </w:p>
    <w:p w14:paraId="56C1F91E" w14:textId="77777777" w:rsidR="00BD7C89" w:rsidRDefault="00CF11C5" w:rsidP="00EA354A">
      <w:pPr>
        <w:pStyle w:val="Heading2"/>
      </w:pPr>
      <w:bookmarkStart w:id="154" w:name="_Toc35948862"/>
      <w:r>
        <w:t>Public</w:t>
      </w:r>
      <w:r w:rsidR="00BD7C89">
        <w:t xml:space="preserve"> Transit Ontology</w:t>
      </w:r>
      <w:bookmarkEnd w:id="154"/>
    </w:p>
    <w:p w14:paraId="6A7EE14B" w14:textId="07F0684A" w:rsidR="00D479C9" w:rsidRDefault="004A6700" w:rsidP="00D479C9">
      <w:pPr>
        <w:rPr>
          <w:i/>
        </w:rPr>
      </w:pPr>
      <w:hyperlink r:id="rId36" w:history="1">
        <w:r w:rsidR="0089518D">
          <w:rPr>
            <w:rStyle w:val="Hyperlink"/>
            <w:i/>
          </w:rPr>
          <w:t>http://ontology.eil.utoronto.ca/icity/</w:t>
        </w:r>
        <w:r w:rsidR="00624998" w:rsidRPr="00E01611">
          <w:rPr>
            <w:rStyle w:val="Hyperlink"/>
            <w:i/>
          </w:rPr>
          <w:t>PublicTransit.owl</w:t>
        </w:r>
      </w:hyperlink>
    </w:p>
    <w:p w14:paraId="32FB78D1" w14:textId="270A7534" w:rsidR="005A6FB2" w:rsidRPr="005A6FB2" w:rsidRDefault="005A6FB2" w:rsidP="00CF11C5">
      <w:r>
        <w:t>The public transportation system is an important area of study for transportation planning. The infrastructure is subject to analysis when considering travel demand and capabilities in the future. There are also many present-day, operational topics of interest to researchers, as evide</w:t>
      </w:r>
    </w:p>
    <w:p w14:paraId="2095DB95" w14:textId="43ABDAF3" w:rsidR="00CF11C5" w:rsidRPr="00CF11C5" w:rsidRDefault="00CF11C5" w:rsidP="00CF11C5">
      <w:pPr>
        <w:rPr>
          <w:b/>
        </w:rPr>
      </w:pPr>
      <w:r w:rsidRPr="00CF11C5">
        <w:rPr>
          <w:b/>
        </w:rPr>
        <w:t>Namespace: transit</w:t>
      </w:r>
    </w:p>
    <w:p w14:paraId="301594BC" w14:textId="43EAD267" w:rsidR="00D0475D" w:rsidRDefault="00FE6277" w:rsidP="009E4A69">
      <w:pPr>
        <w:pStyle w:val="ListParagraph"/>
      </w:pPr>
      <w:r>
        <w:t>TransitSystem</w:t>
      </w:r>
      <w:r w:rsidR="00D0475D">
        <w:t xml:space="preserve">: A </w:t>
      </w:r>
      <w:r>
        <w:t xml:space="preserve">TransitSystem </w:t>
      </w:r>
      <w:r w:rsidR="00D0475D">
        <w:t xml:space="preserve">is a </w:t>
      </w:r>
      <w:r w:rsidR="00D0475D" w:rsidRPr="0049134E">
        <w:rPr>
          <w:b/>
        </w:rPr>
        <w:t>collection of Routes</w:t>
      </w:r>
      <w:r w:rsidR="0049134E">
        <w:t>.</w:t>
      </w:r>
      <w:r w:rsidR="0049134E">
        <w:br/>
        <w:t xml:space="preserve">A </w:t>
      </w:r>
      <w:r>
        <w:t xml:space="preserve">TransitSystem </w:t>
      </w:r>
      <w:r w:rsidR="0049134E">
        <w:t xml:space="preserve">may be </w:t>
      </w:r>
      <w:r w:rsidR="0049134E" w:rsidRPr="0049134E">
        <w:rPr>
          <w:b/>
        </w:rPr>
        <w:t>accessed by</w:t>
      </w:r>
      <w:r w:rsidR="0049134E">
        <w:t xml:space="preserve"> some Fare or Transit Pass.</w:t>
      </w:r>
    </w:p>
    <w:p w14:paraId="46F7AD37" w14:textId="1DE67030" w:rsidR="008E6E32" w:rsidRDefault="00D0475D" w:rsidP="009E4A69">
      <w:pPr>
        <w:pStyle w:val="ListParagraph"/>
      </w:pPr>
      <w:r>
        <w:t>Route</w:t>
      </w:r>
      <w:r w:rsidR="0063407C">
        <w:t xml:space="preserve">: A Route </w:t>
      </w:r>
      <w:r w:rsidR="0063407C" w:rsidRPr="0049134E">
        <w:t xml:space="preserve">consists of a series of Route </w:t>
      </w:r>
      <w:r w:rsidR="007D3675">
        <w:t xml:space="preserve">Links and may </w:t>
      </w:r>
      <w:r w:rsidR="00322525">
        <w:t>be divided into</w:t>
      </w:r>
      <w:r w:rsidR="007D3675">
        <w:t xml:space="preserve"> Route Sections</w:t>
      </w:r>
      <w:r w:rsidR="0063407C">
        <w:t>.</w:t>
      </w:r>
      <w:r w:rsidR="0063407C">
        <w:br/>
        <w:t xml:space="preserve">A Route has some </w:t>
      </w:r>
      <w:r w:rsidR="0063407C" w:rsidRPr="0049134E">
        <w:t>directionality</w:t>
      </w:r>
      <w:r w:rsidR="007D3675">
        <w:t xml:space="preserve"> (captured by the route links)</w:t>
      </w:r>
      <w:r w:rsidR="004A66F6">
        <w:t>.</w:t>
      </w:r>
    </w:p>
    <w:p w14:paraId="26BCE44F" w14:textId="7FAD0187" w:rsidR="00D0475D" w:rsidRDefault="00D0475D" w:rsidP="009E4A69">
      <w:pPr>
        <w:pStyle w:val="ListParagraph"/>
      </w:pPr>
      <w:r>
        <w:lastRenderedPageBreak/>
        <w:t>Route Section</w:t>
      </w:r>
      <w:r w:rsidR="0063407C">
        <w:t xml:space="preserve">: A Route Section </w:t>
      </w:r>
      <w:r w:rsidR="007D3675">
        <w:t xml:space="preserve">is part of some Route and </w:t>
      </w:r>
      <w:r w:rsidR="0063407C" w:rsidRPr="00E42B68">
        <w:t>consists of</w:t>
      </w:r>
      <w:r w:rsidR="0063407C">
        <w:t xml:space="preserve"> Route Links.</w:t>
      </w:r>
      <w:r w:rsidR="004A66F6">
        <w:br/>
        <w:t xml:space="preserve">A Route Section </w:t>
      </w:r>
      <w:r w:rsidR="003044E9">
        <w:t>begins and ends a</w:t>
      </w:r>
      <w:r w:rsidR="00365B56">
        <w:t>t a Stop Point.</w:t>
      </w:r>
    </w:p>
    <w:p w14:paraId="378F6F8F" w14:textId="1B367685" w:rsidR="00D0475D" w:rsidRDefault="00D0475D" w:rsidP="009E4A69">
      <w:pPr>
        <w:pStyle w:val="ListParagraph"/>
      </w:pPr>
      <w:r>
        <w:t>Route Link</w:t>
      </w:r>
      <w:r w:rsidR="0063407C">
        <w:t xml:space="preserve">: </w:t>
      </w:r>
      <w:r w:rsidR="00E42B68">
        <w:t xml:space="preserve">A Route Link is part of some Route. It </w:t>
      </w:r>
      <w:r w:rsidR="008A718B">
        <w:t>is a primitive element of a route, operating on single</w:t>
      </w:r>
      <w:r w:rsidR="009E4A69">
        <w:t xml:space="preserve"> Arc</w:t>
      </w:r>
      <w:r w:rsidR="00E42B68">
        <w:t xml:space="preserve"> or Link within the transportation system.</w:t>
      </w:r>
    </w:p>
    <w:p w14:paraId="14B79805" w14:textId="22969D4D" w:rsidR="0063407C" w:rsidRDefault="0063407C" w:rsidP="009E4A69">
      <w:pPr>
        <w:pStyle w:val="ListParagraph"/>
      </w:pPr>
      <w:r>
        <w:t xml:space="preserve">Stop Point: A Stop Point marks the </w:t>
      </w:r>
      <w:r w:rsidRPr="0049134E">
        <w:rPr>
          <w:b/>
        </w:rPr>
        <w:t>start or end of</w:t>
      </w:r>
      <w:r>
        <w:t xml:space="preserve"> a Route Link</w:t>
      </w:r>
      <w:r w:rsidR="009344B6">
        <w:t xml:space="preserve"> (e.g. a subway stop or bus stop)</w:t>
      </w:r>
      <w:r>
        <w:t>.</w:t>
      </w:r>
      <w:r w:rsidR="008B1472">
        <w:br/>
        <w:t>A Stop Point is a subclass of a Node, as defined in the Transportation System ontology.</w:t>
      </w:r>
      <w:r>
        <w:br/>
      </w:r>
      <w:r w:rsidR="008B1472">
        <w:t>Like a Node, a</w:t>
      </w:r>
      <w:r>
        <w:t xml:space="preserve"> Stop Point </w:t>
      </w:r>
      <w:r w:rsidRPr="0049134E">
        <w:rPr>
          <w:b/>
        </w:rPr>
        <w:t>has a</w:t>
      </w:r>
      <w:r w:rsidR="008B1472">
        <w:rPr>
          <w:b/>
        </w:rPr>
        <w:t>n associated</w:t>
      </w:r>
      <w:r w:rsidRPr="0049134E">
        <w:rPr>
          <w:b/>
        </w:rPr>
        <w:t xml:space="preserve"> Location</w:t>
      </w:r>
      <w:r>
        <w:t>.</w:t>
      </w:r>
      <w:r>
        <w:br/>
        <w:t>A Person may enter or exit the transit vehicle at a Stop Point.</w:t>
      </w:r>
    </w:p>
    <w:p w14:paraId="1218DA35" w14:textId="4D181069" w:rsidR="003A0FD1" w:rsidRDefault="00D23F24" w:rsidP="003A0FD1">
      <w:pPr>
        <w:pStyle w:val="ListParagraph"/>
        <w:numPr>
          <w:ilvl w:val="0"/>
          <w:numId w:val="0"/>
        </w:numPr>
        <w:ind w:left="720"/>
      </w:pPr>
      <w:r>
        <w:t xml:space="preserve">(to do: </w:t>
      </w:r>
      <w:r w:rsidR="00E87413">
        <w:t>Station subclass of StopPoint</w:t>
      </w:r>
      <w:r>
        <w:t>)</w:t>
      </w:r>
    </w:p>
    <w:p w14:paraId="0C448198" w14:textId="4E5EF2B5" w:rsidR="003A0FD1" w:rsidRPr="00774659" w:rsidRDefault="003A0FD1" w:rsidP="003C429B">
      <w:pPr>
        <w:pStyle w:val="ListParagraph"/>
      </w:pPr>
      <w:r w:rsidRPr="00774659">
        <w:t>Station</w:t>
      </w:r>
      <w:r w:rsidR="00517F8F">
        <w:t>StopPoint</w:t>
      </w:r>
      <w:r w:rsidRPr="00774659">
        <w:t>: A Station</w:t>
      </w:r>
      <w:r w:rsidR="00517F8F">
        <w:t>StopPoint</w:t>
      </w:r>
      <w:r w:rsidRPr="00774659">
        <w:t xml:space="preserve"> is a specialized type of Stop Point that contains multiple Stop Points. </w:t>
      </w:r>
      <w:r w:rsidR="00517F8F">
        <w:t>This is distinct from the Station itself (the building).</w:t>
      </w:r>
    </w:p>
    <w:p w14:paraId="46AFEC98" w14:textId="237896D0" w:rsidR="003C429B" w:rsidRDefault="008B1472" w:rsidP="003C429B">
      <w:pPr>
        <w:pStyle w:val="ListParagraph"/>
      </w:pPr>
      <w:r>
        <w:t xml:space="preserve">Transit Incidents, broadly, </w:t>
      </w:r>
      <w:r w:rsidR="00C24958">
        <w:t>are events of interest that occur on a particular transit trip. Typically, they are problematic, unplanned issues resulting in some delay.</w:t>
      </w:r>
      <w:r w:rsidR="00C24958">
        <w:br/>
      </w:r>
      <w:r>
        <w:t xml:space="preserve">A </w:t>
      </w:r>
      <w:r w:rsidR="003C429B">
        <w:t xml:space="preserve">TransitIncident </w:t>
      </w:r>
      <w:r>
        <w:t xml:space="preserve">is a </w:t>
      </w:r>
      <w:r w:rsidR="003C429B">
        <w:t>subclass of Activity</w:t>
      </w:r>
      <w:r>
        <w:t>.</w:t>
      </w:r>
      <w:r w:rsidR="003C429B">
        <w:br/>
      </w:r>
      <w:r w:rsidR="00C24958">
        <w:t>It is associated with some station or stop point.</w:t>
      </w:r>
      <w:r w:rsidR="003C429B">
        <w:br/>
      </w:r>
      <w:r w:rsidR="00C24958">
        <w:t xml:space="preserve">An incident may be described (and so classified) by a predefined code: </w:t>
      </w:r>
      <w:r w:rsidR="003C429B">
        <w:t>hasCode only xsd:String</w:t>
      </w:r>
      <w:r w:rsidR="001B6C71">
        <w:t>.</w:t>
      </w:r>
      <w:r w:rsidR="003C429B">
        <w:br/>
      </w:r>
      <w:r w:rsidR="00C24958">
        <w:t xml:space="preserve">An incident </w:t>
      </w:r>
      <w:r w:rsidR="001B6C71">
        <w:t>will have some resulting caused gap (i.e. the time from the incident until the next train arrives at the station).</w:t>
      </w:r>
      <w:r w:rsidR="00CF54F2">
        <w:t xml:space="preserve"> </w:t>
      </w:r>
    </w:p>
    <w:p w14:paraId="66145CD5" w14:textId="61ACD83B" w:rsidR="003C429B" w:rsidRDefault="003C429B" w:rsidP="001F0377">
      <w:pPr>
        <w:pStyle w:val="ListParagraph"/>
      </w:pPr>
      <w:r w:rsidRPr="004C00EA">
        <w:t>TransitTrip</w:t>
      </w:r>
      <w:r>
        <w:t xml:space="preserve"> </w:t>
      </w:r>
      <w:r w:rsidR="00C24958">
        <w:t xml:space="preserve">is a </w:t>
      </w:r>
      <w:r>
        <w:t>subclass of Trip</w:t>
      </w:r>
      <w:r w:rsidR="00C24958">
        <w:t xml:space="preserve">. </w:t>
      </w:r>
      <w:r>
        <w:br/>
      </w:r>
      <w:r w:rsidR="00C24958">
        <w:t>Transit Trips have specific restrictions and specialized properties. A Transit Trip occurs on some predefined route. A Transit Trip may also describe</w:t>
      </w:r>
      <w:r w:rsidR="000407A9">
        <w:t xml:space="preserve"> a trip on</w:t>
      </w:r>
      <w:r w:rsidR="00C24958">
        <w:t xml:space="preserve"> some smaller part of a Route, i.e. a Route Link. </w:t>
      </w:r>
      <w:r w:rsidR="000407A9">
        <w:t>I</w:t>
      </w:r>
      <w:r w:rsidR="000566DF">
        <w:t>n exceptional cases,</w:t>
      </w:r>
      <w:r w:rsidR="000407A9">
        <w:t xml:space="preserve"> is possible that a TransitTrip may occur off-route (e.g. </w:t>
      </w:r>
      <w:r w:rsidR="000566DF">
        <w:t xml:space="preserve">detours). </w:t>
      </w:r>
      <w:r w:rsidR="00C24958">
        <w:t>The start and destination of a Tran</w:t>
      </w:r>
      <w:r w:rsidR="00B81F3A">
        <w:t>s</w:t>
      </w:r>
      <w:r w:rsidR="00C24958">
        <w:t>it Trip must be a Stop Point, and all Tr</w:t>
      </w:r>
      <w:r w:rsidR="00B02A71">
        <w:t>ansit Trips must be performed with</w:t>
      </w:r>
      <w:r w:rsidR="00C24958">
        <w:t xml:space="preserve"> a </w:t>
      </w:r>
      <w:r w:rsidR="00E76345">
        <w:t>Transit Vehicle</w:t>
      </w:r>
      <w:r w:rsidR="00384357">
        <w:t>.</w:t>
      </w:r>
    </w:p>
    <w:p w14:paraId="3ACF0C97" w14:textId="3A0EDE71" w:rsidR="0097309C" w:rsidRDefault="00B00C9B" w:rsidP="001F0377">
      <w:pPr>
        <w:pStyle w:val="ListParagraph"/>
      </w:pPr>
      <w:r w:rsidRPr="004C00EA">
        <w:t>Scheduled</w:t>
      </w:r>
      <w:r w:rsidR="0097309C" w:rsidRPr="004C00EA">
        <w:t>TransitTrip</w:t>
      </w:r>
      <w:r w:rsidR="0097309C">
        <w:t xml:space="preserve"> is a type of RecurringEvent that only has TransitTrips as occurrences.</w:t>
      </w:r>
      <w:r w:rsidR="000566DF">
        <w:t xml:space="preserve"> A </w:t>
      </w:r>
      <w:r>
        <w:t>Scheduled</w:t>
      </w:r>
      <w:r w:rsidR="000566DF">
        <w:t>TransitTrip is scheduled on some Route, RouteLink, or RouteSection</w:t>
      </w:r>
      <w:r w:rsidR="00E575F2">
        <w:t xml:space="preserve">, however it is not necessarily the case that the trip is accessible to travelers at the beginning stop point. It is possible that the scheduled trip will not pick up any </w:t>
      </w:r>
      <w:r w:rsidR="00E575F2">
        <w:lastRenderedPageBreak/>
        <w:t xml:space="preserve">passengers, or that passengers must pre-arrange in order to be picked up by the scheduled trip. </w:t>
      </w:r>
      <w:r w:rsidR="006D6F57">
        <w:t>A Scheduled Transit Trip may have a pick-up type and/or drop-off type</w:t>
      </w:r>
      <w:r w:rsidR="007C1549">
        <w:t xml:space="preserve"> as defined by some Trip Access Arrangement Type</w:t>
      </w:r>
      <w:r w:rsidR="006D6F57">
        <w:t>: as scheduled, not available, arranged with agency, or arranged with driver.</w:t>
      </w:r>
      <w:r w:rsidR="00790069">
        <w:br/>
        <w:t>ScheduledTransitTrips may be used to specify route and stop timetables.</w:t>
      </w:r>
      <w:r w:rsidR="006A3E39">
        <w:t xml:space="preserve"> Like a TransitTrip, a ScheduledTransitTrip may be described as inbound or outbound with the isOutbound data property.</w:t>
      </w:r>
      <w:r w:rsidR="00C33918">
        <w:t xml:space="preserve"> Scheduled trips may be defined to require only the assignment of vehicles that accommodate a wheelchair rider(s); this property may be captured with the isWheelchairAccessible data property.</w:t>
      </w:r>
      <w:r w:rsidR="0097309C">
        <w:br/>
      </w:r>
      <w:r w:rsidR="00B9425B" w:rsidRPr="002E4131">
        <w:t xml:space="preserve">The start and </w:t>
      </w:r>
      <w:r w:rsidR="00E575F2" w:rsidRPr="002E4131">
        <w:t>end times of scheduled (</w:t>
      </w:r>
      <w:r w:rsidR="000566DF" w:rsidRPr="002E4131">
        <w:t>recurring</w:t>
      </w:r>
      <w:r w:rsidR="00E575F2" w:rsidRPr="002E4131">
        <w:t>)</w:t>
      </w:r>
      <w:r w:rsidR="000566DF" w:rsidRPr="002E4131">
        <w:t xml:space="preserve"> transit trip</w:t>
      </w:r>
      <w:r w:rsidR="00B9425B" w:rsidRPr="002E4131">
        <w:t xml:space="preserve">s may be used to specify </w:t>
      </w:r>
      <w:r w:rsidR="002E4131" w:rsidRPr="002E4131">
        <w:t>route and stop timetables.</w:t>
      </w:r>
    </w:p>
    <w:p w14:paraId="4ABBC78F" w14:textId="2907F211" w:rsidR="00841E6A" w:rsidRPr="00D75E15" w:rsidRDefault="00292F57" w:rsidP="001F0377">
      <w:pPr>
        <w:pStyle w:val="ListParagraph"/>
      </w:pPr>
      <w:r>
        <w:t xml:space="preserve">TransitVehicle is a </w:t>
      </w:r>
      <w:r w:rsidR="00841E6A">
        <w:t>subclass of Vehicle</w:t>
      </w:r>
      <w:r>
        <w:t xml:space="preserve">. </w:t>
      </w:r>
      <w:r>
        <w:br/>
        <w:t xml:space="preserve">A TransitVehicle has a </w:t>
      </w:r>
      <w:r w:rsidR="00696518">
        <w:t xml:space="preserve">transit </w:t>
      </w:r>
      <w:r>
        <w:t>vehicle id.</w:t>
      </w:r>
      <w:r w:rsidR="00696518">
        <w:t xml:space="preserve"> This refers to the identifier assigned by the transit authority, as opposed to a serial number.</w:t>
      </w:r>
      <w:r>
        <w:br/>
        <w:t>Transit Vehicles are owned and operated by some transit authority. There are specialized types of transit vehicles (e.g. different types of streetcars), and a restricted set of modes. Transit Vehicles typically only operate on pre-defined routes, however there are exceptions (e.g. detours, travel for maintenance, etc).</w:t>
      </w:r>
    </w:p>
    <w:p w14:paraId="624FADD7" w14:textId="77777777" w:rsidR="00D0475D" w:rsidRDefault="00B65F67" w:rsidP="009E4A69">
      <w:pPr>
        <w:pStyle w:val="ListParagraph"/>
      </w:pPr>
      <w:r>
        <w:t>AccessMethod</w:t>
      </w:r>
      <w:r w:rsidR="0049134E">
        <w:t>: A</w:t>
      </w:r>
      <w:r>
        <w:t xml:space="preserve">n Access Method </w:t>
      </w:r>
      <w:r w:rsidR="0049134E">
        <w:t xml:space="preserve">is the means of </w:t>
      </w:r>
      <w:r w:rsidR="0049134E" w:rsidRPr="0049134E">
        <w:rPr>
          <w:b/>
        </w:rPr>
        <w:t xml:space="preserve">access </w:t>
      </w:r>
      <w:r w:rsidR="0049134E">
        <w:rPr>
          <w:b/>
        </w:rPr>
        <w:t xml:space="preserve">to </w:t>
      </w:r>
      <w:r>
        <w:t>a Line</w:t>
      </w:r>
      <w:r>
        <w:br/>
        <w:t>An</w:t>
      </w:r>
      <w:r w:rsidR="0049134E">
        <w:t xml:space="preserve"> </w:t>
      </w:r>
      <w:r>
        <w:t>AccessMethod</w:t>
      </w:r>
      <w:r w:rsidRPr="0049134E">
        <w:rPr>
          <w:b/>
        </w:rPr>
        <w:t xml:space="preserve"> </w:t>
      </w:r>
      <w:r w:rsidR="0049134E" w:rsidRPr="0049134E">
        <w:rPr>
          <w:b/>
        </w:rPr>
        <w:t>has a Monetary Value</w:t>
      </w:r>
      <w:r w:rsidR="0049134E">
        <w:t>.</w:t>
      </w:r>
      <w:r w:rsidR="0049134E">
        <w:br/>
        <w:t>A</w:t>
      </w:r>
      <w:r>
        <w:t>n</w:t>
      </w:r>
      <w:r w:rsidR="0049134E">
        <w:t xml:space="preserve"> </w:t>
      </w:r>
      <w:r>
        <w:t xml:space="preserve">AccessMethod </w:t>
      </w:r>
      <w:r w:rsidR="0049134E">
        <w:t xml:space="preserve">may be </w:t>
      </w:r>
      <w:r w:rsidR="0049134E" w:rsidRPr="0049134E">
        <w:rPr>
          <w:b/>
        </w:rPr>
        <w:t>valid for</w:t>
      </w:r>
      <w:r w:rsidR="0049134E">
        <w:t xml:space="preserve"> a specific distance or time.</w:t>
      </w:r>
    </w:p>
    <w:p w14:paraId="25CCE986" w14:textId="77777777" w:rsidR="00481D2C" w:rsidRDefault="00481D2C" w:rsidP="009E4A69">
      <w:pPr>
        <w:pStyle w:val="ListParagraph"/>
      </w:pPr>
      <w:r w:rsidRPr="00CF206D">
        <w:t>Route</w:t>
      </w:r>
      <w:r w:rsidR="00D85E96" w:rsidRPr="00CF206D">
        <w:t>Timetable</w:t>
      </w:r>
      <w:r w:rsidR="00D85E96">
        <w:t xml:space="preserve">: A Timetable </w:t>
      </w:r>
      <w:r w:rsidR="00087D57">
        <w:t>represents schedule information for</w:t>
      </w:r>
      <w:r w:rsidR="00D85E96" w:rsidRPr="0049134E">
        <w:rPr>
          <w:b/>
        </w:rPr>
        <w:t xml:space="preserve"> </w:t>
      </w:r>
      <w:r>
        <w:t>a particular Route</w:t>
      </w:r>
      <w:r w:rsidR="00D85E96">
        <w:t>, or Route Link.</w:t>
      </w:r>
      <w:r w:rsidR="00D85E96">
        <w:br/>
        <w:t xml:space="preserve">A </w:t>
      </w:r>
      <w:r>
        <w:t>Route</w:t>
      </w:r>
      <w:r w:rsidR="00D85E96">
        <w:t xml:space="preserve">Timetable has an </w:t>
      </w:r>
      <w:r w:rsidR="00D85E96" w:rsidRPr="00CC62A3">
        <w:rPr>
          <w:b/>
        </w:rPr>
        <w:t>expected travel time</w:t>
      </w:r>
      <w:r w:rsidR="00D85E96">
        <w:rPr>
          <w:b/>
        </w:rPr>
        <w:t xml:space="preserve"> (Duration)</w:t>
      </w:r>
      <w:r>
        <w:t xml:space="preserve"> for the Route, or Route Link.</w:t>
      </w:r>
    </w:p>
    <w:p w14:paraId="41277A0B" w14:textId="77777777" w:rsidR="00D85E96" w:rsidRDefault="00D85E96" w:rsidP="009E4A69">
      <w:pPr>
        <w:pStyle w:val="ListParagraph"/>
      </w:pPr>
      <w:r>
        <w:t xml:space="preserve">A </w:t>
      </w:r>
      <w:r w:rsidR="00481D2C">
        <w:t>Stop</w:t>
      </w:r>
      <w:r>
        <w:t xml:space="preserve">Timetable has an </w:t>
      </w:r>
      <w:r w:rsidRPr="00CC62A3">
        <w:rPr>
          <w:b/>
        </w:rPr>
        <w:t>expected arrival time</w:t>
      </w:r>
      <w:r>
        <w:rPr>
          <w:b/>
        </w:rPr>
        <w:t xml:space="preserve"> (Time Instant)</w:t>
      </w:r>
      <w:r>
        <w:t xml:space="preserve"> for </w:t>
      </w:r>
      <w:r w:rsidR="00481D2C">
        <w:t>some Stop Point.</w:t>
      </w:r>
    </w:p>
    <w:p w14:paraId="156ADFCD" w14:textId="67A02875" w:rsidR="002D7688" w:rsidRDefault="002D7688" w:rsidP="009E4A69">
      <w:pPr>
        <w:pStyle w:val="ListParagraph"/>
      </w:pPr>
      <w:r>
        <w:t xml:space="preserve">VehicleBlock: </w:t>
      </w:r>
      <w:r w:rsidR="00B71544" w:rsidRPr="00B71544">
        <w:t xml:space="preserve">A Vehicle Block represents a grouping of transit trips to be allocated to a particular vehicle. A transit trip is part of a single block and each block may contain multiple transit trips, therefore the allocatedFor property relating vehicle blocks and transit trips is inverse functional. Each block may be allocated multiple vehicles, but only </w:t>
      </w:r>
      <w:r w:rsidR="00B71544" w:rsidRPr="00B71544">
        <w:lastRenderedPageBreak/>
        <w:t>one vehicle at a given point in time therefore the allocatedTo property which relates vehicle blocks to vehicles is functional.</w:t>
      </w:r>
    </w:p>
    <w:p w14:paraId="063CFE94" w14:textId="15FC7FC7" w:rsidR="00A860B1" w:rsidRDefault="00A860B1" w:rsidP="009E4A69">
      <w:pPr>
        <w:pStyle w:val="ListParagraph"/>
      </w:pPr>
      <w:r>
        <w:t>Two complementary properties (one object and one data property) have been added to capture information regarding transit passes. The data property provides a simply Boolean value to capture whether a person (at some time) has a transit pass; whereas the object property provides the ability to associate a particular transit pass (with some properties regarding, for example, its access, cost, and balance).</w:t>
      </w:r>
    </w:p>
    <w:tbl>
      <w:tblPr>
        <w:tblStyle w:val="TableGrid"/>
        <w:tblpPr w:leftFromText="180" w:rightFromText="180" w:vertAnchor="text" w:horzAnchor="margin" w:tblpY="128"/>
        <w:tblW w:w="0" w:type="auto"/>
        <w:tblLook w:val="04A0" w:firstRow="1" w:lastRow="0" w:firstColumn="1" w:lastColumn="0" w:noHBand="0" w:noVBand="1"/>
      </w:tblPr>
      <w:tblGrid>
        <w:gridCol w:w="2575"/>
        <w:gridCol w:w="3189"/>
        <w:gridCol w:w="3586"/>
      </w:tblGrid>
      <w:tr w:rsidR="00BF3CFC" w14:paraId="1B8037D3" w14:textId="77777777" w:rsidTr="00022B45">
        <w:trPr>
          <w:cantSplit/>
        </w:trPr>
        <w:tc>
          <w:tcPr>
            <w:tcW w:w="2575" w:type="dxa"/>
            <w:shd w:val="clear" w:color="auto" w:fill="00FFFF"/>
          </w:tcPr>
          <w:p w14:paraId="2281D2F6" w14:textId="77777777" w:rsidR="00BF3CFC" w:rsidRDefault="00BF3CFC" w:rsidP="00BA5A7B">
            <w:r>
              <w:t>Object</w:t>
            </w:r>
          </w:p>
        </w:tc>
        <w:tc>
          <w:tcPr>
            <w:tcW w:w="3189" w:type="dxa"/>
            <w:shd w:val="clear" w:color="auto" w:fill="00FFFF"/>
          </w:tcPr>
          <w:p w14:paraId="6986EE79" w14:textId="77777777" w:rsidR="00BF3CFC" w:rsidRDefault="00BF3CFC" w:rsidP="00BA5A7B">
            <w:r>
              <w:t>Property</w:t>
            </w:r>
          </w:p>
        </w:tc>
        <w:tc>
          <w:tcPr>
            <w:tcW w:w="3586" w:type="dxa"/>
            <w:shd w:val="clear" w:color="auto" w:fill="00FFFF"/>
          </w:tcPr>
          <w:p w14:paraId="78778041" w14:textId="77777777" w:rsidR="00BF3CFC" w:rsidRDefault="00BF3CFC" w:rsidP="00BA5A7B">
            <w:r>
              <w:t>Value</w:t>
            </w:r>
          </w:p>
        </w:tc>
      </w:tr>
      <w:tr w:rsidR="000F4675" w14:paraId="588EE002" w14:textId="77777777" w:rsidTr="00022B45">
        <w:trPr>
          <w:cantSplit/>
        </w:trPr>
        <w:tc>
          <w:tcPr>
            <w:tcW w:w="2575" w:type="dxa"/>
            <w:vMerge w:val="restart"/>
          </w:tcPr>
          <w:p w14:paraId="20EA5705" w14:textId="77777777" w:rsidR="000F4675" w:rsidRDefault="000F4675" w:rsidP="00BA5A7B">
            <w:r>
              <w:t>TransitSystemPD</w:t>
            </w:r>
          </w:p>
        </w:tc>
        <w:tc>
          <w:tcPr>
            <w:tcW w:w="3189" w:type="dxa"/>
          </w:tcPr>
          <w:p w14:paraId="59192B97" w14:textId="77777777" w:rsidR="000F4675" w:rsidRDefault="000F4675" w:rsidP="00BA5A7B">
            <w:r>
              <w:t>subclassOf</w:t>
            </w:r>
          </w:p>
        </w:tc>
        <w:tc>
          <w:tcPr>
            <w:tcW w:w="3586" w:type="dxa"/>
          </w:tcPr>
          <w:p w14:paraId="35AA125A" w14:textId="77777777" w:rsidR="000F4675" w:rsidRDefault="000F4675" w:rsidP="00BA5A7B">
            <w:r>
              <w:t>change:TimeVaryingConcept</w:t>
            </w:r>
          </w:p>
        </w:tc>
      </w:tr>
      <w:tr w:rsidR="000F4675" w14:paraId="689099B4" w14:textId="77777777" w:rsidTr="00022B45">
        <w:trPr>
          <w:cantSplit/>
        </w:trPr>
        <w:tc>
          <w:tcPr>
            <w:tcW w:w="2575" w:type="dxa"/>
            <w:vMerge/>
          </w:tcPr>
          <w:p w14:paraId="7C349A58" w14:textId="77777777" w:rsidR="000F4675" w:rsidRDefault="000F4675" w:rsidP="00BA5A7B"/>
        </w:tc>
        <w:tc>
          <w:tcPr>
            <w:tcW w:w="3189" w:type="dxa"/>
          </w:tcPr>
          <w:p w14:paraId="09121836" w14:textId="77777777" w:rsidR="000F4675" w:rsidRDefault="000F4675" w:rsidP="00BA5A7B">
            <w:r>
              <w:t>equivalentClass</w:t>
            </w:r>
          </w:p>
        </w:tc>
        <w:tc>
          <w:tcPr>
            <w:tcW w:w="3586" w:type="dxa"/>
          </w:tcPr>
          <w:p w14:paraId="16377502" w14:textId="77777777" w:rsidR="000F4675" w:rsidRDefault="000F4675" w:rsidP="0041621A">
            <w:r>
              <w:t>change:hasManifestation some TransitSystem and  change:hasManifestation only TransitSystem</w:t>
            </w:r>
          </w:p>
        </w:tc>
      </w:tr>
      <w:tr w:rsidR="000F4675" w14:paraId="3A3CCFD0" w14:textId="77777777" w:rsidTr="00022B45">
        <w:trPr>
          <w:cantSplit/>
        </w:trPr>
        <w:tc>
          <w:tcPr>
            <w:tcW w:w="2575" w:type="dxa"/>
            <w:vMerge/>
          </w:tcPr>
          <w:p w14:paraId="0E656F47" w14:textId="77777777" w:rsidR="000F4675" w:rsidRDefault="000F4675" w:rsidP="00BA5A7B"/>
        </w:tc>
        <w:tc>
          <w:tcPr>
            <w:tcW w:w="3189" w:type="dxa"/>
          </w:tcPr>
          <w:p w14:paraId="646AA4F2" w14:textId="77777777" w:rsidR="000F4675" w:rsidRDefault="000F4675" w:rsidP="00BA5A7B">
            <w:r>
              <w:t>change:existsAt</w:t>
            </w:r>
          </w:p>
        </w:tc>
        <w:tc>
          <w:tcPr>
            <w:tcW w:w="3586" w:type="dxa"/>
          </w:tcPr>
          <w:p w14:paraId="6A46D3EB" w14:textId="77777777" w:rsidR="000F4675" w:rsidRDefault="000F4675" w:rsidP="00BA5A7B">
            <w:r>
              <w:t>exactly 1 time:Interval</w:t>
            </w:r>
          </w:p>
        </w:tc>
      </w:tr>
      <w:tr w:rsidR="000F4675" w14:paraId="5DB0956C" w14:textId="77777777" w:rsidTr="00022B45">
        <w:trPr>
          <w:cantSplit/>
        </w:trPr>
        <w:tc>
          <w:tcPr>
            <w:tcW w:w="2575" w:type="dxa"/>
            <w:vMerge/>
          </w:tcPr>
          <w:p w14:paraId="57E3B15F" w14:textId="77777777" w:rsidR="000F4675" w:rsidRDefault="000F4675" w:rsidP="00BA5A7B"/>
        </w:tc>
        <w:tc>
          <w:tcPr>
            <w:tcW w:w="3189" w:type="dxa"/>
          </w:tcPr>
          <w:p w14:paraId="551875EF" w14:textId="5A612EA5" w:rsidR="000F4675" w:rsidRDefault="000F4675" w:rsidP="00BA5A7B">
            <w:r>
              <w:t>operatedBy</w:t>
            </w:r>
          </w:p>
        </w:tc>
        <w:tc>
          <w:tcPr>
            <w:tcW w:w="3586" w:type="dxa"/>
          </w:tcPr>
          <w:p w14:paraId="2671254C" w14:textId="5D4744AF" w:rsidR="000F4675" w:rsidRDefault="000F4675" w:rsidP="00BA5A7B">
            <w:r>
              <w:t>org:OrganizationPD</w:t>
            </w:r>
          </w:p>
        </w:tc>
      </w:tr>
      <w:tr w:rsidR="00A47861" w14:paraId="73AD6E04" w14:textId="77777777" w:rsidTr="00022B45">
        <w:trPr>
          <w:cantSplit/>
        </w:trPr>
        <w:tc>
          <w:tcPr>
            <w:tcW w:w="2575" w:type="dxa"/>
            <w:vMerge w:val="restart"/>
          </w:tcPr>
          <w:p w14:paraId="49FD388D" w14:textId="77777777" w:rsidR="00A47861" w:rsidRDefault="00A47861" w:rsidP="00BA5A7B">
            <w:r>
              <w:t>TransitSystem</w:t>
            </w:r>
          </w:p>
        </w:tc>
        <w:tc>
          <w:tcPr>
            <w:tcW w:w="3189" w:type="dxa"/>
          </w:tcPr>
          <w:p w14:paraId="126F58D6" w14:textId="77777777" w:rsidR="00A47861" w:rsidRDefault="00A47861" w:rsidP="00BA5A7B">
            <w:r>
              <w:t>subclassOf</w:t>
            </w:r>
          </w:p>
        </w:tc>
        <w:tc>
          <w:tcPr>
            <w:tcW w:w="3586" w:type="dxa"/>
          </w:tcPr>
          <w:p w14:paraId="54AFB486" w14:textId="77777777" w:rsidR="00A47861" w:rsidRDefault="00CF11C5" w:rsidP="00BA5A7B">
            <w:r>
              <w:t>change:</w:t>
            </w:r>
            <w:r w:rsidR="00A47861">
              <w:t>Manifestation</w:t>
            </w:r>
          </w:p>
        </w:tc>
      </w:tr>
      <w:tr w:rsidR="00A47861" w14:paraId="47035A98" w14:textId="77777777" w:rsidTr="00022B45">
        <w:trPr>
          <w:cantSplit/>
        </w:trPr>
        <w:tc>
          <w:tcPr>
            <w:tcW w:w="2575" w:type="dxa"/>
            <w:vMerge/>
          </w:tcPr>
          <w:p w14:paraId="5F627A86" w14:textId="77777777" w:rsidR="00A47861" w:rsidRDefault="00A47861" w:rsidP="00A47861"/>
        </w:tc>
        <w:tc>
          <w:tcPr>
            <w:tcW w:w="3189" w:type="dxa"/>
          </w:tcPr>
          <w:p w14:paraId="6003563F" w14:textId="77777777" w:rsidR="00A47861" w:rsidRDefault="00A47861" w:rsidP="00A47861">
            <w:r>
              <w:t>equivalentClass</w:t>
            </w:r>
          </w:p>
        </w:tc>
        <w:tc>
          <w:tcPr>
            <w:tcW w:w="3586" w:type="dxa"/>
          </w:tcPr>
          <w:p w14:paraId="7B109A7B" w14:textId="77777777" w:rsidR="00A47861" w:rsidRDefault="00CF11C5" w:rsidP="00A47861">
            <w:r>
              <w:t>change:</w:t>
            </w:r>
            <w:r w:rsidR="00A47861">
              <w:t>manifestationOf some TransitSystem</w:t>
            </w:r>
            <w:r w:rsidR="0041621A">
              <w:t>PD</w:t>
            </w:r>
            <w:r w:rsidR="00A47861">
              <w:t xml:space="preserve"> and </w:t>
            </w:r>
            <w:r>
              <w:t xml:space="preserve"> change:</w:t>
            </w:r>
            <w:r w:rsidR="00A47861">
              <w:t>manifestationOf only TransitSystem</w:t>
            </w:r>
            <w:r w:rsidR="0041621A">
              <w:t>PD</w:t>
            </w:r>
          </w:p>
        </w:tc>
      </w:tr>
      <w:tr w:rsidR="00A47861" w14:paraId="2277623B" w14:textId="77777777" w:rsidTr="00022B45">
        <w:trPr>
          <w:cantSplit/>
        </w:trPr>
        <w:tc>
          <w:tcPr>
            <w:tcW w:w="2575" w:type="dxa"/>
            <w:vMerge/>
          </w:tcPr>
          <w:p w14:paraId="66B74113" w14:textId="77777777" w:rsidR="00A47861" w:rsidRDefault="00A47861" w:rsidP="00A47861"/>
        </w:tc>
        <w:tc>
          <w:tcPr>
            <w:tcW w:w="3189" w:type="dxa"/>
          </w:tcPr>
          <w:p w14:paraId="1F485729" w14:textId="77777777" w:rsidR="00A47861" w:rsidRDefault="00CF11C5" w:rsidP="00A47861">
            <w:r>
              <w:t>change:</w:t>
            </w:r>
            <w:r w:rsidR="006D5597">
              <w:t>existsAt</w:t>
            </w:r>
          </w:p>
        </w:tc>
        <w:tc>
          <w:tcPr>
            <w:tcW w:w="3586" w:type="dxa"/>
          </w:tcPr>
          <w:p w14:paraId="354490E5" w14:textId="77777777" w:rsidR="00A47861" w:rsidRDefault="00A47861" w:rsidP="00A47861">
            <w:r>
              <w:t xml:space="preserve">exactly 1 </w:t>
            </w:r>
            <w:r w:rsidR="00CF11C5">
              <w:t>time:</w:t>
            </w:r>
            <w:r>
              <w:t>TemporalEntity</w:t>
            </w:r>
          </w:p>
        </w:tc>
      </w:tr>
      <w:tr w:rsidR="00A47861" w14:paraId="6969812A" w14:textId="77777777" w:rsidTr="00022B45">
        <w:trPr>
          <w:cantSplit/>
        </w:trPr>
        <w:tc>
          <w:tcPr>
            <w:tcW w:w="2575" w:type="dxa"/>
            <w:vMerge/>
          </w:tcPr>
          <w:p w14:paraId="59003E62" w14:textId="77777777" w:rsidR="00A47861" w:rsidRDefault="00A47861" w:rsidP="00A47861"/>
        </w:tc>
        <w:tc>
          <w:tcPr>
            <w:tcW w:w="3189" w:type="dxa"/>
          </w:tcPr>
          <w:p w14:paraId="79662458" w14:textId="77777777" w:rsidR="00A47861" w:rsidRDefault="00CF11C5" w:rsidP="00A47861">
            <w:r>
              <w:t>hasRoutes</w:t>
            </w:r>
          </w:p>
        </w:tc>
        <w:tc>
          <w:tcPr>
            <w:tcW w:w="3586" w:type="dxa"/>
          </w:tcPr>
          <w:p w14:paraId="5E8D2FA4" w14:textId="77777777" w:rsidR="00A47861" w:rsidRDefault="00A47861" w:rsidP="00A47861">
            <w:r>
              <w:t>only Route</w:t>
            </w:r>
          </w:p>
        </w:tc>
      </w:tr>
      <w:tr w:rsidR="00A47861" w14:paraId="2F499CBF" w14:textId="77777777" w:rsidTr="00022B45">
        <w:trPr>
          <w:cantSplit/>
        </w:trPr>
        <w:tc>
          <w:tcPr>
            <w:tcW w:w="2575" w:type="dxa"/>
            <w:vMerge/>
          </w:tcPr>
          <w:p w14:paraId="0F8D1941" w14:textId="77777777" w:rsidR="00A47861" w:rsidRDefault="00A47861" w:rsidP="00A47861"/>
        </w:tc>
        <w:tc>
          <w:tcPr>
            <w:tcW w:w="3189" w:type="dxa"/>
          </w:tcPr>
          <w:p w14:paraId="330E82CB" w14:textId="77777777" w:rsidR="00A47861" w:rsidRDefault="00A47861" w:rsidP="00A47861">
            <w:r>
              <w:t>accessBy</w:t>
            </w:r>
          </w:p>
        </w:tc>
        <w:tc>
          <w:tcPr>
            <w:tcW w:w="3586" w:type="dxa"/>
          </w:tcPr>
          <w:p w14:paraId="4EBC77B8" w14:textId="77777777" w:rsidR="00A47861" w:rsidRDefault="00100AF5" w:rsidP="00100AF5">
            <w:r>
              <w:t>only AccessMethod</w:t>
            </w:r>
          </w:p>
        </w:tc>
      </w:tr>
      <w:tr w:rsidR="00B65F67" w14:paraId="4B92C9D8" w14:textId="77777777" w:rsidTr="00022B45">
        <w:trPr>
          <w:cantSplit/>
        </w:trPr>
        <w:tc>
          <w:tcPr>
            <w:tcW w:w="2575" w:type="dxa"/>
            <w:vMerge w:val="restart"/>
          </w:tcPr>
          <w:p w14:paraId="360F0921" w14:textId="77777777" w:rsidR="00B65F67" w:rsidRDefault="00B65F67" w:rsidP="00A47861">
            <w:r>
              <w:lastRenderedPageBreak/>
              <w:t>AccessMethod</w:t>
            </w:r>
          </w:p>
        </w:tc>
        <w:tc>
          <w:tcPr>
            <w:tcW w:w="3189" w:type="dxa"/>
          </w:tcPr>
          <w:p w14:paraId="79DE043C" w14:textId="77777777" w:rsidR="00B65F67" w:rsidRDefault="00B65F67" w:rsidP="00A47861">
            <w:r>
              <w:t>hasMonetaryCost</w:t>
            </w:r>
          </w:p>
        </w:tc>
        <w:tc>
          <w:tcPr>
            <w:tcW w:w="3586" w:type="dxa"/>
          </w:tcPr>
          <w:p w14:paraId="55557C6A" w14:textId="77777777" w:rsidR="00B65F67" w:rsidRDefault="00B65F67" w:rsidP="00100AF5">
            <w:r>
              <w:t>only monetary:MonetaryValue</w:t>
            </w:r>
          </w:p>
        </w:tc>
      </w:tr>
      <w:tr w:rsidR="00B65F67" w14:paraId="75F681BC" w14:textId="77777777" w:rsidTr="00022B45">
        <w:trPr>
          <w:cantSplit/>
        </w:trPr>
        <w:tc>
          <w:tcPr>
            <w:tcW w:w="2575" w:type="dxa"/>
            <w:vMerge/>
          </w:tcPr>
          <w:p w14:paraId="59564D6B" w14:textId="77777777" w:rsidR="00B65F67" w:rsidRDefault="00B65F67" w:rsidP="00A47861"/>
        </w:tc>
        <w:tc>
          <w:tcPr>
            <w:tcW w:w="3189" w:type="dxa"/>
          </w:tcPr>
          <w:p w14:paraId="5EE4D590" w14:textId="77777777" w:rsidR="00B65F67" w:rsidRDefault="00B65F67" w:rsidP="00A47861">
            <w:r>
              <w:t>validFor</w:t>
            </w:r>
          </w:p>
        </w:tc>
        <w:tc>
          <w:tcPr>
            <w:tcW w:w="3586" w:type="dxa"/>
          </w:tcPr>
          <w:p w14:paraId="0BE1F166" w14:textId="5781A70F" w:rsidR="00B65F67" w:rsidRDefault="00B65F67" w:rsidP="00100AF5">
            <w:r>
              <w:t>only (</w:t>
            </w:r>
            <w:r w:rsidR="00265148">
              <w:t>time:DurationDescription or o</w:t>
            </w:r>
            <w:r w:rsidR="00E92AB9">
              <w:t>m</w:t>
            </w:r>
            <w:r w:rsidR="00265148">
              <w:t>:</w:t>
            </w:r>
            <w:r w:rsidR="00E92AB9">
              <w:t>l</w:t>
            </w:r>
            <w:r w:rsidR="00936B25">
              <w:t>ength</w:t>
            </w:r>
            <w:r>
              <w:t>)</w:t>
            </w:r>
          </w:p>
        </w:tc>
      </w:tr>
      <w:tr w:rsidR="00100AF5" w14:paraId="0025A44A" w14:textId="77777777" w:rsidTr="00022B45">
        <w:trPr>
          <w:cantSplit/>
        </w:trPr>
        <w:tc>
          <w:tcPr>
            <w:tcW w:w="2575" w:type="dxa"/>
          </w:tcPr>
          <w:p w14:paraId="0CDC0588" w14:textId="77777777" w:rsidR="00100AF5" w:rsidRDefault="00100AF5" w:rsidP="00A47861">
            <w:r>
              <w:t>Fare</w:t>
            </w:r>
          </w:p>
        </w:tc>
        <w:tc>
          <w:tcPr>
            <w:tcW w:w="3189" w:type="dxa"/>
          </w:tcPr>
          <w:p w14:paraId="6FCCEC2C" w14:textId="77777777" w:rsidR="00100AF5" w:rsidRDefault="00100AF5" w:rsidP="00A47861">
            <w:r>
              <w:t>subclassOf</w:t>
            </w:r>
          </w:p>
        </w:tc>
        <w:tc>
          <w:tcPr>
            <w:tcW w:w="3586" w:type="dxa"/>
          </w:tcPr>
          <w:p w14:paraId="238D55E9" w14:textId="77777777" w:rsidR="00100AF5" w:rsidRDefault="00100AF5" w:rsidP="00100AF5">
            <w:r>
              <w:t>AccessMethod</w:t>
            </w:r>
          </w:p>
        </w:tc>
      </w:tr>
      <w:tr w:rsidR="00100AF5" w14:paraId="0A3FBE34" w14:textId="77777777" w:rsidTr="00022B45">
        <w:trPr>
          <w:cantSplit/>
        </w:trPr>
        <w:tc>
          <w:tcPr>
            <w:tcW w:w="2575" w:type="dxa"/>
          </w:tcPr>
          <w:p w14:paraId="3F1C59CA" w14:textId="77777777" w:rsidR="00100AF5" w:rsidRDefault="00100AF5" w:rsidP="00A47861">
            <w:r>
              <w:t>TransitPass</w:t>
            </w:r>
          </w:p>
        </w:tc>
        <w:tc>
          <w:tcPr>
            <w:tcW w:w="3189" w:type="dxa"/>
          </w:tcPr>
          <w:p w14:paraId="3DAD68FC" w14:textId="77777777" w:rsidR="00100AF5" w:rsidRDefault="00100AF5" w:rsidP="00A47861">
            <w:r>
              <w:t>subclassOf</w:t>
            </w:r>
          </w:p>
        </w:tc>
        <w:tc>
          <w:tcPr>
            <w:tcW w:w="3586" w:type="dxa"/>
          </w:tcPr>
          <w:p w14:paraId="40A1622A" w14:textId="77777777" w:rsidR="00100AF5" w:rsidRDefault="00100AF5" w:rsidP="00100AF5">
            <w:r>
              <w:t>AccessMethod</w:t>
            </w:r>
          </w:p>
        </w:tc>
      </w:tr>
      <w:tr w:rsidR="0047255E" w14:paraId="1C5848AF" w14:textId="77777777" w:rsidTr="00022B45">
        <w:trPr>
          <w:cantSplit/>
        </w:trPr>
        <w:tc>
          <w:tcPr>
            <w:tcW w:w="2575" w:type="dxa"/>
            <w:vMerge w:val="restart"/>
          </w:tcPr>
          <w:p w14:paraId="4A70754E" w14:textId="77777777" w:rsidR="0047255E" w:rsidRDefault="0047255E" w:rsidP="00A73421">
            <w:r>
              <w:t>RoutePD</w:t>
            </w:r>
          </w:p>
        </w:tc>
        <w:tc>
          <w:tcPr>
            <w:tcW w:w="3189" w:type="dxa"/>
          </w:tcPr>
          <w:p w14:paraId="575115D0" w14:textId="77777777" w:rsidR="0047255E" w:rsidRPr="00E63A22" w:rsidRDefault="0047255E" w:rsidP="00A47861">
            <w:pPr>
              <w:rPr>
                <w:strike/>
              </w:rPr>
            </w:pPr>
            <w:r w:rsidRPr="00E63A22">
              <w:rPr>
                <w:strike/>
              </w:rPr>
              <w:t>hasRouteId</w:t>
            </w:r>
          </w:p>
        </w:tc>
        <w:tc>
          <w:tcPr>
            <w:tcW w:w="3586" w:type="dxa"/>
          </w:tcPr>
          <w:p w14:paraId="5CBEBCA7" w14:textId="77777777" w:rsidR="0047255E" w:rsidRPr="00E63A22" w:rsidRDefault="0047255E" w:rsidP="00A61295">
            <w:pPr>
              <w:rPr>
                <w:strike/>
              </w:rPr>
            </w:pPr>
            <w:r w:rsidRPr="00E63A22">
              <w:rPr>
                <w:strike/>
              </w:rPr>
              <w:t>exactly 1 RouteId</w:t>
            </w:r>
          </w:p>
        </w:tc>
      </w:tr>
      <w:tr w:rsidR="0047255E" w14:paraId="7BB55C93" w14:textId="77777777" w:rsidTr="00022B45">
        <w:trPr>
          <w:cantSplit/>
        </w:trPr>
        <w:tc>
          <w:tcPr>
            <w:tcW w:w="2575" w:type="dxa"/>
            <w:vMerge/>
          </w:tcPr>
          <w:p w14:paraId="01E91847" w14:textId="77777777" w:rsidR="0047255E" w:rsidRDefault="0047255E" w:rsidP="00A47861"/>
        </w:tc>
        <w:tc>
          <w:tcPr>
            <w:tcW w:w="3189" w:type="dxa"/>
          </w:tcPr>
          <w:p w14:paraId="6654FFD5" w14:textId="77777777" w:rsidR="0047255E" w:rsidRDefault="0047255E" w:rsidP="00A47861">
            <w:r>
              <w:t>subClassOf</w:t>
            </w:r>
          </w:p>
        </w:tc>
        <w:tc>
          <w:tcPr>
            <w:tcW w:w="3586" w:type="dxa"/>
          </w:tcPr>
          <w:p w14:paraId="65E77661" w14:textId="77777777" w:rsidR="0047255E" w:rsidRDefault="0047255E" w:rsidP="00A61295">
            <w:r>
              <w:t>change:TimeVaryingConcept</w:t>
            </w:r>
          </w:p>
        </w:tc>
      </w:tr>
      <w:tr w:rsidR="0047255E" w14:paraId="07DB8636" w14:textId="77777777" w:rsidTr="00022B45">
        <w:trPr>
          <w:cantSplit/>
        </w:trPr>
        <w:tc>
          <w:tcPr>
            <w:tcW w:w="2575" w:type="dxa"/>
            <w:vMerge/>
          </w:tcPr>
          <w:p w14:paraId="77AD5E79" w14:textId="77777777" w:rsidR="0047255E" w:rsidRDefault="0047255E" w:rsidP="00E45F01"/>
        </w:tc>
        <w:tc>
          <w:tcPr>
            <w:tcW w:w="3189" w:type="dxa"/>
          </w:tcPr>
          <w:p w14:paraId="510E3786" w14:textId="77777777" w:rsidR="0047255E" w:rsidRDefault="0047255E" w:rsidP="00E45F01">
            <w:r>
              <w:t>equivalentClass</w:t>
            </w:r>
          </w:p>
        </w:tc>
        <w:tc>
          <w:tcPr>
            <w:tcW w:w="3586" w:type="dxa"/>
          </w:tcPr>
          <w:p w14:paraId="2974FB5A" w14:textId="77777777" w:rsidR="0047255E" w:rsidRDefault="0047255E" w:rsidP="00E45F01">
            <w:r>
              <w:t>change:hasManifestation some Route and  change:hasManifestation only Route</w:t>
            </w:r>
          </w:p>
        </w:tc>
      </w:tr>
      <w:tr w:rsidR="0047255E" w14:paraId="668E04DD" w14:textId="77777777" w:rsidTr="00022B45">
        <w:trPr>
          <w:cantSplit/>
        </w:trPr>
        <w:tc>
          <w:tcPr>
            <w:tcW w:w="2575" w:type="dxa"/>
            <w:vMerge/>
          </w:tcPr>
          <w:p w14:paraId="0BB88948" w14:textId="77777777" w:rsidR="0047255E" w:rsidRDefault="0047255E" w:rsidP="00E45F01"/>
        </w:tc>
        <w:tc>
          <w:tcPr>
            <w:tcW w:w="3189" w:type="dxa"/>
          </w:tcPr>
          <w:p w14:paraId="41774375" w14:textId="77777777" w:rsidR="0047255E" w:rsidRDefault="0047255E" w:rsidP="00E45F01">
            <w:r>
              <w:t>change:existsAt</w:t>
            </w:r>
          </w:p>
        </w:tc>
        <w:tc>
          <w:tcPr>
            <w:tcW w:w="3586" w:type="dxa"/>
          </w:tcPr>
          <w:p w14:paraId="1763B11B" w14:textId="77777777" w:rsidR="0047255E" w:rsidRDefault="0047255E" w:rsidP="00E45F01">
            <w:r>
              <w:t>only time:Interval</w:t>
            </w:r>
          </w:p>
        </w:tc>
      </w:tr>
      <w:tr w:rsidR="0047255E" w14:paraId="210028D9" w14:textId="77777777" w:rsidTr="00022B45">
        <w:trPr>
          <w:cantSplit/>
        </w:trPr>
        <w:tc>
          <w:tcPr>
            <w:tcW w:w="2575" w:type="dxa"/>
            <w:vMerge/>
          </w:tcPr>
          <w:p w14:paraId="346ACF05" w14:textId="77777777" w:rsidR="0047255E" w:rsidRDefault="0047255E" w:rsidP="00E45F01"/>
        </w:tc>
        <w:tc>
          <w:tcPr>
            <w:tcW w:w="3189" w:type="dxa"/>
          </w:tcPr>
          <w:p w14:paraId="0094CF5B" w14:textId="6FF528E4" w:rsidR="0047255E" w:rsidRDefault="0047255E" w:rsidP="00E45F01">
            <w:r>
              <w:t>hasGTFSRouteType</w:t>
            </w:r>
          </w:p>
        </w:tc>
        <w:tc>
          <w:tcPr>
            <w:tcW w:w="3586" w:type="dxa"/>
          </w:tcPr>
          <w:p w14:paraId="67E3960C" w14:textId="5A7D05B9" w:rsidR="0047255E" w:rsidRDefault="0047255E" w:rsidP="00E45F01">
            <w:r>
              <w:t>exactly 1 {0,1,2,3,4,5,6,7}</w:t>
            </w:r>
          </w:p>
        </w:tc>
      </w:tr>
      <w:tr w:rsidR="00197AFC" w14:paraId="76B02B81" w14:textId="77777777" w:rsidTr="00022B45">
        <w:trPr>
          <w:cantSplit/>
        </w:trPr>
        <w:tc>
          <w:tcPr>
            <w:tcW w:w="2575" w:type="dxa"/>
            <w:vMerge w:val="restart"/>
          </w:tcPr>
          <w:p w14:paraId="715D8AFE" w14:textId="77777777" w:rsidR="00197AFC" w:rsidRDefault="00197AFC" w:rsidP="00E45F01">
            <w:r>
              <w:t>Route</w:t>
            </w:r>
          </w:p>
        </w:tc>
        <w:tc>
          <w:tcPr>
            <w:tcW w:w="3189" w:type="dxa"/>
          </w:tcPr>
          <w:p w14:paraId="2CAA2404" w14:textId="77777777" w:rsidR="00197AFC" w:rsidRDefault="00197AFC" w:rsidP="00E45F01">
            <w:r>
              <w:t>subclassOf</w:t>
            </w:r>
          </w:p>
        </w:tc>
        <w:tc>
          <w:tcPr>
            <w:tcW w:w="3586" w:type="dxa"/>
          </w:tcPr>
          <w:p w14:paraId="16347D1B" w14:textId="77777777" w:rsidR="00197AFC" w:rsidRDefault="00197AFC" w:rsidP="00E45F01">
            <w:r>
              <w:t>change:Manifestation</w:t>
            </w:r>
          </w:p>
        </w:tc>
      </w:tr>
      <w:tr w:rsidR="00197AFC" w14:paraId="7745280D" w14:textId="77777777" w:rsidTr="00022B45">
        <w:trPr>
          <w:cantSplit/>
        </w:trPr>
        <w:tc>
          <w:tcPr>
            <w:tcW w:w="2575" w:type="dxa"/>
            <w:vMerge/>
          </w:tcPr>
          <w:p w14:paraId="5F81E4A1" w14:textId="77777777" w:rsidR="00197AFC" w:rsidRDefault="00197AFC" w:rsidP="00E45F01"/>
        </w:tc>
        <w:tc>
          <w:tcPr>
            <w:tcW w:w="3189" w:type="dxa"/>
          </w:tcPr>
          <w:p w14:paraId="152CDC91" w14:textId="77777777" w:rsidR="00197AFC" w:rsidRDefault="00197AFC" w:rsidP="00E45F01">
            <w:r>
              <w:t>equivalentClass</w:t>
            </w:r>
          </w:p>
        </w:tc>
        <w:tc>
          <w:tcPr>
            <w:tcW w:w="3586" w:type="dxa"/>
          </w:tcPr>
          <w:p w14:paraId="7516659D" w14:textId="77777777" w:rsidR="00197AFC" w:rsidRDefault="00197AFC" w:rsidP="00E45F01">
            <w:r>
              <w:t>change:manifestationOf some RoutePD and  change:manifestationOf only RoutePD</w:t>
            </w:r>
          </w:p>
        </w:tc>
      </w:tr>
      <w:tr w:rsidR="00197AFC" w14:paraId="1174C5E4" w14:textId="77777777" w:rsidTr="00022B45">
        <w:trPr>
          <w:cantSplit/>
        </w:trPr>
        <w:tc>
          <w:tcPr>
            <w:tcW w:w="2575" w:type="dxa"/>
            <w:vMerge/>
          </w:tcPr>
          <w:p w14:paraId="331E69D8" w14:textId="77777777" w:rsidR="00197AFC" w:rsidRDefault="00197AFC" w:rsidP="00E45F01"/>
        </w:tc>
        <w:tc>
          <w:tcPr>
            <w:tcW w:w="3189" w:type="dxa"/>
          </w:tcPr>
          <w:p w14:paraId="30CF4555" w14:textId="77777777" w:rsidR="00197AFC" w:rsidRDefault="00197AFC" w:rsidP="00E45F01">
            <w:r>
              <w:t>change:existsAt</w:t>
            </w:r>
          </w:p>
        </w:tc>
        <w:tc>
          <w:tcPr>
            <w:tcW w:w="3586" w:type="dxa"/>
          </w:tcPr>
          <w:p w14:paraId="1AA39AC2" w14:textId="77777777" w:rsidR="00197AFC" w:rsidRDefault="00197AFC" w:rsidP="00E45F01">
            <w:r>
              <w:t>only time:TemporalEntity</w:t>
            </w:r>
          </w:p>
        </w:tc>
      </w:tr>
      <w:tr w:rsidR="00197AFC" w14:paraId="04E8C247" w14:textId="77777777" w:rsidTr="00022B45">
        <w:trPr>
          <w:cantSplit/>
        </w:trPr>
        <w:tc>
          <w:tcPr>
            <w:tcW w:w="2575" w:type="dxa"/>
            <w:vMerge/>
          </w:tcPr>
          <w:p w14:paraId="19C8FD20" w14:textId="77777777" w:rsidR="00197AFC" w:rsidRDefault="00197AFC" w:rsidP="00E45F01"/>
        </w:tc>
        <w:tc>
          <w:tcPr>
            <w:tcW w:w="3189" w:type="dxa"/>
          </w:tcPr>
          <w:p w14:paraId="4EA3676D" w14:textId="7071C248" w:rsidR="00197AFC" w:rsidRDefault="00197AFC" w:rsidP="00E45F01">
            <w:r>
              <w:t>routeShortName</w:t>
            </w:r>
          </w:p>
        </w:tc>
        <w:tc>
          <w:tcPr>
            <w:tcW w:w="3586" w:type="dxa"/>
          </w:tcPr>
          <w:p w14:paraId="6DC3A047" w14:textId="450978BE" w:rsidR="00197AFC" w:rsidRDefault="00197AFC" w:rsidP="00E45F01">
            <w:r>
              <w:t>max 1 xsd:string</w:t>
            </w:r>
          </w:p>
        </w:tc>
      </w:tr>
      <w:tr w:rsidR="00197AFC" w14:paraId="753C5906" w14:textId="77777777" w:rsidTr="00022B45">
        <w:trPr>
          <w:cantSplit/>
        </w:trPr>
        <w:tc>
          <w:tcPr>
            <w:tcW w:w="2575" w:type="dxa"/>
            <w:vMerge/>
          </w:tcPr>
          <w:p w14:paraId="4C73B675" w14:textId="77777777" w:rsidR="00197AFC" w:rsidRDefault="00197AFC" w:rsidP="00E45F01"/>
        </w:tc>
        <w:tc>
          <w:tcPr>
            <w:tcW w:w="3189" w:type="dxa"/>
          </w:tcPr>
          <w:p w14:paraId="0E2B958D" w14:textId="273026B4" w:rsidR="00197AFC" w:rsidRDefault="00197AFC" w:rsidP="00E45F01">
            <w:r>
              <w:t>foaf:name</w:t>
            </w:r>
          </w:p>
        </w:tc>
        <w:tc>
          <w:tcPr>
            <w:tcW w:w="3586" w:type="dxa"/>
          </w:tcPr>
          <w:p w14:paraId="3914FD0B" w14:textId="182A5123" w:rsidR="00197AFC" w:rsidRDefault="00197AFC" w:rsidP="00E45F01">
            <w:r>
              <w:t>max 1 xsd:string</w:t>
            </w:r>
          </w:p>
        </w:tc>
      </w:tr>
      <w:tr w:rsidR="00197AFC" w14:paraId="7FFE2388" w14:textId="77777777" w:rsidTr="00022B45">
        <w:trPr>
          <w:cantSplit/>
        </w:trPr>
        <w:tc>
          <w:tcPr>
            <w:tcW w:w="2575" w:type="dxa"/>
            <w:vMerge/>
          </w:tcPr>
          <w:p w14:paraId="47D88542" w14:textId="77777777" w:rsidR="00197AFC" w:rsidRDefault="00197AFC" w:rsidP="00E45F01"/>
        </w:tc>
        <w:tc>
          <w:tcPr>
            <w:tcW w:w="3189" w:type="dxa"/>
          </w:tcPr>
          <w:p w14:paraId="587D0F1D" w14:textId="77777777" w:rsidR="00197AFC" w:rsidRDefault="00197AFC" w:rsidP="00E45F01">
            <w:r>
              <w:t>hasSection</w:t>
            </w:r>
          </w:p>
        </w:tc>
        <w:tc>
          <w:tcPr>
            <w:tcW w:w="3586" w:type="dxa"/>
          </w:tcPr>
          <w:p w14:paraId="50B9B914" w14:textId="77777777" w:rsidR="00197AFC" w:rsidRDefault="00197AFC" w:rsidP="00E45F01">
            <w:r>
              <w:t>only RouteSection</w:t>
            </w:r>
          </w:p>
        </w:tc>
      </w:tr>
      <w:tr w:rsidR="00197AFC" w14:paraId="16FB4B47" w14:textId="77777777" w:rsidTr="00022B45">
        <w:trPr>
          <w:cantSplit/>
        </w:trPr>
        <w:tc>
          <w:tcPr>
            <w:tcW w:w="2575" w:type="dxa"/>
            <w:vMerge/>
          </w:tcPr>
          <w:p w14:paraId="53A60E7E" w14:textId="77777777" w:rsidR="00197AFC" w:rsidRDefault="00197AFC" w:rsidP="00E45F01"/>
        </w:tc>
        <w:tc>
          <w:tcPr>
            <w:tcW w:w="3189" w:type="dxa"/>
          </w:tcPr>
          <w:p w14:paraId="2486DBCE" w14:textId="4FF2D959" w:rsidR="00197AFC" w:rsidRDefault="008F28B4" w:rsidP="00E45F01">
            <w:r>
              <w:t>operatesOn</w:t>
            </w:r>
          </w:p>
        </w:tc>
        <w:tc>
          <w:tcPr>
            <w:tcW w:w="3586" w:type="dxa"/>
          </w:tcPr>
          <w:p w14:paraId="64AB341E" w14:textId="1D3056A4" w:rsidR="00197AFC" w:rsidRDefault="008F28B4" w:rsidP="00E45F01">
            <w:r>
              <w:t>only ArcPD</w:t>
            </w:r>
          </w:p>
        </w:tc>
      </w:tr>
      <w:tr w:rsidR="00197AFC" w14:paraId="797FE8E2" w14:textId="77777777" w:rsidTr="00022B45">
        <w:trPr>
          <w:cantSplit/>
        </w:trPr>
        <w:tc>
          <w:tcPr>
            <w:tcW w:w="2575" w:type="dxa"/>
            <w:vMerge/>
          </w:tcPr>
          <w:p w14:paraId="0335DFB1" w14:textId="77777777" w:rsidR="00197AFC" w:rsidRDefault="00197AFC" w:rsidP="00E45F01"/>
        </w:tc>
        <w:tc>
          <w:tcPr>
            <w:tcW w:w="3189" w:type="dxa"/>
          </w:tcPr>
          <w:p w14:paraId="44D33775" w14:textId="7ABB9E3C" w:rsidR="00197AFC" w:rsidRDefault="00197AFC" w:rsidP="00E45F01">
            <w:r>
              <w:t>hasDisplayColor</w:t>
            </w:r>
          </w:p>
        </w:tc>
        <w:tc>
          <w:tcPr>
            <w:tcW w:w="3586" w:type="dxa"/>
          </w:tcPr>
          <w:p w14:paraId="76035925" w14:textId="0AB25970" w:rsidR="00197AFC" w:rsidRDefault="00197AFC" w:rsidP="00E45F01">
            <w:r>
              <w:t>max 1 xsd:string</w:t>
            </w:r>
          </w:p>
        </w:tc>
      </w:tr>
      <w:tr w:rsidR="00197AFC" w14:paraId="0B7D965D" w14:textId="77777777" w:rsidTr="00022B45">
        <w:trPr>
          <w:cantSplit/>
        </w:trPr>
        <w:tc>
          <w:tcPr>
            <w:tcW w:w="2575" w:type="dxa"/>
            <w:vMerge/>
          </w:tcPr>
          <w:p w14:paraId="6EEC5D16" w14:textId="77777777" w:rsidR="00197AFC" w:rsidRDefault="00197AFC" w:rsidP="00E45F01"/>
        </w:tc>
        <w:tc>
          <w:tcPr>
            <w:tcW w:w="3189" w:type="dxa"/>
          </w:tcPr>
          <w:p w14:paraId="7CBC0109" w14:textId="0F85768F" w:rsidR="00197AFC" w:rsidRDefault="00197AFC" w:rsidP="00E45F01">
            <w:r>
              <w:t>hasRouteTextColor</w:t>
            </w:r>
          </w:p>
        </w:tc>
        <w:tc>
          <w:tcPr>
            <w:tcW w:w="3586" w:type="dxa"/>
          </w:tcPr>
          <w:p w14:paraId="5380B3C6" w14:textId="771DD80E" w:rsidR="00197AFC" w:rsidRDefault="00197AFC" w:rsidP="00E45F01">
            <w:r>
              <w:t>max 1 xsd:string</w:t>
            </w:r>
          </w:p>
        </w:tc>
      </w:tr>
      <w:tr w:rsidR="00197AFC" w14:paraId="00ED4629" w14:textId="77777777" w:rsidTr="00022B45">
        <w:trPr>
          <w:cantSplit/>
        </w:trPr>
        <w:tc>
          <w:tcPr>
            <w:tcW w:w="2575" w:type="dxa"/>
            <w:vMerge/>
          </w:tcPr>
          <w:p w14:paraId="5E06BBB3" w14:textId="77777777" w:rsidR="00197AFC" w:rsidRDefault="00197AFC" w:rsidP="00E45F01"/>
        </w:tc>
        <w:tc>
          <w:tcPr>
            <w:tcW w:w="3189" w:type="dxa"/>
          </w:tcPr>
          <w:p w14:paraId="435BADB3" w14:textId="5E1D1AC3" w:rsidR="00197AFC" w:rsidRDefault="00197AFC" w:rsidP="00E45F01">
            <w:r>
              <w:t>icontact:hasOperatingHours</w:t>
            </w:r>
          </w:p>
        </w:tc>
        <w:tc>
          <w:tcPr>
            <w:tcW w:w="3586" w:type="dxa"/>
          </w:tcPr>
          <w:p w14:paraId="2F23868B" w14:textId="7FC381CB" w:rsidR="00197AFC" w:rsidRDefault="00197AFC" w:rsidP="00E45F01">
            <w:r>
              <w:t>some rec:HoursOfOperation</w:t>
            </w:r>
          </w:p>
        </w:tc>
      </w:tr>
      <w:tr w:rsidR="00E4682D" w14:paraId="2CE425BC" w14:textId="77777777" w:rsidTr="00022B45">
        <w:trPr>
          <w:cantSplit/>
        </w:trPr>
        <w:tc>
          <w:tcPr>
            <w:tcW w:w="2575" w:type="dxa"/>
            <w:vMerge w:val="restart"/>
          </w:tcPr>
          <w:p w14:paraId="4183973E" w14:textId="77777777" w:rsidR="00E4682D" w:rsidRDefault="00E4682D" w:rsidP="00E45F01">
            <w:r>
              <w:t>RouteSection</w:t>
            </w:r>
          </w:p>
        </w:tc>
        <w:tc>
          <w:tcPr>
            <w:tcW w:w="3189" w:type="dxa"/>
          </w:tcPr>
          <w:p w14:paraId="704E050E" w14:textId="77777777" w:rsidR="00E4682D" w:rsidRDefault="00E4682D" w:rsidP="00E45F01">
            <w:r>
              <w:t>mereology:contains</w:t>
            </w:r>
          </w:p>
        </w:tc>
        <w:tc>
          <w:tcPr>
            <w:tcW w:w="3586" w:type="dxa"/>
          </w:tcPr>
          <w:p w14:paraId="7C24DAA0" w14:textId="77777777" w:rsidR="00E4682D" w:rsidRDefault="00E4682D" w:rsidP="00E45F01">
            <w:r>
              <w:t>only RouteLink</w:t>
            </w:r>
          </w:p>
        </w:tc>
      </w:tr>
      <w:tr w:rsidR="00E4682D" w14:paraId="5E55F2A0" w14:textId="77777777" w:rsidTr="00022B45">
        <w:trPr>
          <w:cantSplit/>
        </w:trPr>
        <w:tc>
          <w:tcPr>
            <w:tcW w:w="2575" w:type="dxa"/>
            <w:vMerge/>
          </w:tcPr>
          <w:p w14:paraId="2D5F2E60" w14:textId="77777777" w:rsidR="00E4682D" w:rsidRDefault="00E4682D" w:rsidP="0009707F"/>
        </w:tc>
        <w:tc>
          <w:tcPr>
            <w:tcW w:w="3189" w:type="dxa"/>
          </w:tcPr>
          <w:p w14:paraId="3782E2E8" w14:textId="3607E481" w:rsidR="00E4682D" w:rsidRDefault="00E4682D" w:rsidP="0009707F">
            <w:r>
              <w:t>beginsAtStop</w:t>
            </w:r>
          </w:p>
        </w:tc>
        <w:tc>
          <w:tcPr>
            <w:tcW w:w="3586" w:type="dxa"/>
          </w:tcPr>
          <w:p w14:paraId="3347A371" w14:textId="67D60BB1" w:rsidR="00E4682D" w:rsidRDefault="00E4682D" w:rsidP="0009707F">
            <w:r>
              <w:t>exactly 1 StopPoint</w:t>
            </w:r>
          </w:p>
        </w:tc>
      </w:tr>
      <w:tr w:rsidR="00E4682D" w14:paraId="3121D797" w14:textId="77777777" w:rsidTr="00022B45">
        <w:trPr>
          <w:cantSplit/>
        </w:trPr>
        <w:tc>
          <w:tcPr>
            <w:tcW w:w="2575" w:type="dxa"/>
            <w:vMerge/>
          </w:tcPr>
          <w:p w14:paraId="77CA0B86" w14:textId="77777777" w:rsidR="00E4682D" w:rsidRDefault="00E4682D" w:rsidP="0009707F"/>
        </w:tc>
        <w:tc>
          <w:tcPr>
            <w:tcW w:w="3189" w:type="dxa"/>
          </w:tcPr>
          <w:p w14:paraId="1D2908A5" w14:textId="198B758C" w:rsidR="00E4682D" w:rsidRDefault="00E4682D" w:rsidP="0009707F">
            <w:r>
              <w:t>endsAtStop</w:t>
            </w:r>
          </w:p>
        </w:tc>
        <w:tc>
          <w:tcPr>
            <w:tcW w:w="3586" w:type="dxa"/>
          </w:tcPr>
          <w:p w14:paraId="4A3D6A3F" w14:textId="16293316" w:rsidR="00E4682D" w:rsidRDefault="00E4682D" w:rsidP="0009707F">
            <w:r>
              <w:t>exactly 1 StopPoint</w:t>
            </w:r>
          </w:p>
        </w:tc>
      </w:tr>
      <w:tr w:rsidR="00E4682D" w14:paraId="2DF4F91B" w14:textId="77777777" w:rsidTr="00022B45">
        <w:trPr>
          <w:cantSplit/>
        </w:trPr>
        <w:tc>
          <w:tcPr>
            <w:tcW w:w="2575" w:type="dxa"/>
            <w:vMerge/>
          </w:tcPr>
          <w:p w14:paraId="79EDDC35" w14:textId="77777777" w:rsidR="00E4682D" w:rsidRDefault="00E4682D" w:rsidP="0009707F"/>
        </w:tc>
        <w:tc>
          <w:tcPr>
            <w:tcW w:w="3189" w:type="dxa"/>
          </w:tcPr>
          <w:p w14:paraId="3525D644" w14:textId="7A188CE2" w:rsidR="00E4682D" w:rsidRDefault="00E4682D" w:rsidP="0009707F">
            <w:r>
              <w:t>operatesOn</w:t>
            </w:r>
          </w:p>
        </w:tc>
        <w:tc>
          <w:tcPr>
            <w:tcW w:w="3586" w:type="dxa"/>
          </w:tcPr>
          <w:p w14:paraId="0799AFAB" w14:textId="53644F90" w:rsidR="00E4682D" w:rsidRDefault="00E4682D" w:rsidP="0009707F">
            <w:r>
              <w:t>only ArcPD</w:t>
            </w:r>
          </w:p>
        </w:tc>
      </w:tr>
      <w:tr w:rsidR="0009707F" w14:paraId="64F49301" w14:textId="77777777" w:rsidTr="00022B45">
        <w:trPr>
          <w:cantSplit/>
        </w:trPr>
        <w:tc>
          <w:tcPr>
            <w:tcW w:w="2575" w:type="dxa"/>
          </w:tcPr>
          <w:p w14:paraId="47886FA5" w14:textId="77777777" w:rsidR="0009707F" w:rsidRDefault="0009707F" w:rsidP="0009707F">
            <w:r>
              <w:t>RouteLink</w:t>
            </w:r>
          </w:p>
        </w:tc>
        <w:tc>
          <w:tcPr>
            <w:tcW w:w="3189" w:type="dxa"/>
          </w:tcPr>
          <w:p w14:paraId="582FD851" w14:textId="7776C639" w:rsidR="0009707F" w:rsidRDefault="0079610A" w:rsidP="0009707F">
            <w:r>
              <w:t>operatesOn</w:t>
            </w:r>
          </w:p>
        </w:tc>
        <w:tc>
          <w:tcPr>
            <w:tcW w:w="3586" w:type="dxa"/>
          </w:tcPr>
          <w:p w14:paraId="3E8A914A" w14:textId="16987E73" w:rsidR="0009707F" w:rsidRDefault="0009707F" w:rsidP="0009707F">
            <w:r>
              <w:t xml:space="preserve">exactly 1 </w:t>
            </w:r>
            <w:r w:rsidR="0079610A">
              <w:t>ArcPD</w:t>
            </w:r>
          </w:p>
        </w:tc>
      </w:tr>
      <w:tr w:rsidR="009D269D" w14:paraId="7162B0AE" w14:textId="77777777" w:rsidTr="00022B45">
        <w:trPr>
          <w:cantSplit/>
        </w:trPr>
        <w:tc>
          <w:tcPr>
            <w:tcW w:w="2575" w:type="dxa"/>
            <w:vMerge w:val="restart"/>
          </w:tcPr>
          <w:p w14:paraId="334475A7" w14:textId="77777777" w:rsidR="009D269D" w:rsidRDefault="009D269D" w:rsidP="0009707F">
            <w:r>
              <w:t>StopPoint</w:t>
            </w:r>
          </w:p>
        </w:tc>
        <w:tc>
          <w:tcPr>
            <w:tcW w:w="3189" w:type="dxa"/>
          </w:tcPr>
          <w:p w14:paraId="64626939" w14:textId="23F2D107" w:rsidR="009D269D" w:rsidRDefault="009D269D" w:rsidP="0009707F">
            <w:r>
              <w:t>subclassOf</w:t>
            </w:r>
          </w:p>
        </w:tc>
        <w:tc>
          <w:tcPr>
            <w:tcW w:w="3586" w:type="dxa"/>
          </w:tcPr>
          <w:p w14:paraId="2E6B9C94" w14:textId="3549C692" w:rsidR="009D269D" w:rsidRDefault="009D269D" w:rsidP="0009707F">
            <w:r>
              <w:t>transport:Node</w:t>
            </w:r>
          </w:p>
        </w:tc>
      </w:tr>
      <w:tr w:rsidR="009D269D" w14:paraId="357AB5D4" w14:textId="77777777" w:rsidTr="00022B45">
        <w:trPr>
          <w:cantSplit/>
        </w:trPr>
        <w:tc>
          <w:tcPr>
            <w:tcW w:w="2575" w:type="dxa"/>
            <w:vMerge/>
          </w:tcPr>
          <w:p w14:paraId="1CD7D02C" w14:textId="77777777" w:rsidR="009D269D" w:rsidRDefault="009D269D" w:rsidP="00E0503E"/>
        </w:tc>
        <w:tc>
          <w:tcPr>
            <w:tcW w:w="3189" w:type="dxa"/>
          </w:tcPr>
          <w:p w14:paraId="1E59E846" w14:textId="5C7D6C26" w:rsidR="009D269D" w:rsidRDefault="00E66689" w:rsidP="00E0503E">
            <w:r>
              <w:t>spatial:</w:t>
            </w:r>
            <w:r w:rsidR="009D269D">
              <w:t>hasLocation</w:t>
            </w:r>
          </w:p>
        </w:tc>
        <w:tc>
          <w:tcPr>
            <w:tcW w:w="3586" w:type="dxa"/>
          </w:tcPr>
          <w:p w14:paraId="7A30996C" w14:textId="7F26BAAD" w:rsidR="009D269D" w:rsidRDefault="009D269D" w:rsidP="00E0503E">
            <w:r>
              <w:t xml:space="preserve">exactly 1  </w:t>
            </w:r>
            <w:r w:rsidR="00E66689">
              <w:t>spatial:</w:t>
            </w:r>
            <w:r>
              <w:t>Feature</w:t>
            </w:r>
          </w:p>
        </w:tc>
      </w:tr>
      <w:tr w:rsidR="009D269D" w14:paraId="288C732B" w14:textId="77777777" w:rsidTr="00022B45">
        <w:trPr>
          <w:cantSplit/>
        </w:trPr>
        <w:tc>
          <w:tcPr>
            <w:tcW w:w="2575" w:type="dxa"/>
            <w:vMerge/>
          </w:tcPr>
          <w:p w14:paraId="5DB5167F" w14:textId="77777777" w:rsidR="009D269D" w:rsidRDefault="009D269D" w:rsidP="00E0503E"/>
        </w:tc>
        <w:tc>
          <w:tcPr>
            <w:tcW w:w="3189" w:type="dxa"/>
          </w:tcPr>
          <w:p w14:paraId="072CE4C6" w14:textId="69292435" w:rsidR="009D269D" w:rsidRPr="00796B76" w:rsidRDefault="009D269D" w:rsidP="00E0503E">
            <w:r w:rsidRPr="005E323D">
              <w:t>transit:hasStopCode</w:t>
            </w:r>
          </w:p>
        </w:tc>
        <w:tc>
          <w:tcPr>
            <w:tcW w:w="3586" w:type="dxa"/>
          </w:tcPr>
          <w:p w14:paraId="60514337" w14:textId="76AF62CF" w:rsidR="009D269D" w:rsidRPr="00796B76" w:rsidRDefault="009D269D" w:rsidP="00E0503E">
            <w:r w:rsidRPr="00796B76">
              <w:t>exactly 1 xsd:string</w:t>
            </w:r>
          </w:p>
        </w:tc>
      </w:tr>
      <w:tr w:rsidR="009D269D" w14:paraId="1035402D" w14:textId="77777777" w:rsidTr="00022B45">
        <w:trPr>
          <w:cantSplit/>
        </w:trPr>
        <w:tc>
          <w:tcPr>
            <w:tcW w:w="2575" w:type="dxa"/>
            <w:vMerge/>
          </w:tcPr>
          <w:p w14:paraId="2F42118C" w14:textId="77777777" w:rsidR="009D269D" w:rsidRDefault="009D269D" w:rsidP="00E0503E"/>
        </w:tc>
        <w:tc>
          <w:tcPr>
            <w:tcW w:w="3189" w:type="dxa"/>
          </w:tcPr>
          <w:p w14:paraId="14A7EDFF" w14:textId="1FAE6970" w:rsidR="009D269D" w:rsidRPr="00796B76" w:rsidRDefault="009D269D" w:rsidP="00E0503E">
            <w:r w:rsidRPr="005E323D">
              <w:t>foaf:name</w:t>
            </w:r>
          </w:p>
        </w:tc>
        <w:tc>
          <w:tcPr>
            <w:tcW w:w="3586" w:type="dxa"/>
          </w:tcPr>
          <w:p w14:paraId="096203B7" w14:textId="010FB686" w:rsidR="009D269D" w:rsidRPr="00796B76" w:rsidRDefault="009D269D" w:rsidP="00E0503E">
            <w:r w:rsidRPr="005E323D">
              <w:t>min 1 xsd: string</w:t>
            </w:r>
          </w:p>
        </w:tc>
      </w:tr>
      <w:tr w:rsidR="009D269D" w14:paraId="624B600B" w14:textId="77777777" w:rsidTr="00022B45">
        <w:trPr>
          <w:cantSplit/>
        </w:trPr>
        <w:tc>
          <w:tcPr>
            <w:tcW w:w="2575" w:type="dxa"/>
            <w:vMerge/>
          </w:tcPr>
          <w:p w14:paraId="454A3A1B" w14:textId="77777777" w:rsidR="009D269D" w:rsidRDefault="009D269D" w:rsidP="00E0503E"/>
        </w:tc>
        <w:tc>
          <w:tcPr>
            <w:tcW w:w="3189" w:type="dxa"/>
          </w:tcPr>
          <w:p w14:paraId="4BA3E750" w14:textId="38A9C859" w:rsidR="009D269D" w:rsidRPr="002E1D5B" w:rsidRDefault="009D269D" w:rsidP="00E0503E">
            <w:r w:rsidRPr="005E323D">
              <w:t>transit:</w:t>
            </w:r>
            <w:r w:rsidR="00D03736" w:rsidRPr="005E323D">
              <w:t>w</w:t>
            </w:r>
            <w:r w:rsidRPr="005E323D">
              <w:t>heelchair</w:t>
            </w:r>
            <w:r w:rsidR="00B60B95" w:rsidRPr="005E323D">
              <w:t>Boarding</w:t>
            </w:r>
          </w:p>
        </w:tc>
        <w:tc>
          <w:tcPr>
            <w:tcW w:w="3586" w:type="dxa"/>
          </w:tcPr>
          <w:p w14:paraId="69EDC92B" w14:textId="3E545CF1" w:rsidR="009D269D" w:rsidRPr="002E1D5B" w:rsidRDefault="009D269D" w:rsidP="00E0503E">
            <w:r w:rsidRPr="005E323D">
              <w:t xml:space="preserve">exactly 1 </w:t>
            </w:r>
            <w:r w:rsidR="00ED57B5" w:rsidRPr="005E323D">
              <w:t>xsd:boolean</w:t>
            </w:r>
          </w:p>
        </w:tc>
      </w:tr>
      <w:tr w:rsidR="009D269D" w14:paraId="4FDCFFAB" w14:textId="77777777" w:rsidTr="002E1D5B">
        <w:trPr>
          <w:cantSplit/>
        </w:trPr>
        <w:tc>
          <w:tcPr>
            <w:tcW w:w="2575" w:type="dxa"/>
          </w:tcPr>
          <w:p w14:paraId="013B8AFD" w14:textId="2C4491F7" w:rsidR="009D269D" w:rsidRDefault="009D269D" w:rsidP="00E0503E">
            <w:r>
              <w:t>AccessibleStopPoint</w:t>
            </w:r>
          </w:p>
        </w:tc>
        <w:tc>
          <w:tcPr>
            <w:tcW w:w="3189" w:type="dxa"/>
            <w:shd w:val="clear" w:color="auto" w:fill="auto"/>
          </w:tcPr>
          <w:p w14:paraId="644FCAA0" w14:textId="4BA3DE24" w:rsidR="009D269D" w:rsidRPr="005E323D" w:rsidRDefault="009D269D" w:rsidP="00E0503E">
            <w:r w:rsidRPr="005E323D">
              <w:t>equivalentClass</w:t>
            </w:r>
          </w:p>
        </w:tc>
        <w:tc>
          <w:tcPr>
            <w:tcW w:w="3586" w:type="dxa"/>
            <w:shd w:val="clear" w:color="auto" w:fill="auto"/>
          </w:tcPr>
          <w:p w14:paraId="641D373D" w14:textId="530FD81D" w:rsidR="009D269D" w:rsidRPr="005E323D" w:rsidRDefault="009D269D" w:rsidP="00E0503E">
            <w:r w:rsidRPr="005E323D">
              <w:t xml:space="preserve">StopPoint and transit:wheelchairAccessible value </w:t>
            </w:r>
            <w:r w:rsidR="002E1D5B" w:rsidRPr="005E323D">
              <w:t>true</w:t>
            </w:r>
          </w:p>
        </w:tc>
      </w:tr>
      <w:tr w:rsidR="00AF0847" w14:paraId="47A931F8" w14:textId="77777777" w:rsidTr="00973356">
        <w:trPr>
          <w:cantSplit/>
        </w:trPr>
        <w:tc>
          <w:tcPr>
            <w:tcW w:w="2575" w:type="dxa"/>
            <w:vMerge w:val="restart"/>
          </w:tcPr>
          <w:p w14:paraId="7D504640" w14:textId="0C2DD0C9" w:rsidR="00AF0847" w:rsidRDefault="00AF0847" w:rsidP="00E0503E">
            <w:r w:rsidRPr="003E6C97">
              <w:t>Station</w:t>
            </w:r>
            <w:r w:rsidR="00517F8F">
              <w:t>StopPoint</w:t>
            </w:r>
          </w:p>
        </w:tc>
        <w:tc>
          <w:tcPr>
            <w:tcW w:w="3189" w:type="dxa"/>
            <w:shd w:val="clear" w:color="auto" w:fill="auto"/>
          </w:tcPr>
          <w:p w14:paraId="0BA40621" w14:textId="16071EC3" w:rsidR="00AF0847" w:rsidRPr="005E323D" w:rsidRDefault="00AF0847" w:rsidP="00E0503E">
            <w:r w:rsidRPr="005E323D">
              <w:t>subclassOf</w:t>
            </w:r>
          </w:p>
        </w:tc>
        <w:tc>
          <w:tcPr>
            <w:tcW w:w="3586" w:type="dxa"/>
            <w:shd w:val="clear" w:color="auto" w:fill="auto"/>
          </w:tcPr>
          <w:p w14:paraId="2E8BE3A6" w14:textId="3EEF3CFD" w:rsidR="00AF0847" w:rsidRPr="005E323D" w:rsidRDefault="00AF0847" w:rsidP="00E0503E">
            <w:r w:rsidRPr="005E323D">
              <w:t>StopPoint</w:t>
            </w:r>
          </w:p>
        </w:tc>
      </w:tr>
      <w:tr w:rsidR="00AF0847" w14:paraId="4630132B" w14:textId="77777777" w:rsidTr="00973356">
        <w:trPr>
          <w:cantSplit/>
        </w:trPr>
        <w:tc>
          <w:tcPr>
            <w:tcW w:w="2575" w:type="dxa"/>
            <w:vMerge/>
          </w:tcPr>
          <w:p w14:paraId="5B142E85" w14:textId="77777777" w:rsidR="00AF0847" w:rsidRDefault="00AF0847" w:rsidP="00E0503E"/>
        </w:tc>
        <w:tc>
          <w:tcPr>
            <w:tcW w:w="3189" w:type="dxa"/>
            <w:shd w:val="clear" w:color="auto" w:fill="auto"/>
          </w:tcPr>
          <w:p w14:paraId="30497970" w14:textId="2645143D" w:rsidR="00AF0847" w:rsidRPr="005E323D" w:rsidRDefault="00AF0847" w:rsidP="00E0503E">
            <w:r>
              <w:t>mereology:contains</w:t>
            </w:r>
          </w:p>
        </w:tc>
        <w:tc>
          <w:tcPr>
            <w:tcW w:w="3586" w:type="dxa"/>
            <w:shd w:val="clear" w:color="auto" w:fill="auto"/>
          </w:tcPr>
          <w:p w14:paraId="0DC47E5B" w14:textId="3ADC3EBE" w:rsidR="00AF0847" w:rsidRPr="005E323D" w:rsidRDefault="00AF0847" w:rsidP="00E0503E">
            <w:r>
              <w:t>min 1 StopPoint</w:t>
            </w:r>
          </w:p>
        </w:tc>
      </w:tr>
      <w:tr w:rsidR="00AF0847" w14:paraId="4B09B5F8" w14:textId="77777777" w:rsidTr="00973356">
        <w:trPr>
          <w:cantSplit/>
        </w:trPr>
        <w:tc>
          <w:tcPr>
            <w:tcW w:w="2575" w:type="dxa"/>
            <w:vMerge/>
          </w:tcPr>
          <w:p w14:paraId="6C847B6F" w14:textId="77777777" w:rsidR="00AF0847" w:rsidRDefault="00AF0847" w:rsidP="00E0503E"/>
        </w:tc>
        <w:tc>
          <w:tcPr>
            <w:tcW w:w="3189" w:type="dxa"/>
            <w:shd w:val="clear" w:color="auto" w:fill="auto"/>
          </w:tcPr>
          <w:p w14:paraId="31804DDB" w14:textId="70DEB5B1" w:rsidR="00AF0847" w:rsidRDefault="00E66689" w:rsidP="00E0503E">
            <w:r>
              <w:t>spatial:</w:t>
            </w:r>
            <w:r w:rsidR="00AF0847">
              <w:t>associatedLocation</w:t>
            </w:r>
          </w:p>
        </w:tc>
        <w:tc>
          <w:tcPr>
            <w:tcW w:w="3586" w:type="dxa"/>
            <w:shd w:val="clear" w:color="auto" w:fill="auto"/>
          </w:tcPr>
          <w:p w14:paraId="2237A034" w14:textId="6BC8D270" w:rsidR="00AF0847" w:rsidRDefault="00AF0847" w:rsidP="00E0503E">
            <w:r>
              <w:t xml:space="preserve">some </w:t>
            </w:r>
            <w:r w:rsidR="00E66689">
              <w:t>spatial:</w:t>
            </w:r>
            <w:r>
              <w:t>Feature</w:t>
            </w:r>
          </w:p>
        </w:tc>
      </w:tr>
      <w:tr w:rsidR="003E4B4D" w14:paraId="24CD4228" w14:textId="77777777" w:rsidTr="00022B45">
        <w:trPr>
          <w:cantSplit/>
          <w:trHeight w:val="213"/>
        </w:trPr>
        <w:tc>
          <w:tcPr>
            <w:tcW w:w="2575" w:type="dxa"/>
            <w:vMerge w:val="restart"/>
          </w:tcPr>
          <w:p w14:paraId="24F07B40" w14:textId="716FC495" w:rsidR="003E4B4D" w:rsidRDefault="003E4B4D" w:rsidP="00E0503E">
            <w:r>
              <w:t>TransitIncident</w:t>
            </w:r>
          </w:p>
        </w:tc>
        <w:tc>
          <w:tcPr>
            <w:tcW w:w="3189" w:type="dxa"/>
          </w:tcPr>
          <w:p w14:paraId="38B508A3" w14:textId="67D56FFA" w:rsidR="003E4B4D" w:rsidRDefault="003E4B4D" w:rsidP="00E0503E">
            <w:r>
              <w:t>subclassOf</w:t>
            </w:r>
          </w:p>
        </w:tc>
        <w:tc>
          <w:tcPr>
            <w:tcW w:w="3586" w:type="dxa"/>
          </w:tcPr>
          <w:p w14:paraId="14192C82" w14:textId="7682EE12" w:rsidR="003E4B4D" w:rsidRDefault="003E4B4D" w:rsidP="00E0503E">
            <w:r>
              <w:t>activity:Activity</w:t>
            </w:r>
          </w:p>
        </w:tc>
      </w:tr>
      <w:tr w:rsidR="003E4B4D" w14:paraId="2B9BAA84" w14:textId="77777777" w:rsidTr="00022B45">
        <w:trPr>
          <w:cantSplit/>
          <w:trHeight w:val="185"/>
        </w:trPr>
        <w:tc>
          <w:tcPr>
            <w:tcW w:w="2575" w:type="dxa"/>
            <w:vMerge/>
          </w:tcPr>
          <w:p w14:paraId="2C00D107" w14:textId="77777777" w:rsidR="003E4B4D" w:rsidRDefault="003E4B4D" w:rsidP="00E0503E"/>
        </w:tc>
        <w:tc>
          <w:tcPr>
            <w:tcW w:w="3189" w:type="dxa"/>
          </w:tcPr>
          <w:p w14:paraId="365FC1C6" w14:textId="563342C2" w:rsidR="003E4B4D" w:rsidRDefault="003E4B4D" w:rsidP="00E0503E">
            <w:r>
              <w:t>associatedWithStop</w:t>
            </w:r>
          </w:p>
        </w:tc>
        <w:tc>
          <w:tcPr>
            <w:tcW w:w="3586" w:type="dxa"/>
          </w:tcPr>
          <w:p w14:paraId="1299A6AB" w14:textId="6BB813ED" w:rsidR="003E4B4D" w:rsidRDefault="003E4B4D" w:rsidP="00E0503E">
            <w:r>
              <w:t>only StopPoint</w:t>
            </w:r>
          </w:p>
        </w:tc>
      </w:tr>
      <w:tr w:rsidR="003E4B4D" w14:paraId="3F03F769" w14:textId="77777777" w:rsidTr="00022B45">
        <w:trPr>
          <w:cantSplit/>
          <w:trHeight w:val="185"/>
        </w:trPr>
        <w:tc>
          <w:tcPr>
            <w:tcW w:w="2575" w:type="dxa"/>
            <w:vMerge/>
          </w:tcPr>
          <w:p w14:paraId="21BC85FB" w14:textId="77777777" w:rsidR="003E4B4D" w:rsidRDefault="003E4B4D" w:rsidP="00E0503E"/>
        </w:tc>
        <w:tc>
          <w:tcPr>
            <w:tcW w:w="3189" w:type="dxa"/>
          </w:tcPr>
          <w:p w14:paraId="586CA481" w14:textId="1637539C" w:rsidR="003E4B4D" w:rsidRDefault="003E4B4D" w:rsidP="00E0503E">
            <w:r>
              <w:t>hasIncidentCode</w:t>
            </w:r>
          </w:p>
        </w:tc>
        <w:tc>
          <w:tcPr>
            <w:tcW w:w="3586" w:type="dxa"/>
          </w:tcPr>
          <w:p w14:paraId="5AEFDD27" w14:textId="16837186" w:rsidR="003E4B4D" w:rsidRDefault="003E4B4D" w:rsidP="00E0503E">
            <w:r>
              <w:t>min 1 xsd:string</w:t>
            </w:r>
          </w:p>
        </w:tc>
      </w:tr>
      <w:tr w:rsidR="003E4B4D" w14:paraId="0D857E54" w14:textId="77777777" w:rsidTr="00022B45">
        <w:trPr>
          <w:cantSplit/>
          <w:trHeight w:val="199"/>
        </w:trPr>
        <w:tc>
          <w:tcPr>
            <w:tcW w:w="2575" w:type="dxa"/>
            <w:vMerge/>
          </w:tcPr>
          <w:p w14:paraId="2D06F218" w14:textId="77777777" w:rsidR="003E4B4D" w:rsidRDefault="003E4B4D" w:rsidP="00E0503E"/>
        </w:tc>
        <w:tc>
          <w:tcPr>
            <w:tcW w:w="3189" w:type="dxa"/>
          </w:tcPr>
          <w:p w14:paraId="7E82494C" w14:textId="3D040462" w:rsidR="003E4B4D" w:rsidRDefault="003E4B4D" w:rsidP="00E0503E">
            <w:r>
              <w:t>causedGap</w:t>
            </w:r>
          </w:p>
        </w:tc>
        <w:tc>
          <w:tcPr>
            <w:tcW w:w="3586" w:type="dxa"/>
          </w:tcPr>
          <w:p w14:paraId="6742ECDB" w14:textId="4895319B" w:rsidR="003E4B4D" w:rsidRDefault="003E4B4D" w:rsidP="00E0503E">
            <w:r>
              <w:t>only time:Interval</w:t>
            </w:r>
          </w:p>
        </w:tc>
      </w:tr>
      <w:tr w:rsidR="003E4B4D" w14:paraId="3FD50145" w14:textId="77777777" w:rsidTr="00022B45">
        <w:trPr>
          <w:cantSplit/>
          <w:trHeight w:val="199"/>
        </w:trPr>
        <w:tc>
          <w:tcPr>
            <w:tcW w:w="2575" w:type="dxa"/>
            <w:vMerge/>
          </w:tcPr>
          <w:p w14:paraId="4C0B536C" w14:textId="77777777" w:rsidR="003E4B4D" w:rsidRDefault="003E4B4D" w:rsidP="00E0503E"/>
        </w:tc>
        <w:tc>
          <w:tcPr>
            <w:tcW w:w="3189" w:type="dxa"/>
          </w:tcPr>
          <w:p w14:paraId="698C444D" w14:textId="28DC087B" w:rsidR="003E4B4D" w:rsidRDefault="003E4B4D" w:rsidP="00E0503E">
            <w:r>
              <w:t>associatedWithTrip</w:t>
            </w:r>
          </w:p>
        </w:tc>
        <w:tc>
          <w:tcPr>
            <w:tcW w:w="3586" w:type="dxa"/>
          </w:tcPr>
          <w:p w14:paraId="452537A8" w14:textId="08443F34" w:rsidR="003E4B4D" w:rsidRDefault="003E4B4D" w:rsidP="00E0503E">
            <w:r>
              <w:t>only TransitTrip</w:t>
            </w:r>
          </w:p>
        </w:tc>
      </w:tr>
      <w:tr w:rsidR="00E40914" w14:paraId="5CE6EBB2" w14:textId="77777777" w:rsidTr="00022B45">
        <w:trPr>
          <w:cantSplit/>
          <w:trHeight w:val="199"/>
        </w:trPr>
        <w:tc>
          <w:tcPr>
            <w:tcW w:w="2575" w:type="dxa"/>
            <w:vMerge w:val="restart"/>
          </w:tcPr>
          <w:p w14:paraId="41D65F08" w14:textId="21ECE1E9" w:rsidR="00E40914" w:rsidRDefault="00E40914" w:rsidP="00E0503E">
            <w:r>
              <w:t>TransitTrip</w:t>
            </w:r>
          </w:p>
        </w:tc>
        <w:tc>
          <w:tcPr>
            <w:tcW w:w="3189" w:type="dxa"/>
          </w:tcPr>
          <w:p w14:paraId="580889AD" w14:textId="258E9E7B" w:rsidR="00E40914" w:rsidRDefault="00E40914" w:rsidP="00E0503E">
            <w:r>
              <w:t>subclassOf</w:t>
            </w:r>
          </w:p>
        </w:tc>
        <w:tc>
          <w:tcPr>
            <w:tcW w:w="3586" w:type="dxa"/>
          </w:tcPr>
          <w:p w14:paraId="5A968E88" w14:textId="311B2D48" w:rsidR="00E40914" w:rsidRDefault="00E40914" w:rsidP="00E0503E">
            <w:r>
              <w:t>trip:Trip</w:t>
            </w:r>
          </w:p>
        </w:tc>
      </w:tr>
      <w:tr w:rsidR="00E40914" w14:paraId="11998BB2" w14:textId="77777777" w:rsidTr="00022B45">
        <w:trPr>
          <w:cantSplit/>
          <w:trHeight w:val="199"/>
        </w:trPr>
        <w:tc>
          <w:tcPr>
            <w:tcW w:w="2575" w:type="dxa"/>
            <w:vMerge/>
          </w:tcPr>
          <w:p w14:paraId="37EBF1AE" w14:textId="77777777" w:rsidR="00E40914" w:rsidRDefault="00E40914" w:rsidP="00E0503E"/>
        </w:tc>
        <w:tc>
          <w:tcPr>
            <w:tcW w:w="3189" w:type="dxa"/>
          </w:tcPr>
          <w:p w14:paraId="71A361B2" w14:textId="5C40522C" w:rsidR="00E40914" w:rsidRDefault="00AA089A" w:rsidP="00E0503E">
            <w:r>
              <w:t>transit</w:t>
            </w:r>
            <w:r w:rsidR="00E40914">
              <w:t>:occursOn</w:t>
            </w:r>
          </w:p>
        </w:tc>
        <w:tc>
          <w:tcPr>
            <w:tcW w:w="3586" w:type="dxa"/>
          </w:tcPr>
          <w:p w14:paraId="23E7E06D" w14:textId="2049B41E" w:rsidR="00E40914" w:rsidRDefault="00E40914" w:rsidP="00E0503E">
            <w:r>
              <w:t xml:space="preserve">only </w:t>
            </w:r>
            <w:r w:rsidR="00AC2F96">
              <w:t>transit:</w:t>
            </w:r>
            <w:r>
              <w:t xml:space="preserve">Route or </w:t>
            </w:r>
            <w:r w:rsidR="00AC2F96">
              <w:t>transit:</w:t>
            </w:r>
            <w:r>
              <w:t xml:space="preserve">RouteSection or </w:t>
            </w:r>
            <w:r w:rsidR="00AC2F96">
              <w:t>transit:</w:t>
            </w:r>
            <w:r>
              <w:t>RouteLink</w:t>
            </w:r>
            <w:r w:rsidR="00AC2F96">
              <w:t xml:space="preserve"> </w:t>
            </w:r>
            <w:r w:rsidR="00AC2F96" w:rsidRPr="004E3D0A">
              <w:t>or transport:TransportationComplex</w:t>
            </w:r>
          </w:p>
        </w:tc>
      </w:tr>
      <w:tr w:rsidR="00E40914" w14:paraId="34E29DF5" w14:textId="77777777" w:rsidTr="00022B45">
        <w:trPr>
          <w:cantSplit/>
          <w:trHeight w:val="199"/>
        </w:trPr>
        <w:tc>
          <w:tcPr>
            <w:tcW w:w="2575" w:type="dxa"/>
            <w:vMerge/>
          </w:tcPr>
          <w:p w14:paraId="10AD9E7D" w14:textId="77777777" w:rsidR="00E40914" w:rsidRDefault="00E40914" w:rsidP="00E0503E"/>
        </w:tc>
        <w:tc>
          <w:tcPr>
            <w:tcW w:w="3189" w:type="dxa"/>
          </w:tcPr>
          <w:p w14:paraId="6FA5EDC2" w14:textId="77D02142" w:rsidR="00E40914" w:rsidRDefault="00AA089A" w:rsidP="00E0503E">
            <w:r>
              <w:t>transit</w:t>
            </w:r>
            <w:r w:rsidR="00E40914">
              <w:t>:viaVehicle</w:t>
            </w:r>
          </w:p>
        </w:tc>
        <w:tc>
          <w:tcPr>
            <w:tcW w:w="3586" w:type="dxa"/>
          </w:tcPr>
          <w:p w14:paraId="4B9F2F33" w14:textId="67BD0C35" w:rsidR="00E40914" w:rsidRDefault="00E40914" w:rsidP="00E0503E">
            <w:r>
              <w:t xml:space="preserve">exactly 1 </w:t>
            </w:r>
            <w:r w:rsidR="00AC2F96">
              <w:t>transit:</w:t>
            </w:r>
            <w:r>
              <w:t>TransitVehicle</w:t>
            </w:r>
          </w:p>
        </w:tc>
      </w:tr>
      <w:tr w:rsidR="00E40914" w14:paraId="7932BF16" w14:textId="77777777" w:rsidTr="00022B45">
        <w:trPr>
          <w:cantSplit/>
          <w:trHeight w:val="199"/>
        </w:trPr>
        <w:tc>
          <w:tcPr>
            <w:tcW w:w="2575" w:type="dxa"/>
            <w:vMerge/>
          </w:tcPr>
          <w:p w14:paraId="7530B923" w14:textId="77777777" w:rsidR="00E40914" w:rsidRDefault="00E40914" w:rsidP="00E0503E"/>
        </w:tc>
        <w:tc>
          <w:tcPr>
            <w:tcW w:w="3189" w:type="dxa"/>
          </w:tcPr>
          <w:p w14:paraId="693B757D" w14:textId="11E1922F" w:rsidR="00E40914" w:rsidRDefault="00AA089A" w:rsidP="00E0503E">
            <w:r>
              <w:t>transit</w:t>
            </w:r>
            <w:r w:rsidR="00E40914">
              <w:t>:isOutbound</w:t>
            </w:r>
          </w:p>
        </w:tc>
        <w:tc>
          <w:tcPr>
            <w:tcW w:w="3586" w:type="dxa"/>
          </w:tcPr>
          <w:p w14:paraId="29172D54" w14:textId="57A73678" w:rsidR="00E40914" w:rsidRDefault="00E40914" w:rsidP="00E0503E">
            <w:r>
              <w:t>only xsd:boolean</w:t>
            </w:r>
          </w:p>
        </w:tc>
      </w:tr>
      <w:tr w:rsidR="00022B45" w14:paraId="17545410" w14:textId="77777777" w:rsidTr="00022B45">
        <w:trPr>
          <w:cantSplit/>
          <w:trHeight w:val="199"/>
        </w:trPr>
        <w:tc>
          <w:tcPr>
            <w:tcW w:w="2575" w:type="dxa"/>
            <w:vMerge w:val="restart"/>
          </w:tcPr>
          <w:p w14:paraId="24F449AD" w14:textId="55940B9E" w:rsidR="00022B45" w:rsidRPr="00AC2F96" w:rsidRDefault="00022B45" w:rsidP="00E0503E">
            <w:pPr>
              <w:rPr>
                <w:highlight w:val="yellow"/>
              </w:rPr>
            </w:pPr>
            <w:r w:rsidRPr="00F46B84">
              <w:t>ScheduledTransitTrip</w:t>
            </w:r>
          </w:p>
        </w:tc>
        <w:tc>
          <w:tcPr>
            <w:tcW w:w="3189" w:type="dxa"/>
          </w:tcPr>
          <w:p w14:paraId="4ABB2ACB" w14:textId="1639A61B" w:rsidR="00022B45" w:rsidRDefault="00022B45" w:rsidP="00E0503E">
            <w:r>
              <w:t>subclassOf</w:t>
            </w:r>
          </w:p>
        </w:tc>
        <w:tc>
          <w:tcPr>
            <w:tcW w:w="3586" w:type="dxa"/>
          </w:tcPr>
          <w:p w14:paraId="09658963" w14:textId="1C57F218" w:rsidR="00022B45" w:rsidRDefault="00022B45" w:rsidP="00E0503E">
            <w:r>
              <w:t>rec:RecurringEvent</w:t>
            </w:r>
          </w:p>
        </w:tc>
      </w:tr>
      <w:tr w:rsidR="00022B45" w14:paraId="3B4640B6" w14:textId="77777777" w:rsidTr="00022B45">
        <w:trPr>
          <w:cantSplit/>
          <w:trHeight w:val="199"/>
        </w:trPr>
        <w:tc>
          <w:tcPr>
            <w:tcW w:w="2575" w:type="dxa"/>
            <w:vMerge/>
          </w:tcPr>
          <w:p w14:paraId="0A0B319F" w14:textId="77777777" w:rsidR="00022B45" w:rsidRDefault="00022B45" w:rsidP="00E0503E"/>
        </w:tc>
        <w:tc>
          <w:tcPr>
            <w:tcW w:w="3189" w:type="dxa"/>
          </w:tcPr>
          <w:p w14:paraId="6A7B5FED" w14:textId="4DD5D758" w:rsidR="00022B45" w:rsidRDefault="00022B45" w:rsidP="00E0503E">
            <w:r>
              <w:t>rec:hasOccurrence</w:t>
            </w:r>
          </w:p>
        </w:tc>
        <w:tc>
          <w:tcPr>
            <w:tcW w:w="3586" w:type="dxa"/>
          </w:tcPr>
          <w:p w14:paraId="1A1BE5A9" w14:textId="7FEC51C0" w:rsidR="00022B45" w:rsidRDefault="00022B45" w:rsidP="00E0503E">
            <w:r>
              <w:t>only transit:TransitTrip</w:t>
            </w:r>
          </w:p>
        </w:tc>
      </w:tr>
      <w:tr w:rsidR="00022B45" w14:paraId="27C8A945" w14:textId="77777777" w:rsidTr="00022B45">
        <w:trPr>
          <w:cantSplit/>
          <w:trHeight w:val="199"/>
        </w:trPr>
        <w:tc>
          <w:tcPr>
            <w:tcW w:w="2575" w:type="dxa"/>
            <w:vMerge/>
          </w:tcPr>
          <w:p w14:paraId="52B9D823" w14:textId="77777777" w:rsidR="00022B45" w:rsidRDefault="00022B45" w:rsidP="00E0503E"/>
        </w:tc>
        <w:tc>
          <w:tcPr>
            <w:tcW w:w="3189" w:type="dxa"/>
          </w:tcPr>
          <w:p w14:paraId="3EA5A89B" w14:textId="507034E9" w:rsidR="00022B45" w:rsidRDefault="00022B45" w:rsidP="00E0503E">
            <w:r>
              <w:t>transit:scheduledOn</w:t>
            </w:r>
          </w:p>
        </w:tc>
        <w:tc>
          <w:tcPr>
            <w:tcW w:w="3586" w:type="dxa"/>
          </w:tcPr>
          <w:p w14:paraId="74421FBE" w14:textId="5D75EA10" w:rsidR="00022B45" w:rsidRDefault="00022B45" w:rsidP="00E0503E">
            <w:r>
              <w:t>only transit:Route or transit:RouteSection or transit:RouteLink</w:t>
            </w:r>
          </w:p>
        </w:tc>
      </w:tr>
      <w:tr w:rsidR="00022B45" w14:paraId="6881E74F" w14:textId="77777777" w:rsidTr="00022B45">
        <w:trPr>
          <w:cantSplit/>
          <w:trHeight w:val="199"/>
        </w:trPr>
        <w:tc>
          <w:tcPr>
            <w:tcW w:w="2575" w:type="dxa"/>
            <w:vMerge/>
          </w:tcPr>
          <w:p w14:paraId="3E2D15ED" w14:textId="77777777" w:rsidR="00022B45" w:rsidRDefault="00022B45" w:rsidP="006A3E39"/>
        </w:tc>
        <w:tc>
          <w:tcPr>
            <w:tcW w:w="3189" w:type="dxa"/>
          </w:tcPr>
          <w:p w14:paraId="62AEFEEF" w14:textId="619ADE55" w:rsidR="00022B45" w:rsidRDefault="00022B45" w:rsidP="006A3E39">
            <w:r>
              <w:t>transit:isOutbound</w:t>
            </w:r>
          </w:p>
        </w:tc>
        <w:tc>
          <w:tcPr>
            <w:tcW w:w="3586" w:type="dxa"/>
          </w:tcPr>
          <w:p w14:paraId="6E770EDB" w14:textId="0D50462A" w:rsidR="00022B45" w:rsidRDefault="00022B45" w:rsidP="006A3E39">
            <w:r>
              <w:t>only xsd:boolean</w:t>
            </w:r>
          </w:p>
        </w:tc>
      </w:tr>
      <w:tr w:rsidR="00022B45" w14:paraId="7A7F81A7" w14:textId="77777777" w:rsidTr="00022B45">
        <w:trPr>
          <w:cantSplit/>
          <w:trHeight w:val="199"/>
        </w:trPr>
        <w:tc>
          <w:tcPr>
            <w:tcW w:w="2575" w:type="dxa"/>
            <w:vMerge/>
          </w:tcPr>
          <w:p w14:paraId="57AB7B02" w14:textId="77777777" w:rsidR="00022B45" w:rsidRDefault="00022B45" w:rsidP="006A3E39"/>
        </w:tc>
        <w:tc>
          <w:tcPr>
            <w:tcW w:w="3189" w:type="dxa"/>
          </w:tcPr>
          <w:p w14:paraId="689AEEF7" w14:textId="67B1E048" w:rsidR="00022B45" w:rsidRDefault="00022B45" w:rsidP="006A3E39">
            <w:r>
              <w:t>transit:isWheelchairAccessible</w:t>
            </w:r>
          </w:p>
        </w:tc>
        <w:tc>
          <w:tcPr>
            <w:tcW w:w="3586" w:type="dxa"/>
          </w:tcPr>
          <w:p w14:paraId="1ACE6182" w14:textId="62C79A9E" w:rsidR="00022B45" w:rsidRDefault="00022B45" w:rsidP="006A3E39">
            <w:r>
              <w:t>only xsd:boolean</w:t>
            </w:r>
          </w:p>
        </w:tc>
      </w:tr>
      <w:tr w:rsidR="00022B45" w14:paraId="6B4459AA" w14:textId="77777777" w:rsidTr="00022B45">
        <w:trPr>
          <w:cantSplit/>
          <w:trHeight w:val="199"/>
        </w:trPr>
        <w:tc>
          <w:tcPr>
            <w:tcW w:w="2575" w:type="dxa"/>
            <w:vMerge/>
          </w:tcPr>
          <w:p w14:paraId="74FAEDF4" w14:textId="77777777" w:rsidR="00022B45" w:rsidRDefault="00022B45" w:rsidP="006A3E39"/>
        </w:tc>
        <w:tc>
          <w:tcPr>
            <w:tcW w:w="3189" w:type="dxa"/>
          </w:tcPr>
          <w:p w14:paraId="5987A439" w14:textId="3957327A" w:rsidR="00022B45" w:rsidRDefault="00022B45" w:rsidP="006A3E39">
            <w:r>
              <w:t>hasPickupType</w:t>
            </w:r>
          </w:p>
        </w:tc>
        <w:tc>
          <w:tcPr>
            <w:tcW w:w="3586" w:type="dxa"/>
          </w:tcPr>
          <w:p w14:paraId="43B3FED7" w14:textId="13C0C11D" w:rsidR="00022B45" w:rsidRDefault="00022B45" w:rsidP="006A3E39">
            <w:r>
              <w:t>max 1 TripAccessArrangement</w:t>
            </w:r>
          </w:p>
        </w:tc>
      </w:tr>
      <w:tr w:rsidR="00022B45" w14:paraId="6F491845" w14:textId="77777777" w:rsidTr="00022B45">
        <w:trPr>
          <w:cantSplit/>
          <w:trHeight w:val="199"/>
        </w:trPr>
        <w:tc>
          <w:tcPr>
            <w:tcW w:w="2575" w:type="dxa"/>
            <w:vMerge/>
          </w:tcPr>
          <w:p w14:paraId="369EB25E" w14:textId="77777777" w:rsidR="00022B45" w:rsidRDefault="00022B45" w:rsidP="006A3E39"/>
        </w:tc>
        <w:tc>
          <w:tcPr>
            <w:tcW w:w="3189" w:type="dxa"/>
          </w:tcPr>
          <w:p w14:paraId="012D9D97" w14:textId="7AB38FDD" w:rsidR="00022B45" w:rsidRDefault="00022B45" w:rsidP="006A3E39">
            <w:r>
              <w:t>hasDropoffType</w:t>
            </w:r>
          </w:p>
        </w:tc>
        <w:tc>
          <w:tcPr>
            <w:tcW w:w="3586" w:type="dxa"/>
          </w:tcPr>
          <w:p w14:paraId="4E034A60" w14:textId="7DAD2BB1" w:rsidR="00022B45" w:rsidRDefault="00022B45" w:rsidP="006A3E39">
            <w:r>
              <w:t>max 1 TripAccessArrangement</w:t>
            </w:r>
          </w:p>
        </w:tc>
      </w:tr>
      <w:tr w:rsidR="00202756" w14:paraId="183E8A68" w14:textId="77777777" w:rsidTr="00022B45">
        <w:trPr>
          <w:cantSplit/>
          <w:trHeight w:val="199"/>
        </w:trPr>
        <w:tc>
          <w:tcPr>
            <w:tcW w:w="2575" w:type="dxa"/>
          </w:tcPr>
          <w:p w14:paraId="1373C03B" w14:textId="64BD312D" w:rsidR="00202756" w:rsidRDefault="00202756" w:rsidP="006A3E39">
            <w:r>
              <w:t>TripAccessArrang</w:t>
            </w:r>
            <w:r w:rsidR="00022B45">
              <w:t>e</w:t>
            </w:r>
            <w:r>
              <w:t>ment</w:t>
            </w:r>
          </w:p>
        </w:tc>
        <w:tc>
          <w:tcPr>
            <w:tcW w:w="3189" w:type="dxa"/>
          </w:tcPr>
          <w:p w14:paraId="5AA242F7" w14:textId="47794489" w:rsidR="00202756" w:rsidRDefault="00C91AF4" w:rsidP="006A3E39">
            <w:r>
              <w:t>equivalentClass</w:t>
            </w:r>
          </w:p>
        </w:tc>
        <w:tc>
          <w:tcPr>
            <w:tcW w:w="3586" w:type="dxa"/>
          </w:tcPr>
          <w:p w14:paraId="1DEFEC07" w14:textId="4E6DC24E" w:rsidR="00202756" w:rsidRDefault="00202756" w:rsidP="006A3E39">
            <w:r>
              <w:t>{AccessAsScheduled, AccessNotAvailable, AccessArrangedViaAgency, AccessArrangedViaDriver}</w:t>
            </w:r>
          </w:p>
        </w:tc>
      </w:tr>
      <w:tr w:rsidR="006A3E39" w14:paraId="14E9FF33" w14:textId="77777777" w:rsidTr="00022B45">
        <w:trPr>
          <w:cantSplit/>
          <w:trHeight w:val="199"/>
        </w:trPr>
        <w:tc>
          <w:tcPr>
            <w:tcW w:w="2575" w:type="dxa"/>
            <w:vMerge w:val="restart"/>
          </w:tcPr>
          <w:p w14:paraId="341996DC" w14:textId="6FF005CA" w:rsidR="006A3E39" w:rsidRDefault="006A3E39" w:rsidP="006A3E39">
            <w:r>
              <w:t>TransitVehicle</w:t>
            </w:r>
          </w:p>
        </w:tc>
        <w:tc>
          <w:tcPr>
            <w:tcW w:w="3189" w:type="dxa"/>
          </w:tcPr>
          <w:p w14:paraId="54BD4C64" w14:textId="661B1469" w:rsidR="006A3E39" w:rsidRDefault="006A3E39" w:rsidP="006A3E39">
            <w:r>
              <w:t>subclassOf</w:t>
            </w:r>
          </w:p>
        </w:tc>
        <w:tc>
          <w:tcPr>
            <w:tcW w:w="3586" w:type="dxa"/>
          </w:tcPr>
          <w:p w14:paraId="7D287A55" w14:textId="28461215" w:rsidR="006A3E39" w:rsidRDefault="006A3E39" w:rsidP="006A3E39">
            <w:r>
              <w:t>vehicle:Vehicle</w:t>
            </w:r>
          </w:p>
        </w:tc>
      </w:tr>
      <w:tr w:rsidR="006A3E39" w14:paraId="19F4CCEC" w14:textId="77777777" w:rsidTr="00022B45">
        <w:trPr>
          <w:cantSplit/>
          <w:trHeight w:val="199"/>
        </w:trPr>
        <w:tc>
          <w:tcPr>
            <w:tcW w:w="2575" w:type="dxa"/>
            <w:vMerge/>
          </w:tcPr>
          <w:p w14:paraId="5C13E2E8" w14:textId="77777777" w:rsidR="006A3E39" w:rsidRDefault="006A3E39" w:rsidP="006A3E39"/>
        </w:tc>
        <w:tc>
          <w:tcPr>
            <w:tcW w:w="3189" w:type="dxa"/>
          </w:tcPr>
          <w:p w14:paraId="01F4D5CC" w14:textId="5F663381" w:rsidR="006A3E39" w:rsidRDefault="006A3E39" w:rsidP="006A3E39">
            <w:r>
              <w:t>hasTransitVehicleId</w:t>
            </w:r>
          </w:p>
        </w:tc>
        <w:tc>
          <w:tcPr>
            <w:tcW w:w="3586" w:type="dxa"/>
          </w:tcPr>
          <w:p w14:paraId="28BA9BB9" w14:textId="02B56352" w:rsidR="006A3E39" w:rsidRDefault="006A3E39" w:rsidP="006A3E39">
            <w:r>
              <w:t>exactly 1 xsd:string</w:t>
            </w:r>
          </w:p>
        </w:tc>
      </w:tr>
      <w:tr w:rsidR="006A3E39" w14:paraId="747D744F" w14:textId="77777777" w:rsidTr="00022B45">
        <w:trPr>
          <w:cantSplit/>
          <w:trHeight w:val="199"/>
        </w:trPr>
        <w:tc>
          <w:tcPr>
            <w:tcW w:w="2575" w:type="dxa"/>
            <w:vMerge w:val="restart"/>
          </w:tcPr>
          <w:p w14:paraId="52FDA789" w14:textId="358D8F44" w:rsidR="006A3E39" w:rsidRDefault="006A3E39" w:rsidP="006A3E39">
            <w:r w:rsidRPr="001227F5">
              <w:t>VehicleBlock</w:t>
            </w:r>
          </w:p>
        </w:tc>
        <w:tc>
          <w:tcPr>
            <w:tcW w:w="3189" w:type="dxa"/>
          </w:tcPr>
          <w:p w14:paraId="68110A95" w14:textId="12BDEDF6" w:rsidR="006A3E39" w:rsidRDefault="006A3E39" w:rsidP="006A3E39">
            <w:r w:rsidRPr="001227F5">
              <w:t>assignedTo</w:t>
            </w:r>
          </w:p>
        </w:tc>
        <w:tc>
          <w:tcPr>
            <w:tcW w:w="3586" w:type="dxa"/>
          </w:tcPr>
          <w:p w14:paraId="70CFF1D5" w14:textId="14655C8E" w:rsidR="006A3E39" w:rsidRDefault="00B71544" w:rsidP="006A3E39">
            <w:r>
              <w:t>only</w:t>
            </w:r>
            <w:r w:rsidR="006A3E39" w:rsidRPr="001227F5">
              <w:t xml:space="preserve"> </w:t>
            </w:r>
            <w:r>
              <w:t>transit</w:t>
            </w:r>
            <w:r w:rsidR="006A3E39" w:rsidRPr="001227F5">
              <w:t>:</w:t>
            </w:r>
            <w:r>
              <w:t>TransitVehicle</w:t>
            </w:r>
          </w:p>
        </w:tc>
      </w:tr>
      <w:tr w:rsidR="006A3E39" w14:paraId="25DF84FD" w14:textId="77777777" w:rsidTr="00022B45">
        <w:trPr>
          <w:cantSplit/>
          <w:trHeight w:val="199"/>
        </w:trPr>
        <w:tc>
          <w:tcPr>
            <w:tcW w:w="2575" w:type="dxa"/>
            <w:vMerge/>
          </w:tcPr>
          <w:p w14:paraId="09D5663A" w14:textId="77777777" w:rsidR="006A3E39" w:rsidRPr="001227F5" w:rsidRDefault="006A3E39" w:rsidP="006A3E39"/>
        </w:tc>
        <w:tc>
          <w:tcPr>
            <w:tcW w:w="3189" w:type="dxa"/>
          </w:tcPr>
          <w:p w14:paraId="5ABF7AA3" w14:textId="0AFDAE50" w:rsidR="006A3E39" w:rsidRPr="001227F5" w:rsidRDefault="006A3E39" w:rsidP="006A3E39">
            <w:r w:rsidRPr="001227F5">
              <w:t>assignedFor</w:t>
            </w:r>
          </w:p>
        </w:tc>
        <w:tc>
          <w:tcPr>
            <w:tcW w:w="3586" w:type="dxa"/>
          </w:tcPr>
          <w:p w14:paraId="7ED0A88F" w14:textId="132C4FBC" w:rsidR="006A3E39" w:rsidRPr="001227F5" w:rsidRDefault="006A3E39" w:rsidP="006A3E39">
            <w:r>
              <w:t xml:space="preserve">min 1 </w:t>
            </w:r>
            <w:r w:rsidR="00B71544">
              <w:t>ScheduledTransitTrip</w:t>
            </w:r>
          </w:p>
        </w:tc>
      </w:tr>
      <w:tr w:rsidR="00A860B1" w14:paraId="63C9B53D" w14:textId="77777777" w:rsidTr="00022B45">
        <w:trPr>
          <w:cantSplit/>
          <w:trHeight w:val="199"/>
        </w:trPr>
        <w:tc>
          <w:tcPr>
            <w:tcW w:w="2575" w:type="dxa"/>
            <w:vMerge w:val="restart"/>
          </w:tcPr>
          <w:p w14:paraId="3B8F982A" w14:textId="3718A163" w:rsidR="00A860B1" w:rsidRPr="001227F5" w:rsidRDefault="00A860B1" w:rsidP="006A3E39">
            <w:r>
              <w:t>person:Person</w:t>
            </w:r>
          </w:p>
        </w:tc>
        <w:tc>
          <w:tcPr>
            <w:tcW w:w="3189" w:type="dxa"/>
          </w:tcPr>
          <w:p w14:paraId="0ECD64D1" w14:textId="3B3A6F11" w:rsidR="00A860B1" w:rsidRPr="001227F5" w:rsidRDefault="00A860B1" w:rsidP="006A3E39">
            <w:r>
              <w:t>transitPass</w:t>
            </w:r>
          </w:p>
        </w:tc>
        <w:tc>
          <w:tcPr>
            <w:tcW w:w="3586" w:type="dxa"/>
          </w:tcPr>
          <w:p w14:paraId="78A16C6E" w14:textId="5615F162" w:rsidR="00A860B1" w:rsidRDefault="00A860B1" w:rsidP="006A3E39">
            <w:r>
              <w:t>only TransitPass</w:t>
            </w:r>
          </w:p>
        </w:tc>
      </w:tr>
      <w:tr w:rsidR="00A860B1" w14:paraId="2135DFE3" w14:textId="77777777" w:rsidTr="00022B45">
        <w:trPr>
          <w:cantSplit/>
          <w:trHeight w:val="199"/>
        </w:trPr>
        <w:tc>
          <w:tcPr>
            <w:tcW w:w="2575" w:type="dxa"/>
            <w:vMerge/>
          </w:tcPr>
          <w:p w14:paraId="6B3827A4" w14:textId="77777777" w:rsidR="00A860B1" w:rsidRDefault="00A860B1" w:rsidP="006A3E39"/>
        </w:tc>
        <w:tc>
          <w:tcPr>
            <w:tcW w:w="3189" w:type="dxa"/>
          </w:tcPr>
          <w:p w14:paraId="64559DCF" w14:textId="2FFE23E1" w:rsidR="00A860B1" w:rsidRDefault="00A860B1" w:rsidP="006A3E39">
            <w:r>
              <w:t>hasTransitPass</w:t>
            </w:r>
          </w:p>
        </w:tc>
        <w:tc>
          <w:tcPr>
            <w:tcW w:w="3586" w:type="dxa"/>
          </w:tcPr>
          <w:p w14:paraId="4394094E" w14:textId="472A16A8" w:rsidR="00A860B1" w:rsidRDefault="00A860B1" w:rsidP="006A3E39">
            <w:r>
              <w:t>only xsd:boolean</w:t>
            </w:r>
          </w:p>
        </w:tc>
      </w:tr>
    </w:tbl>
    <w:p w14:paraId="45E50135" w14:textId="77777777" w:rsidR="00BF3CFC" w:rsidRDefault="00E45F01" w:rsidP="00BF3CFC">
      <w:pPr>
        <w:rPr>
          <w:b/>
        </w:rPr>
      </w:pPr>
      <w:r>
        <w:rPr>
          <w:b/>
        </w:rPr>
        <w:t>Ontologies Reused:</w:t>
      </w:r>
    </w:p>
    <w:p w14:paraId="64C9F0C8" w14:textId="77777777" w:rsidR="00796B76" w:rsidRPr="00796B76" w:rsidRDefault="00796B76" w:rsidP="00796B76">
      <w:pPr>
        <w:pStyle w:val="ListParagraph"/>
        <w:numPr>
          <w:ilvl w:val="0"/>
          <w:numId w:val="3"/>
        </w:numPr>
      </w:pPr>
      <w:r w:rsidRPr="00796B76">
        <w:t>Activity</w:t>
      </w:r>
    </w:p>
    <w:p w14:paraId="322714C7" w14:textId="762B32E8" w:rsidR="00796B76" w:rsidRDefault="00796B76" w:rsidP="001D3F17">
      <w:pPr>
        <w:pStyle w:val="ListParagraph"/>
        <w:numPr>
          <w:ilvl w:val="0"/>
          <w:numId w:val="3"/>
        </w:numPr>
      </w:pPr>
      <w:r>
        <w:t>Change</w:t>
      </w:r>
    </w:p>
    <w:p w14:paraId="2054F441" w14:textId="724CF18E" w:rsidR="00796B76" w:rsidRDefault="00796B76" w:rsidP="001D3F17">
      <w:pPr>
        <w:pStyle w:val="ListParagraph"/>
        <w:numPr>
          <w:ilvl w:val="0"/>
          <w:numId w:val="3"/>
        </w:numPr>
      </w:pPr>
      <w:r>
        <w:t>Spatial Location</w:t>
      </w:r>
    </w:p>
    <w:p w14:paraId="18250EF2" w14:textId="5F14EA9A" w:rsidR="00F5550D" w:rsidRPr="00796B76" w:rsidRDefault="00F5550D" w:rsidP="001D3F17">
      <w:pPr>
        <w:pStyle w:val="ListParagraph"/>
        <w:numPr>
          <w:ilvl w:val="0"/>
          <w:numId w:val="3"/>
        </w:numPr>
      </w:pPr>
      <w:r w:rsidRPr="00796B76">
        <w:t>TransportationSystem</w:t>
      </w:r>
    </w:p>
    <w:p w14:paraId="437BE40D" w14:textId="7B6B2F7C" w:rsidR="00B16505" w:rsidRPr="00796B76" w:rsidRDefault="00B16505" w:rsidP="001D3F17">
      <w:pPr>
        <w:pStyle w:val="ListParagraph"/>
        <w:numPr>
          <w:ilvl w:val="0"/>
          <w:numId w:val="3"/>
        </w:numPr>
      </w:pPr>
      <w:r w:rsidRPr="00796B76">
        <w:t>Trip</w:t>
      </w:r>
    </w:p>
    <w:p w14:paraId="6D95BAA6" w14:textId="5A099D15" w:rsidR="000F4675" w:rsidRPr="00796B76" w:rsidRDefault="000F4675" w:rsidP="001D3F17">
      <w:pPr>
        <w:pStyle w:val="ListParagraph"/>
        <w:numPr>
          <w:ilvl w:val="0"/>
          <w:numId w:val="3"/>
        </w:numPr>
      </w:pPr>
      <w:r w:rsidRPr="00796B76">
        <w:t>Organization</w:t>
      </w:r>
    </w:p>
    <w:p w14:paraId="61011176" w14:textId="77777777" w:rsidR="00816B3F" w:rsidRDefault="00816B3F" w:rsidP="00BF3CFC">
      <w:pPr>
        <w:rPr>
          <w:b/>
        </w:rPr>
      </w:pPr>
    </w:p>
    <w:p w14:paraId="3AF45F40" w14:textId="38BDB622" w:rsidR="00E45F01" w:rsidRDefault="00816B3F" w:rsidP="00BF3CFC">
      <w:pPr>
        <w:rPr>
          <w:b/>
        </w:rPr>
      </w:pPr>
      <w:r>
        <w:rPr>
          <w:b/>
        </w:rPr>
        <w:t>Future work:</w:t>
      </w:r>
    </w:p>
    <w:p w14:paraId="0107D747" w14:textId="67049679" w:rsidR="00816B3F" w:rsidRDefault="00816B3F" w:rsidP="00BF3CFC">
      <w:r>
        <w:lastRenderedPageBreak/>
        <w:t>Though not applicable for the TTC, future work should consider a representation of zone or similar information that may be used in some systems to calculate fare cost.</w:t>
      </w:r>
    </w:p>
    <w:p w14:paraId="27BD20BB" w14:textId="111CBB6E" w:rsidR="00BB254A" w:rsidRDefault="00BB254A" w:rsidP="00BF3CFC">
      <w:r>
        <w:t>There is some potential to incorporate detailed constraints on the types of routes (bus, rail, etc) and the arcs in the network that the routes access, according to the mode supported by the arcs.</w:t>
      </w:r>
    </w:p>
    <w:p w14:paraId="1D5F9D6B" w14:textId="04E61C8E" w:rsidR="00A70D73" w:rsidRDefault="00A70D73" w:rsidP="00BF3CFC">
      <w:r>
        <w:t>Constraints may also be enforced on the times of trips as compared to the hours of operation for a particular route (i.e. a trip should occur within the defined hours of operation).</w:t>
      </w:r>
    </w:p>
    <w:p w14:paraId="27DA2E27" w14:textId="42B565C1" w:rsidR="00310518" w:rsidRDefault="00ED2FBA" w:rsidP="00BF3CFC">
      <w:r>
        <w:t>With additional information, t</w:t>
      </w:r>
      <w:r w:rsidR="00310518">
        <w:t xml:space="preserve">he stops associated with </w:t>
      </w:r>
      <w:r>
        <w:t>a particular trip may be validated against its direction id to confirm that the sequence is capturing either an inbound or outbound path.</w:t>
      </w:r>
    </w:p>
    <w:p w14:paraId="440D7C92" w14:textId="68501170" w:rsidR="00E45E6F" w:rsidRDefault="00E45E6F" w:rsidP="00BF3CFC">
      <w:r>
        <w:t xml:space="preserve">Constraints may be added to enforce the types of vehicles that perform a particular transit trip, based upon the specifications of the scheduled trip of which the transit trip is an occurrence. For example, if the scheduled trip is wheelchair accessible, then any vehicle that performs the transit trips (or is assigned a block containing the scheduled trip) should accommodate a wheelchair. On the other hand, it may be the case that vehicle assignments sometimes conflict with the scheduled trip type and so such constraints may not be accurate/desirable. </w:t>
      </w:r>
    </w:p>
    <w:p w14:paraId="62B9DB83" w14:textId="1C36DAFB" w:rsidR="00B563DD" w:rsidRDefault="00B563DD" w:rsidP="00BF3CFC">
      <w:r>
        <w:t>We may also be able to infer whether a stop offers wheelchair boarding based on the associated routes and trips.</w:t>
      </w:r>
    </w:p>
    <w:p w14:paraId="7F7B9E3B" w14:textId="035FE1F6" w:rsidR="00B577C2" w:rsidRDefault="00B577C2" w:rsidP="00BF3CFC">
      <w:r>
        <w:t>Rules may be added to express the relationship between the Arc that a Route Link operates on and the set of Arcs that a Route Section or Route operate on (i.e. the sum of all Arcs operated on by all Route Links contained in the Route Section/Route).</w:t>
      </w:r>
    </w:p>
    <w:p w14:paraId="106C54F7" w14:textId="41852E34" w:rsidR="00423BF6" w:rsidRPr="00816B3F" w:rsidRDefault="00A760AA" w:rsidP="00BF3CFC">
      <w:r>
        <w:t>In extensions beyond OWL, it may be useful to f</w:t>
      </w:r>
      <w:r w:rsidR="00423BF6">
        <w:t>ormalize the relationship between transitPass and hasTransitPass properties</w:t>
      </w:r>
      <w:r w:rsidR="00911008">
        <w:t>.</w:t>
      </w:r>
    </w:p>
    <w:p w14:paraId="4BF6F7AF" w14:textId="77777777" w:rsidR="00D4596C" w:rsidRDefault="00D4596C" w:rsidP="00EA354A">
      <w:pPr>
        <w:pStyle w:val="Heading2"/>
      </w:pPr>
      <w:bookmarkStart w:id="155" w:name="_Toc35948863"/>
      <w:r>
        <w:t>Land Use</w:t>
      </w:r>
      <w:r w:rsidR="00BA1ACD">
        <w:t xml:space="preserve"> Ontology</w:t>
      </w:r>
      <w:bookmarkEnd w:id="155"/>
    </w:p>
    <w:p w14:paraId="5C88E1D1" w14:textId="0CD46FA8" w:rsidR="00D479C9" w:rsidRPr="00D479C9" w:rsidRDefault="0089518D" w:rsidP="00D479C9">
      <w:pPr>
        <w:rPr>
          <w:i/>
        </w:rPr>
      </w:pPr>
      <w:r>
        <w:rPr>
          <w:i/>
        </w:rPr>
        <w:t>http://ontology.eil.utoronto.ca/icity/</w:t>
      </w:r>
      <w:r w:rsidR="00D479C9">
        <w:rPr>
          <w:i/>
        </w:rPr>
        <w:t>LandUse</w:t>
      </w:r>
    </w:p>
    <w:p w14:paraId="0A4C08B0" w14:textId="77777777" w:rsidR="000C0D23" w:rsidRPr="000C0D23" w:rsidRDefault="000C0D23" w:rsidP="000C0D23">
      <w:pPr>
        <w:rPr>
          <w:b/>
        </w:rPr>
      </w:pPr>
      <w:r w:rsidRPr="000C0D23">
        <w:rPr>
          <w:b/>
        </w:rPr>
        <w:t>Namespace: landuse</w:t>
      </w:r>
    </w:p>
    <w:p w14:paraId="21F601C9" w14:textId="59C4B65B" w:rsidR="00A73421" w:rsidRDefault="00D4596C" w:rsidP="009E4A69">
      <w:pPr>
        <w:pStyle w:val="ListParagraph"/>
      </w:pPr>
      <w:r>
        <w:t xml:space="preserve">Parcel:  A Parcel is a way of defining </w:t>
      </w:r>
      <w:r w:rsidR="006914EE">
        <w:t>some area in an urban system.</w:t>
      </w:r>
      <w:r w:rsidR="006914EE">
        <w:br/>
        <w:t xml:space="preserve">A Parcel </w:t>
      </w:r>
      <w:r w:rsidR="006914EE" w:rsidRPr="00C0784C">
        <w:t xml:space="preserve">has a </w:t>
      </w:r>
      <w:r w:rsidR="006914EE" w:rsidRPr="00445D13">
        <w:t>Location</w:t>
      </w:r>
      <w:r w:rsidR="00445D13" w:rsidRPr="00445D13">
        <w:t xml:space="preserve"> and an area that do not change over time</w:t>
      </w:r>
      <w:r w:rsidR="00EA6A93" w:rsidRPr="00445D13">
        <w:t>.</w:t>
      </w:r>
      <w:r w:rsidR="006914EE">
        <w:br/>
        <w:t xml:space="preserve">A Parcel </w:t>
      </w:r>
      <w:r>
        <w:t xml:space="preserve">may </w:t>
      </w:r>
      <w:r w:rsidR="00A73421">
        <w:t xml:space="preserve">be </w:t>
      </w:r>
      <w:r w:rsidR="00C0784C">
        <w:t>associated with</w:t>
      </w:r>
      <w:r w:rsidR="006914EE" w:rsidRPr="00C0784C">
        <w:t xml:space="preserve"> some type</w:t>
      </w:r>
      <w:r w:rsidR="00C0784C">
        <w:t>(s)</w:t>
      </w:r>
      <w:r w:rsidR="006914EE" w:rsidRPr="00C0784C">
        <w:t xml:space="preserve"> of L</w:t>
      </w:r>
      <w:r w:rsidRPr="00C0784C">
        <w:t xml:space="preserve">and </w:t>
      </w:r>
      <w:r w:rsidR="006914EE" w:rsidRPr="00C0784C">
        <w:t>U</w:t>
      </w:r>
      <w:r w:rsidRPr="00C0784C">
        <w:t>se</w:t>
      </w:r>
      <w:r w:rsidR="00445D13">
        <w:t>; this may change over time</w:t>
      </w:r>
      <w:r w:rsidRPr="00C0784C">
        <w:t>.</w:t>
      </w:r>
      <w:r w:rsidR="006914EE">
        <w:br/>
      </w:r>
      <w:r w:rsidR="00420EC6">
        <w:lastRenderedPageBreak/>
        <w:t>There may be other types (</w:t>
      </w:r>
      <w:r w:rsidR="00420EC6" w:rsidRPr="00C0784C">
        <w:t>subclasses</w:t>
      </w:r>
      <w:r w:rsidR="00420EC6">
        <w:t xml:space="preserve">) of Parcel, defined in more precise or </w:t>
      </w:r>
      <w:r w:rsidR="00A73421">
        <w:t>different ways, such as a Zone.</w:t>
      </w:r>
      <w:r w:rsidR="008E5EC9">
        <w:br/>
        <w:t>A</w:t>
      </w:r>
      <w:r w:rsidR="00FA5D70">
        <w:t>lternatively, a</w:t>
      </w:r>
      <w:r w:rsidR="008E5EC9">
        <w:t xml:space="preserve"> Parcel may have some </w:t>
      </w:r>
      <w:r w:rsidR="008E5EC9" w:rsidRPr="00445D13">
        <w:rPr>
          <w:i/>
        </w:rPr>
        <w:t>associated</w:t>
      </w:r>
      <w:r w:rsidR="008E5EC9">
        <w:t xml:space="preserve"> Area.</w:t>
      </w:r>
      <w:r w:rsidR="00C74DD3">
        <w:t xml:space="preserve"> This is a variant property </w:t>
      </w:r>
      <w:r w:rsidR="00FA5D70">
        <w:t>as</w:t>
      </w:r>
      <w:r w:rsidR="00CA0A44">
        <w:t xml:space="preserve"> there may be various values with different accuracy from different sources</w:t>
      </w:r>
      <w:r w:rsidR="00C74DD3">
        <w:t>.</w:t>
      </w:r>
      <w:r w:rsidR="00CE58BE">
        <w:br/>
        <w:t>A Parcel may have some population that is subject to change over time.</w:t>
      </w:r>
      <w:r w:rsidR="00CE58BE">
        <w:br/>
        <w:t>A Parcel may have a number of employed residents that is subject to change over time.</w:t>
      </w:r>
    </w:p>
    <w:p w14:paraId="1290AB94" w14:textId="40C14098" w:rsidR="006B1F7B" w:rsidRDefault="00420EC6" w:rsidP="009E4A69">
      <w:pPr>
        <w:pStyle w:val="ListParagraph"/>
      </w:pPr>
      <w:r>
        <w:t>Lan</w:t>
      </w:r>
      <w:r w:rsidR="002E15FC">
        <w:t>dUseClassification</w:t>
      </w:r>
      <w:r>
        <w:t xml:space="preserve">: Land Use </w:t>
      </w:r>
      <w:r w:rsidR="00A0315C">
        <w:t xml:space="preserve">Classifications </w:t>
      </w:r>
      <w:r>
        <w:t>provide</w:t>
      </w:r>
      <w:r w:rsidR="00A0315C">
        <w:t xml:space="preserve"> </w:t>
      </w:r>
      <w:r>
        <w:t xml:space="preserve">a means of </w:t>
      </w:r>
      <w:r w:rsidR="002E15FC">
        <w:t xml:space="preserve">describing </w:t>
      </w:r>
      <w:r>
        <w:t xml:space="preserve">the </w:t>
      </w:r>
      <w:r w:rsidR="000B0762">
        <w:t>land cover/use in a standard way</w:t>
      </w:r>
      <w:r>
        <w:t>.</w:t>
      </w:r>
      <w:r w:rsidR="00E30D2C">
        <w:t xml:space="preserve"> Various classification systems are used to identify types of land use. Currently, we include LBCS, CLUMP, and AAFC.</w:t>
      </w:r>
    </w:p>
    <w:p w14:paraId="75AF382F" w14:textId="490DB886" w:rsidR="00D4596C" w:rsidRDefault="000E10D5" w:rsidP="009E4A69">
      <w:pPr>
        <w:pStyle w:val="ListParagraph"/>
      </w:pPr>
      <w:r>
        <w:t xml:space="preserve">The LBCS recognizes </w:t>
      </w:r>
      <w:r w:rsidR="00420EC6">
        <w:t xml:space="preserve">different </w:t>
      </w:r>
      <w:r w:rsidR="004322C3">
        <w:t>dimensions</w:t>
      </w:r>
      <w:r w:rsidR="00420EC6">
        <w:t xml:space="preserve"> of Land Use: Activity, Function, Structure, Site, and Ownership Classifications.</w:t>
      </w:r>
      <w:r w:rsidR="00FF4DBC">
        <w:t xml:space="preserve"> Each </w:t>
      </w:r>
      <w:r w:rsidR="004322C3">
        <w:t xml:space="preserve">dimension </w:t>
      </w:r>
      <w:r w:rsidR="00FF4DBC">
        <w:t>is further defined by a taxonomy of specialized classifications.</w:t>
      </w:r>
      <w:r w:rsidR="004019D1">
        <w:t xml:space="preserve"> For each dimension, we introduce an equivalent class name for disambiguation, e.g. to distinguish between the Activity dimension of land use (we refer to this as ActivityClassification) and the notion of an Activity in icity.</w:t>
      </w:r>
    </w:p>
    <w:p w14:paraId="5E0B5DCE" w14:textId="77777777" w:rsidR="00D4596C" w:rsidRDefault="00D4596C" w:rsidP="001D3F17">
      <w:pPr>
        <w:pStyle w:val="ListParagraph"/>
        <w:numPr>
          <w:ilvl w:val="1"/>
          <w:numId w:val="2"/>
        </w:numPr>
      </w:pPr>
      <w:r>
        <w:t>Activity Classification</w:t>
      </w:r>
      <w:r w:rsidR="00931F58">
        <w:t xml:space="preserve">: An Activity Classification identifies the </w:t>
      </w:r>
      <w:r w:rsidR="00931F58" w:rsidRPr="00931F58">
        <w:rPr>
          <w:b/>
        </w:rPr>
        <w:t>activity use</w:t>
      </w:r>
      <w:r w:rsidR="00931F58">
        <w:t xml:space="preserve"> of some Land Parcel.</w:t>
      </w:r>
    </w:p>
    <w:p w14:paraId="751A960D" w14:textId="77777777" w:rsidR="00FF4DBC" w:rsidRDefault="00FF4DBC" w:rsidP="001D3F17">
      <w:pPr>
        <w:pStyle w:val="ListParagraph"/>
        <w:numPr>
          <w:ilvl w:val="2"/>
          <w:numId w:val="2"/>
        </w:numPr>
      </w:pPr>
      <w:r>
        <w:t>Residential Activities</w:t>
      </w:r>
    </w:p>
    <w:p w14:paraId="17FB7858" w14:textId="77777777" w:rsidR="00FF4DBC" w:rsidRDefault="00FF4DBC" w:rsidP="001D3F17">
      <w:pPr>
        <w:pStyle w:val="ListParagraph"/>
        <w:numPr>
          <w:ilvl w:val="2"/>
          <w:numId w:val="2"/>
        </w:numPr>
      </w:pPr>
      <w:r>
        <w:t>Shopping Activities</w:t>
      </w:r>
    </w:p>
    <w:p w14:paraId="2544991E" w14:textId="77777777" w:rsidR="00FF4DBC" w:rsidRDefault="00FF4DBC" w:rsidP="001D3F17">
      <w:pPr>
        <w:pStyle w:val="ListParagraph"/>
        <w:numPr>
          <w:ilvl w:val="2"/>
          <w:numId w:val="2"/>
        </w:numPr>
      </w:pPr>
      <w:r>
        <w:t>Industrial Activities</w:t>
      </w:r>
    </w:p>
    <w:p w14:paraId="53B2E2DF" w14:textId="77777777" w:rsidR="00FF4DBC" w:rsidRDefault="00FF4DBC" w:rsidP="001D3F17">
      <w:pPr>
        <w:pStyle w:val="ListParagraph"/>
        <w:numPr>
          <w:ilvl w:val="2"/>
          <w:numId w:val="2"/>
        </w:numPr>
      </w:pPr>
      <w:r>
        <w:t>...</w:t>
      </w:r>
    </w:p>
    <w:p w14:paraId="10B67016" w14:textId="77777777" w:rsidR="00D4596C" w:rsidRDefault="00D4596C" w:rsidP="001D3F17">
      <w:pPr>
        <w:pStyle w:val="ListParagraph"/>
        <w:numPr>
          <w:ilvl w:val="1"/>
          <w:numId w:val="2"/>
        </w:numPr>
      </w:pPr>
      <w:r>
        <w:t>Function Classification</w:t>
      </w:r>
      <w:r w:rsidR="00931F58">
        <w:t xml:space="preserve">: A Function Classification identifies the </w:t>
      </w:r>
      <w:r w:rsidR="00931F58" w:rsidRPr="00931F58">
        <w:rPr>
          <w:b/>
        </w:rPr>
        <w:t>economic function of</w:t>
      </w:r>
      <w:r w:rsidR="00931F58">
        <w:t xml:space="preserve"> some Land Parcel, </w:t>
      </w:r>
    </w:p>
    <w:p w14:paraId="41F6C51F" w14:textId="77777777" w:rsidR="00D4596C" w:rsidRDefault="00D4596C" w:rsidP="001D3F17">
      <w:pPr>
        <w:pStyle w:val="ListParagraph"/>
        <w:numPr>
          <w:ilvl w:val="1"/>
          <w:numId w:val="2"/>
        </w:numPr>
      </w:pPr>
      <w:r>
        <w:t>Structure Classification</w:t>
      </w:r>
      <w:r w:rsidR="00931F58">
        <w:t xml:space="preserve">: A Structure Classification identifies the </w:t>
      </w:r>
      <w:r w:rsidR="00931F58" w:rsidRPr="00931F58">
        <w:rPr>
          <w:b/>
        </w:rPr>
        <w:t>type of structure(s) on</w:t>
      </w:r>
      <w:r w:rsidR="00931F58">
        <w:t xml:space="preserve"> some Land Parcel. </w:t>
      </w:r>
    </w:p>
    <w:p w14:paraId="32F51AE4" w14:textId="77777777" w:rsidR="00D4596C" w:rsidRDefault="00D4596C" w:rsidP="001D3F17">
      <w:pPr>
        <w:pStyle w:val="ListParagraph"/>
        <w:numPr>
          <w:ilvl w:val="1"/>
          <w:numId w:val="2"/>
        </w:numPr>
      </w:pPr>
      <w:r>
        <w:t>Site Classification</w:t>
      </w:r>
      <w:r w:rsidR="00931F58">
        <w:t xml:space="preserve">: A Site Classification identifies the </w:t>
      </w:r>
      <w:r w:rsidR="00931F58" w:rsidRPr="00931F58">
        <w:rPr>
          <w:b/>
        </w:rPr>
        <w:t>state of the site development on</w:t>
      </w:r>
      <w:r w:rsidR="00931F58">
        <w:t xml:space="preserve"> some Land Parcel (e.g. is it developed or not?)</w:t>
      </w:r>
    </w:p>
    <w:p w14:paraId="00157480" w14:textId="77777777" w:rsidR="00D4596C" w:rsidRDefault="00D4596C" w:rsidP="001D3F17">
      <w:pPr>
        <w:pStyle w:val="ListParagraph"/>
        <w:numPr>
          <w:ilvl w:val="1"/>
          <w:numId w:val="2"/>
        </w:numPr>
      </w:pPr>
      <w:r>
        <w:t>Ownership Classification</w:t>
      </w:r>
      <w:r w:rsidR="00931F58">
        <w:t xml:space="preserve">: An Ownership Classification identifies any </w:t>
      </w:r>
      <w:r w:rsidR="00931F58" w:rsidRPr="006B1183">
        <w:rPr>
          <w:b/>
        </w:rPr>
        <w:t>constraints on the use of the land and its ownership for</w:t>
      </w:r>
      <w:r w:rsidR="00931F58">
        <w:t xml:space="preserve"> some Land Parcel.</w:t>
      </w:r>
    </w:p>
    <w:p w14:paraId="5B180C38" w14:textId="6A10F472" w:rsidR="00EE028C" w:rsidRDefault="00EE028C" w:rsidP="009E4A69">
      <w:pPr>
        <w:pStyle w:val="ListParagraph"/>
      </w:pPr>
      <w:r>
        <w:t xml:space="preserve">CLUMPClassification: Canada Land Use Monitoring Program Classification is a type (subclass) of Land Use classification. CLUMP identifies 15 different types of land use, </w:t>
      </w:r>
      <w:r>
        <w:lastRenderedPageBreak/>
        <w:t>each with a</w:t>
      </w:r>
      <w:r w:rsidR="00FC116C">
        <w:t xml:space="preserve">n associated code used in datasets. </w:t>
      </w:r>
      <w:r w:rsidR="00030D85">
        <w:t>We have made the design decision that the</w:t>
      </w:r>
      <w:r w:rsidR="00DE5225">
        <w:t xml:space="preserve"> code need not be unique to a particular land use classification, as a classification from one system may correspond to multiple classifications in CLUMP. </w:t>
      </w:r>
      <w:r w:rsidR="00FC116C">
        <w:t>CLUMP introduces the following land use classifications:</w:t>
      </w:r>
    </w:p>
    <w:p w14:paraId="3F9A5239" w14:textId="77777777" w:rsidR="00FC116C" w:rsidRPr="00616203" w:rsidRDefault="00FC116C" w:rsidP="001D3F17">
      <w:pPr>
        <w:pStyle w:val="ListParagraph"/>
        <w:numPr>
          <w:ilvl w:val="1"/>
          <w:numId w:val="2"/>
        </w:numPr>
        <w:rPr>
          <w:lang w:bidi="ar-SA"/>
        </w:rPr>
      </w:pPr>
      <w:r w:rsidRPr="00616203">
        <w:rPr>
          <w:lang w:bidi="ar-SA"/>
        </w:rPr>
        <w:t>B - Urban built-up area </w:t>
      </w:r>
    </w:p>
    <w:p w14:paraId="1E512AA7" w14:textId="77777777" w:rsidR="00FC116C" w:rsidRPr="00616203" w:rsidRDefault="00FC116C" w:rsidP="001D3F17">
      <w:pPr>
        <w:pStyle w:val="ListParagraph"/>
        <w:numPr>
          <w:ilvl w:val="1"/>
          <w:numId w:val="2"/>
        </w:numPr>
        <w:rPr>
          <w:lang w:bidi="ar-SA"/>
        </w:rPr>
      </w:pPr>
      <w:r w:rsidRPr="00616203">
        <w:rPr>
          <w:lang w:bidi="ar-SA"/>
        </w:rPr>
        <w:t>E - Mines, quarries, sand and gravel pits </w:t>
      </w:r>
    </w:p>
    <w:p w14:paraId="2ADE0942" w14:textId="77777777" w:rsidR="00FC116C" w:rsidRPr="00616203" w:rsidRDefault="00FC116C" w:rsidP="001D3F17">
      <w:pPr>
        <w:pStyle w:val="ListParagraph"/>
        <w:numPr>
          <w:ilvl w:val="1"/>
          <w:numId w:val="2"/>
        </w:numPr>
        <w:rPr>
          <w:lang w:bidi="ar-SA"/>
        </w:rPr>
      </w:pPr>
      <w:r>
        <w:rPr>
          <w:lang w:bidi="ar-SA"/>
        </w:rPr>
        <w:t xml:space="preserve">O </w:t>
      </w:r>
      <w:r w:rsidRPr="00616203">
        <w:rPr>
          <w:lang w:bidi="ar-SA"/>
        </w:rPr>
        <w:t>- Outdoor recreation </w:t>
      </w:r>
    </w:p>
    <w:p w14:paraId="2315F27C" w14:textId="77777777" w:rsidR="00FC116C" w:rsidRPr="00616203" w:rsidRDefault="00FC116C" w:rsidP="001D3F17">
      <w:pPr>
        <w:pStyle w:val="ListParagraph"/>
        <w:numPr>
          <w:ilvl w:val="1"/>
          <w:numId w:val="2"/>
        </w:numPr>
        <w:rPr>
          <w:lang w:bidi="ar-SA"/>
        </w:rPr>
      </w:pPr>
      <w:r w:rsidRPr="00616203">
        <w:rPr>
          <w:lang w:bidi="ar-SA"/>
        </w:rPr>
        <w:t>H - Horticulture </w:t>
      </w:r>
    </w:p>
    <w:p w14:paraId="1C0439CB" w14:textId="77777777" w:rsidR="00FC116C" w:rsidRPr="00616203" w:rsidRDefault="00FC116C" w:rsidP="001D3F17">
      <w:pPr>
        <w:pStyle w:val="ListParagraph"/>
        <w:numPr>
          <w:ilvl w:val="1"/>
          <w:numId w:val="2"/>
        </w:numPr>
        <w:rPr>
          <w:lang w:bidi="ar-SA"/>
        </w:rPr>
      </w:pPr>
      <w:r w:rsidRPr="00616203">
        <w:rPr>
          <w:lang w:bidi="ar-SA"/>
        </w:rPr>
        <w:t>G - Orchards and vineyards </w:t>
      </w:r>
    </w:p>
    <w:p w14:paraId="6929E3CE" w14:textId="77777777" w:rsidR="00FC116C" w:rsidRPr="00616203" w:rsidRDefault="00FC116C" w:rsidP="001D3F17">
      <w:pPr>
        <w:pStyle w:val="ListParagraph"/>
        <w:numPr>
          <w:ilvl w:val="1"/>
          <w:numId w:val="2"/>
        </w:numPr>
        <w:rPr>
          <w:lang w:bidi="ar-SA"/>
        </w:rPr>
      </w:pPr>
      <w:r w:rsidRPr="00616203">
        <w:rPr>
          <w:lang w:bidi="ar-SA"/>
        </w:rPr>
        <w:t>A - Cropland </w:t>
      </w:r>
    </w:p>
    <w:p w14:paraId="0715457C" w14:textId="77777777" w:rsidR="00FC116C" w:rsidRPr="00616203" w:rsidRDefault="00FC116C" w:rsidP="001D3F17">
      <w:pPr>
        <w:pStyle w:val="ListParagraph"/>
        <w:numPr>
          <w:ilvl w:val="1"/>
          <w:numId w:val="2"/>
        </w:numPr>
        <w:rPr>
          <w:lang w:bidi="ar-SA"/>
        </w:rPr>
      </w:pPr>
      <w:r w:rsidRPr="00616203">
        <w:rPr>
          <w:lang w:bidi="ar-SA"/>
        </w:rPr>
        <w:t>P - Improved pasture and forage crops </w:t>
      </w:r>
    </w:p>
    <w:p w14:paraId="56174BE2" w14:textId="77777777" w:rsidR="00FC116C" w:rsidRPr="00616203" w:rsidRDefault="00FC116C" w:rsidP="001D3F17">
      <w:pPr>
        <w:pStyle w:val="ListParagraph"/>
        <w:numPr>
          <w:ilvl w:val="1"/>
          <w:numId w:val="2"/>
        </w:numPr>
        <w:rPr>
          <w:lang w:bidi="ar-SA"/>
        </w:rPr>
      </w:pPr>
      <w:r w:rsidRPr="00616203">
        <w:rPr>
          <w:lang w:bidi="ar-SA"/>
        </w:rPr>
        <w:t>K - Unimproved pasture and range land </w:t>
      </w:r>
    </w:p>
    <w:p w14:paraId="56C712E3" w14:textId="77777777" w:rsidR="00FC116C" w:rsidRPr="00616203" w:rsidRDefault="00FC116C" w:rsidP="001D3F17">
      <w:pPr>
        <w:pStyle w:val="ListParagraph"/>
        <w:numPr>
          <w:ilvl w:val="1"/>
          <w:numId w:val="2"/>
        </w:numPr>
        <w:rPr>
          <w:lang w:bidi="ar-SA"/>
        </w:rPr>
      </w:pPr>
      <w:r w:rsidRPr="00616203">
        <w:rPr>
          <w:lang w:bidi="ar-SA"/>
        </w:rPr>
        <w:t>T - Productive woodland </w:t>
      </w:r>
    </w:p>
    <w:p w14:paraId="2E2C7CFC" w14:textId="77777777" w:rsidR="00FC116C" w:rsidRPr="00616203" w:rsidRDefault="00FC116C" w:rsidP="001D3F17">
      <w:pPr>
        <w:pStyle w:val="ListParagraph"/>
        <w:numPr>
          <w:ilvl w:val="1"/>
          <w:numId w:val="2"/>
        </w:numPr>
        <w:rPr>
          <w:lang w:bidi="ar-SA"/>
        </w:rPr>
      </w:pPr>
      <w:r w:rsidRPr="00616203">
        <w:rPr>
          <w:lang w:bidi="ar-SA"/>
        </w:rPr>
        <w:t>U - Non-productive woodland </w:t>
      </w:r>
    </w:p>
    <w:p w14:paraId="7BC3A64F" w14:textId="77777777" w:rsidR="00FC116C" w:rsidRPr="00616203" w:rsidRDefault="00FC116C" w:rsidP="001D3F17">
      <w:pPr>
        <w:pStyle w:val="ListParagraph"/>
        <w:numPr>
          <w:ilvl w:val="1"/>
          <w:numId w:val="2"/>
        </w:numPr>
        <w:rPr>
          <w:lang w:bidi="ar-SA"/>
        </w:rPr>
      </w:pPr>
      <w:r w:rsidRPr="00616203">
        <w:rPr>
          <w:lang w:bidi="ar-SA"/>
        </w:rPr>
        <w:t>M - Swamp, marsh or bog </w:t>
      </w:r>
    </w:p>
    <w:p w14:paraId="1BD031F1" w14:textId="77777777" w:rsidR="00FC116C" w:rsidRPr="00616203" w:rsidRDefault="00FC116C" w:rsidP="001D3F17">
      <w:pPr>
        <w:pStyle w:val="ListParagraph"/>
        <w:numPr>
          <w:ilvl w:val="1"/>
          <w:numId w:val="2"/>
        </w:numPr>
        <w:rPr>
          <w:lang w:bidi="ar-SA"/>
        </w:rPr>
      </w:pPr>
      <w:r w:rsidRPr="00616203">
        <w:rPr>
          <w:lang w:bidi="ar-SA"/>
        </w:rPr>
        <w:t>S - Unproductive land - sand </w:t>
      </w:r>
    </w:p>
    <w:p w14:paraId="1D18AD2A" w14:textId="77777777" w:rsidR="00FC116C" w:rsidRPr="00616203" w:rsidRDefault="00FC116C" w:rsidP="001D3F17">
      <w:pPr>
        <w:pStyle w:val="ListParagraph"/>
        <w:numPr>
          <w:ilvl w:val="1"/>
          <w:numId w:val="2"/>
        </w:numPr>
        <w:rPr>
          <w:lang w:bidi="ar-SA"/>
        </w:rPr>
      </w:pPr>
      <w:r w:rsidRPr="00616203">
        <w:rPr>
          <w:lang w:bidi="ar-SA"/>
        </w:rPr>
        <w:t>L - Unproductive land - rock </w:t>
      </w:r>
    </w:p>
    <w:p w14:paraId="56B7EA17" w14:textId="2CB5717A" w:rsidR="00FC116C" w:rsidRPr="00616203" w:rsidRDefault="00FC116C" w:rsidP="001D3F17">
      <w:pPr>
        <w:pStyle w:val="ListParagraph"/>
        <w:numPr>
          <w:ilvl w:val="1"/>
          <w:numId w:val="2"/>
        </w:numPr>
        <w:rPr>
          <w:lang w:bidi="ar-SA"/>
        </w:rPr>
      </w:pPr>
      <w:r w:rsidRPr="00616203">
        <w:rPr>
          <w:lang w:bidi="ar-SA"/>
        </w:rPr>
        <w:t>8 - Unmapped areas </w:t>
      </w:r>
      <w:r>
        <w:rPr>
          <w:lang w:bidi="ar-SA"/>
        </w:rPr>
        <w:t>(technically not a CLUMP classification but it is used in the land use data)</w:t>
      </w:r>
    </w:p>
    <w:p w14:paraId="689C5948" w14:textId="0AE92176" w:rsidR="00FC116C" w:rsidRPr="00616203" w:rsidRDefault="00FC116C" w:rsidP="001D3F17">
      <w:pPr>
        <w:pStyle w:val="ListParagraph"/>
        <w:numPr>
          <w:ilvl w:val="1"/>
          <w:numId w:val="2"/>
        </w:numPr>
        <w:rPr>
          <w:lang w:bidi="ar-SA"/>
        </w:rPr>
      </w:pPr>
      <w:r w:rsidRPr="00616203">
        <w:rPr>
          <w:lang w:bidi="ar-SA"/>
        </w:rPr>
        <w:t>Z - Water areas </w:t>
      </w:r>
      <w:r>
        <w:rPr>
          <w:lang w:bidi="ar-SA"/>
        </w:rPr>
        <w:t>(technically not a CLUMP classification but it is used in the land use data)</w:t>
      </w:r>
    </w:p>
    <w:p w14:paraId="62CF512C" w14:textId="04775CBD" w:rsidR="00FC116C" w:rsidRPr="00E80D3C" w:rsidRDefault="00D94F4A" w:rsidP="00D94F4A">
      <w:pPr>
        <w:pStyle w:val="ListParagraph"/>
      </w:pPr>
      <w:r>
        <w:t xml:space="preserve">AAFCClassification: Agriculture and Agri-Foods Canada Classification is a type (subclass of) land use classification. </w:t>
      </w:r>
      <w:r>
        <w:rPr>
          <w:lang w:val="en-CA"/>
        </w:rPr>
        <w:t>The codes are based on the IPCC (International Panel on Climate Change) protocol.</w:t>
      </w:r>
      <w:r w:rsidR="00A5771F">
        <w:rPr>
          <w:lang w:val="en-CA"/>
        </w:rPr>
        <w:t xml:space="preserve"> </w:t>
      </w:r>
      <w:r w:rsidR="00A5771F">
        <w:t xml:space="preserve">We have made the design decision that the code need not be unique to a particular land use classification, as a classification from one system may correspond to multiple classifications in AAFC. </w:t>
      </w:r>
      <w:r>
        <w:rPr>
          <w:lang w:val="en-CA"/>
        </w:rPr>
        <w:t xml:space="preserve"> AAFC uses the following land use classifications:</w:t>
      </w:r>
    </w:p>
    <w:p w14:paraId="0D5F8ED2" w14:textId="77777777" w:rsidR="00D94F4A" w:rsidRDefault="00D94F4A" w:rsidP="001D3F17">
      <w:pPr>
        <w:pStyle w:val="ListParagraph"/>
        <w:numPr>
          <w:ilvl w:val="1"/>
          <w:numId w:val="2"/>
        </w:numPr>
      </w:pPr>
      <w:r>
        <w:t xml:space="preserve">Unclassified </w:t>
      </w:r>
    </w:p>
    <w:p w14:paraId="25F6BC86" w14:textId="77777777" w:rsidR="00D94F4A" w:rsidRDefault="00D94F4A" w:rsidP="001D3F17">
      <w:pPr>
        <w:pStyle w:val="ListParagraph"/>
        <w:numPr>
          <w:ilvl w:val="1"/>
          <w:numId w:val="2"/>
        </w:numPr>
      </w:pPr>
      <w:r>
        <w:t xml:space="preserve">Settlement </w:t>
      </w:r>
    </w:p>
    <w:p w14:paraId="05AB16EF" w14:textId="77777777" w:rsidR="00D94F4A" w:rsidRDefault="00D94F4A" w:rsidP="001D3F17">
      <w:pPr>
        <w:pStyle w:val="ListParagraph"/>
        <w:numPr>
          <w:ilvl w:val="1"/>
          <w:numId w:val="2"/>
        </w:numPr>
      </w:pPr>
      <w:r>
        <w:t xml:space="preserve">Roads </w:t>
      </w:r>
    </w:p>
    <w:p w14:paraId="0F9B6F6C" w14:textId="77777777" w:rsidR="00D94F4A" w:rsidRDefault="00D94F4A" w:rsidP="001D3F17">
      <w:pPr>
        <w:pStyle w:val="ListParagraph"/>
        <w:numPr>
          <w:ilvl w:val="1"/>
          <w:numId w:val="2"/>
        </w:numPr>
      </w:pPr>
      <w:r>
        <w:lastRenderedPageBreak/>
        <w:t xml:space="preserve">Water </w:t>
      </w:r>
    </w:p>
    <w:p w14:paraId="590E363C" w14:textId="77777777" w:rsidR="00D94F4A" w:rsidRDefault="00D94F4A" w:rsidP="001D3F17">
      <w:pPr>
        <w:pStyle w:val="ListParagraph"/>
        <w:numPr>
          <w:ilvl w:val="1"/>
          <w:numId w:val="2"/>
        </w:numPr>
      </w:pPr>
      <w:r>
        <w:t xml:space="preserve">Forest </w:t>
      </w:r>
    </w:p>
    <w:p w14:paraId="114377E3" w14:textId="77777777" w:rsidR="00D94F4A" w:rsidRDefault="00D94F4A" w:rsidP="001D3F17">
      <w:pPr>
        <w:pStyle w:val="ListParagraph"/>
        <w:numPr>
          <w:ilvl w:val="1"/>
          <w:numId w:val="2"/>
        </w:numPr>
      </w:pPr>
      <w:r>
        <w:t xml:space="preserve">Forest Wetland </w:t>
      </w:r>
    </w:p>
    <w:p w14:paraId="645AFC01" w14:textId="77777777" w:rsidR="00D94F4A" w:rsidRDefault="00D94F4A" w:rsidP="001D3F17">
      <w:pPr>
        <w:pStyle w:val="ListParagraph"/>
        <w:numPr>
          <w:ilvl w:val="1"/>
          <w:numId w:val="2"/>
        </w:numPr>
      </w:pPr>
      <w:r>
        <w:t xml:space="preserve">Trees </w:t>
      </w:r>
    </w:p>
    <w:p w14:paraId="1182A994" w14:textId="77777777" w:rsidR="00D94F4A" w:rsidRDefault="00D94F4A" w:rsidP="001D3F17">
      <w:pPr>
        <w:pStyle w:val="ListParagraph"/>
        <w:numPr>
          <w:ilvl w:val="1"/>
          <w:numId w:val="2"/>
        </w:numPr>
      </w:pPr>
      <w:r>
        <w:t xml:space="preserve">Treed Wetland </w:t>
      </w:r>
    </w:p>
    <w:p w14:paraId="5CB045DE" w14:textId="77777777" w:rsidR="00D94F4A" w:rsidRDefault="00D94F4A" w:rsidP="001D3F17">
      <w:pPr>
        <w:pStyle w:val="ListParagraph"/>
        <w:numPr>
          <w:ilvl w:val="1"/>
          <w:numId w:val="2"/>
        </w:numPr>
      </w:pPr>
      <w:r>
        <w:t xml:space="preserve">Cropland </w:t>
      </w:r>
    </w:p>
    <w:p w14:paraId="71752AD7" w14:textId="77777777" w:rsidR="00D94F4A" w:rsidRDefault="00D94F4A" w:rsidP="001D3F17">
      <w:pPr>
        <w:pStyle w:val="ListParagraph"/>
        <w:numPr>
          <w:ilvl w:val="1"/>
          <w:numId w:val="2"/>
        </w:numPr>
      </w:pPr>
      <w:r>
        <w:t xml:space="preserve">Grassland Managed </w:t>
      </w:r>
    </w:p>
    <w:p w14:paraId="36F9681A" w14:textId="77777777" w:rsidR="00D94F4A" w:rsidRDefault="00D94F4A" w:rsidP="001D3F17">
      <w:pPr>
        <w:pStyle w:val="ListParagraph"/>
        <w:numPr>
          <w:ilvl w:val="1"/>
          <w:numId w:val="2"/>
        </w:numPr>
      </w:pPr>
      <w:r>
        <w:t xml:space="preserve">Grassland Unmanaged </w:t>
      </w:r>
    </w:p>
    <w:p w14:paraId="191B79CD" w14:textId="77777777" w:rsidR="00D94F4A" w:rsidRDefault="00D94F4A" w:rsidP="001D3F17">
      <w:pPr>
        <w:pStyle w:val="ListParagraph"/>
        <w:numPr>
          <w:ilvl w:val="1"/>
          <w:numId w:val="2"/>
        </w:numPr>
      </w:pPr>
      <w:r>
        <w:t xml:space="preserve">Wetland </w:t>
      </w:r>
    </w:p>
    <w:p w14:paraId="4E1C6478" w14:textId="77777777" w:rsidR="00D94F4A" w:rsidRDefault="00D94F4A" w:rsidP="001D3F17">
      <w:pPr>
        <w:pStyle w:val="ListParagraph"/>
        <w:numPr>
          <w:ilvl w:val="1"/>
          <w:numId w:val="2"/>
        </w:numPr>
      </w:pPr>
      <w:r>
        <w:t xml:space="preserve">Wetland Shrub </w:t>
      </w:r>
    </w:p>
    <w:p w14:paraId="324735DF" w14:textId="77777777" w:rsidR="00D94F4A" w:rsidRDefault="00D94F4A" w:rsidP="001D3F17">
      <w:pPr>
        <w:pStyle w:val="ListParagraph"/>
        <w:numPr>
          <w:ilvl w:val="1"/>
          <w:numId w:val="2"/>
        </w:numPr>
      </w:pPr>
      <w:r>
        <w:t xml:space="preserve">Wetland Herb </w:t>
      </w:r>
    </w:p>
    <w:p w14:paraId="58EA1D68" w14:textId="53AF5694" w:rsidR="00D94F4A" w:rsidRDefault="00D94F4A" w:rsidP="001D3F17">
      <w:pPr>
        <w:pStyle w:val="ListParagraph"/>
        <w:numPr>
          <w:ilvl w:val="1"/>
          <w:numId w:val="2"/>
        </w:numPr>
      </w:pPr>
      <w:r>
        <w:t xml:space="preserve">Other land </w:t>
      </w:r>
    </w:p>
    <w:p w14:paraId="44AC6DDE" w14:textId="237068E7" w:rsidR="00854636" w:rsidRDefault="00854636" w:rsidP="00854636">
      <w:pPr>
        <w:pStyle w:val="ListParagraph"/>
      </w:pPr>
      <w:r>
        <w:t xml:space="preserve">TrafficZone: traffic zone is a kind of (subclass of) Parcel. </w:t>
      </w:r>
      <w:r w:rsidR="00DE75A8">
        <w:t>It may be identified with a predefined set of identifiers, corresponding to its centroid node ID.</w:t>
      </w:r>
    </w:p>
    <w:tbl>
      <w:tblPr>
        <w:tblStyle w:val="TableGrid"/>
        <w:tblpPr w:leftFromText="180" w:rightFromText="180" w:vertAnchor="text" w:horzAnchor="margin" w:tblpY="128"/>
        <w:tblW w:w="0" w:type="auto"/>
        <w:tblLook w:val="04A0" w:firstRow="1" w:lastRow="0" w:firstColumn="1" w:lastColumn="0" w:noHBand="0" w:noVBand="1"/>
      </w:tblPr>
      <w:tblGrid>
        <w:gridCol w:w="3136"/>
        <w:gridCol w:w="2764"/>
        <w:gridCol w:w="3450"/>
      </w:tblGrid>
      <w:tr w:rsidR="00B46D53" w14:paraId="494BC011" w14:textId="77777777" w:rsidTr="00EA6A93">
        <w:trPr>
          <w:cantSplit/>
        </w:trPr>
        <w:tc>
          <w:tcPr>
            <w:tcW w:w="3136" w:type="dxa"/>
            <w:shd w:val="clear" w:color="auto" w:fill="00FFFF"/>
          </w:tcPr>
          <w:p w14:paraId="5222F38B" w14:textId="77777777" w:rsidR="00B46D53" w:rsidRDefault="00B46D53" w:rsidP="00BA5A7B">
            <w:r>
              <w:t>Object</w:t>
            </w:r>
          </w:p>
        </w:tc>
        <w:tc>
          <w:tcPr>
            <w:tcW w:w="2764" w:type="dxa"/>
            <w:shd w:val="clear" w:color="auto" w:fill="00FFFF"/>
          </w:tcPr>
          <w:p w14:paraId="21E5F94F" w14:textId="77777777" w:rsidR="00B46D53" w:rsidRDefault="00B46D53" w:rsidP="00BA5A7B">
            <w:r>
              <w:t>Property</w:t>
            </w:r>
          </w:p>
        </w:tc>
        <w:tc>
          <w:tcPr>
            <w:tcW w:w="3450" w:type="dxa"/>
            <w:shd w:val="clear" w:color="auto" w:fill="00FFFF"/>
          </w:tcPr>
          <w:p w14:paraId="0E9A1CB3" w14:textId="77777777" w:rsidR="00B46D53" w:rsidRDefault="00B46D53" w:rsidP="00BA5A7B">
            <w:r>
              <w:t>Value</w:t>
            </w:r>
          </w:p>
        </w:tc>
      </w:tr>
      <w:tr w:rsidR="00A47861" w14:paraId="4450F69E" w14:textId="77777777" w:rsidTr="00EA6A93">
        <w:trPr>
          <w:cantSplit/>
        </w:trPr>
        <w:tc>
          <w:tcPr>
            <w:tcW w:w="3136" w:type="dxa"/>
            <w:vMerge w:val="restart"/>
          </w:tcPr>
          <w:p w14:paraId="7A141920" w14:textId="77777777" w:rsidR="00A47861" w:rsidRDefault="00A47861" w:rsidP="00A47861">
            <w:r>
              <w:t>Parcel</w:t>
            </w:r>
            <w:r w:rsidR="00D22E62">
              <w:t>PD</w:t>
            </w:r>
          </w:p>
        </w:tc>
        <w:tc>
          <w:tcPr>
            <w:tcW w:w="2764" w:type="dxa"/>
          </w:tcPr>
          <w:p w14:paraId="7014CF5E" w14:textId="77777777" w:rsidR="00A47861" w:rsidRDefault="00A47861" w:rsidP="00A47861">
            <w:r>
              <w:t>subclassOf</w:t>
            </w:r>
          </w:p>
        </w:tc>
        <w:tc>
          <w:tcPr>
            <w:tcW w:w="3450" w:type="dxa"/>
          </w:tcPr>
          <w:p w14:paraId="696434F8" w14:textId="77777777" w:rsidR="00A47861" w:rsidRDefault="00B17E1B" w:rsidP="00A47861">
            <w:r>
              <w:t>change:</w:t>
            </w:r>
            <w:r w:rsidR="00A47861">
              <w:t>TimeVaryingConcept</w:t>
            </w:r>
          </w:p>
        </w:tc>
      </w:tr>
      <w:tr w:rsidR="00A47861" w14:paraId="643A9603" w14:textId="77777777" w:rsidTr="00EA6A93">
        <w:trPr>
          <w:cantSplit/>
        </w:trPr>
        <w:tc>
          <w:tcPr>
            <w:tcW w:w="3136" w:type="dxa"/>
            <w:vMerge/>
          </w:tcPr>
          <w:p w14:paraId="7111F425" w14:textId="77777777" w:rsidR="00A47861" w:rsidRDefault="00A47861" w:rsidP="00A47861"/>
        </w:tc>
        <w:tc>
          <w:tcPr>
            <w:tcW w:w="2764" w:type="dxa"/>
          </w:tcPr>
          <w:p w14:paraId="58D02D18" w14:textId="77777777" w:rsidR="00A47861" w:rsidRDefault="00A47861" w:rsidP="00A47861">
            <w:r>
              <w:t>equivalentClass</w:t>
            </w:r>
          </w:p>
        </w:tc>
        <w:tc>
          <w:tcPr>
            <w:tcW w:w="3450" w:type="dxa"/>
          </w:tcPr>
          <w:p w14:paraId="455EE316" w14:textId="77777777" w:rsidR="00A47861" w:rsidRDefault="00B17E1B" w:rsidP="00A47861">
            <w:r>
              <w:t>change:</w:t>
            </w:r>
            <w:r w:rsidR="00A47861">
              <w:t>hasManifestatio</w:t>
            </w:r>
            <w:r w:rsidR="00D22E62">
              <w:t>n some Parcel</w:t>
            </w:r>
            <w:r w:rsidR="00A47861">
              <w:t xml:space="preserve"> and</w:t>
            </w:r>
            <w:r w:rsidR="00D22E62">
              <w:t xml:space="preserve"> </w:t>
            </w:r>
            <w:r>
              <w:t xml:space="preserve"> change:</w:t>
            </w:r>
            <w:r w:rsidR="00D22E62">
              <w:t>hasManifestation only Parcel</w:t>
            </w:r>
          </w:p>
        </w:tc>
      </w:tr>
      <w:tr w:rsidR="00A47861" w14:paraId="2B3B7D04" w14:textId="77777777" w:rsidTr="00EA6A93">
        <w:trPr>
          <w:cantSplit/>
        </w:trPr>
        <w:tc>
          <w:tcPr>
            <w:tcW w:w="3136" w:type="dxa"/>
            <w:vMerge/>
          </w:tcPr>
          <w:p w14:paraId="3699D4D2" w14:textId="77777777" w:rsidR="00A47861" w:rsidRDefault="00A47861" w:rsidP="00A47861"/>
        </w:tc>
        <w:tc>
          <w:tcPr>
            <w:tcW w:w="2764" w:type="dxa"/>
          </w:tcPr>
          <w:p w14:paraId="46864D10" w14:textId="77777777" w:rsidR="00A47861" w:rsidRDefault="00B17E1B" w:rsidP="00A47861">
            <w:r>
              <w:t>change:</w:t>
            </w:r>
            <w:r w:rsidR="006D5597">
              <w:t>existsAt</w:t>
            </w:r>
          </w:p>
        </w:tc>
        <w:tc>
          <w:tcPr>
            <w:tcW w:w="3450" w:type="dxa"/>
          </w:tcPr>
          <w:p w14:paraId="2947314F" w14:textId="77777777" w:rsidR="00A47861" w:rsidRDefault="00A47861" w:rsidP="00A47861">
            <w:r>
              <w:t xml:space="preserve">exactly 1 </w:t>
            </w:r>
            <w:r w:rsidR="00B17E1B">
              <w:t>time:</w:t>
            </w:r>
            <w:r>
              <w:t>Interval</w:t>
            </w:r>
          </w:p>
        </w:tc>
      </w:tr>
      <w:tr w:rsidR="00FA5D70" w:rsidRPr="00EA6A93" w14:paraId="35152C7D" w14:textId="77777777" w:rsidTr="00EA6A93">
        <w:trPr>
          <w:cantSplit/>
        </w:trPr>
        <w:tc>
          <w:tcPr>
            <w:tcW w:w="3136" w:type="dxa"/>
            <w:vMerge/>
          </w:tcPr>
          <w:p w14:paraId="51249F70" w14:textId="77777777" w:rsidR="00FA5D70" w:rsidRDefault="00FA5D70" w:rsidP="00A47861"/>
        </w:tc>
        <w:tc>
          <w:tcPr>
            <w:tcW w:w="2764" w:type="dxa"/>
          </w:tcPr>
          <w:p w14:paraId="0505763D" w14:textId="2EA8D05A" w:rsidR="00FA5D70" w:rsidRPr="00445D13" w:rsidRDefault="00445D13" w:rsidP="00A47861">
            <w:r w:rsidRPr="00445D13">
              <w:t>hasParcelSize</w:t>
            </w:r>
          </w:p>
        </w:tc>
        <w:tc>
          <w:tcPr>
            <w:tcW w:w="3450" w:type="dxa"/>
          </w:tcPr>
          <w:p w14:paraId="3D95C0E0" w14:textId="02DB6BF5" w:rsidR="00FA5D70" w:rsidRPr="00445D13" w:rsidRDefault="00445D13" w:rsidP="00A47861">
            <w:r w:rsidRPr="00445D13">
              <w:t>exactly 1 om:area</w:t>
            </w:r>
          </w:p>
        </w:tc>
      </w:tr>
      <w:tr w:rsidR="00A47861" w:rsidRPr="00EA6A93" w14:paraId="13426EC8" w14:textId="77777777" w:rsidTr="00EA6A93">
        <w:trPr>
          <w:cantSplit/>
        </w:trPr>
        <w:tc>
          <w:tcPr>
            <w:tcW w:w="3136" w:type="dxa"/>
            <w:vMerge/>
          </w:tcPr>
          <w:p w14:paraId="2437C9B6" w14:textId="77777777" w:rsidR="00A47861" w:rsidRDefault="00A47861" w:rsidP="00A47861"/>
        </w:tc>
        <w:tc>
          <w:tcPr>
            <w:tcW w:w="2764" w:type="dxa"/>
          </w:tcPr>
          <w:p w14:paraId="0B421AFF" w14:textId="70E937D9" w:rsidR="00A47861" w:rsidRPr="00445D13" w:rsidRDefault="00E66689" w:rsidP="00A47861">
            <w:r>
              <w:t>spatial:</w:t>
            </w:r>
            <w:r w:rsidR="00A47861" w:rsidRPr="00445D13">
              <w:t>hasLocation</w:t>
            </w:r>
          </w:p>
        </w:tc>
        <w:tc>
          <w:tcPr>
            <w:tcW w:w="3450" w:type="dxa"/>
          </w:tcPr>
          <w:p w14:paraId="02124DE1" w14:textId="23180269" w:rsidR="00A47861" w:rsidRPr="00445D13" w:rsidRDefault="00A47861" w:rsidP="00A47861">
            <w:r w:rsidRPr="00445D13">
              <w:t xml:space="preserve">exactly 1 </w:t>
            </w:r>
            <w:r w:rsidR="00B17E1B" w:rsidRPr="00445D13">
              <w:t>spatial;Feature</w:t>
            </w:r>
          </w:p>
        </w:tc>
      </w:tr>
      <w:tr w:rsidR="00343EF4" w14:paraId="13E512DF" w14:textId="77777777" w:rsidTr="00EA6A93">
        <w:trPr>
          <w:cantSplit/>
        </w:trPr>
        <w:tc>
          <w:tcPr>
            <w:tcW w:w="3136" w:type="dxa"/>
            <w:vMerge w:val="restart"/>
          </w:tcPr>
          <w:p w14:paraId="31AE7DE8" w14:textId="79388C8D" w:rsidR="00343EF4" w:rsidRDefault="00343EF4" w:rsidP="003A44A6">
            <w:r>
              <w:t>Parcel</w:t>
            </w:r>
          </w:p>
        </w:tc>
        <w:tc>
          <w:tcPr>
            <w:tcW w:w="2764" w:type="dxa"/>
          </w:tcPr>
          <w:p w14:paraId="0E2101E1" w14:textId="1BEC48E9" w:rsidR="00343EF4" w:rsidRDefault="00343EF4" w:rsidP="00A47861">
            <w:r>
              <w:t>subClassOf</w:t>
            </w:r>
          </w:p>
        </w:tc>
        <w:tc>
          <w:tcPr>
            <w:tcW w:w="3450" w:type="dxa"/>
          </w:tcPr>
          <w:p w14:paraId="2351CAFD" w14:textId="1D311490" w:rsidR="00343EF4" w:rsidRDefault="00343EF4" w:rsidP="00A47861">
            <w:r>
              <w:t>lcbcs:Parcel</w:t>
            </w:r>
          </w:p>
        </w:tc>
      </w:tr>
      <w:tr w:rsidR="00343EF4" w14:paraId="7539C8E4" w14:textId="77777777" w:rsidTr="00EA6A93">
        <w:trPr>
          <w:cantSplit/>
        </w:trPr>
        <w:tc>
          <w:tcPr>
            <w:tcW w:w="3136" w:type="dxa"/>
            <w:vMerge/>
          </w:tcPr>
          <w:p w14:paraId="10298719" w14:textId="2772C692" w:rsidR="00343EF4" w:rsidRDefault="00343EF4" w:rsidP="0023361A"/>
        </w:tc>
        <w:tc>
          <w:tcPr>
            <w:tcW w:w="2764" w:type="dxa"/>
          </w:tcPr>
          <w:p w14:paraId="24308A13" w14:textId="5662D9FA" w:rsidR="00343EF4" w:rsidRDefault="00343EF4" w:rsidP="00A47861">
            <w:r>
              <w:t>subClassOf</w:t>
            </w:r>
          </w:p>
        </w:tc>
        <w:tc>
          <w:tcPr>
            <w:tcW w:w="3450" w:type="dxa"/>
          </w:tcPr>
          <w:p w14:paraId="752DB305" w14:textId="17F8E305" w:rsidR="00343EF4" w:rsidRDefault="00E66689" w:rsidP="00A47861">
            <w:r>
              <w:t>spatial:</w:t>
            </w:r>
            <w:r w:rsidR="00343EF4">
              <w:t>Feature</w:t>
            </w:r>
          </w:p>
        </w:tc>
      </w:tr>
      <w:tr w:rsidR="00343EF4" w14:paraId="3F44BBEF" w14:textId="77777777" w:rsidTr="00EA6A93">
        <w:trPr>
          <w:cantSplit/>
        </w:trPr>
        <w:tc>
          <w:tcPr>
            <w:tcW w:w="3136" w:type="dxa"/>
            <w:vMerge/>
          </w:tcPr>
          <w:p w14:paraId="76A0B16B" w14:textId="32310B7C" w:rsidR="00343EF4" w:rsidRDefault="00343EF4" w:rsidP="00A47861"/>
        </w:tc>
        <w:tc>
          <w:tcPr>
            <w:tcW w:w="2764" w:type="dxa"/>
          </w:tcPr>
          <w:p w14:paraId="0DC340A6" w14:textId="77777777" w:rsidR="00343EF4" w:rsidRDefault="00343EF4" w:rsidP="00A47861">
            <w:r>
              <w:t>subclassOf</w:t>
            </w:r>
          </w:p>
        </w:tc>
        <w:tc>
          <w:tcPr>
            <w:tcW w:w="3450" w:type="dxa"/>
          </w:tcPr>
          <w:p w14:paraId="1693CDA4" w14:textId="77777777" w:rsidR="00343EF4" w:rsidRDefault="00343EF4" w:rsidP="00A47861">
            <w:r>
              <w:t>change:Manifestation</w:t>
            </w:r>
          </w:p>
        </w:tc>
      </w:tr>
      <w:tr w:rsidR="00343EF4" w14:paraId="5CEC76D5" w14:textId="77777777" w:rsidTr="00EA6A93">
        <w:trPr>
          <w:cantSplit/>
        </w:trPr>
        <w:tc>
          <w:tcPr>
            <w:tcW w:w="3136" w:type="dxa"/>
            <w:vMerge/>
          </w:tcPr>
          <w:p w14:paraId="4AEA91DF" w14:textId="77777777" w:rsidR="00343EF4" w:rsidRDefault="00343EF4" w:rsidP="00A47861"/>
        </w:tc>
        <w:tc>
          <w:tcPr>
            <w:tcW w:w="2764" w:type="dxa"/>
          </w:tcPr>
          <w:p w14:paraId="23EAEDE2" w14:textId="77777777" w:rsidR="00343EF4" w:rsidRDefault="00343EF4" w:rsidP="00A47861">
            <w:r>
              <w:t>equivalentClass</w:t>
            </w:r>
          </w:p>
        </w:tc>
        <w:tc>
          <w:tcPr>
            <w:tcW w:w="3450" w:type="dxa"/>
          </w:tcPr>
          <w:p w14:paraId="06B4B0BA" w14:textId="77777777" w:rsidR="00343EF4" w:rsidRDefault="00343EF4" w:rsidP="00A47861">
            <w:r>
              <w:t>change:manifestationOf some ParcelPD and   change:manifestationOf only ParcelPD</w:t>
            </w:r>
          </w:p>
        </w:tc>
      </w:tr>
      <w:tr w:rsidR="00343EF4" w14:paraId="7541BE16" w14:textId="77777777" w:rsidTr="00EA6A93">
        <w:trPr>
          <w:cantSplit/>
        </w:trPr>
        <w:tc>
          <w:tcPr>
            <w:tcW w:w="3136" w:type="dxa"/>
            <w:vMerge/>
          </w:tcPr>
          <w:p w14:paraId="7697AA1C" w14:textId="77777777" w:rsidR="00343EF4" w:rsidRDefault="00343EF4" w:rsidP="00A47861"/>
        </w:tc>
        <w:tc>
          <w:tcPr>
            <w:tcW w:w="2764" w:type="dxa"/>
          </w:tcPr>
          <w:p w14:paraId="3365E11E" w14:textId="77777777" w:rsidR="00343EF4" w:rsidRDefault="00343EF4" w:rsidP="00A47861">
            <w:r>
              <w:t>change:existsAt</w:t>
            </w:r>
          </w:p>
        </w:tc>
        <w:tc>
          <w:tcPr>
            <w:tcW w:w="3450" w:type="dxa"/>
          </w:tcPr>
          <w:p w14:paraId="667A19EE" w14:textId="77777777" w:rsidR="00343EF4" w:rsidRDefault="00343EF4" w:rsidP="00A47861">
            <w:r>
              <w:t>exactly 1 time:TemporalEntity</w:t>
            </w:r>
          </w:p>
        </w:tc>
      </w:tr>
      <w:tr w:rsidR="00343EF4" w14:paraId="6C76CD7F" w14:textId="77777777" w:rsidTr="00EA6A93">
        <w:trPr>
          <w:cantSplit/>
        </w:trPr>
        <w:tc>
          <w:tcPr>
            <w:tcW w:w="3136" w:type="dxa"/>
            <w:vMerge/>
          </w:tcPr>
          <w:p w14:paraId="76265124" w14:textId="77777777" w:rsidR="00343EF4" w:rsidRDefault="00343EF4" w:rsidP="00A47861"/>
        </w:tc>
        <w:tc>
          <w:tcPr>
            <w:tcW w:w="2764" w:type="dxa"/>
          </w:tcPr>
          <w:p w14:paraId="3703DBB9" w14:textId="77777777" w:rsidR="00343EF4" w:rsidRDefault="00343EF4" w:rsidP="00A47861">
            <w:r>
              <w:t>hasLandUse</w:t>
            </w:r>
          </w:p>
        </w:tc>
        <w:tc>
          <w:tcPr>
            <w:tcW w:w="3450" w:type="dxa"/>
          </w:tcPr>
          <w:p w14:paraId="2A11159C" w14:textId="0AFF272C" w:rsidR="00343EF4" w:rsidRDefault="00343EF4" w:rsidP="00A47861">
            <w:r>
              <w:t>Only LandUseClassification</w:t>
            </w:r>
          </w:p>
        </w:tc>
      </w:tr>
      <w:tr w:rsidR="00343EF4" w14:paraId="17722EC2" w14:textId="77777777" w:rsidTr="00EA6A93">
        <w:trPr>
          <w:cantSplit/>
        </w:trPr>
        <w:tc>
          <w:tcPr>
            <w:tcW w:w="3136" w:type="dxa"/>
            <w:vMerge/>
          </w:tcPr>
          <w:p w14:paraId="445FCC6B" w14:textId="77777777" w:rsidR="00343EF4" w:rsidRDefault="00343EF4" w:rsidP="00A47861"/>
        </w:tc>
        <w:tc>
          <w:tcPr>
            <w:tcW w:w="2764" w:type="dxa"/>
          </w:tcPr>
          <w:p w14:paraId="2A31FE0A" w14:textId="12789355" w:rsidR="00343EF4" w:rsidRDefault="00343EF4" w:rsidP="00A47861">
            <w:r>
              <w:t>associatedArea</w:t>
            </w:r>
          </w:p>
        </w:tc>
        <w:tc>
          <w:tcPr>
            <w:tcW w:w="3450" w:type="dxa"/>
          </w:tcPr>
          <w:p w14:paraId="5AEB7EF4" w14:textId="3D4FC981" w:rsidR="00343EF4" w:rsidRDefault="00343EF4" w:rsidP="00A47861">
            <w:r>
              <w:t>only om:area</w:t>
            </w:r>
          </w:p>
        </w:tc>
      </w:tr>
      <w:tr w:rsidR="00343EF4" w14:paraId="0AE0D7E7" w14:textId="77777777" w:rsidTr="00EA6A93">
        <w:trPr>
          <w:cantSplit/>
        </w:trPr>
        <w:tc>
          <w:tcPr>
            <w:tcW w:w="3136" w:type="dxa"/>
            <w:vMerge/>
          </w:tcPr>
          <w:p w14:paraId="36CA58DC" w14:textId="77777777" w:rsidR="00343EF4" w:rsidRDefault="00343EF4" w:rsidP="00A47861"/>
        </w:tc>
        <w:tc>
          <w:tcPr>
            <w:tcW w:w="2764" w:type="dxa"/>
          </w:tcPr>
          <w:p w14:paraId="0BBFC199" w14:textId="2EB68731" w:rsidR="00343EF4" w:rsidRDefault="00343EF4" w:rsidP="00A47861">
            <w:r>
              <w:t>hasPopulation</w:t>
            </w:r>
          </w:p>
        </w:tc>
        <w:tc>
          <w:tcPr>
            <w:tcW w:w="3450" w:type="dxa"/>
          </w:tcPr>
          <w:p w14:paraId="5672BD9B" w14:textId="6D1D7AFC" w:rsidR="00343EF4" w:rsidRDefault="00343EF4" w:rsidP="008215E6">
            <w:r>
              <w:t>only Population</w:t>
            </w:r>
          </w:p>
        </w:tc>
      </w:tr>
      <w:tr w:rsidR="00DE75A8" w14:paraId="7F2E4FC0" w14:textId="77777777" w:rsidTr="00EA6A93">
        <w:trPr>
          <w:cantSplit/>
        </w:trPr>
        <w:tc>
          <w:tcPr>
            <w:tcW w:w="3136" w:type="dxa"/>
          </w:tcPr>
          <w:p w14:paraId="73FB1B44" w14:textId="3321F17B" w:rsidR="00DE75A8" w:rsidRDefault="008215E6" w:rsidP="00A47861">
            <w:r>
              <w:t>ResidentPopulation</w:t>
            </w:r>
          </w:p>
        </w:tc>
        <w:tc>
          <w:tcPr>
            <w:tcW w:w="2764" w:type="dxa"/>
          </w:tcPr>
          <w:p w14:paraId="0351FA71" w14:textId="19437B16" w:rsidR="00DE75A8" w:rsidRDefault="008215E6" w:rsidP="00A47861">
            <w:r>
              <w:t>subclassOf</w:t>
            </w:r>
          </w:p>
        </w:tc>
        <w:tc>
          <w:tcPr>
            <w:tcW w:w="3450" w:type="dxa"/>
          </w:tcPr>
          <w:p w14:paraId="7B01628A" w14:textId="10EA5388" w:rsidR="00DE75A8" w:rsidRDefault="008215E6" w:rsidP="008215E6">
            <w:r>
              <w:t>govstat:Population</w:t>
            </w:r>
          </w:p>
        </w:tc>
      </w:tr>
      <w:tr w:rsidR="008215E6" w14:paraId="4E4B21C0" w14:textId="77777777" w:rsidTr="00EA6A93">
        <w:trPr>
          <w:cantSplit/>
        </w:trPr>
        <w:tc>
          <w:tcPr>
            <w:tcW w:w="3136" w:type="dxa"/>
          </w:tcPr>
          <w:p w14:paraId="2FB5C199" w14:textId="335AAECC" w:rsidR="008215E6" w:rsidRDefault="008215E6" w:rsidP="00A47861">
            <w:r>
              <w:t>EmployedPopulation</w:t>
            </w:r>
          </w:p>
        </w:tc>
        <w:tc>
          <w:tcPr>
            <w:tcW w:w="2764" w:type="dxa"/>
          </w:tcPr>
          <w:p w14:paraId="6AD0CBB1" w14:textId="38F09F1A" w:rsidR="008215E6" w:rsidRDefault="008215E6" w:rsidP="00A47861">
            <w:r>
              <w:t>subclassOf</w:t>
            </w:r>
          </w:p>
        </w:tc>
        <w:tc>
          <w:tcPr>
            <w:tcW w:w="3450" w:type="dxa"/>
          </w:tcPr>
          <w:p w14:paraId="67233F95" w14:textId="02147DDE" w:rsidR="008215E6" w:rsidRDefault="008215E6" w:rsidP="008215E6">
            <w:r>
              <w:t>ResidentPopulation</w:t>
            </w:r>
          </w:p>
        </w:tc>
      </w:tr>
      <w:tr w:rsidR="002E15FC" w14:paraId="5959DB2F" w14:textId="77777777" w:rsidTr="00EA6A93">
        <w:trPr>
          <w:cantSplit/>
        </w:trPr>
        <w:tc>
          <w:tcPr>
            <w:tcW w:w="3136" w:type="dxa"/>
          </w:tcPr>
          <w:p w14:paraId="3C7B4659" w14:textId="673A7410" w:rsidR="002E15FC" w:rsidRDefault="002E15FC" w:rsidP="00A47861">
            <w:r>
              <w:t>LBCSClassification</w:t>
            </w:r>
          </w:p>
        </w:tc>
        <w:tc>
          <w:tcPr>
            <w:tcW w:w="2764" w:type="dxa"/>
          </w:tcPr>
          <w:p w14:paraId="604698D9" w14:textId="4883696C" w:rsidR="002E15FC" w:rsidRDefault="002E15FC" w:rsidP="00A47861">
            <w:r>
              <w:t>subclassOf</w:t>
            </w:r>
          </w:p>
        </w:tc>
        <w:tc>
          <w:tcPr>
            <w:tcW w:w="3450" w:type="dxa"/>
          </w:tcPr>
          <w:p w14:paraId="0F62B8D7" w14:textId="2B60181A" w:rsidR="002E15FC" w:rsidDel="00710A59" w:rsidRDefault="003A68E1" w:rsidP="00A47861">
            <w:r>
              <w:t>LandUseClassification</w:t>
            </w:r>
          </w:p>
        </w:tc>
      </w:tr>
      <w:tr w:rsidR="00B83F5B" w14:paraId="1058518A" w14:textId="77777777" w:rsidTr="00EA6A93">
        <w:trPr>
          <w:cantSplit/>
        </w:trPr>
        <w:tc>
          <w:tcPr>
            <w:tcW w:w="3136" w:type="dxa"/>
            <w:vMerge w:val="restart"/>
          </w:tcPr>
          <w:p w14:paraId="24B67A73" w14:textId="77777777" w:rsidR="00B83F5B" w:rsidRDefault="00B83F5B" w:rsidP="00A47861">
            <w:r>
              <w:t>ActivityClassification</w:t>
            </w:r>
          </w:p>
        </w:tc>
        <w:tc>
          <w:tcPr>
            <w:tcW w:w="2764" w:type="dxa"/>
          </w:tcPr>
          <w:p w14:paraId="07844441" w14:textId="77777777" w:rsidR="00B83F5B" w:rsidRDefault="00B83F5B" w:rsidP="00A47861">
            <w:r>
              <w:t>subclassOf</w:t>
            </w:r>
          </w:p>
        </w:tc>
        <w:tc>
          <w:tcPr>
            <w:tcW w:w="3450" w:type="dxa"/>
          </w:tcPr>
          <w:p w14:paraId="783B271C" w14:textId="2E6CDA00" w:rsidR="00B83F5B" w:rsidRDefault="00710A59" w:rsidP="00A47861">
            <w:r>
              <w:t>LBCSClassification</w:t>
            </w:r>
          </w:p>
        </w:tc>
      </w:tr>
      <w:tr w:rsidR="00B83F5B" w14:paraId="4E118DF9" w14:textId="77777777" w:rsidTr="00EA6A93">
        <w:trPr>
          <w:cantSplit/>
        </w:trPr>
        <w:tc>
          <w:tcPr>
            <w:tcW w:w="3136" w:type="dxa"/>
            <w:vMerge/>
          </w:tcPr>
          <w:p w14:paraId="273CD20F" w14:textId="77777777" w:rsidR="00B83F5B" w:rsidRDefault="00B83F5B" w:rsidP="00A47861"/>
        </w:tc>
        <w:tc>
          <w:tcPr>
            <w:tcW w:w="2764" w:type="dxa"/>
          </w:tcPr>
          <w:p w14:paraId="63534265" w14:textId="77777777" w:rsidR="00B83F5B" w:rsidRDefault="00B83F5B" w:rsidP="00A47861">
            <w:r>
              <w:t>equivalentClass</w:t>
            </w:r>
          </w:p>
        </w:tc>
        <w:tc>
          <w:tcPr>
            <w:tcW w:w="3450" w:type="dxa"/>
          </w:tcPr>
          <w:p w14:paraId="0C26F855" w14:textId="77777777" w:rsidR="00B83F5B" w:rsidRDefault="00B83F5B" w:rsidP="00A47861">
            <w:r>
              <w:t>lbcs:Activity</w:t>
            </w:r>
          </w:p>
        </w:tc>
      </w:tr>
      <w:tr w:rsidR="00B83F5B" w14:paraId="1C8056AB" w14:textId="77777777" w:rsidTr="00EA6A93">
        <w:trPr>
          <w:cantSplit/>
        </w:trPr>
        <w:tc>
          <w:tcPr>
            <w:tcW w:w="3136" w:type="dxa"/>
            <w:vMerge w:val="restart"/>
          </w:tcPr>
          <w:p w14:paraId="12807309" w14:textId="77777777" w:rsidR="00B83F5B" w:rsidRDefault="00B83F5B" w:rsidP="00A47861">
            <w:r>
              <w:t>FunctionClassification</w:t>
            </w:r>
          </w:p>
        </w:tc>
        <w:tc>
          <w:tcPr>
            <w:tcW w:w="2764" w:type="dxa"/>
          </w:tcPr>
          <w:p w14:paraId="64C9D11F" w14:textId="77777777" w:rsidR="00B83F5B" w:rsidRDefault="00B83F5B" w:rsidP="00A47861">
            <w:r>
              <w:t>subclassOf</w:t>
            </w:r>
          </w:p>
        </w:tc>
        <w:tc>
          <w:tcPr>
            <w:tcW w:w="3450" w:type="dxa"/>
          </w:tcPr>
          <w:p w14:paraId="2D687C96" w14:textId="20F40C5E" w:rsidR="00B83F5B" w:rsidRDefault="00710A59" w:rsidP="00A47861">
            <w:r>
              <w:t>LBCSClassification</w:t>
            </w:r>
          </w:p>
        </w:tc>
      </w:tr>
      <w:tr w:rsidR="00B83F5B" w14:paraId="61F8B77E" w14:textId="77777777" w:rsidTr="00EA6A93">
        <w:trPr>
          <w:cantSplit/>
        </w:trPr>
        <w:tc>
          <w:tcPr>
            <w:tcW w:w="3136" w:type="dxa"/>
            <w:vMerge/>
          </w:tcPr>
          <w:p w14:paraId="02899F3D" w14:textId="77777777" w:rsidR="00B83F5B" w:rsidRDefault="00B83F5B" w:rsidP="00B83F5B"/>
        </w:tc>
        <w:tc>
          <w:tcPr>
            <w:tcW w:w="2764" w:type="dxa"/>
          </w:tcPr>
          <w:p w14:paraId="74AE94B7" w14:textId="77777777" w:rsidR="00B83F5B" w:rsidRDefault="00B83F5B" w:rsidP="00B83F5B">
            <w:r>
              <w:t>equivalentClass</w:t>
            </w:r>
          </w:p>
        </w:tc>
        <w:tc>
          <w:tcPr>
            <w:tcW w:w="3450" w:type="dxa"/>
          </w:tcPr>
          <w:p w14:paraId="688C1B1B" w14:textId="77777777" w:rsidR="00B83F5B" w:rsidRDefault="00B83F5B" w:rsidP="00B83F5B">
            <w:r>
              <w:t>lbcs:Function</w:t>
            </w:r>
          </w:p>
        </w:tc>
      </w:tr>
      <w:tr w:rsidR="00B83F5B" w14:paraId="20AE8C3F" w14:textId="77777777" w:rsidTr="00EA6A93">
        <w:trPr>
          <w:cantSplit/>
        </w:trPr>
        <w:tc>
          <w:tcPr>
            <w:tcW w:w="3136" w:type="dxa"/>
            <w:vMerge w:val="restart"/>
          </w:tcPr>
          <w:p w14:paraId="1DA45111" w14:textId="77777777" w:rsidR="00B83F5B" w:rsidRDefault="00B83F5B" w:rsidP="00B83F5B">
            <w:r>
              <w:t>StructureClassification</w:t>
            </w:r>
          </w:p>
        </w:tc>
        <w:tc>
          <w:tcPr>
            <w:tcW w:w="2764" w:type="dxa"/>
          </w:tcPr>
          <w:p w14:paraId="43C6A90E" w14:textId="77777777" w:rsidR="00B83F5B" w:rsidRDefault="00B83F5B" w:rsidP="00B83F5B">
            <w:r>
              <w:t>subclassOf</w:t>
            </w:r>
          </w:p>
        </w:tc>
        <w:tc>
          <w:tcPr>
            <w:tcW w:w="3450" w:type="dxa"/>
          </w:tcPr>
          <w:p w14:paraId="37505A8C" w14:textId="4D8B27DF" w:rsidR="00B83F5B" w:rsidRDefault="00710A59" w:rsidP="00B83F5B">
            <w:r>
              <w:t>LBCSClassification</w:t>
            </w:r>
          </w:p>
        </w:tc>
      </w:tr>
      <w:tr w:rsidR="00B83F5B" w14:paraId="69608D23" w14:textId="77777777" w:rsidTr="00EA6A93">
        <w:trPr>
          <w:cantSplit/>
        </w:trPr>
        <w:tc>
          <w:tcPr>
            <w:tcW w:w="3136" w:type="dxa"/>
            <w:vMerge/>
          </w:tcPr>
          <w:p w14:paraId="63470921" w14:textId="77777777" w:rsidR="00B83F5B" w:rsidRDefault="00B83F5B" w:rsidP="00B83F5B"/>
        </w:tc>
        <w:tc>
          <w:tcPr>
            <w:tcW w:w="2764" w:type="dxa"/>
          </w:tcPr>
          <w:p w14:paraId="37361254" w14:textId="77777777" w:rsidR="00B83F5B" w:rsidRDefault="00B83F5B" w:rsidP="00B83F5B">
            <w:r>
              <w:t>equivalentClass</w:t>
            </w:r>
          </w:p>
        </w:tc>
        <w:tc>
          <w:tcPr>
            <w:tcW w:w="3450" w:type="dxa"/>
          </w:tcPr>
          <w:p w14:paraId="3069E41A" w14:textId="77777777" w:rsidR="00B83F5B" w:rsidRDefault="00B83F5B" w:rsidP="00B83F5B">
            <w:r>
              <w:t>lbcs:Structure</w:t>
            </w:r>
          </w:p>
        </w:tc>
      </w:tr>
      <w:tr w:rsidR="00B83F5B" w14:paraId="4989F00A" w14:textId="77777777" w:rsidTr="00EA6A93">
        <w:trPr>
          <w:cantSplit/>
        </w:trPr>
        <w:tc>
          <w:tcPr>
            <w:tcW w:w="3136" w:type="dxa"/>
            <w:vMerge w:val="restart"/>
          </w:tcPr>
          <w:p w14:paraId="381373CC" w14:textId="77777777" w:rsidR="00B83F5B" w:rsidRDefault="00B83F5B" w:rsidP="00B83F5B">
            <w:r>
              <w:t>SiteClassification</w:t>
            </w:r>
          </w:p>
        </w:tc>
        <w:tc>
          <w:tcPr>
            <w:tcW w:w="2764" w:type="dxa"/>
          </w:tcPr>
          <w:p w14:paraId="5D4E2B28" w14:textId="77777777" w:rsidR="00B83F5B" w:rsidRDefault="00B83F5B" w:rsidP="00B83F5B">
            <w:r>
              <w:t>subclassOf</w:t>
            </w:r>
          </w:p>
        </w:tc>
        <w:tc>
          <w:tcPr>
            <w:tcW w:w="3450" w:type="dxa"/>
          </w:tcPr>
          <w:p w14:paraId="1ADA7367" w14:textId="6E8578EA" w:rsidR="00B83F5B" w:rsidRDefault="00710A59" w:rsidP="00B83F5B">
            <w:r>
              <w:t>LBCSClassification</w:t>
            </w:r>
          </w:p>
        </w:tc>
      </w:tr>
      <w:tr w:rsidR="00B83F5B" w14:paraId="6DAC61E9" w14:textId="77777777" w:rsidTr="00EA6A93">
        <w:trPr>
          <w:cantSplit/>
        </w:trPr>
        <w:tc>
          <w:tcPr>
            <w:tcW w:w="3136" w:type="dxa"/>
            <w:vMerge/>
          </w:tcPr>
          <w:p w14:paraId="4BCA7D42" w14:textId="77777777" w:rsidR="00B83F5B" w:rsidRDefault="00B83F5B" w:rsidP="00B83F5B"/>
        </w:tc>
        <w:tc>
          <w:tcPr>
            <w:tcW w:w="2764" w:type="dxa"/>
          </w:tcPr>
          <w:p w14:paraId="32342DB6" w14:textId="77777777" w:rsidR="00B83F5B" w:rsidRDefault="00B83F5B" w:rsidP="00B83F5B">
            <w:r>
              <w:t>equivalentClass</w:t>
            </w:r>
          </w:p>
        </w:tc>
        <w:tc>
          <w:tcPr>
            <w:tcW w:w="3450" w:type="dxa"/>
          </w:tcPr>
          <w:p w14:paraId="16CA65B4" w14:textId="77777777" w:rsidR="00B83F5B" w:rsidRDefault="00B83F5B" w:rsidP="00B83F5B">
            <w:r>
              <w:t>lbcs:Site</w:t>
            </w:r>
          </w:p>
        </w:tc>
      </w:tr>
      <w:tr w:rsidR="00B83F5B" w14:paraId="647EB0DD" w14:textId="77777777" w:rsidTr="00EA6A93">
        <w:trPr>
          <w:cantSplit/>
        </w:trPr>
        <w:tc>
          <w:tcPr>
            <w:tcW w:w="3136" w:type="dxa"/>
            <w:vMerge w:val="restart"/>
          </w:tcPr>
          <w:p w14:paraId="09351857" w14:textId="77777777" w:rsidR="00B83F5B" w:rsidRDefault="00B83F5B" w:rsidP="00B83F5B">
            <w:r>
              <w:lastRenderedPageBreak/>
              <w:t>OwnershipClassification</w:t>
            </w:r>
          </w:p>
        </w:tc>
        <w:tc>
          <w:tcPr>
            <w:tcW w:w="2764" w:type="dxa"/>
          </w:tcPr>
          <w:p w14:paraId="54F37C46" w14:textId="77777777" w:rsidR="00B83F5B" w:rsidRDefault="00B83F5B" w:rsidP="00B83F5B">
            <w:r>
              <w:t>subclassOf</w:t>
            </w:r>
          </w:p>
        </w:tc>
        <w:tc>
          <w:tcPr>
            <w:tcW w:w="3450" w:type="dxa"/>
          </w:tcPr>
          <w:p w14:paraId="1BF36BE3" w14:textId="117CA039" w:rsidR="00B83F5B" w:rsidRDefault="00710A59" w:rsidP="00B83F5B">
            <w:r>
              <w:t>LBCSClassification</w:t>
            </w:r>
          </w:p>
        </w:tc>
      </w:tr>
      <w:tr w:rsidR="00B83F5B" w14:paraId="7E6E75FE" w14:textId="77777777" w:rsidTr="00EA6A93">
        <w:trPr>
          <w:cantSplit/>
        </w:trPr>
        <w:tc>
          <w:tcPr>
            <w:tcW w:w="3136" w:type="dxa"/>
            <w:vMerge/>
          </w:tcPr>
          <w:p w14:paraId="6B540079" w14:textId="77777777" w:rsidR="00B83F5B" w:rsidRDefault="00B83F5B" w:rsidP="00B83F5B"/>
        </w:tc>
        <w:tc>
          <w:tcPr>
            <w:tcW w:w="2764" w:type="dxa"/>
          </w:tcPr>
          <w:p w14:paraId="10A31B45" w14:textId="77777777" w:rsidR="00B83F5B" w:rsidRDefault="00B83F5B" w:rsidP="00B83F5B">
            <w:r>
              <w:t>equivalentClass</w:t>
            </w:r>
          </w:p>
        </w:tc>
        <w:tc>
          <w:tcPr>
            <w:tcW w:w="3450" w:type="dxa"/>
          </w:tcPr>
          <w:p w14:paraId="5C59DC8A" w14:textId="77777777" w:rsidR="00B83F5B" w:rsidRDefault="00B83F5B" w:rsidP="00B83F5B">
            <w:r>
              <w:t>lbcs:Ownership</w:t>
            </w:r>
          </w:p>
        </w:tc>
      </w:tr>
      <w:tr w:rsidR="00E06B62" w14:paraId="0718E785" w14:textId="77777777" w:rsidTr="00EA6A93">
        <w:trPr>
          <w:cantSplit/>
        </w:trPr>
        <w:tc>
          <w:tcPr>
            <w:tcW w:w="3136" w:type="dxa"/>
            <w:vMerge w:val="restart"/>
          </w:tcPr>
          <w:p w14:paraId="331A3A05" w14:textId="617684C6" w:rsidR="00E06B62" w:rsidRDefault="00E06B62" w:rsidP="00B83F5B">
            <w:r>
              <w:t>CLUMPClassification</w:t>
            </w:r>
          </w:p>
        </w:tc>
        <w:tc>
          <w:tcPr>
            <w:tcW w:w="2764" w:type="dxa"/>
          </w:tcPr>
          <w:p w14:paraId="10308DB0" w14:textId="1AD08742" w:rsidR="00E06B62" w:rsidRDefault="00E06B62" w:rsidP="00B83F5B">
            <w:r>
              <w:t>subclassOf</w:t>
            </w:r>
          </w:p>
        </w:tc>
        <w:tc>
          <w:tcPr>
            <w:tcW w:w="3450" w:type="dxa"/>
          </w:tcPr>
          <w:p w14:paraId="31B8516F" w14:textId="4CE1B4F6" w:rsidR="00E06B62" w:rsidRDefault="00E06B62" w:rsidP="00B83F5B">
            <w:r>
              <w:t>LandUseClassification</w:t>
            </w:r>
          </w:p>
        </w:tc>
      </w:tr>
      <w:tr w:rsidR="00E06B62" w14:paraId="03B704E1" w14:textId="77777777" w:rsidTr="00EA6A93">
        <w:trPr>
          <w:cantSplit/>
        </w:trPr>
        <w:tc>
          <w:tcPr>
            <w:tcW w:w="3136" w:type="dxa"/>
            <w:vMerge/>
          </w:tcPr>
          <w:p w14:paraId="7A96678A" w14:textId="77777777" w:rsidR="00E06B62" w:rsidRDefault="00E06B62" w:rsidP="00B83F5B"/>
        </w:tc>
        <w:tc>
          <w:tcPr>
            <w:tcW w:w="2764" w:type="dxa"/>
          </w:tcPr>
          <w:p w14:paraId="770F1848" w14:textId="4FBB1081" w:rsidR="00E06B62" w:rsidRDefault="00E06B62" w:rsidP="00B83F5B">
            <w:r>
              <w:t>equivalentTo</w:t>
            </w:r>
          </w:p>
        </w:tc>
        <w:tc>
          <w:tcPr>
            <w:tcW w:w="3450" w:type="dxa"/>
          </w:tcPr>
          <w:p w14:paraId="19238BCD" w14:textId="28885A3A" w:rsidR="00E06B62" w:rsidRDefault="00E06B62" w:rsidP="00B83F5B">
            <w:r>
              <w:t>hasCLUMPCode min 1 xsd:string</w:t>
            </w:r>
          </w:p>
        </w:tc>
      </w:tr>
      <w:tr w:rsidR="00E06B62" w14:paraId="712B65BC" w14:textId="77777777" w:rsidTr="00EA6A93">
        <w:trPr>
          <w:cantSplit/>
        </w:trPr>
        <w:tc>
          <w:tcPr>
            <w:tcW w:w="3136" w:type="dxa"/>
            <w:vMerge w:val="restart"/>
          </w:tcPr>
          <w:p w14:paraId="76F15E03" w14:textId="280C6D48" w:rsidR="00E06B62" w:rsidRDefault="00E06B62" w:rsidP="00B76537">
            <w:r>
              <w:t>AAFCClassification</w:t>
            </w:r>
          </w:p>
        </w:tc>
        <w:tc>
          <w:tcPr>
            <w:tcW w:w="2764" w:type="dxa"/>
          </w:tcPr>
          <w:p w14:paraId="24B09E9D" w14:textId="219C1BC9" w:rsidR="00E06B62" w:rsidRDefault="00E06B62" w:rsidP="00B76537">
            <w:r>
              <w:t>subclassOf</w:t>
            </w:r>
          </w:p>
        </w:tc>
        <w:tc>
          <w:tcPr>
            <w:tcW w:w="3450" w:type="dxa"/>
          </w:tcPr>
          <w:p w14:paraId="26C1BAE3" w14:textId="7CE2BD5D" w:rsidR="00E06B62" w:rsidRDefault="00E06B62" w:rsidP="00B76537">
            <w:r>
              <w:t>LandUseClassification</w:t>
            </w:r>
          </w:p>
        </w:tc>
      </w:tr>
      <w:tr w:rsidR="00E06B62" w14:paraId="490A0B70" w14:textId="77777777" w:rsidTr="00EA6A93">
        <w:trPr>
          <w:cantSplit/>
        </w:trPr>
        <w:tc>
          <w:tcPr>
            <w:tcW w:w="3136" w:type="dxa"/>
            <w:vMerge/>
          </w:tcPr>
          <w:p w14:paraId="19FA0995" w14:textId="77777777" w:rsidR="00E06B62" w:rsidRDefault="00E06B62" w:rsidP="00B76537"/>
        </w:tc>
        <w:tc>
          <w:tcPr>
            <w:tcW w:w="2764" w:type="dxa"/>
          </w:tcPr>
          <w:p w14:paraId="284E54EC" w14:textId="21659923" w:rsidR="00E06B62" w:rsidRDefault="00E06B62" w:rsidP="00B76537">
            <w:r>
              <w:t>equivalentTo</w:t>
            </w:r>
          </w:p>
        </w:tc>
        <w:tc>
          <w:tcPr>
            <w:tcW w:w="3450" w:type="dxa"/>
          </w:tcPr>
          <w:p w14:paraId="601CB9A0" w14:textId="64168CC0" w:rsidR="00E06B62" w:rsidRDefault="00E06B62" w:rsidP="00B76537">
            <w:r>
              <w:t>hasAAFCCode min 1 xsd:string</w:t>
            </w:r>
          </w:p>
        </w:tc>
      </w:tr>
      <w:tr w:rsidR="00E06B62" w14:paraId="34D8BEBE" w14:textId="77777777" w:rsidTr="00EA6A93">
        <w:trPr>
          <w:cantSplit/>
        </w:trPr>
        <w:tc>
          <w:tcPr>
            <w:tcW w:w="3136" w:type="dxa"/>
            <w:vMerge w:val="restart"/>
          </w:tcPr>
          <w:p w14:paraId="7581A3AF" w14:textId="1E9B64C7" w:rsidR="00E06B62" w:rsidRDefault="00E06B62" w:rsidP="00B76537">
            <w:r>
              <w:t>Unclassified</w:t>
            </w:r>
          </w:p>
        </w:tc>
        <w:tc>
          <w:tcPr>
            <w:tcW w:w="2764" w:type="dxa"/>
          </w:tcPr>
          <w:p w14:paraId="09717460" w14:textId="4A75DD5D" w:rsidR="00E06B62" w:rsidRDefault="00E06B62" w:rsidP="00B76537">
            <w:r>
              <w:t>subclassOf</w:t>
            </w:r>
          </w:p>
        </w:tc>
        <w:tc>
          <w:tcPr>
            <w:tcW w:w="3450" w:type="dxa"/>
          </w:tcPr>
          <w:p w14:paraId="608A4DD5" w14:textId="26BA2608" w:rsidR="00E06B62" w:rsidRDefault="00E06B62" w:rsidP="00B76537">
            <w:r>
              <w:t>AAFCClassification</w:t>
            </w:r>
          </w:p>
        </w:tc>
      </w:tr>
      <w:tr w:rsidR="00E06B62" w14:paraId="53D1E77C" w14:textId="77777777" w:rsidTr="00EA6A93">
        <w:trPr>
          <w:cantSplit/>
        </w:trPr>
        <w:tc>
          <w:tcPr>
            <w:tcW w:w="3136" w:type="dxa"/>
            <w:vMerge/>
          </w:tcPr>
          <w:p w14:paraId="7475C7E4" w14:textId="77777777" w:rsidR="00E06B62" w:rsidRDefault="00E06B62" w:rsidP="00B76537"/>
        </w:tc>
        <w:tc>
          <w:tcPr>
            <w:tcW w:w="2764" w:type="dxa"/>
          </w:tcPr>
          <w:p w14:paraId="658263E5" w14:textId="36AA6294" w:rsidR="00E06B62" w:rsidRDefault="00E06B62" w:rsidP="00B76537">
            <w:r>
              <w:t>equivalentTo</w:t>
            </w:r>
          </w:p>
        </w:tc>
        <w:tc>
          <w:tcPr>
            <w:tcW w:w="3450" w:type="dxa"/>
          </w:tcPr>
          <w:p w14:paraId="563F41F3" w14:textId="4A37F829" w:rsidR="00E06B62" w:rsidRDefault="0062743B" w:rsidP="00B76537">
            <w:r w:rsidRPr="0062743B">
              <w:t>hasAAFCCode value "11"</w:t>
            </w:r>
          </w:p>
        </w:tc>
      </w:tr>
      <w:tr w:rsidR="00F95B7F" w14:paraId="5207F4BC" w14:textId="77777777" w:rsidTr="00EA6A93">
        <w:trPr>
          <w:cantSplit/>
        </w:trPr>
        <w:tc>
          <w:tcPr>
            <w:tcW w:w="3136" w:type="dxa"/>
            <w:vMerge w:val="restart"/>
          </w:tcPr>
          <w:p w14:paraId="1CB4314E" w14:textId="40A8FCE0" w:rsidR="00F95B7F" w:rsidRDefault="00F95B7F" w:rsidP="00E06B62">
            <w:r>
              <w:t>Settlement</w:t>
            </w:r>
          </w:p>
        </w:tc>
        <w:tc>
          <w:tcPr>
            <w:tcW w:w="2764" w:type="dxa"/>
          </w:tcPr>
          <w:p w14:paraId="47D45155" w14:textId="2423D377" w:rsidR="00F95B7F" w:rsidRDefault="00F95B7F" w:rsidP="00E06B62">
            <w:r>
              <w:t>subclassOf</w:t>
            </w:r>
          </w:p>
        </w:tc>
        <w:tc>
          <w:tcPr>
            <w:tcW w:w="3450" w:type="dxa"/>
          </w:tcPr>
          <w:p w14:paraId="3740F51C" w14:textId="0D7446DD" w:rsidR="00F95B7F" w:rsidRDefault="00F95B7F" w:rsidP="00E06B62">
            <w:r>
              <w:t>AAFCClassification</w:t>
            </w:r>
          </w:p>
        </w:tc>
      </w:tr>
      <w:tr w:rsidR="00F95B7F" w14:paraId="409CAB7E" w14:textId="77777777" w:rsidTr="00EA6A93">
        <w:trPr>
          <w:cantSplit/>
        </w:trPr>
        <w:tc>
          <w:tcPr>
            <w:tcW w:w="3136" w:type="dxa"/>
            <w:vMerge/>
          </w:tcPr>
          <w:p w14:paraId="24A5097D" w14:textId="77777777" w:rsidR="00F95B7F" w:rsidRDefault="00F95B7F" w:rsidP="00E06B62"/>
        </w:tc>
        <w:tc>
          <w:tcPr>
            <w:tcW w:w="2764" w:type="dxa"/>
          </w:tcPr>
          <w:p w14:paraId="6A69CDA9" w14:textId="556BDCDC" w:rsidR="00F95B7F" w:rsidRDefault="00F95B7F" w:rsidP="00E06B62">
            <w:r>
              <w:t>equivalentTo</w:t>
            </w:r>
          </w:p>
        </w:tc>
        <w:tc>
          <w:tcPr>
            <w:tcW w:w="3450" w:type="dxa"/>
          </w:tcPr>
          <w:p w14:paraId="7803B0A5" w14:textId="0DA8CE5B" w:rsidR="00F95B7F" w:rsidRDefault="0062743B" w:rsidP="00E06B62">
            <w:r w:rsidRPr="0062743B">
              <w:t>hasAAFCCode value "21"</w:t>
            </w:r>
          </w:p>
        </w:tc>
      </w:tr>
      <w:tr w:rsidR="00F95B7F" w14:paraId="28E20BD3" w14:textId="77777777" w:rsidTr="00EA6A93">
        <w:trPr>
          <w:cantSplit/>
        </w:trPr>
        <w:tc>
          <w:tcPr>
            <w:tcW w:w="3136" w:type="dxa"/>
            <w:vMerge w:val="restart"/>
          </w:tcPr>
          <w:p w14:paraId="669F6A6A" w14:textId="1D552D51" w:rsidR="00F95B7F" w:rsidRDefault="00F95B7F" w:rsidP="00F95B7F">
            <w:r>
              <w:t>Roads</w:t>
            </w:r>
          </w:p>
        </w:tc>
        <w:tc>
          <w:tcPr>
            <w:tcW w:w="2764" w:type="dxa"/>
          </w:tcPr>
          <w:p w14:paraId="0CC24AA3" w14:textId="653BD3A3" w:rsidR="00F95B7F" w:rsidRDefault="00F95B7F" w:rsidP="00F95B7F">
            <w:r>
              <w:t>subclassOf</w:t>
            </w:r>
          </w:p>
        </w:tc>
        <w:tc>
          <w:tcPr>
            <w:tcW w:w="3450" w:type="dxa"/>
          </w:tcPr>
          <w:p w14:paraId="14B618CC" w14:textId="433304AF" w:rsidR="00F95B7F" w:rsidRPr="00E06B62" w:rsidRDefault="00F95B7F" w:rsidP="00F95B7F">
            <w:r>
              <w:t>AAFCClassification</w:t>
            </w:r>
          </w:p>
        </w:tc>
      </w:tr>
      <w:tr w:rsidR="00F95B7F" w14:paraId="66120554" w14:textId="77777777" w:rsidTr="00EA6A93">
        <w:trPr>
          <w:cantSplit/>
        </w:trPr>
        <w:tc>
          <w:tcPr>
            <w:tcW w:w="3136" w:type="dxa"/>
            <w:vMerge/>
          </w:tcPr>
          <w:p w14:paraId="652E5B90" w14:textId="77777777" w:rsidR="00F95B7F" w:rsidRDefault="00F95B7F" w:rsidP="00F95B7F"/>
        </w:tc>
        <w:tc>
          <w:tcPr>
            <w:tcW w:w="2764" w:type="dxa"/>
          </w:tcPr>
          <w:p w14:paraId="3E7B8DB6" w14:textId="5C63622C" w:rsidR="00F95B7F" w:rsidRDefault="00F95B7F" w:rsidP="00F95B7F">
            <w:r>
              <w:t>equivalentTo</w:t>
            </w:r>
          </w:p>
        </w:tc>
        <w:tc>
          <w:tcPr>
            <w:tcW w:w="3450" w:type="dxa"/>
          </w:tcPr>
          <w:p w14:paraId="24F85643" w14:textId="64C48307" w:rsidR="00F95B7F" w:rsidRDefault="0062743B" w:rsidP="00F95B7F">
            <w:r w:rsidRPr="0062743B">
              <w:t>hasAAFCCode value "25"</w:t>
            </w:r>
          </w:p>
        </w:tc>
      </w:tr>
      <w:tr w:rsidR="00AD6A9C" w14:paraId="3EEC6848" w14:textId="77777777" w:rsidTr="00EA6A93">
        <w:trPr>
          <w:cantSplit/>
        </w:trPr>
        <w:tc>
          <w:tcPr>
            <w:tcW w:w="3136" w:type="dxa"/>
            <w:vMerge w:val="restart"/>
          </w:tcPr>
          <w:p w14:paraId="0D2D3077" w14:textId="3D1D54DF" w:rsidR="00AD6A9C" w:rsidRDefault="00AD6A9C" w:rsidP="00F95B7F">
            <w:r>
              <w:t>Water</w:t>
            </w:r>
          </w:p>
        </w:tc>
        <w:tc>
          <w:tcPr>
            <w:tcW w:w="2764" w:type="dxa"/>
          </w:tcPr>
          <w:p w14:paraId="19A90E70" w14:textId="3E8274E9" w:rsidR="00AD6A9C" w:rsidRDefault="00AD6A9C" w:rsidP="00F95B7F">
            <w:r>
              <w:t>subclassOf</w:t>
            </w:r>
          </w:p>
        </w:tc>
        <w:tc>
          <w:tcPr>
            <w:tcW w:w="3450" w:type="dxa"/>
          </w:tcPr>
          <w:p w14:paraId="059BA3ED" w14:textId="2DCBE7A9" w:rsidR="00AD6A9C" w:rsidRPr="00E06B62" w:rsidRDefault="00AD6A9C" w:rsidP="00F95B7F">
            <w:r>
              <w:t>AAFCClassification</w:t>
            </w:r>
          </w:p>
        </w:tc>
      </w:tr>
      <w:tr w:rsidR="00AD6A9C" w14:paraId="5D4043AC" w14:textId="77777777" w:rsidTr="00EA6A93">
        <w:trPr>
          <w:cantSplit/>
        </w:trPr>
        <w:tc>
          <w:tcPr>
            <w:tcW w:w="3136" w:type="dxa"/>
            <w:vMerge/>
          </w:tcPr>
          <w:p w14:paraId="32EDD5E1" w14:textId="77777777" w:rsidR="00AD6A9C" w:rsidRDefault="00AD6A9C" w:rsidP="00F95B7F"/>
        </w:tc>
        <w:tc>
          <w:tcPr>
            <w:tcW w:w="2764" w:type="dxa"/>
          </w:tcPr>
          <w:p w14:paraId="6932D820" w14:textId="057100EB" w:rsidR="00AD6A9C" w:rsidRDefault="00AD6A9C" w:rsidP="00F95B7F">
            <w:r>
              <w:t>equivalentTo</w:t>
            </w:r>
          </w:p>
        </w:tc>
        <w:tc>
          <w:tcPr>
            <w:tcW w:w="3450" w:type="dxa"/>
          </w:tcPr>
          <w:p w14:paraId="5E9A3717" w14:textId="0271F655" w:rsidR="00AD6A9C" w:rsidRDefault="0062743B" w:rsidP="00F95B7F">
            <w:r w:rsidRPr="0062743B">
              <w:t>hasAAFCCode value "31"</w:t>
            </w:r>
          </w:p>
        </w:tc>
      </w:tr>
      <w:tr w:rsidR="00AD6A9C" w14:paraId="0B5FF89E" w14:textId="77777777" w:rsidTr="00EA6A93">
        <w:trPr>
          <w:cantSplit/>
        </w:trPr>
        <w:tc>
          <w:tcPr>
            <w:tcW w:w="3136" w:type="dxa"/>
            <w:vMerge w:val="restart"/>
          </w:tcPr>
          <w:p w14:paraId="70D79D0E" w14:textId="3B86DB2C" w:rsidR="00AD6A9C" w:rsidRDefault="00AD6A9C" w:rsidP="00AD6A9C">
            <w:r>
              <w:t>Forest</w:t>
            </w:r>
          </w:p>
        </w:tc>
        <w:tc>
          <w:tcPr>
            <w:tcW w:w="2764" w:type="dxa"/>
          </w:tcPr>
          <w:p w14:paraId="1AB105AB" w14:textId="1E4F0BCF" w:rsidR="00AD6A9C" w:rsidRDefault="00AD6A9C" w:rsidP="00AD6A9C">
            <w:r>
              <w:t>subclassOf</w:t>
            </w:r>
          </w:p>
        </w:tc>
        <w:tc>
          <w:tcPr>
            <w:tcW w:w="3450" w:type="dxa"/>
          </w:tcPr>
          <w:p w14:paraId="14333409" w14:textId="5984BB32" w:rsidR="00AD6A9C" w:rsidRPr="00E06B62" w:rsidRDefault="00AD6A9C" w:rsidP="00AD6A9C">
            <w:r>
              <w:t>AAFCClassification</w:t>
            </w:r>
          </w:p>
        </w:tc>
      </w:tr>
      <w:tr w:rsidR="00AD6A9C" w14:paraId="79E260FB" w14:textId="77777777" w:rsidTr="00EA6A93">
        <w:trPr>
          <w:cantSplit/>
        </w:trPr>
        <w:tc>
          <w:tcPr>
            <w:tcW w:w="3136" w:type="dxa"/>
            <w:vMerge/>
          </w:tcPr>
          <w:p w14:paraId="573C6847" w14:textId="77777777" w:rsidR="00AD6A9C" w:rsidRDefault="00AD6A9C" w:rsidP="00AD6A9C"/>
        </w:tc>
        <w:tc>
          <w:tcPr>
            <w:tcW w:w="2764" w:type="dxa"/>
          </w:tcPr>
          <w:p w14:paraId="437954C5" w14:textId="7CAF70B8" w:rsidR="00AD6A9C" w:rsidRDefault="00AD6A9C" w:rsidP="00AD6A9C">
            <w:r>
              <w:t>equivalentTo</w:t>
            </w:r>
          </w:p>
        </w:tc>
        <w:tc>
          <w:tcPr>
            <w:tcW w:w="3450" w:type="dxa"/>
          </w:tcPr>
          <w:p w14:paraId="20B5CF67" w14:textId="0C74CA6E" w:rsidR="00AD6A9C" w:rsidRDefault="0062743B" w:rsidP="00AD6A9C">
            <w:r w:rsidRPr="0062743B">
              <w:t>hasAAFCCode value "41"</w:t>
            </w:r>
          </w:p>
        </w:tc>
      </w:tr>
      <w:tr w:rsidR="00AD6A9C" w14:paraId="14F80D7F" w14:textId="77777777" w:rsidTr="00EA6A93">
        <w:trPr>
          <w:cantSplit/>
        </w:trPr>
        <w:tc>
          <w:tcPr>
            <w:tcW w:w="3136" w:type="dxa"/>
            <w:vMerge w:val="restart"/>
          </w:tcPr>
          <w:p w14:paraId="7E211FA7" w14:textId="20ADC7C7" w:rsidR="00AD6A9C" w:rsidRDefault="00AD6A9C" w:rsidP="00AD6A9C">
            <w:r>
              <w:t>ForestWetland</w:t>
            </w:r>
          </w:p>
        </w:tc>
        <w:tc>
          <w:tcPr>
            <w:tcW w:w="2764" w:type="dxa"/>
          </w:tcPr>
          <w:p w14:paraId="57C84E37" w14:textId="0F4168A2" w:rsidR="00AD6A9C" w:rsidRDefault="00AD6A9C" w:rsidP="00AD6A9C">
            <w:r>
              <w:t>subclassOf</w:t>
            </w:r>
          </w:p>
        </w:tc>
        <w:tc>
          <w:tcPr>
            <w:tcW w:w="3450" w:type="dxa"/>
          </w:tcPr>
          <w:p w14:paraId="3A6D7A42" w14:textId="5B57C207" w:rsidR="00AD6A9C" w:rsidRPr="00E06B62" w:rsidRDefault="00AD6A9C" w:rsidP="00AD6A9C">
            <w:r>
              <w:t>AAFCClassification</w:t>
            </w:r>
          </w:p>
        </w:tc>
      </w:tr>
      <w:tr w:rsidR="00AD6A9C" w14:paraId="5EDC569A" w14:textId="77777777" w:rsidTr="00EA6A93">
        <w:trPr>
          <w:cantSplit/>
        </w:trPr>
        <w:tc>
          <w:tcPr>
            <w:tcW w:w="3136" w:type="dxa"/>
            <w:vMerge/>
          </w:tcPr>
          <w:p w14:paraId="3C2663CD" w14:textId="77777777" w:rsidR="00AD6A9C" w:rsidRDefault="00AD6A9C" w:rsidP="00AD6A9C"/>
        </w:tc>
        <w:tc>
          <w:tcPr>
            <w:tcW w:w="2764" w:type="dxa"/>
          </w:tcPr>
          <w:p w14:paraId="27CF8125" w14:textId="45F34410" w:rsidR="00AD6A9C" w:rsidRDefault="00AD6A9C" w:rsidP="00AD6A9C">
            <w:r>
              <w:t>equivalentTo</w:t>
            </w:r>
          </w:p>
        </w:tc>
        <w:tc>
          <w:tcPr>
            <w:tcW w:w="3450" w:type="dxa"/>
          </w:tcPr>
          <w:p w14:paraId="5E9A41D4" w14:textId="701E8484" w:rsidR="00AD6A9C" w:rsidRDefault="0062743B" w:rsidP="00AD6A9C">
            <w:r w:rsidRPr="0062743B">
              <w:t>hasAAFCCode value "42"</w:t>
            </w:r>
          </w:p>
        </w:tc>
      </w:tr>
      <w:tr w:rsidR="00AD6A9C" w14:paraId="781DEFFE" w14:textId="77777777" w:rsidTr="00EA6A93">
        <w:trPr>
          <w:cantSplit/>
        </w:trPr>
        <w:tc>
          <w:tcPr>
            <w:tcW w:w="3136" w:type="dxa"/>
            <w:vMerge w:val="restart"/>
          </w:tcPr>
          <w:p w14:paraId="6302B77B" w14:textId="30B81CC0" w:rsidR="00AD6A9C" w:rsidRDefault="00AD6A9C" w:rsidP="00AD6A9C">
            <w:r>
              <w:lastRenderedPageBreak/>
              <w:t>Trees</w:t>
            </w:r>
          </w:p>
        </w:tc>
        <w:tc>
          <w:tcPr>
            <w:tcW w:w="2764" w:type="dxa"/>
          </w:tcPr>
          <w:p w14:paraId="7A45CF48" w14:textId="5DC928D9" w:rsidR="00AD6A9C" w:rsidRDefault="00AD6A9C" w:rsidP="00AD6A9C">
            <w:r>
              <w:t>subclassOf</w:t>
            </w:r>
          </w:p>
        </w:tc>
        <w:tc>
          <w:tcPr>
            <w:tcW w:w="3450" w:type="dxa"/>
          </w:tcPr>
          <w:p w14:paraId="632E090C" w14:textId="0930F68F" w:rsidR="00AD6A9C" w:rsidRPr="00E06B62" w:rsidRDefault="00AD6A9C" w:rsidP="00AD6A9C">
            <w:r>
              <w:t>AAFCClassification</w:t>
            </w:r>
          </w:p>
        </w:tc>
      </w:tr>
      <w:tr w:rsidR="00AD6A9C" w14:paraId="3D1D6137" w14:textId="77777777" w:rsidTr="00EA6A93">
        <w:trPr>
          <w:cantSplit/>
        </w:trPr>
        <w:tc>
          <w:tcPr>
            <w:tcW w:w="3136" w:type="dxa"/>
            <w:vMerge/>
          </w:tcPr>
          <w:p w14:paraId="16C22F5A" w14:textId="77777777" w:rsidR="00AD6A9C" w:rsidRDefault="00AD6A9C" w:rsidP="00AD6A9C"/>
        </w:tc>
        <w:tc>
          <w:tcPr>
            <w:tcW w:w="2764" w:type="dxa"/>
          </w:tcPr>
          <w:p w14:paraId="329F3A68" w14:textId="2B2743BD" w:rsidR="00AD6A9C" w:rsidRDefault="00AD6A9C" w:rsidP="00AD6A9C">
            <w:r>
              <w:t>equivalentTo</w:t>
            </w:r>
          </w:p>
        </w:tc>
        <w:tc>
          <w:tcPr>
            <w:tcW w:w="3450" w:type="dxa"/>
          </w:tcPr>
          <w:p w14:paraId="21906FCA" w14:textId="44CC665C" w:rsidR="00AD6A9C" w:rsidRDefault="0062743B" w:rsidP="00AD6A9C">
            <w:r w:rsidRPr="0062743B">
              <w:t>hasAAFCCode value "45"</w:t>
            </w:r>
          </w:p>
        </w:tc>
      </w:tr>
      <w:tr w:rsidR="00F91428" w14:paraId="28DCF21B" w14:textId="77777777" w:rsidTr="00EA6A93">
        <w:trPr>
          <w:cantSplit/>
        </w:trPr>
        <w:tc>
          <w:tcPr>
            <w:tcW w:w="3136" w:type="dxa"/>
            <w:vMerge w:val="restart"/>
          </w:tcPr>
          <w:p w14:paraId="3270B17F" w14:textId="463105F5" w:rsidR="00F91428" w:rsidRDefault="00F91428" w:rsidP="00AD6A9C">
            <w:r>
              <w:t>TreedWetland</w:t>
            </w:r>
          </w:p>
        </w:tc>
        <w:tc>
          <w:tcPr>
            <w:tcW w:w="2764" w:type="dxa"/>
          </w:tcPr>
          <w:p w14:paraId="285619C6" w14:textId="301936DE" w:rsidR="00F91428" w:rsidRDefault="00F91428" w:rsidP="00AD6A9C">
            <w:r>
              <w:t>subclassOf</w:t>
            </w:r>
          </w:p>
        </w:tc>
        <w:tc>
          <w:tcPr>
            <w:tcW w:w="3450" w:type="dxa"/>
          </w:tcPr>
          <w:p w14:paraId="0A278318" w14:textId="525AAA34" w:rsidR="00F91428" w:rsidRPr="00E06B62" w:rsidRDefault="00F91428" w:rsidP="00AD6A9C">
            <w:r>
              <w:t>AAFCClassification</w:t>
            </w:r>
          </w:p>
        </w:tc>
      </w:tr>
      <w:tr w:rsidR="00F91428" w14:paraId="5E088CFE" w14:textId="77777777" w:rsidTr="00EA6A93">
        <w:trPr>
          <w:cantSplit/>
        </w:trPr>
        <w:tc>
          <w:tcPr>
            <w:tcW w:w="3136" w:type="dxa"/>
            <w:vMerge/>
          </w:tcPr>
          <w:p w14:paraId="131415AA" w14:textId="77777777" w:rsidR="00F91428" w:rsidRDefault="00F91428" w:rsidP="00AD6A9C"/>
        </w:tc>
        <w:tc>
          <w:tcPr>
            <w:tcW w:w="2764" w:type="dxa"/>
          </w:tcPr>
          <w:p w14:paraId="048FC552" w14:textId="0915DAA6" w:rsidR="00F91428" w:rsidRDefault="00F91428" w:rsidP="00AD6A9C">
            <w:r>
              <w:t>equivalentTo</w:t>
            </w:r>
          </w:p>
        </w:tc>
        <w:tc>
          <w:tcPr>
            <w:tcW w:w="3450" w:type="dxa"/>
          </w:tcPr>
          <w:p w14:paraId="1A9194DC" w14:textId="03A68BAD" w:rsidR="00F91428" w:rsidRDefault="0062743B" w:rsidP="00AD6A9C">
            <w:r w:rsidRPr="0062743B">
              <w:t>hasAAFCCode value "46"</w:t>
            </w:r>
          </w:p>
        </w:tc>
      </w:tr>
      <w:tr w:rsidR="00C21459" w14:paraId="6D38F101" w14:textId="77777777" w:rsidTr="00EA6A93">
        <w:trPr>
          <w:cantSplit/>
        </w:trPr>
        <w:tc>
          <w:tcPr>
            <w:tcW w:w="3136" w:type="dxa"/>
            <w:vMerge w:val="restart"/>
          </w:tcPr>
          <w:p w14:paraId="56395388" w14:textId="71B12990" w:rsidR="00C21459" w:rsidRDefault="00C21459" w:rsidP="00F91428">
            <w:r>
              <w:t>AAFCCropland</w:t>
            </w:r>
          </w:p>
        </w:tc>
        <w:tc>
          <w:tcPr>
            <w:tcW w:w="2764" w:type="dxa"/>
          </w:tcPr>
          <w:p w14:paraId="70467B32" w14:textId="519596C8" w:rsidR="00C21459" w:rsidRDefault="00C21459" w:rsidP="00F91428">
            <w:r>
              <w:t>subclassOf</w:t>
            </w:r>
          </w:p>
        </w:tc>
        <w:tc>
          <w:tcPr>
            <w:tcW w:w="3450" w:type="dxa"/>
          </w:tcPr>
          <w:p w14:paraId="5AF1117E" w14:textId="72C655AA" w:rsidR="00C21459" w:rsidRPr="00E06B62" w:rsidRDefault="00C21459" w:rsidP="00F91428">
            <w:r>
              <w:t>AAFCClassification</w:t>
            </w:r>
          </w:p>
        </w:tc>
      </w:tr>
      <w:tr w:rsidR="00C21459" w14:paraId="112BD76D" w14:textId="77777777" w:rsidTr="00EA6A93">
        <w:trPr>
          <w:cantSplit/>
        </w:trPr>
        <w:tc>
          <w:tcPr>
            <w:tcW w:w="3136" w:type="dxa"/>
            <w:vMerge/>
          </w:tcPr>
          <w:p w14:paraId="0D9F95BC" w14:textId="77777777" w:rsidR="00C21459" w:rsidRDefault="00C21459" w:rsidP="00F91428"/>
        </w:tc>
        <w:tc>
          <w:tcPr>
            <w:tcW w:w="2764" w:type="dxa"/>
          </w:tcPr>
          <w:p w14:paraId="3E401754" w14:textId="59F43C80" w:rsidR="00C21459" w:rsidRDefault="00C21459" w:rsidP="00F91428">
            <w:r>
              <w:t>equivalentTo</w:t>
            </w:r>
          </w:p>
        </w:tc>
        <w:tc>
          <w:tcPr>
            <w:tcW w:w="3450" w:type="dxa"/>
          </w:tcPr>
          <w:p w14:paraId="3BCBB6AD" w14:textId="29E93894" w:rsidR="00C21459" w:rsidRDefault="0062743B" w:rsidP="00F91428">
            <w:r w:rsidRPr="0062743B">
              <w:t>hasAAFCCode value "51"</w:t>
            </w:r>
          </w:p>
        </w:tc>
      </w:tr>
      <w:tr w:rsidR="00F91769" w14:paraId="79652DA4" w14:textId="77777777" w:rsidTr="00EA6A93">
        <w:trPr>
          <w:cantSplit/>
        </w:trPr>
        <w:tc>
          <w:tcPr>
            <w:tcW w:w="3136" w:type="dxa"/>
            <w:vMerge w:val="restart"/>
          </w:tcPr>
          <w:p w14:paraId="636B24FF" w14:textId="78B26EAC" w:rsidR="00F91769" w:rsidRDefault="00F91769" w:rsidP="00C21459">
            <w:r>
              <w:t>GrasslandManaged</w:t>
            </w:r>
          </w:p>
        </w:tc>
        <w:tc>
          <w:tcPr>
            <w:tcW w:w="2764" w:type="dxa"/>
          </w:tcPr>
          <w:p w14:paraId="20773B1B" w14:textId="1F026AD6" w:rsidR="00F91769" w:rsidRDefault="00F91769" w:rsidP="00C21459">
            <w:r>
              <w:t>subclassOf</w:t>
            </w:r>
          </w:p>
        </w:tc>
        <w:tc>
          <w:tcPr>
            <w:tcW w:w="3450" w:type="dxa"/>
          </w:tcPr>
          <w:p w14:paraId="192346F0" w14:textId="3AC951A2" w:rsidR="00F91769" w:rsidRPr="00E06B62" w:rsidRDefault="00F91769" w:rsidP="00C21459">
            <w:r>
              <w:t>AAFCClassification</w:t>
            </w:r>
          </w:p>
        </w:tc>
      </w:tr>
      <w:tr w:rsidR="00F91769" w14:paraId="1EF3112F" w14:textId="77777777" w:rsidTr="00EA6A93">
        <w:trPr>
          <w:cantSplit/>
        </w:trPr>
        <w:tc>
          <w:tcPr>
            <w:tcW w:w="3136" w:type="dxa"/>
            <w:vMerge/>
          </w:tcPr>
          <w:p w14:paraId="76A3EBB4" w14:textId="77777777" w:rsidR="00F91769" w:rsidRDefault="00F91769" w:rsidP="00C21459"/>
        </w:tc>
        <w:tc>
          <w:tcPr>
            <w:tcW w:w="2764" w:type="dxa"/>
          </w:tcPr>
          <w:p w14:paraId="099657D9" w14:textId="6DE6FE6E" w:rsidR="00F91769" w:rsidRDefault="00F91769" w:rsidP="00C21459">
            <w:r>
              <w:t>equivalentTo</w:t>
            </w:r>
          </w:p>
        </w:tc>
        <w:tc>
          <w:tcPr>
            <w:tcW w:w="3450" w:type="dxa"/>
          </w:tcPr>
          <w:p w14:paraId="67B4D242" w14:textId="4509C01B" w:rsidR="00F91769" w:rsidRDefault="0062743B" w:rsidP="00C21459">
            <w:r w:rsidRPr="0062743B">
              <w:t>hasAAFCCode value "61"</w:t>
            </w:r>
          </w:p>
        </w:tc>
      </w:tr>
      <w:tr w:rsidR="00270463" w14:paraId="10E73099" w14:textId="77777777" w:rsidTr="00EA6A93">
        <w:trPr>
          <w:cantSplit/>
        </w:trPr>
        <w:tc>
          <w:tcPr>
            <w:tcW w:w="3136" w:type="dxa"/>
            <w:vMerge w:val="restart"/>
          </w:tcPr>
          <w:p w14:paraId="2A6F0CF1" w14:textId="1CA51A00" w:rsidR="00270463" w:rsidRDefault="00270463" w:rsidP="00F91769">
            <w:r>
              <w:t>GrasslandUnmanaged</w:t>
            </w:r>
          </w:p>
        </w:tc>
        <w:tc>
          <w:tcPr>
            <w:tcW w:w="2764" w:type="dxa"/>
          </w:tcPr>
          <w:p w14:paraId="01503679" w14:textId="3D2BB177" w:rsidR="00270463" w:rsidRDefault="00270463" w:rsidP="00F91769">
            <w:r>
              <w:t>subclassOf</w:t>
            </w:r>
          </w:p>
        </w:tc>
        <w:tc>
          <w:tcPr>
            <w:tcW w:w="3450" w:type="dxa"/>
          </w:tcPr>
          <w:p w14:paraId="7D4666EB" w14:textId="5043F374" w:rsidR="00270463" w:rsidRPr="00E06B62" w:rsidRDefault="00270463" w:rsidP="00F91769">
            <w:r>
              <w:t>AAFCClassification</w:t>
            </w:r>
          </w:p>
        </w:tc>
      </w:tr>
      <w:tr w:rsidR="00270463" w14:paraId="208F0B01" w14:textId="77777777" w:rsidTr="00EA6A93">
        <w:trPr>
          <w:cantSplit/>
        </w:trPr>
        <w:tc>
          <w:tcPr>
            <w:tcW w:w="3136" w:type="dxa"/>
            <w:vMerge/>
          </w:tcPr>
          <w:p w14:paraId="433F9809" w14:textId="77777777" w:rsidR="00270463" w:rsidRDefault="00270463" w:rsidP="00F91769"/>
        </w:tc>
        <w:tc>
          <w:tcPr>
            <w:tcW w:w="2764" w:type="dxa"/>
          </w:tcPr>
          <w:p w14:paraId="79B85B4C" w14:textId="2AA5F83C" w:rsidR="00270463" w:rsidRDefault="00270463" w:rsidP="00F91769">
            <w:r>
              <w:t>equivalentTo</w:t>
            </w:r>
          </w:p>
        </w:tc>
        <w:tc>
          <w:tcPr>
            <w:tcW w:w="3450" w:type="dxa"/>
          </w:tcPr>
          <w:p w14:paraId="30935E22" w14:textId="3567FA7A" w:rsidR="00270463" w:rsidRDefault="0062743B" w:rsidP="00F91769">
            <w:r w:rsidRPr="0062743B">
              <w:t>hasAAFCCode value "62"</w:t>
            </w:r>
          </w:p>
        </w:tc>
      </w:tr>
      <w:tr w:rsidR="00270463" w14:paraId="4FA24A00" w14:textId="77777777" w:rsidTr="00EA6A93">
        <w:trPr>
          <w:cantSplit/>
        </w:trPr>
        <w:tc>
          <w:tcPr>
            <w:tcW w:w="3136" w:type="dxa"/>
            <w:vMerge w:val="restart"/>
          </w:tcPr>
          <w:p w14:paraId="63ACF012" w14:textId="211D0F52" w:rsidR="00270463" w:rsidRDefault="00270463" w:rsidP="00270463">
            <w:r>
              <w:t>Wetland</w:t>
            </w:r>
          </w:p>
        </w:tc>
        <w:tc>
          <w:tcPr>
            <w:tcW w:w="2764" w:type="dxa"/>
          </w:tcPr>
          <w:p w14:paraId="7C82C777" w14:textId="53CC6FF7" w:rsidR="00270463" w:rsidRDefault="00270463" w:rsidP="00270463">
            <w:r>
              <w:t>subclassOf</w:t>
            </w:r>
          </w:p>
        </w:tc>
        <w:tc>
          <w:tcPr>
            <w:tcW w:w="3450" w:type="dxa"/>
          </w:tcPr>
          <w:p w14:paraId="402B13C5" w14:textId="64F037FC" w:rsidR="00270463" w:rsidRPr="00E06B62" w:rsidRDefault="00270463" w:rsidP="00270463">
            <w:r>
              <w:t>AAFCClassification</w:t>
            </w:r>
          </w:p>
        </w:tc>
      </w:tr>
      <w:tr w:rsidR="00270463" w14:paraId="72B116C4" w14:textId="77777777" w:rsidTr="00EA6A93">
        <w:trPr>
          <w:cantSplit/>
        </w:trPr>
        <w:tc>
          <w:tcPr>
            <w:tcW w:w="3136" w:type="dxa"/>
            <w:vMerge/>
          </w:tcPr>
          <w:p w14:paraId="4769FD6C" w14:textId="77777777" w:rsidR="00270463" w:rsidRDefault="00270463" w:rsidP="00270463"/>
        </w:tc>
        <w:tc>
          <w:tcPr>
            <w:tcW w:w="2764" w:type="dxa"/>
          </w:tcPr>
          <w:p w14:paraId="482C03E8" w14:textId="0EC35E3C" w:rsidR="00270463" w:rsidRDefault="00270463" w:rsidP="00270463">
            <w:r>
              <w:t>equivalentTo</w:t>
            </w:r>
          </w:p>
        </w:tc>
        <w:tc>
          <w:tcPr>
            <w:tcW w:w="3450" w:type="dxa"/>
          </w:tcPr>
          <w:p w14:paraId="5B9EB5CB" w14:textId="6F13DD16" w:rsidR="00270463" w:rsidRDefault="0062743B" w:rsidP="00270463">
            <w:r w:rsidRPr="0062743B">
              <w:t>hasAAFCCode value "71"</w:t>
            </w:r>
          </w:p>
        </w:tc>
      </w:tr>
      <w:tr w:rsidR="00270463" w14:paraId="61FF70EA" w14:textId="77777777" w:rsidTr="00EA6A93">
        <w:trPr>
          <w:cantSplit/>
        </w:trPr>
        <w:tc>
          <w:tcPr>
            <w:tcW w:w="3136" w:type="dxa"/>
            <w:vMerge w:val="restart"/>
          </w:tcPr>
          <w:p w14:paraId="459A3DFC" w14:textId="2FC0AB66" w:rsidR="00270463" w:rsidRDefault="00270463" w:rsidP="00270463">
            <w:r>
              <w:t>WetlandShrub</w:t>
            </w:r>
          </w:p>
        </w:tc>
        <w:tc>
          <w:tcPr>
            <w:tcW w:w="2764" w:type="dxa"/>
          </w:tcPr>
          <w:p w14:paraId="4948C57D" w14:textId="3D434B1D" w:rsidR="00270463" w:rsidRDefault="00270463" w:rsidP="00270463">
            <w:r>
              <w:t>subclassOf</w:t>
            </w:r>
          </w:p>
        </w:tc>
        <w:tc>
          <w:tcPr>
            <w:tcW w:w="3450" w:type="dxa"/>
          </w:tcPr>
          <w:p w14:paraId="07CD1731" w14:textId="59A5654F" w:rsidR="00270463" w:rsidRPr="00E06B62" w:rsidRDefault="00270463" w:rsidP="00270463">
            <w:r>
              <w:t>AAFCClassification</w:t>
            </w:r>
          </w:p>
        </w:tc>
      </w:tr>
      <w:tr w:rsidR="00270463" w14:paraId="20EFA9DE" w14:textId="77777777" w:rsidTr="00EA6A93">
        <w:trPr>
          <w:cantSplit/>
        </w:trPr>
        <w:tc>
          <w:tcPr>
            <w:tcW w:w="3136" w:type="dxa"/>
            <w:vMerge/>
          </w:tcPr>
          <w:p w14:paraId="11DC0BBE" w14:textId="77777777" w:rsidR="00270463" w:rsidRDefault="00270463" w:rsidP="00270463"/>
        </w:tc>
        <w:tc>
          <w:tcPr>
            <w:tcW w:w="2764" w:type="dxa"/>
          </w:tcPr>
          <w:p w14:paraId="41BB36D0" w14:textId="255463B8" w:rsidR="00270463" w:rsidRDefault="00270463" w:rsidP="00270463">
            <w:r>
              <w:t>equivalentTo</w:t>
            </w:r>
          </w:p>
        </w:tc>
        <w:tc>
          <w:tcPr>
            <w:tcW w:w="3450" w:type="dxa"/>
          </w:tcPr>
          <w:p w14:paraId="4632ABA5" w14:textId="002BB83F" w:rsidR="00270463" w:rsidRDefault="0062743B" w:rsidP="00270463">
            <w:r w:rsidRPr="0062743B">
              <w:t>hasAAFCCode value "73"</w:t>
            </w:r>
          </w:p>
        </w:tc>
      </w:tr>
      <w:tr w:rsidR="00270463" w14:paraId="4A352EBA" w14:textId="77777777" w:rsidTr="00EA6A93">
        <w:trPr>
          <w:cantSplit/>
        </w:trPr>
        <w:tc>
          <w:tcPr>
            <w:tcW w:w="3136" w:type="dxa"/>
            <w:vMerge w:val="restart"/>
          </w:tcPr>
          <w:p w14:paraId="4B891736" w14:textId="092FB1CB" w:rsidR="00270463" w:rsidRDefault="00270463" w:rsidP="00270463">
            <w:r>
              <w:t>WetlandHerb</w:t>
            </w:r>
          </w:p>
        </w:tc>
        <w:tc>
          <w:tcPr>
            <w:tcW w:w="2764" w:type="dxa"/>
          </w:tcPr>
          <w:p w14:paraId="654C555F" w14:textId="232CAC6B" w:rsidR="00270463" w:rsidRDefault="00270463" w:rsidP="00270463">
            <w:r>
              <w:t>subclassOf</w:t>
            </w:r>
          </w:p>
        </w:tc>
        <w:tc>
          <w:tcPr>
            <w:tcW w:w="3450" w:type="dxa"/>
          </w:tcPr>
          <w:p w14:paraId="3C7406C9" w14:textId="03DF5B58" w:rsidR="00270463" w:rsidRPr="00E06B62" w:rsidRDefault="00270463" w:rsidP="00270463">
            <w:r>
              <w:t>AAFCClassification</w:t>
            </w:r>
          </w:p>
        </w:tc>
      </w:tr>
      <w:tr w:rsidR="00270463" w14:paraId="45488A94" w14:textId="77777777" w:rsidTr="00EA6A93">
        <w:trPr>
          <w:cantSplit/>
        </w:trPr>
        <w:tc>
          <w:tcPr>
            <w:tcW w:w="3136" w:type="dxa"/>
            <w:vMerge/>
          </w:tcPr>
          <w:p w14:paraId="4045FFAE" w14:textId="77777777" w:rsidR="00270463" w:rsidRDefault="00270463" w:rsidP="00270463"/>
        </w:tc>
        <w:tc>
          <w:tcPr>
            <w:tcW w:w="2764" w:type="dxa"/>
          </w:tcPr>
          <w:p w14:paraId="586E88DB" w14:textId="0AF92064" w:rsidR="00270463" w:rsidRDefault="00270463" w:rsidP="00270463">
            <w:r>
              <w:t>equivalentTo</w:t>
            </w:r>
          </w:p>
        </w:tc>
        <w:tc>
          <w:tcPr>
            <w:tcW w:w="3450" w:type="dxa"/>
          </w:tcPr>
          <w:p w14:paraId="238520D0" w14:textId="68CD473E" w:rsidR="00270463" w:rsidRDefault="0062743B" w:rsidP="00270463">
            <w:r w:rsidRPr="0062743B">
              <w:t>hasAAFCCode value "74"</w:t>
            </w:r>
          </w:p>
        </w:tc>
      </w:tr>
      <w:tr w:rsidR="00011C71" w14:paraId="5D79A9FA" w14:textId="77777777" w:rsidTr="00EA6A93">
        <w:trPr>
          <w:cantSplit/>
        </w:trPr>
        <w:tc>
          <w:tcPr>
            <w:tcW w:w="3136" w:type="dxa"/>
            <w:vMerge w:val="restart"/>
          </w:tcPr>
          <w:p w14:paraId="42119921" w14:textId="471321F2" w:rsidR="00011C71" w:rsidRDefault="00011C71" w:rsidP="00011C71">
            <w:r>
              <w:t>OtherLand</w:t>
            </w:r>
          </w:p>
        </w:tc>
        <w:tc>
          <w:tcPr>
            <w:tcW w:w="2764" w:type="dxa"/>
          </w:tcPr>
          <w:p w14:paraId="382C56CA" w14:textId="7F027F24" w:rsidR="00011C71" w:rsidRDefault="00011C71" w:rsidP="00011C71">
            <w:r>
              <w:t>subclassOf</w:t>
            </w:r>
          </w:p>
        </w:tc>
        <w:tc>
          <w:tcPr>
            <w:tcW w:w="3450" w:type="dxa"/>
          </w:tcPr>
          <w:p w14:paraId="180A4805" w14:textId="1DD47B9F" w:rsidR="00011C71" w:rsidRPr="00E06B62" w:rsidRDefault="00011C71" w:rsidP="00011C71">
            <w:r>
              <w:t>AAFCClassification</w:t>
            </w:r>
          </w:p>
        </w:tc>
      </w:tr>
      <w:tr w:rsidR="00011C71" w14:paraId="07CBEA90" w14:textId="77777777" w:rsidTr="00EA6A93">
        <w:trPr>
          <w:cantSplit/>
        </w:trPr>
        <w:tc>
          <w:tcPr>
            <w:tcW w:w="3136" w:type="dxa"/>
            <w:vMerge/>
          </w:tcPr>
          <w:p w14:paraId="111CBC58" w14:textId="77777777" w:rsidR="00011C71" w:rsidRDefault="00011C71" w:rsidP="00011C71"/>
        </w:tc>
        <w:tc>
          <w:tcPr>
            <w:tcW w:w="2764" w:type="dxa"/>
          </w:tcPr>
          <w:p w14:paraId="167236DE" w14:textId="34F23CE7" w:rsidR="00011C71" w:rsidRDefault="00011C71" w:rsidP="00011C71">
            <w:r>
              <w:t>equivalentTo</w:t>
            </w:r>
          </w:p>
        </w:tc>
        <w:tc>
          <w:tcPr>
            <w:tcW w:w="3450" w:type="dxa"/>
          </w:tcPr>
          <w:p w14:paraId="36AF8D49" w14:textId="3B7404B5" w:rsidR="00011C71" w:rsidRDefault="0062743B" w:rsidP="00011C71">
            <w:r w:rsidRPr="0062743B">
              <w:t>hasAAFCCode value "91"</w:t>
            </w:r>
          </w:p>
        </w:tc>
      </w:tr>
      <w:tr w:rsidR="00451959" w14:paraId="32872486" w14:textId="77777777" w:rsidTr="00EA6A93">
        <w:trPr>
          <w:cantSplit/>
        </w:trPr>
        <w:tc>
          <w:tcPr>
            <w:tcW w:w="3136" w:type="dxa"/>
            <w:vMerge w:val="restart"/>
          </w:tcPr>
          <w:p w14:paraId="14AAD2EA" w14:textId="55C2D151" w:rsidR="00451959" w:rsidRDefault="00451959" w:rsidP="008A5489">
            <w:r>
              <w:t>UrbanBuiltUp</w:t>
            </w:r>
          </w:p>
        </w:tc>
        <w:tc>
          <w:tcPr>
            <w:tcW w:w="2764" w:type="dxa"/>
          </w:tcPr>
          <w:p w14:paraId="786A270F" w14:textId="5F426E67" w:rsidR="00451959" w:rsidRDefault="00451959" w:rsidP="008A5489">
            <w:r>
              <w:t>subclassOf</w:t>
            </w:r>
          </w:p>
        </w:tc>
        <w:tc>
          <w:tcPr>
            <w:tcW w:w="3450" w:type="dxa"/>
          </w:tcPr>
          <w:p w14:paraId="1B69524D" w14:textId="44438A1F" w:rsidR="00451959" w:rsidRPr="00E06B62" w:rsidRDefault="00451959" w:rsidP="008A5489">
            <w:r>
              <w:t>CLUMPClassification</w:t>
            </w:r>
          </w:p>
        </w:tc>
      </w:tr>
      <w:tr w:rsidR="00451959" w14:paraId="1BC3E672" w14:textId="77777777" w:rsidTr="00EA6A93">
        <w:trPr>
          <w:cantSplit/>
        </w:trPr>
        <w:tc>
          <w:tcPr>
            <w:tcW w:w="3136" w:type="dxa"/>
            <w:vMerge/>
          </w:tcPr>
          <w:p w14:paraId="21DB7F13" w14:textId="77777777" w:rsidR="00451959" w:rsidRDefault="00451959" w:rsidP="008A5489"/>
        </w:tc>
        <w:tc>
          <w:tcPr>
            <w:tcW w:w="2764" w:type="dxa"/>
          </w:tcPr>
          <w:p w14:paraId="7CA6BEF6" w14:textId="456C5A69" w:rsidR="00451959" w:rsidRDefault="00451959" w:rsidP="008A5489">
            <w:r>
              <w:t>equivalentTo</w:t>
            </w:r>
          </w:p>
        </w:tc>
        <w:tc>
          <w:tcPr>
            <w:tcW w:w="3450" w:type="dxa"/>
          </w:tcPr>
          <w:p w14:paraId="23F8D303" w14:textId="32427F8A" w:rsidR="00451959" w:rsidRDefault="00451959" w:rsidP="008A5489">
            <w:r w:rsidRPr="0062743B">
              <w:t>hasCLUMPCode value "B"</w:t>
            </w:r>
          </w:p>
        </w:tc>
      </w:tr>
      <w:tr w:rsidR="00451959" w14:paraId="1A6E8F02" w14:textId="77777777" w:rsidTr="00EA6A93">
        <w:trPr>
          <w:cantSplit/>
        </w:trPr>
        <w:tc>
          <w:tcPr>
            <w:tcW w:w="3136" w:type="dxa"/>
            <w:vMerge w:val="restart"/>
          </w:tcPr>
          <w:p w14:paraId="63F4F419" w14:textId="75C9B4B9" w:rsidR="00451959" w:rsidRDefault="00451959" w:rsidP="00451959">
            <w:r>
              <w:t>MinesQuarriesSandGravelPits</w:t>
            </w:r>
          </w:p>
        </w:tc>
        <w:tc>
          <w:tcPr>
            <w:tcW w:w="2764" w:type="dxa"/>
          </w:tcPr>
          <w:p w14:paraId="474548AF" w14:textId="4D4B6CDE" w:rsidR="00451959" w:rsidRDefault="00451959" w:rsidP="00451959">
            <w:r>
              <w:t>subclassOf</w:t>
            </w:r>
          </w:p>
        </w:tc>
        <w:tc>
          <w:tcPr>
            <w:tcW w:w="3450" w:type="dxa"/>
          </w:tcPr>
          <w:p w14:paraId="4802471A" w14:textId="619C54A4" w:rsidR="00451959" w:rsidRPr="0062743B" w:rsidRDefault="00451959" w:rsidP="00451959">
            <w:r>
              <w:t>CLUMPClassification</w:t>
            </w:r>
          </w:p>
        </w:tc>
      </w:tr>
      <w:tr w:rsidR="00451959" w14:paraId="00697CA9" w14:textId="77777777" w:rsidTr="00EA6A93">
        <w:trPr>
          <w:cantSplit/>
        </w:trPr>
        <w:tc>
          <w:tcPr>
            <w:tcW w:w="3136" w:type="dxa"/>
            <w:vMerge/>
          </w:tcPr>
          <w:p w14:paraId="7A80DAF7" w14:textId="77777777" w:rsidR="00451959" w:rsidRDefault="00451959" w:rsidP="00451959"/>
        </w:tc>
        <w:tc>
          <w:tcPr>
            <w:tcW w:w="2764" w:type="dxa"/>
          </w:tcPr>
          <w:p w14:paraId="3C5D2407" w14:textId="69E020CE" w:rsidR="00451959" w:rsidRDefault="00451959" w:rsidP="00451959">
            <w:r>
              <w:t>equivalentTo</w:t>
            </w:r>
          </w:p>
        </w:tc>
        <w:tc>
          <w:tcPr>
            <w:tcW w:w="3450" w:type="dxa"/>
          </w:tcPr>
          <w:p w14:paraId="5C3BE267" w14:textId="3258BCA8" w:rsidR="00451959" w:rsidRDefault="00451959" w:rsidP="00451959">
            <w:r>
              <w:t>hasCLUMPCode value "E</w:t>
            </w:r>
            <w:r w:rsidRPr="0062743B">
              <w:t>"</w:t>
            </w:r>
          </w:p>
        </w:tc>
      </w:tr>
      <w:tr w:rsidR="00451959" w14:paraId="1978B936" w14:textId="77777777" w:rsidTr="00EA6A93">
        <w:trPr>
          <w:cantSplit/>
        </w:trPr>
        <w:tc>
          <w:tcPr>
            <w:tcW w:w="3136" w:type="dxa"/>
            <w:vMerge w:val="restart"/>
          </w:tcPr>
          <w:p w14:paraId="26333CEF" w14:textId="18C4B6B6" w:rsidR="00451959" w:rsidRDefault="00451959" w:rsidP="00451959">
            <w:r>
              <w:t>CLUMPCropland</w:t>
            </w:r>
          </w:p>
        </w:tc>
        <w:tc>
          <w:tcPr>
            <w:tcW w:w="2764" w:type="dxa"/>
          </w:tcPr>
          <w:p w14:paraId="16B57099" w14:textId="73FF1FB6" w:rsidR="00451959" w:rsidRDefault="00451959" w:rsidP="00451959">
            <w:r>
              <w:t>subclassOf</w:t>
            </w:r>
          </w:p>
        </w:tc>
        <w:tc>
          <w:tcPr>
            <w:tcW w:w="3450" w:type="dxa"/>
          </w:tcPr>
          <w:p w14:paraId="49AD53E8" w14:textId="1D708EAD" w:rsidR="00451959" w:rsidRDefault="00451959" w:rsidP="00451959">
            <w:r>
              <w:t>CLUMPClassification</w:t>
            </w:r>
          </w:p>
        </w:tc>
      </w:tr>
      <w:tr w:rsidR="00451959" w14:paraId="79CAFAC7" w14:textId="77777777" w:rsidTr="00EA6A93">
        <w:trPr>
          <w:cantSplit/>
        </w:trPr>
        <w:tc>
          <w:tcPr>
            <w:tcW w:w="3136" w:type="dxa"/>
            <w:vMerge/>
          </w:tcPr>
          <w:p w14:paraId="298AC256" w14:textId="77777777" w:rsidR="00451959" w:rsidRDefault="00451959" w:rsidP="00451959"/>
        </w:tc>
        <w:tc>
          <w:tcPr>
            <w:tcW w:w="2764" w:type="dxa"/>
          </w:tcPr>
          <w:p w14:paraId="4B4E2C84" w14:textId="7B038A6B" w:rsidR="00451959" w:rsidRDefault="00451959" w:rsidP="00451959">
            <w:r>
              <w:t>equivalentTo</w:t>
            </w:r>
          </w:p>
        </w:tc>
        <w:tc>
          <w:tcPr>
            <w:tcW w:w="3450" w:type="dxa"/>
          </w:tcPr>
          <w:p w14:paraId="110EA48A" w14:textId="61ABCEA5" w:rsidR="00451959" w:rsidRDefault="00451959" w:rsidP="00451959">
            <w:r>
              <w:t>hasCLUMPCode value "A</w:t>
            </w:r>
            <w:r w:rsidRPr="0062743B">
              <w:t>"</w:t>
            </w:r>
          </w:p>
        </w:tc>
      </w:tr>
      <w:tr w:rsidR="00451959" w14:paraId="0E83EA03" w14:textId="77777777" w:rsidTr="00EA6A93">
        <w:trPr>
          <w:cantSplit/>
        </w:trPr>
        <w:tc>
          <w:tcPr>
            <w:tcW w:w="3136" w:type="dxa"/>
            <w:vMerge w:val="restart"/>
          </w:tcPr>
          <w:p w14:paraId="0E5288F5" w14:textId="47FF4897" w:rsidR="00451959" w:rsidRDefault="00451959" w:rsidP="00451959">
            <w:r>
              <w:t>CLUMPWater</w:t>
            </w:r>
          </w:p>
        </w:tc>
        <w:tc>
          <w:tcPr>
            <w:tcW w:w="2764" w:type="dxa"/>
          </w:tcPr>
          <w:p w14:paraId="0F5CEA16" w14:textId="7BAD4E7F" w:rsidR="00451959" w:rsidRDefault="00451959" w:rsidP="00451959">
            <w:r>
              <w:t>subclassOf</w:t>
            </w:r>
          </w:p>
        </w:tc>
        <w:tc>
          <w:tcPr>
            <w:tcW w:w="3450" w:type="dxa"/>
          </w:tcPr>
          <w:p w14:paraId="7A8D019D" w14:textId="42A96B3A" w:rsidR="00451959" w:rsidRDefault="00451959" w:rsidP="00451959">
            <w:r>
              <w:t>CLUMPClassification</w:t>
            </w:r>
          </w:p>
        </w:tc>
      </w:tr>
      <w:tr w:rsidR="00451959" w14:paraId="03DD34FE" w14:textId="77777777" w:rsidTr="00EA6A93">
        <w:trPr>
          <w:cantSplit/>
        </w:trPr>
        <w:tc>
          <w:tcPr>
            <w:tcW w:w="3136" w:type="dxa"/>
            <w:vMerge/>
          </w:tcPr>
          <w:p w14:paraId="47521823" w14:textId="77777777" w:rsidR="00451959" w:rsidRDefault="00451959" w:rsidP="00451959"/>
        </w:tc>
        <w:tc>
          <w:tcPr>
            <w:tcW w:w="2764" w:type="dxa"/>
          </w:tcPr>
          <w:p w14:paraId="3374CEC2" w14:textId="5846B982" w:rsidR="00451959" w:rsidRDefault="00451959" w:rsidP="00451959">
            <w:r>
              <w:t>equivalentTo</w:t>
            </w:r>
          </w:p>
        </w:tc>
        <w:tc>
          <w:tcPr>
            <w:tcW w:w="3450" w:type="dxa"/>
          </w:tcPr>
          <w:p w14:paraId="232CAC5D" w14:textId="741468F1" w:rsidR="00451959" w:rsidRDefault="00451959" w:rsidP="00451959">
            <w:r>
              <w:t>hasCLUMPCode value "Z</w:t>
            </w:r>
            <w:r w:rsidRPr="0062743B">
              <w:t>"</w:t>
            </w:r>
          </w:p>
        </w:tc>
      </w:tr>
      <w:tr w:rsidR="007A42D4" w14:paraId="129FD7F2" w14:textId="77777777" w:rsidTr="00EA6A93">
        <w:trPr>
          <w:cantSplit/>
        </w:trPr>
        <w:tc>
          <w:tcPr>
            <w:tcW w:w="3136" w:type="dxa"/>
            <w:vMerge w:val="restart"/>
          </w:tcPr>
          <w:p w14:paraId="22764657" w14:textId="69977B27" w:rsidR="007A42D4" w:rsidRDefault="007A42D4" w:rsidP="00451959">
            <w:r>
              <w:t>Horticulture</w:t>
            </w:r>
          </w:p>
        </w:tc>
        <w:tc>
          <w:tcPr>
            <w:tcW w:w="2764" w:type="dxa"/>
          </w:tcPr>
          <w:p w14:paraId="2E754CF3" w14:textId="07B67463" w:rsidR="007A42D4" w:rsidRDefault="007A42D4" w:rsidP="00451959">
            <w:r>
              <w:t>subclassOf</w:t>
            </w:r>
          </w:p>
        </w:tc>
        <w:tc>
          <w:tcPr>
            <w:tcW w:w="3450" w:type="dxa"/>
          </w:tcPr>
          <w:p w14:paraId="6515DBD8" w14:textId="7D9BBA53" w:rsidR="007A42D4" w:rsidRDefault="007A42D4" w:rsidP="00451959">
            <w:r>
              <w:t>CLUMPClassification</w:t>
            </w:r>
          </w:p>
        </w:tc>
      </w:tr>
      <w:tr w:rsidR="007A42D4" w14:paraId="030FFB44" w14:textId="77777777" w:rsidTr="00EA6A93">
        <w:trPr>
          <w:cantSplit/>
        </w:trPr>
        <w:tc>
          <w:tcPr>
            <w:tcW w:w="3136" w:type="dxa"/>
            <w:vMerge/>
          </w:tcPr>
          <w:p w14:paraId="1E72E634" w14:textId="77777777" w:rsidR="007A42D4" w:rsidRDefault="007A42D4" w:rsidP="00451959"/>
        </w:tc>
        <w:tc>
          <w:tcPr>
            <w:tcW w:w="2764" w:type="dxa"/>
          </w:tcPr>
          <w:p w14:paraId="38F616EF" w14:textId="17271607" w:rsidR="007A42D4" w:rsidRDefault="007A42D4" w:rsidP="00451959">
            <w:r>
              <w:t>equivalentTo</w:t>
            </w:r>
          </w:p>
        </w:tc>
        <w:tc>
          <w:tcPr>
            <w:tcW w:w="3450" w:type="dxa"/>
          </w:tcPr>
          <w:p w14:paraId="53DA9196" w14:textId="3E5229BD" w:rsidR="007A42D4" w:rsidRDefault="007A42D4" w:rsidP="00451959">
            <w:r>
              <w:t>hasCLUMPCode value "H</w:t>
            </w:r>
            <w:r w:rsidRPr="0062743B">
              <w:t>"</w:t>
            </w:r>
          </w:p>
        </w:tc>
      </w:tr>
      <w:tr w:rsidR="007A42D4" w14:paraId="01EB42CD" w14:textId="77777777" w:rsidTr="00EA6A93">
        <w:trPr>
          <w:cantSplit/>
        </w:trPr>
        <w:tc>
          <w:tcPr>
            <w:tcW w:w="3136" w:type="dxa"/>
            <w:vMerge w:val="restart"/>
          </w:tcPr>
          <w:p w14:paraId="5D8D002C" w14:textId="0F69BD8C" w:rsidR="007A42D4" w:rsidRDefault="007A42D4" w:rsidP="007A42D4">
            <w:r>
              <w:t>ImprovedPasture</w:t>
            </w:r>
          </w:p>
        </w:tc>
        <w:tc>
          <w:tcPr>
            <w:tcW w:w="2764" w:type="dxa"/>
          </w:tcPr>
          <w:p w14:paraId="054C7C9E" w14:textId="0B48D343" w:rsidR="007A42D4" w:rsidRDefault="007A42D4" w:rsidP="007A42D4">
            <w:r>
              <w:t>subclassOf</w:t>
            </w:r>
          </w:p>
        </w:tc>
        <w:tc>
          <w:tcPr>
            <w:tcW w:w="3450" w:type="dxa"/>
          </w:tcPr>
          <w:p w14:paraId="62556AB3" w14:textId="03DD7B73" w:rsidR="007A42D4" w:rsidRDefault="007A42D4" w:rsidP="007A42D4">
            <w:r>
              <w:t>CLUMPClassification</w:t>
            </w:r>
          </w:p>
        </w:tc>
      </w:tr>
      <w:tr w:rsidR="007A42D4" w14:paraId="6B33F053" w14:textId="77777777" w:rsidTr="00EA6A93">
        <w:trPr>
          <w:cantSplit/>
        </w:trPr>
        <w:tc>
          <w:tcPr>
            <w:tcW w:w="3136" w:type="dxa"/>
            <w:vMerge/>
          </w:tcPr>
          <w:p w14:paraId="4801C5C3" w14:textId="77777777" w:rsidR="007A42D4" w:rsidRDefault="007A42D4" w:rsidP="007A42D4"/>
        </w:tc>
        <w:tc>
          <w:tcPr>
            <w:tcW w:w="2764" w:type="dxa"/>
          </w:tcPr>
          <w:p w14:paraId="070CB43E" w14:textId="42979ACF" w:rsidR="007A42D4" w:rsidRDefault="007A42D4" w:rsidP="007A42D4">
            <w:r>
              <w:t>equivalentTo</w:t>
            </w:r>
          </w:p>
        </w:tc>
        <w:tc>
          <w:tcPr>
            <w:tcW w:w="3450" w:type="dxa"/>
          </w:tcPr>
          <w:p w14:paraId="0D6B5F4E" w14:textId="25A0F9EE" w:rsidR="007A42D4" w:rsidRDefault="007A42D4" w:rsidP="007A42D4">
            <w:r>
              <w:t>hasCLUMPCode value "P</w:t>
            </w:r>
            <w:r w:rsidRPr="0062743B">
              <w:t>"</w:t>
            </w:r>
          </w:p>
        </w:tc>
      </w:tr>
      <w:tr w:rsidR="007A42D4" w14:paraId="28AF82FC" w14:textId="77777777" w:rsidTr="00EA6A93">
        <w:trPr>
          <w:cantSplit/>
        </w:trPr>
        <w:tc>
          <w:tcPr>
            <w:tcW w:w="3136" w:type="dxa"/>
            <w:vMerge w:val="restart"/>
          </w:tcPr>
          <w:p w14:paraId="51998D73" w14:textId="22517BD6" w:rsidR="007A42D4" w:rsidRDefault="007A42D4" w:rsidP="007A42D4">
            <w:r>
              <w:t>NonProductiveWoodland</w:t>
            </w:r>
          </w:p>
        </w:tc>
        <w:tc>
          <w:tcPr>
            <w:tcW w:w="2764" w:type="dxa"/>
          </w:tcPr>
          <w:p w14:paraId="0AD45F07" w14:textId="369C8823" w:rsidR="007A42D4" w:rsidRDefault="007A42D4" w:rsidP="007A42D4">
            <w:r>
              <w:t>subclassOf</w:t>
            </w:r>
          </w:p>
        </w:tc>
        <w:tc>
          <w:tcPr>
            <w:tcW w:w="3450" w:type="dxa"/>
          </w:tcPr>
          <w:p w14:paraId="104E58C0" w14:textId="2E1F6C06" w:rsidR="007A42D4" w:rsidRDefault="007A42D4" w:rsidP="007A42D4">
            <w:r>
              <w:t>CLUMPClassification</w:t>
            </w:r>
          </w:p>
        </w:tc>
      </w:tr>
      <w:tr w:rsidR="007A42D4" w14:paraId="7E49806B" w14:textId="77777777" w:rsidTr="00EA6A93">
        <w:trPr>
          <w:cantSplit/>
        </w:trPr>
        <w:tc>
          <w:tcPr>
            <w:tcW w:w="3136" w:type="dxa"/>
            <w:vMerge/>
          </w:tcPr>
          <w:p w14:paraId="055EE1AD" w14:textId="77777777" w:rsidR="007A42D4" w:rsidRDefault="007A42D4" w:rsidP="007A42D4"/>
        </w:tc>
        <w:tc>
          <w:tcPr>
            <w:tcW w:w="2764" w:type="dxa"/>
          </w:tcPr>
          <w:p w14:paraId="240463EB" w14:textId="64D07810" w:rsidR="007A42D4" w:rsidRDefault="007A42D4" w:rsidP="007A42D4">
            <w:r>
              <w:t>equivalentTo</w:t>
            </w:r>
          </w:p>
        </w:tc>
        <w:tc>
          <w:tcPr>
            <w:tcW w:w="3450" w:type="dxa"/>
          </w:tcPr>
          <w:p w14:paraId="5779FF71" w14:textId="7EF1F36B" w:rsidR="007A42D4" w:rsidRDefault="007A42D4" w:rsidP="007A42D4">
            <w:r>
              <w:t>hasCLUMPCode value "U</w:t>
            </w:r>
            <w:r w:rsidRPr="0062743B">
              <w:t>"</w:t>
            </w:r>
          </w:p>
        </w:tc>
      </w:tr>
      <w:tr w:rsidR="007A42D4" w14:paraId="0053249E" w14:textId="77777777" w:rsidTr="00EA6A93">
        <w:trPr>
          <w:cantSplit/>
        </w:trPr>
        <w:tc>
          <w:tcPr>
            <w:tcW w:w="3136" w:type="dxa"/>
            <w:vMerge w:val="restart"/>
          </w:tcPr>
          <w:p w14:paraId="61E6D91E" w14:textId="797F6A97" w:rsidR="007A42D4" w:rsidRDefault="007A42D4" w:rsidP="007A42D4">
            <w:r>
              <w:t>OrchardsVineyards</w:t>
            </w:r>
          </w:p>
        </w:tc>
        <w:tc>
          <w:tcPr>
            <w:tcW w:w="2764" w:type="dxa"/>
          </w:tcPr>
          <w:p w14:paraId="70243A9F" w14:textId="5D06AB93" w:rsidR="007A42D4" w:rsidRDefault="007A42D4" w:rsidP="007A42D4">
            <w:r>
              <w:t>subclassOf</w:t>
            </w:r>
          </w:p>
        </w:tc>
        <w:tc>
          <w:tcPr>
            <w:tcW w:w="3450" w:type="dxa"/>
          </w:tcPr>
          <w:p w14:paraId="38E9E717" w14:textId="63F11094" w:rsidR="007A42D4" w:rsidRDefault="007A42D4" w:rsidP="007A42D4">
            <w:r>
              <w:t>CLUMPClassification</w:t>
            </w:r>
          </w:p>
        </w:tc>
      </w:tr>
      <w:tr w:rsidR="007A42D4" w14:paraId="7E040525" w14:textId="77777777" w:rsidTr="00EA6A93">
        <w:trPr>
          <w:cantSplit/>
        </w:trPr>
        <w:tc>
          <w:tcPr>
            <w:tcW w:w="3136" w:type="dxa"/>
            <w:vMerge/>
          </w:tcPr>
          <w:p w14:paraId="3F6A0801" w14:textId="77777777" w:rsidR="007A42D4" w:rsidRDefault="007A42D4" w:rsidP="007A42D4"/>
        </w:tc>
        <w:tc>
          <w:tcPr>
            <w:tcW w:w="2764" w:type="dxa"/>
          </w:tcPr>
          <w:p w14:paraId="61C1F649" w14:textId="7B464ABC" w:rsidR="007A42D4" w:rsidRDefault="007A42D4" w:rsidP="007A42D4">
            <w:r>
              <w:t>equivalentTo</w:t>
            </w:r>
          </w:p>
        </w:tc>
        <w:tc>
          <w:tcPr>
            <w:tcW w:w="3450" w:type="dxa"/>
          </w:tcPr>
          <w:p w14:paraId="69124C3F" w14:textId="4D72055A" w:rsidR="007A42D4" w:rsidRDefault="007A42D4" w:rsidP="007A42D4">
            <w:r>
              <w:t>hasCLUMPCode value "G</w:t>
            </w:r>
            <w:r w:rsidRPr="0062743B">
              <w:t>"</w:t>
            </w:r>
          </w:p>
        </w:tc>
      </w:tr>
      <w:tr w:rsidR="007A42D4" w14:paraId="3ED25F31" w14:textId="77777777" w:rsidTr="00EA6A93">
        <w:trPr>
          <w:cantSplit/>
        </w:trPr>
        <w:tc>
          <w:tcPr>
            <w:tcW w:w="3136" w:type="dxa"/>
            <w:vMerge w:val="restart"/>
          </w:tcPr>
          <w:p w14:paraId="088012C1" w14:textId="496F99DB" w:rsidR="007A42D4" w:rsidRDefault="007A42D4" w:rsidP="007A42D4">
            <w:r>
              <w:t>OutdoorRecreation</w:t>
            </w:r>
          </w:p>
        </w:tc>
        <w:tc>
          <w:tcPr>
            <w:tcW w:w="2764" w:type="dxa"/>
          </w:tcPr>
          <w:p w14:paraId="345C1AAE" w14:textId="5BA71CA9" w:rsidR="007A42D4" w:rsidRDefault="007A42D4" w:rsidP="007A42D4">
            <w:r>
              <w:t>subclassOf</w:t>
            </w:r>
          </w:p>
        </w:tc>
        <w:tc>
          <w:tcPr>
            <w:tcW w:w="3450" w:type="dxa"/>
          </w:tcPr>
          <w:p w14:paraId="4C785143" w14:textId="350368BF" w:rsidR="007A42D4" w:rsidRDefault="007A42D4" w:rsidP="007A42D4">
            <w:r>
              <w:t>CLUMPClassification</w:t>
            </w:r>
          </w:p>
        </w:tc>
      </w:tr>
      <w:tr w:rsidR="007A42D4" w14:paraId="276CED6A" w14:textId="77777777" w:rsidTr="00EA6A93">
        <w:trPr>
          <w:cantSplit/>
        </w:trPr>
        <w:tc>
          <w:tcPr>
            <w:tcW w:w="3136" w:type="dxa"/>
            <w:vMerge/>
          </w:tcPr>
          <w:p w14:paraId="02857212" w14:textId="77777777" w:rsidR="007A42D4" w:rsidRDefault="007A42D4" w:rsidP="007A42D4"/>
        </w:tc>
        <w:tc>
          <w:tcPr>
            <w:tcW w:w="2764" w:type="dxa"/>
          </w:tcPr>
          <w:p w14:paraId="5475BB2F" w14:textId="18DCCB9C" w:rsidR="007A42D4" w:rsidRDefault="007A42D4" w:rsidP="007A42D4">
            <w:r>
              <w:t>equivalentTo</w:t>
            </w:r>
          </w:p>
        </w:tc>
        <w:tc>
          <w:tcPr>
            <w:tcW w:w="3450" w:type="dxa"/>
          </w:tcPr>
          <w:p w14:paraId="439ADF14" w14:textId="78B457AD" w:rsidR="007A42D4" w:rsidRDefault="007A42D4" w:rsidP="007A42D4">
            <w:r>
              <w:t>hasCLUMPCode value "O</w:t>
            </w:r>
            <w:r w:rsidRPr="0062743B">
              <w:t>"</w:t>
            </w:r>
          </w:p>
        </w:tc>
      </w:tr>
      <w:tr w:rsidR="007A42D4" w14:paraId="3A8497C9" w14:textId="77777777" w:rsidTr="00EA6A93">
        <w:trPr>
          <w:cantSplit/>
        </w:trPr>
        <w:tc>
          <w:tcPr>
            <w:tcW w:w="3136" w:type="dxa"/>
            <w:vMerge w:val="restart"/>
          </w:tcPr>
          <w:p w14:paraId="6F4D4F14" w14:textId="21270E5C" w:rsidR="007A42D4" w:rsidRDefault="007A42D4" w:rsidP="007A42D4">
            <w:r>
              <w:t>ProductiveWoodland</w:t>
            </w:r>
          </w:p>
        </w:tc>
        <w:tc>
          <w:tcPr>
            <w:tcW w:w="2764" w:type="dxa"/>
          </w:tcPr>
          <w:p w14:paraId="03DF9C12" w14:textId="024A3206" w:rsidR="007A42D4" w:rsidRDefault="007A42D4" w:rsidP="007A42D4">
            <w:r>
              <w:t>subclassOf</w:t>
            </w:r>
          </w:p>
        </w:tc>
        <w:tc>
          <w:tcPr>
            <w:tcW w:w="3450" w:type="dxa"/>
          </w:tcPr>
          <w:p w14:paraId="3472FDEF" w14:textId="736DD39D" w:rsidR="007A42D4" w:rsidRDefault="007A42D4" w:rsidP="007A42D4">
            <w:r>
              <w:t>CLUMPClassification</w:t>
            </w:r>
          </w:p>
        </w:tc>
      </w:tr>
      <w:tr w:rsidR="007A42D4" w14:paraId="33FF2F16" w14:textId="77777777" w:rsidTr="00EA6A93">
        <w:trPr>
          <w:cantSplit/>
        </w:trPr>
        <w:tc>
          <w:tcPr>
            <w:tcW w:w="3136" w:type="dxa"/>
            <w:vMerge/>
          </w:tcPr>
          <w:p w14:paraId="51EDD0E2" w14:textId="77777777" w:rsidR="007A42D4" w:rsidRDefault="007A42D4" w:rsidP="007A42D4"/>
        </w:tc>
        <w:tc>
          <w:tcPr>
            <w:tcW w:w="2764" w:type="dxa"/>
          </w:tcPr>
          <w:p w14:paraId="2B7350DC" w14:textId="5FBE3370" w:rsidR="007A42D4" w:rsidRDefault="007A42D4" w:rsidP="007A42D4">
            <w:r>
              <w:t>equivalentTo</w:t>
            </w:r>
          </w:p>
        </w:tc>
        <w:tc>
          <w:tcPr>
            <w:tcW w:w="3450" w:type="dxa"/>
          </w:tcPr>
          <w:p w14:paraId="01F1CAD6" w14:textId="32DCE037" w:rsidR="007A42D4" w:rsidRDefault="007A42D4" w:rsidP="007A42D4">
            <w:r>
              <w:t>hasCLUMPCode value "T</w:t>
            </w:r>
            <w:r w:rsidRPr="0062743B">
              <w:t>"</w:t>
            </w:r>
          </w:p>
        </w:tc>
      </w:tr>
      <w:tr w:rsidR="007A42D4" w14:paraId="0BD9EB83" w14:textId="77777777" w:rsidTr="00EA6A93">
        <w:trPr>
          <w:cantSplit/>
        </w:trPr>
        <w:tc>
          <w:tcPr>
            <w:tcW w:w="3136" w:type="dxa"/>
            <w:vMerge w:val="restart"/>
          </w:tcPr>
          <w:p w14:paraId="07239763" w14:textId="2C548E4E" w:rsidR="007A42D4" w:rsidRDefault="007A42D4" w:rsidP="007A42D4">
            <w:r>
              <w:lastRenderedPageBreak/>
              <w:t>SwampMarshBog</w:t>
            </w:r>
          </w:p>
        </w:tc>
        <w:tc>
          <w:tcPr>
            <w:tcW w:w="2764" w:type="dxa"/>
          </w:tcPr>
          <w:p w14:paraId="7B736EC7" w14:textId="1F745264" w:rsidR="007A42D4" w:rsidRDefault="007A42D4" w:rsidP="007A42D4">
            <w:r>
              <w:t>subclassOf</w:t>
            </w:r>
          </w:p>
        </w:tc>
        <w:tc>
          <w:tcPr>
            <w:tcW w:w="3450" w:type="dxa"/>
          </w:tcPr>
          <w:p w14:paraId="166DC2E1" w14:textId="4C899920" w:rsidR="007A42D4" w:rsidRDefault="007A42D4" w:rsidP="007A42D4">
            <w:r>
              <w:t>CLUMPClassification</w:t>
            </w:r>
          </w:p>
        </w:tc>
      </w:tr>
      <w:tr w:rsidR="007A42D4" w14:paraId="0266173E" w14:textId="77777777" w:rsidTr="00EA6A93">
        <w:trPr>
          <w:cantSplit/>
        </w:trPr>
        <w:tc>
          <w:tcPr>
            <w:tcW w:w="3136" w:type="dxa"/>
            <w:vMerge/>
          </w:tcPr>
          <w:p w14:paraId="2FF24A1E" w14:textId="77777777" w:rsidR="007A42D4" w:rsidRDefault="007A42D4" w:rsidP="007A42D4"/>
        </w:tc>
        <w:tc>
          <w:tcPr>
            <w:tcW w:w="2764" w:type="dxa"/>
          </w:tcPr>
          <w:p w14:paraId="7D123F9B" w14:textId="21964658" w:rsidR="007A42D4" w:rsidRDefault="007A42D4" w:rsidP="007A42D4">
            <w:r>
              <w:t>equivalentTo</w:t>
            </w:r>
          </w:p>
        </w:tc>
        <w:tc>
          <w:tcPr>
            <w:tcW w:w="3450" w:type="dxa"/>
          </w:tcPr>
          <w:p w14:paraId="401F0DED" w14:textId="408B9FDF" w:rsidR="007A42D4" w:rsidRDefault="007A42D4" w:rsidP="007A42D4">
            <w:r>
              <w:t>hasCLUMPCode value "M</w:t>
            </w:r>
            <w:r w:rsidRPr="0062743B">
              <w:t>"</w:t>
            </w:r>
          </w:p>
        </w:tc>
      </w:tr>
      <w:tr w:rsidR="007A42D4" w14:paraId="56D91D59" w14:textId="77777777" w:rsidTr="00EA6A93">
        <w:trPr>
          <w:cantSplit/>
        </w:trPr>
        <w:tc>
          <w:tcPr>
            <w:tcW w:w="3136" w:type="dxa"/>
            <w:vMerge w:val="restart"/>
          </w:tcPr>
          <w:p w14:paraId="7282D0D5" w14:textId="7AA6CA16" w:rsidR="007A42D4" w:rsidRDefault="007A42D4" w:rsidP="007A42D4">
            <w:r>
              <w:t>UnimprovedPasture</w:t>
            </w:r>
          </w:p>
        </w:tc>
        <w:tc>
          <w:tcPr>
            <w:tcW w:w="2764" w:type="dxa"/>
          </w:tcPr>
          <w:p w14:paraId="1F926B66" w14:textId="0836F703" w:rsidR="007A42D4" w:rsidRDefault="007A42D4" w:rsidP="007A42D4">
            <w:r>
              <w:t>subclassOf</w:t>
            </w:r>
          </w:p>
        </w:tc>
        <w:tc>
          <w:tcPr>
            <w:tcW w:w="3450" w:type="dxa"/>
          </w:tcPr>
          <w:p w14:paraId="4F2EF0CF" w14:textId="3FAEDF3E" w:rsidR="007A42D4" w:rsidRDefault="007A42D4" w:rsidP="007A42D4">
            <w:r>
              <w:t>CLUMPClassification</w:t>
            </w:r>
          </w:p>
        </w:tc>
      </w:tr>
      <w:tr w:rsidR="007A42D4" w14:paraId="757E7CAE" w14:textId="77777777" w:rsidTr="00EA6A93">
        <w:trPr>
          <w:cantSplit/>
        </w:trPr>
        <w:tc>
          <w:tcPr>
            <w:tcW w:w="3136" w:type="dxa"/>
            <w:vMerge/>
          </w:tcPr>
          <w:p w14:paraId="4001B8A3" w14:textId="77777777" w:rsidR="007A42D4" w:rsidRDefault="007A42D4" w:rsidP="007A42D4"/>
        </w:tc>
        <w:tc>
          <w:tcPr>
            <w:tcW w:w="2764" w:type="dxa"/>
          </w:tcPr>
          <w:p w14:paraId="1D152A25" w14:textId="108224E3" w:rsidR="007A42D4" w:rsidRDefault="007A42D4" w:rsidP="007A42D4">
            <w:r>
              <w:t>equivalentTo</w:t>
            </w:r>
          </w:p>
        </w:tc>
        <w:tc>
          <w:tcPr>
            <w:tcW w:w="3450" w:type="dxa"/>
          </w:tcPr>
          <w:p w14:paraId="4FFE9A9E" w14:textId="000B552D" w:rsidR="007A42D4" w:rsidRDefault="007A42D4" w:rsidP="007A42D4">
            <w:r>
              <w:t>hasCLUMPCode value "K</w:t>
            </w:r>
            <w:r w:rsidRPr="0062743B">
              <w:t>"</w:t>
            </w:r>
          </w:p>
        </w:tc>
      </w:tr>
      <w:tr w:rsidR="007A42D4" w14:paraId="39A2C994" w14:textId="77777777" w:rsidTr="00EA6A93">
        <w:trPr>
          <w:cantSplit/>
        </w:trPr>
        <w:tc>
          <w:tcPr>
            <w:tcW w:w="3136" w:type="dxa"/>
            <w:vMerge w:val="restart"/>
          </w:tcPr>
          <w:p w14:paraId="29B03519" w14:textId="69C948D8" w:rsidR="007A42D4" w:rsidRDefault="007A42D4" w:rsidP="007A42D4">
            <w:r>
              <w:t>Unmapped</w:t>
            </w:r>
          </w:p>
        </w:tc>
        <w:tc>
          <w:tcPr>
            <w:tcW w:w="2764" w:type="dxa"/>
          </w:tcPr>
          <w:p w14:paraId="67F1D845" w14:textId="148B4B95" w:rsidR="007A42D4" w:rsidRDefault="007A42D4" w:rsidP="007A42D4">
            <w:r>
              <w:t>subclassOf</w:t>
            </w:r>
          </w:p>
        </w:tc>
        <w:tc>
          <w:tcPr>
            <w:tcW w:w="3450" w:type="dxa"/>
          </w:tcPr>
          <w:p w14:paraId="4402C740" w14:textId="3EDF488E" w:rsidR="007A42D4" w:rsidRDefault="007A42D4" w:rsidP="007A42D4">
            <w:r>
              <w:t>CLUMPClassification</w:t>
            </w:r>
          </w:p>
        </w:tc>
      </w:tr>
      <w:tr w:rsidR="007A42D4" w14:paraId="2FBAFD87" w14:textId="77777777" w:rsidTr="00EA6A93">
        <w:trPr>
          <w:cantSplit/>
        </w:trPr>
        <w:tc>
          <w:tcPr>
            <w:tcW w:w="3136" w:type="dxa"/>
            <w:vMerge/>
          </w:tcPr>
          <w:p w14:paraId="1F3B2FFD" w14:textId="77777777" w:rsidR="007A42D4" w:rsidRDefault="007A42D4" w:rsidP="007A42D4"/>
        </w:tc>
        <w:tc>
          <w:tcPr>
            <w:tcW w:w="2764" w:type="dxa"/>
          </w:tcPr>
          <w:p w14:paraId="3CACB1CF" w14:textId="339CF963" w:rsidR="007A42D4" w:rsidRDefault="007A42D4" w:rsidP="007A42D4">
            <w:r>
              <w:t>equivalentTo</w:t>
            </w:r>
          </w:p>
        </w:tc>
        <w:tc>
          <w:tcPr>
            <w:tcW w:w="3450" w:type="dxa"/>
          </w:tcPr>
          <w:p w14:paraId="482E352E" w14:textId="137D3790" w:rsidR="007A42D4" w:rsidRDefault="007A42D4" w:rsidP="007A42D4">
            <w:r>
              <w:t>hasCLUMPCode value "8</w:t>
            </w:r>
            <w:r w:rsidRPr="0062743B">
              <w:t>"</w:t>
            </w:r>
          </w:p>
        </w:tc>
      </w:tr>
      <w:tr w:rsidR="007A42D4" w14:paraId="2679F21E" w14:textId="77777777" w:rsidTr="00EA6A93">
        <w:trPr>
          <w:cantSplit/>
        </w:trPr>
        <w:tc>
          <w:tcPr>
            <w:tcW w:w="3136" w:type="dxa"/>
            <w:vMerge w:val="restart"/>
          </w:tcPr>
          <w:p w14:paraId="748CFB09" w14:textId="009DF709" w:rsidR="007A42D4" w:rsidRDefault="007A42D4" w:rsidP="007A42D4">
            <w:r>
              <w:t>UnproductiveRock</w:t>
            </w:r>
          </w:p>
        </w:tc>
        <w:tc>
          <w:tcPr>
            <w:tcW w:w="2764" w:type="dxa"/>
          </w:tcPr>
          <w:p w14:paraId="5F877716" w14:textId="25EFB13E" w:rsidR="007A42D4" w:rsidRDefault="007A42D4" w:rsidP="007A42D4">
            <w:r>
              <w:t>subclassOf</w:t>
            </w:r>
          </w:p>
        </w:tc>
        <w:tc>
          <w:tcPr>
            <w:tcW w:w="3450" w:type="dxa"/>
          </w:tcPr>
          <w:p w14:paraId="6AF079B5" w14:textId="776F55C9" w:rsidR="007A42D4" w:rsidRDefault="007A42D4" w:rsidP="007A42D4">
            <w:r>
              <w:t>CLUMPClassification</w:t>
            </w:r>
          </w:p>
        </w:tc>
      </w:tr>
      <w:tr w:rsidR="007A42D4" w14:paraId="47D41F25" w14:textId="77777777" w:rsidTr="00EA6A93">
        <w:trPr>
          <w:cantSplit/>
        </w:trPr>
        <w:tc>
          <w:tcPr>
            <w:tcW w:w="3136" w:type="dxa"/>
            <w:vMerge/>
          </w:tcPr>
          <w:p w14:paraId="6063829D" w14:textId="77777777" w:rsidR="007A42D4" w:rsidRDefault="007A42D4" w:rsidP="007A42D4"/>
        </w:tc>
        <w:tc>
          <w:tcPr>
            <w:tcW w:w="2764" w:type="dxa"/>
          </w:tcPr>
          <w:p w14:paraId="6496A6F0" w14:textId="2FBBB2A0" w:rsidR="007A42D4" w:rsidRDefault="007A42D4" w:rsidP="007A42D4">
            <w:r>
              <w:t>equivalentTo</w:t>
            </w:r>
          </w:p>
        </w:tc>
        <w:tc>
          <w:tcPr>
            <w:tcW w:w="3450" w:type="dxa"/>
          </w:tcPr>
          <w:p w14:paraId="028F203B" w14:textId="6998DA1E" w:rsidR="007A42D4" w:rsidRDefault="007A42D4" w:rsidP="007A42D4">
            <w:r>
              <w:t>hasCLUMPCode value "L</w:t>
            </w:r>
            <w:r w:rsidRPr="0062743B">
              <w:t>"</w:t>
            </w:r>
          </w:p>
        </w:tc>
      </w:tr>
      <w:tr w:rsidR="007A42D4" w14:paraId="4444406A" w14:textId="77777777" w:rsidTr="00EA6A93">
        <w:trPr>
          <w:cantSplit/>
        </w:trPr>
        <w:tc>
          <w:tcPr>
            <w:tcW w:w="3136" w:type="dxa"/>
          </w:tcPr>
          <w:p w14:paraId="3F30449D" w14:textId="300D24BF" w:rsidR="007A42D4" w:rsidRDefault="007A42D4" w:rsidP="007A42D4">
            <w:r>
              <w:t>UnproductiveSand</w:t>
            </w:r>
          </w:p>
        </w:tc>
        <w:tc>
          <w:tcPr>
            <w:tcW w:w="2764" w:type="dxa"/>
          </w:tcPr>
          <w:p w14:paraId="39C522D0" w14:textId="2D28D1BA" w:rsidR="007A42D4" w:rsidRDefault="007A42D4" w:rsidP="007A42D4">
            <w:r>
              <w:t>subclassOf</w:t>
            </w:r>
          </w:p>
        </w:tc>
        <w:tc>
          <w:tcPr>
            <w:tcW w:w="3450" w:type="dxa"/>
          </w:tcPr>
          <w:p w14:paraId="5AD54EFE" w14:textId="1202A4FD" w:rsidR="007A42D4" w:rsidRDefault="007A42D4" w:rsidP="007A42D4">
            <w:r>
              <w:t>CLUMPClassification</w:t>
            </w:r>
          </w:p>
        </w:tc>
      </w:tr>
      <w:tr w:rsidR="007A42D4" w14:paraId="1C24B5AF" w14:textId="77777777" w:rsidTr="00EA6A93">
        <w:trPr>
          <w:cantSplit/>
        </w:trPr>
        <w:tc>
          <w:tcPr>
            <w:tcW w:w="3136" w:type="dxa"/>
          </w:tcPr>
          <w:p w14:paraId="41226D7C" w14:textId="77777777" w:rsidR="007A42D4" w:rsidRDefault="007A42D4" w:rsidP="007A42D4"/>
        </w:tc>
        <w:tc>
          <w:tcPr>
            <w:tcW w:w="2764" w:type="dxa"/>
          </w:tcPr>
          <w:p w14:paraId="60CF08DC" w14:textId="475ACDAC" w:rsidR="007A42D4" w:rsidRDefault="007A42D4" w:rsidP="007A42D4">
            <w:r>
              <w:t>equivalentTo</w:t>
            </w:r>
          </w:p>
        </w:tc>
        <w:tc>
          <w:tcPr>
            <w:tcW w:w="3450" w:type="dxa"/>
          </w:tcPr>
          <w:p w14:paraId="0193BF76" w14:textId="6A6F2256" w:rsidR="007A42D4" w:rsidRDefault="007A42D4" w:rsidP="007A42D4">
            <w:r>
              <w:t>hasCLUMPCode value "S</w:t>
            </w:r>
            <w:r w:rsidRPr="0062743B">
              <w:t>"</w:t>
            </w:r>
          </w:p>
        </w:tc>
      </w:tr>
    </w:tbl>
    <w:p w14:paraId="6EB185A2" w14:textId="77777777" w:rsidR="00A73421" w:rsidRDefault="00A73421" w:rsidP="00B46D53"/>
    <w:p w14:paraId="343A5CE2" w14:textId="77777777" w:rsidR="00420EC6" w:rsidRPr="00B46D53" w:rsidRDefault="007E5C3D" w:rsidP="00EA354A">
      <w:pPr>
        <w:rPr>
          <w:b/>
        </w:rPr>
      </w:pPr>
      <w:r>
        <w:rPr>
          <w:b/>
        </w:rPr>
        <w:t>Reused</w:t>
      </w:r>
      <w:r w:rsidR="007B5361" w:rsidRPr="00B46D53">
        <w:rPr>
          <w:b/>
        </w:rPr>
        <w:t xml:space="preserve"> Ontologies:</w:t>
      </w:r>
    </w:p>
    <w:p w14:paraId="3E0A2CB5" w14:textId="075289A6" w:rsidR="007B5361" w:rsidRPr="00B17E1B" w:rsidRDefault="005B2B4C" w:rsidP="009E4A69">
      <w:pPr>
        <w:pStyle w:val="ListParagraph"/>
      </w:pPr>
      <w:r>
        <w:t xml:space="preserve">lbcs: </w:t>
      </w:r>
      <w:r w:rsidR="00420EC6">
        <w:t>Land</w:t>
      </w:r>
      <w:r>
        <w:t xml:space="preserve"> Based Classification Standards (LBCS)</w:t>
      </w:r>
      <w:r w:rsidR="00BA1ACD">
        <w:t xml:space="preserve"> Ontology</w:t>
      </w:r>
      <w:r>
        <w:rPr>
          <w:rStyle w:val="FootnoteReference"/>
        </w:rPr>
        <w:footnoteReference w:id="17"/>
      </w:r>
      <w:r>
        <w:t xml:space="preserve"> presented by</w:t>
      </w:r>
      <w:r w:rsidR="0062227B">
        <w:t xml:space="preserve"> </w:t>
      </w:r>
      <w:r w:rsidR="009E5CF6">
        <w:fldChar w:fldCharType="begin"/>
      </w:r>
      <w:r w:rsidR="00DE6FBD">
        <w:instrText xml:space="preserve"> ADDIN EN.CITE &lt;EndNote&gt;&lt;Cite&gt;&lt;Author&gt;Montenegro&lt;/Author&gt;&lt;Year&gt;2012&lt;/Year&gt;&lt;IDText&gt;A land use planning ontology: LBCS&lt;/IDText&gt;&lt;DisplayText&gt;[33]&lt;/DisplayText&gt;&lt;record&gt;&lt;titles&gt;&lt;title&gt;A land use planning ontology: LBCS&lt;/title&gt;&lt;secondary-title&gt;Future Internet&lt;/secondary-title&gt;&lt;/titles&gt;&lt;pages&gt;65-82&lt;/pages&gt;&lt;number&gt;1&lt;/number&gt;&lt;contributors&gt;&lt;authors&gt;&lt;author&gt;Montenegro, Nuno&lt;/author&gt;&lt;author&gt;Gomes, Jorge C&lt;/author&gt;&lt;author&gt;Urbano, Paulo&lt;/author&gt;&lt;author&gt;Duarte, José P&lt;/author&gt;&lt;/authors&gt;&lt;/contributors&gt;&lt;added-date format="utc"&gt;1581533674&lt;/added-date&gt;&lt;ref-type name="Journal Article"&gt;17&lt;/ref-type&gt;&lt;dates&gt;&lt;year&gt;2012&lt;/year&gt;&lt;/dates&gt;&lt;rec-number&gt;56&lt;/rec-number&gt;&lt;last-updated-date format="utc"&gt;1581533674&lt;/last-updated-date&gt;&lt;volume&gt;4&lt;/volume&gt;&lt;/record&gt;&lt;/Cite&gt;&lt;/EndNote&gt;</w:instrText>
      </w:r>
      <w:r w:rsidR="009E5CF6">
        <w:fldChar w:fldCharType="separate"/>
      </w:r>
      <w:r w:rsidR="00DE6FBD">
        <w:rPr>
          <w:noProof/>
        </w:rPr>
        <w:t>[33]</w:t>
      </w:r>
      <w:r w:rsidR="009E5CF6">
        <w:fldChar w:fldCharType="end"/>
      </w:r>
      <w:r>
        <w:rPr>
          <w:rFonts w:ascii="Times-Roman" w:hAnsi="Times-Roman" w:cs="Times-Roman"/>
          <w:szCs w:val="20"/>
          <w:lang w:val="en-CA" w:bidi="ar-SA"/>
        </w:rPr>
        <w:t>.</w:t>
      </w:r>
    </w:p>
    <w:p w14:paraId="2761F718" w14:textId="0308C5DA" w:rsidR="00B17E1B" w:rsidRPr="00281C77" w:rsidRDefault="00543523" w:rsidP="009E4A69">
      <w:pPr>
        <w:pStyle w:val="ListParagraph"/>
      </w:pPr>
      <w:r>
        <w:rPr>
          <w:rFonts w:ascii="Times-Roman" w:hAnsi="Times-Roman" w:cs="Times-Roman"/>
          <w:szCs w:val="20"/>
          <w:lang w:val="en-CA" w:bidi="ar-SA"/>
        </w:rPr>
        <w:t>iCity-Foundat</w:t>
      </w:r>
      <w:r w:rsidR="00B17E1B">
        <w:rPr>
          <w:rFonts w:ascii="Times-Roman" w:hAnsi="Times-Roman" w:cs="Times-Roman"/>
          <w:szCs w:val="20"/>
          <w:lang w:val="en-CA" w:bidi="ar-SA"/>
        </w:rPr>
        <w:t>ion</w:t>
      </w:r>
    </w:p>
    <w:p w14:paraId="029AF3CC" w14:textId="76BC340C" w:rsidR="00281C77" w:rsidRDefault="00281C77" w:rsidP="00281C77">
      <w:pPr>
        <w:rPr>
          <w:b/>
        </w:rPr>
      </w:pPr>
      <w:r>
        <w:rPr>
          <w:b/>
        </w:rPr>
        <w:t>Future Work:</w:t>
      </w:r>
    </w:p>
    <w:p w14:paraId="0FB3E6EE" w14:textId="77777777" w:rsidR="00EA6A93" w:rsidRPr="00EA6A93" w:rsidRDefault="00281C77" w:rsidP="00281C77">
      <w:pPr>
        <w:pStyle w:val="ListParagraph"/>
        <w:numPr>
          <w:ilvl w:val="0"/>
          <w:numId w:val="7"/>
        </w:numPr>
      </w:pPr>
      <w:r>
        <w:t xml:space="preserve">In future versions of the ontology, it may be desirable to include an </w:t>
      </w:r>
      <w:r>
        <w:rPr>
          <w:lang w:val="en-CA"/>
        </w:rPr>
        <w:t>optional relationship for Parcel that identifies its associated organization (e.g. municipal / federal government, transit agency, etc.)</w:t>
      </w:r>
    </w:p>
    <w:p w14:paraId="2D25BA01" w14:textId="3DFEC17F" w:rsidR="00281C77" w:rsidRPr="00281C77" w:rsidRDefault="00EA6A93" w:rsidP="00281C77">
      <w:pPr>
        <w:pStyle w:val="ListParagraph"/>
        <w:numPr>
          <w:ilvl w:val="0"/>
          <w:numId w:val="7"/>
        </w:numPr>
      </w:pPr>
      <w:r w:rsidRPr="00E80D3C">
        <w:lastRenderedPageBreak/>
        <w:t>Future work</w:t>
      </w:r>
      <w:r>
        <w:t xml:space="preserve"> may extend the population representation to capture various sorts of populations (employed, students, etc)</w:t>
      </w:r>
    </w:p>
    <w:p w14:paraId="7451174D" w14:textId="77777777" w:rsidR="00D4596C" w:rsidRDefault="0070434A" w:rsidP="00EA354A">
      <w:pPr>
        <w:pStyle w:val="Heading2"/>
      </w:pPr>
      <w:bookmarkStart w:id="156" w:name="_Toc35948864"/>
      <w:r>
        <w:t>Trip</w:t>
      </w:r>
      <w:r w:rsidR="00BA1ACD">
        <w:t xml:space="preserve"> Ontology</w:t>
      </w:r>
      <w:bookmarkEnd w:id="156"/>
    </w:p>
    <w:p w14:paraId="65F7DF07" w14:textId="5DDAE997" w:rsidR="00D479C9" w:rsidRPr="00D479C9" w:rsidRDefault="0089518D" w:rsidP="00D479C9">
      <w:pPr>
        <w:rPr>
          <w:i/>
        </w:rPr>
      </w:pPr>
      <w:r>
        <w:rPr>
          <w:i/>
        </w:rPr>
        <w:t>http://ontology.eil.utoronto.ca/icity/</w:t>
      </w:r>
      <w:r w:rsidR="00D479C9">
        <w:rPr>
          <w:i/>
        </w:rPr>
        <w:t>Trip</w:t>
      </w:r>
      <w:r w:rsidR="00AC0B4C">
        <w:rPr>
          <w:i/>
        </w:rPr>
        <w:t>.owl</w:t>
      </w:r>
    </w:p>
    <w:p w14:paraId="71340BB2" w14:textId="77777777" w:rsidR="000C0D23" w:rsidRPr="000C0D23" w:rsidRDefault="000C0D23" w:rsidP="000C0D23">
      <w:pPr>
        <w:rPr>
          <w:b/>
        </w:rPr>
      </w:pPr>
      <w:r w:rsidRPr="000C0D23">
        <w:rPr>
          <w:b/>
        </w:rPr>
        <w:t>Namespace: trip</w:t>
      </w:r>
    </w:p>
    <w:p w14:paraId="74B1AB0A" w14:textId="0A8C6AD0" w:rsidR="00B524F8" w:rsidRDefault="00D4596C" w:rsidP="009E4A69">
      <w:pPr>
        <w:pStyle w:val="ListParagraph"/>
      </w:pPr>
      <w:r>
        <w:t xml:space="preserve">Trip: </w:t>
      </w:r>
      <w:r w:rsidR="005B0E28">
        <w:t>A Trip</w:t>
      </w:r>
      <w:r w:rsidR="00B706B5">
        <w:t xml:space="preserve"> is a kind of </w:t>
      </w:r>
      <w:r w:rsidR="00D76B82" w:rsidRPr="00D76B82">
        <w:rPr>
          <w:b/>
        </w:rPr>
        <w:t>A</w:t>
      </w:r>
      <w:r w:rsidR="00B706B5" w:rsidRPr="00D76B82">
        <w:rPr>
          <w:b/>
        </w:rPr>
        <w:t>ctivity</w:t>
      </w:r>
      <w:r w:rsidR="00B706B5">
        <w:t xml:space="preserve"> </w:t>
      </w:r>
      <w:r w:rsidR="00D76B82">
        <w:t xml:space="preserve">wherein a </w:t>
      </w:r>
      <w:r>
        <w:t>Person</w:t>
      </w:r>
      <w:r w:rsidR="005B0E28">
        <w:t>(s)</w:t>
      </w:r>
      <w:r w:rsidR="00D76B82">
        <w:t xml:space="preserve"> is transported</w:t>
      </w:r>
      <w:r>
        <w:t xml:space="preserve"> from one location to another </w:t>
      </w:r>
      <w:r w:rsidRPr="0035644F">
        <w:rPr>
          <w:b/>
        </w:rPr>
        <w:t>via some</w:t>
      </w:r>
      <w:r>
        <w:t xml:space="preserve"> </w:t>
      </w:r>
      <w:r w:rsidR="006E04AB">
        <w:t>Mode(s)</w:t>
      </w:r>
      <w:r w:rsidR="0035644F">
        <w:t>.</w:t>
      </w:r>
      <w:r w:rsidR="00DC4D49">
        <w:t xml:space="preserve"> As with activities, trips may have participants; they may also be described with specialization of the </w:t>
      </w:r>
      <w:r w:rsidR="00DC4D49" w:rsidRPr="00751605">
        <w:rPr>
          <w:b/>
        </w:rPr>
        <w:t>has</w:t>
      </w:r>
      <w:r w:rsidR="000E6398">
        <w:rPr>
          <w:b/>
        </w:rPr>
        <w:t xml:space="preserve"> p</w:t>
      </w:r>
      <w:r w:rsidR="00DC4D49" w:rsidRPr="00751605">
        <w:rPr>
          <w:b/>
        </w:rPr>
        <w:t>articipant</w:t>
      </w:r>
      <w:r w:rsidR="00DC4D49">
        <w:t xml:space="preserve"> property: </w:t>
      </w:r>
      <w:r w:rsidR="00DC4D49" w:rsidRPr="00751605">
        <w:rPr>
          <w:b/>
        </w:rPr>
        <w:t>hasDriver</w:t>
      </w:r>
      <w:r w:rsidR="00DC4D49">
        <w:t xml:space="preserve"> and/or </w:t>
      </w:r>
      <w:r w:rsidR="00DC4D49" w:rsidRPr="00751605">
        <w:rPr>
          <w:b/>
        </w:rPr>
        <w:t>hasPassenger</w:t>
      </w:r>
      <w:r w:rsidR="00DC4D49">
        <w:t>.</w:t>
      </w:r>
      <w:r w:rsidR="0035644F">
        <w:br/>
        <w:t xml:space="preserve">A Trip </w:t>
      </w:r>
      <w:r w:rsidR="0035644F" w:rsidRPr="0035644F">
        <w:rPr>
          <w:b/>
        </w:rPr>
        <w:t>starts at</w:t>
      </w:r>
      <w:r w:rsidR="0035644F">
        <w:t xml:space="preserve"> some </w:t>
      </w:r>
      <w:r w:rsidR="0035644F" w:rsidRPr="0035644F">
        <w:rPr>
          <w:b/>
        </w:rPr>
        <w:t>Location</w:t>
      </w:r>
      <w:r w:rsidR="0035644F">
        <w:t xml:space="preserve"> and </w:t>
      </w:r>
      <w:r w:rsidR="0035644F" w:rsidRPr="0035644F">
        <w:rPr>
          <w:b/>
        </w:rPr>
        <w:t>ends at</w:t>
      </w:r>
      <w:r w:rsidR="0035644F">
        <w:t xml:space="preserve"> some </w:t>
      </w:r>
      <w:r w:rsidR="0035644F" w:rsidRPr="0035644F">
        <w:rPr>
          <w:b/>
        </w:rPr>
        <w:t>Location</w:t>
      </w:r>
      <w:r w:rsidR="0035644F">
        <w:t>.</w:t>
      </w:r>
      <w:r w:rsidR="0035644F">
        <w:br/>
        <w:t xml:space="preserve">A Trip </w:t>
      </w:r>
      <w:r w:rsidR="00B524F8">
        <w:rPr>
          <w:b/>
        </w:rPr>
        <w:t>occurs during</w:t>
      </w:r>
      <w:r w:rsidR="00B524F8">
        <w:t xml:space="preserve"> some Interval</w:t>
      </w:r>
      <w:r w:rsidR="0035644F">
        <w:t>.</w:t>
      </w:r>
      <w:r w:rsidR="0035644F">
        <w:br/>
        <w:t xml:space="preserve">A Trip </w:t>
      </w:r>
      <w:r w:rsidR="0035644F" w:rsidRPr="0035644F">
        <w:rPr>
          <w:b/>
        </w:rPr>
        <w:t xml:space="preserve">occurs </w:t>
      </w:r>
      <w:r w:rsidR="008A1341">
        <w:rPr>
          <w:b/>
        </w:rPr>
        <w:t>in</w:t>
      </w:r>
      <w:r w:rsidR="0035644F">
        <w:t xml:space="preserve"> some </w:t>
      </w:r>
      <w:r w:rsidR="006A0AAC">
        <w:t>Network(s).</w:t>
      </w:r>
      <w:r w:rsidR="006A0AAC">
        <w:br/>
        <w:t xml:space="preserve">A Trip </w:t>
      </w:r>
      <w:r w:rsidR="00B524F8" w:rsidRPr="008A1341">
        <w:rPr>
          <w:b/>
        </w:rPr>
        <w:t xml:space="preserve">occurs </w:t>
      </w:r>
      <w:r w:rsidR="008A1341" w:rsidRPr="008A1341">
        <w:rPr>
          <w:b/>
        </w:rPr>
        <w:t>via</w:t>
      </w:r>
      <w:r w:rsidR="00B524F8">
        <w:t xml:space="preserve"> some Arc(s).</w:t>
      </w:r>
      <w:r w:rsidR="008A1341">
        <w:br/>
        <w:t xml:space="preserve">A Trip </w:t>
      </w:r>
      <w:r w:rsidR="008A1341" w:rsidRPr="008A1341">
        <w:rPr>
          <w:b/>
        </w:rPr>
        <w:t>occurs on</w:t>
      </w:r>
      <w:r w:rsidR="008A1341">
        <w:t xml:space="preserve"> some Transportation Complex. (e.g. a road or a rail)</w:t>
      </w:r>
      <w:r w:rsidR="00B524F8">
        <w:br/>
        <w:t>A Trip contains some Trip Segments</w:t>
      </w:r>
      <w:r w:rsidR="00333D45">
        <w:t>.</w:t>
      </w:r>
      <w:r w:rsidR="00333D45">
        <w:br/>
        <w:t>A Trip may incur some cost (monetary or otherwise).</w:t>
      </w:r>
    </w:p>
    <w:p w14:paraId="5EFB96BE" w14:textId="20A82B15" w:rsidR="00B524F8" w:rsidRDefault="00B524F8" w:rsidP="009E4A69">
      <w:pPr>
        <w:pStyle w:val="ListParagraph"/>
      </w:pPr>
      <w:r>
        <w:t>A Trip Segment describes part of a trip. It may be used, for example, to identify different parts of the Trip by Mode.</w:t>
      </w:r>
      <w:r w:rsidR="00AA6251">
        <w:br/>
        <w:t xml:space="preserve">The restrictions on the Mode and possibly Vehicle used </w:t>
      </w:r>
      <w:r w:rsidR="00EE73F6">
        <w:t>will</w:t>
      </w:r>
      <w:r w:rsidR="00AA6251">
        <w:t xml:space="preserve"> become</w:t>
      </w:r>
      <w:r w:rsidR="00EE73F6">
        <w:t xml:space="preserve"> more</w:t>
      </w:r>
      <w:r w:rsidR="00AA6251">
        <w:t xml:space="preserve"> complicated </w:t>
      </w:r>
      <w:r w:rsidR="00EE73F6">
        <w:t>as</w:t>
      </w:r>
      <w:r w:rsidR="00AA6251">
        <w:t xml:space="preserve"> we begin to incorporate restrictions based on a Persons access to a vehicle (age, household)</w:t>
      </w:r>
      <w:r w:rsidR="00AA4007">
        <w:t>.</w:t>
      </w:r>
      <w:r>
        <w:br/>
      </w:r>
      <w:r w:rsidR="00D639A9">
        <w:t>A Trip Segment is a</w:t>
      </w:r>
      <w:r w:rsidR="00B706B5">
        <w:t xml:space="preserve"> specialization of a Trip that is</w:t>
      </w:r>
      <w:r w:rsidR="00D639A9">
        <w:t xml:space="preserve"> subactivity of some Trip</w:t>
      </w:r>
      <w:r w:rsidR="00B706B5">
        <w:t>.</w:t>
      </w:r>
      <w:r w:rsidR="00D639A9">
        <w:br/>
      </w:r>
      <w:r>
        <w:t xml:space="preserve">A Trip Segment </w:t>
      </w:r>
      <w:r>
        <w:rPr>
          <w:b/>
        </w:rPr>
        <w:t>occurs during</w:t>
      </w:r>
      <w:r>
        <w:t xml:space="preserve"> some Interval.</w:t>
      </w:r>
      <w:r>
        <w:br/>
        <w:t>A Trip</w:t>
      </w:r>
      <w:r w:rsidRPr="00B524F8">
        <w:t xml:space="preserve"> </w:t>
      </w:r>
      <w:r>
        <w:t xml:space="preserve">Segment </w:t>
      </w:r>
      <w:r w:rsidR="008A1341">
        <w:rPr>
          <w:b/>
        </w:rPr>
        <w:t>occurs i</w:t>
      </w:r>
      <w:r w:rsidRPr="0035644F">
        <w:rPr>
          <w:b/>
        </w:rPr>
        <w:t>n</w:t>
      </w:r>
      <w:r>
        <w:t xml:space="preserve"> some Network(s).</w:t>
      </w:r>
      <w:r>
        <w:br/>
        <w:t>A Trip</w:t>
      </w:r>
      <w:r w:rsidRPr="00B524F8">
        <w:t xml:space="preserve"> </w:t>
      </w:r>
      <w:r w:rsidR="008A1341">
        <w:t>Segment occurs via</w:t>
      </w:r>
      <w:r>
        <w:t xml:space="preserve"> some Arc(s).</w:t>
      </w:r>
      <w:r w:rsidR="008A1341">
        <w:br/>
        <w:t>A Trip occurs on some Transportation Complex.</w:t>
      </w:r>
      <w:r w:rsidR="00333D45">
        <w:br/>
        <w:t>A Trip Segment may incur some cost (monetary or otherwise).</w:t>
      </w:r>
    </w:p>
    <w:p w14:paraId="74D2D774" w14:textId="77777777" w:rsidR="00D4596C" w:rsidRDefault="00D4596C" w:rsidP="009E4A69">
      <w:pPr>
        <w:pStyle w:val="ListParagraph"/>
      </w:pPr>
      <w:r>
        <w:t xml:space="preserve">Tour: A </w:t>
      </w:r>
      <w:r w:rsidR="0035644F">
        <w:t>sequence of Trips made by one Person.</w:t>
      </w:r>
      <w:r w:rsidR="0035644F">
        <w:br/>
        <w:t xml:space="preserve">A Tour </w:t>
      </w:r>
      <w:r w:rsidR="0035644F" w:rsidRPr="0035644F">
        <w:rPr>
          <w:b/>
        </w:rPr>
        <w:t>starts and ends at</w:t>
      </w:r>
      <w:r w:rsidR="0035644F">
        <w:t xml:space="preserve"> the same Location.</w:t>
      </w:r>
    </w:p>
    <w:p w14:paraId="5CF0015B" w14:textId="69CD50D5" w:rsidR="00F44D11" w:rsidRPr="00E80D3C" w:rsidRDefault="00F44D11" w:rsidP="00E80D3C">
      <w:pPr>
        <w:rPr>
          <w:highlight w:val="yellow"/>
        </w:rPr>
      </w:pPr>
    </w:p>
    <w:tbl>
      <w:tblPr>
        <w:tblStyle w:val="TableGrid"/>
        <w:tblpPr w:leftFromText="180" w:rightFromText="180" w:vertAnchor="text" w:horzAnchor="margin" w:tblpY="128"/>
        <w:tblW w:w="0" w:type="auto"/>
        <w:tblLook w:val="04A0" w:firstRow="1" w:lastRow="0" w:firstColumn="1" w:lastColumn="0" w:noHBand="0" w:noVBand="1"/>
      </w:tblPr>
      <w:tblGrid>
        <w:gridCol w:w="2204"/>
        <w:gridCol w:w="2484"/>
        <w:gridCol w:w="4662"/>
      </w:tblGrid>
      <w:tr w:rsidR="006E04AB" w14:paraId="38709A61" w14:textId="77777777" w:rsidTr="00DF0EF3">
        <w:trPr>
          <w:cantSplit/>
        </w:trPr>
        <w:tc>
          <w:tcPr>
            <w:tcW w:w="2204" w:type="dxa"/>
            <w:shd w:val="clear" w:color="auto" w:fill="00FFFF"/>
          </w:tcPr>
          <w:p w14:paraId="57A07493" w14:textId="77777777" w:rsidR="006E04AB" w:rsidRDefault="006E04AB" w:rsidP="00BA5A7B">
            <w:r>
              <w:t>Object</w:t>
            </w:r>
          </w:p>
        </w:tc>
        <w:tc>
          <w:tcPr>
            <w:tcW w:w="2484" w:type="dxa"/>
            <w:shd w:val="clear" w:color="auto" w:fill="00FFFF"/>
          </w:tcPr>
          <w:p w14:paraId="41A519EC" w14:textId="77777777" w:rsidR="006E04AB" w:rsidRDefault="006E04AB" w:rsidP="00BA5A7B">
            <w:r>
              <w:t>Property</w:t>
            </w:r>
          </w:p>
        </w:tc>
        <w:tc>
          <w:tcPr>
            <w:tcW w:w="4662" w:type="dxa"/>
            <w:shd w:val="clear" w:color="auto" w:fill="00FFFF"/>
          </w:tcPr>
          <w:p w14:paraId="75E04980" w14:textId="77777777" w:rsidR="006E04AB" w:rsidRDefault="006E04AB" w:rsidP="00BA5A7B">
            <w:r>
              <w:t>Value</w:t>
            </w:r>
          </w:p>
        </w:tc>
      </w:tr>
      <w:tr w:rsidR="00005C26" w14:paraId="0DBFC831" w14:textId="77777777" w:rsidTr="00DF0EF3">
        <w:trPr>
          <w:cantSplit/>
        </w:trPr>
        <w:tc>
          <w:tcPr>
            <w:tcW w:w="2204" w:type="dxa"/>
            <w:vMerge w:val="restart"/>
          </w:tcPr>
          <w:p w14:paraId="20CF4685" w14:textId="144D6DD8" w:rsidR="00005C26" w:rsidRDefault="00005C26" w:rsidP="008E6E32">
            <w:r>
              <w:t>Trip</w:t>
            </w:r>
          </w:p>
        </w:tc>
        <w:tc>
          <w:tcPr>
            <w:tcW w:w="2484" w:type="dxa"/>
          </w:tcPr>
          <w:p w14:paraId="4AD11C62" w14:textId="116FC111" w:rsidR="00005C26" w:rsidRPr="00B706B5" w:rsidRDefault="00005C26" w:rsidP="008E6E32">
            <w:r w:rsidRPr="00B706B5">
              <w:t>subclassOf</w:t>
            </w:r>
          </w:p>
        </w:tc>
        <w:tc>
          <w:tcPr>
            <w:tcW w:w="4662" w:type="dxa"/>
          </w:tcPr>
          <w:p w14:paraId="533AB1B1" w14:textId="50325699" w:rsidR="00005C26" w:rsidRPr="00B706B5" w:rsidRDefault="00005C26" w:rsidP="008E6E32">
            <w:r w:rsidRPr="00B706B5">
              <w:t>activity:Activity</w:t>
            </w:r>
          </w:p>
        </w:tc>
      </w:tr>
      <w:tr w:rsidR="00005C26" w14:paraId="6C931658" w14:textId="77777777" w:rsidTr="00DF0EF3">
        <w:trPr>
          <w:cantSplit/>
        </w:trPr>
        <w:tc>
          <w:tcPr>
            <w:tcW w:w="2204" w:type="dxa"/>
            <w:vMerge/>
          </w:tcPr>
          <w:p w14:paraId="299F03A4" w14:textId="77777777" w:rsidR="00005C26" w:rsidRDefault="00005C26" w:rsidP="008E6E32"/>
        </w:tc>
        <w:tc>
          <w:tcPr>
            <w:tcW w:w="2484" w:type="dxa"/>
          </w:tcPr>
          <w:p w14:paraId="545B6386" w14:textId="77777777" w:rsidR="00005C26" w:rsidRDefault="00005C26" w:rsidP="008E6E32">
            <w:r>
              <w:t>startLoc</w:t>
            </w:r>
          </w:p>
        </w:tc>
        <w:tc>
          <w:tcPr>
            <w:tcW w:w="4662" w:type="dxa"/>
          </w:tcPr>
          <w:p w14:paraId="5105F4F4" w14:textId="5E58A20B" w:rsidR="00005C26" w:rsidRDefault="00005C26" w:rsidP="008E6E32">
            <w:r w:rsidRPr="00E80D3C">
              <w:rPr>
                <w:highlight w:val="yellow"/>
              </w:rPr>
              <w:t>only</w:t>
            </w:r>
            <w:r>
              <w:t xml:space="preserve"> </w:t>
            </w:r>
            <w:r w:rsidR="00E66689">
              <w:t>spatial:</w:t>
            </w:r>
            <w:r>
              <w:t>SpatialFeature</w:t>
            </w:r>
          </w:p>
        </w:tc>
      </w:tr>
      <w:tr w:rsidR="00005C26" w14:paraId="2A555DC1" w14:textId="77777777" w:rsidTr="00DF0EF3">
        <w:trPr>
          <w:cantSplit/>
        </w:trPr>
        <w:tc>
          <w:tcPr>
            <w:tcW w:w="2204" w:type="dxa"/>
            <w:vMerge/>
          </w:tcPr>
          <w:p w14:paraId="61CD28C6" w14:textId="77777777" w:rsidR="00005C26" w:rsidRDefault="00005C26" w:rsidP="008E6E32"/>
        </w:tc>
        <w:tc>
          <w:tcPr>
            <w:tcW w:w="2484" w:type="dxa"/>
          </w:tcPr>
          <w:p w14:paraId="16A2290C" w14:textId="77777777" w:rsidR="00005C26" w:rsidRDefault="00005C26" w:rsidP="008E6E32">
            <w:r>
              <w:t>endLoc</w:t>
            </w:r>
          </w:p>
        </w:tc>
        <w:tc>
          <w:tcPr>
            <w:tcW w:w="4662" w:type="dxa"/>
          </w:tcPr>
          <w:p w14:paraId="660D6129" w14:textId="7B226E61" w:rsidR="00005C26" w:rsidRDefault="00005C26" w:rsidP="008E6E32">
            <w:r w:rsidRPr="00E80D3C">
              <w:rPr>
                <w:highlight w:val="yellow"/>
              </w:rPr>
              <w:t>only</w:t>
            </w:r>
            <w:r>
              <w:t xml:space="preserve">  </w:t>
            </w:r>
            <w:r w:rsidR="00E66689">
              <w:t>spatial:</w:t>
            </w:r>
            <w:r>
              <w:t>SpatialFeature</w:t>
            </w:r>
          </w:p>
        </w:tc>
      </w:tr>
      <w:tr w:rsidR="00005C26" w14:paraId="31B0A8B5" w14:textId="77777777" w:rsidTr="00DF0EF3">
        <w:trPr>
          <w:cantSplit/>
        </w:trPr>
        <w:tc>
          <w:tcPr>
            <w:tcW w:w="2204" w:type="dxa"/>
            <w:vMerge/>
          </w:tcPr>
          <w:p w14:paraId="27FA7242" w14:textId="77777777" w:rsidR="00005C26" w:rsidRDefault="00005C26" w:rsidP="008E6E32"/>
        </w:tc>
        <w:tc>
          <w:tcPr>
            <w:tcW w:w="2484" w:type="dxa"/>
          </w:tcPr>
          <w:p w14:paraId="4DFE09D8" w14:textId="77777777" w:rsidR="00005C26" w:rsidRPr="00E80D3C" w:rsidRDefault="00005C26" w:rsidP="008E6E32">
            <w:pPr>
              <w:rPr>
                <w:strike/>
              </w:rPr>
            </w:pPr>
            <w:r w:rsidRPr="00E80D3C">
              <w:rPr>
                <w:strike/>
              </w:rPr>
              <w:t>during</w:t>
            </w:r>
          </w:p>
        </w:tc>
        <w:tc>
          <w:tcPr>
            <w:tcW w:w="4662" w:type="dxa"/>
          </w:tcPr>
          <w:p w14:paraId="25CC8254" w14:textId="77777777" w:rsidR="00005C26" w:rsidRPr="00E80D3C" w:rsidRDefault="00005C26" w:rsidP="008E6E32">
            <w:pPr>
              <w:rPr>
                <w:strike/>
              </w:rPr>
            </w:pPr>
            <w:r w:rsidRPr="00E80D3C">
              <w:rPr>
                <w:strike/>
              </w:rPr>
              <w:t>exactly 1 time:Interval</w:t>
            </w:r>
          </w:p>
        </w:tc>
      </w:tr>
      <w:tr w:rsidR="00005C26" w14:paraId="35277DE0" w14:textId="77777777" w:rsidTr="00DF0EF3">
        <w:trPr>
          <w:cantSplit/>
        </w:trPr>
        <w:tc>
          <w:tcPr>
            <w:tcW w:w="2204" w:type="dxa"/>
            <w:vMerge/>
          </w:tcPr>
          <w:p w14:paraId="6144F993" w14:textId="77777777" w:rsidR="00005C26" w:rsidRDefault="00005C26" w:rsidP="008E6E32"/>
        </w:tc>
        <w:tc>
          <w:tcPr>
            <w:tcW w:w="2484" w:type="dxa"/>
          </w:tcPr>
          <w:p w14:paraId="2E2763BB" w14:textId="77777777" w:rsidR="00005C26" w:rsidRDefault="00005C26" w:rsidP="008E6E32">
            <w:r>
              <w:t>accessesNetwork</w:t>
            </w:r>
          </w:p>
        </w:tc>
        <w:tc>
          <w:tcPr>
            <w:tcW w:w="4662" w:type="dxa"/>
          </w:tcPr>
          <w:p w14:paraId="3829C2EB" w14:textId="77777777" w:rsidR="00005C26" w:rsidRDefault="00005C26" w:rsidP="008E6E32">
            <w:r>
              <w:t>min 1 transportation:Network</w:t>
            </w:r>
          </w:p>
        </w:tc>
      </w:tr>
      <w:tr w:rsidR="00005C26" w14:paraId="6489F01A" w14:textId="77777777" w:rsidTr="00DF0EF3">
        <w:trPr>
          <w:cantSplit/>
        </w:trPr>
        <w:tc>
          <w:tcPr>
            <w:tcW w:w="2204" w:type="dxa"/>
            <w:vMerge/>
          </w:tcPr>
          <w:p w14:paraId="4714BF4F" w14:textId="77777777" w:rsidR="00005C26" w:rsidRDefault="00005C26" w:rsidP="008E6E32"/>
        </w:tc>
        <w:tc>
          <w:tcPr>
            <w:tcW w:w="2484" w:type="dxa"/>
          </w:tcPr>
          <w:p w14:paraId="01FC17BD" w14:textId="77777777" w:rsidR="00005C26" w:rsidRDefault="00005C26" w:rsidP="008E6E32">
            <w:r>
              <w:t>accessesArc</w:t>
            </w:r>
          </w:p>
        </w:tc>
        <w:tc>
          <w:tcPr>
            <w:tcW w:w="4662" w:type="dxa"/>
          </w:tcPr>
          <w:p w14:paraId="3F275F90" w14:textId="77777777" w:rsidR="00005C26" w:rsidRDefault="00005C26" w:rsidP="008E6E32">
            <w:r>
              <w:t>min 1  transportation:Arc</w:t>
            </w:r>
          </w:p>
        </w:tc>
      </w:tr>
      <w:tr w:rsidR="00005C26" w14:paraId="2D11479F" w14:textId="77777777" w:rsidTr="00DF0EF3">
        <w:trPr>
          <w:cantSplit/>
        </w:trPr>
        <w:tc>
          <w:tcPr>
            <w:tcW w:w="2204" w:type="dxa"/>
            <w:vMerge/>
          </w:tcPr>
          <w:p w14:paraId="1ACD0FA8" w14:textId="77777777" w:rsidR="00005C26" w:rsidRDefault="00005C26" w:rsidP="008E6E32"/>
        </w:tc>
        <w:tc>
          <w:tcPr>
            <w:tcW w:w="2484" w:type="dxa"/>
          </w:tcPr>
          <w:p w14:paraId="47DE5D53" w14:textId="77777777" w:rsidR="00005C26" w:rsidRDefault="00005C26" w:rsidP="008E6E32">
            <w:r>
              <w:t>occursOn</w:t>
            </w:r>
          </w:p>
        </w:tc>
        <w:tc>
          <w:tcPr>
            <w:tcW w:w="4662" w:type="dxa"/>
          </w:tcPr>
          <w:p w14:paraId="38AF02F5" w14:textId="77777777" w:rsidR="00005C26" w:rsidRDefault="00005C26" w:rsidP="008E6E32">
            <w:r>
              <w:t>min 1  transportation:TransportationComplex</w:t>
            </w:r>
          </w:p>
        </w:tc>
      </w:tr>
      <w:tr w:rsidR="00005C26" w14:paraId="5DE04AC3" w14:textId="77777777" w:rsidTr="00DF0EF3">
        <w:trPr>
          <w:cantSplit/>
        </w:trPr>
        <w:tc>
          <w:tcPr>
            <w:tcW w:w="2204" w:type="dxa"/>
            <w:vMerge/>
          </w:tcPr>
          <w:p w14:paraId="1C770517" w14:textId="77777777" w:rsidR="00005C26" w:rsidRDefault="00005C26" w:rsidP="008E6E32"/>
        </w:tc>
        <w:tc>
          <w:tcPr>
            <w:tcW w:w="2484" w:type="dxa"/>
          </w:tcPr>
          <w:p w14:paraId="1D0B08E4" w14:textId="36154EBA" w:rsidR="00005C26" w:rsidRPr="00E80D3C" w:rsidRDefault="00005C26" w:rsidP="008E6E32">
            <w:pPr>
              <w:rPr>
                <w:highlight w:val="yellow"/>
              </w:rPr>
            </w:pPr>
            <w:r>
              <w:rPr>
                <w:highlight w:val="yellow"/>
              </w:rPr>
              <w:t>via</w:t>
            </w:r>
            <w:r w:rsidRPr="00E80D3C">
              <w:rPr>
                <w:highlight w:val="yellow"/>
              </w:rPr>
              <w:t>Mode</w:t>
            </w:r>
          </w:p>
        </w:tc>
        <w:tc>
          <w:tcPr>
            <w:tcW w:w="4662" w:type="dxa"/>
          </w:tcPr>
          <w:p w14:paraId="4B60DBE2" w14:textId="560D8F95" w:rsidR="00005C26" w:rsidRPr="00E80D3C" w:rsidRDefault="00005C26" w:rsidP="008E6E32">
            <w:pPr>
              <w:rPr>
                <w:highlight w:val="yellow"/>
              </w:rPr>
            </w:pPr>
            <w:r w:rsidRPr="00E80D3C">
              <w:rPr>
                <w:highlight w:val="yellow"/>
              </w:rPr>
              <w:t xml:space="preserve">min 1 </w:t>
            </w:r>
            <w:r>
              <w:rPr>
                <w:highlight w:val="yellow"/>
              </w:rPr>
              <w:t>transportation</w:t>
            </w:r>
            <w:r w:rsidRPr="00E80D3C">
              <w:rPr>
                <w:highlight w:val="yellow"/>
              </w:rPr>
              <w:t>:Mode</w:t>
            </w:r>
          </w:p>
        </w:tc>
      </w:tr>
      <w:tr w:rsidR="00005C26" w14:paraId="663160AE" w14:textId="77777777" w:rsidTr="00DF0EF3">
        <w:trPr>
          <w:cantSplit/>
        </w:trPr>
        <w:tc>
          <w:tcPr>
            <w:tcW w:w="2204" w:type="dxa"/>
            <w:vMerge/>
          </w:tcPr>
          <w:p w14:paraId="389AB2AF" w14:textId="77777777" w:rsidR="00005C26" w:rsidRDefault="00005C26" w:rsidP="008E6E32"/>
        </w:tc>
        <w:tc>
          <w:tcPr>
            <w:tcW w:w="2484" w:type="dxa"/>
          </w:tcPr>
          <w:p w14:paraId="21C5C32F" w14:textId="07037286" w:rsidR="00005C26" w:rsidRDefault="00005C26" w:rsidP="008E6E32">
            <w:pPr>
              <w:rPr>
                <w:highlight w:val="yellow"/>
              </w:rPr>
            </w:pPr>
            <w:r w:rsidRPr="00547B69">
              <w:t xml:space="preserve">viaVehicle </w:t>
            </w:r>
          </w:p>
        </w:tc>
        <w:tc>
          <w:tcPr>
            <w:tcW w:w="4662" w:type="dxa"/>
          </w:tcPr>
          <w:p w14:paraId="3ADDB339" w14:textId="2A4D420B" w:rsidR="00005C26" w:rsidRPr="00E80D3C" w:rsidRDefault="00005C26" w:rsidP="008E6E32">
            <w:pPr>
              <w:rPr>
                <w:highlight w:val="yellow"/>
              </w:rPr>
            </w:pPr>
            <w:r w:rsidRPr="00547B69">
              <w:t>only Vehicle</w:t>
            </w:r>
          </w:p>
        </w:tc>
      </w:tr>
      <w:tr w:rsidR="00005C26" w14:paraId="46F7AC39" w14:textId="77777777" w:rsidTr="00DF0EF3">
        <w:trPr>
          <w:cantSplit/>
        </w:trPr>
        <w:tc>
          <w:tcPr>
            <w:tcW w:w="2204" w:type="dxa"/>
            <w:vMerge/>
          </w:tcPr>
          <w:p w14:paraId="6834F5AE" w14:textId="77777777" w:rsidR="00005C26" w:rsidRDefault="00005C26" w:rsidP="008E6E32"/>
        </w:tc>
        <w:tc>
          <w:tcPr>
            <w:tcW w:w="2484" w:type="dxa"/>
          </w:tcPr>
          <w:p w14:paraId="52C21037" w14:textId="2566DDFB" w:rsidR="00005C26" w:rsidRPr="00547B69" w:rsidRDefault="00005C26" w:rsidP="008E6E32">
            <w:r>
              <w:t>hasDriver</w:t>
            </w:r>
          </w:p>
        </w:tc>
        <w:tc>
          <w:tcPr>
            <w:tcW w:w="4662" w:type="dxa"/>
          </w:tcPr>
          <w:p w14:paraId="79F4FF6B" w14:textId="3CE0B47E" w:rsidR="00005C26" w:rsidRPr="00547B69" w:rsidRDefault="00005C26" w:rsidP="008E6E32">
            <w:r>
              <w:t>only change:Manifestation</w:t>
            </w:r>
          </w:p>
        </w:tc>
      </w:tr>
      <w:tr w:rsidR="00005C26" w14:paraId="400F41F7" w14:textId="77777777" w:rsidTr="00DF0EF3">
        <w:trPr>
          <w:cantSplit/>
        </w:trPr>
        <w:tc>
          <w:tcPr>
            <w:tcW w:w="2204" w:type="dxa"/>
            <w:vMerge/>
          </w:tcPr>
          <w:p w14:paraId="1B316E27" w14:textId="77777777" w:rsidR="00005C26" w:rsidRDefault="00005C26" w:rsidP="008E6E32"/>
        </w:tc>
        <w:tc>
          <w:tcPr>
            <w:tcW w:w="2484" w:type="dxa"/>
          </w:tcPr>
          <w:p w14:paraId="525B93C7" w14:textId="29E3DABE" w:rsidR="00005C26" w:rsidRPr="00547B69" w:rsidRDefault="00005C26" w:rsidP="008E6E32">
            <w:r>
              <w:t>hasPassenger</w:t>
            </w:r>
          </w:p>
        </w:tc>
        <w:tc>
          <w:tcPr>
            <w:tcW w:w="4662" w:type="dxa"/>
          </w:tcPr>
          <w:p w14:paraId="1E410952" w14:textId="0F773C7E" w:rsidR="00005C26" w:rsidRPr="00547B69" w:rsidRDefault="00005C26" w:rsidP="008E6E32">
            <w:r>
              <w:t>only change:Manifestation</w:t>
            </w:r>
          </w:p>
        </w:tc>
      </w:tr>
      <w:tr w:rsidR="00DF0EF3" w14:paraId="1E1ED040" w14:textId="77777777" w:rsidTr="00DF0EF3">
        <w:trPr>
          <w:cantSplit/>
        </w:trPr>
        <w:tc>
          <w:tcPr>
            <w:tcW w:w="2204" w:type="dxa"/>
            <w:vMerge w:val="restart"/>
          </w:tcPr>
          <w:p w14:paraId="7595875F" w14:textId="1CFCF38D" w:rsidR="00DF0EF3" w:rsidRDefault="00DF0EF3" w:rsidP="00DF0EF3">
            <w:r>
              <w:t>TripSegment</w:t>
            </w:r>
          </w:p>
        </w:tc>
        <w:tc>
          <w:tcPr>
            <w:tcW w:w="2484" w:type="dxa"/>
          </w:tcPr>
          <w:p w14:paraId="04772C85" w14:textId="1F27E0B9" w:rsidR="00DF0EF3" w:rsidRPr="00E80D3C" w:rsidRDefault="00DF0EF3" w:rsidP="008E6E32">
            <w:pPr>
              <w:rPr>
                <w:highlight w:val="yellow"/>
              </w:rPr>
            </w:pPr>
            <w:r w:rsidRPr="00E80D3C">
              <w:rPr>
                <w:highlight w:val="yellow"/>
              </w:rPr>
              <w:t>subclassOf</w:t>
            </w:r>
          </w:p>
        </w:tc>
        <w:tc>
          <w:tcPr>
            <w:tcW w:w="4662" w:type="dxa"/>
          </w:tcPr>
          <w:p w14:paraId="6AF39818" w14:textId="57E4D8E5" w:rsidR="00DF0EF3" w:rsidRPr="00E80D3C" w:rsidRDefault="00DF0EF3" w:rsidP="008E6E32">
            <w:pPr>
              <w:rPr>
                <w:highlight w:val="yellow"/>
              </w:rPr>
            </w:pPr>
            <w:r w:rsidRPr="00E80D3C">
              <w:rPr>
                <w:highlight w:val="yellow"/>
              </w:rPr>
              <w:t>Trip</w:t>
            </w:r>
          </w:p>
        </w:tc>
      </w:tr>
      <w:tr w:rsidR="00DF0EF3" w14:paraId="4A8B242D" w14:textId="77777777" w:rsidTr="00DF0EF3">
        <w:trPr>
          <w:cantSplit/>
        </w:trPr>
        <w:tc>
          <w:tcPr>
            <w:tcW w:w="2204" w:type="dxa"/>
            <w:vMerge/>
          </w:tcPr>
          <w:p w14:paraId="0AF577B5" w14:textId="48AFD7F7" w:rsidR="00DF0EF3" w:rsidRDefault="00DF0EF3" w:rsidP="008E6E32"/>
        </w:tc>
        <w:tc>
          <w:tcPr>
            <w:tcW w:w="2484" w:type="dxa"/>
          </w:tcPr>
          <w:p w14:paraId="05FDFF2C" w14:textId="1E35DEA4" w:rsidR="00DF0EF3" w:rsidRDefault="00D76B82" w:rsidP="008E6E32">
            <w:r>
              <w:t>inverse (hasSubactivity)</w:t>
            </w:r>
          </w:p>
        </w:tc>
        <w:tc>
          <w:tcPr>
            <w:tcW w:w="4662" w:type="dxa"/>
          </w:tcPr>
          <w:p w14:paraId="7C32F919" w14:textId="62008901" w:rsidR="00DF0EF3" w:rsidRDefault="00D76B82" w:rsidP="008E6E32">
            <w:r>
              <w:t>min 1 Trip</w:t>
            </w:r>
          </w:p>
        </w:tc>
      </w:tr>
      <w:tr w:rsidR="00DF0EF3" w14:paraId="4BBE5C89" w14:textId="77777777" w:rsidTr="00DF0EF3">
        <w:trPr>
          <w:cantSplit/>
        </w:trPr>
        <w:tc>
          <w:tcPr>
            <w:tcW w:w="2204" w:type="dxa"/>
            <w:vMerge/>
          </w:tcPr>
          <w:p w14:paraId="5EF16EEA" w14:textId="77777777" w:rsidR="00DF0EF3" w:rsidRDefault="00DF0EF3" w:rsidP="008E6E32"/>
        </w:tc>
        <w:tc>
          <w:tcPr>
            <w:tcW w:w="2484" w:type="dxa"/>
          </w:tcPr>
          <w:p w14:paraId="6F38E364" w14:textId="77777777" w:rsidR="00DF0EF3" w:rsidRPr="00E80D3C" w:rsidRDefault="00DF0EF3" w:rsidP="008E6E32">
            <w:pPr>
              <w:rPr>
                <w:highlight w:val="yellow"/>
              </w:rPr>
            </w:pPr>
            <w:r w:rsidRPr="00E80D3C">
              <w:rPr>
                <w:highlight w:val="yellow"/>
              </w:rPr>
              <w:t>viaMode</w:t>
            </w:r>
          </w:p>
        </w:tc>
        <w:tc>
          <w:tcPr>
            <w:tcW w:w="4662" w:type="dxa"/>
          </w:tcPr>
          <w:p w14:paraId="7478721B" w14:textId="7965E77B" w:rsidR="00DF0EF3" w:rsidRPr="00E80D3C" w:rsidRDefault="00DF0EF3" w:rsidP="008E6E32">
            <w:pPr>
              <w:rPr>
                <w:highlight w:val="yellow"/>
              </w:rPr>
            </w:pPr>
            <w:r w:rsidRPr="00E80D3C">
              <w:rPr>
                <w:strike/>
                <w:highlight w:val="yellow"/>
              </w:rPr>
              <w:t>min</w:t>
            </w:r>
            <w:r w:rsidRPr="00E80D3C">
              <w:rPr>
                <w:highlight w:val="yellow"/>
              </w:rPr>
              <w:t xml:space="preserve"> </w:t>
            </w:r>
            <w:r w:rsidR="007064E2" w:rsidRPr="00E80D3C">
              <w:rPr>
                <w:highlight w:val="yellow"/>
              </w:rPr>
              <w:t xml:space="preserve">exactly </w:t>
            </w:r>
            <w:r w:rsidRPr="00E80D3C">
              <w:rPr>
                <w:highlight w:val="yellow"/>
              </w:rPr>
              <w:t>1 vehicle:Mode</w:t>
            </w:r>
          </w:p>
        </w:tc>
      </w:tr>
      <w:tr w:rsidR="00DF0EF3" w14:paraId="50773E31" w14:textId="77777777" w:rsidTr="00DF0EF3">
        <w:trPr>
          <w:cantSplit/>
        </w:trPr>
        <w:tc>
          <w:tcPr>
            <w:tcW w:w="2204" w:type="dxa"/>
            <w:vMerge/>
          </w:tcPr>
          <w:p w14:paraId="31398391" w14:textId="77777777" w:rsidR="00DF0EF3" w:rsidRDefault="00DF0EF3" w:rsidP="008E6E32"/>
        </w:tc>
        <w:tc>
          <w:tcPr>
            <w:tcW w:w="2484" w:type="dxa"/>
          </w:tcPr>
          <w:p w14:paraId="0679193C" w14:textId="0999C3C8" w:rsidR="00DF0EF3" w:rsidRDefault="00DF0EF3" w:rsidP="008E6E32">
            <w:r>
              <w:t>viaVehicle</w:t>
            </w:r>
          </w:p>
        </w:tc>
        <w:tc>
          <w:tcPr>
            <w:tcW w:w="4662" w:type="dxa"/>
          </w:tcPr>
          <w:p w14:paraId="6EC9D82E" w14:textId="0334B2EA" w:rsidR="00DF0EF3" w:rsidRDefault="00DF0EF3" w:rsidP="008E6E32">
            <w:r>
              <w:t>only vehicle:Vehicle</w:t>
            </w:r>
          </w:p>
        </w:tc>
      </w:tr>
      <w:tr w:rsidR="008E6E32" w14:paraId="72F0C5A5" w14:textId="77777777" w:rsidTr="00DF0EF3">
        <w:trPr>
          <w:cantSplit/>
        </w:trPr>
        <w:tc>
          <w:tcPr>
            <w:tcW w:w="2204" w:type="dxa"/>
            <w:vMerge w:val="restart"/>
          </w:tcPr>
          <w:p w14:paraId="72B4E7C4" w14:textId="77777777" w:rsidR="008E6E32" w:rsidRDefault="008E6E32" w:rsidP="008E6E32">
            <w:r>
              <w:t>Tour</w:t>
            </w:r>
          </w:p>
        </w:tc>
        <w:tc>
          <w:tcPr>
            <w:tcW w:w="2484" w:type="dxa"/>
          </w:tcPr>
          <w:p w14:paraId="212C46D0" w14:textId="5256611B" w:rsidR="008E6E32" w:rsidRDefault="00A24F05" w:rsidP="001F1FB9">
            <w:r>
              <w:t>subClassOf</w:t>
            </w:r>
          </w:p>
        </w:tc>
        <w:tc>
          <w:tcPr>
            <w:tcW w:w="4662" w:type="dxa"/>
          </w:tcPr>
          <w:p w14:paraId="3AA54FBC" w14:textId="0975E4D6" w:rsidR="008E6E32" w:rsidRDefault="00A24F05" w:rsidP="008E6E32">
            <w:r>
              <w:t>Trip</w:t>
            </w:r>
          </w:p>
        </w:tc>
      </w:tr>
      <w:tr w:rsidR="008E6E32" w14:paraId="106B71CA" w14:textId="77777777" w:rsidTr="00DF0EF3">
        <w:trPr>
          <w:cantSplit/>
        </w:trPr>
        <w:tc>
          <w:tcPr>
            <w:tcW w:w="2204" w:type="dxa"/>
            <w:vMerge/>
          </w:tcPr>
          <w:p w14:paraId="19DB4FCB" w14:textId="77777777" w:rsidR="008E6E32" w:rsidRDefault="008E6E32" w:rsidP="008E6E32"/>
        </w:tc>
        <w:tc>
          <w:tcPr>
            <w:tcW w:w="2484" w:type="dxa"/>
          </w:tcPr>
          <w:p w14:paraId="0D90D42C" w14:textId="77777777" w:rsidR="008E6E32" w:rsidRDefault="008E6E32" w:rsidP="008E6E32">
            <w:r>
              <w:t>startLoc</w:t>
            </w:r>
          </w:p>
        </w:tc>
        <w:tc>
          <w:tcPr>
            <w:tcW w:w="4662" w:type="dxa"/>
          </w:tcPr>
          <w:p w14:paraId="08286305" w14:textId="249F78E7" w:rsidR="008E6E32" w:rsidRDefault="00A24F05" w:rsidP="008E6E32">
            <w:r w:rsidRPr="00A24F05">
              <w:t>startLoc only (inverse (endLoc) Self)</w:t>
            </w:r>
          </w:p>
        </w:tc>
      </w:tr>
    </w:tbl>
    <w:p w14:paraId="48BAD905" w14:textId="77777777" w:rsidR="006E04AB" w:rsidRDefault="006E04AB" w:rsidP="006E04AB"/>
    <w:p w14:paraId="4324630B" w14:textId="77777777" w:rsidR="0070434A" w:rsidRDefault="0070434A" w:rsidP="006E04AB">
      <w:pPr>
        <w:rPr>
          <w:b/>
        </w:rPr>
      </w:pPr>
      <w:r w:rsidRPr="0070434A">
        <w:rPr>
          <w:b/>
        </w:rPr>
        <w:t>Reused Ontologies:</w:t>
      </w:r>
    </w:p>
    <w:p w14:paraId="65F868BF" w14:textId="77777777" w:rsidR="0070434A" w:rsidRDefault="0070434A" w:rsidP="001D3F17">
      <w:pPr>
        <w:pStyle w:val="ListParagraph"/>
        <w:numPr>
          <w:ilvl w:val="0"/>
          <w:numId w:val="3"/>
        </w:numPr>
      </w:pPr>
      <w:r>
        <w:t>iCity-TransportationSystem</w:t>
      </w:r>
    </w:p>
    <w:p w14:paraId="05D759BB" w14:textId="77777777" w:rsidR="0070434A" w:rsidRDefault="0070434A" w:rsidP="001D3F17">
      <w:pPr>
        <w:pStyle w:val="ListParagraph"/>
        <w:numPr>
          <w:ilvl w:val="0"/>
          <w:numId w:val="3"/>
        </w:numPr>
      </w:pPr>
      <w:r>
        <w:t>iCity-Vehicle</w:t>
      </w:r>
    </w:p>
    <w:p w14:paraId="319A1574" w14:textId="77777777" w:rsidR="0070434A" w:rsidRDefault="0070434A" w:rsidP="006E04AB"/>
    <w:p w14:paraId="7F35D7A8" w14:textId="77777777" w:rsidR="00C7318B" w:rsidRDefault="00806205" w:rsidP="00806205">
      <w:pPr>
        <w:pStyle w:val="Heading3"/>
      </w:pPr>
      <w:bookmarkStart w:id="157" w:name="_Toc35948865"/>
      <w:r>
        <w:t>Trip Costs</w:t>
      </w:r>
      <w:bookmarkEnd w:id="157"/>
    </w:p>
    <w:p w14:paraId="4F9F4409" w14:textId="61C798EE" w:rsidR="00D479C9" w:rsidRPr="00D479C9" w:rsidRDefault="0089518D" w:rsidP="00D479C9">
      <w:pPr>
        <w:rPr>
          <w:i/>
        </w:rPr>
      </w:pPr>
      <w:r>
        <w:rPr>
          <w:i/>
        </w:rPr>
        <w:t>http://ontology.eil.utoronto.ca/icity/</w:t>
      </w:r>
      <w:r w:rsidR="00D479C9" w:rsidRPr="00D479C9">
        <w:rPr>
          <w:i/>
        </w:rPr>
        <w:t>TripCost</w:t>
      </w:r>
      <w:r w:rsidR="00AC0B4C">
        <w:rPr>
          <w:i/>
        </w:rPr>
        <w:t>.owl</w:t>
      </w:r>
    </w:p>
    <w:p w14:paraId="2C01FECA" w14:textId="77777777" w:rsidR="001C4E8E" w:rsidRPr="001C4E8E" w:rsidRDefault="001C4E8E" w:rsidP="001C4E8E">
      <w:pPr>
        <w:rPr>
          <w:b/>
        </w:rPr>
      </w:pPr>
      <w:r w:rsidRPr="001C4E8E">
        <w:rPr>
          <w:b/>
        </w:rPr>
        <w:t>Namespace: tripcost</w:t>
      </w:r>
    </w:p>
    <w:p w14:paraId="639845FA" w14:textId="0FA29C6D" w:rsidR="00806205" w:rsidRPr="00806205" w:rsidRDefault="00806205" w:rsidP="00806205">
      <w:r>
        <w:t xml:space="preserve">Different costs are associated with the performance of Trips. These may take the form of direct costs such as those presented in the </w:t>
      </w:r>
      <w:r w:rsidR="005B0E28">
        <w:t xml:space="preserve">Travel Cost </w:t>
      </w:r>
      <w:r>
        <w:t xml:space="preserve">Ontology, but there may be non-monetary costs associated with travel over different arcs such as pollution and </w:t>
      </w:r>
      <w:r w:rsidR="005B0E28">
        <w:t>travel time. Trip Costs</w:t>
      </w:r>
      <w:r>
        <w:t xml:space="preserve"> capture these indirect costs that may vary between individual trips; a trip cost is a property of some instance of travelling.</w:t>
      </w:r>
    </w:p>
    <w:p w14:paraId="63C1634E" w14:textId="77777777" w:rsidR="00806205" w:rsidRDefault="00806205" w:rsidP="009E4A69">
      <w:pPr>
        <w:pStyle w:val="ListParagraph"/>
      </w:pPr>
      <w:r>
        <w:t xml:space="preserve">A </w:t>
      </w:r>
      <w:r w:rsidR="00667888">
        <w:t>Duration Cost</w:t>
      </w:r>
      <w:r>
        <w:t xml:space="preserve"> is a Trip Cost.</w:t>
      </w:r>
      <w:r w:rsidR="00667888">
        <w:br/>
        <w:t>A duration cost has an associated cost in terms of duration; e.g. the length of time to perform the trip or trip segment</w:t>
      </w:r>
      <w:r w:rsidR="00667888">
        <w:br/>
        <w:t>A duration cost may have an associated monetary cost</w:t>
      </w:r>
      <w:r w:rsidR="00F5508C">
        <w:t xml:space="preserve"> (valuation)</w:t>
      </w:r>
      <w:r w:rsidR="00667888">
        <w:t>; e.g. the monetary cost applied to the length of time taken to perform the trip or trip cost.</w:t>
      </w:r>
    </w:p>
    <w:p w14:paraId="0D0B9F3A" w14:textId="77777777" w:rsidR="00806205" w:rsidRDefault="00806205" w:rsidP="009E4A69">
      <w:pPr>
        <w:pStyle w:val="ListParagraph"/>
      </w:pPr>
      <w:r>
        <w:t>A Distance is a Trip Cost</w:t>
      </w:r>
      <w:r w:rsidR="00F5508C">
        <w:br/>
        <w:t>A distance has an associated cost in terms of the distance travelled.</w:t>
      </w:r>
      <w:r w:rsidR="00F5508C">
        <w:br/>
        <w:t>It may also have an associated monetary cost (valuation)</w:t>
      </w:r>
    </w:p>
    <w:p w14:paraId="11E8192A" w14:textId="77777777" w:rsidR="00806205" w:rsidRDefault="00806205" w:rsidP="009E4A69">
      <w:pPr>
        <w:pStyle w:val="ListParagraph"/>
      </w:pPr>
      <w:r>
        <w:t>An Environmental Cost is a Trip Cost</w:t>
      </w:r>
    </w:p>
    <w:p w14:paraId="101A105D" w14:textId="77777777" w:rsidR="00806205" w:rsidRPr="00E91E39" w:rsidRDefault="00806205" w:rsidP="009E4A69">
      <w:pPr>
        <w:pStyle w:val="ListParagraph"/>
      </w:pPr>
      <w:r>
        <w:t>A Vehicle Cost is a Trip Cost</w:t>
      </w:r>
    </w:p>
    <w:tbl>
      <w:tblPr>
        <w:tblStyle w:val="TableGrid"/>
        <w:tblpPr w:leftFromText="180" w:rightFromText="180" w:vertAnchor="text" w:horzAnchor="margin" w:tblpY="128"/>
        <w:tblW w:w="0" w:type="auto"/>
        <w:tblLook w:val="04A0" w:firstRow="1" w:lastRow="0" w:firstColumn="1" w:lastColumn="0" w:noHBand="0" w:noVBand="1"/>
      </w:tblPr>
      <w:tblGrid>
        <w:gridCol w:w="2122"/>
        <w:gridCol w:w="2549"/>
        <w:gridCol w:w="4679"/>
      </w:tblGrid>
      <w:tr w:rsidR="00333D45" w14:paraId="0EC93395" w14:textId="77777777" w:rsidTr="00333D45">
        <w:trPr>
          <w:cantSplit/>
        </w:trPr>
        <w:tc>
          <w:tcPr>
            <w:tcW w:w="2126" w:type="dxa"/>
            <w:shd w:val="clear" w:color="auto" w:fill="00FFFF"/>
          </w:tcPr>
          <w:p w14:paraId="52F28ACA" w14:textId="77777777" w:rsidR="00333D45" w:rsidRDefault="00333D45" w:rsidP="00333D45">
            <w:r>
              <w:t>Object</w:t>
            </w:r>
          </w:p>
        </w:tc>
        <w:tc>
          <w:tcPr>
            <w:tcW w:w="2564" w:type="dxa"/>
            <w:shd w:val="clear" w:color="auto" w:fill="00FFFF"/>
          </w:tcPr>
          <w:p w14:paraId="3DC33A67" w14:textId="77777777" w:rsidR="00333D45" w:rsidRDefault="00333D45" w:rsidP="00333D45">
            <w:r>
              <w:t>Property</w:t>
            </w:r>
          </w:p>
        </w:tc>
        <w:tc>
          <w:tcPr>
            <w:tcW w:w="4886" w:type="dxa"/>
            <w:shd w:val="clear" w:color="auto" w:fill="00FFFF"/>
          </w:tcPr>
          <w:p w14:paraId="05A46527" w14:textId="77777777" w:rsidR="00333D45" w:rsidRDefault="00333D45" w:rsidP="00333D45">
            <w:r>
              <w:t>Value</w:t>
            </w:r>
          </w:p>
        </w:tc>
      </w:tr>
      <w:tr w:rsidR="00B85A48" w14:paraId="671F68C1" w14:textId="77777777" w:rsidTr="00333D45">
        <w:trPr>
          <w:cantSplit/>
        </w:trPr>
        <w:tc>
          <w:tcPr>
            <w:tcW w:w="2126" w:type="dxa"/>
            <w:vMerge w:val="restart"/>
          </w:tcPr>
          <w:p w14:paraId="57CC8743" w14:textId="77777777" w:rsidR="00B85A48" w:rsidRDefault="00B85A48" w:rsidP="00B3604C">
            <w:r>
              <w:lastRenderedPageBreak/>
              <w:t>TripCost</w:t>
            </w:r>
          </w:p>
        </w:tc>
        <w:tc>
          <w:tcPr>
            <w:tcW w:w="2564" w:type="dxa"/>
          </w:tcPr>
          <w:p w14:paraId="5C6DEEA7" w14:textId="77777777" w:rsidR="00B85A48" w:rsidRDefault="00B85A48" w:rsidP="00B3604C">
            <w:r>
              <w:t>hasMonetaryCost</w:t>
            </w:r>
          </w:p>
        </w:tc>
        <w:tc>
          <w:tcPr>
            <w:tcW w:w="4886" w:type="dxa"/>
          </w:tcPr>
          <w:p w14:paraId="00696A4B" w14:textId="6C57B333" w:rsidR="00B85A48" w:rsidRDefault="00B85A48" w:rsidP="00B3604C">
            <w:r>
              <w:t xml:space="preserve">only </w:t>
            </w:r>
            <w:r w:rsidR="00FC58CF">
              <w:t>om</w:t>
            </w:r>
            <w:r>
              <w:t>:MonetaryValue</w:t>
            </w:r>
          </w:p>
        </w:tc>
      </w:tr>
      <w:tr w:rsidR="00B85A48" w14:paraId="4708EDBD" w14:textId="77777777" w:rsidTr="00333D45">
        <w:trPr>
          <w:cantSplit/>
        </w:trPr>
        <w:tc>
          <w:tcPr>
            <w:tcW w:w="2126" w:type="dxa"/>
            <w:vMerge/>
          </w:tcPr>
          <w:p w14:paraId="3B02A615" w14:textId="77777777" w:rsidR="00B85A48" w:rsidRDefault="00B85A48" w:rsidP="00B3604C"/>
        </w:tc>
        <w:tc>
          <w:tcPr>
            <w:tcW w:w="2564" w:type="dxa"/>
          </w:tcPr>
          <w:p w14:paraId="6FAA400E" w14:textId="77777777" w:rsidR="00B85A48" w:rsidRDefault="00B85A48" w:rsidP="00B3604C">
            <w:r>
              <w:t>tripCostOf</w:t>
            </w:r>
          </w:p>
        </w:tc>
        <w:tc>
          <w:tcPr>
            <w:tcW w:w="4886" w:type="dxa"/>
          </w:tcPr>
          <w:p w14:paraId="71683D6A" w14:textId="77777777" w:rsidR="00B85A48" w:rsidRDefault="00B85A48" w:rsidP="00B3604C">
            <w:r>
              <w:t>only (trip:Tour or trip:Trip or trip:TripSegment)</w:t>
            </w:r>
          </w:p>
        </w:tc>
      </w:tr>
      <w:tr w:rsidR="00B85A48" w14:paraId="4C28E4E3" w14:textId="77777777" w:rsidTr="00333D45">
        <w:trPr>
          <w:cantSplit/>
        </w:trPr>
        <w:tc>
          <w:tcPr>
            <w:tcW w:w="2126" w:type="dxa"/>
            <w:vMerge w:val="restart"/>
          </w:tcPr>
          <w:p w14:paraId="3C954A98" w14:textId="77777777" w:rsidR="00B85A48" w:rsidRPr="00BC5636" w:rsidRDefault="00B85A48" w:rsidP="00B85A48">
            <w:r>
              <w:t>DurationCost</w:t>
            </w:r>
          </w:p>
        </w:tc>
        <w:tc>
          <w:tcPr>
            <w:tcW w:w="2564" w:type="dxa"/>
          </w:tcPr>
          <w:p w14:paraId="465B8861" w14:textId="77777777" w:rsidR="00B85A48" w:rsidRDefault="00B85A48" w:rsidP="00B85A48">
            <w:r>
              <w:t>subclassOf</w:t>
            </w:r>
          </w:p>
        </w:tc>
        <w:tc>
          <w:tcPr>
            <w:tcW w:w="4886" w:type="dxa"/>
          </w:tcPr>
          <w:p w14:paraId="408BBEF0" w14:textId="77777777" w:rsidR="00B85A48" w:rsidRDefault="00B85A48" w:rsidP="00B85A48">
            <w:r>
              <w:t>TripCost</w:t>
            </w:r>
          </w:p>
        </w:tc>
      </w:tr>
      <w:tr w:rsidR="00B85A48" w14:paraId="12CB4FAE" w14:textId="77777777" w:rsidTr="00333D45">
        <w:trPr>
          <w:cantSplit/>
        </w:trPr>
        <w:tc>
          <w:tcPr>
            <w:tcW w:w="2126" w:type="dxa"/>
            <w:vMerge/>
          </w:tcPr>
          <w:p w14:paraId="57E1C14A" w14:textId="77777777" w:rsidR="00B85A48" w:rsidRDefault="00B85A48" w:rsidP="00B85A48"/>
        </w:tc>
        <w:tc>
          <w:tcPr>
            <w:tcW w:w="2564" w:type="dxa"/>
          </w:tcPr>
          <w:p w14:paraId="0AC11225" w14:textId="77777777" w:rsidR="00B85A48" w:rsidRDefault="00B85A48" w:rsidP="00B85A48">
            <w:r>
              <w:t>hasDurationCost</w:t>
            </w:r>
          </w:p>
        </w:tc>
        <w:tc>
          <w:tcPr>
            <w:tcW w:w="4886" w:type="dxa"/>
          </w:tcPr>
          <w:p w14:paraId="2BE1DC40" w14:textId="77777777" w:rsidR="00B85A48" w:rsidRDefault="00B85A48" w:rsidP="00B85A48">
            <w:r>
              <w:t>only time:DurationDescription</w:t>
            </w:r>
          </w:p>
        </w:tc>
      </w:tr>
      <w:tr w:rsidR="00B85A48" w14:paraId="7EB8F86C" w14:textId="77777777" w:rsidTr="00333D45">
        <w:trPr>
          <w:cantSplit/>
        </w:trPr>
        <w:tc>
          <w:tcPr>
            <w:tcW w:w="2126" w:type="dxa"/>
            <w:vMerge w:val="restart"/>
          </w:tcPr>
          <w:p w14:paraId="1CBC842E" w14:textId="77777777" w:rsidR="00B85A48" w:rsidRDefault="00B85A48" w:rsidP="00B85A48">
            <w:r>
              <w:t>DistanceCost</w:t>
            </w:r>
          </w:p>
        </w:tc>
        <w:tc>
          <w:tcPr>
            <w:tcW w:w="2564" w:type="dxa"/>
          </w:tcPr>
          <w:p w14:paraId="07279482" w14:textId="77777777" w:rsidR="00B85A48" w:rsidRDefault="00B85A48" w:rsidP="00B85A48">
            <w:r>
              <w:t>subclassOf</w:t>
            </w:r>
          </w:p>
        </w:tc>
        <w:tc>
          <w:tcPr>
            <w:tcW w:w="4886" w:type="dxa"/>
          </w:tcPr>
          <w:p w14:paraId="1478F0C2" w14:textId="77777777" w:rsidR="00B85A48" w:rsidRDefault="00B85A48" w:rsidP="00B85A48">
            <w:r>
              <w:t>TripCost</w:t>
            </w:r>
          </w:p>
        </w:tc>
      </w:tr>
      <w:tr w:rsidR="00B85A48" w14:paraId="61CC73F7" w14:textId="77777777" w:rsidTr="00333D45">
        <w:trPr>
          <w:cantSplit/>
        </w:trPr>
        <w:tc>
          <w:tcPr>
            <w:tcW w:w="2126" w:type="dxa"/>
            <w:vMerge/>
          </w:tcPr>
          <w:p w14:paraId="191F3F0C" w14:textId="77777777" w:rsidR="00B85A48" w:rsidRDefault="00B85A48" w:rsidP="00B85A48"/>
        </w:tc>
        <w:tc>
          <w:tcPr>
            <w:tcW w:w="2564" w:type="dxa"/>
          </w:tcPr>
          <w:p w14:paraId="5EC273EB" w14:textId="77777777" w:rsidR="00B85A48" w:rsidRDefault="00B85A48" w:rsidP="00B85A48">
            <w:r>
              <w:t>hasDistanceCost</w:t>
            </w:r>
          </w:p>
        </w:tc>
        <w:tc>
          <w:tcPr>
            <w:tcW w:w="4886" w:type="dxa"/>
          </w:tcPr>
          <w:p w14:paraId="64E5DFED" w14:textId="7B828ECE" w:rsidR="00B85A48" w:rsidRDefault="00B85A48" w:rsidP="00B85A48">
            <w:r>
              <w:t>only om:</w:t>
            </w:r>
            <w:r w:rsidR="00FC58CF">
              <w:t>length or om:MonetaryValue</w:t>
            </w:r>
          </w:p>
        </w:tc>
      </w:tr>
      <w:tr w:rsidR="00B85A48" w14:paraId="5CC8924E" w14:textId="77777777" w:rsidTr="00333D45">
        <w:trPr>
          <w:cantSplit/>
        </w:trPr>
        <w:tc>
          <w:tcPr>
            <w:tcW w:w="2126" w:type="dxa"/>
            <w:vMerge w:val="restart"/>
          </w:tcPr>
          <w:p w14:paraId="7B89C802" w14:textId="77777777" w:rsidR="00B85A48" w:rsidRDefault="00B85A48" w:rsidP="00B85A48">
            <w:r>
              <w:t>EnvironmentalCost</w:t>
            </w:r>
          </w:p>
        </w:tc>
        <w:tc>
          <w:tcPr>
            <w:tcW w:w="2564" w:type="dxa"/>
          </w:tcPr>
          <w:p w14:paraId="6FCAE98A" w14:textId="77777777" w:rsidR="00B85A48" w:rsidRDefault="00B85A48" w:rsidP="00B85A48">
            <w:r>
              <w:t>subclassOf</w:t>
            </w:r>
          </w:p>
        </w:tc>
        <w:tc>
          <w:tcPr>
            <w:tcW w:w="4886" w:type="dxa"/>
          </w:tcPr>
          <w:p w14:paraId="566E33DD" w14:textId="77777777" w:rsidR="00B85A48" w:rsidRDefault="00B85A48" w:rsidP="00B85A48">
            <w:r>
              <w:t>TripCost</w:t>
            </w:r>
          </w:p>
        </w:tc>
      </w:tr>
      <w:tr w:rsidR="00B85A48" w14:paraId="2001564A" w14:textId="77777777" w:rsidTr="00333D45">
        <w:trPr>
          <w:cantSplit/>
        </w:trPr>
        <w:tc>
          <w:tcPr>
            <w:tcW w:w="2126" w:type="dxa"/>
            <w:vMerge/>
          </w:tcPr>
          <w:p w14:paraId="15A19F31" w14:textId="77777777" w:rsidR="00B85A48" w:rsidRDefault="00B85A48" w:rsidP="00B85A48"/>
        </w:tc>
        <w:tc>
          <w:tcPr>
            <w:tcW w:w="2564" w:type="dxa"/>
          </w:tcPr>
          <w:p w14:paraId="7464E101" w14:textId="77777777" w:rsidR="00B85A48" w:rsidRDefault="00B85A48" w:rsidP="00B85A48">
            <w:r>
              <w:t>hasEnvironmentalCost</w:t>
            </w:r>
          </w:p>
        </w:tc>
        <w:tc>
          <w:tcPr>
            <w:tcW w:w="4886" w:type="dxa"/>
          </w:tcPr>
          <w:p w14:paraId="5D18EB22" w14:textId="77777777" w:rsidR="00B85A48" w:rsidRDefault="00B85A48" w:rsidP="00B85A48">
            <w:r>
              <w:t>only CarbonEmissions</w:t>
            </w:r>
          </w:p>
        </w:tc>
      </w:tr>
      <w:tr w:rsidR="00B85A48" w14:paraId="626E63AA" w14:textId="77777777" w:rsidTr="00333D45">
        <w:trPr>
          <w:cantSplit/>
        </w:trPr>
        <w:tc>
          <w:tcPr>
            <w:tcW w:w="2126" w:type="dxa"/>
          </w:tcPr>
          <w:p w14:paraId="6E580DAD" w14:textId="77777777" w:rsidR="00B85A48" w:rsidRDefault="00B85A48" w:rsidP="00B85A48">
            <w:r>
              <w:t>VehicleCost</w:t>
            </w:r>
          </w:p>
        </w:tc>
        <w:tc>
          <w:tcPr>
            <w:tcW w:w="2564" w:type="dxa"/>
          </w:tcPr>
          <w:p w14:paraId="431199E9" w14:textId="77777777" w:rsidR="00B85A48" w:rsidRDefault="00B85A48" w:rsidP="00B85A48">
            <w:r>
              <w:t>subclassOf</w:t>
            </w:r>
          </w:p>
        </w:tc>
        <w:tc>
          <w:tcPr>
            <w:tcW w:w="4886" w:type="dxa"/>
          </w:tcPr>
          <w:p w14:paraId="154A676C" w14:textId="77777777" w:rsidR="00B85A48" w:rsidRDefault="00B85A48" w:rsidP="00B85A48">
            <w:r>
              <w:t>TripCost</w:t>
            </w:r>
          </w:p>
        </w:tc>
      </w:tr>
    </w:tbl>
    <w:p w14:paraId="3FF24AE6" w14:textId="77777777" w:rsidR="001C4E8E" w:rsidRDefault="001C4E8E" w:rsidP="00806205">
      <w:pPr>
        <w:rPr>
          <w:b/>
        </w:rPr>
      </w:pPr>
    </w:p>
    <w:p w14:paraId="4D3020BC" w14:textId="77777777" w:rsidR="00806205" w:rsidRDefault="00B3604C" w:rsidP="00806205">
      <w:pPr>
        <w:rPr>
          <w:b/>
        </w:rPr>
      </w:pPr>
      <w:r>
        <w:rPr>
          <w:b/>
        </w:rPr>
        <w:t>Reused Ontologies:</w:t>
      </w:r>
    </w:p>
    <w:p w14:paraId="4A64BB91" w14:textId="77777777" w:rsidR="00B13565" w:rsidRDefault="00B3604C" w:rsidP="001D3F17">
      <w:pPr>
        <w:pStyle w:val="ListParagraph"/>
        <w:numPr>
          <w:ilvl w:val="0"/>
          <w:numId w:val="4"/>
        </w:numPr>
      </w:pPr>
      <w:r>
        <w:t xml:space="preserve">iCity-Trip </w:t>
      </w:r>
    </w:p>
    <w:p w14:paraId="157C7967" w14:textId="77777777" w:rsidR="00B13565" w:rsidRDefault="00B13565" w:rsidP="00B13565">
      <w:pPr>
        <w:pStyle w:val="Heading2"/>
      </w:pPr>
      <w:bookmarkStart w:id="158" w:name="_Toc35948866"/>
      <w:r>
        <w:t>Urban System Ontology</w:t>
      </w:r>
      <w:bookmarkEnd w:id="158"/>
    </w:p>
    <w:p w14:paraId="634A2215" w14:textId="38474742" w:rsidR="00D479C9" w:rsidRPr="00D479C9" w:rsidRDefault="0089518D" w:rsidP="00D479C9">
      <w:pPr>
        <w:rPr>
          <w:i/>
        </w:rPr>
      </w:pPr>
      <w:r>
        <w:rPr>
          <w:i/>
        </w:rPr>
        <w:t>http://ontology.eil.utoronto.ca/icity/</w:t>
      </w:r>
      <w:r w:rsidR="00D479C9" w:rsidRPr="00D479C9">
        <w:rPr>
          <w:i/>
        </w:rPr>
        <w:t>UrbanSystem</w:t>
      </w:r>
      <w:r w:rsidR="00AC0B4C">
        <w:rPr>
          <w:i/>
        </w:rPr>
        <w:t>.owl</w:t>
      </w:r>
    </w:p>
    <w:p w14:paraId="2E0A6C47" w14:textId="77777777" w:rsidR="009D085B" w:rsidRPr="009D085B" w:rsidRDefault="009D085B" w:rsidP="009D085B">
      <w:pPr>
        <w:rPr>
          <w:b/>
        </w:rPr>
      </w:pPr>
      <w:r>
        <w:rPr>
          <w:b/>
        </w:rPr>
        <w:t>Namespace: urbansys</w:t>
      </w:r>
    </w:p>
    <w:p w14:paraId="60E8A1CE" w14:textId="3E33B657" w:rsidR="00FD13F5" w:rsidRDefault="00FD13F5" w:rsidP="00FD13F5">
      <w:bookmarkStart w:id="159" w:name="_Ref468171950"/>
      <w:r>
        <w:t>Earlier in this report, we recognized that the urban system covers many different concepts, thus motivating the design of the preceding, so-called generic ontologies. However, it must be recognized that in isolation, these concepts do not effectively capture the urban system. The urban system not only includes these concepts, but relationships between them. The Urban System Ontology extends all of the previously defined ontologies in order to capture the relationships between them, in the context of the urban system.</w:t>
      </w:r>
    </w:p>
    <w:p w14:paraId="579436A6" w14:textId="62398AD2" w:rsidR="00FD13F5" w:rsidRDefault="00FD13F5" w:rsidP="001D3F17">
      <w:pPr>
        <w:pStyle w:val="ListParagraph"/>
        <w:numPr>
          <w:ilvl w:val="0"/>
          <w:numId w:val="5"/>
        </w:numPr>
      </w:pPr>
      <w:r>
        <w:lastRenderedPageBreak/>
        <w:t xml:space="preserve">A Person may be a </w:t>
      </w:r>
      <w:r w:rsidRPr="00985FB1">
        <w:rPr>
          <w:b/>
        </w:rPr>
        <w:t>member of</w:t>
      </w:r>
      <w:r>
        <w:t xml:space="preserve"> a Family and/or a Household.</w:t>
      </w:r>
      <w:r>
        <w:br/>
        <w:t>A Person may work for another Person, or some Organization</w:t>
      </w:r>
      <w:r w:rsidR="007026A8">
        <w:t>, or be enrolled at some Educational Institution</w:t>
      </w:r>
      <w:r>
        <w:t>.</w:t>
      </w:r>
      <w:r>
        <w:br/>
        <w:t xml:space="preserve">A Person may </w:t>
      </w:r>
      <w:r w:rsidRPr="008F1630">
        <w:rPr>
          <w:b/>
        </w:rPr>
        <w:t>have access to</w:t>
      </w:r>
      <w:r>
        <w:t xml:space="preserve"> some </w:t>
      </w:r>
      <w:r w:rsidRPr="005565E5">
        <w:rPr>
          <w:b/>
        </w:rPr>
        <w:t>Vehicle</w:t>
      </w:r>
      <w:r>
        <w:t>.</w:t>
      </w:r>
      <w:r>
        <w:br/>
        <w:t xml:space="preserve">A Person may </w:t>
      </w:r>
      <w:r>
        <w:rPr>
          <w:b/>
        </w:rPr>
        <w:t>have access to</w:t>
      </w:r>
      <w:r>
        <w:t xml:space="preserve"> some </w:t>
      </w:r>
      <w:r>
        <w:rPr>
          <w:b/>
        </w:rPr>
        <w:t>Bicycle</w:t>
      </w:r>
      <w:r>
        <w:t>.</w:t>
      </w:r>
      <w:r>
        <w:br/>
        <w:t xml:space="preserve">A Person has a </w:t>
      </w:r>
      <w:r w:rsidRPr="00131B2A">
        <w:rPr>
          <w:b/>
        </w:rPr>
        <w:t>Schedule</w:t>
      </w:r>
      <w:r>
        <w:t xml:space="preserve"> for a given point (period) in time.</w:t>
      </w:r>
    </w:p>
    <w:p w14:paraId="6C015DD6" w14:textId="77777777" w:rsidR="00FD13F5" w:rsidRPr="00386539" w:rsidRDefault="00FD13F5" w:rsidP="001D3F17">
      <w:pPr>
        <w:pStyle w:val="ListParagraph"/>
        <w:numPr>
          <w:ilvl w:val="0"/>
          <w:numId w:val="5"/>
        </w:numPr>
      </w:pPr>
      <w:r>
        <w:t>A Schedule is a plan for some Activity to occur at/over some point in time.</w:t>
      </w:r>
    </w:p>
    <w:p w14:paraId="0B79CB4A" w14:textId="77777777" w:rsidR="00FD13F5" w:rsidRDefault="00FD13F5" w:rsidP="001D3F17">
      <w:pPr>
        <w:pStyle w:val="ListParagraph"/>
        <w:numPr>
          <w:ilvl w:val="0"/>
          <w:numId w:val="5"/>
        </w:numPr>
      </w:pPr>
      <w:r>
        <w:t xml:space="preserve">A Family </w:t>
      </w:r>
      <w:r w:rsidRPr="00DB4DAA">
        <w:rPr>
          <w:b/>
        </w:rPr>
        <w:t>has members</w:t>
      </w:r>
      <w:r>
        <w:t xml:space="preserve"> who are Persons, and who are related via the has-spouse or has-child properties.</w:t>
      </w:r>
    </w:p>
    <w:p w14:paraId="5A7882C3" w14:textId="77777777" w:rsidR="00FD13F5" w:rsidRDefault="00FD13F5" w:rsidP="001D3F17">
      <w:pPr>
        <w:pStyle w:val="ListParagraph"/>
        <w:numPr>
          <w:ilvl w:val="0"/>
          <w:numId w:val="5"/>
        </w:numPr>
      </w:pPr>
      <w:r>
        <w:t xml:space="preserve">A Household has one or more Persons as </w:t>
      </w:r>
      <w:r w:rsidRPr="006B3727">
        <w:rPr>
          <w:b/>
        </w:rPr>
        <w:t>members</w:t>
      </w:r>
      <w:r>
        <w:t>.</w:t>
      </w:r>
      <w:r w:rsidR="007F6AE3">
        <w:t xml:space="preserve"> We do not make any commitment regarding the identity of the Persons, and in fact a Person may belong to more than one Household.</w:t>
      </w:r>
    </w:p>
    <w:p w14:paraId="5C3D6B79" w14:textId="77777777" w:rsidR="00FD13F5" w:rsidRDefault="00FD13F5" w:rsidP="001D3F17">
      <w:pPr>
        <w:pStyle w:val="ListParagraph"/>
        <w:numPr>
          <w:ilvl w:val="0"/>
          <w:numId w:val="5"/>
        </w:numPr>
      </w:pPr>
      <w:r>
        <w:t xml:space="preserve">A Dwelling Unit is </w:t>
      </w:r>
      <w:r>
        <w:rPr>
          <w:b/>
        </w:rPr>
        <w:t xml:space="preserve">located in some </w:t>
      </w:r>
      <w:r w:rsidRPr="00D00910">
        <w:rPr>
          <w:b/>
        </w:rPr>
        <w:t>Building</w:t>
      </w:r>
      <w:r>
        <w:rPr>
          <w:b/>
        </w:rPr>
        <w:t xml:space="preserve"> </w:t>
      </w:r>
      <w:r>
        <w:t>(e.g. House, Apartment,...)</w:t>
      </w:r>
    </w:p>
    <w:p w14:paraId="3B50EBBB" w14:textId="77777777" w:rsidR="00FD13F5" w:rsidRDefault="00FD13F5" w:rsidP="001D3F17">
      <w:pPr>
        <w:pStyle w:val="ListParagraph"/>
        <w:numPr>
          <w:ilvl w:val="0"/>
          <w:numId w:val="5"/>
        </w:numPr>
      </w:pPr>
      <w:r>
        <w:t>An Organization must have at least 2 Person(s) as members(s).</w:t>
      </w:r>
    </w:p>
    <w:p w14:paraId="2A70388E" w14:textId="77777777" w:rsidR="00FD13F5" w:rsidRDefault="00FD13F5" w:rsidP="001D3F17">
      <w:pPr>
        <w:pStyle w:val="ListParagraph"/>
        <w:numPr>
          <w:ilvl w:val="0"/>
          <w:numId w:val="5"/>
        </w:numPr>
      </w:pPr>
      <w:r>
        <w:t>A Firm or a Business Establishment may have a Person as an employee</w:t>
      </w:r>
    </w:p>
    <w:p w14:paraId="2E366E56" w14:textId="77777777" w:rsidR="00FD13F5" w:rsidRDefault="00FD13F5" w:rsidP="001D3F17">
      <w:pPr>
        <w:pStyle w:val="ListParagraph"/>
        <w:numPr>
          <w:ilvl w:val="0"/>
          <w:numId w:val="5"/>
        </w:numPr>
      </w:pPr>
      <w:r>
        <w:t>An Employee is a type of Person(s).</w:t>
      </w:r>
    </w:p>
    <w:p w14:paraId="7933AF68" w14:textId="77777777" w:rsidR="00FD13F5" w:rsidRDefault="00FD13F5" w:rsidP="001D3F17">
      <w:pPr>
        <w:pStyle w:val="ListParagraph"/>
        <w:numPr>
          <w:ilvl w:val="0"/>
          <w:numId w:val="5"/>
        </w:numPr>
      </w:pPr>
      <w:r>
        <w:t>Occupation: An Occupation</w:t>
      </w:r>
      <w:r w:rsidRPr="00AA0C85">
        <w:rPr>
          <w:b/>
        </w:rPr>
        <w:t xml:space="preserve"> is performed by </w:t>
      </w:r>
      <w:r>
        <w:t>some Person.</w:t>
      </w:r>
      <w:r>
        <w:br/>
        <w:t>An Occupation has a type (e.g. sales, skilled trades)</w:t>
      </w:r>
    </w:p>
    <w:p w14:paraId="4EDD24A3" w14:textId="77777777" w:rsidR="00FD13F5" w:rsidRDefault="00FD13F5" w:rsidP="001D3F17">
      <w:pPr>
        <w:pStyle w:val="ListParagraph"/>
        <w:numPr>
          <w:ilvl w:val="0"/>
          <w:numId w:val="5"/>
        </w:numPr>
      </w:pPr>
      <w:r>
        <w:t>A Building may be located on some Parcel of land (this is an invariant property of any building).</w:t>
      </w:r>
      <w:r>
        <w:br/>
        <w:t xml:space="preserve">A Building </w:t>
      </w:r>
      <w:r w:rsidRPr="00F46BD1">
        <w:rPr>
          <w:b/>
        </w:rPr>
        <w:t>has an owner</w:t>
      </w:r>
      <w:r>
        <w:t>, which may be a Persons or some Organization.</w:t>
      </w:r>
      <w:r>
        <w:br/>
        <w:t xml:space="preserve">A Building </w:t>
      </w:r>
      <w:r w:rsidRPr="002010DA">
        <w:rPr>
          <w:b/>
        </w:rPr>
        <w:t>has occupants</w:t>
      </w:r>
      <w:r>
        <w:t>, which may or may not be the same Persons or Firm who own it.</w:t>
      </w:r>
      <w:r>
        <w:br/>
        <w:t xml:space="preserve">A Building may </w:t>
      </w:r>
      <w:r w:rsidRPr="00B2298F">
        <w:rPr>
          <w:b/>
        </w:rPr>
        <w:t>provide</w:t>
      </w:r>
      <w:r>
        <w:t xml:space="preserve"> some </w:t>
      </w:r>
      <w:r w:rsidRPr="00B2298F">
        <w:rPr>
          <w:b/>
        </w:rPr>
        <w:t>Parking</w:t>
      </w:r>
      <w:r>
        <w:t>.</w:t>
      </w:r>
    </w:p>
    <w:p w14:paraId="14D364CC" w14:textId="77777777" w:rsidR="00FD13F5" w:rsidRDefault="00FD13F5" w:rsidP="001D3F17">
      <w:pPr>
        <w:pStyle w:val="ListParagraph"/>
        <w:numPr>
          <w:ilvl w:val="0"/>
          <w:numId w:val="5"/>
        </w:numPr>
      </w:pPr>
      <w:r>
        <w:t xml:space="preserve">A Building Unit may be </w:t>
      </w:r>
      <w:r w:rsidRPr="00841272">
        <w:rPr>
          <w:b/>
        </w:rPr>
        <w:t>occupied by</w:t>
      </w:r>
      <w:r>
        <w:t xml:space="preserve"> some Persons or Organization.</w:t>
      </w:r>
      <w:r>
        <w:br/>
        <w:t xml:space="preserve">A Building Unit may be </w:t>
      </w:r>
      <w:r w:rsidRPr="00841272">
        <w:rPr>
          <w:b/>
        </w:rPr>
        <w:t>provide some Parking</w:t>
      </w:r>
      <w:r>
        <w:t>.</w:t>
      </w:r>
    </w:p>
    <w:p w14:paraId="0CCEA8F3" w14:textId="5C328539" w:rsidR="00FD13F5" w:rsidRDefault="00FD13F5" w:rsidP="001D3F17">
      <w:pPr>
        <w:pStyle w:val="ListParagraph"/>
        <w:numPr>
          <w:ilvl w:val="0"/>
          <w:numId w:val="5"/>
        </w:numPr>
      </w:pPr>
      <w:r>
        <w:t xml:space="preserve">A Vehicle may be </w:t>
      </w:r>
      <w:r w:rsidRPr="002A2C7E">
        <w:rPr>
          <w:b/>
        </w:rPr>
        <w:t>occupied by</w:t>
      </w:r>
      <w:r>
        <w:t xml:space="preserve"> at least one </w:t>
      </w:r>
      <w:r w:rsidR="009E1DC8">
        <w:t>Person</w:t>
      </w:r>
      <w:r>
        <w:t>, and some cargo.</w:t>
      </w:r>
      <w:r>
        <w:br/>
        <w:t xml:space="preserve">A Vehicle is </w:t>
      </w:r>
      <w:r w:rsidRPr="002A2C7E">
        <w:rPr>
          <w:b/>
        </w:rPr>
        <w:t xml:space="preserve">owned by </w:t>
      </w:r>
      <w:r>
        <w:t>some Person(s) or Firm.</w:t>
      </w:r>
      <w:r w:rsidR="00FE4987">
        <w:br/>
        <w:t xml:space="preserve">A Vehicle has some associated </w:t>
      </w:r>
      <w:r w:rsidR="00FE4987" w:rsidRPr="00FE4987">
        <w:rPr>
          <w:b/>
        </w:rPr>
        <w:t>Mode</w:t>
      </w:r>
      <w:r w:rsidR="00FE4987">
        <w:t>.</w:t>
      </w:r>
    </w:p>
    <w:p w14:paraId="6F3426A6" w14:textId="77777777" w:rsidR="00FD13F5" w:rsidRDefault="00FD13F5" w:rsidP="001D3F17">
      <w:pPr>
        <w:pStyle w:val="ListParagraph"/>
        <w:numPr>
          <w:ilvl w:val="0"/>
          <w:numId w:val="5"/>
        </w:numPr>
      </w:pPr>
      <w:r>
        <w:lastRenderedPageBreak/>
        <w:t>Occupant: An occupant is a Person who is occupying a Vehicle during transit.</w:t>
      </w:r>
      <w:r>
        <w:br/>
        <w:t>An Occupant may be a Driver or a Passenger</w:t>
      </w:r>
    </w:p>
    <w:p w14:paraId="3EBBAD3C" w14:textId="77777777" w:rsidR="00FD13F5" w:rsidRDefault="00FD13F5" w:rsidP="001D3F17">
      <w:pPr>
        <w:pStyle w:val="ListParagraph"/>
        <w:numPr>
          <w:ilvl w:val="0"/>
          <w:numId w:val="5"/>
        </w:numPr>
      </w:pPr>
      <w:r>
        <w:t>Cargo: A Cargo is some Thing that is not a Person and is occupying a Vehicle during transit.</w:t>
      </w:r>
    </w:p>
    <w:p w14:paraId="40F1A53F" w14:textId="77777777" w:rsidR="00FD13F5" w:rsidRDefault="00FD13F5" w:rsidP="001D3F17">
      <w:pPr>
        <w:pStyle w:val="ListParagraph"/>
        <w:numPr>
          <w:ilvl w:val="0"/>
          <w:numId w:val="5"/>
        </w:numPr>
      </w:pPr>
      <w:r>
        <w:t>An</w:t>
      </w:r>
      <w:r w:rsidRPr="001859D3">
        <w:t xml:space="preserve"> </w:t>
      </w:r>
      <w:r w:rsidRPr="001859D3">
        <w:rPr>
          <w:i/>
          <w:iCs/>
        </w:rPr>
        <w:t xml:space="preserve">entire </w:t>
      </w:r>
      <w:r w:rsidRPr="001859D3">
        <w:t>Arc is accessible by a single set of Mode(s).</w:t>
      </w:r>
    </w:p>
    <w:p w14:paraId="115D428C" w14:textId="77777777" w:rsidR="00FD13F5" w:rsidRDefault="00FD13F5" w:rsidP="001D3F17">
      <w:pPr>
        <w:pStyle w:val="ListParagraph"/>
        <w:numPr>
          <w:ilvl w:val="0"/>
          <w:numId w:val="5"/>
        </w:numPr>
      </w:pPr>
      <w:r>
        <w:t>A Road Segment is accessed by</w:t>
      </w:r>
      <w:r w:rsidRPr="001859D3">
        <w:t xml:space="preserve"> so</w:t>
      </w:r>
      <w:r>
        <w:t>me Arc(s) with modes that are not water, air, or rail.</w:t>
      </w:r>
    </w:p>
    <w:p w14:paraId="41CEB479" w14:textId="77777777" w:rsidR="00FD13F5" w:rsidRDefault="00FD13F5" w:rsidP="001D3F17">
      <w:pPr>
        <w:pStyle w:val="ListParagraph"/>
        <w:numPr>
          <w:ilvl w:val="0"/>
          <w:numId w:val="5"/>
        </w:numPr>
      </w:pPr>
      <w:r>
        <w:t xml:space="preserve">A Parking Area has some </w:t>
      </w:r>
      <w:r w:rsidRPr="001529B8">
        <w:rPr>
          <w:b/>
        </w:rPr>
        <w:t>owner</w:t>
      </w:r>
      <w:r>
        <w:t>.</w:t>
      </w:r>
      <w:r>
        <w:br/>
        <w:t xml:space="preserve">A Parking Area may be </w:t>
      </w:r>
      <w:r w:rsidRPr="007F76CA">
        <w:rPr>
          <w:b/>
        </w:rPr>
        <w:t>occupied by</w:t>
      </w:r>
      <w:r>
        <w:t xml:space="preserve"> some Vehicle (however, it might also be occupied by some debris or activities such as construction).</w:t>
      </w:r>
    </w:p>
    <w:p w14:paraId="31EE67F7" w14:textId="77777777" w:rsidR="00FD13F5" w:rsidRPr="001227F5" w:rsidRDefault="00FD13F5" w:rsidP="001D3F17">
      <w:pPr>
        <w:pStyle w:val="ListParagraph"/>
        <w:numPr>
          <w:ilvl w:val="0"/>
          <w:numId w:val="5"/>
        </w:numPr>
      </w:pPr>
      <w:r>
        <w:t xml:space="preserve">A Parking Policy may </w:t>
      </w:r>
      <w:r w:rsidRPr="006522C8">
        <w:rPr>
          <w:b/>
        </w:rPr>
        <w:t>apply to</w:t>
      </w:r>
      <w:r>
        <w:t xml:space="preserve"> a specific group of Persons or Organizations.</w:t>
      </w:r>
      <w:r>
        <w:br/>
        <w:t xml:space="preserve">A Parking Policy may have a </w:t>
      </w:r>
      <w:r w:rsidRPr="006522C8">
        <w:rPr>
          <w:b/>
        </w:rPr>
        <w:t>vehicle type</w:t>
      </w:r>
      <w:r>
        <w:rPr>
          <w:b/>
        </w:rPr>
        <w:t xml:space="preserve"> </w:t>
      </w:r>
      <w:r w:rsidRPr="006522C8">
        <w:rPr>
          <w:b/>
        </w:rPr>
        <w:t>restriction.</w:t>
      </w:r>
    </w:p>
    <w:p w14:paraId="221738B0" w14:textId="77777777" w:rsidR="00FD13F5" w:rsidRDefault="00FD13F5" w:rsidP="001D3F17">
      <w:pPr>
        <w:pStyle w:val="ListParagraph"/>
        <w:numPr>
          <w:ilvl w:val="0"/>
          <w:numId w:val="5"/>
        </w:numPr>
      </w:pPr>
      <w:r>
        <w:t xml:space="preserve">A TransitSystem may be </w:t>
      </w:r>
      <w:r w:rsidRPr="0049134E">
        <w:rPr>
          <w:b/>
        </w:rPr>
        <w:t>owned by</w:t>
      </w:r>
      <w:r>
        <w:t xml:space="preserve"> some Organization.</w:t>
      </w:r>
    </w:p>
    <w:p w14:paraId="6FE67620" w14:textId="77777777" w:rsidR="00FD13F5" w:rsidRDefault="00FD13F5" w:rsidP="001D3F17">
      <w:pPr>
        <w:pStyle w:val="ListParagraph"/>
        <w:numPr>
          <w:ilvl w:val="0"/>
          <w:numId w:val="5"/>
        </w:numPr>
      </w:pPr>
      <w:r>
        <w:t xml:space="preserve">A Route is </w:t>
      </w:r>
      <w:r w:rsidRPr="009E4A69">
        <w:rPr>
          <w:b/>
        </w:rPr>
        <w:t>executed by</w:t>
      </w:r>
      <w:r>
        <w:t xml:space="preserve"> various Vehicles at different points in time.</w:t>
      </w:r>
    </w:p>
    <w:p w14:paraId="1E774B8B" w14:textId="77777777" w:rsidR="00FD13F5" w:rsidRDefault="00FD13F5" w:rsidP="001D3F17">
      <w:pPr>
        <w:pStyle w:val="ListParagraph"/>
        <w:numPr>
          <w:ilvl w:val="0"/>
          <w:numId w:val="5"/>
        </w:numPr>
      </w:pPr>
      <w:r>
        <w:t xml:space="preserve">A Trip is </w:t>
      </w:r>
      <w:r w:rsidRPr="0035644F">
        <w:rPr>
          <w:b/>
        </w:rPr>
        <w:t>made by</w:t>
      </w:r>
      <w:r>
        <w:t xml:space="preserve"> a Person to </w:t>
      </w:r>
      <w:r w:rsidRPr="0035644F">
        <w:rPr>
          <w:b/>
        </w:rPr>
        <w:t>facilitate participation in some Activity</w:t>
      </w:r>
      <w:r>
        <w:t>.</w:t>
      </w:r>
      <w:r>
        <w:br/>
      </w:r>
    </w:p>
    <w:tbl>
      <w:tblPr>
        <w:tblStyle w:val="TableGrid"/>
        <w:tblpPr w:leftFromText="180" w:rightFromText="180" w:vertAnchor="text" w:horzAnchor="margin" w:tblpY="128"/>
        <w:tblW w:w="0" w:type="auto"/>
        <w:tblLook w:val="04A0" w:firstRow="1" w:lastRow="0" w:firstColumn="1" w:lastColumn="0" w:noHBand="0" w:noVBand="1"/>
      </w:tblPr>
      <w:tblGrid>
        <w:gridCol w:w="2896"/>
        <w:gridCol w:w="2374"/>
        <w:gridCol w:w="4080"/>
      </w:tblGrid>
      <w:tr w:rsidR="00FD13F5" w14:paraId="61302341" w14:textId="77777777" w:rsidTr="00B65D5F">
        <w:trPr>
          <w:cantSplit/>
        </w:trPr>
        <w:tc>
          <w:tcPr>
            <w:tcW w:w="2896" w:type="dxa"/>
            <w:shd w:val="clear" w:color="auto" w:fill="00FFFF"/>
          </w:tcPr>
          <w:p w14:paraId="6199D19C" w14:textId="77777777" w:rsidR="00FD13F5" w:rsidRDefault="00FD13F5" w:rsidP="00FD13F5">
            <w:r>
              <w:t>Object</w:t>
            </w:r>
          </w:p>
        </w:tc>
        <w:tc>
          <w:tcPr>
            <w:tcW w:w="2374" w:type="dxa"/>
            <w:shd w:val="clear" w:color="auto" w:fill="00FFFF"/>
          </w:tcPr>
          <w:p w14:paraId="650B3DC3" w14:textId="77777777" w:rsidR="00FD13F5" w:rsidRDefault="00FD13F5" w:rsidP="00FD13F5">
            <w:r>
              <w:t>Property</w:t>
            </w:r>
          </w:p>
        </w:tc>
        <w:tc>
          <w:tcPr>
            <w:tcW w:w="4080" w:type="dxa"/>
            <w:shd w:val="clear" w:color="auto" w:fill="00FFFF"/>
          </w:tcPr>
          <w:p w14:paraId="7B4D57D9" w14:textId="77777777" w:rsidR="00FD13F5" w:rsidRDefault="00FD13F5" w:rsidP="00FD13F5">
            <w:r>
              <w:t>Value</w:t>
            </w:r>
          </w:p>
        </w:tc>
      </w:tr>
      <w:tr w:rsidR="00FD13F5" w:rsidRPr="00DB60DF" w14:paraId="56BEE251" w14:textId="77777777" w:rsidTr="00B65D5F">
        <w:tc>
          <w:tcPr>
            <w:tcW w:w="2896" w:type="dxa"/>
            <w:vMerge w:val="restart"/>
          </w:tcPr>
          <w:p w14:paraId="0EC56589" w14:textId="77777777" w:rsidR="00FD13F5" w:rsidRDefault="00FD13F5" w:rsidP="00FD13F5">
            <w:r>
              <w:t>person:Person</w:t>
            </w:r>
          </w:p>
        </w:tc>
        <w:tc>
          <w:tcPr>
            <w:tcW w:w="2374" w:type="dxa"/>
          </w:tcPr>
          <w:p w14:paraId="45D4E1FB" w14:textId="77777777" w:rsidR="00FD13F5" w:rsidRPr="00A852ED" w:rsidRDefault="00FD13F5" w:rsidP="00FD13F5">
            <w:r w:rsidRPr="00A852ED">
              <w:t>memberOf</w:t>
            </w:r>
          </w:p>
        </w:tc>
        <w:tc>
          <w:tcPr>
            <w:tcW w:w="4080" w:type="dxa"/>
          </w:tcPr>
          <w:p w14:paraId="12EE3047" w14:textId="77777777" w:rsidR="00FD13F5" w:rsidRPr="00A852ED" w:rsidRDefault="00FD13F5" w:rsidP="00FD13F5">
            <w:r w:rsidRPr="00A852ED">
              <w:t>min 1 household:Family</w:t>
            </w:r>
          </w:p>
        </w:tc>
      </w:tr>
      <w:tr w:rsidR="00FD13F5" w:rsidRPr="00DB60DF" w14:paraId="103734FB" w14:textId="77777777" w:rsidTr="00B65D5F">
        <w:tc>
          <w:tcPr>
            <w:tcW w:w="2896" w:type="dxa"/>
            <w:vMerge/>
          </w:tcPr>
          <w:p w14:paraId="73FD250C" w14:textId="77777777" w:rsidR="00FD13F5" w:rsidRDefault="00FD13F5" w:rsidP="00FD13F5"/>
        </w:tc>
        <w:tc>
          <w:tcPr>
            <w:tcW w:w="2374" w:type="dxa"/>
          </w:tcPr>
          <w:p w14:paraId="51834594" w14:textId="77777777" w:rsidR="00FD13F5" w:rsidRPr="00A852ED" w:rsidRDefault="00FD13F5" w:rsidP="00FD13F5">
            <w:r w:rsidRPr="00A852ED">
              <w:t>memberOf</w:t>
            </w:r>
          </w:p>
        </w:tc>
        <w:tc>
          <w:tcPr>
            <w:tcW w:w="4080" w:type="dxa"/>
          </w:tcPr>
          <w:p w14:paraId="3411214C" w14:textId="77777777" w:rsidR="00FD13F5" w:rsidRPr="00A852ED" w:rsidRDefault="00FD13F5" w:rsidP="00FD13F5">
            <w:r w:rsidRPr="00A852ED">
              <w:t>min 0 household:Household</w:t>
            </w:r>
          </w:p>
        </w:tc>
      </w:tr>
      <w:tr w:rsidR="00FD13F5" w:rsidRPr="00DB60DF" w14:paraId="01F1E1A7" w14:textId="77777777" w:rsidTr="00B65D5F">
        <w:tc>
          <w:tcPr>
            <w:tcW w:w="2896" w:type="dxa"/>
            <w:vMerge/>
          </w:tcPr>
          <w:p w14:paraId="30F848E4" w14:textId="77777777" w:rsidR="00FD13F5" w:rsidRDefault="00FD13F5" w:rsidP="00FD13F5"/>
        </w:tc>
        <w:tc>
          <w:tcPr>
            <w:tcW w:w="2374" w:type="dxa"/>
          </w:tcPr>
          <w:p w14:paraId="40112626" w14:textId="77777777" w:rsidR="00FD13F5" w:rsidRPr="00A852ED" w:rsidRDefault="00FD13F5" w:rsidP="00FD13F5">
            <w:r w:rsidRPr="00A852ED">
              <w:t>schema:worksFor</w:t>
            </w:r>
          </w:p>
        </w:tc>
        <w:tc>
          <w:tcPr>
            <w:tcW w:w="4080" w:type="dxa"/>
          </w:tcPr>
          <w:p w14:paraId="6CF1590B" w14:textId="77777777" w:rsidR="00FD13F5" w:rsidRPr="00A852ED" w:rsidRDefault="00FD13F5" w:rsidP="00FD13F5">
            <w:r w:rsidRPr="00A852ED">
              <w:t>some (person:Person or org:Organization)</w:t>
            </w:r>
          </w:p>
        </w:tc>
      </w:tr>
      <w:tr w:rsidR="00FD13F5" w14:paraId="10A02036" w14:textId="77777777" w:rsidTr="00B65D5F">
        <w:trPr>
          <w:cantSplit/>
        </w:trPr>
        <w:tc>
          <w:tcPr>
            <w:tcW w:w="2896" w:type="dxa"/>
            <w:vMerge/>
          </w:tcPr>
          <w:p w14:paraId="376A7173" w14:textId="77777777" w:rsidR="00FD13F5" w:rsidRDefault="00FD13F5" w:rsidP="00FD13F5"/>
        </w:tc>
        <w:tc>
          <w:tcPr>
            <w:tcW w:w="2374" w:type="dxa"/>
          </w:tcPr>
          <w:p w14:paraId="098F21F3" w14:textId="77777777" w:rsidR="00FD13F5" w:rsidRPr="00157C17" w:rsidRDefault="00FD13F5" w:rsidP="00FD13F5">
            <w:r w:rsidRPr="00A852ED">
              <w:t>hasAccess</w:t>
            </w:r>
          </w:p>
        </w:tc>
        <w:tc>
          <w:tcPr>
            <w:tcW w:w="4080" w:type="dxa"/>
          </w:tcPr>
          <w:p w14:paraId="5316113D" w14:textId="77777777" w:rsidR="00FD13F5" w:rsidRPr="00A852ED" w:rsidRDefault="00FD13F5" w:rsidP="00FD13F5">
            <w:r w:rsidRPr="00A852ED">
              <w:t>some (vehicle:Vehicle or Bicycle)</w:t>
            </w:r>
          </w:p>
        </w:tc>
      </w:tr>
      <w:tr w:rsidR="00FD13F5" w14:paraId="45CC8C89" w14:textId="77777777" w:rsidTr="00B65D5F">
        <w:trPr>
          <w:cantSplit/>
        </w:trPr>
        <w:tc>
          <w:tcPr>
            <w:tcW w:w="2896" w:type="dxa"/>
            <w:vMerge/>
          </w:tcPr>
          <w:p w14:paraId="61B2217A" w14:textId="77777777" w:rsidR="00FD13F5" w:rsidRPr="00BC5636" w:rsidRDefault="00FD13F5" w:rsidP="00FD13F5"/>
        </w:tc>
        <w:tc>
          <w:tcPr>
            <w:tcW w:w="2374" w:type="dxa"/>
          </w:tcPr>
          <w:p w14:paraId="09BB2502" w14:textId="77777777" w:rsidR="00FD13F5" w:rsidRPr="00A852ED" w:rsidRDefault="00FD13F5" w:rsidP="00FD13F5">
            <w:r w:rsidRPr="00A852ED">
              <w:t>hasSchedule</w:t>
            </w:r>
          </w:p>
        </w:tc>
        <w:tc>
          <w:tcPr>
            <w:tcW w:w="4080" w:type="dxa"/>
          </w:tcPr>
          <w:p w14:paraId="6B876F7A" w14:textId="77777777" w:rsidR="00FD13F5" w:rsidRPr="00A852ED" w:rsidRDefault="00FD13F5" w:rsidP="00FD13F5">
            <w:r w:rsidRPr="00A852ED">
              <w:t>some Schedule</w:t>
            </w:r>
          </w:p>
        </w:tc>
      </w:tr>
      <w:tr w:rsidR="00FD13F5" w14:paraId="08563F81" w14:textId="77777777" w:rsidTr="00B65D5F">
        <w:trPr>
          <w:cantSplit/>
        </w:trPr>
        <w:tc>
          <w:tcPr>
            <w:tcW w:w="2896" w:type="dxa"/>
            <w:vMerge w:val="restart"/>
          </w:tcPr>
          <w:p w14:paraId="53384F4A" w14:textId="77777777" w:rsidR="00FD13F5" w:rsidRDefault="00FD13F5" w:rsidP="00FD13F5">
            <w:r>
              <w:t>Schedule</w:t>
            </w:r>
          </w:p>
        </w:tc>
        <w:tc>
          <w:tcPr>
            <w:tcW w:w="2374" w:type="dxa"/>
          </w:tcPr>
          <w:p w14:paraId="3246BCD3" w14:textId="77777777" w:rsidR="00FD13F5" w:rsidRDefault="00FD13F5" w:rsidP="00FD13F5">
            <w:r>
              <w:t>hasActivity</w:t>
            </w:r>
          </w:p>
        </w:tc>
        <w:tc>
          <w:tcPr>
            <w:tcW w:w="4080" w:type="dxa"/>
          </w:tcPr>
          <w:p w14:paraId="5EC6B68E" w14:textId="77777777" w:rsidR="00FD13F5" w:rsidRDefault="00FD13F5" w:rsidP="00FD13F5">
            <w:r>
              <w:t>only activity:Activity</w:t>
            </w:r>
          </w:p>
        </w:tc>
      </w:tr>
      <w:tr w:rsidR="00FD13F5" w14:paraId="050988E0" w14:textId="77777777" w:rsidTr="00B65D5F">
        <w:trPr>
          <w:cantSplit/>
        </w:trPr>
        <w:tc>
          <w:tcPr>
            <w:tcW w:w="2896" w:type="dxa"/>
            <w:vMerge/>
          </w:tcPr>
          <w:p w14:paraId="6FCEEA23" w14:textId="77777777" w:rsidR="00FD13F5" w:rsidRDefault="00FD13F5" w:rsidP="00FD13F5"/>
        </w:tc>
        <w:tc>
          <w:tcPr>
            <w:tcW w:w="2374" w:type="dxa"/>
          </w:tcPr>
          <w:p w14:paraId="6FF93C58" w14:textId="77777777" w:rsidR="00FD13F5" w:rsidRDefault="00FD13F5" w:rsidP="00FD13F5">
            <w:r>
              <w:t>scheduledFor</w:t>
            </w:r>
          </w:p>
        </w:tc>
        <w:tc>
          <w:tcPr>
            <w:tcW w:w="4080" w:type="dxa"/>
          </w:tcPr>
          <w:p w14:paraId="478CF115" w14:textId="77777777" w:rsidR="00FD13F5" w:rsidRDefault="00FD13F5" w:rsidP="00FD13F5">
            <w:r>
              <w:t>exactly 1 time:Interval</w:t>
            </w:r>
          </w:p>
        </w:tc>
      </w:tr>
      <w:tr w:rsidR="00FD13F5" w14:paraId="617BE2F4" w14:textId="77777777" w:rsidTr="00B65D5F">
        <w:trPr>
          <w:cantSplit/>
        </w:trPr>
        <w:tc>
          <w:tcPr>
            <w:tcW w:w="2896" w:type="dxa"/>
          </w:tcPr>
          <w:p w14:paraId="59D4AF79" w14:textId="77777777" w:rsidR="00FD13F5" w:rsidRDefault="00FD13F5" w:rsidP="00FD13F5">
            <w:r>
              <w:lastRenderedPageBreak/>
              <w:t>household:Family</w:t>
            </w:r>
          </w:p>
        </w:tc>
        <w:tc>
          <w:tcPr>
            <w:tcW w:w="2374" w:type="dxa"/>
          </w:tcPr>
          <w:p w14:paraId="4F5C9457" w14:textId="77777777" w:rsidR="00FD13F5" w:rsidRDefault="00FD13F5" w:rsidP="00FD13F5">
            <w:r>
              <w:t>hasMember</w:t>
            </w:r>
          </w:p>
        </w:tc>
        <w:tc>
          <w:tcPr>
            <w:tcW w:w="4080" w:type="dxa"/>
          </w:tcPr>
          <w:p w14:paraId="2DB3B036" w14:textId="77777777" w:rsidR="00FD13F5" w:rsidRDefault="00FD13F5" w:rsidP="00FD13F5">
            <w:r>
              <w:t>only person:Person</w:t>
            </w:r>
          </w:p>
        </w:tc>
      </w:tr>
      <w:tr w:rsidR="00FD13F5" w14:paraId="73DE4598" w14:textId="77777777" w:rsidTr="00B65D5F">
        <w:trPr>
          <w:cantSplit/>
        </w:trPr>
        <w:tc>
          <w:tcPr>
            <w:tcW w:w="2896" w:type="dxa"/>
          </w:tcPr>
          <w:p w14:paraId="68BE9496" w14:textId="77777777" w:rsidR="00FD13F5" w:rsidRDefault="00FD13F5" w:rsidP="00FD13F5">
            <w:r>
              <w:t>household:Household</w:t>
            </w:r>
          </w:p>
        </w:tc>
        <w:tc>
          <w:tcPr>
            <w:tcW w:w="2374" w:type="dxa"/>
          </w:tcPr>
          <w:p w14:paraId="7257388C" w14:textId="77777777" w:rsidR="00FD13F5" w:rsidRDefault="00FD13F5" w:rsidP="00FD13F5">
            <w:r>
              <w:t>hasMember</w:t>
            </w:r>
          </w:p>
        </w:tc>
        <w:tc>
          <w:tcPr>
            <w:tcW w:w="4080" w:type="dxa"/>
          </w:tcPr>
          <w:p w14:paraId="17214EF2" w14:textId="77777777" w:rsidR="00FD13F5" w:rsidRDefault="00FD13F5" w:rsidP="00FD13F5">
            <w:r>
              <w:t>min 1 (household:Family or  person:Person)</w:t>
            </w:r>
          </w:p>
        </w:tc>
      </w:tr>
      <w:tr w:rsidR="00FD13F5" w14:paraId="13AA0EBF" w14:textId="77777777" w:rsidTr="00B65D5F">
        <w:trPr>
          <w:cantSplit/>
        </w:trPr>
        <w:tc>
          <w:tcPr>
            <w:tcW w:w="2896" w:type="dxa"/>
          </w:tcPr>
          <w:p w14:paraId="3120D473" w14:textId="77777777" w:rsidR="00FD13F5" w:rsidRDefault="00FD13F5" w:rsidP="00FD13F5">
            <w:r>
              <w:t>household:DwellingUnitPD</w:t>
            </w:r>
          </w:p>
        </w:tc>
        <w:tc>
          <w:tcPr>
            <w:tcW w:w="2374" w:type="dxa"/>
          </w:tcPr>
          <w:p w14:paraId="53831FE9" w14:textId="77777777" w:rsidR="00FD13F5" w:rsidRPr="008C5F56" w:rsidRDefault="00FD13F5" w:rsidP="00FD13F5">
            <w:r w:rsidRPr="008C5F56">
              <w:t>locatedIn</w:t>
            </w:r>
          </w:p>
        </w:tc>
        <w:tc>
          <w:tcPr>
            <w:tcW w:w="4080" w:type="dxa"/>
          </w:tcPr>
          <w:p w14:paraId="686C0934" w14:textId="77777777" w:rsidR="00FD13F5" w:rsidRPr="005C1AFC" w:rsidRDefault="00FD13F5" w:rsidP="00FD13F5">
            <w:pPr>
              <w:rPr>
                <w:highlight w:val="yellow"/>
              </w:rPr>
            </w:pPr>
            <w:r w:rsidRPr="008C5F56">
              <w:t xml:space="preserve">some </w:t>
            </w:r>
            <w:r>
              <w:t>building:</w:t>
            </w:r>
            <w:r w:rsidRPr="008C5F56">
              <w:t>Building</w:t>
            </w:r>
          </w:p>
        </w:tc>
      </w:tr>
      <w:tr w:rsidR="00FD13F5" w14:paraId="7258D584" w14:textId="77777777" w:rsidTr="00B65D5F">
        <w:trPr>
          <w:cantSplit/>
        </w:trPr>
        <w:tc>
          <w:tcPr>
            <w:tcW w:w="2896" w:type="dxa"/>
          </w:tcPr>
          <w:p w14:paraId="7E047CB7" w14:textId="77777777" w:rsidR="00FD13F5" w:rsidRDefault="00FD13F5" w:rsidP="00FD13F5">
            <w:r>
              <w:t>org:Organization</w:t>
            </w:r>
          </w:p>
        </w:tc>
        <w:tc>
          <w:tcPr>
            <w:tcW w:w="2374" w:type="dxa"/>
          </w:tcPr>
          <w:p w14:paraId="0D3175B0" w14:textId="77777777" w:rsidR="00FD13F5" w:rsidRDefault="00FD13F5" w:rsidP="00FD13F5">
            <w:r>
              <w:t>org:hasOrgMember</w:t>
            </w:r>
          </w:p>
        </w:tc>
        <w:tc>
          <w:tcPr>
            <w:tcW w:w="4080" w:type="dxa"/>
          </w:tcPr>
          <w:p w14:paraId="3D7CA87F" w14:textId="77777777" w:rsidR="00FD13F5" w:rsidRDefault="00FD13F5" w:rsidP="00FD13F5">
            <w:r>
              <w:t>min 2 person:Person</w:t>
            </w:r>
          </w:p>
        </w:tc>
      </w:tr>
      <w:tr w:rsidR="00FD13F5" w14:paraId="4A0FA7F4" w14:textId="77777777" w:rsidTr="00B65D5F">
        <w:trPr>
          <w:cantSplit/>
        </w:trPr>
        <w:tc>
          <w:tcPr>
            <w:tcW w:w="2896" w:type="dxa"/>
          </w:tcPr>
          <w:p w14:paraId="550430CC" w14:textId="77777777" w:rsidR="00FD13F5" w:rsidRDefault="00FD13F5" w:rsidP="00FD13F5">
            <w:r>
              <w:t>org:Firm</w:t>
            </w:r>
          </w:p>
        </w:tc>
        <w:tc>
          <w:tcPr>
            <w:tcW w:w="2374" w:type="dxa"/>
          </w:tcPr>
          <w:p w14:paraId="1CD0E817" w14:textId="77777777" w:rsidR="00FD13F5" w:rsidRDefault="00FD13F5" w:rsidP="00FD13F5">
            <w:r>
              <w:t>hasEmployee</w:t>
            </w:r>
          </w:p>
        </w:tc>
        <w:tc>
          <w:tcPr>
            <w:tcW w:w="4080" w:type="dxa"/>
          </w:tcPr>
          <w:p w14:paraId="15647600" w14:textId="77777777" w:rsidR="00FD13F5" w:rsidRDefault="00FD13F5" w:rsidP="00FD13F5">
            <w:r>
              <w:t>only  person:Person</w:t>
            </w:r>
          </w:p>
        </w:tc>
      </w:tr>
      <w:tr w:rsidR="00FD13F5" w14:paraId="7B4E8BFF" w14:textId="77777777" w:rsidTr="00B65D5F">
        <w:trPr>
          <w:cantSplit/>
        </w:trPr>
        <w:tc>
          <w:tcPr>
            <w:tcW w:w="2896" w:type="dxa"/>
          </w:tcPr>
          <w:p w14:paraId="55AB2032" w14:textId="77777777" w:rsidR="00FD13F5" w:rsidRDefault="00FD13F5" w:rsidP="00FD13F5">
            <w:r>
              <w:t>org:BusinessEstablishment</w:t>
            </w:r>
          </w:p>
        </w:tc>
        <w:tc>
          <w:tcPr>
            <w:tcW w:w="2374" w:type="dxa"/>
          </w:tcPr>
          <w:p w14:paraId="20FEEEDD" w14:textId="77777777" w:rsidR="00FD13F5" w:rsidRDefault="00FD13F5" w:rsidP="00FD13F5">
            <w:r>
              <w:t>hasEmployee</w:t>
            </w:r>
          </w:p>
        </w:tc>
        <w:tc>
          <w:tcPr>
            <w:tcW w:w="4080" w:type="dxa"/>
          </w:tcPr>
          <w:p w14:paraId="6F1E5FCF" w14:textId="77777777" w:rsidR="00FD13F5" w:rsidRDefault="00FD13F5" w:rsidP="00FD13F5">
            <w:r>
              <w:t>only  person:Person</w:t>
            </w:r>
          </w:p>
        </w:tc>
      </w:tr>
      <w:tr w:rsidR="00FD13F5" w14:paraId="7C6E3797" w14:textId="77777777" w:rsidTr="00B65D5F">
        <w:trPr>
          <w:cantSplit/>
        </w:trPr>
        <w:tc>
          <w:tcPr>
            <w:tcW w:w="2896" w:type="dxa"/>
          </w:tcPr>
          <w:p w14:paraId="0F5DA2F6" w14:textId="77777777" w:rsidR="00FD13F5" w:rsidRPr="00841272" w:rsidRDefault="00FD13F5" w:rsidP="00FD13F5">
            <w:r w:rsidRPr="00841272">
              <w:t>org:Employee</w:t>
            </w:r>
          </w:p>
        </w:tc>
        <w:tc>
          <w:tcPr>
            <w:tcW w:w="2374" w:type="dxa"/>
          </w:tcPr>
          <w:p w14:paraId="16416B72" w14:textId="77777777" w:rsidR="00FD13F5" w:rsidRPr="00841272" w:rsidRDefault="00FD13F5" w:rsidP="00FD13F5">
            <w:r w:rsidRPr="00841272">
              <w:t>equivalentClass</w:t>
            </w:r>
          </w:p>
        </w:tc>
        <w:tc>
          <w:tcPr>
            <w:tcW w:w="4080" w:type="dxa"/>
          </w:tcPr>
          <w:p w14:paraId="66C3B11B" w14:textId="77777777" w:rsidR="00FD13F5" w:rsidRPr="00841272" w:rsidRDefault="00FD13F5" w:rsidP="00FD13F5">
            <w:r w:rsidRPr="00841272">
              <w:t>person:Person and employedBy some ( tove:Organization or person:Person)</w:t>
            </w:r>
          </w:p>
        </w:tc>
      </w:tr>
      <w:tr w:rsidR="00FD13F5" w14:paraId="79E3F892" w14:textId="77777777" w:rsidTr="00B65D5F">
        <w:trPr>
          <w:cantSplit/>
        </w:trPr>
        <w:tc>
          <w:tcPr>
            <w:tcW w:w="2896" w:type="dxa"/>
            <w:vMerge w:val="restart"/>
          </w:tcPr>
          <w:p w14:paraId="2B579371" w14:textId="77777777" w:rsidR="00FD13F5" w:rsidRPr="00841272" w:rsidRDefault="00FD13F5" w:rsidP="00FD13F5">
            <w:r w:rsidRPr="00841272">
              <w:t>Occupation</w:t>
            </w:r>
          </w:p>
        </w:tc>
        <w:tc>
          <w:tcPr>
            <w:tcW w:w="2374" w:type="dxa"/>
          </w:tcPr>
          <w:p w14:paraId="59C02BFE" w14:textId="77777777" w:rsidR="00FD13F5" w:rsidRPr="00841272" w:rsidRDefault="00FD13F5" w:rsidP="00FD13F5">
            <w:r w:rsidRPr="00841272">
              <w:t>performedBy</w:t>
            </w:r>
          </w:p>
        </w:tc>
        <w:tc>
          <w:tcPr>
            <w:tcW w:w="4080" w:type="dxa"/>
          </w:tcPr>
          <w:p w14:paraId="3C64963A" w14:textId="77777777" w:rsidR="00FD13F5" w:rsidRPr="00841272" w:rsidRDefault="00FD13F5" w:rsidP="00FD13F5">
            <w:r w:rsidRPr="00841272">
              <w:t>some person:Person</w:t>
            </w:r>
          </w:p>
        </w:tc>
      </w:tr>
      <w:tr w:rsidR="00FD13F5" w14:paraId="27BDED7B" w14:textId="77777777" w:rsidTr="00B65D5F">
        <w:trPr>
          <w:cantSplit/>
        </w:trPr>
        <w:tc>
          <w:tcPr>
            <w:tcW w:w="2896" w:type="dxa"/>
            <w:vMerge/>
          </w:tcPr>
          <w:p w14:paraId="39C40083" w14:textId="77777777" w:rsidR="00FD13F5" w:rsidRPr="00841272" w:rsidRDefault="00FD13F5" w:rsidP="00FD13F5"/>
        </w:tc>
        <w:tc>
          <w:tcPr>
            <w:tcW w:w="2374" w:type="dxa"/>
          </w:tcPr>
          <w:p w14:paraId="2F5464A7" w14:textId="77777777" w:rsidR="00FD13F5" w:rsidRPr="00841272" w:rsidRDefault="00FD13F5" w:rsidP="00FD13F5">
            <w:r w:rsidRPr="00841272">
              <w:t>hasOccupationType</w:t>
            </w:r>
          </w:p>
        </w:tc>
        <w:tc>
          <w:tcPr>
            <w:tcW w:w="4080" w:type="dxa"/>
          </w:tcPr>
          <w:p w14:paraId="53A623F2" w14:textId="77777777" w:rsidR="00FD13F5" w:rsidRPr="00841272" w:rsidRDefault="00FD13F5" w:rsidP="00FD13F5">
            <w:r w:rsidRPr="00841272">
              <w:t>only OccupationType</w:t>
            </w:r>
          </w:p>
        </w:tc>
      </w:tr>
      <w:tr w:rsidR="00FD13F5" w14:paraId="0EDE4709" w14:textId="77777777" w:rsidTr="00B65D5F">
        <w:trPr>
          <w:cantSplit/>
        </w:trPr>
        <w:tc>
          <w:tcPr>
            <w:tcW w:w="2896" w:type="dxa"/>
          </w:tcPr>
          <w:p w14:paraId="3C4C571C" w14:textId="77777777" w:rsidR="00FD13F5" w:rsidRPr="00841272" w:rsidRDefault="00FD13F5" w:rsidP="00FD13F5">
            <w:r>
              <w:t>building:BuildingPD</w:t>
            </w:r>
          </w:p>
        </w:tc>
        <w:tc>
          <w:tcPr>
            <w:tcW w:w="2374" w:type="dxa"/>
          </w:tcPr>
          <w:p w14:paraId="57B69554" w14:textId="77777777" w:rsidR="00FD13F5" w:rsidRPr="00841272" w:rsidRDefault="00FD13F5" w:rsidP="00FD13F5">
            <w:r w:rsidRPr="00841272">
              <w:t>locatedOn</w:t>
            </w:r>
          </w:p>
        </w:tc>
        <w:tc>
          <w:tcPr>
            <w:tcW w:w="4080" w:type="dxa"/>
          </w:tcPr>
          <w:p w14:paraId="128B8E49" w14:textId="77777777" w:rsidR="00FD13F5" w:rsidRPr="00841272" w:rsidRDefault="00FD13F5" w:rsidP="00FD13F5">
            <w:r w:rsidRPr="00841272">
              <w:t>only landuse:Parcel</w:t>
            </w:r>
          </w:p>
        </w:tc>
      </w:tr>
      <w:tr w:rsidR="00FD13F5" w14:paraId="55C9B179" w14:textId="77777777" w:rsidTr="00B65D5F">
        <w:trPr>
          <w:cantSplit/>
        </w:trPr>
        <w:tc>
          <w:tcPr>
            <w:tcW w:w="2896" w:type="dxa"/>
            <w:vMerge w:val="restart"/>
          </w:tcPr>
          <w:p w14:paraId="0057E6CF" w14:textId="77777777" w:rsidR="00FD13F5" w:rsidRPr="00841272" w:rsidRDefault="00FD13F5" w:rsidP="00FD13F5">
            <w:r>
              <w:t>building:Building</w:t>
            </w:r>
          </w:p>
        </w:tc>
        <w:tc>
          <w:tcPr>
            <w:tcW w:w="2374" w:type="dxa"/>
          </w:tcPr>
          <w:p w14:paraId="473E5210" w14:textId="77777777" w:rsidR="00FD13F5" w:rsidRPr="00841272" w:rsidRDefault="00FD13F5" w:rsidP="00FD13F5">
            <w:r w:rsidRPr="00841272">
              <w:t>hasOwner</w:t>
            </w:r>
          </w:p>
        </w:tc>
        <w:tc>
          <w:tcPr>
            <w:tcW w:w="4080" w:type="dxa"/>
          </w:tcPr>
          <w:p w14:paraId="3CDF18DD" w14:textId="77777777" w:rsidR="00FD13F5" w:rsidRPr="00841272" w:rsidRDefault="00FD13F5" w:rsidP="00FD13F5">
            <w:r w:rsidRPr="00841272">
              <w:t>min 1 (person:Person or org:Organization)</w:t>
            </w:r>
          </w:p>
        </w:tc>
      </w:tr>
      <w:tr w:rsidR="00FD13F5" w14:paraId="5B291D77" w14:textId="77777777" w:rsidTr="00B65D5F">
        <w:trPr>
          <w:cantSplit/>
        </w:trPr>
        <w:tc>
          <w:tcPr>
            <w:tcW w:w="2896" w:type="dxa"/>
            <w:vMerge/>
          </w:tcPr>
          <w:p w14:paraId="35AA4AF8" w14:textId="77777777" w:rsidR="00FD13F5" w:rsidRDefault="00FD13F5" w:rsidP="00FD13F5"/>
        </w:tc>
        <w:tc>
          <w:tcPr>
            <w:tcW w:w="2374" w:type="dxa"/>
          </w:tcPr>
          <w:p w14:paraId="610AE807" w14:textId="77777777" w:rsidR="00FD13F5" w:rsidRPr="00841272" w:rsidRDefault="00FD13F5" w:rsidP="00FD13F5">
            <w:r w:rsidRPr="00841272">
              <w:t>hasOccupant</w:t>
            </w:r>
          </w:p>
        </w:tc>
        <w:tc>
          <w:tcPr>
            <w:tcW w:w="4080" w:type="dxa"/>
          </w:tcPr>
          <w:p w14:paraId="7A744FDF" w14:textId="77777777" w:rsidR="00FD13F5" w:rsidRPr="00841272" w:rsidRDefault="00FD13F5" w:rsidP="00FD13F5">
            <w:r w:rsidRPr="00841272">
              <w:t>some person:Person or org:Organization or org:BusinessEstablishment</w:t>
            </w:r>
          </w:p>
        </w:tc>
      </w:tr>
      <w:tr w:rsidR="00FD13F5" w14:paraId="6372011C" w14:textId="77777777" w:rsidTr="00B65D5F">
        <w:trPr>
          <w:cantSplit/>
        </w:trPr>
        <w:tc>
          <w:tcPr>
            <w:tcW w:w="2896" w:type="dxa"/>
            <w:vMerge/>
          </w:tcPr>
          <w:p w14:paraId="535C3705" w14:textId="77777777" w:rsidR="00FD13F5" w:rsidRDefault="00FD13F5" w:rsidP="00FD13F5"/>
        </w:tc>
        <w:tc>
          <w:tcPr>
            <w:tcW w:w="2374" w:type="dxa"/>
          </w:tcPr>
          <w:p w14:paraId="13B79E06" w14:textId="77777777" w:rsidR="00FD13F5" w:rsidRPr="00841272" w:rsidRDefault="00FD13F5" w:rsidP="00FD13F5">
            <w:r w:rsidRPr="00841272">
              <w:t>hasParking</w:t>
            </w:r>
          </w:p>
        </w:tc>
        <w:tc>
          <w:tcPr>
            <w:tcW w:w="4080" w:type="dxa"/>
          </w:tcPr>
          <w:p w14:paraId="0636128B" w14:textId="77777777" w:rsidR="00FD13F5" w:rsidRPr="00841272" w:rsidRDefault="00FD13F5" w:rsidP="00FD13F5">
            <w:r w:rsidRPr="00841272">
              <w:t>only parking:Parking</w:t>
            </w:r>
            <w:r w:rsidR="00EE1D2F">
              <w:t>Area</w:t>
            </w:r>
          </w:p>
        </w:tc>
      </w:tr>
      <w:tr w:rsidR="00FE4987" w14:paraId="75F2E008" w14:textId="77777777" w:rsidTr="00B65D5F">
        <w:trPr>
          <w:cantSplit/>
        </w:trPr>
        <w:tc>
          <w:tcPr>
            <w:tcW w:w="2896" w:type="dxa"/>
            <w:vMerge w:val="restart"/>
          </w:tcPr>
          <w:p w14:paraId="27A18C3B" w14:textId="77777777" w:rsidR="00FE4987" w:rsidRPr="00623BD2" w:rsidRDefault="00FE4987" w:rsidP="00FD13F5">
            <w:r w:rsidRPr="00623BD2">
              <w:t>vehicle:Vehicle</w:t>
            </w:r>
          </w:p>
        </w:tc>
        <w:tc>
          <w:tcPr>
            <w:tcW w:w="2374" w:type="dxa"/>
          </w:tcPr>
          <w:p w14:paraId="7B8D6CFA" w14:textId="77777777" w:rsidR="00FE4987" w:rsidRPr="00623BD2" w:rsidRDefault="00FE4987" w:rsidP="00FD13F5">
            <w:r w:rsidRPr="00623BD2">
              <w:t>occupiedBy</w:t>
            </w:r>
          </w:p>
        </w:tc>
        <w:tc>
          <w:tcPr>
            <w:tcW w:w="4080" w:type="dxa"/>
          </w:tcPr>
          <w:p w14:paraId="7B9A9FD6" w14:textId="77777777" w:rsidR="00FE4987" w:rsidRPr="00623BD2" w:rsidRDefault="00FE4987" w:rsidP="00FD13F5">
            <w:r w:rsidRPr="00623BD2">
              <w:t>only (Occupant or  Cargo)</w:t>
            </w:r>
          </w:p>
        </w:tc>
      </w:tr>
      <w:tr w:rsidR="00FE4987" w14:paraId="2D10CE7A" w14:textId="77777777" w:rsidTr="00B65D5F">
        <w:trPr>
          <w:cantSplit/>
        </w:trPr>
        <w:tc>
          <w:tcPr>
            <w:tcW w:w="2896" w:type="dxa"/>
            <w:vMerge/>
          </w:tcPr>
          <w:p w14:paraId="01898686" w14:textId="77777777" w:rsidR="00FE4987" w:rsidRPr="00623BD2" w:rsidRDefault="00FE4987" w:rsidP="00FD13F5"/>
        </w:tc>
        <w:tc>
          <w:tcPr>
            <w:tcW w:w="2374" w:type="dxa"/>
          </w:tcPr>
          <w:p w14:paraId="13FA80A6" w14:textId="77777777" w:rsidR="00FE4987" w:rsidRPr="00623BD2" w:rsidRDefault="00FE4987" w:rsidP="00FD13F5">
            <w:r w:rsidRPr="00623BD2">
              <w:t>hasOwner</w:t>
            </w:r>
          </w:p>
        </w:tc>
        <w:tc>
          <w:tcPr>
            <w:tcW w:w="4080" w:type="dxa"/>
          </w:tcPr>
          <w:p w14:paraId="0C261C1A" w14:textId="77777777" w:rsidR="00FE4987" w:rsidRPr="00623BD2" w:rsidRDefault="00FE4987" w:rsidP="00FD13F5">
            <w:r w:rsidRPr="00623BD2">
              <w:t>only (person:Person or org:Organization)</w:t>
            </w:r>
          </w:p>
        </w:tc>
      </w:tr>
      <w:tr w:rsidR="00FE4987" w14:paraId="5828F14E" w14:textId="77777777" w:rsidTr="00B65D5F">
        <w:trPr>
          <w:cantSplit/>
        </w:trPr>
        <w:tc>
          <w:tcPr>
            <w:tcW w:w="2896" w:type="dxa"/>
            <w:vMerge/>
          </w:tcPr>
          <w:p w14:paraId="72509A64" w14:textId="77777777" w:rsidR="00FE4987" w:rsidRPr="00623BD2" w:rsidRDefault="00FE4987" w:rsidP="00FE4987"/>
        </w:tc>
        <w:tc>
          <w:tcPr>
            <w:tcW w:w="2374" w:type="dxa"/>
          </w:tcPr>
          <w:p w14:paraId="193FEEAF" w14:textId="43FED090" w:rsidR="00FE4987" w:rsidRPr="00623BD2" w:rsidRDefault="00FE4987" w:rsidP="00FE4987">
            <w:r>
              <w:t>hasMode</w:t>
            </w:r>
          </w:p>
        </w:tc>
        <w:tc>
          <w:tcPr>
            <w:tcW w:w="4080" w:type="dxa"/>
          </w:tcPr>
          <w:p w14:paraId="44B468E5" w14:textId="2194007A" w:rsidR="00FE4987" w:rsidRPr="00623BD2" w:rsidRDefault="00FE4987" w:rsidP="00FE4987">
            <w:r>
              <w:t>only transportation:Mode</w:t>
            </w:r>
          </w:p>
        </w:tc>
      </w:tr>
      <w:tr w:rsidR="00FE4987" w14:paraId="2ADF9AB9" w14:textId="77777777" w:rsidTr="00B65D5F">
        <w:trPr>
          <w:cantSplit/>
        </w:trPr>
        <w:tc>
          <w:tcPr>
            <w:tcW w:w="2896" w:type="dxa"/>
          </w:tcPr>
          <w:p w14:paraId="78CDE2EA" w14:textId="77777777" w:rsidR="00FE4987" w:rsidRPr="00623BD2" w:rsidRDefault="00FE4987" w:rsidP="00FE4987">
            <w:r w:rsidRPr="00623BD2">
              <w:t>Occupant</w:t>
            </w:r>
          </w:p>
        </w:tc>
        <w:tc>
          <w:tcPr>
            <w:tcW w:w="2374" w:type="dxa"/>
          </w:tcPr>
          <w:p w14:paraId="0D87233C" w14:textId="77777777" w:rsidR="00FE4987" w:rsidRPr="00623BD2" w:rsidRDefault="00FE4987" w:rsidP="00FE4987">
            <w:r w:rsidRPr="00623BD2">
              <w:t>equivalentClass</w:t>
            </w:r>
          </w:p>
        </w:tc>
        <w:tc>
          <w:tcPr>
            <w:tcW w:w="4080" w:type="dxa"/>
          </w:tcPr>
          <w:p w14:paraId="145F662D" w14:textId="77777777" w:rsidR="00FE4987" w:rsidRPr="00623BD2" w:rsidRDefault="00FE4987" w:rsidP="00FE4987">
            <w:r w:rsidRPr="00623BD2">
              <w:t>person:Person and occupies some vehicle:Vehicle</w:t>
            </w:r>
          </w:p>
        </w:tc>
      </w:tr>
      <w:tr w:rsidR="00FE4987" w14:paraId="04A7946F" w14:textId="77777777" w:rsidTr="00B65D5F">
        <w:trPr>
          <w:cantSplit/>
        </w:trPr>
        <w:tc>
          <w:tcPr>
            <w:tcW w:w="2896" w:type="dxa"/>
          </w:tcPr>
          <w:p w14:paraId="5F3F84E5" w14:textId="77777777" w:rsidR="00FE4987" w:rsidRPr="00623BD2" w:rsidRDefault="00FE4987" w:rsidP="00FE4987">
            <w:r w:rsidRPr="00623BD2">
              <w:t>Cargo</w:t>
            </w:r>
          </w:p>
        </w:tc>
        <w:tc>
          <w:tcPr>
            <w:tcW w:w="2374" w:type="dxa"/>
          </w:tcPr>
          <w:p w14:paraId="22DA2F4B" w14:textId="77777777" w:rsidR="00FE4987" w:rsidRPr="00623BD2" w:rsidRDefault="00FE4987" w:rsidP="00FE4987">
            <w:r w:rsidRPr="00623BD2">
              <w:t>equivalentClass</w:t>
            </w:r>
          </w:p>
        </w:tc>
        <w:tc>
          <w:tcPr>
            <w:tcW w:w="4080" w:type="dxa"/>
          </w:tcPr>
          <w:p w14:paraId="27550B84" w14:textId="77777777" w:rsidR="00FE4987" w:rsidRPr="00623BD2" w:rsidRDefault="00FE4987" w:rsidP="00FE4987">
            <w:r w:rsidRPr="00623BD2">
              <w:t>not(person:Person) and occupies some vehicle:Vehicle</w:t>
            </w:r>
          </w:p>
        </w:tc>
      </w:tr>
      <w:tr w:rsidR="00FE4987" w14:paraId="03A8825B" w14:textId="77777777" w:rsidTr="00B65D5F">
        <w:trPr>
          <w:cantSplit/>
        </w:trPr>
        <w:tc>
          <w:tcPr>
            <w:tcW w:w="2896" w:type="dxa"/>
          </w:tcPr>
          <w:p w14:paraId="21C6DFF4" w14:textId="77777777" w:rsidR="00FE4987" w:rsidRPr="001227F5" w:rsidRDefault="00FE4987" w:rsidP="00FE4987">
            <w:r w:rsidRPr="001227F5">
              <w:t>transit:TransitSystem</w:t>
            </w:r>
          </w:p>
        </w:tc>
        <w:tc>
          <w:tcPr>
            <w:tcW w:w="2374" w:type="dxa"/>
          </w:tcPr>
          <w:p w14:paraId="658A64A3" w14:textId="77777777" w:rsidR="00FE4987" w:rsidRPr="001227F5" w:rsidRDefault="00FE4987" w:rsidP="00FE4987">
            <w:r>
              <w:t>hasOwner</w:t>
            </w:r>
          </w:p>
        </w:tc>
        <w:tc>
          <w:tcPr>
            <w:tcW w:w="4080" w:type="dxa"/>
          </w:tcPr>
          <w:p w14:paraId="0943A89F" w14:textId="77777777" w:rsidR="00FE4987" w:rsidRPr="001227F5" w:rsidRDefault="00FE4987" w:rsidP="00FE4987">
            <w:r w:rsidRPr="001227F5">
              <w:t>only org:Organization</w:t>
            </w:r>
          </w:p>
        </w:tc>
      </w:tr>
      <w:tr w:rsidR="00FE4987" w14:paraId="38A4F6E7" w14:textId="77777777" w:rsidTr="00B65D5F">
        <w:trPr>
          <w:cantSplit/>
        </w:trPr>
        <w:tc>
          <w:tcPr>
            <w:tcW w:w="2896" w:type="dxa"/>
          </w:tcPr>
          <w:p w14:paraId="729D7F13" w14:textId="77777777" w:rsidR="00FE4987" w:rsidRPr="001227F5" w:rsidRDefault="00FE4987" w:rsidP="00FE4987">
            <w:r w:rsidRPr="001227F5">
              <w:t>transit:Route</w:t>
            </w:r>
          </w:p>
        </w:tc>
        <w:tc>
          <w:tcPr>
            <w:tcW w:w="2374" w:type="dxa"/>
          </w:tcPr>
          <w:p w14:paraId="1F20E794" w14:textId="77777777" w:rsidR="00FE4987" w:rsidRPr="001227F5" w:rsidRDefault="00FE4987" w:rsidP="00FE4987">
            <w:r w:rsidRPr="001227F5">
              <w:t>executedBy</w:t>
            </w:r>
          </w:p>
        </w:tc>
        <w:tc>
          <w:tcPr>
            <w:tcW w:w="4080" w:type="dxa"/>
          </w:tcPr>
          <w:p w14:paraId="4C60CCFD" w14:textId="77777777" w:rsidR="00FE4987" w:rsidRPr="001227F5" w:rsidRDefault="00FE4987" w:rsidP="00FE4987">
            <w:r w:rsidRPr="001227F5">
              <w:t>only vehicle:Vehicle</w:t>
            </w:r>
          </w:p>
        </w:tc>
      </w:tr>
      <w:tr w:rsidR="00FE4987" w14:paraId="12B0EFA2" w14:textId="77777777" w:rsidTr="00B65D5F">
        <w:trPr>
          <w:cantSplit/>
        </w:trPr>
        <w:tc>
          <w:tcPr>
            <w:tcW w:w="2896" w:type="dxa"/>
            <w:vMerge w:val="restart"/>
          </w:tcPr>
          <w:p w14:paraId="0EC4CED9" w14:textId="77777777" w:rsidR="00FE4987" w:rsidRDefault="00FE4987" w:rsidP="00FE4987">
            <w:r>
              <w:t>trip:Trip</w:t>
            </w:r>
          </w:p>
        </w:tc>
        <w:tc>
          <w:tcPr>
            <w:tcW w:w="2374" w:type="dxa"/>
          </w:tcPr>
          <w:p w14:paraId="2F401EF1" w14:textId="77777777" w:rsidR="00FE4987" w:rsidRPr="004842BE" w:rsidRDefault="00FE4987" w:rsidP="00FE4987">
            <w:r>
              <w:t>subClassOf</w:t>
            </w:r>
          </w:p>
        </w:tc>
        <w:tc>
          <w:tcPr>
            <w:tcW w:w="4080" w:type="dxa"/>
          </w:tcPr>
          <w:p w14:paraId="49EFE1A9" w14:textId="51DFB501" w:rsidR="00FE4987" w:rsidRPr="004842BE" w:rsidRDefault="00FE4987" w:rsidP="00FE4987">
            <w:r>
              <w:t>activity:Activity</w:t>
            </w:r>
          </w:p>
        </w:tc>
      </w:tr>
      <w:tr w:rsidR="00FE4987" w14:paraId="73BE403F" w14:textId="77777777" w:rsidTr="00B65D5F">
        <w:trPr>
          <w:cantSplit/>
        </w:trPr>
        <w:tc>
          <w:tcPr>
            <w:tcW w:w="2896" w:type="dxa"/>
            <w:vMerge/>
          </w:tcPr>
          <w:p w14:paraId="28E5C829" w14:textId="77777777" w:rsidR="00FE4987" w:rsidRDefault="00FE4987" w:rsidP="00FE4987"/>
        </w:tc>
        <w:tc>
          <w:tcPr>
            <w:tcW w:w="2374" w:type="dxa"/>
          </w:tcPr>
          <w:p w14:paraId="123C8A1D" w14:textId="77777777" w:rsidR="00FE4987" w:rsidRPr="004842BE" w:rsidRDefault="00FE4987" w:rsidP="00FE4987">
            <w:r w:rsidRPr="004842BE">
              <w:t>performedBy</w:t>
            </w:r>
          </w:p>
        </w:tc>
        <w:tc>
          <w:tcPr>
            <w:tcW w:w="4080" w:type="dxa"/>
          </w:tcPr>
          <w:p w14:paraId="378B3D5F" w14:textId="77777777" w:rsidR="00FE4987" w:rsidRPr="004842BE" w:rsidRDefault="00FE4987" w:rsidP="00FE4987">
            <w:r w:rsidRPr="004842BE">
              <w:t>some person:Person</w:t>
            </w:r>
          </w:p>
        </w:tc>
      </w:tr>
      <w:tr w:rsidR="00FE4987" w14:paraId="5E7A2962" w14:textId="77777777" w:rsidTr="00B65D5F">
        <w:trPr>
          <w:cantSplit/>
        </w:trPr>
        <w:tc>
          <w:tcPr>
            <w:tcW w:w="2896" w:type="dxa"/>
            <w:vMerge/>
          </w:tcPr>
          <w:p w14:paraId="64B3AFD0" w14:textId="77777777" w:rsidR="00FE4987" w:rsidRDefault="00FE4987" w:rsidP="00FE4987"/>
        </w:tc>
        <w:tc>
          <w:tcPr>
            <w:tcW w:w="2374" w:type="dxa"/>
          </w:tcPr>
          <w:p w14:paraId="5C6CB360" w14:textId="77777777" w:rsidR="00FE4987" w:rsidRPr="004842BE" w:rsidRDefault="00FE4987" w:rsidP="00FE4987">
            <w:r w:rsidRPr="004842BE">
              <w:t>associatedWith</w:t>
            </w:r>
          </w:p>
        </w:tc>
        <w:tc>
          <w:tcPr>
            <w:tcW w:w="4080" w:type="dxa"/>
          </w:tcPr>
          <w:p w14:paraId="512A4A88" w14:textId="77777777" w:rsidR="00FE4987" w:rsidRPr="004842BE" w:rsidRDefault="00FE4987" w:rsidP="00FE4987">
            <w:r w:rsidRPr="004842BE">
              <w:t>only activity:Activity</w:t>
            </w:r>
          </w:p>
        </w:tc>
      </w:tr>
    </w:tbl>
    <w:p w14:paraId="3A4F2E22" w14:textId="248B10ED" w:rsidR="00311611" w:rsidRDefault="00311611" w:rsidP="00311611">
      <w:pPr>
        <w:rPr>
          <w:b/>
        </w:rPr>
      </w:pPr>
      <w:bookmarkStart w:id="160" w:name="_Ref520703666"/>
      <w:r w:rsidRPr="00311611">
        <w:rPr>
          <w:b/>
        </w:rPr>
        <w:t>Future work</w:t>
      </w:r>
      <w:r>
        <w:rPr>
          <w:b/>
        </w:rPr>
        <w:t>:</w:t>
      </w:r>
    </w:p>
    <w:p w14:paraId="061528C5" w14:textId="6B679AEB" w:rsidR="00311611" w:rsidRDefault="00311611" w:rsidP="00331CB6">
      <w:pPr>
        <w:pStyle w:val="ListParagraph"/>
        <w:numPr>
          <w:ilvl w:val="0"/>
          <w:numId w:val="14"/>
        </w:numPr>
      </w:pPr>
      <w:r>
        <w:t>May be useful to add a generalized ‘hasPass’ relationship to capture various possible passes a person may have (transit and otherwise)</w:t>
      </w:r>
    </w:p>
    <w:p w14:paraId="00AF22D6" w14:textId="01874807" w:rsidR="00492B81" w:rsidRPr="00311611" w:rsidRDefault="00492B81" w:rsidP="00331CB6">
      <w:pPr>
        <w:pStyle w:val="ListParagraph"/>
        <w:numPr>
          <w:ilvl w:val="0"/>
          <w:numId w:val="14"/>
        </w:numPr>
      </w:pPr>
      <w:r>
        <w:t>Many extensions of this ontology are possible. Additional axioms and properties may be added in future work as new use cases are identified.</w:t>
      </w:r>
    </w:p>
    <w:p w14:paraId="4CC5D477" w14:textId="3DE2EB9E" w:rsidR="007A2834" w:rsidRDefault="007A2834" w:rsidP="002016ED">
      <w:pPr>
        <w:pStyle w:val="Heading1"/>
      </w:pPr>
      <w:bookmarkStart w:id="161" w:name="_Toc35948867"/>
      <w:r>
        <w:t>Evaluation</w:t>
      </w:r>
      <w:bookmarkEnd w:id="161"/>
      <w:r>
        <w:t xml:space="preserve"> </w:t>
      </w:r>
    </w:p>
    <w:p w14:paraId="22F7ADC0" w14:textId="45DB2BE2" w:rsidR="008A6CB6" w:rsidRDefault="00FC5026" w:rsidP="00492B81">
      <w:r>
        <w:t xml:space="preserve">Throughout development, the </w:t>
      </w:r>
      <w:r w:rsidR="00C049AD">
        <w:t>iCity TPSO</w:t>
      </w:r>
      <w:r>
        <w:t xml:space="preserve"> </w:t>
      </w:r>
      <w:r w:rsidR="00577A41">
        <w:t>were</w:t>
      </w:r>
      <w:r>
        <w:t xml:space="preserve"> presented to the iCity-ORF researchers and other stakeholders for review and feedback. These activities</w:t>
      </w:r>
      <w:r w:rsidR="0003795F">
        <w:t xml:space="preserve"> served as a kind of informal evaluation</w:t>
      </w:r>
      <w:r>
        <w:t xml:space="preserve"> </w:t>
      </w:r>
      <w:r w:rsidR="0003795F">
        <w:t xml:space="preserve">that </w:t>
      </w:r>
      <w:r>
        <w:t>helped to inform</w:t>
      </w:r>
      <w:r w:rsidR="005B6867">
        <w:t>, improve, and validate</w:t>
      </w:r>
      <w:r w:rsidR="008A6CB6">
        <w:t xml:space="preserve"> the design of the ontology.</w:t>
      </w:r>
      <w:r w:rsidR="0003795F">
        <w:t xml:space="preserve"> In addition, the ontology has been formally evaluated against the requirements described in Section </w:t>
      </w:r>
      <w:r w:rsidR="0003795F">
        <w:fldChar w:fldCharType="begin"/>
      </w:r>
      <w:r w:rsidR="0003795F">
        <w:instrText xml:space="preserve"> REF _Ref22799845 \r \h </w:instrText>
      </w:r>
      <w:r w:rsidR="0003795F">
        <w:fldChar w:fldCharType="separate"/>
      </w:r>
      <w:r w:rsidR="005A6FB2">
        <w:t>4</w:t>
      </w:r>
      <w:r w:rsidR="0003795F">
        <w:fldChar w:fldCharType="end"/>
      </w:r>
      <w:r w:rsidR="0003795F">
        <w:t xml:space="preserve">. In this section, we review the results of the ontology evaluation </w:t>
      </w:r>
      <w:r w:rsidR="000D2843">
        <w:t>with respect to</w:t>
      </w:r>
      <w:r w:rsidR="0003795F">
        <w:t xml:space="preserve"> consi</w:t>
      </w:r>
      <w:r w:rsidR="006009F8">
        <w:t xml:space="preserve">stency </w:t>
      </w:r>
      <w:r w:rsidR="001731A0">
        <w:t xml:space="preserve">and </w:t>
      </w:r>
      <w:r w:rsidR="006009F8">
        <w:t>competency.</w:t>
      </w:r>
    </w:p>
    <w:p w14:paraId="27993A6D" w14:textId="77777777" w:rsidR="00FC5026" w:rsidRDefault="00FC5026" w:rsidP="00FC5026">
      <w:pPr>
        <w:pStyle w:val="Heading2"/>
      </w:pPr>
      <w:bookmarkStart w:id="162" w:name="_Toc35948868"/>
      <w:r>
        <w:lastRenderedPageBreak/>
        <w:t>Consistency</w:t>
      </w:r>
      <w:bookmarkEnd w:id="162"/>
    </w:p>
    <w:p w14:paraId="4575D348" w14:textId="3709623E" w:rsidR="00492B81" w:rsidRDefault="00492B81" w:rsidP="00492B81">
      <w:pPr>
        <w:rPr>
          <w:lang w:val="en-US" w:bidi="en-US"/>
        </w:rPr>
      </w:pPr>
      <w:r>
        <w:rPr>
          <w:lang w:val="en-US" w:bidi="en-US"/>
        </w:rPr>
        <w:t>A fundamental requirement for any ontology is consistency. If the axioms in the ontology are inconsistent, then the classes are unsatisfiable and any data that is mapped into the ontology will be inconsistent. This inhibits the application of the ontology for data verification. In addition, any sentence may be deduced from an inconsistent set of axioms, so this is also problematic for any reasoning applications. From a basic ontology design perspective, if the axioms are inconsistent then there is something wrong with the way the domain has been formalized; the ontology contains some set of statements that in some way contradict each other.</w:t>
      </w:r>
      <w:r w:rsidR="00EC7102">
        <w:rPr>
          <w:lang w:val="en-US" w:bidi="en-US"/>
        </w:rPr>
        <w:t xml:space="preserve"> Similarly, it is important to check for (and avoid) any unsatisfiable classes. In a consistent ontology it is still possible that select classes may not be satisfiable. In such cases it is impossible to instantiate the class with any data and maintain consistency.</w:t>
      </w:r>
      <w:r w:rsidR="00EF74D8">
        <w:rPr>
          <w:lang w:val="en-US" w:bidi="en-US"/>
        </w:rPr>
        <w:t xml:space="preserve"> The ontology has been evaluated for both consistency and (absence of) unsatisfiable classes</w:t>
      </w:r>
      <w:r w:rsidR="00155060">
        <w:rPr>
          <w:lang w:val="en-US" w:bidi="en-US"/>
        </w:rPr>
        <w:t xml:space="preserve"> using the Pellet OWL reasoner</w:t>
      </w:r>
      <w:r w:rsidR="00EF74D8">
        <w:rPr>
          <w:lang w:val="en-US" w:bidi="en-US"/>
        </w:rPr>
        <w:t>.</w:t>
      </w:r>
      <w:r w:rsidR="00155060">
        <w:rPr>
          <w:lang w:val="en-US" w:bidi="en-US"/>
        </w:rPr>
        <w:t xml:space="preserve"> One unsatisfiable class was identified</w:t>
      </w:r>
      <w:r w:rsidR="00692B1E">
        <w:rPr>
          <w:lang w:val="en-US" w:bidi="en-US"/>
        </w:rPr>
        <w:t xml:space="preserve">, </w:t>
      </w:r>
      <w:r w:rsidR="00155060">
        <w:rPr>
          <w:lang w:val="en-US" w:bidi="en-US"/>
        </w:rPr>
        <w:t>however th</w:t>
      </w:r>
      <w:r w:rsidR="00F703A5">
        <w:rPr>
          <w:lang w:val="en-US" w:bidi="en-US"/>
        </w:rPr>
        <w:t>e</w:t>
      </w:r>
      <w:r w:rsidR="00155060">
        <w:rPr>
          <w:lang w:val="en-US" w:bidi="en-US"/>
        </w:rPr>
        <w:t xml:space="preserve"> </w:t>
      </w:r>
      <w:r w:rsidR="00692B1E">
        <w:rPr>
          <w:lang w:val="en-US" w:bidi="en-US"/>
        </w:rPr>
        <w:t>class (</w:t>
      </w:r>
      <w:r w:rsidR="007933E5">
        <w:rPr>
          <w:lang w:val="en-US" w:bidi="en-US"/>
        </w:rPr>
        <w:t>time:January</w:t>
      </w:r>
      <w:r w:rsidR="00461993">
        <w:rPr>
          <w:rStyle w:val="FootnoteReference"/>
          <w:lang w:val="en-US" w:bidi="en-US"/>
        </w:rPr>
        <w:footnoteReference w:id="18"/>
      </w:r>
      <w:r w:rsidR="007933E5">
        <w:rPr>
          <w:lang w:val="en-US" w:bidi="en-US"/>
        </w:rPr>
        <w:t>)</w:t>
      </w:r>
      <w:r w:rsidR="00155060">
        <w:rPr>
          <w:lang w:val="en-US" w:bidi="en-US"/>
        </w:rPr>
        <w:t xml:space="preserve"> is not reused in the extensions </w:t>
      </w:r>
      <w:r w:rsidR="00692B1E">
        <w:rPr>
          <w:lang w:val="en-US" w:bidi="en-US"/>
        </w:rPr>
        <w:t xml:space="preserve">and </w:t>
      </w:r>
      <w:r w:rsidR="00155060">
        <w:rPr>
          <w:lang w:val="en-US" w:bidi="en-US"/>
        </w:rPr>
        <w:t xml:space="preserve">is deprecated in the version of the </w:t>
      </w:r>
      <w:r w:rsidR="00F703A5">
        <w:rPr>
          <w:lang w:val="en-US" w:bidi="en-US"/>
        </w:rPr>
        <w:t xml:space="preserve">W3C </w:t>
      </w:r>
      <w:r w:rsidR="00155060">
        <w:rPr>
          <w:lang w:val="en-US" w:bidi="en-US"/>
        </w:rPr>
        <w:t xml:space="preserve">Time </w:t>
      </w:r>
      <w:r w:rsidR="00F703A5">
        <w:rPr>
          <w:lang w:val="en-US" w:bidi="en-US"/>
        </w:rPr>
        <w:t>O</w:t>
      </w:r>
      <w:r w:rsidR="00155060">
        <w:rPr>
          <w:lang w:val="en-US" w:bidi="en-US"/>
        </w:rPr>
        <w:t>ntology</w:t>
      </w:r>
      <w:r w:rsidR="00F703A5">
        <w:rPr>
          <w:lang w:val="en-US" w:bidi="en-US"/>
        </w:rPr>
        <w:t xml:space="preserve"> that is imported by the </w:t>
      </w:r>
      <w:r w:rsidR="00C049AD">
        <w:rPr>
          <w:lang w:val="en-US" w:bidi="en-US"/>
        </w:rPr>
        <w:t>iCity TPSO</w:t>
      </w:r>
      <w:r w:rsidR="00155060">
        <w:rPr>
          <w:lang w:val="en-US" w:bidi="en-US"/>
        </w:rPr>
        <w:t>.</w:t>
      </w:r>
    </w:p>
    <w:p w14:paraId="0AB59B0B" w14:textId="4D60B697" w:rsidR="00FC5026" w:rsidRDefault="0003795F" w:rsidP="00FC5026">
      <w:pPr>
        <w:pStyle w:val="Heading2"/>
      </w:pPr>
      <w:bookmarkStart w:id="163" w:name="_Toc35948869"/>
      <w:r>
        <w:t>Competency</w:t>
      </w:r>
      <w:bookmarkEnd w:id="163"/>
    </w:p>
    <w:p w14:paraId="5006B956" w14:textId="5AB7F3FB" w:rsidR="00286604" w:rsidRDefault="00286604" w:rsidP="00286604">
      <w:pPr>
        <w:rPr>
          <w:lang w:val="en-US" w:bidi="en-US"/>
        </w:rPr>
      </w:pPr>
      <w:r>
        <w:rPr>
          <w:lang w:val="en-US" w:bidi="en-US"/>
        </w:rPr>
        <w:t xml:space="preserve">The Requirements stage of ontology development resulted in the identification of </w:t>
      </w:r>
      <w:r w:rsidR="006B5EBC">
        <w:rPr>
          <w:lang w:val="en-US" w:bidi="en-US"/>
        </w:rPr>
        <w:t>five</w:t>
      </w:r>
      <w:r>
        <w:rPr>
          <w:lang w:val="en-US" w:bidi="en-US"/>
        </w:rPr>
        <w:t xml:space="preserve"> motivating scenarios and </w:t>
      </w:r>
      <w:r w:rsidRPr="00FE1FC4">
        <w:rPr>
          <w:highlight w:val="yellow"/>
          <w:lang w:val="en-US" w:bidi="en-US"/>
        </w:rPr>
        <w:t>##</w:t>
      </w:r>
      <w:r>
        <w:rPr>
          <w:lang w:val="en-US" w:bidi="en-US"/>
        </w:rPr>
        <w:t xml:space="preserve"> associated competency questions. Competency questions provide guidance for ontology design, as well as a clear set of criteria against which the ontology may be evaluated. The evaluation focuses on determining whether the ontology is sufficient to formalize the identified competency questions. It is straightforward to demonstrate that the requirements </w:t>
      </w:r>
      <w:r w:rsidR="002B3CFA">
        <w:rPr>
          <w:lang w:val="en-US" w:bidi="en-US"/>
        </w:rPr>
        <w:t>are satisfied by formalizing each of the competency questions using the ontology. Since the ontology has been formalized in OWL</w:t>
      </w:r>
      <w:r w:rsidR="00AD3E0D">
        <w:rPr>
          <w:lang w:val="en-US" w:bidi="en-US"/>
        </w:rPr>
        <w:t xml:space="preserve"> 2,</w:t>
      </w:r>
      <w:r w:rsidR="002B3CFA">
        <w:rPr>
          <w:lang w:val="en-US" w:bidi="en-US"/>
        </w:rPr>
        <w:t xml:space="preserve"> </w:t>
      </w:r>
      <w:r w:rsidR="00A84A0A">
        <w:rPr>
          <w:lang w:val="en-US" w:bidi="en-US"/>
        </w:rPr>
        <w:t xml:space="preserve">the usual </w:t>
      </w:r>
      <w:r w:rsidR="00AD3E0D">
        <w:rPr>
          <w:lang w:val="en-US" w:bidi="en-US"/>
        </w:rPr>
        <w:t>mechanism of accessing</w:t>
      </w:r>
      <w:r w:rsidR="002B3CFA">
        <w:rPr>
          <w:lang w:val="en-US" w:bidi="en-US"/>
        </w:rPr>
        <w:t xml:space="preserve"> the data it encodes</w:t>
      </w:r>
      <w:r w:rsidR="00A84A0A">
        <w:rPr>
          <w:lang w:val="en-US" w:bidi="en-US"/>
        </w:rPr>
        <w:t xml:space="preserve"> with be with the SPARQL query language</w:t>
      </w:r>
      <w:r w:rsidR="00A84A0A">
        <w:rPr>
          <w:rStyle w:val="FootnoteReference"/>
          <w:lang w:val="en-US" w:bidi="en-US"/>
        </w:rPr>
        <w:footnoteReference w:id="19"/>
      </w:r>
      <w:r w:rsidR="00A84A0A">
        <w:rPr>
          <w:lang w:val="en-US" w:bidi="en-US"/>
        </w:rPr>
        <w:t xml:space="preserve">. </w:t>
      </w:r>
      <w:r w:rsidR="00131A71">
        <w:rPr>
          <w:lang w:val="en-US" w:bidi="en-US"/>
        </w:rPr>
        <w:t>T</w:t>
      </w:r>
      <w:r w:rsidR="00A84A0A">
        <w:rPr>
          <w:lang w:val="en-US" w:bidi="en-US"/>
        </w:rPr>
        <w:t>herefore</w:t>
      </w:r>
      <w:r w:rsidR="00131A71">
        <w:rPr>
          <w:lang w:val="en-US" w:bidi="en-US"/>
        </w:rPr>
        <w:t xml:space="preserve">, the ontology </w:t>
      </w:r>
      <w:r w:rsidR="00F3106F">
        <w:rPr>
          <w:lang w:val="en-US" w:bidi="en-US"/>
        </w:rPr>
        <w:t>has been</w:t>
      </w:r>
      <w:r w:rsidR="00131A71">
        <w:rPr>
          <w:lang w:val="en-US" w:bidi="en-US"/>
        </w:rPr>
        <w:t xml:space="preserve"> evaluated</w:t>
      </w:r>
      <w:r w:rsidR="00A84A0A">
        <w:rPr>
          <w:lang w:val="en-US" w:bidi="en-US"/>
        </w:rPr>
        <w:t xml:space="preserve"> </w:t>
      </w:r>
      <w:r w:rsidR="00131A71">
        <w:rPr>
          <w:lang w:val="en-US" w:bidi="en-US"/>
        </w:rPr>
        <w:t xml:space="preserve">with the </w:t>
      </w:r>
      <w:r w:rsidR="00A84A0A">
        <w:rPr>
          <w:lang w:val="en-US" w:bidi="en-US"/>
        </w:rPr>
        <w:t xml:space="preserve">use SPARQL </w:t>
      </w:r>
      <w:r w:rsidR="002B3CFA">
        <w:rPr>
          <w:lang w:val="en-US" w:bidi="en-US"/>
        </w:rPr>
        <w:t xml:space="preserve">to formalize each of the identified competency questions. Implicit in each formalism is </w:t>
      </w:r>
      <w:r w:rsidR="002B3CFA">
        <w:rPr>
          <w:lang w:val="en-US" w:bidi="en-US"/>
        </w:rPr>
        <w:lastRenderedPageBreak/>
        <w:t>a mapping between the natural language used in the requirement and the terms defined in the ontology. This mapping will be made explicit in the application of the ontology, which addresses the mapping models required to encode information in datasets as instances in the ontology.</w:t>
      </w:r>
    </w:p>
    <w:p w14:paraId="31806F0D" w14:textId="77777777" w:rsidR="006C7A40" w:rsidRDefault="006C7A40" w:rsidP="00286604">
      <w:pPr>
        <w:rPr>
          <w:lang w:val="en-US" w:bidi="en-US"/>
        </w:rPr>
      </w:pPr>
    </w:p>
    <w:p w14:paraId="5E17D45A" w14:textId="6570B805" w:rsidR="00F3106F" w:rsidRDefault="00F3106F" w:rsidP="00286604">
      <w:pPr>
        <w:rPr>
          <w:lang w:val="en-US" w:bidi="en-US"/>
        </w:rPr>
      </w:pPr>
      <w:r>
        <w:rPr>
          <w:lang w:val="en-US" w:bidi="en-US"/>
        </w:rPr>
        <w:t xml:space="preserve">In the following, we </w:t>
      </w:r>
      <w:r w:rsidR="00315993">
        <w:rPr>
          <w:lang w:val="en-US" w:bidi="en-US"/>
        </w:rPr>
        <w:t xml:space="preserve">demonstrate the results of evaluation by formalizing each of the identified competency questions in SPARQL. The following namespaces will be used in addition to the namespaces defined in the previous </w:t>
      </w:r>
      <w:commentRangeStart w:id="164"/>
      <w:r w:rsidR="00315993">
        <w:rPr>
          <w:lang w:val="en-US" w:bidi="en-US"/>
        </w:rPr>
        <w:t>section</w:t>
      </w:r>
      <w:commentRangeEnd w:id="164"/>
      <w:r w:rsidR="00535EDF">
        <w:rPr>
          <w:rStyle w:val="CommentReference"/>
          <w:rFonts w:asciiTheme="minorHAnsi" w:eastAsiaTheme="minorEastAsia" w:hAnsiTheme="minorHAnsi"/>
          <w:lang w:val="en-US" w:bidi="en-US"/>
        </w:rPr>
        <w:commentReference w:id="164"/>
      </w:r>
      <w:r w:rsidR="00315993">
        <w:rPr>
          <w:lang w:val="en-US" w:bidi="en-US"/>
        </w:rPr>
        <w:t>:</w:t>
      </w:r>
    </w:p>
    <w:p w14:paraId="30508B0F" w14:textId="48B9BA4C" w:rsidR="00315993" w:rsidRDefault="00315993" w:rsidP="008C7F3C">
      <w:pPr>
        <w:pStyle w:val="ListParagraph"/>
        <w:numPr>
          <w:ilvl w:val="0"/>
          <w:numId w:val="34"/>
        </w:numPr>
      </w:pPr>
      <w:r>
        <w:t>rdf:</w:t>
      </w:r>
    </w:p>
    <w:p w14:paraId="2A470F5B" w14:textId="62B80725" w:rsidR="00315993" w:rsidRDefault="00315993" w:rsidP="008C7F3C">
      <w:pPr>
        <w:pStyle w:val="ListParagraph"/>
        <w:numPr>
          <w:ilvl w:val="0"/>
          <w:numId w:val="34"/>
        </w:numPr>
      </w:pPr>
      <w:r>
        <w:t>rdfs:</w:t>
      </w:r>
    </w:p>
    <w:p w14:paraId="3E41BAED" w14:textId="074C01C2" w:rsidR="00315993" w:rsidRDefault="00315993" w:rsidP="008C7F3C">
      <w:pPr>
        <w:pStyle w:val="ListParagraph"/>
        <w:numPr>
          <w:ilvl w:val="0"/>
          <w:numId w:val="34"/>
        </w:numPr>
      </w:pPr>
      <w:r>
        <w:t>owl:</w:t>
      </w:r>
    </w:p>
    <w:p w14:paraId="7324B17C"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eastAsia="Times New Roman" w:hAnsi="Consolas" w:cs="Consolas"/>
          <w:color w:val="D73A49"/>
          <w:sz w:val="18"/>
          <w:szCs w:val="18"/>
        </w:rPr>
        <w:t>PREFIX</w:t>
      </w:r>
      <w:r w:rsidRPr="003A44A6">
        <w:rPr>
          <w:rFonts w:ascii="Consolas" w:hAnsi="Consolas" w:cs="Consolas"/>
          <w:color w:val="24292E"/>
          <w:sz w:val="18"/>
          <w:szCs w:val="18"/>
        </w:rPr>
        <w:t xml:space="preserve"> xsd: </w:t>
      </w:r>
      <w:r w:rsidRPr="003A44A6">
        <w:rPr>
          <w:rFonts w:ascii="Consolas" w:eastAsia="Times New Roman" w:hAnsi="Consolas" w:cs="Consolas"/>
          <w:color w:val="6F42C1"/>
          <w:sz w:val="18"/>
          <w:szCs w:val="18"/>
        </w:rPr>
        <w:t>&lt;http://www.w3.org/2001/XMLSchema#&gt;</w:t>
      </w:r>
    </w:p>
    <w:p w14:paraId="61B9E5FE"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time: </w:t>
      </w:r>
      <w:r w:rsidRPr="003A44A6">
        <w:rPr>
          <w:rFonts w:ascii="Consolas" w:eastAsia="Times New Roman" w:hAnsi="Consolas" w:cs="Consolas"/>
          <w:color w:val="6F42C1"/>
          <w:sz w:val="18"/>
          <w:szCs w:val="18"/>
        </w:rPr>
        <w:t>&lt;http://www.w3.org/2006/time#&gt;</w:t>
      </w:r>
    </w:p>
    <w:p w14:paraId="33B93C88"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transit: </w:t>
      </w:r>
      <w:r w:rsidRPr="003A44A6">
        <w:rPr>
          <w:rFonts w:ascii="Consolas" w:eastAsia="Times New Roman" w:hAnsi="Consolas" w:cs="Consolas"/>
          <w:color w:val="6F42C1"/>
          <w:sz w:val="18"/>
          <w:szCs w:val="18"/>
        </w:rPr>
        <w:t>&lt;http://ontology.eil.utoronto.ca/icity/PublicTransit/&gt;</w:t>
      </w:r>
    </w:p>
    <w:p w14:paraId="6453FF8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change: </w:t>
      </w:r>
      <w:r w:rsidRPr="003A44A6">
        <w:rPr>
          <w:rFonts w:ascii="Consolas" w:eastAsia="Times New Roman" w:hAnsi="Consolas" w:cs="Consolas"/>
          <w:color w:val="6F42C1"/>
          <w:sz w:val="18"/>
          <w:szCs w:val="18"/>
        </w:rPr>
        <w:t>&lt;http://ontology.eil.utoronto.ca/icity/Change/&gt;</w:t>
      </w:r>
    </w:p>
    <w:p w14:paraId="057EBAE2"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spatial: </w:t>
      </w:r>
      <w:r w:rsidRPr="003A44A6">
        <w:rPr>
          <w:rFonts w:ascii="Consolas" w:eastAsia="Times New Roman" w:hAnsi="Consolas" w:cs="Consolas"/>
          <w:color w:val="6F42C1"/>
          <w:sz w:val="18"/>
          <w:szCs w:val="18"/>
        </w:rPr>
        <w:t>&lt;http://ontology.eil.utoronto.ca/icity/SpatialLoc/&gt;</w:t>
      </w:r>
    </w:p>
    <w:p w14:paraId="69D42599"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trip: </w:t>
      </w:r>
      <w:r w:rsidRPr="003A44A6">
        <w:rPr>
          <w:rFonts w:ascii="Consolas" w:eastAsia="Times New Roman" w:hAnsi="Consolas" w:cs="Consolas"/>
          <w:color w:val="6F42C1"/>
          <w:sz w:val="18"/>
          <w:szCs w:val="18"/>
        </w:rPr>
        <w:t>&lt;http://ontology.eil.utoronto.ca/icity/Trip/&gt;</w:t>
      </w:r>
    </w:p>
    <w:p w14:paraId="0AB352F3"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re: </w:t>
      </w:r>
      <w:r w:rsidRPr="003A44A6">
        <w:rPr>
          <w:rFonts w:ascii="Consolas" w:eastAsia="Times New Roman" w:hAnsi="Consolas" w:cs="Consolas"/>
          <w:color w:val="6F42C1"/>
          <w:sz w:val="18"/>
          <w:szCs w:val="18"/>
        </w:rPr>
        <w:t>&lt;http://ontology.eil.utoronto.ca/icity/RecurringEvent/&gt;</w:t>
      </w:r>
    </w:p>
    <w:p w14:paraId="1C81EB21"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geo: </w:t>
      </w:r>
      <w:r w:rsidRPr="003A44A6">
        <w:rPr>
          <w:rFonts w:ascii="Consolas" w:eastAsia="Times New Roman" w:hAnsi="Consolas" w:cs="Consolas"/>
          <w:color w:val="6F42C1"/>
          <w:sz w:val="18"/>
          <w:szCs w:val="18"/>
        </w:rPr>
        <w:t>&lt;http://www.opengis.net/ont/geosparql#&gt;</w:t>
      </w:r>
    </w:p>
    <w:p w14:paraId="3F2602F7"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icontact: </w:t>
      </w:r>
      <w:r w:rsidRPr="003A44A6">
        <w:rPr>
          <w:rFonts w:ascii="Consolas" w:eastAsia="Times New Roman" w:hAnsi="Consolas" w:cs="Consolas"/>
          <w:color w:val="6F42C1"/>
          <w:sz w:val="18"/>
          <w:szCs w:val="18"/>
        </w:rPr>
        <w:t>&lt;http://ontology.eil.utoronto.ca/icontact.owl#&gt;</w:t>
      </w:r>
    </w:p>
    <w:p w14:paraId="304C9D7D" w14:textId="77777777" w:rsidR="003A44A6" w:rsidRPr="003A44A6" w:rsidRDefault="003A44A6" w:rsidP="008C7F3C">
      <w:pPr>
        <w:pStyle w:val="ListParagraph"/>
        <w:numPr>
          <w:ilvl w:val="0"/>
          <w:numId w:val="3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8"/>
          <w:szCs w:val="18"/>
        </w:rPr>
      </w:pPr>
      <w:r w:rsidRPr="003A44A6">
        <w:rPr>
          <w:rFonts w:ascii="Consolas" w:hAnsi="Consolas" w:cs="Consolas"/>
          <w:color w:val="24292E"/>
          <w:sz w:val="18"/>
          <w:szCs w:val="18"/>
        </w:rPr>
        <w:t xml:space="preserve">  PREFIX bif: </w:t>
      </w:r>
      <w:r w:rsidRPr="003A44A6">
        <w:rPr>
          <w:rFonts w:ascii="Consolas" w:eastAsia="Times New Roman" w:hAnsi="Consolas" w:cs="Consolas"/>
          <w:color w:val="6F42C1"/>
          <w:sz w:val="18"/>
          <w:szCs w:val="18"/>
        </w:rPr>
        <w:t>&lt;http://www.openlinksw.com/schemas/bif#&gt;</w:t>
      </w:r>
    </w:p>
    <w:p w14:paraId="09EC25BA" w14:textId="77777777" w:rsidR="003A44A6" w:rsidRPr="00315993" w:rsidRDefault="003A44A6" w:rsidP="008C7F3C">
      <w:pPr>
        <w:pStyle w:val="ListParagraph"/>
        <w:numPr>
          <w:ilvl w:val="0"/>
          <w:numId w:val="34"/>
        </w:numPr>
      </w:pPr>
    </w:p>
    <w:p w14:paraId="00510207" w14:textId="56CF0F1A" w:rsidR="00315993" w:rsidRDefault="00315993" w:rsidP="00286604">
      <w:pPr>
        <w:rPr>
          <w:lang w:val="en-US" w:bidi="en-US"/>
        </w:rPr>
      </w:pPr>
      <w:r>
        <w:rPr>
          <w:lang w:val="en-US" w:bidi="en-US"/>
        </w:rPr>
        <w:t xml:space="preserve">Many of the competency questions pertain to some given individual of interest (e.g. a particular household or traffic zone). We capture such cases with a placeholder denoted in curly brackets (e.g. {household-1}) to illustrate where the individual or individuals of interest would be substituted.  </w:t>
      </w:r>
    </w:p>
    <w:p w14:paraId="7F5C81E9" w14:textId="77777777" w:rsidR="00703EE3" w:rsidRDefault="00703EE3" w:rsidP="00286604">
      <w:pPr>
        <w:rPr>
          <w:lang w:val="en-US" w:bidi="en-US"/>
        </w:rPr>
      </w:pPr>
    </w:p>
    <w:p w14:paraId="1AF0B5DE" w14:textId="03C572D7" w:rsidR="00703EE3" w:rsidRPr="00703EE3" w:rsidRDefault="00703EE3" w:rsidP="00286604">
      <w:pPr>
        <w:rPr>
          <w:lang w:val="en-US" w:bidi="en-US"/>
        </w:rPr>
      </w:pPr>
      <w:r>
        <w:rPr>
          <w:b/>
          <w:lang w:val="en-US" w:bidi="en-US"/>
        </w:rPr>
        <w:t>On the role of GeoSPARQL Functions:</w:t>
      </w:r>
      <w:r>
        <w:rPr>
          <w:lang w:val="en-US" w:bidi="en-US"/>
        </w:rPr>
        <w:t xml:space="preserve"> In practice, the spatial relationships </w:t>
      </w:r>
      <w:r w:rsidR="008010B8">
        <w:rPr>
          <w:lang w:val="en-US" w:bidi="en-US"/>
        </w:rPr>
        <w:t>between objects may not be encoded in the knowledge base. In such cases, GeoSPARQL functions may be employed</w:t>
      </w:r>
      <w:r w:rsidR="001E661C">
        <w:rPr>
          <w:lang w:val="en-US" w:bidi="en-US"/>
        </w:rPr>
        <w:t xml:space="preserve"> in the query</w:t>
      </w:r>
      <w:r w:rsidR="008010B8">
        <w:rPr>
          <w:lang w:val="en-US" w:bidi="en-US"/>
        </w:rPr>
        <w:t xml:space="preserve"> to compute these relationships using the coordinate data defined for the geo:Geometry objects.</w:t>
      </w:r>
      <w:r w:rsidR="001E661C">
        <w:rPr>
          <w:lang w:val="en-US" w:bidi="en-US"/>
        </w:rPr>
        <w:t xml:space="preserve"> </w:t>
      </w:r>
      <w:r w:rsidR="00986002">
        <w:rPr>
          <w:lang w:val="en-US" w:bidi="en-US"/>
        </w:rPr>
        <w:t xml:space="preserve">As the implementation of these functions is subject to some variation </w:t>
      </w:r>
      <w:r w:rsidR="00986002">
        <w:rPr>
          <w:lang w:val="en-US" w:bidi="en-US"/>
        </w:rPr>
        <w:lastRenderedPageBreak/>
        <w:t>between triple stores, for the purposes of evaluation we design the queries under the assumption that the spatial relationships between geo:Feature objects are given. This allows us to maintain a consistent, triple store-independent formalization.</w:t>
      </w:r>
    </w:p>
    <w:p w14:paraId="27311F6A" w14:textId="6719AD10" w:rsidR="006C7A40" w:rsidRDefault="00FE1FC4" w:rsidP="006C7A40">
      <w:pPr>
        <w:pStyle w:val="Heading3"/>
      </w:pPr>
      <w:bookmarkStart w:id="165" w:name="_Toc35948870"/>
      <w:r>
        <w:t>CQs for Land Use and Transportation Simulation</w:t>
      </w:r>
      <w:bookmarkEnd w:id="165"/>
    </w:p>
    <w:p w14:paraId="261EE2BC" w14:textId="77F2B821" w:rsidR="00FE1FC4" w:rsidRDefault="00FE1FC4" w:rsidP="00FE1FC4">
      <w:pPr>
        <w:ind w:left="720" w:hanging="360"/>
      </w:pPr>
      <w:r>
        <w:t>CQ</w:t>
      </w:r>
      <w:r w:rsidR="00EB013E">
        <w:t>1-1: What trips originated</w:t>
      </w:r>
      <w:r w:rsidR="00FE42D1">
        <w:t>/ended</w:t>
      </w:r>
      <w:r w:rsidR="00FE42D1">
        <w:rPr>
          <w:rStyle w:val="FootnoteReference"/>
        </w:rPr>
        <w:footnoteReference w:id="20"/>
      </w:r>
      <w:r>
        <w:t xml:space="preserve"> in a given zone? </w:t>
      </w:r>
    </w:p>
    <w:p w14:paraId="196FED38" w14:textId="02E5A546" w:rsidR="00070532" w:rsidRPr="00986002" w:rsidRDefault="00070532" w:rsidP="00986002">
      <w:pPr>
        <w:ind w:left="1080" w:hanging="360"/>
        <w:rPr>
          <w:rFonts w:ascii="Courier" w:hAnsi="Courier"/>
        </w:rPr>
      </w:pPr>
      <w:r w:rsidRPr="00986002">
        <w:rPr>
          <w:rFonts w:ascii="Courier" w:hAnsi="Courier"/>
        </w:rPr>
        <w:t>SELECT ?trip WHERE {</w:t>
      </w:r>
    </w:p>
    <w:p w14:paraId="75EC3CCE" w14:textId="22202DF8" w:rsidR="00070532" w:rsidRPr="00986002" w:rsidRDefault="00070532" w:rsidP="00986002">
      <w:pPr>
        <w:ind w:left="1080" w:hanging="360"/>
        <w:rPr>
          <w:rFonts w:ascii="Courier" w:hAnsi="Courier"/>
        </w:rPr>
      </w:pPr>
      <w:r w:rsidRPr="00986002">
        <w:rPr>
          <w:rFonts w:ascii="Courier" w:hAnsi="Courier"/>
        </w:rPr>
        <w:t>?trip rdf:type trip:Trip.</w:t>
      </w:r>
    </w:p>
    <w:p w14:paraId="7D489993" w14:textId="77777777" w:rsidR="00703EE3" w:rsidRPr="00986002" w:rsidRDefault="00070532" w:rsidP="00986002">
      <w:pPr>
        <w:ind w:left="1080" w:hanging="360"/>
        <w:rPr>
          <w:rFonts w:ascii="Courier" w:hAnsi="Courier"/>
        </w:rPr>
      </w:pPr>
      <w:r w:rsidRPr="00986002">
        <w:rPr>
          <w:rFonts w:ascii="Courier" w:hAnsi="Courier"/>
        </w:rPr>
        <w:t>?trip trip:startLoc</w:t>
      </w:r>
      <w:r w:rsidR="00703EE3" w:rsidRPr="00986002">
        <w:rPr>
          <w:rFonts w:ascii="Courier" w:hAnsi="Courier"/>
        </w:rPr>
        <w:t xml:space="preserve"> ?sloc.</w:t>
      </w:r>
    </w:p>
    <w:p w14:paraId="52630EB4" w14:textId="539326E7" w:rsidR="00EB013E" w:rsidRPr="00986002" w:rsidRDefault="00CE4479" w:rsidP="00986002">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E26111E" w14:textId="456BA62E" w:rsidR="00CD145A" w:rsidRPr="00986002" w:rsidRDefault="00EB013E" w:rsidP="00CD145A">
      <w:pPr>
        <w:ind w:left="1080" w:hanging="360"/>
        <w:rPr>
          <w:rFonts w:ascii="Courier" w:hAnsi="Courier"/>
        </w:rPr>
      </w:pPr>
      <w:r w:rsidRPr="00986002">
        <w:rPr>
          <w:rFonts w:ascii="Courier" w:hAnsi="Courier"/>
        </w:rPr>
        <w:t>loc:hasLocation</w:t>
      </w:r>
      <w:r w:rsidR="00703EE3" w:rsidRPr="00986002">
        <w:rPr>
          <w:rFonts w:ascii="Courier" w:hAnsi="Courier"/>
        </w:rPr>
        <w:t xml:space="preserve"> ?zloc.</w:t>
      </w:r>
    </w:p>
    <w:p w14:paraId="7CA1E528" w14:textId="12945E12" w:rsidR="00EB013E" w:rsidRPr="00986002" w:rsidRDefault="00986002" w:rsidP="00986002">
      <w:pPr>
        <w:ind w:left="1080" w:hanging="360"/>
        <w:rPr>
          <w:rFonts w:ascii="Courier" w:hAnsi="Courier"/>
        </w:rPr>
      </w:pPr>
      <w:r w:rsidRPr="00986002">
        <w:rPr>
          <w:rFonts w:ascii="Courier" w:hAnsi="Courier"/>
        </w:rPr>
        <w:t>?zloc geo:contains ?sloc</w:t>
      </w:r>
      <w:r w:rsidR="00EB013E" w:rsidRPr="00986002">
        <w:rPr>
          <w:rFonts w:ascii="Courier" w:hAnsi="Courier"/>
        </w:rPr>
        <w:t>.</w:t>
      </w:r>
    </w:p>
    <w:p w14:paraId="071E1179" w14:textId="2790F6E5" w:rsidR="00703EE3" w:rsidRPr="00986002" w:rsidRDefault="00703EE3" w:rsidP="00986002">
      <w:pPr>
        <w:ind w:left="1080" w:hanging="360"/>
        <w:rPr>
          <w:rFonts w:ascii="Courier" w:hAnsi="Courier"/>
        </w:rPr>
      </w:pPr>
      <w:r w:rsidRPr="00986002">
        <w:rPr>
          <w:rFonts w:ascii="Courier" w:hAnsi="Courier"/>
        </w:rPr>
        <w:t>}</w:t>
      </w:r>
    </w:p>
    <w:p w14:paraId="378AA4A1" w14:textId="77777777" w:rsidR="00BA4B3A" w:rsidRDefault="00BA4B3A" w:rsidP="00EB013E">
      <w:pPr>
        <w:ind w:left="720" w:hanging="360"/>
      </w:pPr>
    </w:p>
    <w:p w14:paraId="09ED0C49" w14:textId="77777777" w:rsidR="00FE1FC4" w:rsidRDefault="00FE1FC4" w:rsidP="00FE1FC4">
      <w:pPr>
        <w:ind w:left="720" w:hanging="360"/>
      </w:pPr>
      <w:r>
        <w:t>CQ1-2: What is the occupation breakdown of the travelers whose trips originated/ended in a given zone?</w:t>
      </w:r>
    </w:p>
    <w:p w14:paraId="59C5D3FA" w14:textId="590D4BE9" w:rsidR="00CD145A" w:rsidRPr="00986002" w:rsidRDefault="00CD145A" w:rsidP="00CD145A">
      <w:pPr>
        <w:ind w:left="1080" w:hanging="360"/>
        <w:rPr>
          <w:rFonts w:ascii="Courier" w:hAnsi="Courier"/>
        </w:rPr>
      </w:pPr>
      <w:r w:rsidRPr="00986002">
        <w:rPr>
          <w:rFonts w:ascii="Courier" w:hAnsi="Courier"/>
        </w:rPr>
        <w:t>SELECT ?</w:t>
      </w:r>
      <w:r>
        <w:rPr>
          <w:rFonts w:ascii="Courier" w:hAnsi="Courier"/>
        </w:rPr>
        <w:t>occupation</w:t>
      </w:r>
      <w:r w:rsidRPr="00986002">
        <w:rPr>
          <w:rFonts w:ascii="Courier" w:hAnsi="Courier"/>
        </w:rPr>
        <w:t xml:space="preserve"> </w:t>
      </w:r>
      <w:r>
        <w:rPr>
          <w:rFonts w:ascii="Courier" w:hAnsi="Courier"/>
        </w:rPr>
        <w:t xml:space="preserve">(COUNT ?trip as ?trips) </w:t>
      </w:r>
      <w:r w:rsidRPr="00986002">
        <w:rPr>
          <w:rFonts w:ascii="Courier" w:hAnsi="Courier"/>
        </w:rPr>
        <w:t>WHERE {</w:t>
      </w:r>
    </w:p>
    <w:p w14:paraId="156214F6" w14:textId="77777777" w:rsidR="00CD145A" w:rsidRPr="00986002" w:rsidRDefault="00CD145A" w:rsidP="00CD145A">
      <w:pPr>
        <w:ind w:left="1080" w:hanging="360"/>
        <w:rPr>
          <w:rFonts w:ascii="Courier" w:hAnsi="Courier"/>
        </w:rPr>
      </w:pPr>
      <w:r w:rsidRPr="00986002">
        <w:rPr>
          <w:rFonts w:ascii="Courier" w:hAnsi="Courier"/>
        </w:rPr>
        <w:t>?trip rdf:type trip:Trip.</w:t>
      </w:r>
    </w:p>
    <w:p w14:paraId="6ECACD7F" w14:textId="77777777" w:rsidR="00CD145A" w:rsidRPr="00986002" w:rsidRDefault="00CD145A" w:rsidP="00CD145A">
      <w:pPr>
        <w:ind w:left="1080" w:hanging="360"/>
        <w:rPr>
          <w:rFonts w:ascii="Courier" w:hAnsi="Courier"/>
        </w:rPr>
      </w:pPr>
      <w:r w:rsidRPr="00986002">
        <w:rPr>
          <w:rFonts w:ascii="Courier" w:hAnsi="Courier"/>
        </w:rPr>
        <w:t>?trip trip:startLoc ?sloc.</w:t>
      </w:r>
    </w:p>
    <w:p w14:paraId="753A80D0" w14:textId="754B42AC" w:rsidR="00CD145A" w:rsidRPr="00986002" w:rsidRDefault="00CE4479" w:rsidP="00CD145A">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606C992E" w14:textId="77777777" w:rsidR="00CD145A" w:rsidRDefault="00CD145A" w:rsidP="00CD145A">
      <w:pPr>
        <w:ind w:left="1080" w:hanging="360"/>
        <w:rPr>
          <w:rFonts w:ascii="Courier" w:hAnsi="Courier"/>
        </w:rPr>
      </w:pPr>
      <w:r w:rsidRPr="00986002">
        <w:rPr>
          <w:rFonts w:ascii="Courier" w:hAnsi="Courier"/>
        </w:rPr>
        <w:t>loc:hasLocation ?zloc.</w:t>
      </w:r>
    </w:p>
    <w:p w14:paraId="122625F6" w14:textId="5CD261A1" w:rsidR="00763A55" w:rsidRDefault="00763A55" w:rsidP="00CD145A">
      <w:pPr>
        <w:ind w:left="1080" w:hanging="360"/>
        <w:rPr>
          <w:rFonts w:ascii="Courier" w:hAnsi="Courier"/>
        </w:rPr>
      </w:pPr>
      <w:r>
        <w:rPr>
          <w:rFonts w:ascii="Courier" w:hAnsi="Courier"/>
        </w:rPr>
        <w:t>?zloc geo:contains ?sloc.</w:t>
      </w:r>
    </w:p>
    <w:p w14:paraId="5C8B0883" w14:textId="08E4E6DE" w:rsidR="00763A55" w:rsidRDefault="00763A55" w:rsidP="00CD145A">
      <w:pPr>
        <w:ind w:left="1080" w:hanging="360"/>
        <w:rPr>
          <w:rFonts w:ascii="Courier" w:hAnsi="Courier"/>
        </w:rPr>
      </w:pPr>
      <w:r>
        <w:rPr>
          <w:rFonts w:ascii="Courier" w:hAnsi="Courier"/>
        </w:rPr>
        <w:lastRenderedPageBreak/>
        <w:t>?trip urban:tripPerformedBy ?p.</w:t>
      </w:r>
    </w:p>
    <w:p w14:paraId="507997E2" w14:textId="73B0E7BD" w:rsidR="00763A55" w:rsidRDefault="00763A55" w:rsidP="00CD145A">
      <w:pPr>
        <w:ind w:left="1080" w:hanging="360"/>
        <w:rPr>
          <w:rFonts w:ascii="Courier" w:hAnsi="Courier"/>
        </w:rPr>
      </w:pPr>
      <w:r>
        <w:rPr>
          <w:rFonts w:ascii="Courier" w:hAnsi="Courier"/>
        </w:rPr>
        <w:t xml:space="preserve">?o </w:t>
      </w:r>
      <w:r w:rsidR="002777E9">
        <w:rPr>
          <w:rFonts w:ascii="Courier" w:hAnsi="Courier"/>
        </w:rPr>
        <w:t>org:performedBy ?p.</w:t>
      </w:r>
    </w:p>
    <w:p w14:paraId="0DF847BD" w14:textId="63154CE4" w:rsidR="00763A55" w:rsidRDefault="002777E9" w:rsidP="00CD145A">
      <w:pPr>
        <w:ind w:left="1080" w:hanging="360"/>
        <w:rPr>
          <w:rFonts w:ascii="Courier" w:hAnsi="Courier"/>
        </w:rPr>
      </w:pPr>
      <w:r>
        <w:rPr>
          <w:rFonts w:ascii="Courier" w:hAnsi="Courier"/>
        </w:rPr>
        <w:t>?o org:hasOccupationType ?occupation.</w:t>
      </w:r>
    </w:p>
    <w:p w14:paraId="4DD31D55" w14:textId="5C9D2817" w:rsidR="00CD145A" w:rsidRPr="00986002" w:rsidRDefault="00CD145A" w:rsidP="00CD145A">
      <w:pPr>
        <w:ind w:left="1080" w:hanging="360"/>
        <w:rPr>
          <w:rFonts w:ascii="Courier" w:hAnsi="Courier"/>
        </w:rPr>
      </w:pPr>
      <w:r>
        <w:rPr>
          <w:rFonts w:ascii="Courier" w:hAnsi="Courier"/>
        </w:rPr>
        <w:t>} GROUP BY ?occupation</w:t>
      </w:r>
    </w:p>
    <w:p w14:paraId="7DF36117" w14:textId="77777777" w:rsidR="00FE42D1" w:rsidRDefault="00FE42D1" w:rsidP="00FE1FC4">
      <w:pPr>
        <w:ind w:left="720" w:hanging="360"/>
      </w:pPr>
    </w:p>
    <w:p w14:paraId="65FCF2A8" w14:textId="77777777" w:rsidR="00FE1FC4" w:rsidRDefault="00FE1FC4" w:rsidP="00FE1FC4">
      <w:pPr>
        <w:ind w:left="720" w:hanging="360"/>
      </w:pPr>
      <w:r>
        <w:t>CQ1-3: What were the purposes of the trips that originated/ended in a given zone?</w:t>
      </w:r>
    </w:p>
    <w:p w14:paraId="4C366E2D" w14:textId="1C29BD84" w:rsidR="00CE4479" w:rsidRPr="00986002" w:rsidRDefault="00CE4479" w:rsidP="00CE4479">
      <w:pPr>
        <w:ind w:left="1080" w:hanging="360"/>
        <w:rPr>
          <w:rFonts w:ascii="Courier" w:hAnsi="Courier"/>
        </w:rPr>
      </w:pPr>
      <w:r w:rsidRPr="00986002">
        <w:rPr>
          <w:rFonts w:ascii="Courier" w:hAnsi="Courier"/>
        </w:rPr>
        <w:t xml:space="preserve">SELECT </w:t>
      </w:r>
      <w:r>
        <w:rPr>
          <w:rFonts w:ascii="Courier" w:hAnsi="Courier"/>
        </w:rPr>
        <w:t>?trip ?</w:t>
      </w:r>
      <w:r w:rsidR="00E6765C">
        <w:rPr>
          <w:rFonts w:ascii="Courier" w:hAnsi="Courier"/>
        </w:rPr>
        <w:t>activitytype</w:t>
      </w:r>
      <w:r w:rsidRPr="00986002">
        <w:rPr>
          <w:rFonts w:ascii="Courier" w:hAnsi="Courier"/>
        </w:rPr>
        <w:t xml:space="preserve"> WHERE {</w:t>
      </w:r>
    </w:p>
    <w:p w14:paraId="5F2D86B1" w14:textId="77777777" w:rsidR="00CE4479" w:rsidRPr="00986002" w:rsidRDefault="00CE4479" w:rsidP="00CE4479">
      <w:pPr>
        <w:ind w:left="1080" w:hanging="360"/>
        <w:rPr>
          <w:rFonts w:ascii="Courier" w:hAnsi="Courier"/>
        </w:rPr>
      </w:pPr>
      <w:r w:rsidRPr="00986002">
        <w:rPr>
          <w:rFonts w:ascii="Courier" w:hAnsi="Courier"/>
        </w:rPr>
        <w:t>?trip rdf:type trip:Trip.</w:t>
      </w:r>
    </w:p>
    <w:p w14:paraId="7095260A" w14:textId="77777777" w:rsidR="00CE4479" w:rsidRPr="00986002" w:rsidRDefault="00CE4479" w:rsidP="00CE4479">
      <w:pPr>
        <w:ind w:left="1080" w:hanging="360"/>
        <w:rPr>
          <w:rFonts w:ascii="Courier" w:hAnsi="Courier"/>
        </w:rPr>
      </w:pPr>
      <w:r w:rsidRPr="00986002">
        <w:rPr>
          <w:rFonts w:ascii="Courier" w:hAnsi="Courier"/>
        </w:rPr>
        <w:t>?trip trip:startLoc ?sloc.</w:t>
      </w:r>
    </w:p>
    <w:p w14:paraId="24E1437F" w14:textId="77777777" w:rsidR="00CE4479" w:rsidRPr="00986002" w:rsidRDefault="00CE4479" w:rsidP="00CE447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E72E55" w14:textId="77777777" w:rsidR="00CE4479" w:rsidRPr="00986002" w:rsidRDefault="00CE4479" w:rsidP="00CE4479">
      <w:pPr>
        <w:ind w:left="1080" w:hanging="360"/>
        <w:rPr>
          <w:rFonts w:ascii="Courier" w:hAnsi="Courier"/>
        </w:rPr>
      </w:pPr>
      <w:r w:rsidRPr="00986002">
        <w:rPr>
          <w:rFonts w:ascii="Courier" w:hAnsi="Courier"/>
        </w:rPr>
        <w:t>loc:hasLocation ?zloc.</w:t>
      </w:r>
    </w:p>
    <w:p w14:paraId="6FE972DB" w14:textId="77777777" w:rsidR="00CE4479" w:rsidRDefault="00CE4479" w:rsidP="00CE4479">
      <w:pPr>
        <w:ind w:left="1080" w:hanging="360"/>
        <w:rPr>
          <w:rFonts w:ascii="Courier" w:hAnsi="Courier"/>
        </w:rPr>
      </w:pPr>
      <w:r w:rsidRPr="00986002">
        <w:rPr>
          <w:rFonts w:ascii="Courier" w:hAnsi="Courier"/>
        </w:rPr>
        <w:t>?zloc geo:contains ?sloc.</w:t>
      </w:r>
    </w:p>
    <w:p w14:paraId="2ABC99A1" w14:textId="5F4DA746" w:rsidR="00CE4479" w:rsidRDefault="00CE4479" w:rsidP="00CE4479">
      <w:pPr>
        <w:ind w:left="1080" w:hanging="360"/>
        <w:rPr>
          <w:rFonts w:ascii="Courier" w:hAnsi="Courier"/>
        </w:rPr>
      </w:pPr>
      <w:r>
        <w:rPr>
          <w:rFonts w:ascii="Courier" w:hAnsi="Courier"/>
        </w:rPr>
        <w:t>?trip trip:associatedwith ?activity.</w:t>
      </w:r>
    </w:p>
    <w:p w14:paraId="09AD7AD3" w14:textId="6F2891D8" w:rsidR="00CE4479" w:rsidRPr="00986002" w:rsidRDefault="00CE4479" w:rsidP="00CE4479">
      <w:pPr>
        <w:ind w:left="1080" w:hanging="360"/>
        <w:rPr>
          <w:rFonts w:ascii="Courier" w:hAnsi="Courier"/>
        </w:rPr>
      </w:pPr>
      <w:r>
        <w:rPr>
          <w:rFonts w:ascii="Courier" w:hAnsi="Courier"/>
        </w:rPr>
        <w:t>?activity rdf:type ?</w:t>
      </w:r>
      <w:r w:rsidR="00E6765C">
        <w:rPr>
          <w:rFonts w:ascii="Courier" w:hAnsi="Courier"/>
        </w:rPr>
        <w:t>activitytype</w:t>
      </w:r>
      <w:r>
        <w:rPr>
          <w:rFonts w:ascii="Courier" w:hAnsi="Courier"/>
        </w:rPr>
        <w:t>.</w:t>
      </w:r>
    </w:p>
    <w:p w14:paraId="69E81EB0" w14:textId="77777777" w:rsidR="00CE4479" w:rsidRPr="00986002" w:rsidRDefault="00CE4479" w:rsidP="00CE4479">
      <w:pPr>
        <w:ind w:left="1080" w:hanging="360"/>
        <w:rPr>
          <w:rFonts w:ascii="Courier" w:hAnsi="Courier"/>
        </w:rPr>
      </w:pPr>
      <w:r w:rsidRPr="00986002">
        <w:rPr>
          <w:rFonts w:ascii="Courier" w:hAnsi="Courier"/>
        </w:rPr>
        <w:t>}</w:t>
      </w:r>
    </w:p>
    <w:p w14:paraId="1F7B7DC3" w14:textId="77777777" w:rsidR="00CE4479" w:rsidRDefault="00CE4479" w:rsidP="00FE1FC4">
      <w:pPr>
        <w:ind w:left="720" w:hanging="360"/>
      </w:pPr>
    </w:p>
    <w:p w14:paraId="33F60254" w14:textId="77777777" w:rsidR="00FE1FC4" w:rsidRDefault="00FE1FC4" w:rsidP="00FE1FC4">
      <w:pPr>
        <w:ind w:left="720" w:hanging="360"/>
      </w:pPr>
      <w:r>
        <w:t>CQ1-4: In a particular time period, how many trips originated/ended in a given zone?</w:t>
      </w:r>
    </w:p>
    <w:p w14:paraId="778DDDF6" w14:textId="30FAC632" w:rsidR="003A54C7" w:rsidRPr="00986002" w:rsidRDefault="002A1719" w:rsidP="003A54C7">
      <w:pPr>
        <w:ind w:left="1080" w:hanging="360"/>
        <w:rPr>
          <w:rFonts w:ascii="Courier" w:hAnsi="Courier"/>
        </w:rPr>
      </w:pPr>
      <w:r>
        <w:rPr>
          <w:rFonts w:ascii="Courier" w:hAnsi="Courier"/>
        </w:rPr>
        <w:t>SELECT</w:t>
      </w:r>
      <w:r w:rsidR="003A54C7" w:rsidRPr="00986002">
        <w:rPr>
          <w:rFonts w:ascii="Courier" w:hAnsi="Courier"/>
        </w:rPr>
        <w:t xml:space="preserve"> </w:t>
      </w:r>
      <w:r w:rsidR="003A54C7">
        <w:rPr>
          <w:rFonts w:ascii="Courier" w:hAnsi="Courier"/>
        </w:rPr>
        <w:t xml:space="preserve">(COUNT ?trip as ?trips) </w:t>
      </w:r>
      <w:r w:rsidR="003A54C7" w:rsidRPr="00986002">
        <w:rPr>
          <w:rFonts w:ascii="Courier" w:hAnsi="Courier"/>
        </w:rPr>
        <w:t>WHERE {</w:t>
      </w:r>
    </w:p>
    <w:p w14:paraId="18890C33" w14:textId="77777777" w:rsidR="003A54C7" w:rsidRPr="00986002" w:rsidRDefault="003A54C7" w:rsidP="003A54C7">
      <w:pPr>
        <w:ind w:left="1080" w:hanging="360"/>
        <w:rPr>
          <w:rFonts w:ascii="Courier" w:hAnsi="Courier"/>
        </w:rPr>
      </w:pPr>
      <w:r w:rsidRPr="00986002">
        <w:rPr>
          <w:rFonts w:ascii="Courier" w:hAnsi="Courier"/>
        </w:rPr>
        <w:t>?trip rdf:type trip:Trip.</w:t>
      </w:r>
    </w:p>
    <w:p w14:paraId="5CA5AE4F" w14:textId="77777777" w:rsidR="003A54C7" w:rsidRPr="00986002" w:rsidRDefault="003A54C7" w:rsidP="003A54C7">
      <w:pPr>
        <w:ind w:left="1080" w:hanging="360"/>
        <w:rPr>
          <w:rFonts w:ascii="Courier" w:hAnsi="Courier"/>
        </w:rPr>
      </w:pPr>
      <w:r w:rsidRPr="00986002">
        <w:rPr>
          <w:rFonts w:ascii="Courier" w:hAnsi="Courier"/>
        </w:rPr>
        <w:t>?trip trip:startLoc ?sloc.</w:t>
      </w:r>
    </w:p>
    <w:p w14:paraId="5B1CE5DD" w14:textId="77777777" w:rsidR="003A54C7" w:rsidRPr="00986002" w:rsidRDefault="003A54C7" w:rsidP="003A54C7">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EAB2EF7" w14:textId="77777777" w:rsidR="003A54C7" w:rsidRDefault="003A54C7" w:rsidP="003A54C7">
      <w:pPr>
        <w:ind w:left="1080" w:hanging="360"/>
        <w:rPr>
          <w:rFonts w:ascii="Courier" w:hAnsi="Courier"/>
        </w:rPr>
      </w:pPr>
      <w:r w:rsidRPr="00986002">
        <w:rPr>
          <w:rFonts w:ascii="Courier" w:hAnsi="Courier"/>
        </w:rPr>
        <w:t>loc:hasLocation ?zloc.</w:t>
      </w:r>
    </w:p>
    <w:p w14:paraId="0835B837" w14:textId="77777777" w:rsidR="003A54C7" w:rsidRDefault="003A54C7" w:rsidP="003A54C7">
      <w:pPr>
        <w:ind w:left="1080" w:hanging="360"/>
        <w:rPr>
          <w:rFonts w:ascii="Courier" w:hAnsi="Courier"/>
        </w:rPr>
      </w:pPr>
      <w:r>
        <w:rPr>
          <w:rFonts w:ascii="Courier" w:hAnsi="Courier"/>
        </w:rPr>
        <w:t>?zloc geo:contains ?sloc.</w:t>
      </w:r>
    </w:p>
    <w:p w14:paraId="76ECEA67" w14:textId="4935E628" w:rsidR="003A54C7" w:rsidRPr="00986002" w:rsidRDefault="002A1719" w:rsidP="003A54C7">
      <w:pPr>
        <w:ind w:left="1080" w:hanging="360"/>
        <w:rPr>
          <w:rFonts w:ascii="Courier" w:hAnsi="Courier"/>
        </w:rPr>
      </w:pPr>
      <w:r>
        <w:rPr>
          <w:rFonts w:ascii="Courier" w:hAnsi="Courier"/>
        </w:rPr>
        <w:t>} GROUP BY ?zloc</w:t>
      </w:r>
    </w:p>
    <w:p w14:paraId="24616B8A" w14:textId="77777777" w:rsidR="003A54C7" w:rsidRDefault="003A54C7" w:rsidP="00FE1FC4">
      <w:pPr>
        <w:ind w:left="720" w:hanging="360"/>
      </w:pPr>
    </w:p>
    <w:p w14:paraId="7FC42E8C" w14:textId="77777777" w:rsidR="00FE1FC4" w:rsidRDefault="00FE1FC4" w:rsidP="00FE1FC4">
      <w:pPr>
        <w:ind w:left="720" w:hanging="360"/>
      </w:pPr>
      <w:r>
        <w:t>CQ1-5: What were the transportation mode(s) taken by trips that originated/ended in a given zone?</w:t>
      </w:r>
    </w:p>
    <w:p w14:paraId="11E5D565" w14:textId="4165290C" w:rsidR="002A1719" w:rsidRPr="00986002" w:rsidRDefault="002A1719" w:rsidP="002A1719">
      <w:pPr>
        <w:ind w:left="1080" w:hanging="360"/>
        <w:rPr>
          <w:rFonts w:ascii="Courier" w:hAnsi="Courier"/>
        </w:rPr>
      </w:pPr>
      <w:r w:rsidRPr="00986002">
        <w:rPr>
          <w:rFonts w:ascii="Courier" w:hAnsi="Courier"/>
        </w:rPr>
        <w:t xml:space="preserve">SELECT </w:t>
      </w:r>
      <w:r>
        <w:rPr>
          <w:rFonts w:ascii="Courier" w:hAnsi="Courier"/>
        </w:rPr>
        <w:t xml:space="preserve">DISTINCT ?mode </w:t>
      </w:r>
      <w:r w:rsidRPr="00986002">
        <w:rPr>
          <w:rFonts w:ascii="Courier" w:hAnsi="Courier"/>
        </w:rPr>
        <w:t>WHERE {</w:t>
      </w:r>
    </w:p>
    <w:p w14:paraId="39383A8A" w14:textId="77777777" w:rsidR="002A1719" w:rsidRPr="00986002" w:rsidRDefault="002A1719" w:rsidP="002A1719">
      <w:pPr>
        <w:ind w:left="1080" w:hanging="360"/>
        <w:rPr>
          <w:rFonts w:ascii="Courier" w:hAnsi="Courier"/>
        </w:rPr>
      </w:pPr>
      <w:r w:rsidRPr="00986002">
        <w:rPr>
          <w:rFonts w:ascii="Courier" w:hAnsi="Courier"/>
        </w:rPr>
        <w:t>?trip rdf:type trip:Trip.</w:t>
      </w:r>
    </w:p>
    <w:p w14:paraId="3D2A9879" w14:textId="77777777" w:rsidR="002A1719" w:rsidRPr="00986002" w:rsidRDefault="002A1719" w:rsidP="002A1719">
      <w:pPr>
        <w:ind w:left="1080" w:hanging="360"/>
        <w:rPr>
          <w:rFonts w:ascii="Courier" w:hAnsi="Courier"/>
        </w:rPr>
      </w:pPr>
      <w:r w:rsidRPr="00986002">
        <w:rPr>
          <w:rFonts w:ascii="Courier" w:hAnsi="Courier"/>
        </w:rPr>
        <w:t>?trip trip:startLoc ?sloc.</w:t>
      </w:r>
    </w:p>
    <w:p w14:paraId="262839B8" w14:textId="77777777" w:rsidR="002A1719" w:rsidRPr="00986002" w:rsidRDefault="002A1719" w:rsidP="002A1719">
      <w:pPr>
        <w:ind w:left="1080" w:hanging="360"/>
        <w:rPr>
          <w:rFonts w:ascii="Courier" w:hAnsi="Courier"/>
        </w:rPr>
      </w:pPr>
      <w:r w:rsidRPr="005E5F3C">
        <w:rPr>
          <w:rFonts w:ascii="Courier" w:hAnsi="Courier"/>
          <w:highlight w:val="lightGray"/>
        </w:rPr>
        <w:t>{zone}</w:t>
      </w:r>
      <w:r>
        <w:rPr>
          <w:rFonts w:ascii="Courier" w:hAnsi="Courier"/>
        </w:rPr>
        <w:t xml:space="preserve"> a landuse:TrafficZone.</w:t>
      </w:r>
    </w:p>
    <w:p w14:paraId="703B0090" w14:textId="77777777" w:rsidR="002A1719" w:rsidRPr="00986002" w:rsidRDefault="002A1719" w:rsidP="002A1719">
      <w:pPr>
        <w:ind w:left="1080" w:hanging="360"/>
        <w:rPr>
          <w:rFonts w:ascii="Courier" w:hAnsi="Courier"/>
        </w:rPr>
      </w:pPr>
      <w:r w:rsidRPr="00986002">
        <w:rPr>
          <w:rFonts w:ascii="Courier" w:hAnsi="Courier"/>
        </w:rPr>
        <w:t>loc:hasLocation ?zloc.</w:t>
      </w:r>
    </w:p>
    <w:p w14:paraId="22918169" w14:textId="77777777" w:rsidR="002A1719" w:rsidRDefault="002A1719" w:rsidP="002A1719">
      <w:pPr>
        <w:ind w:left="1080" w:hanging="360"/>
        <w:rPr>
          <w:rFonts w:ascii="Courier" w:hAnsi="Courier"/>
        </w:rPr>
      </w:pPr>
      <w:r w:rsidRPr="00986002">
        <w:rPr>
          <w:rFonts w:ascii="Courier" w:hAnsi="Courier"/>
        </w:rPr>
        <w:t>?zloc geo:contains ?sloc.</w:t>
      </w:r>
    </w:p>
    <w:p w14:paraId="7F202264" w14:textId="371410DD" w:rsidR="002A1719" w:rsidRPr="00986002" w:rsidRDefault="002A1719" w:rsidP="002A1719">
      <w:pPr>
        <w:ind w:left="1080" w:hanging="360"/>
        <w:rPr>
          <w:rFonts w:ascii="Courier" w:hAnsi="Courier"/>
        </w:rPr>
      </w:pPr>
      <w:r>
        <w:rPr>
          <w:rFonts w:ascii="Courier" w:hAnsi="Courier"/>
        </w:rPr>
        <w:t>?trip trip:viaMode ?mode.</w:t>
      </w:r>
    </w:p>
    <w:p w14:paraId="0ED45E7A" w14:textId="77777777" w:rsidR="002A1719" w:rsidRPr="00986002" w:rsidRDefault="002A1719" w:rsidP="002A1719">
      <w:pPr>
        <w:ind w:left="1080" w:hanging="360"/>
        <w:rPr>
          <w:rFonts w:ascii="Courier" w:hAnsi="Courier"/>
        </w:rPr>
      </w:pPr>
      <w:r w:rsidRPr="00986002">
        <w:rPr>
          <w:rFonts w:ascii="Courier" w:hAnsi="Courier"/>
        </w:rPr>
        <w:t>}</w:t>
      </w:r>
    </w:p>
    <w:p w14:paraId="33CB6D91" w14:textId="77777777" w:rsidR="002A1719" w:rsidRDefault="002A1719" w:rsidP="00FE1FC4">
      <w:pPr>
        <w:ind w:left="720" w:hanging="360"/>
      </w:pPr>
    </w:p>
    <w:p w14:paraId="243AAF7D" w14:textId="77777777" w:rsidR="00FE1FC4" w:rsidRDefault="00FE1FC4" w:rsidP="00FE1FC4">
      <w:pPr>
        <w:ind w:left="720" w:hanging="360"/>
      </w:pPr>
      <w:r>
        <w:t>CQ1-6: Who are the members of a particular household?</w:t>
      </w:r>
    </w:p>
    <w:p w14:paraId="114BFDF7" w14:textId="79246744" w:rsidR="007E667D" w:rsidRDefault="007E667D" w:rsidP="00FE1FC4">
      <w:pPr>
        <w:ind w:left="720" w:hanging="360"/>
      </w:pPr>
      <w:r>
        <w:t>The following query returns all persons who are or have been members of a household</w:t>
      </w:r>
      <w:r w:rsidR="000854F1">
        <w:t>, the change:existsAt property would need to be used to constrain the results to household members at a particular point in time</w:t>
      </w:r>
      <w:r>
        <w:t xml:space="preserve">. </w:t>
      </w:r>
    </w:p>
    <w:p w14:paraId="1A513976" w14:textId="4477B337" w:rsidR="00E025C3" w:rsidRPr="00986002" w:rsidRDefault="00E025C3" w:rsidP="00E025C3">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WHERE {</w:t>
      </w:r>
    </w:p>
    <w:p w14:paraId="39162EB9" w14:textId="1689E8B8" w:rsidR="00E025C3" w:rsidRDefault="00E025C3" w:rsidP="00E025C3">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w:t>
      </w:r>
      <w:r w:rsidR="007E667D">
        <w:rPr>
          <w:rFonts w:ascii="Courier" w:hAnsi="Courier"/>
        </w:rPr>
        <w:t>PD</w:t>
      </w:r>
      <w:r w:rsidRPr="00986002">
        <w:rPr>
          <w:rFonts w:ascii="Courier" w:hAnsi="Courier"/>
        </w:rPr>
        <w:t>.</w:t>
      </w:r>
    </w:p>
    <w:p w14:paraId="43B1A28D" w14:textId="56D77FBB" w:rsidR="007E667D" w:rsidRPr="00986002" w:rsidRDefault="007E667D" w:rsidP="00E025C3">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244C17E8" w14:textId="706D7A67" w:rsidR="007E667D" w:rsidRDefault="007E667D" w:rsidP="00E025C3">
      <w:pPr>
        <w:ind w:left="1080" w:hanging="360"/>
        <w:rPr>
          <w:rFonts w:ascii="Courier" w:hAnsi="Courier"/>
        </w:rPr>
      </w:pPr>
      <w:r>
        <w:rPr>
          <w:rFonts w:ascii="Courier" w:hAnsi="Courier"/>
        </w:rPr>
        <w:t>?hhld household:hasHouseholdMember ?person_at_t.</w:t>
      </w:r>
    </w:p>
    <w:p w14:paraId="73F50007" w14:textId="4739D923" w:rsidR="00E025C3" w:rsidRPr="00986002" w:rsidRDefault="007E667D" w:rsidP="007E667D">
      <w:pPr>
        <w:ind w:left="1080" w:hanging="360"/>
        <w:rPr>
          <w:rFonts w:ascii="Courier" w:hAnsi="Courier"/>
        </w:rPr>
      </w:pPr>
      <w:r>
        <w:rPr>
          <w:rFonts w:ascii="Courier" w:hAnsi="Courier"/>
        </w:rPr>
        <w:t>?person_at_t change:manifestationOf ?person.</w:t>
      </w:r>
    </w:p>
    <w:p w14:paraId="190EFFA3" w14:textId="77777777" w:rsidR="00E025C3" w:rsidRPr="00986002" w:rsidRDefault="00E025C3" w:rsidP="00E025C3">
      <w:pPr>
        <w:ind w:left="1080" w:hanging="360"/>
        <w:rPr>
          <w:rFonts w:ascii="Courier" w:hAnsi="Courier"/>
        </w:rPr>
      </w:pPr>
      <w:r w:rsidRPr="00986002">
        <w:rPr>
          <w:rFonts w:ascii="Courier" w:hAnsi="Courier"/>
        </w:rPr>
        <w:t>}</w:t>
      </w:r>
    </w:p>
    <w:p w14:paraId="572B7D03" w14:textId="77777777" w:rsidR="007E667D" w:rsidRDefault="007E667D" w:rsidP="000854F1"/>
    <w:p w14:paraId="7A6B2759" w14:textId="77777777" w:rsidR="00FE1FC4" w:rsidRDefault="00FE1FC4" w:rsidP="00FE1FC4">
      <w:pPr>
        <w:ind w:left="720" w:hanging="360"/>
      </w:pPr>
      <w:r>
        <w:t>CQ1-7: What trips were performed, by which members of a particular household?</w:t>
      </w:r>
    </w:p>
    <w:p w14:paraId="422E29EB" w14:textId="0EBEE1B5" w:rsidR="00E13F85" w:rsidRPr="00986002" w:rsidRDefault="00E13F85" w:rsidP="00E13F85">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sidR="009B6351">
        <w:rPr>
          <w:rFonts w:ascii="Courier" w:hAnsi="Courier"/>
        </w:rPr>
        <w:t xml:space="preserve">?trip </w:t>
      </w:r>
      <w:r w:rsidRPr="00986002">
        <w:rPr>
          <w:rFonts w:ascii="Courier" w:hAnsi="Courier"/>
        </w:rPr>
        <w:t>WHERE {</w:t>
      </w:r>
    </w:p>
    <w:p w14:paraId="000B0367" w14:textId="77777777" w:rsidR="00E13F85" w:rsidRDefault="00E13F85" w:rsidP="00E13F85">
      <w:pPr>
        <w:ind w:left="1080" w:hanging="360"/>
        <w:rPr>
          <w:rFonts w:ascii="Courier" w:hAnsi="Courier"/>
        </w:rPr>
      </w:pPr>
      <w:r w:rsidRPr="005E5F3C">
        <w:rPr>
          <w:rFonts w:ascii="Courier" w:hAnsi="Courier"/>
          <w:highlight w:val="lightGray"/>
        </w:rPr>
        <w:lastRenderedPageBreak/>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418E3087" w14:textId="77777777" w:rsidR="00E13F85" w:rsidRPr="00986002" w:rsidRDefault="00E13F85" w:rsidP="00E13F85">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06E88809" w14:textId="77777777" w:rsidR="00E13F85" w:rsidRDefault="00E13F85" w:rsidP="00E13F85">
      <w:pPr>
        <w:ind w:left="1080" w:hanging="360"/>
        <w:rPr>
          <w:rFonts w:ascii="Courier" w:hAnsi="Courier"/>
        </w:rPr>
      </w:pPr>
      <w:r>
        <w:rPr>
          <w:rFonts w:ascii="Courier" w:hAnsi="Courier"/>
        </w:rPr>
        <w:t>?hhld household:hasHouseholdMember ?person_at_t.</w:t>
      </w:r>
    </w:p>
    <w:p w14:paraId="21B76BFB" w14:textId="77777777" w:rsidR="00E13F85" w:rsidRDefault="00E13F85" w:rsidP="00E13F85">
      <w:pPr>
        <w:ind w:left="1080" w:hanging="360"/>
        <w:rPr>
          <w:rFonts w:ascii="Courier" w:hAnsi="Courier"/>
        </w:rPr>
      </w:pPr>
      <w:r>
        <w:rPr>
          <w:rFonts w:ascii="Courier" w:hAnsi="Courier"/>
        </w:rPr>
        <w:t>?person_at_t change:manifestationOf ?person.</w:t>
      </w:r>
    </w:p>
    <w:p w14:paraId="48A7A97E" w14:textId="5318F6B2" w:rsidR="009B6351" w:rsidRPr="00986002" w:rsidRDefault="009B6351" w:rsidP="00E13F85">
      <w:pPr>
        <w:ind w:left="1080" w:hanging="360"/>
        <w:rPr>
          <w:rFonts w:ascii="Courier" w:hAnsi="Courier"/>
        </w:rPr>
      </w:pPr>
      <w:r>
        <w:rPr>
          <w:rFonts w:ascii="Courier" w:hAnsi="Courier"/>
        </w:rPr>
        <w:t>?trip urbansys:tripPerformedBy ?person_at_t.</w:t>
      </w:r>
    </w:p>
    <w:p w14:paraId="14B64431" w14:textId="77777777" w:rsidR="00E13F85" w:rsidRPr="00986002" w:rsidRDefault="00E13F85" w:rsidP="00E13F85">
      <w:pPr>
        <w:ind w:left="1080" w:hanging="360"/>
        <w:rPr>
          <w:rFonts w:ascii="Courier" w:hAnsi="Courier"/>
        </w:rPr>
      </w:pPr>
      <w:r w:rsidRPr="00986002">
        <w:rPr>
          <w:rFonts w:ascii="Courier" w:hAnsi="Courier"/>
        </w:rPr>
        <w:t>}</w:t>
      </w:r>
    </w:p>
    <w:p w14:paraId="38482131" w14:textId="77777777" w:rsidR="00E13F85" w:rsidRDefault="00E13F85" w:rsidP="00FE1FC4">
      <w:pPr>
        <w:ind w:left="720" w:hanging="360"/>
      </w:pPr>
    </w:p>
    <w:p w14:paraId="7BD17278" w14:textId="77777777" w:rsidR="00FE1FC4" w:rsidRDefault="00FE1FC4" w:rsidP="00FE1FC4">
      <w:pPr>
        <w:ind w:left="720" w:hanging="360"/>
      </w:pPr>
      <w:r>
        <w:t>CQ1-8: What were the purposes of the trips performed by members of a particular household?</w:t>
      </w:r>
    </w:p>
    <w:p w14:paraId="037A2954" w14:textId="76BDFC72" w:rsidR="003C2701" w:rsidRPr="00986002" w:rsidRDefault="003C2701" w:rsidP="003C2701">
      <w:pPr>
        <w:ind w:left="1080" w:hanging="360"/>
        <w:rPr>
          <w:rFonts w:ascii="Courier" w:hAnsi="Courier"/>
        </w:rPr>
      </w:pPr>
      <w:r w:rsidRPr="00986002">
        <w:rPr>
          <w:rFonts w:ascii="Courier" w:hAnsi="Courier"/>
        </w:rPr>
        <w:t xml:space="preserve">SELECT </w:t>
      </w:r>
      <w:r>
        <w:rPr>
          <w:rFonts w:ascii="Courier" w:hAnsi="Courier"/>
        </w:rPr>
        <w:t>?person</w:t>
      </w:r>
      <w:r w:rsidRPr="00986002">
        <w:rPr>
          <w:rFonts w:ascii="Courier" w:hAnsi="Courier"/>
        </w:rPr>
        <w:t xml:space="preserve"> </w:t>
      </w:r>
      <w:r>
        <w:rPr>
          <w:rFonts w:ascii="Courier" w:hAnsi="Courier"/>
        </w:rPr>
        <w:t xml:space="preserve">?trip ?activity </w:t>
      </w:r>
      <w:r w:rsidRPr="00986002">
        <w:rPr>
          <w:rFonts w:ascii="Courier" w:hAnsi="Courier"/>
        </w:rPr>
        <w:t>WHERE {</w:t>
      </w:r>
    </w:p>
    <w:p w14:paraId="009027E1" w14:textId="77777777" w:rsidR="003C2701" w:rsidRDefault="003C2701" w:rsidP="003C2701">
      <w:pPr>
        <w:ind w:left="1080" w:hanging="360"/>
        <w:rPr>
          <w:rFonts w:ascii="Courier" w:hAnsi="Courier"/>
        </w:rPr>
      </w:pPr>
      <w:r w:rsidRPr="005E5F3C">
        <w:rPr>
          <w:rFonts w:ascii="Courier" w:hAnsi="Courier"/>
          <w:highlight w:val="lightGray"/>
        </w:rPr>
        <w:t>{household}</w:t>
      </w:r>
      <w:r w:rsidRPr="00986002">
        <w:rPr>
          <w:rFonts w:ascii="Courier" w:hAnsi="Courier"/>
        </w:rPr>
        <w:t xml:space="preserve"> rdf:type </w:t>
      </w:r>
      <w:r>
        <w:rPr>
          <w:rFonts w:ascii="Courier" w:hAnsi="Courier"/>
        </w:rPr>
        <w:t>household</w:t>
      </w:r>
      <w:r w:rsidRPr="00986002">
        <w:rPr>
          <w:rFonts w:ascii="Courier" w:hAnsi="Courier"/>
        </w:rPr>
        <w:t>:</w:t>
      </w:r>
      <w:r>
        <w:rPr>
          <w:rFonts w:ascii="Courier" w:hAnsi="Courier"/>
        </w:rPr>
        <w:t>HouseholdPD</w:t>
      </w:r>
      <w:r w:rsidRPr="00986002">
        <w:rPr>
          <w:rFonts w:ascii="Courier" w:hAnsi="Courier"/>
        </w:rPr>
        <w:t>.</w:t>
      </w:r>
    </w:p>
    <w:p w14:paraId="3556843B" w14:textId="77777777" w:rsidR="003C2701" w:rsidRPr="00986002" w:rsidRDefault="003C2701" w:rsidP="003C2701">
      <w:pPr>
        <w:ind w:left="1080" w:hanging="360"/>
        <w:rPr>
          <w:rFonts w:ascii="Courier" w:hAnsi="Courier"/>
        </w:rPr>
      </w:pPr>
      <w:r w:rsidRPr="005E5F3C">
        <w:rPr>
          <w:rFonts w:ascii="Courier" w:hAnsi="Courier"/>
          <w:highlight w:val="lightGray"/>
        </w:rPr>
        <w:t>{household}</w:t>
      </w:r>
      <w:r>
        <w:rPr>
          <w:rFonts w:ascii="Courier" w:hAnsi="Courier"/>
        </w:rPr>
        <w:t xml:space="preserve"> change:hasManifestation ?hhld.</w:t>
      </w:r>
    </w:p>
    <w:p w14:paraId="531BACB1" w14:textId="77777777" w:rsidR="003C2701" w:rsidRDefault="003C2701" w:rsidP="003C2701">
      <w:pPr>
        <w:ind w:left="1080" w:hanging="360"/>
        <w:rPr>
          <w:rFonts w:ascii="Courier" w:hAnsi="Courier"/>
        </w:rPr>
      </w:pPr>
      <w:r>
        <w:rPr>
          <w:rFonts w:ascii="Courier" w:hAnsi="Courier"/>
        </w:rPr>
        <w:t>?hhld household:hasHouseholdMember ?person_at_t.</w:t>
      </w:r>
    </w:p>
    <w:p w14:paraId="67BCDECC" w14:textId="77777777" w:rsidR="003C2701" w:rsidRDefault="003C2701" w:rsidP="003C2701">
      <w:pPr>
        <w:ind w:left="1080" w:hanging="360"/>
        <w:rPr>
          <w:rFonts w:ascii="Courier" w:hAnsi="Courier"/>
        </w:rPr>
      </w:pPr>
      <w:r>
        <w:rPr>
          <w:rFonts w:ascii="Courier" w:hAnsi="Courier"/>
        </w:rPr>
        <w:t>?person_at_t change:manifestationOf ?person.</w:t>
      </w:r>
    </w:p>
    <w:p w14:paraId="53BC2E32" w14:textId="77777777" w:rsidR="003C2701" w:rsidRDefault="003C2701" w:rsidP="003C2701">
      <w:pPr>
        <w:ind w:left="1080" w:hanging="360"/>
        <w:rPr>
          <w:rFonts w:ascii="Courier" w:hAnsi="Courier"/>
        </w:rPr>
      </w:pPr>
      <w:r>
        <w:rPr>
          <w:rFonts w:ascii="Courier" w:hAnsi="Courier"/>
        </w:rPr>
        <w:t>?trip urbansys:tripPerformedBy ?person_at_t.</w:t>
      </w:r>
    </w:p>
    <w:p w14:paraId="718A89F0" w14:textId="55761D72" w:rsidR="003C2701" w:rsidRDefault="003C2701" w:rsidP="003C2701">
      <w:pPr>
        <w:ind w:left="1080" w:hanging="360"/>
        <w:rPr>
          <w:rFonts w:ascii="Courier" w:hAnsi="Courier"/>
        </w:rPr>
      </w:pPr>
      <w:r>
        <w:rPr>
          <w:rFonts w:ascii="Courier" w:hAnsi="Courier"/>
        </w:rPr>
        <w:t>?trip urbansys:associatedWith ?occ.</w:t>
      </w:r>
    </w:p>
    <w:p w14:paraId="60F9426C" w14:textId="2F54940E" w:rsidR="003C2701" w:rsidRPr="00986002" w:rsidRDefault="003C2701" w:rsidP="003C2701">
      <w:pPr>
        <w:ind w:left="1080" w:hanging="360"/>
        <w:rPr>
          <w:rFonts w:ascii="Courier" w:hAnsi="Courier"/>
        </w:rPr>
      </w:pPr>
      <w:r>
        <w:rPr>
          <w:rFonts w:ascii="Courier" w:hAnsi="Courier"/>
        </w:rPr>
        <w:t>?occ rdf:type ?activity.</w:t>
      </w:r>
    </w:p>
    <w:p w14:paraId="75451831" w14:textId="77777777" w:rsidR="003C2701" w:rsidRPr="00986002" w:rsidRDefault="003C2701" w:rsidP="003C2701">
      <w:pPr>
        <w:ind w:left="1080" w:hanging="360"/>
        <w:rPr>
          <w:rFonts w:ascii="Courier" w:hAnsi="Courier"/>
        </w:rPr>
      </w:pPr>
      <w:r w:rsidRPr="00986002">
        <w:rPr>
          <w:rFonts w:ascii="Courier" w:hAnsi="Courier"/>
        </w:rPr>
        <w:t>}</w:t>
      </w:r>
    </w:p>
    <w:p w14:paraId="1196ACFF" w14:textId="77777777" w:rsidR="003C2701" w:rsidRDefault="003C2701" w:rsidP="00FE1FC4">
      <w:pPr>
        <w:ind w:left="720" w:hanging="360"/>
      </w:pPr>
    </w:p>
    <w:p w14:paraId="2D217096" w14:textId="77777777" w:rsidR="00FE1FC4" w:rsidRDefault="00FE1FC4" w:rsidP="00FE1FC4">
      <w:pPr>
        <w:ind w:left="720" w:hanging="360"/>
      </w:pPr>
      <w:r>
        <w:t>CQ1-9: What is the age, sex, and occupation of the traveler who performed a particular trip?</w:t>
      </w:r>
    </w:p>
    <w:p w14:paraId="6648FB1B" w14:textId="4BF325F3" w:rsidR="000909CE" w:rsidRPr="00986002" w:rsidRDefault="000909CE" w:rsidP="000909CE">
      <w:pPr>
        <w:ind w:left="1080" w:hanging="360"/>
        <w:rPr>
          <w:rFonts w:ascii="Courier" w:hAnsi="Courier"/>
        </w:rPr>
      </w:pPr>
      <w:r w:rsidRPr="00986002">
        <w:rPr>
          <w:rFonts w:ascii="Courier" w:hAnsi="Courier"/>
        </w:rPr>
        <w:t xml:space="preserve">SELECT </w:t>
      </w:r>
      <w:r>
        <w:rPr>
          <w:rFonts w:ascii="Courier" w:hAnsi="Courier"/>
        </w:rPr>
        <w:t>?age</w:t>
      </w:r>
      <w:r w:rsidRPr="00986002">
        <w:rPr>
          <w:rFonts w:ascii="Courier" w:hAnsi="Courier"/>
        </w:rPr>
        <w:t xml:space="preserve"> </w:t>
      </w:r>
      <w:r>
        <w:rPr>
          <w:rFonts w:ascii="Courier" w:hAnsi="Courier"/>
        </w:rPr>
        <w:t xml:space="preserve">?sex ?occ </w:t>
      </w:r>
      <w:r w:rsidRPr="00986002">
        <w:rPr>
          <w:rFonts w:ascii="Courier" w:hAnsi="Courier"/>
        </w:rPr>
        <w:t>WHERE {</w:t>
      </w:r>
    </w:p>
    <w:p w14:paraId="6C89CC54" w14:textId="37CBC9CF" w:rsidR="000909CE" w:rsidRDefault="000909CE" w:rsidP="000909CE">
      <w:pPr>
        <w:ind w:left="1080" w:hanging="360"/>
        <w:rPr>
          <w:rFonts w:ascii="Courier" w:hAnsi="Courier"/>
        </w:rPr>
      </w:pPr>
      <w:r w:rsidRPr="005E5F3C">
        <w:rPr>
          <w:rFonts w:ascii="Courier" w:hAnsi="Courier"/>
          <w:highlight w:val="lightGray"/>
        </w:rPr>
        <w:t>{trip}</w:t>
      </w:r>
      <w:r>
        <w:rPr>
          <w:rFonts w:ascii="Courier" w:hAnsi="Courier"/>
        </w:rPr>
        <w:t xml:space="preserve"> urbansys:tripPerformedBy ?person_at_t.</w:t>
      </w:r>
    </w:p>
    <w:p w14:paraId="29D05AA2" w14:textId="77777777" w:rsidR="000909CE" w:rsidRDefault="000909CE" w:rsidP="000909CE">
      <w:pPr>
        <w:ind w:left="1080" w:hanging="360"/>
        <w:rPr>
          <w:rFonts w:ascii="Courier" w:hAnsi="Courier"/>
        </w:rPr>
      </w:pPr>
      <w:r>
        <w:rPr>
          <w:rFonts w:ascii="Courier" w:hAnsi="Courier"/>
        </w:rPr>
        <w:t>?person_at_t change:manifestationOf ?person.</w:t>
      </w:r>
    </w:p>
    <w:p w14:paraId="0B2872FF" w14:textId="1C842140" w:rsidR="000909CE" w:rsidRDefault="000909CE" w:rsidP="000909CE">
      <w:pPr>
        <w:ind w:left="1080" w:hanging="360"/>
        <w:rPr>
          <w:rFonts w:ascii="Courier" w:hAnsi="Courier"/>
        </w:rPr>
      </w:pPr>
      <w:r>
        <w:rPr>
          <w:rFonts w:ascii="Courier" w:hAnsi="Courier"/>
        </w:rPr>
        <w:t>?person_at_t person:hasAge</w:t>
      </w:r>
      <w:r w:rsidR="00167AE3">
        <w:rPr>
          <w:rFonts w:ascii="Courier" w:hAnsi="Courier"/>
        </w:rPr>
        <w:t xml:space="preserve"> ?d.</w:t>
      </w:r>
    </w:p>
    <w:p w14:paraId="55C5B380" w14:textId="78D9E6E9" w:rsidR="00167AE3" w:rsidRDefault="00167AE3" w:rsidP="000909CE">
      <w:pPr>
        <w:ind w:left="1080" w:hanging="360"/>
        <w:rPr>
          <w:rFonts w:ascii="Courier" w:hAnsi="Courier"/>
        </w:rPr>
      </w:pPr>
      <w:r>
        <w:rPr>
          <w:rFonts w:ascii="Courier" w:hAnsi="Courier"/>
        </w:rPr>
        <w:lastRenderedPageBreak/>
        <w:t>?d om:hasValue ?m.</w:t>
      </w:r>
    </w:p>
    <w:p w14:paraId="5DB160C2" w14:textId="1FA6990A" w:rsidR="00167AE3" w:rsidRDefault="00167AE3" w:rsidP="000909CE">
      <w:pPr>
        <w:ind w:left="1080" w:hanging="360"/>
        <w:rPr>
          <w:rFonts w:ascii="Courier" w:hAnsi="Courier"/>
        </w:rPr>
      </w:pPr>
      <w:r>
        <w:rPr>
          <w:rFonts w:ascii="Courier" w:hAnsi="Courier"/>
        </w:rPr>
        <w:t>?m om:has_numerical_value ?age.</w:t>
      </w:r>
    </w:p>
    <w:p w14:paraId="38C962D4" w14:textId="2C5BB89A" w:rsidR="000909CE" w:rsidRDefault="000909CE" w:rsidP="000909CE">
      <w:pPr>
        <w:ind w:left="1080" w:hanging="360"/>
        <w:rPr>
          <w:rFonts w:ascii="Courier" w:hAnsi="Courier"/>
        </w:rPr>
      </w:pPr>
      <w:r>
        <w:rPr>
          <w:rFonts w:ascii="Courier" w:hAnsi="Courier"/>
        </w:rPr>
        <w:t>?occ org:performedBy ?person_at_t</w:t>
      </w:r>
      <w:r w:rsidR="00167AE3">
        <w:rPr>
          <w:rFonts w:ascii="Courier" w:hAnsi="Courier"/>
        </w:rPr>
        <w:t>.</w:t>
      </w:r>
    </w:p>
    <w:p w14:paraId="5549C5B6" w14:textId="7A7DFDA8" w:rsidR="00167AE3" w:rsidRPr="00986002" w:rsidRDefault="00167AE3" w:rsidP="000909CE">
      <w:pPr>
        <w:ind w:left="1080" w:hanging="360"/>
        <w:rPr>
          <w:rFonts w:ascii="Courier" w:hAnsi="Courier"/>
        </w:rPr>
      </w:pPr>
      <w:r>
        <w:rPr>
          <w:rFonts w:ascii="Courier" w:hAnsi="Courier"/>
        </w:rPr>
        <w:t>?person person:hasSex ?sex.</w:t>
      </w:r>
    </w:p>
    <w:p w14:paraId="7D70A2E8" w14:textId="77777777" w:rsidR="000909CE" w:rsidRPr="00986002" w:rsidRDefault="000909CE" w:rsidP="000909CE">
      <w:pPr>
        <w:ind w:left="1080" w:hanging="360"/>
        <w:rPr>
          <w:rFonts w:ascii="Courier" w:hAnsi="Courier"/>
        </w:rPr>
      </w:pPr>
      <w:r w:rsidRPr="00986002">
        <w:rPr>
          <w:rFonts w:ascii="Courier" w:hAnsi="Courier"/>
        </w:rPr>
        <w:t>}</w:t>
      </w:r>
    </w:p>
    <w:p w14:paraId="4403F133" w14:textId="77777777" w:rsidR="000909CE" w:rsidRDefault="000909CE" w:rsidP="00FE1FC4">
      <w:pPr>
        <w:ind w:left="720" w:hanging="360"/>
      </w:pPr>
    </w:p>
    <w:p w14:paraId="76E9023B" w14:textId="77777777" w:rsidR="00FE1FC4" w:rsidRPr="00896F7F" w:rsidRDefault="00FE1FC4" w:rsidP="00FE1FC4">
      <w:pPr>
        <w:ind w:left="720" w:hanging="360"/>
      </w:pPr>
      <w:r>
        <w:t>CQ1-10: What land use classification is associated with a particular parcel?</w:t>
      </w:r>
    </w:p>
    <w:p w14:paraId="3E9917D5" w14:textId="63AD4120" w:rsidR="00601167" w:rsidRDefault="00601167" w:rsidP="00601167">
      <w:pPr>
        <w:ind w:left="1080" w:hanging="360"/>
        <w:rPr>
          <w:rFonts w:ascii="Courier" w:hAnsi="Courier"/>
        </w:rPr>
      </w:pPr>
      <w:r>
        <w:rPr>
          <w:rFonts w:ascii="Courier" w:hAnsi="Courier"/>
        </w:rPr>
        <w:t>SELECT ?class WHERE {</w:t>
      </w:r>
    </w:p>
    <w:p w14:paraId="7526919E" w14:textId="0AF7E7E9" w:rsidR="00601167" w:rsidRDefault="00FD2DC5" w:rsidP="00601167">
      <w:pPr>
        <w:ind w:left="1080" w:hanging="360"/>
        <w:rPr>
          <w:rFonts w:ascii="Courier" w:hAnsi="Courier"/>
        </w:rPr>
      </w:pPr>
      <w:r w:rsidRPr="005E5F3C">
        <w:rPr>
          <w:rFonts w:ascii="Courier" w:hAnsi="Courier"/>
          <w:highlight w:val="lightGray"/>
        </w:rPr>
        <w:t>{parcel}</w:t>
      </w:r>
      <w:r>
        <w:rPr>
          <w:rFonts w:ascii="Courier" w:hAnsi="Courier"/>
        </w:rPr>
        <w:t xml:space="preserve"> change:hasManifestation ?parcel_at_t.</w:t>
      </w:r>
    </w:p>
    <w:p w14:paraId="2906F529" w14:textId="5DC769CE" w:rsidR="00FD2DC5" w:rsidRDefault="00FD2DC5" w:rsidP="00601167">
      <w:pPr>
        <w:ind w:left="1080" w:hanging="360"/>
        <w:rPr>
          <w:rFonts w:ascii="Courier" w:hAnsi="Courier"/>
        </w:rPr>
      </w:pPr>
      <w:r>
        <w:rPr>
          <w:rFonts w:ascii="Courier" w:hAnsi="Courier"/>
        </w:rPr>
        <w:t>?parcel_at_t landuse:hasLandUse ?landuse.</w:t>
      </w:r>
    </w:p>
    <w:p w14:paraId="78011D21" w14:textId="4632F68D" w:rsidR="00FD2DC5" w:rsidRDefault="00FD2DC5" w:rsidP="00601167">
      <w:pPr>
        <w:ind w:left="1080" w:hanging="360"/>
        <w:rPr>
          <w:rFonts w:ascii="Courier" w:hAnsi="Courier"/>
        </w:rPr>
      </w:pPr>
      <w:r>
        <w:rPr>
          <w:rFonts w:ascii="Courier" w:hAnsi="Courier"/>
        </w:rPr>
        <w:t>?landuse rdf:type ?class.</w:t>
      </w:r>
    </w:p>
    <w:p w14:paraId="08A843AB" w14:textId="3A389ED5" w:rsidR="00601167" w:rsidRDefault="00601167" w:rsidP="00601167">
      <w:pPr>
        <w:ind w:left="1080" w:hanging="360"/>
        <w:rPr>
          <w:rFonts w:ascii="Courier" w:hAnsi="Courier"/>
        </w:rPr>
      </w:pPr>
      <w:r>
        <w:rPr>
          <w:rFonts w:ascii="Courier" w:hAnsi="Courier"/>
        </w:rPr>
        <w:t>}</w:t>
      </w:r>
    </w:p>
    <w:p w14:paraId="4CA66288" w14:textId="77777777" w:rsidR="00FE1FC4" w:rsidRPr="00FE1FC4" w:rsidRDefault="00FE1FC4" w:rsidP="00FE1FC4">
      <w:pPr>
        <w:rPr>
          <w:lang w:val="en-US" w:bidi="en-US"/>
        </w:rPr>
      </w:pPr>
    </w:p>
    <w:p w14:paraId="6FDB1AC1" w14:textId="65D8B352" w:rsidR="006C7A40" w:rsidRPr="00286604" w:rsidRDefault="006C7A40" w:rsidP="006C7A40">
      <w:pPr>
        <w:pStyle w:val="Heading3"/>
      </w:pPr>
      <w:bookmarkStart w:id="166" w:name="_Toc35948871"/>
      <w:r>
        <w:t xml:space="preserve">CQs for </w:t>
      </w:r>
      <w:r w:rsidR="00FE1FC4">
        <w:t>Transit Research</w:t>
      </w:r>
      <w:bookmarkEnd w:id="166"/>
    </w:p>
    <w:p w14:paraId="6ACB93D9" w14:textId="7809BAD3" w:rsidR="00FE1FC4" w:rsidRDefault="00FE1FC4" w:rsidP="00FE1FC4">
      <w:pPr>
        <w:ind w:left="720" w:hanging="360"/>
      </w:pPr>
      <w:r w:rsidRPr="007F75FD">
        <w:t>CQ2-1: What date and time has a subway incident occurred?</w:t>
      </w:r>
      <w:r w:rsidR="00270A44">
        <w:tab/>
      </w:r>
    </w:p>
    <w:p w14:paraId="170A035C" w14:textId="656A790B" w:rsidR="00502983" w:rsidRPr="00706830" w:rsidRDefault="00502983" w:rsidP="00FE1FC4">
      <w:pPr>
        <w:ind w:left="720" w:hanging="360"/>
        <w:rPr>
          <w:rFonts w:ascii="Courier" w:hAnsi="Courier"/>
        </w:rPr>
      </w:pPr>
      <w:r w:rsidRPr="00706830">
        <w:rPr>
          <w:rFonts w:ascii="Courier" w:hAnsi="Courier"/>
        </w:rPr>
        <w:t>SELECT ?</w:t>
      </w:r>
      <w:r w:rsidR="005A5BC5" w:rsidRPr="00706830">
        <w:rPr>
          <w:rFonts w:ascii="Courier" w:hAnsi="Courier"/>
        </w:rPr>
        <w:t>datetime WHERE{</w:t>
      </w:r>
    </w:p>
    <w:p w14:paraId="627CB64C" w14:textId="292F595C" w:rsidR="005A5BC5" w:rsidRDefault="005A5BC5" w:rsidP="00FE1FC4">
      <w:pPr>
        <w:ind w:left="720" w:hanging="360"/>
        <w:rPr>
          <w:rFonts w:ascii="Courier" w:hAnsi="Courier"/>
        </w:rPr>
      </w:pPr>
      <w:r w:rsidRPr="005E5F3C">
        <w:rPr>
          <w:rFonts w:ascii="Courier" w:hAnsi="Courier"/>
          <w:highlight w:val="lightGray"/>
        </w:rPr>
        <w:t>{incident}</w:t>
      </w:r>
      <w:r w:rsidRPr="00706830">
        <w:rPr>
          <w:rFonts w:ascii="Courier" w:hAnsi="Courier"/>
        </w:rPr>
        <w:t xml:space="preserve"> rdf:type </w:t>
      </w:r>
      <w:r w:rsidR="00706830">
        <w:rPr>
          <w:rFonts w:ascii="Courier" w:hAnsi="Courier"/>
        </w:rPr>
        <w:t>transit:TransitIncident.</w:t>
      </w:r>
    </w:p>
    <w:p w14:paraId="45E2CF16" w14:textId="69DFC5F1" w:rsidR="00706830" w:rsidRDefault="00706830" w:rsidP="00FE1FC4">
      <w:pPr>
        <w:ind w:left="720" w:hanging="360"/>
        <w:rPr>
          <w:rFonts w:ascii="Courier" w:hAnsi="Courier"/>
        </w:rPr>
      </w:pPr>
      <w:r w:rsidRPr="005E5F3C">
        <w:rPr>
          <w:rFonts w:ascii="Courier" w:hAnsi="Courier"/>
          <w:highlight w:val="lightGray"/>
        </w:rPr>
        <w:t>{incident}</w:t>
      </w:r>
      <w:r>
        <w:rPr>
          <w:rFonts w:ascii="Courier" w:hAnsi="Courier"/>
        </w:rPr>
        <w:t xml:space="preserve"> activity:beginOf ?t.</w:t>
      </w:r>
    </w:p>
    <w:p w14:paraId="33FF72B1" w14:textId="1F14FD1D" w:rsidR="00706830" w:rsidRDefault="00706830" w:rsidP="00FE1FC4">
      <w:pPr>
        <w:ind w:left="720" w:hanging="360"/>
        <w:rPr>
          <w:rFonts w:ascii="Courier" w:hAnsi="Courier"/>
        </w:rPr>
      </w:pPr>
      <w:r>
        <w:rPr>
          <w:rFonts w:ascii="Courier" w:hAnsi="Courier"/>
        </w:rPr>
        <w:t xml:space="preserve">?t </w:t>
      </w:r>
      <w:r w:rsidRPr="00706830">
        <w:rPr>
          <w:rFonts w:ascii="Courier" w:hAnsi="Courier"/>
        </w:rPr>
        <w:t>time:inXSDDateTimeStamp</w:t>
      </w:r>
      <w:r>
        <w:rPr>
          <w:rFonts w:ascii="Courier" w:hAnsi="Courier"/>
        </w:rPr>
        <w:t xml:space="preserve"> ?datetime.</w:t>
      </w:r>
    </w:p>
    <w:p w14:paraId="6C15E592" w14:textId="033F0ABE" w:rsidR="00706830" w:rsidRPr="00706830" w:rsidRDefault="00706830" w:rsidP="00FE1FC4">
      <w:pPr>
        <w:ind w:left="720" w:hanging="360"/>
        <w:rPr>
          <w:rFonts w:ascii="Courier" w:hAnsi="Courier"/>
        </w:rPr>
      </w:pPr>
      <w:r>
        <w:rPr>
          <w:rFonts w:ascii="Courier" w:hAnsi="Courier"/>
        </w:rPr>
        <w:t>}</w:t>
      </w:r>
    </w:p>
    <w:p w14:paraId="1EF3E6B7" w14:textId="137B8E4C" w:rsidR="00FE1FC4" w:rsidRDefault="00FE1FC4" w:rsidP="00FE1FC4">
      <w:pPr>
        <w:ind w:left="720" w:hanging="360"/>
      </w:pPr>
      <w:r w:rsidRPr="007F75FD">
        <w:t xml:space="preserve">CQ2-2: What are the locations of </w:t>
      </w:r>
      <w:r w:rsidR="005E5F3C">
        <w:t>vehicles</w:t>
      </w:r>
      <w:r w:rsidRPr="007F75FD">
        <w:t xml:space="preserve"> </w:t>
      </w:r>
      <w:r w:rsidR="008B182D">
        <w:t>on a particular route</w:t>
      </w:r>
      <w:r w:rsidRPr="007F75FD">
        <w:t xml:space="preserve"> after the occurrence of a subway incident?</w:t>
      </w:r>
    </w:p>
    <w:p w14:paraId="03889806" w14:textId="3751991A" w:rsidR="005E5F3C" w:rsidRPr="005E5F3C" w:rsidRDefault="005E5F3C" w:rsidP="005E5F3C">
      <w:pPr>
        <w:ind w:left="720" w:hanging="360"/>
        <w:rPr>
          <w:rFonts w:ascii="Courier" w:hAnsi="Courier"/>
        </w:rPr>
      </w:pPr>
      <w:r w:rsidRPr="005E5F3C">
        <w:rPr>
          <w:rFonts w:ascii="Courier" w:hAnsi="Courier"/>
        </w:rPr>
        <w:t>SELECT ?x ?t ?td1</w:t>
      </w:r>
    </w:p>
    <w:p w14:paraId="2A3CC359" w14:textId="77777777" w:rsidR="005E5F3C" w:rsidRPr="005E5F3C" w:rsidRDefault="005E5F3C" w:rsidP="005E5F3C">
      <w:pPr>
        <w:ind w:left="720" w:hanging="360"/>
        <w:rPr>
          <w:rFonts w:ascii="Courier" w:hAnsi="Courier"/>
        </w:rPr>
      </w:pPr>
      <w:r w:rsidRPr="005E5F3C">
        <w:rPr>
          <w:rFonts w:ascii="Courier" w:hAnsi="Courier"/>
        </w:rPr>
        <w:t>WHERE {</w:t>
      </w:r>
    </w:p>
    <w:p w14:paraId="781EE467" w14:textId="77777777" w:rsidR="005E5F3C" w:rsidRPr="005E5F3C" w:rsidRDefault="005E5F3C" w:rsidP="005E5F3C">
      <w:pPr>
        <w:ind w:left="720" w:hanging="360"/>
        <w:rPr>
          <w:rFonts w:ascii="Courier" w:hAnsi="Courier"/>
        </w:rPr>
      </w:pPr>
      <w:r w:rsidRPr="005E5F3C">
        <w:rPr>
          <w:rFonts w:ascii="Courier" w:hAnsi="Courier"/>
        </w:rPr>
        <w:lastRenderedPageBreak/>
        <w:t xml:space="preserve">  ?x a transit:TransitVehicle.</w:t>
      </w:r>
    </w:p>
    <w:p w14:paraId="542D30AA" w14:textId="77777777" w:rsidR="005E5F3C" w:rsidRPr="005E5F3C" w:rsidRDefault="005E5F3C" w:rsidP="005E5F3C">
      <w:pPr>
        <w:ind w:left="720" w:hanging="360"/>
        <w:rPr>
          <w:rFonts w:ascii="Courier" w:hAnsi="Courier"/>
        </w:rPr>
      </w:pPr>
      <w:r w:rsidRPr="005E5F3C">
        <w:rPr>
          <w:rFonts w:ascii="Courier" w:hAnsi="Courier"/>
        </w:rPr>
        <w:t xml:space="preserve">  ?x transit:onRoute ?route.</w:t>
      </w:r>
    </w:p>
    <w:p w14:paraId="64B0BD4D" w14:textId="77777777" w:rsidR="005E5F3C" w:rsidRPr="005E5F3C" w:rsidRDefault="005E5F3C" w:rsidP="005E5F3C">
      <w:pPr>
        <w:ind w:left="720" w:hanging="360"/>
        <w:rPr>
          <w:rFonts w:ascii="Courier" w:hAnsi="Courier"/>
        </w:rPr>
      </w:pPr>
      <w:r w:rsidRPr="005E5F3C">
        <w:rPr>
          <w:rFonts w:ascii="Courier" w:hAnsi="Courier"/>
        </w:rPr>
        <w:t xml:space="preserve">  ?x change:existsAt ?t.</w:t>
      </w:r>
    </w:p>
    <w:p w14:paraId="22125630" w14:textId="77777777" w:rsidR="005E5F3C" w:rsidRPr="005E5F3C" w:rsidRDefault="005E5F3C" w:rsidP="005E5F3C">
      <w:pPr>
        <w:ind w:left="720" w:hanging="360"/>
        <w:rPr>
          <w:rFonts w:ascii="Courier" w:hAnsi="Courier"/>
        </w:rPr>
      </w:pPr>
      <w:r w:rsidRPr="005E5F3C">
        <w:rPr>
          <w:rFonts w:ascii="Courier" w:hAnsi="Courier"/>
        </w:rPr>
        <w:t xml:space="preserve">  ?t time:inside ?t1.</w:t>
      </w:r>
    </w:p>
    <w:p w14:paraId="348144A2" w14:textId="77777777" w:rsidR="005E5F3C" w:rsidRPr="005E5F3C" w:rsidRDefault="005E5F3C" w:rsidP="005E5F3C">
      <w:pPr>
        <w:ind w:left="720" w:hanging="360"/>
        <w:rPr>
          <w:rFonts w:ascii="Courier" w:hAnsi="Courier"/>
        </w:rPr>
      </w:pPr>
      <w:r w:rsidRPr="005E5F3C">
        <w:rPr>
          <w:rFonts w:ascii="Courier" w:hAnsi="Courier"/>
        </w:rPr>
        <w:t xml:space="preserve">  ?t1 time:inXSDDateTimeStamp ?td1.</w:t>
      </w:r>
    </w:p>
    <w:p w14:paraId="5E32C27B" w14:textId="77777777" w:rsidR="005E5F3C" w:rsidRPr="005E5F3C" w:rsidRDefault="005E5F3C" w:rsidP="005E5F3C">
      <w:pPr>
        <w:ind w:left="720" w:hanging="360"/>
        <w:rPr>
          <w:rFonts w:ascii="Courier" w:hAnsi="Courier"/>
        </w:rPr>
      </w:pPr>
      <w:r w:rsidRPr="005E5F3C">
        <w:rPr>
          <w:rFonts w:ascii="Courier" w:hAnsi="Courier"/>
        </w:rPr>
        <w:t xml:space="preserve">  ?x spatial:hasLocation ?f.</w:t>
      </w:r>
    </w:p>
    <w:p w14:paraId="5C5BDB66" w14:textId="77777777" w:rsidR="005E5F3C" w:rsidRPr="005E5F3C" w:rsidRDefault="005E5F3C" w:rsidP="005E5F3C">
      <w:pPr>
        <w:ind w:left="720" w:hanging="360"/>
        <w:rPr>
          <w:rFonts w:ascii="Courier" w:hAnsi="Courier"/>
        </w:rPr>
      </w:pPr>
      <w:r w:rsidRPr="005E5F3C">
        <w:rPr>
          <w:rFonts w:ascii="Courier" w:hAnsi="Courier"/>
        </w:rPr>
        <w:t xml:space="preserve">  ?f geo:hasGeometry ?g.</w:t>
      </w:r>
    </w:p>
    <w:p w14:paraId="4AFCB56A" w14:textId="77777777" w:rsidR="005E5F3C" w:rsidRPr="005E5F3C" w:rsidRDefault="005E5F3C" w:rsidP="005E5F3C">
      <w:pPr>
        <w:ind w:left="720" w:hanging="360"/>
        <w:rPr>
          <w:rFonts w:ascii="Courier" w:hAnsi="Courier"/>
        </w:rPr>
      </w:pPr>
      <w:r w:rsidRPr="005E5F3C">
        <w:rPr>
          <w:rFonts w:ascii="Courier" w:hAnsi="Courier"/>
        </w:rPr>
        <w:t xml:space="preserve">  ?g geo:asWKT ?gwkt.</w:t>
      </w:r>
    </w:p>
    <w:p w14:paraId="5BC889C9" w14:textId="0601D7E4" w:rsidR="005E5F3C" w:rsidRDefault="005D7766" w:rsidP="005E5F3C">
      <w:pPr>
        <w:ind w:left="720" w:hanging="360"/>
        <w:rPr>
          <w:rFonts w:ascii="Courier" w:hAnsi="Courier"/>
        </w:rPr>
      </w:pPr>
      <w:r>
        <w:rPr>
          <w:rFonts w:ascii="Courier" w:hAnsi="Courier"/>
        </w:rPr>
        <w:t xml:space="preserve">  </w:t>
      </w:r>
    </w:p>
    <w:p w14:paraId="1BECCE25" w14:textId="07FFABF9" w:rsidR="005D7766" w:rsidRDefault="005D7766" w:rsidP="005D7766">
      <w:pPr>
        <w:ind w:left="720" w:hanging="360"/>
        <w:rPr>
          <w:rFonts w:ascii="Courier" w:hAnsi="Courier"/>
        </w:rPr>
      </w:pPr>
      <w:r>
        <w:rPr>
          <w:rFonts w:ascii="Courier" w:hAnsi="Courier"/>
        </w:rPr>
        <w:t xml:space="preserve"> </w:t>
      </w:r>
      <w:r>
        <w:rPr>
          <w:rFonts w:ascii="Courier" w:hAnsi="Courier"/>
        </w:rPr>
        <w:tab/>
      </w:r>
      <w:r w:rsidRPr="005E5F3C">
        <w:rPr>
          <w:rFonts w:ascii="Courier" w:hAnsi="Courier"/>
          <w:highlight w:val="lightGray"/>
        </w:rPr>
        <w:t>{incident}</w:t>
      </w:r>
      <w:r w:rsidRPr="00706830">
        <w:rPr>
          <w:rFonts w:ascii="Courier" w:hAnsi="Courier"/>
        </w:rPr>
        <w:t xml:space="preserve"> rdf:type </w:t>
      </w:r>
      <w:r>
        <w:rPr>
          <w:rFonts w:ascii="Courier" w:hAnsi="Courier"/>
        </w:rPr>
        <w:t>transit:TransitIncident.</w:t>
      </w:r>
    </w:p>
    <w:p w14:paraId="66AD209B" w14:textId="282E7947" w:rsidR="005D7766" w:rsidRDefault="005D7766" w:rsidP="005D7766">
      <w:pPr>
        <w:ind w:left="720"/>
        <w:rPr>
          <w:rFonts w:ascii="Courier" w:hAnsi="Courier"/>
        </w:rPr>
      </w:pPr>
      <w:r w:rsidRPr="005E5F3C">
        <w:rPr>
          <w:rFonts w:ascii="Courier" w:hAnsi="Courier"/>
          <w:highlight w:val="lightGray"/>
        </w:rPr>
        <w:t>{incident}</w:t>
      </w:r>
      <w:r>
        <w:rPr>
          <w:rFonts w:ascii="Courier" w:hAnsi="Courier"/>
        </w:rPr>
        <w:t xml:space="preserve"> activity:beginOf ?t</w:t>
      </w:r>
      <w:r w:rsidR="001E4C58">
        <w:rPr>
          <w:rFonts w:ascii="Courier" w:hAnsi="Courier"/>
        </w:rPr>
        <w:t>_incident</w:t>
      </w:r>
      <w:r>
        <w:rPr>
          <w:rFonts w:ascii="Courier" w:hAnsi="Courier"/>
        </w:rPr>
        <w:t>.</w:t>
      </w:r>
    </w:p>
    <w:p w14:paraId="1AC8B8DF" w14:textId="6E61DF13" w:rsidR="005D7766" w:rsidRDefault="005D7766" w:rsidP="005D7766">
      <w:pPr>
        <w:ind w:left="720"/>
        <w:rPr>
          <w:rFonts w:ascii="Courier" w:hAnsi="Courier"/>
        </w:rPr>
      </w:pPr>
      <w:r>
        <w:rPr>
          <w:rFonts w:ascii="Courier" w:hAnsi="Courier"/>
        </w:rPr>
        <w:t>?t</w:t>
      </w:r>
      <w:r w:rsidR="001E4C58">
        <w:rPr>
          <w:rFonts w:ascii="Courier" w:hAnsi="Courier"/>
        </w:rPr>
        <w:t>_incident</w:t>
      </w:r>
      <w:r>
        <w:rPr>
          <w:rFonts w:ascii="Courier" w:hAnsi="Courier"/>
        </w:rPr>
        <w:t xml:space="preserve"> </w:t>
      </w:r>
      <w:r w:rsidRPr="00706830">
        <w:rPr>
          <w:rFonts w:ascii="Courier" w:hAnsi="Courier"/>
        </w:rPr>
        <w:t>time:inXSDDateTimeStamp</w:t>
      </w:r>
      <w:r>
        <w:rPr>
          <w:rFonts w:ascii="Courier" w:hAnsi="Courier"/>
        </w:rPr>
        <w:t xml:space="preserve"> ?</w:t>
      </w:r>
      <w:r w:rsidR="001E4C58">
        <w:rPr>
          <w:rFonts w:ascii="Courier" w:hAnsi="Courier"/>
        </w:rPr>
        <w:t>dt_i</w:t>
      </w:r>
      <w:r>
        <w:rPr>
          <w:rFonts w:ascii="Courier" w:hAnsi="Courier"/>
        </w:rPr>
        <w:t>.</w:t>
      </w:r>
    </w:p>
    <w:p w14:paraId="0FC3EEF8" w14:textId="7AFECC34" w:rsidR="005D7766" w:rsidRPr="005E5F3C" w:rsidRDefault="005D7766" w:rsidP="005E5F3C">
      <w:pPr>
        <w:ind w:left="720" w:hanging="360"/>
        <w:rPr>
          <w:rFonts w:ascii="Courier" w:hAnsi="Courier"/>
        </w:rPr>
      </w:pPr>
    </w:p>
    <w:p w14:paraId="375ABB89" w14:textId="76751B49" w:rsidR="005E5F3C" w:rsidRDefault="005E5F3C" w:rsidP="005E5F3C">
      <w:pPr>
        <w:ind w:left="720" w:hanging="360"/>
        <w:rPr>
          <w:rFonts w:ascii="Courier" w:hAnsi="Courier"/>
        </w:rPr>
      </w:pPr>
      <w:r w:rsidRPr="005E5F3C">
        <w:rPr>
          <w:rFonts w:ascii="Courier" w:hAnsi="Courier"/>
        </w:rPr>
        <w:t xml:space="preserve">  FILTER(?route =</w:t>
      </w:r>
      <w:r>
        <w:rPr>
          <w:rFonts w:ascii="Courier" w:hAnsi="Courier"/>
        </w:rPr>
        <w:t xml:space="preserve"> </w:t>
      </w:r>
      <w:r w:rsidRPr="005E5F3C">
        <w:rPr>
          <w:rFonts w:ascii="Courier" w:hAnsi="Courier"/>
          <w:highlight w:val="lightGray"/>
        </w:rPr>
        <w:t>{route}</w:t>
      </w:r>
      <w:r w:rsidRPr="005E5F3C">
        <w:rPr>
          <w:rFonts w:ascii="Courier" w:hAnsi="Courier"/>
        </w:rPr>
        <w:t>)</w:t>
      </w:r>
    </w:p>
    <w:p w14:paraId="05A4C9B1" w14:textId="66CC749E" w:rsidR="005D7766" w:rsidRPr="005E5F3C" w:rsidRDefault="005D7766" w:rsidP="005E5F3C">
      <w:pPr>
        <w:ind w:left="720" w:hanging="360"/>
        <w:rPr>
          <w:rFonts w:ascii="Courier" w:hAnsi="Courier"/>
        </w:rPr>
      </w:pPr>
      <w:r>
        <w:rPr>
          <w:rFonts w:ascii="Courier" w:hAnsi="Courier"/>
        </w:rPr>
        <w:t xml:space="preserve">  FILTER(?</w:t>
      </w:r>
      <w:r w:rsidR="001E4C58">
        <w:rPr>
          <w:rFonts w:ascii="Courier" w:hAnsi="Courier"/>
        </w:rPr>
        <w:t>td1 &gt; dt_i)</w:t>
      </w:r>
    </w:p>
    <w:p w14:paraId="5761EE10" w14:textId="2ED9569B" w:rsidR="005E5F3C" w:rsidRPr="005E5F3C" w:rsidRDefault="005E5F3C" w:rsidP="005E5F3C">
      <w:pPr>
        <w:ind w:left="720" w:hanging="360"/>
        <w:rPr>
          <w:rFonts w:ascii="Courier" w:hAnsi="Courier"/>
        </w:rPr>
      </w:pPr>
      <w:r w:rsidRPr="005E5F3C">
        <w:rPr>
          <w:rFonts w:ascii="Courier" w:hAnsi="Courier"/>
        </w:rPr>
        <w:t>}</w:t>
      </w:r>
    </w:p>
    <w:p w14:paraId="0DE6D020" w14:textId="357F47CB" w:rsidR="00FE1FC4" w:rsidRDefault="00FE1FC4" w:rsidP="00FE1FC4">
      <w:pPr>
        <w:ind w:left="720" w:hanging="360"/>
        <w:rPr>
          <w:lang w:val="en-US" w:bidi="en-US"/>
        </w:rPr>
      </w:pPr>
      <w:r w:rsidRPr="007F75FD">
        <w:t>CQ2-3: Are any buses located more than a certain distance from their assigned route at a given</w:t>
      </w:r>
      <w:r>
        <w:rPr>
          <w:lang w:val="en-US" w:bidi="en-US"/>
        </w:rPr>
        <w:t xml:space="preserve"> point in time?</w:t>
      </w:r>
      <w:r w:rsidR="005A5BC5">
        <w:rPr>
          <w:rStyle w:val="FootnoteReference"/>
          <w:lang w:val="en-US" w:bidi="en-US"/>
        </w:rPr>
        <w:footnoteReference w:id="21"/>
      </w:r>
    </w:p>
    <w:p w14:paraId="2CD5ED14" w14:textId="77777777" w:rsidR="00B57FF3" w:rsidRDefault="003A44A6" w:rsidP="00C70D21">
      <w:pPr>
        <w:ind w:left="720"/>
        <w:rPr>
          <w:rFonts w:ascii="Courier" w:hAnsi="Courier"/>
        </w:rPr>
      </w:pPr>
      <w:r w:rsidRPr="00C70D21">
        <w:rPr>
          <w:rFonts w:ascii="Courier" w:hAnsi="Courier"/>
        </w:rPr>
        <w:t xml:space="preserve">SELECT ?x ?g ?route_pd ?g_trip ?d </w:t>
      </w:r>
    </w:p>
    <w:p w14:paraId="2D929FE1" w14:textId="0CA4E445" w:rsidR="003A44A6" w:rsidRPr="00C70D21" w:rsidRDefault="003A44A6" w:rsidP="00C70D21">
      <w:pPr>
        <w:ind w:left="720"/>
        <w:rPr>
          <w:rFonts w:ascii="Courier" w:hAnsi="Courier"/>
        </w:rPr>
      </w:pPr>
      <w:r w:rsidRPr="00C70D21">
        <w:rPr>
          <w:rFonts w:ascii="Courier" w:hAnsi="Courier"/>
        </w:rPr>
        <w:t>WHERE</w:t>
      </w:r>
    </w:p>
    <w:p w14:paraId="6D0C3F85" w14:textId="77777777" w:rsidR="003A44A6" w:rsidRPr="00C70D21" w:rsidRDefault="003A44A6" w:rsidP="00C70D21">
      <w:pPr>
        <w:ind w:left="720"/>
        <w:rPr>
          <w:rFonts w:ascii="Courier" w:hAnsi="Courier"/>
        </w:rPr>
      </w:pPr>
      <w:r w:rsidRPr="00C70D21">
        <w:rPr>
          <w:rFonts w:ascii="Courier" w:hAnsi="Courier"/>
        </w:rPr>
        <w:lastRenderedPageBreak/>
        <w:t>{</w:t>
      </w:r>
    </w:p>
    <w:p w14:paraId="09EDC7C8" w14:textId="77777777" w:rsidR="003A44A6" w:rsidRPr="00C70D21" w:rsidRDefault="003A44A6" w:rsidP="00C70D21">
      <w:pPr>
        <w:ind w:left="720"/>
        <w:rPr>
          <w:rFonts w:ascii="Courier" w:hAnsi="Courier"/>
        </w:rPr>
      </w:pPr>
      <w:r w:rsidRPr="00C70D21">
        <w:rPr>
          <w:rFonts w:ascii="Courier" w:hAnsi="Courier"/>
        </w:rPr>
        <w:t xml:space="preserve">  ?x a transit:TransitVehicle.</w:t>
      </w:r>
    </w:p>
    <w:p w14:paraId="0215FDE1" w14:textId="725ED286" w:rsidR="003A44A6" w:rsidRPr="00C70D21" w:rsidRDefault="003A44A6" w:rsidP="00C70D21">
      <w:pPr>
        <w:ind w:left="720"/>
        <w:rPr>
          <w:rFonts w:ascii="Courier" w:hAnsi="Courier"/>
        </w:rPr>
      </w:pPr>
      <w:r w:rsidRPr="00C70D21">
        <w:rPr>
          <w:rFonts w:ascii="Courier" w:hAnsi="Courier"/>
        </w:rPr>
        <w:t xml:space="preserve">  ?x transit:onRoute </w:t>
      </w:r>
      <w:r w:rsidR="004E17B1">
        <w:rPr>
          <w:rFonts w:ascii="Courier" w:hAnsi="Courier"/>
        </w:rPr>
        <w:t>?route</w:t>
      </w:r>
      <w:r w:rsidRPr="00C70D21">
        <w:rPr>
          <w:rFonts w:ascii="Courier" w:hAnsi="Courier"/>
        </w:rPr>
        <w:t>.</w:t>
      </w:r>
    </w:p>
    <w:p w14:paraId="20B95963" w14:textId="77777777" w:rsidR="003A44A6" w:rsidRPr="00C70D21" w:rsidRDefault="003A44A6" w:rsidP="00C70D21">
      <w:pPr>
        <w:ind w:left="720"/>
        <w:rPr>
          <w:rFonts w:ascii="Courier" w:hAnsi="Courier"/>
        </w:rPr>
      </w:pPr>
      <w:r w:rsidRPr="00C70D21">
        <w:rPr>
          <w:rFonts w:ascii="Courier" w:hAnsi="Courier"/>
        </w:rPr>
        <w:t xml:space="preserve">  ?x spatial:hasLocation ?f.</w:t>
      </w:r>
    </w:p>
    <w:p w14:paraId="01A6EABC" w14:textId="77777777" w:rsidR="003A44A6" w:rsidRPr="00C70D21" w:rsidRDefault="003A44A6" w:rsidP="00C70D21">
      <w:pPr>
        <w:ind w:left="720"/>
        <w:rPr>
          <w:rFonts w:ascii="Courier" w:hAnsi="Courier"/>
        </w:rPr>
      </w:pPr>
      <w:r w:rsidRPr="00C70D21">
        <w:rPr>
          <w:rFonts w:ascii="Courier" w:hAnsi="Courier"/>
        </w:rPr>
        <w:t xml:space="preserve">  ?f geo:hasGeometry ?g.</w:t>
      </w:r>
    </w:p>
    <w:p w14:paraId="7B87E883" w14:textId="77777777" w:rsidR="003A44A6" w:rsidRPr="00C70D21" w:rsidRDefault="003A44A6" w:rsidP="00C70D21">
      <w:pPr>
        <w:ind w:left="720"/>
        <w:rPr>
          <w:rFonts w:ascii="Courier" w:hAnsi="Courier"/>
        </w:rPr>
      </w:pPr>
      <w:r w:rsidRPr="00C70D21">
        <w:rPr>
          <w:rFonts w:ascii="Courier" w:hAnsi="Courier"/>
        </w:rPr>
        <w:t xml:space="preserve">  ?g geo:asWKT ?g_wkt.</w:t>
      </w:r>
    </w:p>
    <w:p w14:paraId="27EFEEF7" w14:textId="162053AB" w:rsidR="003A44A6" w:rsidRDefault="003A44A6" w:rsidP="00C70D21">
      <w:pPr>
        <w:ind w:left="720"/>
        <w:rPr>
          <w:rFonts w:ascii="Courier" w:hAnsi="Courier"/>
        </w:rPr>
      </w:pPr>
    </w:p>
    <w:p w14:paraId="4884AEB4" w14:textId="3ABF42F9" w:rsidR="004E17B1" w:rsidRPr="004E17B1" w:rsidRDefault="004E17B1" w:rsidP="004E17B1">
      <w:pPr>
        <w:ind w:left="720"/>
        <w:rPr>
          <w:rFonts w:ascii="Courier" w:hAnsi="Courier"/>
        </w:rPr>
      </w:pPr>
      <w:r>
        <w:rPr>
          <w:rFonts w:ascii="Courier" w:hAnsi="Courier"/>
        </w:rPr>
        <w:t xml:space="preserve">  </w:t>
      </w:r>
      <w:r w:rsidRPr="004E17B1">
        <w:rPr>
          <w:rFonts w:ascii="Courier" w:hAnsi="Courier"/>
        </w:rPr>
        <w:t>?route icontact:hasOperatingHours ?ho.</w:t>
      </w:r>
    </w:p>
    <w:p w14:paraId="252F0D6D" w14:textId="77777777" w:rsidR="004E17B1" w:rsidRPr="004E17B1" w:rsidRDefault="004E17B1" w:rsidP="004E17B1">
      <w:pPr>
        <w:ind w:left="720"/>
        <w:rPr>
          <w:rFonts w:ascii="Courier" w:hAnsi="Courier"/>
        </w:rPr>
      </w:pPr>
      <w:r w:rsidRPr="004E17B1">
        <w:rPr>
          <w:rFonts w:ascii="Courier" w:hAnsi="Courier"/>
        </w:rPr>
        <w:t xml:space="preserve">  ?ho re:hasSubRecurringEvent ?trip.</w:t>
      </w:r>
    </w:p>
    <w:p w14:paraId="1922E6DE" w14:textId="77777777" w:rsidR="004E17B1" w:rsidRPr="004E17B1" w:rsidRDefault="004E17B1" w:rsidP="004E17B1">
      <w:pPr>
        <w:ind w:left="720"/>
        <w:rPr>
          <w:rFonts w:ascii="Courier" w:hAnsi="Courier"/>
        </w:rPr>
      </w:pPr>
      <w:r w:rsidRPr="004E17B1">
        <w:rPr>
          <w:rFonts w:ascii="Courier" w:hAnsi="Courier"/>
        </w:rPr>
        <w:t xml:space="preserve">  ?trip spatial:hasLocation ?f_trip.</w:t>
      </w:r>
    </w:p>
    <w:p w14:paraId="6AFF8513" w14:textId="77777777" w:rsidR="004E17B1" w:rsidRPr="004E17B1" w:rsidRDefault="004E17B1" w:rsidP="004E17B1">
      <w:pPr>
        <w:ind w:left="720"/>
        <w:rPr>
          <w:rFonts w:ascii="Courier" w:hAnsi="Courier"/>
        </w:rPr>
      </w:pPr>
      <w:r w:rsidRPr="004E17B1">
        <w:rPr>
          <w:rFonts w:ascii="Courier" w:hAnsi="Courier"/>
        </w:rPr>
        <w:t xml:space="preserve">  ?f_trip geo:hasGeometry ?g_trip.</w:t>
      </w:r>
    </w:p>
    <w:p w14:paraId="71368E86" w14:textId="77121B9E" w:rsidR="004E17B1" w:rsidRDefault="004E17B1" w:rsidP="004E17B1">
      <w:pPr>
        <w:ind w:left="720"/>
        <w:rPr>
          <w:rFonts w:ascii="Courier" w:hAnsi="Courier"/>
        </w:rPr>
      </w:pPr>
      <w:r w:rsidRPr="004E17B1">
        <w:rPr>
          <w:rFonts w:ascii="Courier" w:hAnsi="Courier"/>
        </w:rPr>
        <w:t xml:space="preserve">  ?g_trip geo:asWKT ?g_trip_wkt.</w:t>
      </w:r>
    </w:p>
    <w:p w14:paraId="0CBA6D8B" w14:textId="77777777" w:rsidR="004E17B1" w:rsidRPr="00C70D21" w:rsidRDefault="004E17B1" w:rsidP="004E17B1">
      <w:pPr>
        <w:ind w:left="720"/>
        <w:rPr>
          <w:rFonts w:ascii="Courier" w:hAnsi="Courier"/>
        </w:rPr>
      </w:pPr>
    </w:p>
    <w:p w14:paraId="70F832CC" w14:textId="1A318EFB" w:rsidR="003A44A6" w:rsidRPr="00C70D21" w:rsidRDefault="003A44A6" w:rsidP="00C70D21">
      <w:pPr>
        <w:ind w:left="720"/>
        <w:rPr>
          <w:rFonts w:ascii="Courier" w:hAnsi="Courier"/>
        </w:rPr>
      </w:pPr>
      <w:r w:rsidRPr="00C70D21">
        <w:rPr>
          <w:rFonts w:ascii="Courier" w:hAnsi="Courier"/>
        </w:rPr>
        <w:t xml:space="preserve">  </w:t>
      </w:r>
      <w:r w:rsidR="008B182D" w:rsidRPr="00C70D21">
        <w:rPr>
          <w:rFonts w:ascii="Courier" w:hAnsi="Courier"/>
        </w:rPr>
        <w:t>FIL</w:t>
      </w:r>
      <w:r w:rsidR="00C70D21">
        <w:rPr>
          <w:rFonts w:ascii="Courier" w:hAnsi="Courier"/>
        </w:rPr>
        <w:t>T</w:t>
      </w:r>
      <w:r w:rsidR="008B182D" w:rsidRPr="00C70D21">
        <w:rPr>
          <w:rFonts w:ascii="Courier" w:hAnsi="Courier"/>
        </w:rPr>
        <w:t>ER</w:t>
      </w:r>
      <w:r w:rsidRPr="00C70D21">
        <w:rPr>
          <w:rFonts w:ascii="Courier" w:hAnsi="Courier"/>
        </w:rPr>
        <w:t>(bif:st_distance(?g_wkt,</w:t>
      </w:r>
      <w:r w:rsidR="00C70D21">
        <w:rPr>
          <w:rFonts w:ascii="Courier" w:hAnsi="Courier"/>
        </w:rPr>
        <w:t>?</w:t>
      </w:r>
      <w:r w:rsidR="004E17B1" w:rsidRPr="004E17B1">
        <w:rPr>
          <w:rFonts w:ascii="Courier" w:hAnsi="Courier"/>
        </w:rPr>
        <w:t>g_trip_wkt</w:t>
      </w:r>
      <w:r w:rsidRPr="00C70D21">
        <w:rPr>
          <w:rFonts w:ascii="Courier" w:hAnsi="Courier"/>
        </w:rPr>
        <w:t xml:space="preserve">) </w:t>
      </w:r>
      <w:r w:rsidR="00C70D21">
        <w:rPr>
          <w:rFonts w:ascii="Courier" w:hAnsi="Courier"/>
        </w:rPr>
        <w:t xml:space="preserve">&lt;= </w:t>
      </w:r>
      <w:r w:rsidR="00C70D21" w:rsidRPr="00C70D21">
        <w:rPr>
          <w:rFonts w:ascii="Courier" w:hAnsi="Courier"/>
          <w:highlight w:val="lightGray"/>
        </w:rPr>
        <w:t>{distance}</w:t>
      </w:r>
      <w:r w:rsidRPr="00C70D21">
        <w:rPr>
          <w:rFonts w:ascii="Courier" w:hAnsi="Courier"/>
        </w:rPr>
        <w:t>)</w:t>
      </w:r>
    </w:p>
    <w:p w14:paraId="6EF208DD" w14:textId="428B3367" w:rsidR="003A44A6" w:rsidRPr="00C70D21" w:rsidRDefault="003A44A6" w:rsidP="00C70D21">
      <w:pPr>
        <w:ind w:left="720"/>
        <w:rPr>
          <w:rFonts w:ascii="Courier" w:hAnsi="Courier"/>
        </w:rPr>
      </w:pPr>
      <w:r w:rsidRPr="00C70D21">
        <w:rPr>
          <w:rFonts w:ascii="Courier" w:hAnsi="Courier"/>
        </w:rPr>
        <w:t>}</w:t>
      </w:r>
    </w:p>
    <w:p w14:paraId="4B50A51D" w14:textId="77777777" w:rsidR="006C7A40" w:rsidRDefault="006C7A40" w:rsidP="006C7A40">
      <w:pPr>
        <w:rPr>
          <w:lang w:val="en-US" w:bidi="en-US"/>
        </w:rPr>
      </w:pPr>
    </w:p>
    <w:p w14:paraId="2D7D7A88" w14:textId="204F3DB8" w:rsidR="006C7A40" w:rsidRDefault="006C7A40" w:rsidP="006C7A40">
      <w:pPr>
        <w:pStyle w:val="Heading3"/>
      </w:pPr>
      <w:bookmarkStart w:id="167" w:name="_Toc35948872"/>
      <w:r>
        <w:t xml:space="preserve">CQs for </w:t>
      </w:r>
      <w:r w:rsidR="00FE1FC4">
        <w:t>Smart Parking Applications</w:t>
      </w:r>
      <w:bookmarkEnd w:id="167"/>
    </w:p>
    <w:p w14:paraId="1AFF8C52" w14:textId="37F50C2A" w:rsidR="00DB1351" w:rsidRPr="00DB1351" w:rsidRDefault="00DB1351" w:rsidP="00DB1351">
      <w:pPr>
        <w:rPr>
          <w:lang w:val="en-US" w:bidi="en-US"/>
        </w:rPr>
      </w:pPr>
      <w:r>
        <w:rPr>
          <w:lang w:val="en-US" w:bidi="en-US"/>
        </w:rPr>
        <w:t xml:space="preserve">Note that parking information is one example of a scenario where </w:t>
      </w:r>
      <w:r w:rsidR="00794A0A">
        <w:rPr>
          <w:lang w:val="en-US" w:bidi="en-US"/>
        </w:rPr>
        <w:t xml:space="preserve">the majority of the </w:t>
      </w:r>
      <w:r w:rsidR="00043D02">
        <w:rPr>
          <w:lang w:val="en-US" w:bidi="en-US"/>
        </w:rPr>
        <w:t>data</w:t>
      </w:r>
      <w:r>
        <w:rPr>
          <w:lang w:val="en-US" w:bidi="en-US"/>
        </w:rPr>
        <w:t xml:space="preserve"> </w:t>
      </w:r>
      <w:r w:rsidR="00794A0A">
        <w:rPr>
          <w:lang w:val="en-US" w:bidi="en-US"/>
        </w:rPr>
        <w:t xml:space="preserve">of interest </w:t>
      </w:r>
      <w:r>
        <w:rPr>
          <w:lang w:val="en-US" w:bidi="en-US"/>
        </w:rPr>
        <w:t>is</w:t>
      </w:r>
      <w:r w:rsidR="001B7F62">
        <w:rPr>
          <w:lang w:val="en-US" w:bidi="en-US"/>
        </w:rPr>
        <w:t xml:space="preserve"> </w:t>
      </w:r>
      <w:r>
        <w:rPr>
          <w:lang w:val="en-US" w:bidi="en-US"/>
        </w:rPr>
        <w:t>subject to change</w:t>
      </w:r>
      <w:r w:rsidR="002C06BA">
        <w:rPr>
          <w:lang w:val="en-US" w:bidi="en-US"/>
        </w:rPr>
        <w:t xml:space="preserve">, (currently) </w:t>
      </w:r>
      <w:r w:rsidR="00043D02">
        <w:rPr>
          <w:lang w:val="en-US" w:bidi="en-US"/>
        </w:rPr>
        <w:t xml:space="preserve">at a low frequency. In such cases, rather than formulate queries for specific points in time, it is sufficient to organize the results </w:t>
      </w:r>
      <w:r w:rsidR="002C06BA">
        <w:rPr>
          <w:lang w:val="en-US" w:bidi="en-US"/>
        </w:rPr>
        <w:t xml:space="preserve">for time-variant properties </w:t>
      </w:r>
      <w:r w:rsidR="00043D02">
        <w:rPr>
          <w:lang w:val="en-US" w:bidi="en-US"/>
        </w:rPr>
        <w:t>by their associated timepoint or interval. In the future as more real-time data becomes available, the nature of this may change and there will be more queries oriented toward data associated with specific timepoints (i.e. “now”).</w:t>
      </w:r>
    </w:p>
    <w:p w14:paraId="0A4CCD4C" w14:textId="5CA11EB2" w:rsidR="00FE1FC4" w:rsidRDefault="00FE1FC4" w:rsidP="00FE1FC4">
      <w:pPr>
        <w:ind w:left="720" w:hanging="360"/>
      </w:pPr>
      <w:r>
        <w:rPr>
          <w:lang w:val="en-US" w:bidi="en-US"/>
        </w:rPr>
        <w:t xml:space="preserve">CQ3-1 </w:t>
      </w:r>
      <w:r>
        <w:t>What is the address of the parking lot P?</w:t>
      </w:r>
    </w:p>
    <w:p w14:paraId="2C236B15" w14:textId="0312C2EC" w:rsidR="002278F3" w:rsidRDefault="002278F3" w:rsidP="00FE1FC4">
      <w:pPr>
        <w:ind w:left="720" w:hanging="360"/>
      </w:pPr>
      <w:r>
        <w:lastRenderedPageBreak/>
        <w:t>The following query returns the street number and name for a particular parking lot. Other attributes of address exist and may be referenced as required.</w:t>
      </w:r>
      <w:r w:rsidR="00011CCB">
        <w:t xml:space="preserve"> As it is possible for the address to change over time, the query returns </w:t>
      </w:r>
      <w:r w:rsidR="00432001">
        <w:t>all distinct values for the lot’s address.</w:t>
      </w:r>
    </w:p>
    <w:p w14:paraId="7454B6A2" w14:textId="488EA074" w:rsidR="002E01DF" w:rsidRDefault="002E01DF" w:rsidP="002E01DF">
      <w:pPr>
        <w:ind w:left="1080" w:hanging="360"/>
        <w:rPr>
          <w:rFonts w:ascii="Courier" w:hAnsi="Courier"/>
        </w:rPr>
      </w:pPr>
      <w:r>
        <w:rPr>
          <w:rFonts w:ascii="Courier" w:hAnsi="Courier"/>
        </w:rPr>
        <w:t xml:space="preserve">SELECT </w:t>
      </w:r>
      <w:r w:rsidR="00011CCB">
        <w:rPr>
          <w:rFonts w:ascii="Courier" w:hAnsi="Courier"/>
        </w:rPr>
        <w:t xml:space="preserve">DISTINCT </w:t>
      </w:r>
      <w:r>
        <w:rPr>
          <w:rFonts w:ascii="Courier" w:hAnsi="Courier"/>
        </w:rPr>
        <w:t>?</w:t>
      </w:r>
      <w:r w:rsidR="002278F3">
        <w:rPr>
          <w:rFonts w:ascii="Courier" w:hAnsi="Courier"/>
        </w:rPr>
        <w:t>num ?street</w:t>
      </w:r>
      <w:r w:rsidR="00011CCB">
        <w:rPr>
          <w:rFonts w:ascii="Courier" w:hAnsi="Courier"/>
        </w:rPr>
        <w:t xml:space="preserve"> </w:t>
      </w:r>
      <w:r w:rsidR="00DB1351">
        <w:rPr>
          <w:rFonts w:ascii="Courier" w:hAnsi="Courier"/>
        </w:rPr>
        <w:t>MAX</w:t>
      </w:r>
      <w:r w:rsidR="00011CCB">
        <w:rPr>
          <w:rFonts w:ascii="Courier" w:hAnsi="Courier"/>
        </w:rPr>
        <w:t>(?t)</w:t>
      </w:r>
      <w:r>
        <w:rPr>
          <w:rFonts w:ascii="Courier" w:hAnsi="Courier"/>
        </w:rPr>
        <w:t xml:space="preserve"> WHERE {</w:t>
      </w:r>
    </w:p>
    <w:p w14:paraId="5BDB4685" w14:textId="7AAACEC5" w:rsidR="00804CF9" w:rsidRDefault="002E01DF" w:rsidP="002278F3">
      <w:pPr>
        <w:ind w:left="1080" w:hanging="360"/>
        <w:rPr>
          <w:rFonts w:ascii="Courier" w:hAnsi="Courier"/>
        </w:rPr>
      </w:pPr>
      <w:r w:rsidRPr="005E5F3C">
        <w:rPr>
          <w:rFonts w:ascii="Courier" w:hAnsi="Courier"/>
          <w:highlight w:val="lightGray"/>
        </w:rPr>
        <w:t>{</w:t>
      </w:r>
      <w:r w:rsidR="002278F3">
        <w:rPr>
          <w:rFonts w:ascii="Courier" w:hAnsi="Courier"/>
          <w:highlight w:val="lightGray"/>
        </w:rPr>
        <w:t>lot</w:t>
      </w:r>
      <w:r w:rsidR="00804CF9">
        <w:rPr>
          <w:rFonts w:ascii="Courier" w:hAnsi="Courier"/>
          <w:highlight w:val="lightGray"/>
        </w:rPr>
        <w:t>pd</w:t>
      </w:r>
      <w:r w:rsidRPr="005E5F3C">
        <w:rPr>
          <w:rFonts w:ascii="Courier" w:hAnsi="Courier"/>
          <w:highlight w:val="lightGray"/>
        </w:rPr>
        <w:t>}</w:t>
      </w:r>
      <w:r>
        <w:rPr>
          <w:rFonts w:ascii="Courier" w:hAnsi="Courier"/>
        </w:rPr>
        <w:t xml:space="preserve"> </w:t>
      </w:r>
      <w:r w:rsidR="002278F3">
        <w:rPr>
          <w:rFonts w:ascii="Courier" w:hAnsi="Courier"/>
        </w:rPr>
        <w:t xml:space="preserve">rdf:type </w:t>
      </w:r>
      <w:r w:rsidR="00804CF9">
        <w:rPr>
          <w:rFonts w:ascii="Courier" w:hAnsi="Courier"/>
        </w:rPr>
        <w:t>parking:ParkingAreaPD;</w:t>
      </w:r>
    </w:p>
    <w:p w14:paraId="346F7BBA" w14:textId="67C0CB10" w:rsidR="00804CF9" w:rsidRDefault="00804CF9" w:rsidP="002278F3">
      <w:pPr>
        <w:ind w:left="1080" w:hanging="360"/>
        <w:rPr>
          <w:rFonts w:ascii="Courier" w:hAnsi="Courier"/>
        </w:rPr>
      </w:pPr>
      <w:r>
        <w:rPr>
          <w:rFonts w:ascii="Courier" w:hAnsi="Courier"/>
        </w:rPr>
        <w:t>change:hasManifestation ?lot.</w:t>
      </w:r>
    </w:p>
    <w:p w14:paraId="42FE9762" w14:textId="5CA01E21" w:rsidR="002278F3" w:rsidRDefault="00804CF9" w:rsidP="002278F3">
      <w:pPr>
        <w:ind w:left="1080" w:hanging="360"/>
        <w:rPr>
          <w:rFonts w:ascii="Courier" w:hAnsi="Courier"/>
        </w:rPr>
      </w:pPr>
      <w:r>
        <w:rPr>
          <w:rFonts w:ascii="Courier" w:hAnsi="Courier"/>
        </w:rPr>
        <w:t xml:space="preserve">?lot rdf:type </w:t>
      </w:r>
      <w:r w:rsidR="002278F3">
        <w:rPr>
          <w:rFonts w:ascii="Courier" w:hAnsi="Courier"/>
        </w:rPr>
        <w:t>parking:ParkingFacility;</w:t>
      </w:r>
    </w:p>
    <w:p w14:paraId="16B4FFDC" w14:textId="0B7807D6" w:rsidR="00011CCB" w:rsidRDefault="00011CCB" w:rsidP="002278F3">
      <w:pPr>
        <w:ind w:left="1080" w:hanging="360"/>
        <w:rPr>
          <w:rFonts w:ascii="Courier" w:hAnsi="Courier"/>
        </w:rPr>
      </w:pPr>
      <w:r>
        <w:rPr>
          <w:rFonts w:ascii="Courier" w:hAnsi="Courier"/>
        </w:rPr>
        <w:t>change:existsAt ?t</w:t>
      </w:r>
    </w:p>
    <w:p w14:paraId="70EF6A85" w14:textId="4706FF3D" w:rsidR="002278F3" w:rsidRDefault="002278F3" w:rsidP="002278F3">
      <w:pPr>
        <w:ind w:left="1080" w:hanging="360"/>
        <w:rPr>
          <w:rFonts w:ascii="Courier" w:hAnsi="Courier"/>
        </w:rPr>
      </w:pPr>
      <w:r>
        <w:rPr>
          <w:rFonts w:ascii="Courier" w:hAnsi="Courier"/>
        </w:rPr>
        <w:t>icontact:hasAddress ?a.</w:t>
      </w:r>
    </w:p>
    <w:p w14:paraId="5CEC6CF5" w14:textId="4F3149EA" w:rsidR="002E01DF" w:rsidRDefault="002278F3" w:rsidP="002E01DF">
      <w:pPr>
        <w:ind w:left="1080" w:hanging="360"/>
        <w:rPr>
          <w:rFonts w:ascii="Courier" w:hAnsi="Courier"/>
        </w:rPr>
      </w:pPr>
      <w:r>
        <w:rPr>
          <w:rFonts w:ascii="Courier" w:hAnsi="Courier"/>
        </w:rPr>
        <w:t>?a icontact:hasStreetNumber ?num</w:t>
      </w:r>
      <w:r w:rsidR="002E01DF">
        <w:rPr>
          <w:rFonts w:ascii="Courier" w:hAnsi="Courier"/>
        </w:rPr>
        <w:t>.</w:t>
      </w:r>
    </w:p>
    <w:p w14:paraId="30ED62E3" w14:textId="2490A89C" w:rsidR="002278F3" w:rsidRDefault="002278F3" w:rsidP="002E01DF">
      <w:pPr>
        <w:ind w:left="1080" w:hanging="360"/>
        <w:rPr>
          <w:rFonts w:ascii="Courier" w:hAnsi="Courier"/>
        </w:rPr>
      </w:pPr>
      <w:r>
        <w:rPr>
          <w:rFonts w:ascii="Courier" w:hAnsi="Courier"/>
        </w:rPr>
        <w:t>?a icontact:hasStreet ?street.</w:t>
      </w:r>
    </w:p>
    <w:p w14:paraId="751CE38B" w14:textId="77777777" w:rsidR="002E01DF" w:rsidRDefault="002E01DF" w:rsidP="002E01DF">
      <w:pPr>
        <w:ind w:left="1080" w:hanging="360"/>
        <w:rPr>
          <w:rFonts w:ascii="Courier" w:hAnsi="Courier"/>
        </w:rPr>
      </w:pPr>
      <w:r>
        <w:rPr>
          <w:rFonts w:ascii="Courier" w:hAnsi="Courier"/>
        </w:rPr>
        <w:t>}</w:t>
      </w:r>
    </w:p>
    <w:p w14:paraId="2E7FB522" w14:textId="77777777" w:rsidR="002E01DF" w:rsidRDefault="002E01DF" w:rsidP="00FE1FC4">
      <w:pPr>
        <w:ind w:left="720" w:hanging="360"/>
      </w:pPr>
    </w:p>
    <w:p w14:paraId="3F6C87D8" w14:textId="49DD423B" w:rsidR="00FE1FC4" w:rsidRDefault="00FE1FC4" w:rsidP="00FE1FC4">
      <w:pPr>
        <w:ind w:left="720" w:hanging="360"/>
      </w:pPr>
      <w:r>
        <w:t>CQ3-2 What is the capacity of parking lot P</w:t>
      </w:r>
      <w:r w:rsidR="006F3DA6">
        <w:t>?</w:t>
      </w:r>
    </w:p>
    <w:p w14:paraId="4842BB3B" w14:textId="16D6BD71" w:rsidR="006F3DA6" w:rsidRDefault="006F3DA6" w:rsidP="00FE1FC4">
      <w:pPr>
        <w:ind w:left="720" w:hanging="360"/>
      </w:pPr>
      <w:r>
        <w:t xml:space="preserve">The capacity of a parking lot may change over time (e.g. as a result of layout changes), thus this query returns all </w:t>
      </w:r>
      <w:r w:rsidR="00432001">
        <w:t xml:space="preserve">distinct </w:t>
      </w:r>
      <w:r>
        <w:t>capacities of the parking lot.</w:t>
      </w:r>
    </w:p>
    <w:p w14:paraId="7F9C5568" w14:textId="6E439FB8" w:rsidR="009E2E00" w:rsidRDefault="009E2E00" w:rsidP="009E2E00">
      <w:pPr>
        <w:ind w:left="1080" w:hanging="360"/>
        <w:rPr>
          <w:rFonts w:ascii="Courier" w:hAnsi="Courier"/>
        </w:rPr>
      </w:pPr>
      <w:r>
        <w:rPr>
          <w:rFonts w:ascii="Courier" w:hAnsi="Courier"/>
        </w:rPr>
        <w:t xml:space="preserve">SELECT </w:t>
      </w:r>
      <w:r w:rsidR="006F3DA6">
        <w:rPr>
          <w:rFonts w:ascii="Courier" w:hAnsi="Courier"/>
        </w:rPr>
        <w:t xml:space="preserve">DISTINCT </w:t>
      </w:r>
      <w:r>
        <w:rPr>
          <w:rFonts w:ascii="Courier" w:hAnsi="Courier"/>
        </w:rPr>
        <w:t xml:space="preserve">?capacity </w:t>
      </w:r>
      <w:r w:rsidR="00DB1351">
        <w:rPr>
          <w:rFonts w:ascii="Courier" w:hAnsi="Courier"/>
        </w:rPr>
        <w:t>MAX</w:t>
      </w:r>
      <w:r w:rsidR="00432001">
        <w:rPr>
          <w:rFonts w:ascii="Courier" w:hAnsi="Courier"/>
        </w:rPr>
        <w:t>(</w:t>
      </w:r>
      <w:r w:rsidR="006F3DA6">
        <w:rPr>
          <w:rFonts w:ascii="Courier" w:hAnsi="Courier"/>
        </w:rPr>
        <w:t>?t</w:t>
      </w:r>
      <w:r w:rsidR="00432001">
        <w:rPr>
          <w:rFonts w:ascii="Courier" w:hAnsi="Courier"/>
        </w:rPr>
        <w:t>)</w:t>
      </w:r>
      <w:r w:rsidR="006F3DA6">
        <w:rPr>
          <w:rFonts w:ascii="Courier" w:hAnsi="Courier"/>
        </w:rPr>
        <w:t xml:space="preserve"> </w:t>
      </w:r>
      <w:r>
        <w:rPr>
          <w:rFonts w:ascii="Courier" w:hAnsi="Courier"/>
        </w:rPr>
        <w:t>WHERE {</w:t>
      </w:r>
    </w:p>
    <w:p w14:paraId="5E1E48A7"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4AD604AF" w14:textId="77777777" w:rsidR="00804CF9" w:rsidRDefault="00804CF9" w:rsidP="00804CF9">
      <w:pPr>
        <w:ind w:left="1080" w:hanging="360"/>
        <w:rPr>
          <w:rFonts w:ascii="Courier" w:hAnsi="Courier"/>
        </w:rPr>
      </w:pPr>
      <w:r>
        <w:rPr>
          <w:rFonts w:ascii="Courier" w:hAnsi="Courier"/>
        </w:rPr>
        <w:t>change:hasManifestation ?lot.</w:t>
      </w:r>
    </w:p>
    <w:p w14:paraId="2B856561" w14:textId="0F7E9B7F" w:rsidR="009E2E00" w:rsidRDefault="00804CF9" w:rsidP="00804CF9">
      <w:pPr>
        <w:ind w:left="1080" w:hanging="360"/>
        <w:rPr>
          <w:rFonts w:ascii="Courier" w:hAnsi="Courier"/>
        </w:rPr>
      </w:pPr>
      <w:r>
        <w:rPr>
          <w:rFonts w:ascii="Courier" w:hAnsi="Courier"/>
        </w:rPr>
        <w:t xml:space="preserve">?lot </w:t>
      </w:r>
      <w:r w:rsidR="009E2E00">
        <w:rPr>
          <w:rFonts w:ascii="Courier" w:hAnsi="Courier"/>
        </w:rPr>
        <w:t>rdf:type parking:ParkingArea;</w:t>
      </w:r>
    </w:p>
    <w:p w14:paraId="287BD936" w14:textId="1E37484C" w:rsidR="006F3DA6" w:rsidRDefault="006F3DA6" w:rsidP="009E2E00">
      <w:pPr>
        <w:ind w:left="1080" w:hanging="360"/>
        <w:rPr>
          <w:rFonts w:ascii="Courier" w:hAnsi="Courier"/>
        </w:rPr>
      </w:pPr>
      <w:r>
        <w:rPr>
          <w:rFonts w:ascii="Courier" w:hAnsi="Courier"/>
        </w:rPr>
        <w:t>change:existsAt ?t</w:t>
      </w:r>
    </w:p>
    <w:p w14:paraId="378EF19C" w14:textId="27D5AB60" w:rsidR="009E2E00" w:rsidRDefault="009E2E00" w:rsidP="009E2E00">
      <w:pPr>
        <w:ind w:left="1080" w:hanging="360"/>
        <w:rPr>
          <w:rFonts w:ascii="Courier" w:hAnsi="Courier"/>
        </w:rPr>
      </w:pPr>
      <w:r>
        <w:rPr>
          <w:rFonts w:ascii="Courier" w:hAnsi="Courier"/>
        </w:rPr>
        <w:t>parking:hasVehicleCapacity ?c.</w:t>
      </w:r>
    </w:p>
    <w:p w14:paraId="01D7D06E" w14:textId="1458FA30" w:rsidR="009E2E00" w:rsidRDefault="009E2E00" w:rsidP="009E2E00">
      <w:pPr>
        <w:ind w:left="1080" w:hanging="360"/>
        <w:rPr>
          <w:rFonts w:ascii="Courier" w:hAnsi="Courier"/>
        </w:rPr>
      </w:pPr>
      <w:r>
        <w:rPr>
          <w:rFonts w:ascii="Courier" w:hAnsi="Courier"/>
        </w:rPr>
        <w:t>?</w:t>
      </w:r>
      <w:r w:rsidR="006F3DA6">
        <w:rPr>
          <w:rFonts w:ascii="Courier" w:hAnsi="Courier"/>
        </w:rPr>
        <w:t>c</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has_value</w:t>
      </w:r>
      <w:r>
        <w:rPr>
          <w:rFonts w:ascii="Courier" w:hAnsi="Courier"/>
        </w:rPr>
        <w:t xml:space="preserve"> ?</w:t>
      </w:r>
      <w:r w:rsidR="006F3DA6">
        <w:rPr>
          <w:rFonts w:ascii="Courier" w:hAnsi="Courier"/>
        </w:rPr>
        <w:t>c_measure</w:t>
      </w:r>
      <w:r>
        <w:rPr>
          <w:rFonts w:ascii="Courier" w:hAnsi="Courier"/>
        </w:rPr>
        <w:t>.</w:t>
      </w:r>
    </w:p>
    <w:p w14:paraId="4F63CEDF" w14:textId="21D40DD7" w:rsidR="009E2E00" w:rsidRDefault="009E2E00" w:rsidP="009E2E00">
      <w:pPr>
        <w:ind w:left="1080" w:hanging="360"/>
        <w:rPr>
          <w:rFonts w:ascii="Courier" w:hAnsi="Courier"/>
        </w:rPr>
      </w:pPr>
      <w:r>
        <w:rPr>
          <w:rFonts w:ascii="Courier" w:hAnsi="Courier"/>
        </w:rPr>
        <w:t>?</w:t>
      </w:r>
      <w:r w:rsidR="006F3DA6">
        <w:rPr>
          <w:rFonts w:ascii="Courier" w:hAnsi="Courier"/>
        </w:rPr>
        <w:t>c_measure</w:t>
      </w:r>
      <w:r>
        <w:rPr>
          <w:rFonts w:ascii="Courier" w:hAnsi="Courier"/>
        </w:rPr>
        <w:t xml:space="preserve"> </w:t>
      </w:r>
      <w:r w:rsidR="006F3DA6">
        <w:rPr>
          <w:rFonts w:ascii="Courier" w:hAnsi="Courier"/>
        </w:rPr>
        <w:t>om</w:t>
      </w:r>
      <w:r>
        <w:rPr>
          <w:rFonts w:ascii="Courier" w:hAnsi="Courier"/>
        </w:rPr>
        <w:t>:</w:t>
      </w:r>
      <w:r w:rsidR="006F3DA6">
        <w:rPr>
          <w:rFonts w:ascii="Courier" w:hAnsi="Courier"/>
        </w:rPr>
        <w:t>has_numerical_value</w:t>
      </w:r>
      <w:r>
        <w:rPr>
          <w:rFonts w:ascii="Courier" w:hAnsi="Courier"/>
        </w:rPr>
        <w:t xml:space="preserve"> ?</w:t>
      </w:r>
      <w:r w:rsidR="006F3DA6">
        <w:rPr>
          <w:rFonts w:ascii="Courier" w:hAnsi="Courier"/>
        </w:rPr>
        <w:t>capacity</w:t>
      </w:r>
      <w:r>
        <w:rPr>
          <w:rFonts w:ascii="Courier" w:hAnsi="Courier"/>
        </w:rPr>
        <w:t>.</w:t>
      </w:r>
    </w:p>
    <w:p w14:paraId="430422B8" w14:textId="77777777" w:rsidR="009E2E00" w:rsidRDefault="009E2E00" w:rsidP="009E2E00">
      <w:pPr>
        <w:ind w:left="1080" w:hanging="360"/>
        <w:rPr>
          <w:rFonts w:ascii="Courier" w:hAnsi="Courier"/>
        </w:rPr>
      </w:pPr>
      <w:r>
        <w:rPr>
          <w:rFonts w:ascii="Courier" w:hAnsi="Courier"/>
        </w:rPr>
        <w:t>}</w:t>
      </w:r>
    </w:p>
    <w:p w14:paraId="56E98623" w14:textId="77777777" w:rsidR="009E2E00" w:rsidRDefault="009E2E00" w:rsidP="00FE1FC4">
      <w:pPr>
        <w:ind w:left="720" w:hanging="360"/>
      </w:pPr>
    </w:p>
    <w:p w14:paraId="41A43BE4" w14:textId="1110AF8A" w:rsidR="00FE1FC4" w:rsidRDefault="00FE1FC4" w:rsidP="00FE1FC4">
      <w:pPr>
        <w:ind w:left="720" w:hanging="360"/>
      </w:pPr>
      <w:r>
        <w:t xml:space="preserve">CQ3-3 Is it accessible by disabled people, and if so how many parking </w:t>
      </w:r>
      <w:r w:rsidR="00CE5C46">
        <w:t>spots</w:t>
      </w:r>
      <w:r>
        <w:t xml:space="preserve"> are for disabled vehicles?</w:t>
      </w:r>
    </w:p>
    <w:p w14:paraId="482AFEF3" w14:textId="61E4C465" w:rsidR="00DB1351" w:rsidRDefault="00DB1351" w:rsidP="00FE1FC4">
      <w:pPr>
        <w:ind w:left="720" w:hanging="360"/>
      </w:pPr>
      <w:r>
        <w:t>The allocation of accessible parking spaces may change over time thus a temporal dimension is also included in the query. The result will return the number of accessible parking spaces (if any) on record for a parking lot, including changes made to this figure over time.</w:t>
      </w:r>
    </w:p>
    <w:p w14:paraId="6D5E1077" w14:textId="793E672A" w:rsidR="00CE5C46" w:rsidRDefault="00CE5C46" w:rsidP="00CE5C46">
      <w:pPr>
        <w:ind w:left="1080" w:hanging="360"/>
        <w:rPr>
          <w:rFonts w:ascii="Courier" w:hAnsi="Courier"/>
        </w:rPr>
      </w:pPr>
      <w:r>
        <w:rPr>
          <w:rFonts w:ascii="Courier" w:hAnsi="Courier"/>
        </w:rPr>
        <w:t xml:space="preserve">SELECT </w:t>
      </w:r>
      <w:r w:rsidR="00370824">
        <w:rPr>
          <w:rFonts w:ascii="Courier" w:hAnsi="Courier"/>
        </w:rPr>
        <w:t xml:space="preserve">?t </w:t>
      </w:r>
      <w:r w:rsidR="00DB1351">
        <w:rPr>
          <w:rFonts w:ascii="Courier" w:hAnsi="Courier"/>
        </w:rPr>
        <w:t>(</w:t>
      </w:r>
      <w:r>
        <w:rPr>
          <w:rFonts w:ascii="Courier" w:hAnsi="Courier"/>
        </w:rPr>
        <w:t>COUNT(?p AS ?accessible_spot)</w:t>
      </w:r>
      <w:r w:rsidR="00DB1351">
        <w:rPr>
          <w:rFonts w:ascii="Courier" w:hAnsi="Courier"/>
        </w:rPr>
        <w:t>)</w:t>
      </w:r>
      <w:r>
        <w:rPr>
          <w:rFonts w:ascii="Courier" w:hAnsi="Courier"/>
        </w:rPr>
        <w:t xml:space="preserve"> WHERE {</w:t>
      </w:r>
    </w:p>
    <w:p w14:paraId="05B2A704" w14:textId="77777777"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1BDF921" w14:textId="77777777" w:rsidR="00804CF9" w:rsidRDefault="00804CF9" w:rsidP="00804CF9">
      <w:pPr>
        <w:ind w:left="1080" w:hanging="360"/>
        <w:rPr>
          <w:rFonts w:ascii="Courier" w:hAnsi="Courier"/>
        </w:rPr>
      </w:pPr>
      <w:r>
        <w:rPr>
          <w:rFonts w:ascii="Courier" w:hAnsi="Courier"/>
        </w:rPr>
        <w:t>change:hasManifestation ?lot.</w:t>
      </w:r>
    </w:p>
    <w:p w14:paraId="4CAA86C9" w14:textId="600B3510" w:rsidR="00CE5C46" w:rsidRDefault="00804CF9" w:rsidP="00804CF9">
      <w:pPr>
        <w:ind w:left="1080" w:hanging="360"/>
        <w:rPr>
          <w:rFonts w:ascii="Courier" w:hAnsi="Courier"/>
        </w:rPr>
      </w:pPr>
      <w:r>
        <w:rPr>
          <w:rFonts w:ascii="Courier" w:hAnsi="Courier"/>
        </w:rPr>
        <w:t xml:space="preserve">?lot </w:t>
      </w:r>
      <w:r w:rsidR="00CE5C46">
        <w:rPr>
          <w:rFonts w:ascii="Courier" w:hAnsi="Courier"/>
        </w:rPr>
        <w:t>rdf:type parking:ParkingArea;</w:t>
      </w:r>
    </w:p>
    <w:p w14:paraId="4501BA0A" w14:textId="77777777" w:rsidR="00CE5C46" w:rsidRDefault="00CE5C46" w:rsidP="00CE5C46">
      <w:pPr>
        <w:ind w:left="1080" w:hanging="360"/>
        <w:rPr>
          <w:rFonts w:ascii="Courier" w:hAnsi="Courier"/>
        </w:rPr>
      </w:pPr>
      <w:r>
        <w:rPr>
          <w:rFonts w:ascii="Courier" w:hAnsi="Courier"/>
        </w:rPr>
        <w:t>change:existsAt ?t</w:t>
      </w:r>
    </w:p>
    <w:p w14:paraId="6E4AF67C" w14:textId="3684C8B7" w:rsidR="00CE5C46" w:rsidRDefault="00CE5C46" w:rsidP="00CE5C46">
      <w:pPr>
        <w:ind w:left="1080" w:hanging="360"/>
        <w:rPr>
          <w:rFonts w:ascii="Courier" w:hAnsi="Courier"/>
        </w:rPr>
      </w:pPr>
      <w:r>
        <w:rPr>
          <w:rFonts w:ascii="Courier" w:hAnsi="Courier"/>
        </w:rPr>
        <w:t>parking:</w:t>
      </w:r>
      <w:r w:rsidR="00176592">
        <w:rPr>
          <w:rFonts w:ascii="Courier" w:hAnsi="Courier"/>
        </w:rPr>
        <w:t>hasSubParkingArea</w:t>
      </w:r>
      <w:r>
        <w:rPr>
          <w:rFonts w:ascii="Courier" w:hAnsi="Courier"/>
        </w:rPr>
        <w:t xml:space="preserve"> ?</w:t>
      </w:r>
      <w:r w:rsidR="00176592">
        <w:rPr>
          <w:rFonts w:ascii="Courier" w:hAnsi="Courier"/>
        </w:rPr>
        <w:t>p</w:t>
      </w:r>
      <w:r>
        <w:rPr>
          <w:rFonts w:ascii="Courier" w:hAnsi="Courier"/>
        </w:rPr>
        <w:t>.</w:t>
      </w:r>
    </w:p>
    <w:p w14:paraId="1D3591E2" w14:textId="32ABD44A" w:rsidR="00CE5C46" w:rsidRDefault="00CE5C46" w:rsidP="00176592">
      <w:pPr>
        <w:ind w:left="1080" w:hanging="360"/>
        <w:rPr>
          <w:rFonts w:ascii="Courier" w:hAnsi="Courier"/>
        </w:rPr>
      </w:pPr>
      <w:r>
        <w:rPr>
          <w:rFonts w:ascii="Courier" w:hAnsi="Courier"/>
        </w:rPr>
        <w:t>?</w:t>
      </w:r>
      <w:r w:rsidR="00176592">
        <w:rPr>
          <w:rFonts w:ascii="Courier" w:hAnsi="Courier"/>
        </w:rPr>
        <w:t>p rdf:type parking:AccessibilityParkingSpace.</w:t>
      </w:r>
    </w:p>
    <w:p w14:paraId="2B2A4AA4" w14:textId="360FA3EE" w:rsidR="00CE5C46" w:rsidRDefault="00CE5C46" w:rsidP="00CE5C46">
      <w:pPr>
        <w:ind w:left="1080" w:hanging="360"/>
        <w:rPr>
          <w:rFonts w:ascii="Courier" w:hAnsi="Courier"/>
        </w:rPr>
      </w:pPr>
      <w:r>
        <w:rPr>
          <w:rFonts w:ascii="Courier" w:hAnsi="Courier"/>
        </w:rPr>
        <w:t>}</w:t>
      </w:r>
      <w:r w:rsidR="00DB1351">
        <w:rPr>
          <w:rFonts w:ascii="Courier" w:hAnsi="Courier"/>
        </w:rPr>
        <w:t xml:space="preserve"> GROUP BY ?t</w:t>
      </w:r>
    </w:p>
    <w:p w14:paraId="01D54D67" w14:textId="77777777" w:rsidR="00CE5C46" w:rsidRDefault="00CE5C46" w:rsidP="00FE1FC4">
      <w:pPr>
        <w:ind w:left="720" w:hanging="360"/>
      </w:pPr>
    </w:p>
    <w:p w14:paraId="549A6C2C" w14:textId="6E84067E" w:rsidR="00FE1FC4" w:rsidRDefault="00FE1FC4" w:rsidP="00FE1FC4">
      <w:pPr>
        <w:ind w:left="720" w:hanging="360"/>
      </w:pPr>
      <w:r>
        <w:t>CQ3-4 Is there a height limit for vehicles for a parking lot P?</w:t>
      </w:r>
    </w:p>
    <w:p w14:paraId="1B1B2986" w14:textId="1E961734" w:rsidR="00804CF9" w:rsidRDefault="00804CF9" w:rsidP="00804CF9">
      <w:pPr>
        <w:ind w:left="1080" w:hanging="360"/>
        <w:rPr>
          <w:rFonts w:ascii="Courier" w:hAnsi="Courier"/>
        </w:rPr>
      </w:pPr>
      <w:r>
        <w:rPr>
          <w:rFonts w:ascii="Courier" w:hAnsi="Courier"/>
        </w:rPr>
        <w:t>SELECT ?hlimit WHERE {</w:t>
      </w:r>
    </w:p>
    <w:p w14:paraId="7C14B6D1" w14:textId="7F04E9FF" w:rsidR="00804CF9" w:rsidRDefault="00804CF9" w:rsidP="00804C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A91E01B" w14:textId="45505C7E" w:rsidR="00804CF9" w:rsidRDefault="00804CF9" w:rsidP="00804CF9">
      <w:pPr>
        <w:ind w:left="1080" w:hanging="360"/>
        <w:rPr>
          <w:rFonts w:ascii="Courier" w:hAnsi="Courier"/>
        </w:rPr>
      </w:pPr>
      <w:r>
        <w:rPr>
          <w:rFonts w:ascii="Courier" w:hAnsi="Courier"/>
        </w:rPr>
        <w:t>parking:maxAdmittableHeight ?hquantity.</w:t>
      </w:r>
    </w:p>
    <w:p w14:paraId="36F91807" w14:textId="51485978" w:rsidR="00804CF9" w:rsidRDefault="00804CF9" w:rsidP="00804CF9">
      <w:pPr>
        <w:ind w:left="1080" w:hanging="360"/>
        <w:rPr>
          <w:rFonts w:ascii="Courier" w:hAnsi="Courier"/>
        </w:rPr>
      </w:pPr>
      <w:r>
        <w:rPr>
          <w:rFonts w:ascii="Courier" w:hAnsi="Courier"/>
        </w:rPr>
        <w:t>?hquantity om:has_value ?hmeasure.</w:t>
      </w:r>
    </w:p>
    <w:p w14:paraId="5F9D2795" w14:textId="0F1029FC" w:rsidR="00804CF9" w:rsidRDefault="00804CF9" w:rsidP="00804CF9">
      <w:pPr>
        <w:ind w:left="1080" w:hanging="360"/>
        <w:rPr>
          <w:rFonts w:ascii="Courier" w:hAnsi="Courier"/>
        </w:rPr>
      </w:pPr>
      <w:r>
        <w:rPr>
          <w:rFonts w:ascii="Courier" w:hAnsi="Courier"/>
        </w:rPr>
        <w:t>?hmeasure om:has_numerical_value ?hlimit.</w:t>
      </w:r>
    </w:p>
    <w:p w14:paraId="59F9EFE8" w14:textId="3B66F186" w:rsidR="00804CF9" w:rsidRDefault="00804CF9" w:rsidP="00804CF9">
      <w:pPr>
        <w:ind w:left="1080" w:hanging="360"/>
        <w:rPr>
          <w:rFonts w:ascii="Courier" w:hAnsi="Courier"/>
        </w:rPr>
      </w:pPr>
      <w:r>
        <w:rPr>
          <w:rFonts w:ascii="Courier" w:hAnsi="Courier"/>
        </w:rPr>
        <w:t>}</w:t>
      </w:r>
    </w:p>
    <w:p w14:paraId="774C7C91" w14:textId="77777777" w:rsidR="00804CF9" w:rsidRDefault="00804CF9" w:rsidP="00804CF9">
      <w:pPr>
        <w:ind w:left="1080" w:hanging="360"/>
      </w:pPr>
    </w:p>
    <w:p w14:paraId="4334C5BA" w14:textId="27F37757" w:rsidR="00FE1FC4" w:rsidRDefault="00FE1FC4" w:rsidP="00FE1FC4">
      <w:pPr>
        <w:ind w:left="720" w:hanging="360"/>
      </w:pPr>
      <w:r>
        <w:t>CQ3-5 What are the geographic coordinates for parking lot P?</w:t>
      </w:r>
    </w:p>
    <w:p w14:paraId="42361EF8" w14:textId="2B0C942C" w:rsidR="00D74B2C" w:rsidRDefault="00CD1521" w:rsidP="00FE1FC4">
      <w:pPr>
        <w:ind w:left="720" w:hanging="360"/>
      </w:pPr>
      <w:r>
        <w:lastRenderedPageBreak/>
        <w:t>In this query we return the geocoordinates associated with the parking lot’s address. An alternative approach might query for the associated spatial feature (i.e. the region occupied in space) instead.</w:t>
      </w:r>
    </w:p>
    <w:p w14:paraId="4AC83C35" w14:textId="5DA88084" w:rsidR="00CD1521" w:rsidRDefault="00CD1521" w:rsidP="00CD1521">
      <w:pPr>
        <w:ind w:left="1080" w:hanging="360"/>
        <w:rPr>
          <w:rFonts w:ascii="Courier" w:hAnsi="Courier"/>
        </w:rPr>
      </w:pPr>
      <w:r>
        <w:rPr>
          <w:rFonts w:ascii="Courier" w:hAnsi="Courier"/>
        </w:rPr>
        <w:t>SELECT DISTINCT ?coord MAX(?t) WHERE {</w:t>
      </w:r>
    </w:p>
    <w:p w14:paraId="7EBA8E9F" w14:textId="77777777" w:rsidR="00CD1521" w:rsidRDefault="00CD1521" w:rsidP="00CD1521">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5FE7401" w14:textId="77777777" w:rsidR="00CD1521" w:rsidRDefault="00CD1521" w:rsidP="00CD1521">
      <w:pPr>
        <w:ind w:left="1080" w:hanging="360"/>
        <w:rPr>
          <w:rFonts w:ascii="Courier" w:hAnsi="Courier"/>
        </w:rPr>
      </w:pPr>
      <w:r>
        <w:rPr>
          <w:rFonts w:ascii="Courier" w:hAnsi="Courier"/>
        </w:rPr>
        <w:t>change:hasManifestation ?lot.</w:t>
      </w:r>
    </w:p>
    <w:p w14:paraId="1DB52926" w14:textId="77777777" w:rsidR="00CD1521" w:rsidRDefault="00CD1521" w:rsidP="00CD1521">
      <w:pPr>
        <w:ind w:left="1080" w:hanging="360"/>
        <w:rPr>
          <w:rFonts w:ascii="Courier" w:hAnsi="Courier"/>
        </w:rPr>
      </w:pPr>
      <w:r>
        <w:rPr>
          <w:rFonts w:ascii="Courier" w:hAnsi="Courier"/>
        </w:rPr>
        <w:t>?lot rdf:type parking:ParkingFacility;</w:t>
      </w:r>
    </w:p>
    <w:p w14:paraId="49F86807" w14:textId="77777777" w:rsidR="00CD1521" w:rsidRDefault="00CD1521" w:rsidP="00CD1521">
      <w:pPr>
        <w:ind w:left="1080" w:hanging="360"/>
        <w:rPr>
          <w:rFonts w:ascii="Courier" w:hAnsi="Courier"/>
        </w:rPr>
      </w:pPr>
      <w:r>
        <w:rPr>
          <w:rFonts w:ascii="Courier" w:hAnsi="Courier"/>
        </w:rPr>
        <w:t>change:existsAt ?t</w:t>
      </w:r>
    </w:p>
    <w:p w14:paraId="59BBAA7C" w14:textId="77777777" w:rsidR="00CD1521" w:rsidRDefault="00CD1521" w:rsidP="00CD1521">
      <w:pPr>
        <w:ind w:left="1080" w:hanging="360"/>
        <w:rPr>
          <w:rFonts w:ascii="Courier" w:hAnsi="Courier"/>
        </w:rPr>
      </w:pPr>
      <w:r>
        <w:rPr>
          <w:rFonts w:ascii="Courier" w:hAnsi="Courier"/>
        </w:rPr>
        <w:t>icontact:hasAddress ?a.</w:t>
      </w:r>
    </w:p>
    <w:p w14:paraId="78BF4F80" w14:textId="5EA7CC47" w:rsidR="00CD1521" w:rsidRDefault="00CD1521" w:rsidP="00CD1521">
      <w:pPr>
        <w:ind w:left="1080" w:hanging="360"/>
        <w:rPr>
          <w:rFonts w:ascii="Courier" w:hAnsi="Courier"/>
        </w:rPr>
      </w:pPr>
      <w:r>
        <w:rPr>
          <w:rFonts w:ascii="Courier" w:hAnsi="Courier"/>
        </w:rPr>
        <w:t>?a icontact:hasGeoCoordinates ?coord.</w:t>
      </w:r>
    </w:p>
    <w:p w14:paraId="5E59E8F8" w14:textId="77777777" w:rsidR="00CD1521" w:rsidRDefault="00CD1521" w:rsidP="00CD1521">
      <w:pPr>
        <w:ind w:left="1080" w:hanging="360"/>
        <w:rPr>
          <w:rFonts w:ascii="Courier" w:hAnsi="Courier"/>
        </w:rPr>
      </w:pPr>
      <w:r>
        <w:rPr>
          <w:rFonts w:ascii="Courier" w:hAnsi="Courier"/>
        </w:rPr>
        <w:t>}</w:t>
      </w:r>
    </w:p>
    <w:p w14:paraId="1C9D2411" w14:textId="77777777" w:rsidR="00CD1521" w:rsidRDefault="00CD1521" w:rsidP="00FE1FC4">
      <w:pPr>
        <w:ind w:left="720" w:hanging="360"/>
      </w:pPr>
    </w:p>
    <w:p w14:paraId="5A924011" w14:textId="7149D807" w:rsidR="00FE1FC4" w:rsidRDefault="00FE1FC4" w:rsidP="00FE1FC4">
      <w:pPr>
        <w:ind w:left="720" w:hanging="360"/>
      </w:pPr>
      <w:r>
        <w:t>CQ3-6 What building is a particular parking lot located in?</w:t>
      </w:r>
    </w:p>
    <w:p w14:paraId="40C8A6B0" w14:textId="6C4637E3" w:rsidR="009E3163" w:rsidRDefault="009E3163" w:rsidP="009E3163">
      <w:pPr>
        <w:ind w:left="1080" w:hanging="360"/>
        <w:rPr>
          <w:rFonts w:ascii="Courier" w:hAnsi="Courier"/>
        </w:rPr>
      </w:pPr>
      <w:r>
        <w:rPr>
          <w:rFonts w:ascii="Courier" w:hAnsi="Courier"/>
        </w:rPr>
        <w:t>SELECT ?building WHERE {</w:t>
      </w:r>
    </w:p>
    <w:p w14:paraId="6CAF775D" w14:textId="77777777" w:rsidR="009E3163" w:rsidRDefault="009E3163" w:rsidP="009E3163">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026D9DF5" w14:textId="0B8F569A" w:rsidR="009E3163" w:rsidRDefault="009E3163" w:rsidP="009E3163">
      <w:pPr>
        <w:ind w:left="1080" w:hanging="360"/>
        <w:rPr>
          <w:rFonts w:ascii="Courier" w:hAnsi="Courier"/>
        </w:rPr>
      </w:pPr>
      <w:r>
        <w:rPr>
          <w:rFonts w:ascii="Courier" w:hAnsi="Courier"/>
        </w:rPr>
        <w:t>parking:parkingPartOfBuilding ?building.</w:t>
      </w:r>
    </w:p>
    <w:p w14:paraId="4251653E" w14:textId="77777777" w:rsidR="009E3163" w:rsidRDefault="009E3163" w:rsidP="009E3163">
      <w:pPr>
        <w:ind w:left="1080" w:hanging="360"/>
        <w:rPr>
          <w:rFonts w:ascii="Courier" w:hAnsi="Courier"/>
        </w:rPr>
      </w:pPr>
      <w:r>
        <w:rPr>
          <w:rFonts w:ascii="Courier" w:hAnsi="Courier"/>
        </w:rPr>
        <w:t>}</w:t>
      </w:r>
    </w:p>
    <w:p w14:paraId="38F177C9" w14:textId="77777777" w:rsidR="009E3163" w:rsidRDefault="009E3163" w:rsidP="00FE1FC4">
      <w:pPr>
        <w:ind w:left="720" w:hanging="360"/>
      </w:pPr>
    </w:p>
    <w:p w14:paraId="37B0C1AA" w14:textId="2D308678" w:rsidR="00FE1FC4" w:rsidRDefault="00FE1FC4" w:rsidP="00FE1FC4">
      <w:pPr>
        <w:ind w:left="720" w:hanging="360"/>
      </w:pPr>
      <w:r>
        <w:t>CQ3-7 Is a particular parking lot open to the public at a given time?</w:t>
      </w:r>
    </w:p>
    <w:p w14:paraId="4F495BEE" w14:textId="2B9B8B58" w:rsidR="00FB0DA5" w:rsidRDefault="00FB0DA5" w:rsidP="00FB0DA5">
      <w:pPr>
        <w:ind w:left="1080" w:hanging="360"/>
        <w:rPr>
          <w:rFonts w:ascii="Courier" w:hAnsi="Courier"/>
        </w:rPr>
      </w:pPr>
      <w:r>
        <w:rPr>
          <w:rFonts w:ascii="Courier" w:hAnsi="Courier"/>
        </w:rPr>
        <w:t>ASK {</w:t>
      </w:r>
    </w:p>
    <w:p w14:paraId="3F6C8996" w14:textId="77777777" w:rsidR="00FB0DA5" w:rsidRDefault="00FB0DA5" w:rsidP="00FB0DA5">
      <w:pPr>
        <w:ind w:left="1080" w:hanging="360"/>
        <w:rPr>
          <w:rFonts w:ascii="Courier" w:hAnsi="Courier"/>
        </w:rPr>
      </w:pPr>
      <w:r>
        <w:rPr>
          <w:rFonts w:ascii="Courier" w:hAnsi="Courier"/>
        </w:rPr>
        <w:t>SELECT DISTINCT ?coord MAX(?t) WHERE {</w:t>
      </w:r>
    </w:p>
    <w:p w14:paraId="41E72672" w14:textId="77777777" w:rsidR="00FB0DA5" w:rsidRDefault="00FB0DA5" w:rsidP="00FB0DA5">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5BBAACEB" w14:textId="77777777" w:rsidR="00FB0DA5" w:rsidRDefault="00FB0DA5" w:rsidP="00FB0DA5">
      <w:pPr>
        <w:ind w:left="1080" w:hanging="360"/>
        <w:rPr>
          <w:rFonts w:ascii="Courier" w:hAnsi="Courier"/>
        </w:rPr>
      </w:pPr>
      <w:r>
        <w:rPr>
          <w:rFonts w:ascii="Courier" w:hAnsi="Courier"/>
        </w:rPr>
        <w:t>change:hasManifestation ?lot.</w:t>
      </w:r>
    </w:p>
    <w:p w14:paraId="2388947B" w14:textId="77777777" w:rsidR="00FB0DA5" w:rsidRDefault="00FB0DA5" w:rsidP="00FB0DA5">
      <w:pPr>
        <w:ind w:left="1080" w:hanging="360"/>
        <w:rPr>
          <w:rFonts w:ascii="Courier" w:hAnsi="Courier"/>
        </w:rPr>
      </w:pPr>
      <w:r>
        <w:rPr>
          <w:rFonts w:ascii="Courier" w:hAnsi="Courier"/>
        </w:rPr>
        <w:t>?lot rdf:type parking:ParkingFacility;</w:t>
      </w:r>
    </w:p>
    <w:p w14:paraId="13698A77" w14:textId="77777777" w:rsidR="00FB0DA5" w:rsidRDefault="00FB0DA5" w:rsidP="00FB0DA5">
      <w:pPr>
        <w:ind w:left="1080" w:hanging="360"/>
        <w:rPr>
          <w:rFonts w:ascii="Courier" w:hAnsi="Courier"/>
        </w:rPr>
      </w:pPr>
      <w:r>
        <w:rPr>
          <w:rFonts w:ascii="Courier" w:hAnsi="Courier"/>
        </w:rPr>
        <w:t>icontact:hasOperatingHours ?hours.</w:t>
      </w:r>
    </w:p>
    <w:p w14:paraId="1BDE512D" w14:textId="77777777" w:rsidR="00FB0DA5" w:rsidRDefault="00FB0DA5" w:rsidP="00FB0DA5">
      <w:pPr>
        <w:ind w:left="1080" w:hanging="360"/>
        <w:rPr>
          <w:rFonts w:ascii="Courier" w:hAnsi="Courier"/>
        </w:rPr>
      </w:pPr>
      <w:r>
        <w:rPr>
          <w:rFonts w:ascii="Courier" w:hAnsi="Courier"/>
        </w:rPr>
        <w:lastRenderedPageBreak/>
        <w:t>?hours recurring:startTime ?open;</w:t>
      </w:r>
    </w:p>
    <w:p w14:paraId="4AC3DFDB" w14:textId="576FBC42" w:rsidR="00FB0DA5" w:rsidRDefault="00FB0DA5" w:rsidP="00FB0DA5">
      <w:pPr>
        <w:ind w:left="1080" w:hanging="360"/>
        <w:rPr>
          <w:rFonts w:ascii="Courier" w:hAnsi="Courier"/>
        </w:rPr>
      </w:pPr>
      <w:r>
        <w:rPr>
          <w:rFonts w:ascii="Courier" w:hAnsi="Courier"/>
        </w:rPr>
        <w:t>recurring:endTime ?close.</w:t>
      </w:r>
    </w:p>
    <w:p w14:paraId="749618CC" w14:textId="0C8CE2AA" w:rsidR="00FB0DA5" w:rsidRDefault="00FB0DA5" w:rsidP="00FB0DA5">
      <w:pPr>
        <w:ind w:left="1080" w:hanging="360"/>
        <w:rPr>
          <w:rFonts w:ascii="Courier" w:hAnsi="Courier"/>
        </w:rPr>
      </w:pPr>
      <w:r>
        <w:rPr>
          <w:rFonts w:ascii="Courier" w:hAnsi="Courier"/>
        </w:rPr>
        <w:t>FILTER(</w:t>
      </w:r>
      <w:r w:rsidRPr="00FB0DA5">
        <w:rPr>
          <w:rFonts w:ascii="Courier" w:hAnsi="Courier"/>
          <w:highlight w:val="lightGray"/>
        </w:rPr>
        <w:t>{time}</w:t>
      </w:r>
      <w:r>
        <w:rPr>
          <w:rFonts w:ascii="Courier" w:hAnsi="Courier"/>
        </w:rPr>
        <w:t xml:space="preserve"> &gt;= ?open &amp;&amp; {time} &lt;= ?close)</w:t>
      </w:r>
    </w:p>
    <w:p w14:paraId="366AA804" w14:textId="2208E848" w:rsidR="00FB0DA5" w:rsidRDefault="00FB0DA5" w:rsidP="00FB0DA5">
      <w:pPr>
        <w:ind w:left="1080" w:hanging="360"/>
        <w:rPr>
          <w:rFonts w:ascii="Courier" w:hAnsi="Courier"/>
        </w:rPr>
      </w:pPr>
      <w:r>
        <w:rPr>
          <w:rFonts w:ascii="Courier" w:hAnsi="Courier"/>
        </w:rPr>
        <w:t>}</w:t>
      </w:r>
    </w:p>
    <w:p w14:paraId="39A37AF7" w14:textId="77777777" w:rsidR="00560804" w:rsidRDefault="00560804" w:rsidP="00FE1FC4">
      <w:pPr>
        <w:ind w:left="720" w:hanging="360"/>
      </w:pPr>
    </w:p>
    <w:p w14:paraId="13026968" w14:textId="21B121C3" w:rsidR="00FE1FC4" w:rsidRDefault="00FE1FC4" w:rsidP="00FE1FC4">
      <w:pPr>
        <w:ind w:left="720" w:hanging="360"/>
      </w:pPr>
      <w:r>
        <w:t>CQ3-8 How much does it cost to park in a particular parking lot?</w:t>
      </w:r>
    </w:p>
    <w:p w14:paraId="2368EF16" w14:textId="6319C230" w:rsidR="009E6B11" w:rsidRPr="009E6B11" w:rsidRDefault="009E6B11" w:rsidP="00FE1FC4">
      <w:pPr>
        <w:ind w:left="720" w:hanging="360"/>
      </w:pPr>
      <w:r>
        <w:t xml:space="preserve">In this query we return the cost and the duration at which it is applied; for example, </w:t>
      </w:r>
      <w:r>
        <w:rPr>
          <w:b/>
        </w:rPr>
        <w:t>5</w:t>
      </w:r>
      <w:r>
        <w:t xml:space="preserve"> dollars per </w:t>
      </w:r>
      <w:r>
        <w:rPr>
          <w:b/>
        </w:rPr>
        <w:t>1</w:t>
      </w:r>
      <w:r>
        <w:t xml:space="preserve"> hour. It is also possible to retrieve more detail on the cost such as the currency.</w:t>
      </w:r>
    </w:p>
    <w:p w14:paraId="7253938E" w14:textId="797DAF4E" w:rsidR="002C06BA" w:rsidRDefault="002C06BA" w:rsidP="002C06BA">
      <w:pPr>
        <w:ind w:left="1080" w:hanging="360"/>
        <w:rPr>
          <w:rFonts w:ascii="Courier" w:hAnsi="Courier"/>
        </w:rPr>
      </w:pPr>
      <w:r>
        <w:rPr>
          <w:rFonts w:ascii="Courier" w:hAnsi="Courier"/>
        </w:rPr>
        <w:t>SELECT DISTINCT ?</w:t>
      </w:r>
      <w:r w:rsidR="009E6B11">
        <w:rPr>
          <w:rFonts w:ascii="Courier" w:hAnsi="Courier"/>
        </w:rPr>
        <w:t>cost ?perhour</w:t>
      </w:r>
      <w:r>
        <w:rPr>
          <w:rFonts w:ascii="Courier" w:hAnsi="Courier"/>
        </w:rPr>
        <w:t xml:space="preserve"> MAX(?t) WHERE {</w:t>
      </w:r>
    </w:p>
    <w:p w14:paraId="0B50A9B2" w14:textId="77777777" w:rsidR="002C06BA" w:rsidRDefault="002C06BA" w:rsidP="002C06BA">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308AD5ED" w14:textId="2F6F5A1D" w:rsidR="002C06BA" w:rsidRDefault="002C06BA" w:rsidP="002C06BA">
      <w:pPr>
        <w:ind w:left="1080" w:hanging="360"/>
        <w:rPr>
          <w:rFonts w:ascii="Courier" w:hAnsi="Courier"/>
        </w:rPr>
      </w:pPr>
      <w:r>
        <w:rPr>
          <w:rFonts w:ascii="Courier" w:hAnsi="Courier"/>
        </w:rPr>
        <w:t>change:hasManifestation ?lot.</w:t>
      </w:r>
    </w:p>
    <w:p w14:paraId="5DE0DB15" w14:textId="03CF5192" w:rsidR="009E6B11" w:rsidRDefault="009E6B11" w:rsidP="002C06BA">
      <w:pPr>
        <w:ind w:left="1080" w:hanging="360"/>
        <w:rPr>
          <w:rFonts w:ascii="Courier" w:hAnsi="Courier"/>
        </w:rPr>
      </w:pPr>
      <w:r>
        <w:rPr>
          <w:rFonts w:ascii="Courier" w:hAnsi="Courier"/>
        </w:rPr>
        <w:t>?lot change:existsAt ?t;</w:t>
      </w:r>
    </w:p>
    <w:p w14:paraId="43790E54" w14:textId="55C42383" w:rsidR="009E6B11" w:rsidRDefault="009E6B11" w:rsidP="002C06BA">
      <w:pPr>
        <w:ind w:left="1080" w:hanging="360"/>
        <w:rPr>
          <w:rFonts w:ascii="Courier" w:hAnsi="Courier"/>
        </w:rPr>
      </w:pPr>
      <w:r>
        <w:rPr>
          <w:rFonts w:ascii="Courier" w:hAnsi="Courier"/>
        </w:rPr>
        <w:t>parking:hasParkingPolicy ?policy.</w:t>
      </w:r>
    </w:p>
    <w:p w14:paraId="609336D9" w14:textId="499120D5" w:rsidR="009E6B11" w:rsidRDefault="009E6B11" w:rsidP="002C06BA">
      <w:pPr>
        <w:ind w:left="1080" w:hanging="360"/>
        <w:rPr>
          <w:rFonts w:ascii="Courier" w:hAnsi="Courier"/>
        </w:rPr>
      </w:pPr>
      <w:r>
        <w:rPr>
          <w:rFonts w:ascii="Courier" w:hAnsi="Courier"/>
        </w:rPr>
        <w:t>?policy parking:hasParkingRate ?rate.</w:t>
      </w:r>
    </w:p>
    <w:p w14:paraId="5FA57015" w14:textId="5B993319" w:rsidR="009E6B11" w:rsidRDefault="009E6B11" w:rsidP="002C06BA">
      <w:pPr>
        <w:ind w:left="1080" w:hanging="360"/>
        <w:rPr>
          <w:rFonts w:ascii="Courier" w:hAnsi="Courier"/>
        </w:rPr>
      </w:pPr>
      <w:r>
        <w:rPr>
          <w:rFonts w:ascii="Courier" w:hAnsi="Courier"/>
        </w:rPr>
        <w:t>?rate parking:hasMonetaryCost ?mval.</w:t>
      </w:r>
    </w:p>
    <w:p w14:paraId="1F4A3A73" w14:textId="34FFE2C4" w:rsidR="009E6B11" w:rsidRDefault="009E6B11" w:rsidP="002C06BA">
      <w:pPr>
        <w:ind w:left="1080" w:hanging="360"/>
        <w:rPr>
          <w:rFonts w:ascii="Courier" w:hAnsi="Courier"/>
        </w:rPr>
      </w:pPr>
      <w:r>
        <w:rPr>
          <w:rFonts w:ascii="Courier" w:hAnsi="Courier"/>
        </w:rPr>
        <w:t>?mval om:has_value ?mmeasure.</w:t>
      </w:r>
    </w:p>
    <w:p w14:paraId="57AB3C30" w14:textId="21DCBF80" w:rsidR="009E6B11" w:rsidRDefault="009E6B11" w:rsidP="002C06BA">
      <w:pPr>
        <w:ind w:left="1080" w:hanging="360"/>
        <w:rPr>
          <w:rFonts w:ascii="Courier" w:hAnsi="Courier"/>
        </w:rPr>
      </w:pPr>
      <w:r>
        <w:rPr>
          <w:rFonts w:ascii="Courier" w:hAnsi="Courier"/>
        </w:rPr>
        <w:t>?mmeasure om:has_numerical_value ?cost.</w:t>
      </w:r>
    </w:p>
    <w:p w14:paraId="2CAB44E7" w14:textId="307E05F3" w:rsidR="009E6B11" w:rsidRDefault="009E6B11" w:rsidP="002C06BA">
      <w:pPr>
        <w:ind w:left="1080" w:hanging="360"/>
        <w:rPr>
          <w:rFonts w:ascii="Courier" w:hAnsi="Courier"/>
        </w:rPr>
      </w:pPr>
      <w:r>
        <w:rPr>
          <w:rFonts w:ascii="Courier" w:hAnsi="Courier"/>
        </w:rPr>
        <w:t>?rate parking:forDuration ?d.</w:t>
      </w:r>
    </w:p>
    <w:p w14:paraId="3884268C" w14:textId="7C430B69" w:rsidR="009E6B11" w:rsidRDefault="009E6B11" w:rsidP="002C06BA">
      <w:pPr>
        <w:ind w:left="1080" w:hanging="360"/>
        <w:rPr>
          <w:rFonts w:ascii="Courier" w:hAnsi="Courier"/>
        </w:rPr>
      </w:pPr>
      <w:r>
        <w:rPr>
          <w:rFonts w:ascii="Courier" w:hAnsi="Courier"/>
        </w:rPr>
        <w:t>?d time:hours ?perhour</w:t>
      </w:r>
    </w:p>
    <w:p w14:paraId="5259013B" w14:textId="3B911DA2" w:rsidR="009E6B11" w:rsidRDefault="009E6B11" w:rsidP="002C06BA">
      <w:pPr>
        <w:ind w:left="1080" w:hanging="360"/>
        <w:rPr>
          <w:rFonts w:ascii="Courier" w:hAnsi="Courier"/>
        </w:rPr>
      </w:pPr>
      <w:r>
        <w:rPr>
          <w:rFonts w:ascii="Courier" w:hAnsi="Courier"/>
        </w:rPr>
        <w:t>}</w:t>
      </w:r>
    </w:p>
    <w:p w14:paraId="160BD452" w14:textId="77777777" w:rsidR="00304AAE" w:rsidRDefault="00304AAE" w:rsidP="00FE1FC4">
      <w:pPr>
        <w:ind w:left="720" w:hanging="360"/>
      </w:pPr>
    </w:p>
    <w:p w14:paraId="5E927BAB" w14:textId="5C89ED4C" w:rsidR="00FE1FC4" w:rsidRDefault="00FE1FC4" w:rsidP="00FE1FC4">
      <w:pPr>
        <w:ind w:left="720" w:hanging="360"/>
      </w:pPr>
      <w:r>
        <w:t>CQ3-9 What types of payment are accepted at a particular parking lot?</w:t>
      </w:r>
    </w:p>
    <w:p w14:paraId="29DA6645" w14:textId="205D525D" w:rsidR="00BE7ACD" w:rsidRDefault="00BE7ACD" w:rsidP="00BE7ACD">
      <w:pPr>
        <w:ind w:left="1080" w:hanging="360"/>
        <w:rPr>
          <w:rFonts w:ascii="Courier" w:hAnsi="Courier"/>
        </w:rPr>
      </w:pPr>
      <w:r>
        <w:rPr>
          <w:rFonts w:ascii="Courier" w:hAnsi="Courier"/>
        </w:rPr>
        <w:t>SELECT DISTINCT ?paymethod MAX(?t) WHERE {</w:t>
      </w:r>
    </w:p>
    <w:p w14:paraId="3A9239A9" w14:textId="77777777" w:rsidR="00BE7ACD" w:rsidRDefault="00BE7ACD" w:rsidP="00BE7AC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16BAE502" w14:textId="77777777" w:rsidR="00BE7ACD" w:rsidRDefault="00BE7ACD" w:rsidP="00BE7ACD">
      <w:pPr>
        <w:ind w:left="1080" w:hanging="360"/>
        <w:rPr>
          <w:rFonts w:ascii="Courier" w:hAnsi="Courier"/>
        </w:rPr>
      </w:pPr>
      <w:r>
        <w:rPr>
          <w:rFonts w:ascii="Courier" w:hAnsi="Courier"/>
        </w:rPr>
        <w:lastRenderedPageBreak/>
        <w:t>change:hasManifestation ?lot.</w:t>
      </w:r>
    </w:p>
    <w:p w14:paraId="1AF044B0" w14:textId="77777777" w:rsidR="00BE7ACD" w:rsidRDefault="00BE7ACD" w:rsidP="00BE7ACD">
      <w:pPr>
        <w:ind w:left="1080" w:hanging="360"/>
        <w:rPr>
          <w:rFonts w:ascii="Courier" w:hAnsi="Courier"/>
        </w:rPr>
      </w:pPr>
      <w:r>
        <w:rPr>
          <w:rFonts w:ascii="Courier" w:hAnsi="Courier"/>
        </w:rPr>
        <w:t>?lot change:existsAt ?t;</w:t>
      </w:r>
    </w:p>
    <w:p w14:paraId="0E87C7F1" w14:textId="77777777" w:rsidR="00BE7ACD" w:rsidRDefault="00BE7ACD" w:rsidP="00BE7ACD">
      <w:pPr>
        <w:ind w:left="1080" w:hanging="360"/>
        <w:rPr>
          <w:rFonts w:ascii="Courier" w:hAnsi="Courier"/>
        </w:rPr>
      </w:pPr>
      <w:r>
        <w:rPr>
          <w:rFonts w:ascii="Courier" w:hAnsi="Courier"/>
        </w:rPr>
        <w:t>parking:hasParkingPolicy ?policy.</w:t>
      </w:r>
    </w:p>
    <w:p w14:paraId="58BEE2AD" w14:textId="0F8C9C85" w:rsidR="00BE7ACD" w:rsidRDefault="00BE7ACD" w:rsidP="00BE7ACD">
      <w:pPr>
        <w:ind w:left="1080" w:hanging="360"/>
        <w:rPr>
          <w:rFonts w:ascii="Courier" w:hAnsi="Courier"/>
        </w:rPr>
      </w:pPr>
      <w:r>
        <w:rPr>
          <w:rFonts w:ascii="Courier" w:hAnsi="Courier"/>
        </w:rPr>
        <w:t>?policy parking:hasPaymentMethod ?paymenthod.</w:t>
      </w:r>
    </w:p>
    <w:p w14:paraId="2E0AF990" w14:textId="77777777" w:rsidR="00BE7ACD" w:rsidRDefault="00BE7ACD" w:rsidP="00BE7ACD">
      <w:pPr>
        <w:ind w:left="1080" w:hanging="360"/>
        <w:rPr>
          <w:rFonts w:ascii="Courier" w:hAnsi="Courier"/>
        </w:rPr>
      </w:pPr>
      <w:r>
        <w:rPr>
          <w:rFonts w:ascii="Courier" w:hAnsi="Courier"/>
        </w:rPr>
        <w:t>}</w:t>
      </w:r>
    </w:p>
    <w:p w14:paraId="32617253" w14:textId="77777777" w:rsidR="00BE7ACD" w:rsidRDefault="00BE7ACD" w:rsidP="00FE1FC4">
      <w:pPr>
        <w:ind w:left="720" w:hanging="360"/>
      </w:pPr>
    </w:p>
    <w:p w14:paraId="349F3480" w14:textId="4D62F78E" w:rsidR="00FE1FC4" w:rsidRDefault="00FE1FC4" w:rsidP="00FE1FC4">
      <w:pPr>
        <w:ind w:left="720" w:hanging="360"/>
      </w:pPr>
      <w:r>
        <w:t>CQ3-10 How many parking spots are designated for electric vehicles in a particular parking lot?</w:t>
      </w:r>
    </w:p>
    <w:p w14:paraId="0C71549E" w14:textId="4D30467D" w:rsidR="008C57FD" w:rsidRDefault="008C57FD" w:rsidP="008C57FD">
      <w:pPr>
        <w:ind w:left="1080" w:hanging="360"/>
        <w:rPr>
          <w:rFonts w:ascii="Courier" w:hAnsi="Courier"/>
        </w:rPr>
      </w:pPr>
      <w:r>
        <w:rPr>
          <w:rFonts w:ascii="Courier" w:hAnsi="Courier"/>
        </w:rPr>
        <w:t>SELECT ?t (COUNT(?p AS ?ev_spot)) WHERE {</w:t>
      </w:r>
    </w:p>
    <w:p w14:paraId="72C7E70B" w14:textId="77777777" w:rsidR="008C57FD" w:rsidRDefault="008C57FD" w:rsidP="008C57FD">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79F7934B" w14:textId="77777777" w:rsidR="008C57FD" w:rsidRDefault="008C57FD" w:rsidP="008C57FD">
      <w:pPr>
        <w:ind w:left="1080" w:hanging="360"/>
        <w:rPr>
          <w:rFonts w:ascii="Courier" w:hAnsi="Courier"/>
        </w:rPr>
      </w:pPr>
      <w:r>
        <w:rPr>
          <w:rFonts w:ascii="Courier" w:hAnsi="Courier"/>
        </w:rPr>
        <w:t>change:hasManifestation ?lot.</w:t>
      </w:r>
    </w:p>
    <w:p w14:paraId="29DA9FA8" w14:textId="77777777" w:rsidR="008C57FD" w:rsidRDefault="008C57FD" w:rsidP="008C57FD">
      <w:pPr>
        <w:ind w:left="1080" w:hanging="360"/>
        <w:rPr>
          <w:rFonts w:ascii="Courier" w:hAnsi="Courier"/>
        </w:rPr>
      </w:pPr>
      <w:r>
        <w:rPr>
          <w:rFonts w:ascii="Courier" w:hAnsi="Courier"/>
        </w:rPr>
        <w:t>?lot rdf:type parking:ParkingArea;</w:t>
      </w:r>
    </w:p>
    <w:p w14:paraId="432BA9CD" w14:textId="77777777" w:rsidR="008C57FD" w:rsidRDefault="008C57FD" w:rsidP="008C57FD">
      <w:pPr>
        <w:ind w:left="1080" w:hanging="360"/>
        <w:rPr>
          <w:rFonts w:ascii="Courier" w:hAnsi="Courier"/>
        </w:rPr>
      </w:pPr>
      <w:r>
        <w:rPr>
          <w:rFonts w:ascii="Courier" w:hAnsi="Courier"/>
        </w:rPr>
        <w:t>change:existsAt ?t</w:t>
      </w:r>
    </w:p>
    <w:p w14:paraId="7D1DF908" w14:textId="77777777" w:rsidR="008C57FD" w:rsidRDefault="008C57FD" w:rsidP="008C57FD">
      <w:pPr>
        <w:ind w:left="1080" w:hanging="360"/>
        <w:rPr>
          <w:rFonts w:ascii="Courier" w:hAnsi="Courier"/>
        </w:rPr>
      </w:pPr>
      <w:r>
        <w:rPr>
          <w:rFonts w:ascii="Courier" w:hAnsi="Courier"/>
        </w:rPr>
        <w:t>parking:hasSubParkingArea ?p.</w:t>
      </w:r>
    </w:p>
    <w:p w14:paraId="01E7A6C4" w14:textId="7993EEFF" w:rsidR="008C57FD" w:rsidRDefault="008C57FD" w:rsidP="008C57FD">
      <w:pPr>
        <w:ind w:left="1080" w:hanging="360"/>
        <w:rPr>
          <w:rFonts w:ascii="Courier" w:hAnsi="Courier"/>
        </w:rPr>
      </w:pPr>
      <w:r>
        <w:rPr>
          <w:rFonts w:ascii="Courier" w:hAnsi="Courier"/>
        </w:rPr>
        <w:t>?p rdf:type parking:</w:t>
      </w:r>
      <w:r w:rsidR="00E240C5">
        <w:rPr>
          <w:rFonts w:ascii="Courier" w:hAnsi="Courier"/>
        </w:rPr>
        <w:t>EVParkingSpace</w:t>
      </w:r>
      <w:r>
        <w:rPr>
          <w:rFonts w:ascii="Courier" w:hAnsi="Courier"/>
        </w:rPr>
        <w:t>.</w:t>
      </w:r>
    </w:p>
    <w:p w14:paraId="2EF54E3F" w14:textId="77777777" w:rsidR="008C57FD" w:rsidRDefault="008C57FD" w:rsidP="008C57FD">
      <w:pPr>
        <w:ind w:left="1080" w:hanging="360"/>
        <w:rPr>
          <w:rFonts w:ascii="Courier" w:hAnsi="Courier"/>
        </w:rPr>
      </w:pPr>
      <w:r>
        <w:rPr>
          <w:rFonts w:ascii="Courier" w:hAnsi="Courier"/>
        </w:rPr>
        <w:t>} GROUP BY ?t</w:t>
      </w:r>
    </w:p>
    <w:p w14:paraId="68BFD202" w14:textId="77777777" w:rsidR="008C57FD" w:rsidRDefault="008C57FD" w:rsidP="00FE1FC4">
      <w:pPr>
        <w:ind w:left="720" w:hanging="360"/>
      </w:pPr>
    </w:p>
    <w:p w14:paraId="494866DA" w14:textId="5BEF072F" w:rsidR="00FE1FC4" w:rsidRPr="00FE1FC4" w:rsidRDefault="00FE1FC4" w:rsidP="00FE1FC4">
      <w:pPr>
        <w:ind w:left="720" w:hanging="360"/>
      </w:pPr>
      <w:r>
        <w:t>CQ3-11 What types of electric vehicle chargers are available in a particular parking lot?</w:t>
      </w:r>
    </w:p>
    <w:p w14:paraId="726899F8" w14:textId="597E1095" w:rsidR="00F020F9" w:rsidRDefault="00F020F9" w:rsidP="00F020F9">
      <w:pPr>
        <w:ind w:left="1080" w:hanging="360"/>
        <w:rPr>
          <w:rFonts w:ascii="Courier" w:hAnsi="Courier"/>
        </w:rPr>
      </w:pPr>
      <w:r>
        <w:rPr>
          <w:rFonts w:ascii="Courier" w:hAnsi="Courier"/>
        </w:rPr>
        <w:t>SELECT DISTINCT ?chargetype MAX(?t) WHERE {</w:t>
      </w:r>
    </w:p>
    <w:p w14:paraId="31E7B5EF" w14:textId="77777777" w:rsidR="00F020F9" w:rsidRDefault="00F020F9" w:rsidP="00F020F9">
      <w:pPr>
        <w:ind w:left="1080" w:hanging="360"/>
        <w:rPr>
          <w:rFonts w:ascii="Courier" w:hAnsi="Courier"/>
        </w:rPr>
      </w:pPr>
      <w:r w:rsidRPr="005E5F3C">
        <w:rPr>
          <w:rFonts w:ascii="Courier" w:hAnsi="Courier"/>
          <w:highlight w:val="lightGray"/>
        </w:rPr>
        <w:t>{</w:t>
      </w:r>
      <w:r>
        <w:rPr>
          <w:rFonts w:ascii="Courier" w:hAnsi="Courier"/>
          <w:highlight w:val="lightGray"/>
        </w:rPr>
        <w:t>lotpd</w:t>
      </w:r>
      <w:r w:rsidRPr="005E5F3C">
        <w:rPr>
          <w:rFonts w:ascii="Courier" w:hAnsi="Courier"/>
          <w:highlight w:val="lightGray"/>
        </w:rPr>
        <w:t>}</w:t>
      </w:r>
      <w:r>
        <w:rPr>
          <w:rFonts w:ascii="Courier" w:hAnsi="Courier"/>
        </w:rPr>
        <w:t xml:space="preserve"> rdf:type parking:ParkingAreaPD;</w:t>
      </w:r>
    </w:p>
    <w:p w14:paraId="213B53FD" w14:textId="77777777" w:rsidR="00F020F9" w:rsidRDefault="00F020F9" w:rsidP="00F020F9">
      <w:pPr>
        <w:ind w:left="1080" w:hanging="360"/>
        <w:rPr>
          <w:rFonts w:ascii="Courier" w:hAnsi="Courier"/>
        </w:rPr>
      </w:pPr>
      <w:r>
        <w:rPr>
          <w:rFonts w:ascii="Courier" w:hAnsi="Courier"/>
        </w:rPr>
        <w:t>change:hasManifestation ?lot.</w:t>
      </w:r>
    </w:p>
    <w:p w14:paraId="52E3E1E6" w14:textId="54F02801" w:rsidR="00F020F9" w:rsidRDefault="00F020F9" w:rsidP="00F020F9">
      <w:pPr>
        <w:ind w:left="1080" w:hanging="360"/>
        <w:rPr>
          <w:rFonts w:ascii="Courier" w:hAnsi="Courier"/>
        </w:rPr>
      </w:pPr>
      <w:r>
        <w:rPr>
          <w:rFonts w:ascii="Courier" w:hAnsi="Courier"/>
        </w:rPr>
        <w:t>?lot change:existsAt ?t;</w:t>
      </w:r>
    </w:p>
    <w:p w14:paraId="1C3B7F23" w14:textId="2FF203DE" w:rsidR="00F020F9" w:rsidRDefault="00F020F9" w:rsidP="00F020F9">
      <w:pPr>
        <w:ind w:left="1080" w:hanging="360"/>
        <w:rPr>
          <w:rFonts w:ascii="Courier" w:hAnsi="Courier"/>
        </w:rPr>
      </w:pPr>
      <w:r>
        <w:rPr>
          <w:rFonts w:ascii="Courier" w:hAnsi="Courier"/>
        </w:rPr>
        <w:t>parking:hasEvCharger ?charge.</w:t>
      </w:r>
    </w:p>
    <w:p w14:paraId="379CC6B0" w14:textId="77777777" w:rsidR="001223BA" w:rsidRDefault="00F020F9" w:rsidP="001223BA">
      <w:pPr>
        <w:ind w:left="1080" w:hanging="360"/>
        <w:rPr>
          <w:rFonts w:ascii="Courier" w:hAnsi="Courier"/>
        </w:rPr>
      </w:pPr>
      <w:r>
        <w:rPr>
          <w:rFonts w:ascii="Courier" w:hAnsi="Courier"/>
        </w:rPr>
        <w:t>?charge rdf:type ?chargetype.</w:t>
      </w:r>
    </w:p>
    <w:p w14:paraId="439E5A6B" w14:textId="3CEBA81A" w:rsidR="006C7A40" w:rsidRPr="001223BA" w:rsidRDefault="00F020F9" w:rsidP="001223BA">
      <w:pPr>
        <w:ind w:left="1080" w:hanging="360"/>
        <w:rPr>
          <w:rFonts w:ascii="Courier" w:hAnsi="Courier"/>
        </w:rPr>
      </w:pPr>
      <w:r>
        <w:rPr>
          <w:rFonts w:ascii="Courier" w:hAnsi="Courier"/>
        </w:rPr>
        <w:lastRenderedPageBreak/>
        <w:t>}</w:t>
      </w:r>
    </w:p>
    <w:p w14:paraId="226E8935" w14:textId="7D025E95" w:rsidR="006C7A40" w:rsidRDefault="006C7A40" w:rsidP="006C7A40">
      <w:pPr>
        <w:pStyle w:val="Heading3"/>
      </w:pPr>
      <w:bookmarkStart w:id="168" w:name="_Toc35948873"/>
      <w:r>
        <w:t xml:space="preserve">CQs for </w:t>
      </w:r>
      <w:r w:rsidR="00FE1FC4">
        <w:t xml:space="preserve">ATIS via </w:t>
      </w:r>
      <w:r w:rsidR="000D2B4D">
        <w:t>ITSoS</w:t>
      </w:r>
      <w:bookmarkEnd w:id="168"/>
    </w:p>
    <w:p w14:paraId="6ECBDBBE" w14:textId="77777777" w:rsidR="001D51E2" w:rsidRPr="001216A3" w:rsidRDefault="001D51E2" w:rsidP="001D51E2">
      <w:pPr>
        <w:ind w:left="720" w:hanging="360"/>
      </w:pPr>
      <w:r w:rsidRPr="001216A3">
        <w:t>CQ</w:t>
      </w:r>
      <w:r>
        <w:t>4</w:t>
      </w:r>
      <w:r w:rsidRPr="001216A3">
        <w:t xml:space="preserve">-1: What </w:t>
      </w:r>
      <w:r>
        <w:t xml:space="preserve">are the averages of the </w:t>
      </w:r>
      <w:r w:rsidRPr="001216A3">
        <w:t>TTI_Max value</w:t>
      </w:r>
      <w:r>
        <w:t>s that</w:t>
      </w:r>
      <w:r w:rsidRPr="001216A3">
        <w:t xml:space="preserve"> have been observed </w:t>
      </w:r>
      <w:r>
        <w:t>over some period of time</w:t>
      </w:r>
      <w:r w:rsidRPr="001216A3">
        <w:t>?</w:t>
      </w:r>
    </w:p>
    <w:p w14:paraId="052A5039" w14:textId="7E17BD15" w:rsidR="00451828" w:rsidRPr="002102D5" w:rsidRDefault="00451828" w:rsidP="002102D5">
      <w:pPr>
        <w:ind w:left="1080" w:hanging="360"/>
        <w:rPr>
          <w:rFonts w:ascii="Courier" w:hAnsi="Courier"/>
        </w:rPr>
      </w:pPr>
      <w:r w:rsidRPr="002102D5">
        <w:rPr>
          <w:rFonts w:ascii="Courier" w:hAnsi="Courier"/>
        </w:rPr>
        <w:t>SELECT  ?x</w:t>
      </w:r>
      <w:r w:rsidR="002102D5" w:rsidRPr="002102D5">
        <w:rPr>
          <w:rFonts w:ascii="Courier" w:hAnsi="Courier"/>
        </w:rPr>
        <w:t xml:space="preserve"> </w:t>
      </w:r>
      <w:r w:rsidRPr="002102D5">
        <w:rPr>
          <w:rFonts w:ascii="Courier" w:hAnsi="Courier"/>
        </w:rPr>
        <w:t>?wayID</w:t>
      </w:r>
    </w:p>
    <w:p w14:paraId="43545EF8" w14:textId="77777777" w:rsidR="00451828" w:rsidRPr="002102D5" w:rsidRDefault="00451828" w:rsidP="002102D5">
      <w:pPr>
        <w:ind w:left="1080" w:hanging="360"/>
        <w:rPr>
          <w:rFonts w:ascii="Courier" w:hAnsi="Courier"/>
        </w:rPr>
      </w:pPr>
      <w:r w:rsidRPr="002102D5">
        <w:rPr>
          <w:rFonts w:ascii="Courier" w:hAnsi="Courier"/>
        </w:rPr>
        <w:t>WHERE {</w:t>
      </w:r>
    </w:p>
    <w:p w14:paraId="16CC15C8" w14:textId="10672DFF" w:rsidR="00451828" w:rsidRPr="002102D5" w:rsidRDefault="00451828" w:rsidP="002102D5">
      <w:pPr>
        <w:ind w:left="1080" w:hanging="360"/>
        <w:rPr>
          <w:rFonts w:ascii="Courier" w:hAnsi="Courier"/>
        </w:rPr>
      </w:pPr>
      <w:r w:rsidRPr="002102D5">
        <w:rPr>
          <w:rFonts w:ascii="Courier" w:hAnsi="Courier"/>
        </w:rPr>
        <w:t xml:space="preserve">?y a </w:t>
      </w:r>
      <w:r w:rsidR="002102D5">
        <w:rPr>
          <w:rFonts w:ascii="Courier" w:hAnsi="Courier"/>
        </w:rPr>
        <w:t>transport:</w:t>
      </w:r>
      <w:r w:rsidRPr="002102D5">
        <w:rPr>
          <w:rFonts w:ascii="Courier" w:hAnsi="Courier"/>
        </w:rPr>
        <w:t>MeanTTI_Max.</w:t>
      </w:r>
    </w:p>
    <w:p w14:paraId="2E6C4A49" w14:textId="271377C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hasValue ?measure.</w:t>
      </w:r>
    </w:p>
    <w:p w14:paraId="0B6AA7F1" w14:textId="7B2AFF70" w:rsidR="00451828" w:rsidRPr="002102D5" w:rsidRDefault="00451828" w:rsidP="002102D5">
      <w:pPr>
        <w:ind w:left="1080" w:hanging="360"/>
        <w:rPr>
          <w:rFonts w:ascii="Courier" w:hAnsi="Courier"/>
        </w:rPr>
      </w:pPr>
      <w:r w:rsidRPr="002102D5">
        <w:rPr>
          <w:rFonts w:ascii="Courier" w:hAnsi="Courier"/>
        </w:rPr>
        <w:t xml:space="preserve">?measure </w:t>
      </w:r>
      <w:r w:rsidR="002102D5">
        <w:rPr>
          <w:rFonts w:ascii="Courier" w:hAnsi="Courier"/>
        </w:rPr>
        <w:t>om:</w:t>
      </w:r>
      <w:r w:rsidRPr="002102D5">
        <w:rPr>
          <w:rFonts w:ascii="Courier" w:hAnsi="Courier"/>
        </w:rPr>
        <w:t>numerical_value ?x.</w:t>
      </w:r>
    </w:p>
    <w:p w14:paraId="15B97EBA" w14:textId="59356B67" w:rsidR="00451828" w:rsidRPr="002102D5" w:rsidRDefault="00451828" w:rsidP="002102D5">
      <w:pPr>
        <w:ind w:left="1080" w:hanging="360"/>
        <w:rPr>
          <w:rFonts w:ascii="Courier" w:hAnsi="Courier"/>
        </w:rPr>
      </w:pPr>
      <w:r w:rsidRPr="002102D5">
        <w:rPr>
          <w:rFonts w:ascii="Courier" w:hAnsi="Courier"/>
        </w:rPr>
        <w:t>?</w:t>
      </w:r>
      <w:r w:rsidR="002102D5">
        <w:rPr>
          <w:rFonts w:ascii="Courier" w:hAnsi="Courier"/>
        </w:rPr>
        <w:t>y om:</w:t>
      </w:r>
      <w:r w:rsidRPr="002102D5">
        <w:rPr>
          <w:rFonts w:ascii="Courier" w:hAnsi="Courier"/>
        </w:rPr>
        <w:t>aggregateOver ?t_interval.</w:t>
      </w:r>
    </w:p>
    <w:p w14:paraId="083F6590" w14:textId="01F100A9"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hasBeginning ?t1.</w:t>
      </w:r>
    </w:p>
    <w:p w14:paraId="0327FD70" w14:textId="77777777" w:rsidR="00451828" w:rsidRPr="002102D5" w:rsidRDefault="00451828" w:rsidP="002102D5">
      <w:pPr>
        <w:ind w:left="1080" w:hanging="360"/>
        <w:rPr>
          <w:rFonts w:ascii="Courier" w:hAnsi="Courier"/>
        </w:rPr>
      </w:pPr>
      <w:r w:rsidRPr="002102D5">
        <w:rPr>
          <w:rFonts w:ascii="Courier" w:hAnsi="Courier"/>
        </w:rPr>
        <w:t>?t1 time:inXSDDateTime ?dt1.</w:t>
      </w:r>
    </w:p>
    <w:p w14:paraId="3032670A" w14:textId="6E52F861" w:rsidR="00451828" w:rsidRPr="002102D5" w:rsidRDefault="00451828" w:rsidP="002102D5">
      <w:pPr>
        <w:ind w:left="1080" w:hanging="360"/>
        <w:rPr>
          <w:rFonts w:ascii="Courier" w:hAnsi="Courier"/>
        </w:rPr>
      </w:pPr>
      <w:r w:rsidRPr="002102D5">
        <w:rPr>
          <w:rFonts w:ascii="Courier" w:hAnsi="Courier"/>
        </w:rPr>
        <w:t xml:space="preserve">?t_interval </w:t>
      </w:r>
      <w:r w:rsidR="002102D5">
        <w:rPr>
          <w:rFonts w:ascii="Courier" w:hAnsi="Courier"/>
        </w:rPr>
        <w:t>time:</w:t>
      </w:r>
      <w:r w:rsidRPr="002102D5">
        <w:rPr>
          <w:rFonts w:ascii="Courier" w:hAnsi="Courier"/>
        </w:rPr>
        <w:t>hasEnd ?t2.</w:t>
      </w:r>
    </w:p>
    <w:p w14:paraId="18A7AAB4" w14:textId="77777777" w:rsidR="00451828" w:rsidRPr="002102D5" w:rsidRDefault="00451828" w:rsidP="002102D5">
      <w:pPr>
        <w:ind w:left="1080" w:hanging="360"/>
        <w:rPr>
          <w:rFonts w:ascii="Courier" w:hAnsi="Courier"/>
        </w:rPr>
      </w:pPr>
      <w:r w:rsidRPr="002102D5">
        <w:rPr>
          <w:rFonts w:ascii="Courier" w:hAnsi="Courier"/>
        </w:rPr>
        <w:t>?t2 time:inXSDDateTime ?dt2.</w:t>
      </w:r>
    </w:p>
    <w:p w14:paraId="734C6B1E" w14:textId="67E3E709" w:rsidR="00451828" w:rsidRPr="002102D5" w:rsidRDefault="00451828" w:rsidP="002102D5">
      <w:pPr>
        <w:ind w:left="1080" w:hanging="360"/>
        <w:rPr>
          <w:rFonts w:ascii="Courier" w:hAnsi="Courier"/>
        </w:rPr>
      </w:pPr>
      <w:r w:rsidRPr="002102D5">
        <w:rPr>
          <w:rFonts w:ascii="Courier" w:hAnsi="Courier"/>
        </w:rPr>
        <w:t xml:space="preserve">?y </w:t>
      </w:r>
      <w:r w:rsidR="002102D5">
        <w:rPr>
          <w:rFonts w:ascii="Courier" w:hAnsi="Courier"/>
        </w:rPr>
        <w:t>om:</w:t>
      </w:r>
      <w:r w:rsidRPr="002102D5">
        <w:rPr>
          <w:rFonts w:ascii="Courier" w:hAnsi="Courier"/>
        </w:rPr>
        <w:t>aggregateOf ?y_2.</w:t>
      </w:r>
    </w:p>
    <w:p w14:paraId="4E92D0A5" w14:textId="6F32B64E" w:rsidR="00451828" w:rsidRPr="002102D5" w:rsidRDefault="00451828" w:rsidP="002102D5">
      <w:pPr>
        <w:ind w:left="1080" w:hanging="360"/>
        <w:rPr>
          <w:rFonts w:ascii="Courier" w:hAnsi="Courier"/>
        </w:rPr>
      </w:pPr>
      <w:r w:rsidRPr="002102D5">
        <w:rPr>
          <w:rFonts w:ascii="Courier" w:hAnsi="Courier"/>
        </w:rPr>
        <w:t xml:space="preserve">?y_2 </w:t>
      </w:r>
      <w:r w:rsidR="002102D5">
        <w:rPr>
          <w:rFonts w:ascii="Courier" w:hAnsi="Courier"/>
        </w:rPr>
        <w:t>om:</w:t>
      </w:r>
      <w:r w:rsidRPr="002102D5">
        <w:rPr>
          <w:rFonts w:ascii="Courier" w:hAnsi="Courier"/>
        </w:rPr>
        <w:t>aggregateOver ?wayID.</w:t>
      </w:r>
    </w:p>
    <w:p w14:paraId="715B2BCC" w14:textId="6C50C970" w:rsidR="00451828" w:rsidRPr="002102D5" w:rsidRDefault="00451828" w:rsidP="002102D5">
      <w:pPr>
        <w:ind w:left="1080" w:hanging="360"/>
        <w:rPr>
          <w:rFonts w:ascii="Courier" w:hAnsi="Courier"/>
        </w:rPr>
      </w:pPr>
      <w:r w:rsidRPr="002102D5">
        <w:rPr>
          <w:rFonts w:ascii="Courier" w:hAnsi="Courier"/>
        </w:rPr>
        <w:t xml:space="preserve">FILTER(?dt </w:t>
      </w:r>
      <w:r w:rsidR="002102D5" w:rsidRPr="002102D5">
        <w:rPr>
          <w:rFonts w:ascii="Courier" w:hAnsi="Courier"/>
        </w:rPr>
        <w:t xml:space="preserve">&lt;=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00F2323D" w:rsidRPr="002102D5">
        <w:rPr>
          <w:rFonts w:ascii="Courier" w:hAnsi="Courier"/>
        </w:rPr>
        <w:t xml:space="preserve"> </w:t>
      </w:r>
      <w:r w:rsidRPr="002102D5">
        <w:rPr>
          <w:rFonts w:ascii="Courier" w:hAnsi="Courier"/>
        </w:rPr>
        <w:t xml:space="preserve">&amp;&amp; ?dt2 &gt;= </w:t>
      </w:r>
      <w:r w:rsidR="00F2323D" w:rsidRPr="001D51E2">
        <w:rPr>
          <w:rFonts w:ascii="Courier" w:hAnsi="Courier"/>
          <w:highlight w:val="lightGray"/>
        </w:rPr>
        <w:t>{time}</w:t>
      </w:r>
      <w:r w:rsidR="00F2323D" w:rsidRPr="00762E0A">
        <w:rPr>
          <w:rFonts w:ascii="Courier" w:hAnsi="Courier"/>
        </w:rPr>
        <w:t>^</w:t>
      </w:r>
      <w:r w:rsidR="00F2323D">
        <w:rPr>
          <w:rFonts w:ascii="Courier" w:hAnsi="Courier"/>
        </w:rPr>
        <w:t>^</w:t>
      </w:r>
      <w:r w:rsidR="00F2323D" w:rsidRPr="00762E0A">
        <w:rPr>
          <w:rFonts w:ascii="Courier" w:hAnsi="Courier"/>
        </w:rPr>
        <w:t>xsd:dateTime</w:t>
      </w:r>
      <w:r w:rsidRPr="002102D5">
        <w:rPr>
          <w:rFonts w:ascii="Courier" w:hAnsi="Courier"/>
        </w:rPr>
        <w:t>)</w:t>
      </w:r>
    </w:p>
    <w:p w14:paraId="6EC49D46" w14:textId="51AC137D" w:rsidR="00451828" w:rsidRPr="002102D5" w:rsidRDefault="00451828" w:rsidP="002102D5">
      <w:pPr>
        <w:ind w:left="1080" w:hanging="360"/>
        <w:rPr>
          <w:rFonts w:ascii="Courier" w:hAnsi="Courier"/>
        </w:rPr>
      </w:pPr>
      <w:r w:rsidRPr="002102D5">
        <w:rPr>
          <w:rFonts w:ascii="Courier" w:hAnsi="Courier"/>
        </w:rPr>
        <w:t>}</w:t>
      </w:r>
    </w:p>
    <w:p w14:paraId="3CCE7ADC" w14:textId="71F1E083" w:rsidR="001D51E2" w:rsidRDefault="001D51E2" w:rsidP="001D51E2">
      <w:pPr>
        <w:ind w:left="720" w:hanging="360"/>
      </w:pPr>
      <w:r w:rsidRPr="001216A3">
        <w:t>CQ</w:t>
      </w:r>
      <w:r>
        <w:t>4</w:t>
      </w:r>
      <w:r w:rsidRPr="001216A3">
        <w:t xml:space="preserve">-2: What </w:t>
      </w:r>
      <w:r>
        <w:t xml:space="preserve">are the averages of the </w:t>
      </w:r>
      <w:r w:rsidRPr="001216A3">
        <w:t>TTI_Max value</w:t>
      </w:r>
      <w:r>
        <w:t>s that have been observed</w:t>
      </w:r>
      <w:r w:rsidRPr="001216A3">
        <w:t xml:space="preserve"> at some location?</w:t>
      </w:r>
    </w:p>
    <w:p w14:paraId="4F374D40" w14:textId="77777777" w:rsidR="00762E0A" w:rsidRPr="00762E0A" w:rsidRDefault="00762E0A" w:rsidP="00762E0A">
      <w:pPr>
        <w:ind w:left="720" w:hanging="360"/>
        <w:rPr>
          <w:rFonts w:ascii="Courier" w:hAnsi="Courier"/>
        </w:rPr>
      </w:pPr>
      <w:r w:rsidRPr="00762E0A">
        <w:rPr>
          <w:rFonts w:ascii="Courier" w:hAnsi="Courier"/>
        </w:rPr>
        <w:t>SELECT DISTINCT ?x ?t_interval ?dt1 ?dt2</w:t>
      </w:r>
    </w:p>
    <w:p w14:paraId="179B6B84" w14:textId="77777777" w:rsidR="00762E0A" w:rsidRPr="00762E0A" w:rsidRDefault="00762E0A" w:rsidP="00762E0A">
      <w:pPr>
        <w:ind w:left="720" w:hanging="360"/>
        <w:rPr>
          <w:rFonts w:ascii="Courier" w:hAnsi="Courier"/>
        </w:rPr>
      </w:pPr>
      <w:r w:rsidRPr="00762E0A">
        <w:rPr>
          <w:rFonts w:ascii="Courier" w:hAnsi="Courier"/>
        </w:rPr>
        <w:t>WHERE {</w:t>
      </w:r>
    </w:p>
    <w:p w14:paraId="40786392" w14:textId="45545164" w:rsidR="00762E0A" w:rsidRPr="00762E0A" w:rsidRDefault="00762E0A" w:rsidP="00762E0A">
      <w:pPr>
        <w:ind w:left="720" w:hanging="360"/>
        <w:rPr>
          <w:rFonts w:ascii="Courier" w:hAnsi="Courier"/>
        </w:rPr>
      </w:pPr>
      <w:r w:rsidRPr="00762E0A">
        <w:rPr>
          <w:rFonts w:ascii="Courier" w:hAnsi="Courier"/>
        </w:rPr>
        <w:t xml:space="preserve">?y a </w:t>
      </w:r>
      <w:r w:rsidR="00E64A18">
        <w:rPr>
          <w:rFonts w:ascii="Courier" w:hAnsi="Courier"/>
        </w:rPr>
        <w:t>transport:</w:t>
      </w:r>
      <w:r w:rsidRPr="00762E0A">
        <w:rPr>
          <w:rFonts w:ascii="Courier" w:hAnsi="Courier"/>
        </w:rPr>
        <w:t>MeanTTI_Max.</w:t>
      </w:r>
    </w:p>
    <w:p w14:paraId="6590AFDA" w14:textId="2C898600"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hasValue ?measure.</w:t>
      </w:r>
    </w:p>
    <w:p w14:paraId="7AB739E6" w14:textId="6417D0EA" w:rsidR="00762E0A" w:rsidRPr="00762E0A" w:rsidRDefault="00762E0A" w:rsidP="00762E0A">
      <w:pPr>
        <w:ind w:left="720" w:hanging="360"/>
        <w:rPr>
          <w:rFonts w:ascii="Courier" w:hAnsi="Courier"/>
        </w:rPr>
      </w:pPr>
      <w:r w:rsidRPr="00762E0A">
        <w:rPr>
          <w:rFonts w:ascii="Courier" w:hAnsi="Courier"/>
        </w:rPr>
        <w:lastRenderedPageBreak/>
        <w:t xml:space="preserve">?measure </w:t>
      </w:r>
      <w:r w:rsidR="00E64A18">
        <w:rPr>
          <w:rFonts w:ascii="Courier" w:hAnsi="Courier"/>
        </w:rPr>
        <w:t>om:</w:t>
      </w:r>
      <w:r w:rsidRPr="00762E0A">
        <w:rPr>
          <w:rFonts w:ascii="Courier" w:hAnsi="Courier"/>
        </w:rPr>
        <w:t>numerical_value ?x.</w:t>
      </w:r>
    </w:p>
    <w:p w14:paraId="6235287C" w14:textId="40E827C2" w:rsidR="00762E0A" w:rsidRPr="00762E0A" w:rsidRDefault="00762E0A" w:rsidP="00762E0A">
      <w:pPr>
        <w:ind w:left="720" w:hanging="360"/>
        <w:rPr>
          <w:rFonts w:ascii="Courier" w:hAnsi="Courier"/>
        </w:rPr>
      </w:pPr>
      <w:r w:rsidRPr="00762E0A">
        <w:rPr>
          <w:rFonts w:ascii="Courier" w:hAnsi="Courier"/>
        </w:rPr>
        <w:t xml:space="preserve">?y </w:t>
      </w:r>
      <w:r w:rsidR="00E64A18">
        <w:rPr>
          <w:rFonts w:ascii="Courier" w:hAnsi="Courier"/>
        </w:rPr>
        <w:t>om:</w:t>
      </w:r>
      <w:r w:rsidRPr="00762E0A">
        <w:rPr>
          <w:rFonts w:ascii="Courier" w:hAnsi="Courier"/>
        </w:rPr>
        <w:t>aggregateOver ?t_interval.</w:t>
      </w:r>
    </w:p>
    <w:p w14:paraId="2C5F07AC" w14:textId="3EE6FE69" w:rsidR="00762E0A" w:rsidRPr="00762E0A" w:rsidRDefault="00762E0A" w:rsidP="00762E0A">
      <w:pPr>
        <w:ind w:left="720" w:hanging="360"/>
        <w:rPr>
          <w:rFonts w:ascii="Courier" w:hAnsi="Courier"/>
        </w:rPr>
      </w:pPr>
      <w:r w:rsidRPr="00762E0A">
        <w:rPr>
          <w:rFonts w:ascii="Courier" w:hAnsi="Courier"/>
        </w:rPr>
        <w:t xml:space="preserve">?t_interval </w:t>
      </w:r>
      <w:r w:rsidR="00E64A18">
        <w:rPr>
          <w:rFonts w:ascii="Courier" w:hAnsi="Courier"/>
        </w:rPr>
        <w:t>time:</w:t>
      </w:r>
      <w:r w:rsidRPr="00762E0A">
        <w:rPr>
          <w:rFonts w:ascii="Courier" w:hAnsi="Courier"/>
        </w:rPr>
        <w:t>hasBeginning ?t1.</w:t>
      </w:r>
    </w:p>
    <w:p w14:paraId="54B6172B" w14:textId="77777777" w:rsidR="00762E0A" w:rsidRPr="00762E0A" w:rsidRDefault="00762E0A" w:rsidP="00762E0A">
      <w:pPr>
        <w:ind w:left="720" w:hanging="360"/>
        <w:rPr>
          <w:rFonts w:ascii="Courier" w:hAnsi="Courier"/>
        </w:rPr>
      </w:pPr>
      <w:r w:rsidRPr="00762E0A">
        <w:rPr>
          <w:rFonts w:ascii="Courier" w:hAnsi="Courier"/>
        </w:rPr>
        <w:t>?t1 time:inXSDDateTime ?dt1.</w:t>
      </w:r>
    </w:p>
    <w:p w14:paraId="68A3A39C" w14:textId="3F456B77" w:rsidR="00762E0A" w:rsidRPr="00762E0A" w:rsidRDefault="00762E0A" w:rsidP="00762E0A">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8C89374" w14:textId="77777777" w:rsidR="00762E0A" w:rsidRPr="00762E0A" w:rsidRDefault="00762E0A" w:rsidP="00762E0A">
      <w:pPr>
        <w:ind w:left="720" w:hanging="360"/>
        <w:rPr>
          <w:rFonts w:ascii="Courier" w:hAnsi="Courier"/>
        </w:rPr>
      </w:pPr>
      <w:r w:rsidRPr="00762E0A">
        <w:rPr>
          <w:rFonts w:ascii="Courier" w:hAnsi="Courier"/>
        </w:rPr>
        <w:t>?t2 time:inXSDDateTime ?dt2.</w:t>
      </w:r>
    </w:p>
    <w:p w14:paraId="71CDA5AD" w14:textId="56147931" w:rsidR="00762E0A" w:rsidRPr="00762E0A" w:rsidRDefault="00762E0A" w:rsidP="00762E0A">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03C8B72A" w14:textId="1E680BEE" w:rsidR="00762E0A" w:rsidRPr="00762E0A" w:rsidRDefault="00762E0A" w:rsidP="00762E0A">
      <w:pPr>
        <w:ind w:left="720" w:hanging="360"/>
        <w:rPr>
          <w:rFonts w:ascii="Courier" w:hAnsi="Courier"/>
        </w:rPr>
      </w:pPr>
      <w:r w:rsidRPr="00762E0A">
        <w:rPr>
          <w:rFonts w:ascii="Courier" w:hAnsi="Courier"/>
        </w:rPr>
        <w:t xml:space="preserve">?y_2 </w:t>
      </w:r>
      <w:r w:rsidR="00F2323D">
        <w:rPr>
          <w:rFonts w:ascii="Courier" w:hAnsi="Courier"/>
        </w:rPr>
        <w:t>om:</w:t>
      </w:r>
      <w:r w:rsidRPr="00762E0A">
        <w:rPr>
          <w:rFonts w:ascii="Courier" w:hAnsi="Courier"/>
        </w:rPr>
        <w:t xml:space="preserve">aggregateOver </w:t>
      </w:r>
      <w:r w:rsidR="00285CFF" w:rsidRPr="00285CFF">
        <w:rPr>
          <w:rFonts w:ascii="Courier" w:hAnsi="Courier"/>
          <w:highlight w:val="lightGray"/>
        </w:rPr>
        <w:t>{location id}</w:t>
      </w:r>
      <w:r w:rsidR="00285CFF">
        <w:rPr>
          <w:rFonts w:ascii="Courier" w:hAnsi="Courier"/>
        </w:rPr>
        <w:t>.</w:t>
      </w:r>
    </w:p>
    <w:p w14:paraId="673EE521" w14:textId="4627899E" w:rsidR="00762E0A" w:rsidRPr="00762E0A" w:rsidRDefault="00762E0A" w:rsidP="00762E0A">
      <w:pPr>
        <w:ind w:left="720" w:hanging="360"/>
        <w:rPr>
          <w:rFonts w:ascii="Courier" w:hAnsi="Courier"/>
        </w:rPr>
      </w:pPr>
      <w:r w:rsidRPr="00762E0A">
        <w:rPr>
          <w:rFonts w:ascii="Courier" w:hAnsi="Courier"/>
        </w:rPr>
        <w:t>}</w:t>
      </w:r>
    </w:p>
    <w:p w14:paraId="73E3ECE3" w14:textId="77777777" w:rsidR="00762E0A" w:rsidRDefault="00762E0A" w:rsidP="001D51E2">
      <w:pPr>
        <w:ind w:left="720" w:hanging="360"/>
      </w:pPr>
    </w:p>
    <w:p w14:paraId="584C1ED1" w14:textId="77777777" w:rsidR="001D51E2" w:rsidRPr="001216A3" w:rsidRDefault="001D51E2" w:rsidP="001D51E2">
      <w:pPr>
        <w:ind w:left="720" w:hanging="360"/>
      </w:pPr>
      <w:r w:rsidRPr="001216A3">
        <w:t>CQ</w:t>
      </w:r>
      <w:r>
        <w:t>4</w:t>
      </w:r>
      <w:r w:rsidRPr="001216A3">
        <w:t xml:space="preserve">-3: What </w:t>
      </w:r>
      <w:r>
        <w:t>are the averages of</w:t>
      </w:r>
      <w:r w:rsidRPr="001216A3">
        <w:t xml:space="preserve"> the TTI_Max value</w:t>
      </w:r>
      <w:r>
        <w:t>s that have been observed</w:t>
      </w:r>
      <w:r w:rsidRPr="001216A3">
        <w:t xml:space="preserve"> at some location, </w:t>
      </w:r>
      <w:r>
        <w:t>over</w:t>
      </w:r>
      <w:r w:rsidRPr="001216A3">
        <w:t xml:space="preserve"> some </w:t>
      </w:r>
      <w:r>
        <w:t>period of time</w:t>
      </w:r>
      <w:r w:rsidRPr="001216A3">
        <w:t>?</w:t>
      </w:r>
    </w:p>
    <w:p w14:paraId="4E3A67C3" w14:textId="77777777" w:rsidR="00AA76F2" w:rsidRPr="00762E0A" w:rsidRDefault="00AA76F2" w:rsidP="00AA76F2">
      <w:pPr>
        <w:ind w:left="720" w:hanging="360"/>
        <w:rPr>
          <w:rFonts w:ascii="Courier" w:hAnsi="Courier"/>
        </w:rPr>
      </w:pPr>
      <w:r w:rsidRPr="00762E0A">
        <w:rPr>
          <w:rFonts w:ascii="Courier" w:hAnsi="Courier"/>
        </w:rPr>
        <w:t>SELECT DISTINCT ?x ?dt1 ?dt2</w:t>
      </w:r>
    </w:p>
    <w:p w14:paraId="31AB852C" w14:textId="77777777" w:rsidR="00AA76F2" w:rsidRPr="00762E0A" w:rsidRDefault="00AA76F2" w:rsidP="00AA76F2">
      <w:pPr>
        <w:ind w:left="720" w:hanging="360"/>
        <w:rPr>
          <w:rFonts w:ascii="Courier" w:hAnsi="Courier"/>
        </w:rPr>
      </w:pPr>
      <w:r w:rsidRPr="00762E0A">
        <w:rPr>
          <w:rFonts w:ascii="Courier" w:hAnsi="Courier"/>
        </w:rPr>
        <w:t>WHERE {</w:t>
      </w:r>
    </w:p>
    <w:p w14:paraId="1C20C0F4" w14:textId="2B6C298B" w:rsidR="00AA76F2" w:rsidRPr="00762E0A" w:rsidRDefault="00AA76F2" w:rsidP="00AA76F2">
      <w:pPr>
        <w:ind w:left="720" w:hanging="360"/>
        <w:rPr>
          <w:rFonts w:ascii="Courier" w:hAnsi="Courier"/>
        </w:rPr>
      </w:pPr>
      <w:r w:rsidRPr="00762E0A">
        <w:rPr>
          <w:rFonts w:ascii="Courier" w:hAnsi="Courier"/>
        </w:rPr>
        <w:t xml:space="preserve">?y a </w:t>
      </w:r>
      <w:r w:rsidR="00F2323D">
        <w:rPr>
          <w:rFonts w:ascii="Courier" w:hAnsi="Courier"/>
        </w:rPr>
        <w:t>transport:</w:t>
      </w:r>
      <w:r w:rsidRPr="00762E0A">
        <w:rPr>
          <w:rFonts w:ascii="Courier" w:hAnsi="Courier"/>
        </w:rPr>
        <w:t>MeanTTI_Max.</w:t>
      </w:r>
    </w:p>
    <w:p w14:paraId="2F970D8F" w14:textId="4B3B8EB4"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aggregateOf ?y_2.</w:t>
      </w:r>
    </w:p>
    <w:p w14:paraId="207B0CA8" w14:textId="3DB98239" w:rsidR="00AA76F2" w:rsidRPr="00762E0A" w:rsidRDefault="00AA76F2" w:rsidP="00AA76F2">
      <w:pPr>
        <w:ind w:left="720" w:hanging="360"/>
        <w:rPr>
          <w:rFonts w:ascii="Courier" w:hAnsi="Courier"/>
        </w:rPr>
      </w:pPr>
      <w:r w:rsidRPr="00762E0A">
        <w:rPr>
          <w:rFonts w:ascii="Courier" w:hAnsi="Courier"/>
        </w:rPr>
        <w:t xml:space="preserve">?y_2 </w:t>
      </w:r>
      <w:r w:rsidR="00F2323D">
        <w:rPr>
          <w:rFonts w:ascii="Courier" w:hAnsi="Courier"/>
        </w:rPr>
        <w:t>om:a</w:t>
      </w:r>
      <w:r w:rsidRPr="00762E0A">
        <w:rPr>
          <w:rFonts w:ascii="Courier" w:hAnsi="Courier"/>
        </w:rPr>
        <w:t xml:space="preserve">ggregateOver </w:t>
      </w:r>
      <w:r w:rsidR="00F2323D" w:rsidRPr="00285CFF">
        <w:rPr>
          <w:rFonts w:ascii="Courier" w:hAnsi="Courier"/>
          <w:highlight w:val="lightGray"/>
        </w:rPr>
        <w:t>{location id}</w:t>
      </w:r>
      <w:r w:rsidR="00F2323D">
        <w:rPr>
          <w:rFonts w:ascii="Courier" w:hAnsi="Courier"/>
        </w:rPr>
        <w:t>.</w:t>
      </w:r>
      <w:r w:rsidRPr="00762E0A">
        <w:rPr>
          <w:rFonts w:ascii="Courier" w:hAnsi="Courier"/>
        </w:rPr>
        <w:t xml:space="preserve">  </w:t>
      </w:r>
    </w:p>
    <w:p w14:paraId="2BA139BC" w14:textId="17D0E982"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hasValue ?measure.</w:t>
      </w:r>
    </w:p>
    <w:p w14:paraId="6330BDAE" w14:textId="477FFF13" w:rsidR="00AA76F2" w:rsidRPr="00762E0A" w:rsidRDefault="00AA76F2" w:rsidP="00AA76F2">
      <w:pPr>
        <w:ind w:left="720" w:hanging="360"/>
        <w:rPr>
          <w:rFonts w:ascii="Courier" w:hAnsi="Courier"/>
        </w:rPr>
      </w:pPr>
      <w:r w:rsidRPr="00762E0A">
        <w:rPr>
          <w:rFonts w:ascii="Courier" w:hAnsi="Courier"/>
        </w:rPr>
        <w:t xml:space="preserve">?measure </w:t>
      </w:r>
      <w:r w:rsidR="00F2323D">
        <w:rPr>
          <w:rFonts w:ascii="Courier" w:hAnsi="Courier"/>
        </w:rPr>
        <w:t>om:</w:t>
      </w:r>
      <w:r w:rsidRPr="00762E0A">
        <w:rPr>
          <w:rFonts w:ascii="Courier" w:hAnsi="Courier"/>
        </w:rPr>
        <w:t>numerical_value ?x.</w:t>
      </w:r>
    </w:p>
    <w:p w14:paraId="5FE9BAFD" w14:textId="38949F93" w:rsidR="00AA76F2" w:rsidRPr="00762E0A" w:rsidRDefault="00AA76F2" w:rsidP="00AA76F2">
      <w:pPr>
        <w:ind w:left="720" w:hanging="360"/>
        <w:rPr>
          <w:rFonts w:ascii="Courier" w:hAnsi="Courier"/>
        </w:rPr>
      </w:pPr>
      <w:r w:rsidRPr="00762E0A">
        <w:rPr>
          <w:rFonts w:ascii="Courier" w:hAnsi="Courier"/>
        </w:rPr>
        <w:t xml:space="preserve">?y </w:t>
      </w:r>
      <w:r w:rsidR="00F2323D">
        <w:rPr>
          <w:rFonts w:ascii="Courier" w:hAnsi="Courier"/>
        </w:rPr>
        <w:t>om:</w:t>
      </w:r>
      <w:r w:rsidRPr="00762E0A">
        <w:rPr>
          <w:rFonts w:ascii="Courier" w:hAnsi="Courier"/>
        </w:rPr>
        <w:t>aggregateOver ?t_interval.</w:t>
      </w:r>
    </w:p>
    <w:p w14:paraId="24B762A4" w14:textId="1B568D6C"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hasBeginning ?t1.</w:t>
      </w:r>
    </w:p>
    <w:p w14:paraId="2A4FE22E" w14:textId="77777777" w:rsidR="00AA76F2" w:rsidRPr="00762E0A" w:rsidRDefault="00AA76F2" w:rsidP="00AA76F2">
      <w:pPr>
        <w:ind w:left="720" w:hanging="360"/>
        <w:rPr>
          <w:rFonts w:ascii="Courier" w:hAnsi="Courier"/>
        </w:rPr>
      </w:pPr>
      <w:r w:rsidRPr="00762E0A">
        <w:rPr>
          <w:rFonts w:ascii="Courier" w:hAnsi="Courier"/>
        </w:rPr>
        <w:t>?t1 time:inXSDDateTime ?dt1.</w:t>
      </w:r>
    </w:p>
    <w:p w14:paraId="55A4C5D1" w14:textId="761075E2" w:rsidR="00AA76F2" w:rsidRPr="00762E0A" w:rsidRDefault="00AA76F2" w:rsidP="00AA76F2">
      <w:pPr>
        <w:ind w:left="720" w:hanging="360"/>
        <w:rPr>
          <w:rFonts w:ascii="Courier" w:hAnsi="Courier"/>
        </w:rPr>
      </w:pPr>
      <w:r w:rsidRPr="00762E0A">
        <w:rPr>
          <w:rFonts w:ascii="Courier" w:hAnsi="Courier"/>
        </w:rPr>
        <w:t xml:space="preserve">?t_interval </w:t>
      </w:r>
      <w:r w:rsidR="00F2323D">
        <w:rPr>
          <w:rFonts w:ascii="Courier" w:hAnsi="Courier"/>
        </w:rPr>
        <w:t>time:</w:t>
      </w:r>
      <w:r w:rsidRPr="00762E0A">
        <w:rPr>
          <w:rFonts w:ascii="Courier" w:hAnsi="Courier"/>
        </w:rPr>
        <w:t>hasEnd ?t2.</w:t>
      </w:r>
    </w:p>
    <w:p w14:paraId="699243EA" w14:textId="390C60A1" w:rsidR="00AA76F2" w:rsidRPr="00762E0A" w:rsidRDefault="00AA76F2" w:rsidP="004E359B">
      <w:pPr>
        <w:ind w:left="720" w:hanging="360"/>
        <w:rPr>
          <w:rFonts w:ascii="Courier" w:hAnsi="Courier"/>
        </w:rPr>
      </w:pPr>
      <w:r w:rsidRPr="00762E0A">
        <w:rPr>
          <w:rFonts w:ascii="Courier" w:hAnsi="Courier"/>
        </w:rPr>
        <w:t>?t2 time:inXSDDateTime ?dt2.</w:t>
      </w:r>
    </w:p>
    <w:p w14:paraId="2B444BAA" w14:textId="7E7F840F" w:rsidR="00AA76F2" w:rsidRPr="00762E0A" w:rsidRDefault="00AA76F2" w:rsidP="00AA76F2">
      <w:pPr>
        <w:ind w:left="720" w:hanging="360"/>
        <w:rPr>
          <w:rFonts w:ascii="Courier" w:hAnsi="Courier"/>
        </w:rPr>
      </w:pPr>
      <w:r w:rsidRPr="00762E0A">
        <w:rPr>
          <w:rFonts w:ascii="Courier" w:hAnsi="Courier"/>
        </w:rPr>
        <w:lastRenderedPageBreak/>
        <w:t xml:space="preserve">FILTER(?dt1 &lt;= </w:t>
      </w:r>
      <w:r w:rsidR="00F2323D" w:rsidRPr="001D51E2">
        <w:rPr>
          <w:rFonts w:ascii="Courier" w:hAnsi="Courier"/>
          <w:highlight w:val="lightGray"/>
        </w:rPr>
        <w:t>{time}</w:t>
      </w:r>
      <w:r w:rsidRPr="00762E0A">
        <w:rPr>
          <w:rFonts w:ascii="Courier" w:hAnsi="Courier"/>
        </w:rPr>
        <w:t xml:space="preserve">^^xsd:dateTime &amp;&amp; ?dt2 &gt;= </w:t>
      </w:r>
      <w:r w:rsidR="00F2323D" w:rsidRPr="001D51E2">
        <w:rPr>
          <w:rFonts w:ascii="Courier" w:hAnsi="Courier"/>
          <w:highlight w:val="lightGray"/>
        </w:rPr>
        <w:t>{time}</w:t>
      </w:r>
      <w:r w:rsidRPr="00762E0A">
        <w:rPr>
          <w:rFonts w:ascii="Courier" w:hAnsi="Courier"/>
        </w:rPr>
        <w:t>^</w:t>
      </w:r>
      <w:r w:rsidR="00F2323D">
        <w:rPr>
          <w:rFonts w:ascii="Courier" w:hAnsi="Courier"/>
        </w:rPr>
        <w:t>^</w:t>
      </w:r>
      <w:r w:rsidRPr="00762E0A">
        <w:rPr>
          <w:rFonts w:ascii="Courier" w:hAnsi="Courier"/>
        </w:rPr>
        <w:t>xsd:dateTime)</w:t>
      </w:r>
    </w:p>
    <w:p w14:paraId="7617828F" w14:textId="77777777" w:rsidR="00AA76F2" w:rsidRPr="00762E0A" w:rsidRDefault="00AA76F2" w:rsidP="00AA76F2">
      <w:pPr>
        <w:ind w:left="720" w:hanging="360"/>
        <w:rPr>
          <w:rFonts w:ascii="Courier" w:hAnsi="Courier"/>
        </w:rPr>
      </w:pPr>
      <w:r w:rsidRPr="00762E0A">
        <w:rPr>
          <w:rFonts w:ascii="Courier" w:hAnsi="Courier"/>
        </w:rPr>
        <w:t>}</w:t>
      </w:r>
    </w:p>
    <w:p w14:paraId="41D276D8" w14:textId="77777777" w:rsidR="006C7A40" w:rsidRDefault="006C7A40" w:rsidP="006C7A40">
      <w:pPr>
        <w:rPr>
          <w:lang w:val="en-US" w:bidi="en-US"/>
        </w:rPr>
      </w:pPr>
    </w:p>
    <w:p w14:paraId="44FD3C91" w14:textId="0D08B903" w:rsidR="006C7A40" w:rsidRDefault="006C7A40" w:rsidP="006C7A40">
      <w:pPr>
        <w:pStyle w:val="Heading3"/>
      </w:pPr>
      <w:bookmarkStart w:id="169" w:name="_Toc35948874"/>
      <w:r>
        <w:t xml:space="preserve">CQs for </w:t>
      </w:r>
      <w:r w:rsidR="00FE1FC4">
        <w:t>ArcGIS Query Support</w:t>
      </w:r>
      <w:bookmarkEnd w:id="169"/>
    </w:p>
    <w:p w14:paraId="10611A6A" w14:textId="77777777" w:rsidR="00CD6741" w:rsidRDefault="00CD6741" w:rsidP="00CD6741">
      <w:pPr>
        <w:ind w:firstLine="432"/>
        <w:rPr>
          <w:lang w:val="en-US" w:bidi="en-US"/>
        </w:rPr>
      </w:pPr>
      <w:r>
        <w:rPr>
          <w:lang w:val="en-US" w:bidi="en-US"/>
        </w:rPr>
        <w:t>CQ5-1: What neighbourhood(s) does a particular route go through?</w:t>
      </w:r>
    </w:p>
    <w:p w14:paraId="783F0522" w14:textId="77777777" w:rsidR="00CD6741" w:rsidRDefault="00CD6741" w:rsidP="00CD6741">
      <w:pPr>
        <w:ind w:firstLine="432"/>
        <w:rPr>
          <w:lang w:val="en-US" w:bidi="en-US"/>
        </w:rPr>
      </w:pPr>
      <w:r>
        <w:rPr>
          <w:lang w:val="en-US" w:bidi="en-US"/>
        </w:rPr>
        <w:t>CQ5-2: What types of land use does a particular route go through?</w:t>
      </w:r>
    </w:p>
    <w:p w14:paraId="24B4E523" w14:textId="77777777" w:rsidR="00CD6741" w:rsidRDefault="00CD6741" w:rsidP="00CD6741">
      <w:pPr>
        <w:ind w:firstLine="432"/>
        <w:rPr>
          <w:lang w:val="en-US" w:bidi="en-US"/>
        </w:rPr>
      </w:pPr>
      <w:r>
        <w:rPr>
          <w:lang w:val="en-US" w:bidi="en-US"/>
        </w:rPr>
        <w:t>CQ5-3: What types of land cover does a particular route go through?</w:t>
      </w:r>
    </w:p>
    <w:p w14:paraId="4AC725E3" w14:textId="77777777" w:rsidR="00CD6741" w:rsidRDefault="00CD6741" w:rsidP="00CD6741">
      <w:pPr>
        <w:ind w:firstLine="432"/>
        <w:rPr>
          <w:lang w:val="en-US" w:bidi="en-US"/>
        </w:rPr>
      </w:pPr>
      <w:r>
        <w:rPr>
          <w:lang w:val="en-US" w:bidi="en-US"/>
        </w:rPr>
        <w:t>CQ5-4: What points of interest does a particular route pass by?</w:t>
      </w:r>
    </w:p>
    <w:p w14:paraId="55055BD1" w14:textId="77777777" w:rsidR="00CD6741" w:rsidRDefault="00CD6741" w:rsidP="00CD6741">
      <w:pPr>
        <w:ind w:firstLine="432"/>
        <w:rPr>
          <w:lang w:val="en-US" w:bidi="en-US"/>
        </w:rPr>
      </w:pPr>
      <w:r>
        <w:rPr>
          <w:lang w:val="en-US" w:bidi="en-US"/>
        </w:rPr>
        <w:t>CQ5-5: What types of road does a particular route travel on?</w:t>
      </w:r>
    </w:p>
    <w:p w14:paraId="49A03F69" w14:textId="77777777" w:rsidR="00CD6741" w:rsidRDefault="00CD6741" w:rsidP="00CD6741">
      <w:pPr>
        <w:ind w:firstLine="432"/>
        <w:rPr>
          <w:lang w:val="en-US" w:bidi="en-US"/>
        </w:rPr>
      </w:pPr>
      <w:r>
        <w:rPr>
          <w:lang w:val="en-US" w:bidi="en-US"/>
        </w:rPr>
        <w:t>CQ5-6: What (if any) parts of a route travel on a road segment that is above grade?</w:t>
      </w:r>
    </w:p>
    <w:p w14:paraId="23AD7ADC" w14:textId="77777777" w:rsidR="00CD6741" w:rsidRPr="00852D36" w:rsidRDefault="00CD6741" w:rsidP="00CD6741">
      <w:pPr>
        <w:ind w:firstLine="432"/>
        <w:rPr>
          <w:lang w:val="en-US" w:bidi="en-US"/>
        </w:rPr>
      </w:pPr>
      <w:r>
        <w:rPr>
          <w:lang w:val="en-US" w:bidi="en-US"/>
        </w:rPr>
        <w:t>CQ5-7: What (if any) parts of a route travel on a road segment that is below grade?</w:t>
      </w:r>
    </w:p>
    <w:p w14:paraId="12499C85" w14:textId="77777777" w:rsidR="0003795F" w:rsidRDefault="0003795F" w:rsidP="00EF74D8"/>
    <w:p w14:paraId="585F1AD1" w14:textId="343E76D6" w:rsidR="00044769" w:rsidRDefault="00044769" w:rsidP="006009F8">
      <w:pPr>
        <w:pStyle w:val="Heading1"/>
        <w:spacing w:line="276" w:lineRule="auto"/>
      </w:pPr>
      <w:bookmarkStart w:id="170" w:name="_Ref20730202"/>
      <w:bookmarkStart w:id="171" w:name="_Toc35948875"/>
      <w:r>
        <w:t>Application</w:t>
      </w:r>
      <w:bookmarkEnd w:id="160"/>
      <w:bookmarkEnd w:id="170"/>
      <w:bookmarkEnd w:id="171"/>
    </w:p>
    <w:p w14:paraId="5568279E" w14:textId="4FC04C6E" w:rsidR="001731A0" w:rsidRDefault="001731A0" w:rsidP="001731A0">
      <w:pPr>
        <w:rPr>
          <w:highlight w:val="yellow"/>
        </w:rPr>
      </w:pPr>
      <w:r>
        <w:t>Application of the ontolog</w:t>
      </w:r>
      <w:r w:rsidR="00613F6A">
        <w:t>y</w:t>
      </w:r>
      <w:r>
        <w:t xml:space="preserve"> serves to ground </w:t>
      </w:r>
      <w:r w:rsidR="00613F6A">
        <w:t>its</w:t>
      </w:r>
      <w:r>
        <w:t xml:space="preserve"> evaluation</w:t>
      </w:r>
      <w:r w:rsidR="0035479B">
        <w:t xml:space="preserve"> by</w:t>
      </w:r>
      <w:r>
        <w:t xml:space="preserve"> demonstrat</w:t>
      </w:r>
      <w:r w:rsidR="0035479B">
        <w:t>ing</w:t>
      </w:r>
      <w:r>
        <w:t xml:space="preserve"> how </w:t>
      </w:r>
      <w:r w:rsidR="00613F6A">
        <w:t>it</w:t>
      </w:r>
      <w:r w:rsidR="0035479B">
        <w:t xml:space="preserve"> </w:t>
      </w:r>
      <w:r>
        <w:t xml:space="preserve">may be used </w:t>
      </w:r>
      <w:r w:rsidR="00613F6A">
        <w:t xml:space="preserve">in practice -- in particular, how its capacity to represent the domain may be used </w:t>
      </w:r>
      <w:r>
        <w:t>to address some motivating scenario</w:t>
      </w:r>
      <w:r w:rsidR="0035479B">
        <w:t>s</w:t>
      </w:r>
      <w:r>
        <w:t xml:space="preserve">. </w:t>
      </w:r>
      <w:r w:rsidR="0035479B">
        <w:t xml:space="preserve">Applying the ontology for a </w:t>
      </w:r>
      <w:r>
        <w:t>demonstrate</w:t>
      </w:r>
      <w:r w:rsidR="0035479B">
        <w:t>s</w:t>
      </w:r>
      <w:r>
        <w:t xml:space="preserve"> how the ontology can be used to represent the data of interest and produce </w:t>
      </w:r>
      <w:r w:rsidR="00613F6A">
        <w:t>answers</w:t>
      </w:r>
      <w:r>
        <w:t xml:space="preserve"> for the competency questions. </w:t>
      </w:r>
      <w:r w:rsidR="0035479B">
        <w:t>It</w:t>
      </w:r>
      <w:r w:rsidRPr="0035479B">
        <w:t xml:space="preserve"> also provides insight into the required architectures </w:t>
      </w:r>
      <w:r w:rsidR="00613F6A">
        <w:t>for</w:t>
      </w:r>
      <w:r w:rsidRPr="0035479B">
        <w:t xml:space="preserve"> ontology-based solutions </w:t>
      </w:r>
      <w:r w:rsidR="00613F6A">
        <w:t>to</w:t>
      </w:r>
      <w:r w:rsidRPr="0035479B">
        <w:t xml:space="preserve"> the motivating scenarios.</w:t>
      </w:r>
    </w:p>
    <w:p w14:paraId="68806C06" w14:textId="1F4106B5" w:rsidR="00311313" w:rsidRDefault="00796315" w:rsidP="0035479B">
      <w:pPr>
        <w:rPr>
          <w:lang w:val="en-US" w:bidi="en-US"/>
        </w:rPr>
      </w:pPr>
      <w:r>
        <w:rPr>
          <w:lang w:val="en-US" w:bidi="en-US"/>
        </w:rPr>
        <w:t>Application</w:t>
      </w:r>
      <w:r w:rsidR="0035479B">
        <w:rPr>
          <w:lang w:val="en-US" w:bidi="en-US"/>
        </w:rPr>
        <w:t>s</w:t>
      </w:r>
      <w:r>
        <w:rPr>
          <w:lang w:val="en-US" w:bidi="en-US"/>
        </w:rPr>
        <w:t xml:space="preserve"> of the iCity ontology </w:t>
      </w:r>
      <w:r w:rsidR="0035479B">
        <w:rPr>
          <w:lang w:val="en-US" w:bidi="en-US"/>
        </w:rPr>
        <w:t xml:space="preserve">were </w:t>
      </w:r>
      <w:r>
        <w:rPr>
          <w:lang w:val="en-US" w:bidi="en-US"/>
        </w:rPr>
        <w:t xml:space="preserve">explored </w:t>
      </w:r>
      <w:r w:rsidR="00A32A45">
        <w:rPr>
          <w:lang w:val="en-US" w:bidi="en-US"/>
        </w:rPr>
        <w:t>as case studies</w:t>
      </w:r>
      <w:r w:rsidR="00A178EE">
        <w:rPr>
          <w:lang w:val="en-US" w:bidi="en-US"/>
        </w:rPr>
        <w:t xml:space="preserve"> derived from </w:t>
      </w:r>
      <w:r w:rsidR="00CB3CB7">
        <w:rPr>
          <w:lang w:val="en-US" w:bidi="en-US"/>
        </w:rPr>
        <w:t>the motivating scenarios identified</w:t>
      </w:r>
      <w:r>
        <w:rPr>
          <w:lang w:val="en-US" w:bidi="en-US"/>
        </w:rPr>
        <w:t xml:space="preserve"> during the iCity-ORF project</w:t>
      </w:r>
      <w:r w:rsidR="00CB3CB7">
        <w:rPr>
          <w:lang w:val="en-US" w:bidi="en-US"/>
        </w:rPr>
        <w:t xml:space="preserve">. </w:t>
      </w:r>
      <w:r w:rsidR="00311313">
        <w:rPr>
          <w:lang w:val="en-US" w:bidi="en-US"/>
        </w:rPr>
        <w:t xml:space="preserve">These </w:t>
      </w:r>
      <w:r w:rsidR="00A32A45">
        <w:rPr>
          <w:lang w:val="en-US" w:bidi="en-US"/>
        </w:rPr>
        <w:t xml:space="preserve">case studies </w:t>
      </w:r>
      <w:r w:rsidR="00311313">
        <w:rPr>
          <w:lang w:val="en-US" w:bidi="en-US"/>
        </w:rPr>
        <w:t>represent a small subset of possible applications of ontologies for urban informatics. Beyond serving as concrete examples for how the ontology may be used, these projects serve to demonstrate the sufficiency of the ontology to integrate, capture, and retrieve</w:t>
      </w:r>
      <w:r w:rsidR="00CB3CB7">
        <w:rPr>
          <w:lang w:val="en-US" w:bidi="en-US"/>
        </w:rPr>
        <w:t xml:space="preserve"> the</w:t>
      </w:r>
      <w:r w:rsidR="00311313">
        <w:rPr>
          <w:lang w:val="en-US" w:bidi="en-US"/>
        </w:rPr>
        <w:t xml:space="preserve"> data of interest.</w:t>
      </w:r>
    </w:p>
    <w:p w14:paraId="0E30B342" w14:textId="3E9177AA" w:rsidR="00311313" w:rsidRPr="002E4715" w:rsidRDefault="00311313" w:rsidP="000D4063">
      <w:pPr>
        <w:rPr>
          <w:lang w:val="en-US" w:bidi="en-US"/>
        </w:rPr>
      </w:pPr>
      <w:r>
        <w:rPr>
          <w:lang w:val="en-US" w:bidi="en-US"/>
        </w:rPr>
        <w:lastRenderedPageBreak/>
        <w:t xml:space="preserve">In the sections below, we provide an overview of each of the </w:t>
      </w:r>
      <w:r w:rsidR="00A32A45">
        <w:rPr>
          <w:lang w:val="en-US" w:bidi="en-US"/>
        </w:rPr>
        <w:t>case study applications of</w:t>
      </w:r>
      <w:r>
        <w:rPr>
          <w:lang w:val="en-US" w:bidi="en-US"/>
        </w:rPr>
        <w:t xml:space="preserve"> the iCity Ontology. Mappings from the data sources into the ontology are described in detail in the appendices, and the </w:t>
      </w:r>
      <w:r w:rsidR="006E4AF6">
        <w:rPr>
          <w:lang w:val="en-US" w:bidi="en-US"/>
        </w:rPr>
        <w:t>R2RML files are available in the project’s GitHub repository.</w:t>
      </w:r>
    </w:p>
    <w:p w14:paraId="5FFE1867" w14:textId="77777777" w:rsidR="000D4063" w:rsidRPr="00270A44" w:rsidRDefault="000D4063" w:rsidP="006009F8">
      <w:pPr>
        <w:spacing w:line="276" w:lineRule="auto"/>
        <w:rPr>
          <w:strike/>
          <w:lang w:val="en-US" w:bidi="en-US"/>
        </w:rPr>
      </w:pPr>
    </w:p>
    <w:p w14:paraId="5C23C0DD" w14:textId="67A8022C" w:rsidR="00270A44" w:rsidRDefault="00270A44" w:rsidP="00270A44">
      <w:pPr>
        <w:pStyle w:val="Heading2"/>
      </w:pPr>
      <w:bookmarkStart w:id="172" w:name="_Toc35948876"/>
      <w:r>
        <w:t>Exploration of Travel Model Data</w:t>
      </w:r>
      <w:bookmarkEnd w:id="172"/>
    </w:p>
    <w:p w14:paraId="35432770" w14:textId="24754C43" w:rsidR="00613F6A" w:rsidRPr="00613F6A" w:rsidRDefault="00345CD2" w:rsidP="00613F6A">
      <w:pPr>
        <w:rPr>
          <w:lang w:val="en-US" w:bidi="en-US"/>
        </w:rPr>
      </w:pPr>
      <w:r>
        <w:rPr>
          <w:lang w:val="en-US" w:bidi="en-US"/>
        </w:rPr>
        <w:t xml:space="preserve">Based on the motivating scenario described in Section </w:t>
      </w:r>
      <w:r>
        <w:rPr>
          <w:lang w:val="en-US" w:bidi="en-US"/>
        </w:rPr>
        <w:fldChar w:fldCharType="begin"/>
      </w:r>
      <w:r>
        <w:rPr>
          <w:lang w:val="en-US" w:bidi="en-US"/>
        </w:rPr>
        <w:instrText xml:space="preserve"> REF _Ref31179364 \r \h </w:instrText>
      </w:r>
      <w:r>
        <w:rPr>
          <w:lang w:val="en-US" w:bidi="en-US"/>
        </w:rPr>
      </w:r>
      <w:r>
        <w:rPr>
          <w:lang w:val="en-US" w:bidi="en-US"/>
        </w:rPr>
        <w:fldChar w:fldCharType="separate"/>
      </w:r>
      <w:r w:rsidR="005A6FB2">
        <w:rPr>
          <w:lang w:val="en-US" w:bidi="en-US"/>
        </w:rPr>
        <w:t>5.2</w:t>
      </w:r>
      <w:r>
        <w:rPr>
          <w:lang w:val="en-US" w:bidi="en-US"/>
        </w:rPr>
        <w:fldChar w:fldCharType="end"/>
      </w:r>
      <w:r>
        <w:rPr>
          <w:lang w:val="en-US" w:bidi="en-US"/>
        </w:rPr>
        <w:t xml:space="preserve">, one possible application for the ontology would be to support the exploration of simulation results. In this case study, we focus on data generated by the TASHA travel model. We leverage the ontology as a means of understanding and exploring its output. </w:t>
      </w:r>
    </w:p>
    <w:p w14:paraId="655A41E0" w14:textId="1E80B16C" w:rsidR="00110A4D" w:rsidRDefault="00A5276C" w:rsidP="0071145B">
      <w:r>
        <w:rPr>
          <w:lang w:val="en-US" w:bidi="en-US"/>
        </w:rPr>
        <w:t>Rather than simply provide access to a SPARQL endpoint to evaluate the CQs of interest, in this application a data access tool, the Linked Data Reactor</w:t>
      </w:r>
      <w:r w:rsidR="00020C6E">
        <w:rPr>
          <w:rStyle w:val="FootnoteReference"/>
          <w:lang w:val="en-US" w:bidi="en-US"/>
        </w:rPr>
        <w:footnoteReference w:id="22"/>
      </w:r>
      <w:r w:rsidR="007B4B5D">
        <w:rPr>
          <w:lang w:val="en-US" w:bidi="en-US"/>
        </w:rPr>
        <w:t xml:space="preserve"> (LD-R)</w:t>
      </w:r>
      <w:r>
        <w:rPr>
          <w:lang w:val="en-US" w:bidi="en-US"/>
        </w:rPr>
        <w:t>, was i</w:t>
      </w:r>
      <w:r w:rsidR="00DE663F">
        <w:rPr>
          <w:lang w:val="en-US" w:bidi="en-US"/>
        </w:rPr>
        <w:t xml:space="preserve">mplemented as an additional </w:t>
      </w:r>
      <w:r>
        <w:rPr>
          <w:lang w:val="en-US" w:bidi="en-US"/>
        </w:rPr>
        <w:t xml:space="preserve">layer to support easy exploration of the model output. </w:t>
      </w:r>
      <w:r w:rsidR="0071145B">
        <w:rPr>
          <w:lang w:val="en-US" w:bidi="en-US"/>
        </w:rPr>
        <w:t xml:space="preserve">The resulting architecture is depicted in </w:t>
      </w:r>
      <w:r w:rsidR="0071145B">
        <w:rPr>
          <w:lang w:val="en-US" w:bidi="en-US"/>
        </w:rPr>
        <w:fldChar w:fldCharType="begin"/>
      </w:r>
      <w:r w:rsidR="0071145B">
        <w:rPr>
          <w:lang w:val="en-US" w:bidi="en-US"/>
        </w:rPr>
        <w:instrText xml:space="preserve"> REF _Ref23927063 \h </w:instrText>
      </w:r>
      <w:r w:rsidR="0071145B">
        <w:rPr>
          <w:lang w:val="en-US" w:bidi="en-US"/>
        </w:rPr>
      </w:r>
      <w:r w:rsidR="0071145B">
        <w:rPr>
          <w:lang w:val="en-US" w:bidi="en-US"/>
        </w:rPr>
        <w:fldChar w:fldCharType="separate"/>
      </w:r>
      <w:r w:rsidR="005A6FB2">
        <w:t xml:space="preserve">Figure </w:t>
      </w:r>
      <w:r w:rsidR="005A6FB2">
        <w:rPr>
          <w:noProof/>
        </w:rPr>
        <w:t>18</w:t>
      </w:r>
      <w:r w:rsidR="0071145B">
        <w:rPr>
          <w:lang w:val="en-US" w:bidi="en-US"/>
        </w:rPr>
        <w:fldChar w:fldCharType="end"/>
      </w:r>
      <w:r w:rsidR="0071145B">
        <w:rPr>
          <w:lang w:val="en-US" w:bidi="en-US"/>
        </w:rPr>
        <w:t xml:space="preserve">. </w:t>
      </w:r>
      <w:r w:rsidR="007B4B5D">
        <w:t>The LD-R tool provides a layer between the user and the triple store; rather than design and implement queries directly, a user is able to explore the data by browsing through a pre-designed selection of “facets”.</w:t>
      </w:r>
      <w:r w:rsidR="0071145B">
        <w:t xml:space="preserve"> A screens</w:t>
      </w:r>
      <w:r w:rsidR="00E640E5">
        <w:t xml:space="preserve">hot of the implementation in </w:t>
      </w:r>
      <w:r w:rsidR="00E640E5">
        <w:fldChar w:fldCharType="begin"/>
      </w:r>
      <w:r w:rsidR="00E640E5">
        <w:instrText xml:space="preserve"> REF _Ref23932608 \h </w:instrText>
      </w:r>
      <w:r w:rsidR="00E640E5">
        <w:fldChar w:fldCharType="separate"/>
      </w:r>
      <w:r w:rsidR="005A6FB2">
        <w:t xml:space="preserve">Figure </w:t>
      </w:r>
      <w:r w:rsidR="005A6FB2">
        <w:rPr>
          <w:noProof/>
        </w:rPr>
        <w:t>17</w:t>
      </w:r>
      <w:r w:rsidR="00E640E5">
        <w:fldChar w:fldCharType="end"/>
      </w:r>
      <w:r w:rsidR="0071145B">
        <w:t xml:space="preserve"> illustrates some of the configured facets and the display that results from interacting with them. The facets defined for this application are described in more detail below, and the configuration files are available in GitHub at: </w:t>
      </w:r>
      <w:hyperlink r:id="rId37" w:history="1">
        <w:r w:rsidR="002129B1" w:rsidRPr="00E66D3F">
          <w:rPr>
            <w:rStyle w:val="Hyperlink"/>
          </w:rPr>
          <w:t>https://github.com/EnterpriseIntegrationLab/icity/tree/master/applications/TASHA/configs</w:t>
        </w:r>
      </w:hyperlink>
      <w:r w:rsidR="002129B1">
        <w:t xml:space="preserve"> </w:t>
      </w:r>
      <w:r w:rsidR="0071145B">
        <w:t>.</w:t>
      </w:r>
    </w:p>
    <w:p w14:paraId="7ED8F538" w14:textId="77777777" w:rsidR="00E640E5" w:rsidRDefault="00E640E5" w:rsidP="00E640E5">
      <w:pPr>
        <w:keepNext/>
      </w:pPr>
      <w:r w:rsidRPr="00E640E5">
        <w:rPr>
          <w:noProof/>
          <w:lang w:val="en-US" w:bidi="en-US"/>
        </w:rPr>
        <w:lastRenderedPageBreak/>
        <w:drawing>
          <wp:inline distT="0" distB="0" distL="0" distR="0" wp14:anchorId="5E98B6F2" wp14:editId="6E895078">
            <wp:extent cx="5943600" cy="307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74035"/>
                    </a:xfrm>
                    <a:prstGeom prst="rect">
                      <a:avLst/>
                    </a:prstGeom>
                  </pic:spPr>
                </pic:pic>
              </a:graphicData>
            </a:graphic>
          </wp:inline>
        </w:drawing>
      </w:r>
    </w:p>
    <w:p w14:paraId="5B889506" w14:textId="4F8CCEEE" w:rsidR="00E640E5" w:rsidRDefault="00E640E5" w:rsidP="00E640E5">
      <w:pPr>
        <w:pStyle w:val="Caption"/>
      </w:pPr>
      <w:bookmarkStart w:id="173" w:name="_Ref23932608"/>
      <w:r>
        <w:t xml:space="preserve">Figure </w:t>
      </w:r>
      <w:fldSimple w:instr=" SEQ Figure \* ARABIC ">
        <w:r w:rsidR="003D53CD">
          <w:rPr>
            <w:noProof/>
          </w:rPr>
          <w:t>18</w:t>
        </w:r>
      </w:fldSimple>
      <w:bookmarkEnd w:id="173"/>
      <w:r>
        <w:t>: Screenshot of the LD-R interface implemented to explore the TASHA output data.</w:t>
      </w:r>
    </w:p>
    <w:p w14:paraId="0C18F3F0" w14:textId="77777777" w:rsidR="00CD0594" w:rsidRDefault="005A2984" w:rsidP="00CD0594">
      <w:pPr>
        <w:keepNext/>
      </w:pPr>
      <w:r w:rsidRPr="005A2984">
        <w:rPr>
          <w:noProof/>
          <w:lang w:val="en-US" w:bidi="en-US"/>
        </w:rPr>
        <w:drawing>
          <wp:inline distT="0" distB="0" distL="0" distR="0" wp14:anchorId="6B5235C5" wp14:editId="147EE6F7">
            <wp:extent cx="5943600" cy="270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8910"/>
                    </a:xfrm>
                    <a:prstGeom prst="rect">
                      <a:avLst/>
                    </a:prstGeom>
                  </pic:spPr>
                </pic:pic>
              </a:graphicData>
            </a:graphic>
          </wp:inline>
        </w:drawing>
      </w:r>
    </w:p>
    <w:p w14:paraId="746E453B" w14:textId="43BD46B8" w:rsidR="00270A44" w:rsidRDefault="00CD0594" w:rsidP="00992672">
      <w:pPr>
        <w:pStyle w:val="Caption"/>
      </w:pPr>
      <w:bookmarkStart w:id="174" w:name="_Ref23927063"/>
      <w:r>
        <w:t xml:space="preserve">Figure </w:t>
      </w:r>
      <w:fldSimple w:instr=" SEQ Figure \* ARABIC ">
        <w:r w:rsidR="003D53CD">
          <w:rPr>
            <w:noProof/>
          </w:rPr>
          <w:t>19</w:t>
        </w:r>
      </w:fldSimple>
      <w:bookmarkEnd w:id="174"/>
      <w:r>
        <w:t>: Architecture with LD-R supported data access.</w:t>
      </w:r>
    </w:p>
    <w:p w14:paraId="7B289DFD" w14:textId="77777777" w:rsidR="007B4B5D" w:rsidRDefault="007B4B5D" w:rsidP="007B4B5D">
      <w:pPr>
        <w:pStyle w:val="Heading3"/>
      </w:pPr>
      <w:bookmarkStart w:id="175" w:name="_Toc35948877"/>
      <w:r>
        <w:t>Summary of Facets</w:t>
      </w:r>
      <w:bookmarkEnd w:id="175"/>
    </w:p>
    <w:p w14:paraId="6041F236" w14:textId="77777777" w:rsidR="007B4B5D" w:rsidRDefault="007B4B5D" w:rsidP="007B4B5D">
      <w:r>
        <w:t xml:space="preserve">Facets of the data are displayed based on the properties of the objects in the triple store. Selecting the values displayed for a particular facet enables the user to constrain the results displayed in order to further explore other facets of the data. </w:t>
      </w:r>
    </w:p>
    <w:p w14:paraId="5CF5F2D5" w14:textId="77777777" w:rsidR="007B4B5D" w:rsidRPr="00DF2580" w:rsidRDefault="007B4B5D" w:rsidP="007B4B5D">
      <w:r>
        <w:lastRenderedPageBreak/>
        <w:t xml:space="preserve">For example, if a user selects the “Start zone ID” property then the LD-R will display a facet showing the distribution of trips starting at different zones. The user may select additional properties, </w:t>
      </w:r>
      <w:r>
        <w:rPr>
          <w:i/>
        </w:rPr>
        <w:t>or</w:t>
      </w:r>
      <w:r>
        <w:t xml:space="preserve"> they can select one or more zone ids to narrow the scope of the analysis. If Zone X is selected, then any other facets that are displayed will only display properties for trips that started at Zone X. This allows the user to explore answers to questions such as: “what is the distribution of modes for trips going from zone X to zone Y”? or “What is the most common activity at origin for trips that are taken with transit?” </w:t>
      </w:r>
    </w:p>
    <w:p w14:paraId="6271C0D3" w14:textId="77777777" w:rsidR="007B4B5D" w:rsidRDefault="007B4B5D" w:rsidP="007B4B5D">
      <w:r>
        <w:t>In order to support the sort of analysis required, it is useful to group the properties into the particular object types for which they apply; in this case, we have created “Trip-focused” and “Person-focused” categories.</w:t>
      </w:r>
    </w:p>
    <w:p w14:paraId="40FF4AA0" w14:textId="77777777" w:rsidR="007B4B5D" w:rsidRDefault="007B4B5D" w:rsidP="007B4B5D"/>
    <w:p w14:paraId="1CDEAC27" w14:textId="77777777" w:rsidR="007B4B5D" w:rsidRDefault="007B4B5D" w:rsidP="007B4B5D">
      <w:pPr>
        <w:rPr>
          <w:b/>
        </w:rPr>
      </w:pPr>
      <w:r w:rsidRPr="00C64766">
        <w:rPr>
          <w:b/>
        </w:rPr>
        <w:t>Trip-focused:</w:t>
      </w:r>
    </w:p>
    <w:p w14:paraId="257F0759" w14:textId="77777777" w:rsidR="007B4B5D" w:rsidRPr="002C4107" w:rsidRDefault="007B4B5D" w:rsidP="008C7F3C">
      <w:pPr>
        <w:pStyle w:val="ListParagraph"/>
        <w:numPr>
          <w:ilvl w:val="0"/>
          <w:numId w:val="48"/>
        </w:numPr>
      </w:pPr>
      <w:r w:rsidRPr="002C4107">
        <w:t xml:space="preserve">Start </w:t>
      </w:r>
      <w:r>
        <w:t>z</w:t>
      </w:r>
      <w:r w:rsidRPr="002C4107">
        <w:t xml:space="preserve">one </w:t>
      </w:r>
      <w:r>
        <w:t>map, E</w:t>
      </w:r>
      <w:r w:rsidRPr="002C4107">
        <w:t xml:space="preserve">nd </w:t>
      </w:r>
      <w:r>
        <w:t>z</w:t>
      </w:r>
      <w:r w:rsidRPr="002C4107">
        <w:t xml:space="preserve">one </w:t>
      </w:r>
      <w:r>
        <w:t>map: displays the start and end zone of trips on a map. Start and end zones may be selected to narrow the scope of trips of interest.</w:t>
      </w:r>
    </w:p>
    <w:p w14:paraId="15499722" w14:textId="77777777" w:rsidR="007B4B5D" w:rsidRDefault="007B4B5D" w:rsidP="008C7F3C">
      <w:pPr>
        <w:pStyle w:val="ListParagraph"/>
        <w:numPr>
          <w:ilvl w:val="0"/>
          <w:numId w:val="48"/>
        </w:numPr>
      </w:pPr>
      <w:r>
        <w:t>Start zone ID, End zone ID: display the zone IDs of the trips’ origins and destinations.</w:t>
      </w:r>
    </w:p>
    <w:p w14:paraId="4337B6DD" w14:textId="77777777" w:rsidR="007B4B5D" w:rsidRDefault="007B4B5D" w:rsidP="008C7F3C">
      <w:pPr>
        <w:pStyle w:val="ListParagraph"/>
        <w:numPr>
          <w:ilvl w:val="0"/>
          <w:numId w:val="48"/>
        </w:numPr>
      </w:pPr>
      <w:r>
        <w:t>Start time, End time: displays the start and end times of a trip, encoded in xsd:dateTimeStamp format. The times are assigned a default date of 01-01-2019.</w:t>
      </w:r>
    </w:p>
    <w:p w14:paraId="4B6F0903" w14:textId="77777777" w:rsidR="007B4B5D" w:rsidRDefault="007B4B5D" w:rsidP="008C7F3C">
      <w:pPr>
        <w:pStyle w:val="ListParagraph"/>
        <w:numPr>
          <w:ilvl w:val="0"/>
          <w:numId w:val="48"/>
        </w:numPr>
      </w:pPr>
      <w:r>
        <w:t>Trip Mode: displays the mode type used for the trip.</w:t>
      </w:r>
    </w:p>
    <w:p w14:paraId="7DB991ED" w14:textId="77777777" w:rsidR="007B4B5D" w:rsidRDefault="007B4B5D" w:rsidP="008C7F3C">
      <w:pPr>
        <w:pStyle w:val="ListParagraph"/>
        <w:numPr>
          <w:ilvl w:val="0"/>
          <w:numId w:val="48"/>
        </w:numPr>
      </w:pPr>
      <w:r>
        <w:t>Activity at origin, Activity at destination: displays the activity types performed at start and end of the trip (i.e. the activities directly preceding and following the trip).</w:t>
      </w:r>
    </w:p>
    <w:p w14:paraId="53202922" w14:textId="77777777" w:rsidR="007B4B5D" w:rsidRDefault="007B4B5D" w:rsidP="008C7F3C">
      <w:pPr>
        <w:pStyle w:val="ListParagraph"/>
        <w:numPr>
          <w:ilvl w:val="0"/>
          <w:numId w:val="48"/>
        </w:numPr>
      </w:pPr>
      <w:r>
        <w:t>Traveler Type: displays the type (class) of person who performed the trip.</w:t>
      </w:r>
    </w:p>
    <w:p w14:paraId="13D6D6E5" w14:textId="77777777" w:rsidR="007B4B5D" w:rsidRDefault="007B4B5D" w:rsidP="008C7F3C">
      <w:pPr>
        <w:pStyle w:val="ListParagraph"/>
        <w:numPr>
          <w:ilvl w:val="0"/>
          <w:numId w:val="48"/>
        </w:numPr>
      </w:pPr>
      <w:r>
        <w:t>Traveler Age: displays the age of the person who performed the trip.</w:t>
      </w:r>
    </w:p>
    <w:p w14:paraId="33FEC4FE" w14:textId="77777777" w:rsidR="007B4B5D" w:rsidRDefault="007B4B5D" w:rsidP="008C7F3C">
      <w:pPr>
        <w:pStyle w:val="ListParagraph"/>
        <w:numPr>
          <w:ilvl w:val="0"/>
          <w:numId w:val="48"/>
        </w:numPr>
      </w:pPr>
      <w:r>
        <w:t>Traveler has transit pass: a boolean value indicating whether the person who performed the trip has a transit pass.</w:t>
      </w:r>
    </w:p>
    <w:p w14:paraId="4FD807C8" w14:textId="77777777" w:rsidR="007B4B5D" w:rsidRDefault="007B4B5D" w:rsidP="008C7F3C">
      <w:pPr>
        <w:pStyle w:val="ListParagraph"/>
        <w:numPr>
          <w:ilvl w:val="0"/>
          <w:numId w:val="48"/>
        </w:numPr>
      </w:pPr>
      <w:r>
        <w:t>Traveler’s school zone: displays the zone id of the school where the person performing the trip is enrolled (if applicable).</w:t>
      </w:r>
    </w:p>
    <w:p w14:paraId="2DAF76BF" w14:textId="77777777" w:rsidR="007B4B5D" w:rsidRDefault="007B4B5D" w:rsidP="008C7F3C">
      <w:pPr>
        <w:pStyle w:val="ListParagraph"/>
        <w:numPr>
          <w:ilvl w:val="0"/>
          <w:numId w:val="48"/>
        </w:numPr>
      </w:pPr>
      <w:r>
        <w:t>Traveler’s work zone: displays the zone id of the location where the person performing the trip is employed (if applicable).</w:t>
      </w:r>
    </w:p>
    <w:p w14:paraId="3F6B573A" w14:textId="77777777" w:rsidR="007B4B5D" w:rsidRPr="002C4107" w:rsidRDefault="007B4B5D" w:rsidP="008C7F3C">
      <w:pPr>
        <w:pStyle w:val="ListParagraph"/>
        <w:numPr>
          <w:ilvl w:val="0"/>
          <w:numId w:val="48"/>
        </w:numPr>
      </w:pPr>
      <w:r>
        <w:t>Traveler’s occupation: displays the class of occupation of the traveler (if employed).</w:t>
      </w:r>
    </w:p>
    <w:p w14:paraId="13FE1DBF" w14:textId="77777777" w:rsidR="007B4B5D" w:rsidRDefault="007B4B5D" w:rsidP="007B4B5D"/>
    <w:p w14:paraId="16C7DB6A" w14:textId="77777777" w:rsidR="007B4B5D" w:rsidRPr="00C64766" w:rsidRDefault="007B4B5D" w:rsidP="007B4B5D">
      <w:pPr>
        <w:rPr>
          <w:b/>
        </w:rPr>
      </w:pPr>
      <w:r w:rsidRPr="00C64766">
        <w:rPr>
          <w:b/>
        </w:rPr>
        <w:t>Person-focused:</w:t>
      </w:r>
    </w:p>
    <w:p w14:paraId="0C393FBD" w14:textId="77777777" w:rsidR="007B4B5D" w:rsidRDefault="007B4B5D" w:rsidP="008C7F3C">
      <w:pPr>
        <w:pStyle w:val="ListParagraph"/>
        <w:numPr>
          <w:ilvl w:val="0"/>
          <w:numId w:val="49"/>
        </w:numPr>
      </w:pPr>
      <w:r>
        <w:t>Age: displays the age range of persons in the TASHA output.</w:t>
      </w:r>
    </w:p>
    <w:p w14:paraId="0B4EDB0E" w14:textId="77777777" w:rsidR="007B4B5D" w:rsidRDefault="007B4B5D" w:rsidP="008C7F3C">
      <w:pPr>
        <w:pStyle w:val="ListParagraph"/>
        <w:numPr>
          <w:ilvl w:val="0"/>
          <w:numId w:val="49"/>
        </w:numPr>
      </w:pPr>
      <w:r>
        <w:t>Transit pass: displays a Boolean value indicating the number of persons with (true) and without (false) transit passes.</w:t>
      </w:r>
    </w:p>
    <w:p w14:paraId="6B364DB3" w14:textId="77777777" w:rsidR="007B4B5D" w:rsidRDefault="007B4B5D" w:rsidP="008C7F3C">
      <w:pPr>
        <w:pStyle w:val="ListParagraph"/>
        <w:numPr>
          <w:ilvl w:val="0"/>
          <w:numId w:val="49"/>
        </w:numPr>
      </w:pPr>
      <w:r>
        <w:t>School zone ID: displays the distribution of the zone ids of the schools where people are enrolled.</w:t>
      </w:r>
    </w:p>
    <w:p w14:paraId="1D4FACE9" w14:textId="77777777" w:rsidR="007B4B5D" w:rsidRDefault="007B4B5D" w:rsidP="008C7F3C">
      <w:pPr>
        <w:pStyle w:val="ListParagraph"/>
        <w:numPr>
          <w:ilvl w:val="0"/>
          <w:numId w:val="49"/>
        </w:numPr>
      </w:pPr>
      <w:r>
        <w:t>Work zone ID: displays the distribution of zone id of the locations where people are employed.</w:t>
      </w:r>
    </w:p>
    <w:p w14:paraId="14A93B3E" w14:textId="77777777" w:rsidR="007B4B5D" w:rsidRDefault="007B4B5D" w:rsidP="008C7F3C">
      <w:pPr>
        <w:pStyle w:val="ListParagraph"/>
        <w:numPr>
          <w:ilvl w:val="0"/>
          <w:numId w:val="49"/>
        </w:numPr>
      </w:pPr>
      <w:r>
        <w:t>Occupation: displays the distribution of occupation types for people in the simulation.</w:t>
      </w:r>
    </w:p>
    <w:p w14:paraId="3B526FC6" w14:textId="77777777" w:rsidR="007B4B5D" w:rsidRDefault="007B4B5D" w:rsidP="008C7F3C">
      <w:pPr>
        <w:pStyle w:val="ListParagraph"/>
        <w:numPr>
          <w:ilvl w:val="0"/>
          <w:numId w:val="49"/>
        </w:numPr>
      </w:pPr>
      <w:r>
        <w:t>Travels from zone, Travels to zone (map view): displays a map view of the zones where the selected persons travel from and to.</w:t>
      </w:r>
    </w:p>
    <w:p w14:paraId="6496C5E3" w14:textId="77777777" w:rsidR="007B4B5D" w:rsidRDefault="007B4B5D" w:rsidP="008C7F3C">
      <w:pPr>
        <w:pStyle w:val="ListParagraph"/>
        <w:numPr>
          <w:ilvl w:val="0"/>
          <w:numId w:val="49"/>
        </w:numPr>
      </w:pPr>
      <w:r>
        <w:t>Travels from zone ID, Travels to zone ID: displays the distribution of zone IDs of the locations where the selected persons travel to and from.</w:t>
      </w:r>
    </w:p>
    <w:p w14:paraId="07326FD5" w14:textId="77777777" w:rsidR="007B4B5D" w:rsidRDefault="007B4B5D" w:rsidP="008C7F3C">
      <w:pPr>
        <w:pStyle w:val="ListParagraph"/>
        <w:numPr>
          <w:ilvl w:val="0"/>
          <w:numId w:val="49"/>
        </w:numPr>
      </w:pPr>
      <w:r>
        <w:t>Trip start times, Trip end times: displays the distribution of trip start times and end times for trips performed by the selected persons.</w:t>
      </w:r>
    </w:p>
    <w:p w14:paraId="34F8F41A" w14:textId="570DEA03" w:rsidR="007B4B5D" w:rsidRDefault="007B4B5D" w:rsidP="008C7F3C">
      <w:pPr>
        <w:pStyle w:val="ListParagraph"/>
        <w:numPr>
          <w:ilvl w:val="0"/>
          <w:numId w:val="49"/>
        </w:numPr>
      </w:pPr>
      <w:r>
        <w:t>Travels via mode: displays the mode of travel for trips performed by the selected persons</w:t>
      </w:r>
    </w:p>
    <w:p w14:paraId="4BD746B0" w14:textId="64C7947B" w:rsidR="00613F6A" w:rsidRDefault="00613F6A" w:rsidP="00613F6A"/>
    <w:p w14:paraId="2826D4C4" w14:textId="498A9BA5" w:rsidR="00345CD2" w:rsidRDefault="00345CD2" w:rsidP="00345CD2">
      <w:pPr>
        <w:pStyle w:val="Heading3"/>
      </w:pPr>
      <w:bookmarkStart w:id="176" w:name="_Toc35948878"/>
      <w:r>
        <w:t>Data Mappings</w:t>
      </w:r>
      <w:bookmarkEnd w:id="176"/>
    </w:p>
    <w:p w14:paraId="38F7F41A" w14:textId="4074B529" w:rsidR="0052055B" w:rsidRDefault="0052055B" w:rsidP="00613F6A">
      <w:pPr>
        <w:rPr>
          <w:lang w:val="en-US" w:bidi="en-US"/>
        </w:rPr>
      </w:pPr>
      <w:r>
        <w:rPr>
          <w:lang w:val="en-US" w:bidi="en-US"/>
        </w:rPr>
        <w:t>In addition to providing a mechanism to query the simulation output, defining mappings to the ontology serves to formalize the data such that its semantics is clear. This provides a level of documentation not previously available for TASHA output.</w:t>
      </w:r>
    </w:p>
    <w:p w14:paraId="08B6CB75" w14:textId="641F6054" w:rsidR="00613F6A" w:rsidRDefault="00613F6A" w:rsidP="00613F6A">
      <w:pPr>
        <w:rPr>
          <w:lang w:val="en-US" w:bidi="en-US"/>
        </w:rPr>
      </w:pPr>
      <w:r>
        <w:rPr>
          <w:lang w:val="en-US" w:bidi="en-US"/>
        </w:rPr>
        <w:t xml:space="preserve">The mappings that were designed to define the </w:t>
      </w:r>
      <w:r w:rsidR="0052055B">
        <w:rPr>
          <w:lang w:val="en-US" w:bidi="en-US"/>
        </w:rPr>
        <w:t>simulation</w:t>
      </w:r>
      <w:r>
        <w:rPr>
          <w:lang w:val="en-US" w:bidi="en-US"/>
        </w:rPr>
        <w:t xml:space="preserve"> output </w:t>
      </w:r>
      <w:r w:rsidR="0052055B">
        <w:rPr>
          <w:lang w:val="en-US" w:bidi="en-US"/>
        </w:rPr>
        <w:t xml:space="preserve">data </w:t>
      </w:r>
      <w:r>
        <w:rPr>
          <w:lang w:val="en-US" w:bidi="en-US"/>
        </w:rPr>
        <w:t xml:space="preserve">in terms of the iCity Ontology are described in detail in </w:t>
      </w:r>
      <w:r w:rsidR="005C57A3">
        <w:rPr>
          <w:lang w:val="en-US" w:bidi="en-US"/>
        </w:rPr>
        <w:fldChar w:fldCharType="begin"/>
      </w:r>
      <w:r w:rsidR="005C57A3">
        <w:rPr>
          <w:lang w:val="en-US" w:bidi="en-US"/>
        </w:rPr>
        <w:instrText xml:space="preserve"> REF _Ref32405146 \r \h </w:instrText>
      </w:r>
      <w:r w:rsidR="005C57A3">
        <w:rPr>
          <w:lang w:val="en-US" w:bidi="en-US"/>
        </w:rPr>
      </w:r>
      <w:r w:rsidR="005C57A3">
        <w:rPr>
          <w:lang w:val="en-US" w:bidi="en-US"/>
        </w:rPr>
        <w:fldChar w:fldCharType="separate"/>
      </w:r>
      <w:r w:rsidR="005A6FB2">
        <w:rPr>
          <w:lang w:val="en-US" w:bidi="en-US"/>
        </w:rPr>
        <w:t>Appendix A</w:t>
      </w:r>
      <w:r w:rsidR="005C57A3">
        <w:rPr>
          <w:lang w:val="en-US" w:bidi="en-US"/>
        </w:rPr>
        <w:fldChar w:fldCharType="end"/>
      </w:r>
      <w:r w:rsidR="005C57A3">
        <w:rPr>
          <w:lang w:val="en-US" w:bidi="en-US"/>
        </w:rPr>
        <w:t>.</w:t>
      </w:r>
      <w:r>
        <w:rPr>
          <w:lang w:val="en-US" w:bidi="en-US"/>
        </w:rPr>
        <w:t xml:space="preserve">The Karma mapping files are available online in the GitHub project repository at: </w:t>
      </w:r>
      <w:hyperlink r:id="rId40" w:history="1">
        <w:r w:rsidR="0052055B">
          <w:rPr>
            <w:rStyle w:val="Hyperlink"/>
            <w:lang w:val="en-US" w:bidi="en-US"/>
          </w:rPr>
          <w:t>https://github.com/EnterpriseIntegrationLab/icity/tree/master/mappings/TASHA</w:t>
        </w:r>
      </w:hyperlink>
      <w:r>
        <w:rPr>
          <w:lang w:val="en-US" w:bidi="en-US"/>
        </w:rPr>
        <w:t>. The mappings were formalized in the W3C standard R2RML</w:t>
      </w:r>
      <w:r w:rsidR="005C57A3">
        <w:rPr>
          <w:lang w:val="en-US" w:bidi="en-US"/>
        </w:rPr>
        <w:t xml:space="preserve"> </w:t>
      </w:r>
      <w:r w:rsidR="009E5CF6">
        <w:rPr>
          <w:lang w:val="en-US" w:bidi="en-US"/>
        </w:rPr>
        <w:fldChar w:fldCharType="begin"/>
      </w:r>
      <w:r w:rsidR="00DE6FBD">
        <w:rPr>
          <w:lang w:val="en-US" w:bidi="en-US"/>
        </w:rPr>
        <w:instrText xml:space="preserve"> ADDIN EN.CITE &lt;EndNote&gt;&lt;Cite&gt;&lt;Author&gt;Das&lt;/Author&gt;&lt;Year&gt;2016&lt;/Year&gt;&lt;IDText&gt;R2RML: RDB to RDF Mapping Language. W3C Recommendation (2012)&lt;/IDText&gt;&lt;DisplayText&gt;[34]&lt;/DisplayText&gt;&lt;record&gt;&lt;titles&gt;&lt;title&gt;R2RML: RDB to RDF Mapping Language. W3C Recommendation (2012)&lt;/title&gt;&lt;/titles&gt;&lt;contributors&gt;&lt;authors&gt;&lt;author&gt;Das, Souripriya&lt;/author&gt;&lt;author&gt;Sundara, Seema&lt;/author&gt;&lt;author&gt;Cyganiak, Richard&lt;/author&gt;&lt;/authors&gt;&lt;/contributors&gt;&lt;added-date format="utc"&gt;1581530815&lt;/added-date&gt;&lt;ref-type name="Generic"&gt;13&lt;/ref-type&gt;&lt;dates&gt;&lt;year&gt;2016&lt;/year&gt;&lt;/dates&gt;&lt;rec-number&gt;50&lt;/rec-number&gt;&lt;last-updated-date format="utc"&gt;1581530815&lt;/last-updated-date&gt;&lt;/record&gt;&lt;/Cite&gt;&lt;/EndNote&gt;</w:instrText>
      </w:r>
      <w:r w:rsidR="009E5CF6">
        <w:rPr>
          <w:lang w:val="en-US" w:bidi="en-US"/>
        </w:rPr>
        <w:fldChar w:fldCharType="separate"/>
      </w:r>
      <w:r w:rsidR="00DE6FBD">
        <w:rPr>
          <w:noProof/>
          <w:lang w:val="en-US" w:bidi="en-US"/>
        </w:rPr>
        <w:t>[34]</w:t>
      </w:r>
      <w:r w:rsidR="009E5CF6">
        <w:rPr>
          <w:lang w:val="en-US" w:bidi="en-US"/>
        </w:rPr>
        <w:fldChar w:fldCharType="end"/>
      </w:r>
      <w:r>
        <w:rPr>
          <w:lang w:val="en-US" w:bidi="en-US"/>
        </w:rPr>
        <w:t xml:space="preserve"> and designed and implemented using the </w:t>
      </w:r>
      <w:r>
        <w:rPr>
          <w:lang w:val="en-US" w:bidi="en-US"/>
        </w:rPr>
        <w:lastRenderedPageBreak/>
        <w:t xml:space="preserve">Karma </w:t>
      </w:r>
      <w:r w:rsidR="009E5CF6">
        <w:rPr>
          <w:lang w:val="en-US" w:bidi="en-US"/>
        </w:rPr>
        <w:fldChar w:fldCharType="begin"/>
      </w:r>
      <w:r w:rsidR="00DE6FBD">
        <w:rPr>
          <w:lang w:val="en-US" w:bidi="en-US"/>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009E5CF6">
        <w:rPr>
          <w:lang w:val="en-US" w:bidi="en-US"/>
        </w:rPr>
        <w:fldChar w:fldCharType="separate"/>
      </w:r>
      <w:r w:rsidR="00DE6FBD">
        <w:rPr>
          <w:noProof/>
          <w:lang w:val="en-US" w:bidi="en-US"/>
        </w:rPr>
        <w:t>[35]</w:t>
      </w:r>
      <w:r w:rsidR="009E5CF6">
        <w:rPr>
          <w:lang w:val="en-US" w:bidi="en-US"/>
        </w:rPr>
        <w:fldChar w:fldCharType="end"/>
      </w:r>
      <w:r w:rsidR="00BC5B02">
        <w:rPr>
          <w:lang w:val="en-US" w:bidi="en-US"/>
        </w:rPr>
        <w:t xml:space="preserve"> </w:t>
      </w:r>
      <w:r>
        <w:rPr>
          <w:lang w:val="en-US" w:bidi="en-US"/>
        </w:rPr>
        <w:t xml:space="preserve">data transformation tool. The data was transformed into RDF (i.e., through OBDA </w:t>
      </w:r>
      <w:r>
        <w:rPr>
          <w:i/>
          <w:lang w:val="en-US" w:bidi="en-US"/>
        </w:rPr>
        <w:t>materialization</w:t>
      </w:r>
      <w:r>
        <w:rPr>
          <w:lang w:val="en-US" w:bidi="en-US"/>
        </w:rPr>
        <w:t xml:space="preserve">) and then uploaded to a Virtuoso triple store. </w:t>
      </w:r>
    </w:p>
    <w:p w14:paraId="579812E4" w14:textId="77777777" w:rsidR="00613F6A" w:rsidRDefault="00613F6A" w:rsidP="00613F6A"/>
    <w:p w14:paraId="5D7E898B" w14:textId="3C56FB8F" w:rsidR="007B4B5D" w:rsidRDefault="007B4B5D" w:rsidP="007B4B5D">
      <w:pPr>
        <w:pStyle w:val="Heading3"/>
      </w:pPr>
      <w:bookmarkStart w:id="177" w:name="_Toc35948879"/>
      <w:r>
        <w:t>Future Work</w:t>
      </w:r>
      <w:bookmarkEnd w:id="177"/>
    </w:p>
    <w:p w14:paraId="009A1C91" w14:textId="6342B915" w:rsidR="007B4B5D" w:rsidRDefault="007B4B5D" w:rsidP="007B4B5D">
      <w:r>
        <w:t>LD-R provides the ability to explore the results of a particular facet by enabling data pivots.</w:t>
      </w:r>
      <w:r>
        <w:rPr>
          <w:rStyle w:val="FootnoteReference"/>
          <w:rFonts w:eastAsiaTheme="majorEastAsia"/>
        </w:rPr>
        <w:footnoteReference w:id="23"/>
      </w:r>
      <w:r>
        <w:t xml:space="preserve"> While this is a potentially useful tool, initial performance was rather poor so we have not included this capability at this time. It may be a tool to consider at a later date should the tool be upgraded beyond the EC2 t2 micro instance. Similarly, the “</w:t>
      </w:r>
      <w:r w:rsidRPr="007B63C9">
        <w:t>restrictAnalysisToSelected</w:t>
      </w:r>
      <w:r>
        <w:t>” tag may be useful in filtering results, however documentation notes that this option may result in slowed performance so we have opted to exclude this for the time being.</w:t>
      </w:r>
      <w:r w:rsidRPr="00A57BBF">
        <w:t xml:space="preserve"> </w:t>
      </w:r>
      <w:r>
        <w:t>These features may be explored in the future</w:t>
      </w:r>
      <w:r w:rsidR="000356F4">
        <w:t>,</w:t>
      </w:r>
      <w:r>
        <w:t xml:space="preserve"> </w:t>
      </w:r>
      <w:r w:rsidR="000356F4">
        <w:t xml:space="preserve">taking </w:t>
      </w:r>
      <w:r>
        <w:t>performance requirements into account.</w:t>
      </w:r>
    </w:p>
    <w:p w14:paraId="5480615B" w14:textId="11C356F0" w:rsidR="00270A44" w:rsidRDefault="007B4B5D" w:rsidP="005E14FD">
      <w:r>
        <w:t>LD-R documentation also notes a timeline view as a desired future enhancement. In the meantime, it might be useful to consider manipulating the data in order to view the associated timestamps at a higher level of granularity (e.g. hourly).</w:t>
      </w:r>
    </w:p>
    <w:p w14:paraId="6B512B55" w14:textId="751F54B2" w:rsidR="00345CD2" w:rsidRDefault="00345CD2" w:rsidP="005E14FD">
      <w:r>
        <w:t>Finally, as a follow-up to this work it would be interesting to consider the capture and integration of results from other travel model simulations and tools. This would provide useful insights into the potential value of semantic integration in the context of simulation results.</w:t>
      </w:r>
    </w:p>
    <w:p w14:paraId="21CA4FA2" w14:textId="168178A4" w:rsidR="008E4D96" w:rsidRDefault="008E4D96" w:rsidP="008E4D96">
      <w:pPr>
        <w:pStyle w:val="Heading2"/>
      </w:pPr>
      <w:bookmarkStart w:id="178" w:name="_Toc35948880"/>
      <w:r>
        <w:t>Analysis of TTC Data for Bus Bridging Study</w:t>
      </w:r>
      <w:bookmarkEnd w:id="178"/>
    </w:p>
    <w:p w14:paraId="413250D1" w14:textId="3EA8F351" w:rsidR="008E4D96" w:rsidRDefault="00687B20" w:rsidP="008E4D96">
      <w:pPr>
        <w:rPr>
          <w:lang w:val="en-US" w:bidi="en-US"/>
        </w:rPr>
      </w:pPr>
      <w:r>
        <w:rPr>
          <w:lang w:val="en-US" w:bidi="en-US"/>
        </w:rPr>
        <w:t xml:space="preserve">This case study was derived from the motivating scenario described in Section </w:t>
      </w:r>
      <w:r>
        <w:rPr>
          <w:lang w:val="en-US" w:bidi="en-US"/>
        </w:rPr>
        <w:fldChar w:fldCharType="begin"/>
      </w:r>
      <w:r>
        <w:rPr>
          <w:lang w:val="en-US" w:bidi="en-US"/>
        </w:rPr>
        <w:instrText xml:space="preserve"> REF _Ref31180594 \r \h </w:instrText>
      </w:r>
      <w:r>
        <w:rPr>
          <w:lang w:val="en-US" w:bidi="en-US"/>
        </w:rPr>
      </w:r>
      <w:r>
        <w:rPr>
          <w:lang w:val="en-US" w:bidi="en-US"/>
        </w:rPr>
        <w:fldChar w:fldCharType="separate"/>
      </w:r>
      <w:r w:rsidR="005A6FB2">
        <w:rPr>
          <w:lang w:val="en-US" w:bidi="en-US"/>
        </w:rPr>
        <w:t>5.3</w:t>
      </w:r>
      <w:r>
        <w:rPr>
          <w:lang w:val="en-US" w:bidi="en-US"/>
        </w:rPr>
        <w:fldChar w:fldCharType="end"/>
      </w:r>
      <w:r>
        <w:rPr>
          <w:lang w:val="en-US" w:bidi="en-US"/>
        </w:rPr>
        <w:t xml:space="preserve">. </w:t>
      </w:r>
      <w:r w:rsidR="00AC522F">
        <w:rPr>
          <w:lang w:val="en-US" w:bidi="en-US"/>
        </w:rPr>
        <w:t>Similar to the previous</w:t>
      </w:r>
      <w:r w:rsidR="008E4D96">
        <w:rPr>
          <w:lang w:val="en-US" w:bidi="en-US"/>
        </w:rPr>
        <w:t xml:space="preserve"> </w:t>
      </w:r>
      <w:r w:rsidR="00AC522F">
        <w:rPr>
          <w:lang w:val="en-US" w:bidi="en-US"/>
        </w:rPr>
        <w:t xml:space="preserve">case, the main goal of this application is to support researchers in navigating and exploring data of interest. In this case, the relevant datasets are those provided by the local transit authority. No specialized architecture was designed; rather, standard Semantic Web tools of an RDF triple store and a data mapper were implemented in order to formalize, integrate, and provide a mechanism to access this data. </w:t>
      </w:r>
    </w:p>
    <w:p w14:paraId="4815E530" w14:textId="74CB15CA" w:rsidR="00AC522F" w:rsidRPr="008E4D96" w:rsidRDefault="00AC522F" w:rsidP="00AC522F">
      <w:pPr>
        <w:pStyle w:val="Heading3"/>
      </w:pPr>
      <w:bookmarkStart w:id="179" w:name="_Toc35948881"/>
      <w:r>
        <w:lastRenderedPageBreak/>
        <w:t>Data mapping</w:t>
      </w:r>
      <w:bookmarkEnd w:id="179"/>
    </w:p>
    <w:p w14:paraId="695DC2E8" w14:textId="63C3D681" w:rsidR="008E4D96" w:rsidRDefault="008E4D96" w:rsidP="008E4D96">
      <w:pPr>
        <w:rPr>
          <w:lang w:val="en-US" w:bidi="en-US"/>
        </w:rPr>
      </w:pPr>
      <w:r>
        <w:rPr>
          <w:lang w:val="en-US" w:bidi="en-US"/>
        </w:rPr>
        <w:t xml:space="preserve">The transit research CQs were motivated by a work on bus bridging that was being conducted as part of the iCity-ORF Project 2.3. The CQs required data from several sources: (1) the gtfs specification of vehicle routes, (2) reports on subway incidents, and (3) data on the real-time locations of transit vehicles. The mappings that were designed to define this data, in terms of the iCity Ontology are described in detail in </w:t>
      </w:r>
      <w:r w:rsidR="00D379A5">
        <w:rPr>
          <w:lang w:val="en-US" w:bidi="en-US"/>
        </w:rPr>
        <w:fldChar w:fldCharType="begin"/>
      </w:r>
      <w:r w:rsidR="00D379A5">
        <w:rPr>
          <w:lang w:val="en-US" w:bidi="en-US"/>
        </w:rPr>
        <w:instrText xml:space="preserve"> REF _Ref31182931 \r \h </w:instrText>
      </w:r>
      <w:r w:rsidR="00D379A5">
        <w:rPr>
          <w:lang w:val="en-US" w:bidi="en-US"/>
        </w:rPr>
      </w:r>
      <w:r w:rsidR="00D379A5">
        <w:rPr>
          <w:lang w:val="en-US" w:bidi="en-US"/>
        </w:rPr>
        <w:fldChar w:fldCharType="separate"/>
      </w:r>
      <w:r w:rsidR="005A6FB2">
        <w:rPr>
          <w:lang w:val="en-US" w:bidi="en-US"/>
        </w:rPr>
        <w:t>Appendix B</w:t>
      </w:r>
      <w:r w:rsidR="00D379A5">
        <w:rPr>
          <w:lang w:val="en-US" w:bidi="en-US"/>
        </w:rPr>
        <w:fldChar w:fldCharType="end"/>
      </w:r>
      <w:r>
        <w:rPr>
          <w:lang w:val="en-US" w:bidi="en-US"/>
        </w:rPr>
        <w:t xml:space="preserve">. The Karma mapping files are available online in the GitHub project repository at: </w:t>
      </w:r>
      <w:hyperlink r:id="rId41" w:history="1">
        <w:r w:rsidRPr="00D47DDD">
          <w:rPr>
            <w:rStyle w:val="Hyperlink"/>
            <w:lang w:val="en-US" w:bidi="en-US"/>
          </w:rPr>
          <w:t>https://github.com/EnterpriseIntegrationLab/icity/upload/master/mappings/TTC</w:t>
        </w:r>
      </w:hyperlink>
      <w:r>
        <w:rPr>
          <w:lang w:val="en-US" w:bidi="en-US"/>
        </w:rPr>
        <w:t xml:space="preserve">. The mappings were formalized in the W3C standard R2RML and designed and implemented using the Karma data transformation tool. The data was transformed into RDF (i.e., through OBDA </w:t>
      </w:r>
      <w:r>
        <w:rPr>
          <w:i/>
          <w:lang w:val="en-US" w:bidi="en-US"/>
        </w:rPr>
        <w:t>materialization</w:t>
      </w:r>
      <w:r>
        <w:rPr>
          <w:lang w:val="en-US" w:bidi="en-US"/>
        </w:rPr>
        <w:t xml:space="preserve">) and then uploaded to </w:t>
      </w:r>
      <w:r w:rsidR="00D379A5">
        <w:rPr>
          <w:lang w:val="en-US" w:bidi="en-US"/>
        </w:rPr>
        <w:t>the</w:t>
      </w:r>
      <w:r>
        <w:rPr>
          <w:lang w:val="en-US" w:bidi="en-US"/>
        </w:rPr>
        <w:t xml:space="preserve"> Virtuoso</w:t>
      </w:r>
      <w:r w:rsidR="00D379A5">
        <w:rPr>
          <w:rStyle w:val="FootnoteReference"/>
          <w:lang w:val="en-US" w:bidi="en-US"/>
        </w:rPr>
        <w:footnoteReference w:id="24"/>
      </w:r>
      <w:r>
        <w:rPr>
          <w:lang w:val="en-US" w:bidi="en-US"/>
        </w:rPr>
        <w:t xml:space="preserve"> triple store. </w:t>
      </w:r>
    </w:p>
    <w:p w14:paraId="4D0B1BF1" w14:textId="5EB8A843" w:rsidR="008E4D96" w:rsidRDefault="00240635" w:rsidP="00240635">
      <w:pPr>
        <w:pStyle w:val="Heading3"/>
      </w:pPr>
      <w:bookmarkStart w:id="180" w:name="_Toc35948882"/>
      <w:r>
        <w:t>Queries</w:t>
      </w:r>
      <w:bookmarkEnd w:id="180"/>
    </w:p>
    <w:p w14:paraId="6D1BEF2C" w14:textId="591340BD" w:rsidR="00F27CF4" w:rsidRPr="00F27CF4" w:rsidRDefault="00F27CF4" w:rsidP="00F27CF4">
      <w:pPr>
        <w:rPr>
          <w:lang w:val="en-US" w:bidi="en-US"/>
        </w:rPr>
      </w:pPr>
      <w:r>
        <w:rPr>
          <w:lang w:val="en-US" w:bidi="en-US"/>
        </w:rPr>
        <w:t xml:space="preserve">The result of the data mapping process was an RDF triple store, containing all of the data of interest, formalized in the language of the iCity Ontology. This triple store provides a point of access (SPARQL endpoint) for the queries – including, but not limited to, those identified by the motivating scenario – to be </w:t>
      </w:r>
      <w:r w:rsidR="00E4104A">
        <w:rPr>
          <w:lang w:val="en-US" w:bidi="en-US"/>
        </w:rPr>
        <w:t>put forward and answered.</w:t>
      </w:r>
    </w:p>
    <w:p w14:paraId="6F8545A2" w14:textId="4BC96104" w:rsidR="00240635" w:rsidRPr="00240635" w:rsidRDefault="00240635" w:rsidP="00240635">
      <w:r w:rsidRPr="00E4104A">
        <w:rPr>
          <w:i/>
        </w:rPr>
        <w:t>A note on the use of GeoSPARQL functions:</w:t>
      </w:r>
      <w:r>
        <w:rPr>
          <w:b/>
        </w:rPr>
        <w:t xml:space="preserve"> </w:t>
      </w:r>
      <w:r>
        <w:t xml:space="preserve">The CQs identified for this application involve spatial relationships, defined by GeoSPARQL, between various spatial regions. Two approaches are possible to obtain the desired result: (1) the spatial relationships might be pre-computed by some external service given the specified geometries, and transformed into RDF and uploaded along with the other data to the triple store; or (2) the spatial relationships might be determined as part of the SPARQL query, by employing the GeoSPARQL functions supported by the triple store. The latter approach was adopted in the design of the CQs </w:t>
      </w:r>
      <w:r w:rsidR="00E4104A">
        <w:t>used for this application,</w:t>
      </w:r>
      <w:r>
        <w:t xml:space="preserve"> however it is important to note that this approach will be highly dependent on the triple store used. Currently, triple stores provide varying degrees of support for GeoSPARQL functions. Those that do provide support employ their own specialized vocabulary to call the GeoSPARQL </w:t>
      </w:r>
      <w:r>
        <w:lastRenderedPageBreak/>
        <w:t>functions in a SPARQL query. The application and CQs described in this report are specific to the Virtuoso triple store, and would require revision for implementation with other triple stores.</w:t>
      </w:r>
    </w:p>
    <w:p w14:paraId="0E0DFA33" w14:textId="319CD32B" w:rsidR="00240635" w:rsidRDefault="00240635" w:rsidP="00240635">
      <w:pPr>
        <w:pStyle w:val="Heading3"/>
      </w:pPr>
      <w:bookmarkStart w:id="181" w:name="_Toc35948883"/>
      <w:r>
        <w:t>Future Work</w:t>
      </w:r>
      <w:bookmarkEnd w:id="181"/>
    </w:p>
    <w:p w14:paraId="4E011BF6" w14:textId="248B5E35" w:rsidR="008E4D96" w:rsidRPr="00E80D3C" w:rsidRDefault="00E740E4" w:rsidP="005E14FD">
      <w:r>
        <w:rPr>
          <w:lang w:val="en-US" w:bidi="en-US"/>
        </w:rPr>
        <w:t xml:space="preserve">This use case </w:t>
      </w:r>
      <w:r w:rsidR="0042767C">
        <w:rPr>
          <w:lang w:val="en-US" w:bidi="en-US"/>
        </w:rPr>
        <w:t>demonstrated</w:t>
      </w:r>
      <w:r>
        <w:rPr>
          <w:lang w:val="en-US" w:bidi="en-US"/>
        </w:rPr>
        <w:t xml:space="preserve"> a very basic application of the ontology. There are many opportunities for future work to improve its functionality to support the motivating scenario. In particular, the architecture could be developed to streamline the data mapping process, for example to automate the addition of data to the triple store when new/updated data becomes available. Further, </w:t>
      </w:r>
      <w:r w:rsidR="000E65F7">
        <w:rPr>
          <w:lang w:val="en-US" w:bidi="en-US"/>
        </w:rPr>
        <w:t>usability should be considered. A</w:t>
      </w:r>
      <w:r>
        <w:rPr>
          <w:lang w:val="en-US" w:bidi="en-US"/>
        </w:rPr>
        <w:t xml:space="preserve">s was explored in the previous application, </w:t>
      </w:r>
      <w:r w:rsidR="000E65F7">
        <w:rPr>
          <w:lang w:val="en-US" w:bidi="en-US"/>
        </w:rPr>
        <w:t xml:space="preserve">an interface to support both access to and presentation of the data should be considered in the future. A simple next step might be the </w:t>
      </w:r>
      <w:r w:rsidR="00240635">
        <w:rPr>
          <w:lang w:val="en-US" w:bidi="en-US"/>
        </w:rPr>
        <w:t>creat</w:t>
      </w:r>
      <w:r w:rsidR="000E65F7">
        <w:rPr>
          <w:lang w:val="en-US" w:bidi="en-US"/>
        </w:rPr>
        <w:t>ion</w:t>
      </w:r>
      <w:r w:rsidR="00240635">
        <w:rPr>
          <w:lang w:val="en-US" w:bidi="en-US"/>
        </w:rPr>
        <w:t xml:space="preserve"> </w:t>
      </w:r>
      <w:r w:rsidR="000E65F7">
        <w:rPr>
          <w:lang w:val="en-US" w:bidi="en-US"/>
        </w:rPr>
        <w:t xml:space="preserve">of query </w:t>
      </w:r>
      <w:r w:rsidR="00240635">
        <w:rPr>
          <w:lang w:val="en-US" w:bidi="en-US"/>
        </w:rPr>
        <w:t>template</w:t>
      </w:r>
      <w:r w:rsidR="000E65F7">
        <w:rPr>
          <w:lang w:val="en-US" w:bidi="en-US"/>
        </w:rPr>
        <w:t>s to avoid the need for transportation researchers to interact directly with the SPARQL endpoint.</w:t>
      </w:r>
    </w:p>
    <w:p w14:paraId="724D1017" w14:textId="3C21F237" w:rsidR="00B65D5F" w:rsidRPr="007D25F0" w:rsidRDefault="00B65D5F" w:rsidP="007D25F0">
      <w:pPr>
        <w:pStyle w:val="Heading2"/>
      </w:pPr>
      <w:bookmarkStart w:id="182" w:name="_Toc35948884"/>
      <w:r w:rsidRPr="007D25F0">
        <w:t>Ontology for</w:t>
      </w:r>
      <w:r w:rsidR="00763A5C" w:rsidRPr="007D25F0">
        <w:t xml:space="preserve"> ATIS in</w:t>
      </w:r>
      <w:r w:rsidRPr="007D25F0">
        <w:t xml:space="preserve"> the </w:t>
      </w:r>
      <w:r w:rsidR="000D2B4D">
        <w:t>ITSoS</w:t>
      </w:r>
      <w:r w:rsidRPr="007D25F0">
        <w:t xml:space="preserve"> </w:t>
      </w:r>
      <w:r w:rsidR="00220D83">
        <w:t>Architecture</w:t>
      </w:r>
      <w:bookmarkEnd w:id="182"/>
    </w:p>
    <w:p w14:paraId="1F9F4CF0" w14:textId="50FD4098" w:rsidR="000D40DB" w:rsidRDefault="00506070" w:rsidP="009961A8">
      <w:pPr>
        <w:rPr>
          <w:rFonts w:asciiTheme="majorBidi" w:hAnsiTheme="majorBidi" w:cstheme="majorBidi"/>
        </w:rPr>
      </w:pPr>
      <w:r>
        <w:rPr>
          <w:rFonts w:asciiTheme="majorBidi" w:hAnsiTheme="majorBidi" w:cstheme="majorBidi"/>
        </w:rPr>
        <w:t>The purpose of the</w:t>
      </w:r>
      <w:r w:rsidR="00FB09ED">
        <w:rPr>
          <w:rFonts w:asciiTheme="majorBidi" w:hAnsiTheme="majorBidi" w:cstheme="majorBidi"/>
        </w:rPr>
        <w:t xml:space="preserve"> </w:t>
      </w:r>
      <w:r w:rsidR="000D2B4D">
        <w:rPr>
          <w:rFonts w:asciiTheme="majorBidi" w:hAnsiTheme="majorBidi" w:cstheme="majorBidi"/>
        </w:rPr>
        <w:t>ITSoS</w:t>
      </w:r>
      <w:r>
        <w:rPr>
          <w:rFonts w:asciiTheme="majorBidi" w:hAnsiTheme="majorBidi" w:cstheme="majorBidi"/>
        </w:rPr>
        <w:t xml:space="preserve"> architecture is to support the creation of</w:t>
      </w:r>
      <w:r w:rsidRPr="009A7486">
        <w:rPr>
          <w:rFonts w:asciiTheme="majorBidi" w:hAnsiTheme="majorBidi" w:cstheme="majorBidi"/>
        </w:rPr>
        <w:t xml:space="preserve"> tool</w:t>
      </w:r>
      <w:r>
        <w:rPr>
          <w:rFonts w:asciiTheme="majorBidi" w:hAnsiTheme="majorBidi" w:cstheme="majorBidi"/>
        </w:rPr>
        <w:t>s</w:t>
      </w:r>
      <w:r w:rsidRPr="009A7486">
        <w:rPr>
          <w:rFonts w:asciiTheme="majorBidi" w:hAnsiTheme="majorBidi" w:cstheme="majorBidi"/>
        </w:rPr>
        <w:t xml:space="preserve"> </w:t>
      </w:r>
      <w:r>
        <w:rPr>
          <w:rFonts w:asciiTheme="majorBidi" w:hAnsiTheme="majorBidi" w:cstheme="majorBidi"/>
        </w:rPr>
        <w:t>capable of</w:t>
      </w:r>
      <w:r w:rsidRPr="009A7486">
        <w:rPr>
          <w:rFonts w:asciiTheme="majorBidi" w:hAnsiTheme="majorBidi" w:cstheme="majorBidi"/>
        </w:rPr>
        <w:t xml:space="preserve"> dynamic data discovery, information management, and interoperability between </w:t>
      </w:r>
      <w:r>
        <w:rPr>
          <w:rFonts w:asciiTheme="majorBidi" w:hAnsiTheme="majorBidi" w:cstheme="majorBidi"/>
        </w:rPr>
        <w:t xml:space="preserve">data sources </w:t>
      </w:r>
      <w:r w:rsidRPr="009A7486">
        <w:rPr>
          <w:rFonts w:asciiTheme="majorBidi" w:hAnsiTheme="majorBidi" w:cstheme="majorBidi"/>
        </w:rPr>
        <w:t>and services</w:t>
      </w:r>
      <w:r>
        <w:rPr>
          <w:rFonts w:asciiTheme="majorBidi" w:hAnsiTheme="majorBidi" w:cstheme="majorBidi"/>
        </w:rPr>
        <w:t>.</w:t>
      </w:r>
      <w:r w:rsidRPr="009A7486">
        <w:rPr>
          <w:rFonts w:asciiTheme="majorBidi" w:hAnsiTheme="majorBidi" w:cstheme="majorBidi"/>
        </w:rPr>
        <w:t xml:space="preserve"> </w:t>
      </w:r>
      <w:r>
        <w:rPr>
          <w:rFonts w:asciiTheme="majorBidi" w:hAnsiTheme="majorBidi" w:cstheme="majorBidi"/>
        </w:rPr>
        <w:t xml:space="preserve">The architecture </w:t>
      </w:r>
      <w:r w:rsidRPr="009A7486">
        <w:rPr>
          <w:rFonts w:asciiTheme="majorBidi" w:hAnsiTheme="majorBidi" w:cstheme="majorBidi"/>
        </w:rPr>
        <w:t>focuse</w:t>
      </w:r>
      <w:r>
        <w:rPr>
          <w:rFonts w:asciiTheme="majorBidi" w:hAnsiTheme="majorBidi" w:cstheme="majorBidi"/>
        </w:rPr>
        <w:t>s</w:t>
      </w:r>
      <w:r w:rsidRPr="009A7486">
        <w:rPr>
          <w:rFonts w:asciiTheme="majorBidi" w:hAnsiTheme="majorBidi" w:cstheme="majorBidi"/>
        </w:rPr>
        <w:t xml:space="preserve"> on three areas: the storage of the data in a data lake, the semantic representation of the data, and the services layer. </w:t>
      </w:r>
      <w:r w:rsidR="008617A6">
        <w:rPr>
          <w:rFonts w:asciiTheme="majorBidi" w:hAnsiTheme="majorBidi" w:cstheme="majorBidi"/>
        </w:rPr>
        <w:t xml:space="preserve">As described in Section </w:t>
      </w:r>
      <w:r w:rsidR="008617A6">
        <w:rPr>
          <w:rFonts w:asciiTheme="majorBidi" w:hAnsiTheme="majorBidi" w:cstheme="majorBidi"/>
        </w:rPr>
        <w:fldChar w:fldCharType="begin"/>
      </w:r>
      <w:r w:rsidR="008617A6">
        <w:rPr>
          <w:rFonts w:asciiTheme="majorBidi" w:hAnsiTheme="majorBidi" w:cstheme="majorBidi"/>
        </w:rPr>
        <w:instrText xml:space="preserve"> REF _Ref31185680 \r \h </w:instrText>
      </w:r>
      <w:r w:rsidR="008617A6">
        <w:rPr>
          <w:rFonts w:asciiTheme="majorBidi" w:hAnsiTheme="majorBidi" w:cstheme="majorBidi"/>
        </w:rPr>
      </w:r>
      <w:r w:rsidR="008617A6">
        <w:rPr>
          <w:rFonts w:asciiTheme="majorBidi" w:hAnsiTheme="majorBidi" w:cstheme="majorBidi"/>
        </w:rPr>
        <w:fldChar w:fldCharType="separate"/>
      </w:r>
      <w:r w:rsidR="005A6FB2">
        <w:rPr>
          <w:rFonts w:asciiTheme="majorBidi" w:hAnsiTheme="majorBidi" w:cstheme="majorBidi"/>
        </w:rPr>
        <w:t>5.5</w:t>
      </w:r>
      <w:r w:rsidR="008617A6">
        <w:rPr>
          <w:rFonts w:asciiTheme="majorBidi" w:hAnsiTheme="majorBidi" w:cstheme="majorBidi"/>
        </w:rPr>
        <w:fldChar w:fldCharType="end"/>
      </w:r>
      <w:r w:rsidR="005D20D1">
        <w:rPr>
          <w:rFonts w:asciiTheme="majorBidi" w:hAnsiTheme="majorBidi" w:cstheme="majorBidi"/>
        </w:rPr>
        <w:t>, t</w:t>
      </w:r>
      <w:r w:rsidR="005C054E">
        <w:rPr>
          <w:rFonts w:asciiTheme="majorBidi" w:hAnsiTheme="majorBidi" w:cstheme="majorBidi"/>
        </w:rPr>
        <w:t xml:space="preserve">he iCity Ontology plays a key role in the </w:t>
      </w:r>
      <w:r w:rsidR="000D2B4D">
        <w:rPr>
          <w:rFonts w:asciiTheme="majorBidi" w:hAnsiTheme="majorBidi" w:cstheme="majorBidi"/>
        </w:rPr>
        <w:t>ITSoS</w:t>
      </w:r>
      <w:r w:rsidR="005C054E">
        <w:rPr>
          <w:rFonts w:asciiTheme="majorBidi" w:hAnsiTheme="majorBidi" w:cstheme="majorBidi"/>
        </w:rPr>
        <w:t xml:space="preserve"> architecture, enabling an integrated representation of </w:t>
      </w:r>
      <w:r w:rsidR="005C054E" w:rsidRPr="009A7486">
        <w:rPr>
          <w:rFonts w:asciiTheme="majorBidi" w:hAnsiTheme="majorBidi" w:cstheme="majorBidi"/>
        </w:rPr>
        <w:t xml:space="preserve">domain knowledge </w:t>
      </w:r>
      <w:r w:rsidR="005C054E">
        <w:rPr>
          <w:rFonts w:asciiTheme="majorBidi" w:hAnsiTheme="majorBidi" w:cstheme="majorBidi"/>
        </w:rPr>
        <w:t>and supporting semantic interoperability</w:t>
      </w:r>
      <w:r w:rsidR="005C054E" w:rsidRPr="009A7486">
        <w:rPr>
          <w:rFonts w:asciiTheme="majorBidi" w:hAnsiTheme="majorBidi" w:cstheme="majorBidi"/>
        </w:rPr>
        <w:t xml:space="preserve"> through different tools and across systems.</w:t>
      </w:r>
      <w:r w:rsidR="005C054E">
        <w:rPr>
          <w:rFonts w:asciiTheme="majorBidi" w:hAnsiTheme="majorBidi" w:cstheme="majorBidi"/>
        </w:rPr>
        <w:t xml:space="preserve"> In the iCity project, this architecture was demonstrated </w:t>
      </w:r>
      <w:r w:rsidR="000D40DB">
        <w:rPr>
          <w:rFonts w:asciiTheme="majorBidi" w:hAnsiTheme="majorBidi" w:cstheme="majorBidi"/>
        </w:rPr>
        <w:t>through</w:t>
      </w:r>
      <w:r w:rsidR="005C054E">
        <w:rPr>
          <w:rFonts w:asciiTheme="majorBidi" w:hAnsiTheme="majorBidi" w:cstheme="majorBidi"/>
        </w:rPr>
        <w:t xml:space="preserve"> </w:t>
      </w:r>
      <w:r w:rsidR="005C054E" w:rsidRPr="00892E93">
        <w:rPr>
          <w:rFonts w:asciiTheme="majorBidi" w:hAnsiTheme="majorBidi" w:cstheme="majorBidi"/>
        </w:rPr>
        <w:t>an example implementation of an Advanced Traveler Information System (ATIS) application that incorporates data from loop detectors.</w:t>
      </w:r>
      <w:r w:rsidR="005C054E">
        <w:rPr>
          <w:rFonts w:asciiTheme="majorBidi" w:hAnsiTheme="majorBidi" w:cstheme="majorBidi"/>
        </w:rPr>
        <w:t xml:space="preserve"> </w:t>
      </w:r>
    </w:p>
    <w:p w14:paraId="6C5654F7" w14:textId="2C36A432" w:rsidR="001A6211" w:rsidRDefault="001A6211" w:rsidP="006009F8">
      <w:pPr>
        <w:pStyle w:val="Heading3"/>
        <w:spacing w:line="276" w:lineRule="auto"/>
      </w:pPr>
      <w:bookmarkStart w:id="183" w:name="_Toc35948885"/>
      <w:r>
        <w:t xml:space="preserve">Project 1.2: </w:t>
      </w:r>
      <w:r w:rsidR="000D2B4D">
        <w:t>ITSoS</w:t>
      </w:r>
      <w:r>
        <w:t xml:space="preserve"> Architecture</w:t>
      </w:r>
      <w:bookmarkEnd w:id="183"/>
    </w:p>
    <w:p w14:paraId="0F39DEC6" w14:textId="02F9873C" w:rsidR="001A6211" w:rsidRPr="00094B9E" w:rsidRDefault="001A6211" w:rsidP="009961A8">
      <w:r w:rsidRPr="00094B9E">
        <w:t xml:space="preserve">The </w:t>
      </w:r>
      <w:r w:rsidR="000D2B4D">
        <w:t>ITSoS</w:t>
      </w:r>
      <w:r w:rsidRPr="00094B9E">
        <w:t xml:space="preserve"> </w:t>
      </w:r>
      <w:r>
        <w:t xml:space="preserve">architecture proposed in iCity Project 1.2 is </w:t>
      </w:r>
      <w:r w:rsidRPr="00094B9E">
        <w:t>combined of</w:t>
      </w:r>
      <w:r>
        <w:t xml:space="preserve"> the following major components, as illustrated in </w:t>
      </w:r>
      <w:r>
        <w:fldChar w:fldCharType="begin"/>
      </w:r>
      <w:r>
        <w:instrText xml:space="preserve"> REF _Ref20547299 \h </w:instrText>
      </w:r>
      <w:r w:rsidR="006009F8">
        <w:instrText xml:space="preserve"> \* MERGEFORMAT </w:instrText>
      </w:r>
      <w:r>
        <w:fldChar w:fldCharType="separate"/>
      </w:r>
      <w:r w:rsidR="005A6FB2">
        <w:t xml:space="preserve">Figure </w:t>
      </w:r>
      <w:r w:rsidR="005A6FB2">
        <w:rPr>
          <w:noProof/>
        </w:rPr>
        <w:t>19</w:t>
      </w:r>
      <w:r>
        <w:fldChar w:fldCharType="end"/>
      </w:r>
      <w:r w:rsidR="00354D64">
        <w:t>:</w:t>
      </w:r>
    </w:p>
    <w:p w14:paraId="3A23FD3D" w14:textId="45293A2F" w:rsidR="001A6211" w:rsidRPr="00094B9E" w:rsidRDefault="001A6211" w:rsidP="009961A8">
      <w:pPr>
        <w:pStyle w:val="ListParagraph"/>
        <w:numPr>
          <w:ilvl w:val="0"/>
          <w:numId w:val="28"/>
        </w:numPr>
      </w:pPr>
      <w:r w:rsidRPr="000637C9">
        <w:rPr>
          <w:b/>
          <w:bCs/>
        </w:rPr>
        <w:t>Infrastructure</w:t>
      </w:r>
      <w:r>
        <w:t xml:space="preserve">: </w:t>
      </w:r>
      <w:r w:rsidR="00DE7031">
        <w:t xml:space="preserve">a </w:t>
      </w:r>
      <w:r>
        <w:t xml:space="preserve">multi-cloud strategy has been adopted to host the above layers (data, Servicers and Applications). The right selection of the appropriate cloud resources and hosting is based on the data and services requirements. The cloud infrastructure provides dynamic recourse allocation and better cost management. </w:t>
      </w:r>
    </w:p>
    <w:p w14:paraId="11B6E68E" w14:textId="67FC65FB" w:rsidR="001A6211" w:rsidRPr="00094B9E" w:rsidRDefault="001A6211" w:rsidP="009961A8">
      <w:pPr>
        <w:pStyle w:val="ListParagraph"/>
        <w:numPr>
          <w:ilvl w:val="0"/>
          <w:numId w:val="28"/>
        </w:numPr>
      </w:pPr>
      <w:r w:rsidRPr="000637C9">
        <w:rPr>
          <w:b/>
          <w:bCs/>
        </w:rPr>
        <w:lastRenderedPageBreak/>
        <w:t>Data Lake</w:t>
      </w:r>
      <w:r>
        <w:t>: provide</w:t>
      </w:r>
      <w:r w:rsidR="00DE7031">
        <w:t>s</w:t>
      </w:r>
      <w:r>
        <w:t xml:space="preserve"> </w:t>
      </w:r>
      <w:r w:rsidRPr="000637C9">
        <w:t xml:space="preserve">a storage repository that </w:t>
      </w:r>
      <w:r>
        <w:t xml:space="preserve">host </w:t>
      </w:r>
      <w:r w:rsidRPr="000637C9">
        <w:t xml:space="preserve">a vast amount of data </w:t>
      </w:r>
      <w:r>
        <w:t>(structured and unstructured).</w:t>
      </w:r>
      <w:r w:rsidRPr="000637C9">
        <w:t xml:space="preserve"> </w:t>
      </w:r>
    </w:p>
    <w:p w14:paraId="30B77D73" w14:textId="1518567D" w:rsidR="001A6211" w:rsidRPr="000637C9" w:rsidRDefault="001A6211" w:rsidP="009961A8">
      <w:pPr>
        <w:pStyle w:val="ListParagraph"/>
        <w:numPr>
          <w:ilvl w:val="0"/>
          <w:numId w:val="28"/>
        </w:numPr>
      </w:pPr>
      <w:r w:rsidRPr="000637C9">
        <w:rPr>
          <w:b/>
          <w:bCs/>
        </w:rPr>
        <w:t>Ontology Engine</w:t>
      </w:r>
      <w:r>
        <w:rPr>
          <w:b/>
          <w:bCs/>
        </w:rPr>
        <w:t xml:space="preserve">: </w:t>
      </w:r>
      <w:r w:rsidR="00DE7031" w:rsidRPr="00DE7031">
        <w:rPr>
          <w:bCs/>
        </w:rPr>
        <w:t>provides access to a</w:t>
      </w:r>
      <w:r w:rsidR="00DE7031">
        <w:rPr>
          <w:b/>
          <w:bCs/>
        </w:rPr>
        <w:t xml:space="preserve"> </w:t>
      </w:r>
      <w:r w:rsidRPr="000637C9">
        <w:t>semantic representation for the data</w:t>
      </w:r>
      <w:r>
        <w:t xml:space="preserve">. </w:t>
      </w:r>
    </w:p>
    <w:p w14:paraId="0A547089" w14:textId="1349D954" w:rsidR="001A6211" w:rsidRPr="000637C9" w:rsidRDefault="001A6211" w:rsidP="009961A8">
      <w:pPr>
        <w:pStyle w:val="ListParagraph"/>
        <w:numPr>
          <w:ilvl w:val="0"/>
          <w:numId w:val="28"/>
        </w:numPr>
      </w:pPr>
      <w:r w:rsidRPr="000637C9">
        <w:rPr>
          <w:b/>
          <w:bCs/>
        </w:rPr>
        <w:t>Services Layer</w:t>
      </w:r>
      <w:r>
        <w:rPr>
          <w:b/>
          <w:bCs/>
        </w:rPr>
        <w:t xml:space="preserve">: </w:t>
      </w:r>
      <w:r w:rsidRPr="000637C9">
        <w:t>provide</w:t>
      </w:r>
      <w:r w:rsidR="00DE7031">
        <w:t>s</w:t>
      </w:r>
      <w:r w:rsidRPr="000637C9">
        <w:t xml:space="preserve"> a platform to develop the services. </w:t>
      </w:r>
      <w:r>
        <w:t>The services consume the data which is provided by</w:t>
      </w:r>
      <w:r w:rsidR="00DE7031">
        <w:t xml:space="preserve"> the</w:t>
      </w:r>
      <w:r>
        <w:t xml:space="preserve"> Data Lake layer or through integration with </w:t>
      </w:r>
      <w:r w:rsidR="00DE7031">
        <w:t xml:space="preserve">the </w:t>
      </w:r>
      <w:r>
        <w:t xml:space="preserve">Ontology Engine. </w:t>
      </w:r>
    </w:p>
    <w:p w14:paraId="646DDD62" w14:textId="540EAAAB" w:rsidR="001A6211" w:rsidRPr="00C72162" w:rsidRDefault="001A6211" w:rsidP="009961A8">
      <w:pPr>
        <w:pStyle w:val="ListParagraph"/>
        <w:numPr>
          <w:ilvl w:val="0"/>
          <w:numId w:val="28"/>
        </w:numPr>
      </w:pPr>
      <w:r w:rsidRPr="000637C9">
        <w:rPr>
          <w:b/>
          <w:bCs/>
        </w:rPr>
        <w:t>Application Layer</w:t>
      </w:r>
      <w:r>
        <w:rPr>
          <w:b/>
          <w:bCs/>
        </w:rPr>
        <w:t xml:space="preserve">: </w:t>
      </w:r>
      <w:r>
        <w:t>use</w:t>
      </w:r>
      <w:r w:rsidR="00DE7031">
        <w:t>s</w:t>
      </w:r>
      <w:r>
        <w:t xml:space="preserve"> </w:t>
      </w:r>
      <w:r w:rsidRPr="000637C9">
        <w:t>one or more service</w:t>
      </w:r>
      <w:r w:rsidR="00DE7031">
        <w:t>s</w:t>
      </w:r>
      <w:r>
        <w:rPr>
          <w:b/>
          <w:bCs/>
        </w:rPr>
        <w:t xml:space="preserve"> </w:t>
      </w:r>
      <w:r w:rsidR="00DE7031">
        <w:t xml:space="preserve">to create a </w:t>
      </w:r>
      <w:r w:rsidRPr="00C72162">
        <w:t xml:space="preserve">specific application, </w:t>
      </w:r>
      <w:r>
        <w:t>e.</w:t>
      </w:r>
      <w:r w:rsidR="00DE7031">
        <w:t>g., the</w:t>
      </w:r>
      <w:r w:rsidRPr="00C72162">
        <w:t xml:space="preserve"> Advanced Traveler information system (ATIS)</w:t>
      </w:r>
      <w:r w:rsidR="00DE7031">
        <w:t>.</w:t>
      </w:r>
    </w:p>
    <w:p w14:paraId="766F1C29" w14:textId="77777777" w:rsidR="001A6211" w:rsidRDefault="001A6211" w:rsidP="006009F8">
      <w:pPr>
        <w:keepNext/>
        <w:spacing w:line="276" w:lineRule="auto"/>
        <w:ind w:firstLine="720"/>
      </w:pPr>
      <w:r>
        <w:rPr>
          <w:rFonts w:asciiTheme="majorBidi" w:hAnsiTheme="majorBidi" w:cstheme="majorBidi"/>
          <w:noProof/>
        </w:rPr>
        <w:drawing>
          <wp:inline distT="0" distB="0" distL="0" distR="0" wp14:anchorId="16C982EE" wp14:editId="4BB0935E">
            <wp:extent cx="5133975" cy="35928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7594" cy="3602366"/>
                    </a:xfrm>
                    <a:prstGeom prst="rect">
                      <a:avLst/>
                    </a:prstGeom>
                    <a:noFill/>
                  </pic:spPr>
                </pic:pic>
              </a:graphicData>
            </a:graphic>
          </wp:inline>
        </w:drawing>
      </w:r>
    </w:p>
    <w:p w14:paraId="22E31652" w14:textId="10535BCE" w:rsidR="001A6211" w:rsidRPr="005C054E" w:rsidRDefault="001A6211" w:rsidP="005C054E">
      <w:pPr>
        <w:pStyle w:val="Caption"/>
        <w:spacing w:line="276" w:lineRule="auto"/>
        <w:rPr>
          <w:rFonts w:asciiTheme="majorBidi" w:hAnsiTheme="majorBidi" w:cstheme="majorBidi"/>
          <w:sz w:val="24"/>
          <w:szCs w:val="24"/>
        </w:rPr>
      </w:pPr>
      <w:bookmarkStart w:id="184" w:name="_Ref20547299"/>
      <w:r>
        <w:t xml:space="preserve">Figure </w:t>
      </w:r>
      <w:fldSimple w:instr=" SEQ Figure \* ARABIC ">
        <w:r w:rsidR="003D53CD">
          <w:rPr>
            <w:noProof/>
          </w:rPr>
          <w:t>20</w:t>
        </w:r>
      </w:fldSimple>
      <w:bookmarkEnd w:id="184"/>
      <w:r>
        <w:t xml:space="preserve">: </w:t>
      </w:r>
      <w:r w:rsidR="000D2B4D">
        <w:t>ITSoS</w:t>
      </w:r>
      <w:r>
        <w:t xml:space="preserve"> Architecture</w:t>
      </w:r>
    </w:p>
    <w:p w14:paraId="12B43857" w14:textId="35013454" w:rsidR="001A6211" w:rsidRPr="001E707F" w:rsidRDefault="001A6211" w:rsidP="009961A8">
      <w:pPr>
        <w:rPr>
          <w:rFonts w:asciiTheme="majorBidi" w:hAnsiTheme="majorBidi" w:cstheme="majorBidi"/>
        </w:rPr>
      </w:pPr>
      <w:r>
        <w:rPr>
          <w:rFonts w:asciiTheme="majorBidi" w:hAnsiTheme="majorBidi" w:cstheme="majorBidi"/>
        </w:rPr>
        <w:t>The iCity Ontology Engine</w:t>
      </w:r>
      <w:r w:rsidRPr="001E707F">
        <w:rPr>
          <w:rFonts w:asciiTheme="majorBidi" w:hAnsiTheme="majorBidi" w:cstheme="majorBidi"/>
        </w:rPr>
        <w:t xml:space="preserve"> supports the </w:t>
      </w:r>
      <w:r w:rsidR="000D2B4D">
        <w:rPr>
          <w:rFonts w:asciiTheme="majorBidi" w:hAnsiTheme="majorBidi" w:cstheme="majorBidi"/>
        </w:rPr>
        <w:t>ITSoS</w:t>
      </w:r>
      <w:r w:rsidRPr="001E707F">
        <w:rPr>
          <w:rFonts w:asciiTheme="majorBidi" w:hAnsiTheme="majorBidi" w:cstheme="majorBidi"/>
        </w:rPr>
        <w:t xml:space="preserve"> by </w:t>
      </w:r>
      <w:r w:rsidR="006373E0">
        <w:rPr>
          <w:rFonts w:asciiTheme="majorBidi" w:hAnsiTheme="majorBidi" w:cstheme="majorBidi"/>
        </w:rPr>
        <w:t>providing</w:t>
      </w:r>
      <w:r w:rsidRPr="001E707F">
        <w:rPr>
          <w:rFonts w:asciiTheme="majorBidi" w:hAnsiTheme="majorBidi" w:cstheme="majorBidi"/>
        </w:rPr>
        <w:t xml:space="preserve"> access to semantically</w:t>
      </w:r>
      <w:r w:rsidR="00ED22C9">
        <w:rPr>
          <w:rFonts w:asciiTheme="majorBidi" w:hAnsiTheme="majorBidi" w:cstheme="majorBidi"/>
        </w:rPr>
        <w:t>-annotated,</w:t>
      </w:r>
      <w:r w:rsidRPr="001E707F">
        <w:rPr>
          <w:rFonts w:asciiTheme="majorBidi" w:hAnsiTheme="majorBidi" w:cstheme="majorBidi"/>
        </w:rPr>
        <w:t xml:space="preserve"> integrated data. </w:t>
      </w:r>
      <w:r w:rsidR="00ED22C9">
        <w:rPr>
          <w:rFonts w:asciiTheme="majorBidi" w:hAnsiTheme="majorBidi" w:cstheme="majorBidi"/>
        </w:rPr>
        <w:t>This requires that</w:t>
      </w:r>
      <w:r w:rsidRPr="001E707F">
        <w:rPr>
          <w:rFonts w:asciiTheme="majorBidi" w:hAnsiTheme="majorBidi" w:cstheme="majorBidi"/>
        </w:rPr>
        <w:t xml:space="preserve"> the data sources </w:t>
      </w:r>
      <w:r w:rsidR="00F71AF9">
        <w:rPr>
          <w:rFonts w:asciiTheme="majorBidi" w:hAnsiTheme="majorBidi" w:cstheme="majorBidi"/>
        </w:rPr>
        <w:t xml:space="preserve">to be integrated </w:t>
      </w:r>
      <w:r w:rsidRPr="001E707F">
        <w:rPr>
          <w:rFonts w:asciiTheme="majorBidi" w:hAnsiTheme="majorBidi" w:cstheme="majorBidi"/>
        </w:rPr>
        <w:t>be interpretable in the language of the ontology(s)</w:t>
      </w:r>
      <w:r w:rsidR="00F71AF9">
        <w:rPr>
          <w:rFonts w:asciiTheme="majorBidi" w:hAnsiTheme="majorBidi" w:cstheme="majorBidi"/>
        </w:rPr>
        <w:t xml:space="preserve">, such that the </w:t>
      </w:r>
      <w:r w:rsidRPr="001E707F">
        <w:rPr>
          <w:rFonts w:asciiTheme="majorBidi" w:hAnsiTheme="majorBidi" w:cstheme="majorBidi"/>
        </w:rPr>
        <w:t xml:space="preserve">ontology </w:t>
      </w:r>
      <w:r w:rsidR="00F71AF9">
        <w:rPr>
          <w:rFonts w:asciiTheme="majorBidi" w:hAnsiTheme="majorBidi" w:cstheme="majorBidi"/>
        </w:rPr>
        <w:t xml:space="preserve">may be </w:t>
      </w:r>
      <w:r w:rsidRPr="001E707F">
        <w:rPr>
          <w:rFonts w:asciiTheme="majorBidi" w:hAnsiTheme="majorBidi" w:cstheme="majorBidi"/>
        </w:rPr>
        <w:t xml:space="preserve">used to explicitly describe the semantics of each entry in the data sources. </w:t>
      </w:r>
    </w:p>
    <w:p w14:paraId="4CF5F9C8" w14:textId="1A4401A8" w:rsidR="001A6211" w:rsidRPr="001E707F" w:rsidRDefault="001A6211" w:rsidP="009961A8">
      <w:pPr>
        <w:rPr>
          <w:rFonts w:asciiTheme="majorBidi" w:hAnsiTheme="majorBidi" w:cstheme="majorBidi"/>
        </w:rPr>
      </w:pPr>
      <w:r w:rsidRPr="001E707F">
        <w:rPr>
          <w:rFonts w:asciiTheme="majorBidi" w:hAnsiTheme="majorBidi" w:cstheme="majorBidi"/>
        </w:rPr>
        <w:t>Using the appropriate ontologies, these mappings will be defined for each data source. The inclusion of new data source</w:t>
      </w:r>
      <w:r w:rsidR="0008153F">
        <w:rPr>
          <w:rFonts w:asciiTheme="majorBidi" w:hAnsiTheme="majorBidi" w:cstheme="majorBidi"/>
        </w:rPr>
        <w:t xml:space="preserve"> types</w:t>
      </w:r>
      <w:r w:rsidRPr="001E707F">
        <w:rPr>
          <w:rFonts w:asciiTheme="majorBidi" w:hAnsiTheme="majorBidi" w:cstheme="majorBidi"/>
        </w:rPr>
        <w:t xml:space="preserve"> will require the definition of new mapping definitions, but will not impact any of the existing data sources or mappings.</w:t>
      </w:r>
      <w:r w:rsidR="00EC4F81">
        <w:rPr>
          <w:rFonts w:asciiTheme="majorBidi" w:hAnsiTheme="majorBidi" w:cstheme="majorBidi"/>
        </w:rPr>
        <w:t xml:space="preserve"> </w:t>
      </w:r>
      <w:r w:rsidRPr="001E707F">
        <w:rPr>
          <w:rFonts w:asciiTheme="majorBidi" w:hAnsiTheme="majorBidi" w:cstheme="majorBidi"/>
        </w:rPr>
        <w:t xml:space="preserve">The mappings and the data serve as </w:t>
      </w:r>
      <w:r w:rsidRPr="001E707F">
        <w:rPr>
          <w:rFonts w:asciiTheme="majorBidi" w:hAnsiTheme="majorBidi" w:cstheme="majorBidi"/>
        </w:rPr>
        <w:lastRenderedPageBreak/>
        <w:t xml:space="preserve">input to a tool which converts the data into information represented using the terminology of the ontology. This data is formatted according to Semantic Web Standards (i.e. it is serialized in RDF) such that it may then be loaded into a </w:t>
      </w:r>
      <w:r w:rsidR="00220D83">
        <w:rPr>
          <w:rFonts w:asciiTheme="majorBidi" w:hAnsiTheme="majorBidi" w:cstheme="majorBidi"/>
        </w:rPr>
        <w:t>knowledge graph, (i.e., a triple</w:t>
      </w:r>
      <w:r w:rsidRPr="001E707F">
        <w:rPr>
          <w:rFonts w:asciiTheme="majorBidi" w:hAnsiTheme="majorBidi" w:cstheme="majorBidi"/>
        </w:rPr>
        <w:t xml:space="preserve"> store</w:t>
      </w:r>
      <w:r w:rsidR="00220D83">
        <w:rPr>
          <w:rFonts w:asciiTheme="majorBidi" w:hAnsiTheme="majorBidi" w:cstheme="majorBidi"/>
        </w:rPr>
        <w:t>)</w:t>
      </w:r>
      <w:r w:rsidRPr="001E707F">
        <w:rPr>
          <w:rFonts w:asciiTheme="majorBidi" w:hAnsiTheme="majorBidi" w:cstheme="majorBidi"/>
        </w:rPr>
        <w:t xml:space="preserve">. </w:t>
      </w:r>
      <w:r w:rsidR="00EC4F81">
        <w:rPr>
          <w:rFonts w:asciiTheme="majorBidi" w:hAnsiTheme="majorBidi" w:cstheme="majorBidi"/>
        </w:rPr>
        <w:t>The</w:t>
      </w:r>
      <w:r w:rsidR="00EC4F81" w:rsidRPr="001E707F">
        <w:rPr>
          <w:rFonts w:asciiTheme="majorBidi" w:hAnsiTheme="majorBidi" w:cstheme="majorBidi"/>
        </w:rPr>
        <w:t xml:space="preserve"> R2RML (RDB to RDF Mapping Language)</w:t>
      </w:r>
      <w:r w:rsidR="00EC4F81">
        <w:rPr>
          <w:rStyle w:val="FootnoteReference"/>
          <w:rFonts w:asciiTheme="majorBidi" w:hAnsiTheme="majorBidi" w:cstheme="majorBidi"/>
        </w:rPr>
        <w:footnoteReference w:id="25"/>
      </w:r>
      <w:r w:rsidR="00EC4F81" w:rsidRPr="001E707F">
        <w:rPr>
          <w:rFonts w:asciiTheme="majorBidi" w:hAnsiTheme="majorBidi" w:cstheme="majorBidi"/>
        </w:rPr>
        <w:t xml:space="preserve"> </w:t>
      </w:r>
      <w:r w:rsidR="00EC4F81">
        <w:rPr>
          <w:rFonts w:asciiTheme="majorBidi" w:hAnsiTheme="majorBidi" w:cstheme="majorBidi"/>
        </w:rPr>
        <w:t>is the language recommended for the specification of</w:t>
      </w:r>
      <w:r w:rsidR="00EC4F81" w:rsidRPr="001E707F">
        <w:rPr>
          <w:rFonts w:asciiTheme="majorBidi" w:hAnsiTheme="majorBidi" w:cstheme="majorBidi"/>
        </w:rPr>
        <w:t xml:space="preserve"> these mappings. R2RML is a W3C Recommendation that has been developed specifically for this purpose.</w:t>
      </w:r>
    </w:p>
    <w:p w14:paraId="137C3990" w14:textId="6CCB4BD6" w:rsidR="001A6211" w:rsidRDefault="001A6211" w:rsidP="009961A8">
      <w:pPr>
        <w:rPr>
          <w:rFonts w:asciiTheme="majorBidi" w:hAnsiTheme="majorBidi" w:cstheme="majorBidi"/>
        </w:rPr>
      </w:pPr>
      <w:r w:rsidRPr="001E707F">
        <w:rPr>
          <w:rFonts w:asciiTheme="majorBidi" w:hAnsiTheme="majorBidi" w:cstheme="majorBidi"/>
        </w:rPr>
        <w:t xml:space="preserve">The resulting </w:t>
      </w:r>
      <w:r w:rsidR="00EC4F81">
        <w:rPr>
          <w:rFonts w:asciiTheme="majorBidi" w:hAnsiTheme="majorBidi" w:cstheme="majorBidi"/>
        </w:rPr>
        <w:t>triple store</w:t>
      </w:r>
      <w:r w:rsidRPr="001E707F">
        <w:rPr>
          <w:rFonts w:asciiTheme="majorBidi" w:hAnsiTheme="majorBidi" w:cstheme="majorBidi"/>
        </w:rPr>
        <w:t xml:space="preserve"> houses all of the data. As a result of the mapping process, this data is now semantically annotated and integrated. In other words, the relationships between the various data stores are now explicit according to the concept definitions in the ontology. This data may be accessed via SPARQL queries: these are queries that are specified using the terminology defined by the ontology. In particular, the </w:t>
      </w:r>
      <w:r w:rsidR="00EC4F81">
        <w:rPr>
          <w:rFonts w:asciiTheme="majorBidi" w:hAnsiTheme="majorBidi" w:cstheme="majorBidi"/>
        </w:rPr>
        <w:t>triple</w:t>
      </w:r>
      <w:r w:rsidRPr="001E707F">
        <w:rPr>
          <w:rFonts w:asciiTheme="majorBidi" w:hAnsiTheme="majorBidi" w:cstheme="majorBidi"/>
        </w:rPr>
        <w:t xml:space="preserve"> store provides APIs that may be called by a variety of applications to access the data of interest via these queries. </w:t>
      </w:r>
      <w:r w:rsidR="00992672">
        <w:rPr>
          <w:rFonts w:asciiTheme="majorBidi" w:hAnsiTheme="majorBidi" w:cstheme="majorBidi"/>
        </w:rPr>
        <w:t xml:space="preserve">This perspective of the architecture is illustrated in </w:t>
      </w:r>
      <w:r w:rsidR="00992672">
        <w:rPr>
          <w:rFonts w:asciiTheme="majorBidi" w:hAnsiTheme="majorBidi" w:cstheme="majorBidi"/>
        </w:rPr>
        <w:fldChar w:fldCharType="begin"/>
      </w:r>
      <w:r w:rsidR="00992672">
        <w:rPr>
          <w:rFonts w:asciiTheme="majorBidi" w:hAnsiTheme="majorBidi" w:cstheme="majorBidi"/>
        </w:rPr>
        <w:instrText xml:space="preserve"> REF _Ref31010994 \h </w:instrText>
      </w:r>
      <w:r w:rsidR="00992672">
        <w:rPr>
          <w:rFonts w:asciiTheme="majorBidi" w:hAnsiTheme="majorBidi" w:cstheme="majorBidi"/>
        </w:rPr>
      </w:r>
      <w:r w:rsidR="00992672">
        <w:rPr>
          <w:rFonts w:asciiTheme="majorBidi" w:hAnsiTheme="majorBidi" w:cstheme="majorBidi"/>
        </w:rPr>
        <w:fldChar w:fldCharType="separate"/>
      </w:r>
      <w:r w:rsidR="005A6FB2">
        <w:t xml:space="preserve">Figure </w:t>
      </w:r>
      <w:r w:rsidR="005A6FB2">
        <w:rPr>
          <w:noProof/>
        </w:rPr>
        <w:t>20</w:t>
      </w:r>
      <w:r w:rsidR="00992672">
        <w:rPr>
          <w:rFonts w:asciiTheme="majorBidi" w:hAnsiTheme="majorBidi" w:cstheme="majorBidi"/>
        </w:rPr>
        <w:fldChar w:fldCharType="end"/>
      </w:r>
      <w:r w:rsidR="00992672">
        <w:rPr>
          <w:rFonts w:asciiTheme="majorBidi" w:hAnsiTheme="majorBidi" w:cstheme="majorBidi"/>
        </w:rPr>
        <w:t>.</w:t>
      </w:r>
    </w:p>
    <w:p w14:paraId="1DF5C910" w14:textId="77777777" w:rsidR="00992672" w:rsidRDefault="009961A8" w:rsidP="00992672">
      <w:pPr>
        <w:keepNext/>
        <w:spacing w:line="276" w:lineRule="auto"/>
      </w:pPr>
      <w:r w:rsidRPr="00967099">
        <w:rPr>
          <w:noProof/>
        </w:rPr>
        <w:drawing>
          <wp:inline distT="0" distB="0" distL="0" distR="0" wp14:anchorId="5CB30227" wp14:editId="1089646F">
            <wp:extent cx="5943600" cy="2717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17165"/>
                    </a:xfrm>
                    <a:prstGeom prst="rect">
                      <a:avLst/>
                    </a:prstGeom>
                  </pic:spPr>
                </pic:pic>
              </a:graphicData>
            </a:graphic>
          </wp:inline>
        </w:drawing>
      </w:r>
    </w:p>
    <w:p w14:paraId="3EE929E6" w14:textId="2CBC7CE9" w:rsidR="009961A8" w:rsidRPr="001E707F" w:rsidRDefault="00992672" w:rsidP="00992672">
      <w:pPr>
        <w:pStyle w:val="Caption"/>
        <w:rPr>
          <w:rFonts w:asciiTheme="majorBidi" w:hAnsiTheme="majorBidi" w:cstheme="majorBidi"/>
        </w:rPr>
      </w:pPr>
      <w:bookmarkStart w:id="185" w:name="_Ref31010994"/>
      <w:r>
        <w:t xml:space="preserve">Figure </w:t>
      </w:r>
      <w:fldSimple w:instr=" SEQ Figure \* ARABIC ">
        <w:r w:rsidR="003D53CD">
          <w:rPr>
            <w:noProof/>
          </w:rPr>
          <w:t>21</w:t>
        </w:r>
      </w:fldSimple>
      <w:bookmarkEnd w:id="185"/>
      <w:r>
        <w:t>: Ontology Engine - interface between Project 1.1 and Project 1.2</w:t>
      </w:r>
    </w:p>
    <w:p w14:paraId="1FB8FCDE" w14:textId="69EB072B" w:rsidR="001A6211" w:rsidRDefault="001A6211" w:rsidP="009961A8">
      <w:r w:rsidRPr="001E707F">
        <w:t xml:space="preserve">An alternative architecture is possible in which the data is maintained solely in its original databases and is retrieved on-demand via Ontology-Based Data Access (OBDA) tools. This </w:t>
      </w:r>
      <w:r w:rsidRPr="001E707F">
        <w:lastRenderedPageBreak/>
        <w:t>approach employs the same R2RML mappings, the main difference being that the data is not stored centrally, but assumed to be distributed in pre-existing relational databases. Th</w:t>
      </w:r>
      <w:r w:rsidR="00EC4F81">
        <w:t>e inclusion of this approach is a consideration for future work.</w:t>
      </w:r>
    </w:p>
    <w:p w14:paraId="3AB9AE98" w14:textId="2A0ED342" w:rsidR="001A6211" w:rsidRDefault="001A6211" w:rsidP="006009F8">
      <w:pPr>
        <w:pStyle w:val="Heading3"/>
        <w:spacing w:line="276" w:lineRule="auto"/>
      </w:pPr>
      <w:bookmarkStart w:id="186" w:name="_Toc35948886"/>
      <w:r>
        <w:t xml:space="preserve">ATIS </w:t>
      </w:r>
      <w:r w:rsidR="00220D83">
        <w:t>Application</w:t>
      </w:r>
      <w:bookmarkEnd w:id="186"/>
    </w:p>
    <w:p w14:paraId="31D1522F" w14:textId="63E36044" w:rsidR="00EC4F81" w:rsidRDefault="00EC4F81" w:rsidP="00EC4F81">
      <w:pPr>
        <w:rPr>
          <w:rFonts w:asciiTheme="majorBidi" w:hAnsiTheme="majorBidi" w:cstheme="majorBidi"/>
        </w:rPr>
      </w:pPr>
      <w:r w:rsidRPr="009A7486">
        <w:rPr>
          <w:rFonts w:asciiTheme="majorBidi" w:hAnsiTheme="majorBidi" w:cstheme="majorBidi"/>
        </w:rPr>
        <w:t xml:space="preserve">The objective </w:t>
      </w:r>
      <w:r>
        <w:rPr>
          <w:rFonts w:asciiTheme="majorBidi" w:hAnsiTheme="majorBidi" w:cstheme="majorBidi"/>
        </w:rPr>
        <w:t xml:space="preserve">of the ATIS application </w:t>
      </w:r>
      <w:r w:rsidRPr="009A7486">
        <w:rPr>
          <w:rFonts w:asciiTheme="majorBidi" w:hAnsiTheme="majorBidi" w:cstheme="majorBidi"/>
        </w:rPr>
        <w:t xml:space="preserve">is to </w:t>
      </w:r>
      <w:r>
        <w:rPr>
          <w:rFonts w:asciiTheme="majorBidi" w:hAnsiTheme="majorBidi" w:cstheme="majorBidi"/>
        </w:rPr>
        <w:t xml:space="preserve">integrate real-time data with the Online Trip Planner (OTP) tool. Researchers completed two case study implementations of the ATIS application. The first utilized a database to capture processed loop detector data sets, while the second designed the application according to the </w:t>
      </w:r>
      <w:r w:rsidR="000D2B4D">
        <w:rPr>
          <w:rFonts w:asciiTheme="majorBidi" w:hAnsiTheme="majorBidi" w:cstheme="majorBidi"/>
        </w:rPr>
        <w:t>ITSoS</w:t>
      </w:r>
      <w:r>
        <w:rPr>
          <w:rFonts w:asciiTheme="majorBidi" w:hAnsiTheme="majorBidi" w:cstheme="majorBidi"/>
        </w:rPr>
        <w:t xml:space="preserve"> architecture and thus leveraged the ontology to process the data. The purpose of this work was to showcase the differences between a “status quo” application and one developed according to the </w:t>
      </w:r>
      <w:r w:rsidR="000D2B4D">
        <w:rPr>
          <w:rFonts w:asciiTheme="majorBidi" w:hAnsiTheme="majorBidi" w:cstheme="majorBidi"/>
        </w:rPr>
        <w:t>ITSoS</w:t>
      </w:r>
      <w:r>
        <w:rPr>
          <w:rFonts w:asciiTheme="majorBidi" w:hAnsiTheme="majorBidi" w:cstheme="majorBidi"/>
        </w:rPr>
        <w:t xml:space="preserve"> architecture. This work is presented in </w:t>
      </w:r>
      <w:r>
        <w:rPr>
          <w:rFonts w:asciiTheme="majorBidi" w:hAnsiTheme="majorBidi" w:cstheme="majorBidi"/>
        </w:rPr>
        <w:fldChar w:fldCharType="begin"/>
      </w:r>
      <w:r w:rsidR="00DE6FBD">
        <w:rPr>
          <w:rFonts w:asciiTheme="majorBidi" w:hAnsiTheme="majorBidi" w:cstheme="majorBidi"/>
        </w:rPr>
        <w:instrText xml:space="preserve"> ADDIN EN.CITE &lt;EndNote&gt;&lt;Cite&gt;&lt;Author&gt;Bayanouni&lt;/Author&gt;&lt;Year&gt;2020&lt;/Year&gt;&lt;IDText&gt;Semantically-enabled data integration for Transportation Systems&lt;/IDText&gt;&lt;DisplayText&gt;[36]&lt;/DisplayText&gt;&lt;record&gt;&lt;titles&gt;&lt;title&gt;Semantically-enabled data integration for Transportation Systems&lt;/title&gt;&lt;secondary-title&gt;To appear in: 55th Canadian Transportation Research Forum (CTRF) Annual Conference&lt;/secondary-title&gt;&lt;/titles&gt;&lt;contributors&gt;&lt;authors&gt;&lt;author&gt;Bayanouni,   Hasan  Katsumi,   Megan  El-Darieby,   Mohamed  Abdulhai,   Baher  Fox, Mark S.&lt;/author&gt;&lt;/authors&gt;&lt;/contributors&gt;&lt;added-date format="utc"&gt;1583776775&lt;/added-date&gt;&lt;pub-location&gt;Montreal, Canada&lt;/pub-location&gt;&lt;ref-type name="Conference Proceeding"&gt;10&lt;/ref-type&gt;&lt;dates&gt;&lt;year&gt;2020&lt;/year&gt;&lt;/dates&gt;&lt;rec-number&gt;62&lt;/rec-number&gt;&lt;last-updated-date format="utc"&gt;1583777052&lt;/last-updated-date&gt;&lt;/record&gt;&lt;/Cite&gt;&lt;/EndNote&gt;</w:instrText>
      </w:r>
      <w:r>
        <w:rPr>
          <w:rFonts w:asciiTheme="majorBidi" w:hAnsiTheme="majorBidi" w:cstheme="majorBidi"/>
        </w:rPr>
        <w:fldChar w:fldCharType="separate"/>
      </w:r>
      <w:r w:rsidR="00DE6FBD">
        <w:rPr>
          <w:rFonts w:asciiTheme="majorBidi" w:hAnsiTheme="majorBidi" w:cstheme="majorBidi"/>
          <w:noProof/>
        </w:rPr>
        <w:t>[36]</w:t>
      </w:r>
      <w:r>
        <w:rPr>
          <w:rFonts w:asciiTheme="majorBidi" w:hAnsiTheme="majorBidi" w:cstheme="majorBidi"/>
        </w:rPr>
        <w:fldChar w:fldCharType="end"/>
      </w:r>
      <w:r w:rsidRPr="00973EE7">
        <w:rPr>
          <w:rFonts w:asciiTheme="majorBidi" w:hAnsiTheme="majorBidi" w:cstheme="majorBidi"/>
        </w:rPr>
        <w:t xml:space="preserve"> </w:t>
      </w:r>
      <w:r>
        <w:rPr>
          <w:rFonts w:asciiTheme="majorBidi" w:hAnsiTheme="majorBidi" w:cstheme="majorBidi"/>
        </w:rPr>
        <w:t xml:space="preserve">and relevant code is available on a Github repository here: </w:t>
      </w:r>
      <w:hyperlink r:id="rId44" w:history="1">
        <w:r w:rsidRPr="00A56C04">
          <w:rPr>
            <w:rStyle w:val="Hyperlink"/>
            <w:rFonts w:asciiTheme="majorBidi" w:hAnsiTheme="majorBidi" w:cstheme="majorBidi"/>
            <w:lang w:val="en-US"/>
          </w:rPr>
          <w:t>https://github.com/OneITS/OTP</w:t>
        </w:r>
      </w:hyperlink>
      <w:r>
        <w:rPr>
          <w:rFonts w:asciiTheme="majorBidi" w:hAnsiTheme="majorBidi" w:cstheme="majorBidi"/>
        </w:rPr>
        <w:t>.</w:t>
      </w:r>
      <w:r w:rsidRPr="00A56C04">
        <w:rPr>
          <w:rFonts w:asciiTheme="majorBidi" w:hAnsiTheme="majorBidi" w:cstheme="majorBidi"/>
          <w:lang w:val="en-US"/>
        </w:rPr>
        <w:t xml:space="preserve"> </w:t>
      </w:r>
      <w:r>
        <w:rPr>
          <w:rFonts w:asciiTheme="majorBidi" w:hAnsiTheme="majorBidi" w:cstheme="majorBidi"/>
        </w:rPr>
        <w:t xml:space="preserve">Here, we focus on the use of the iCity ontology in the context of the ATIS application developed according to the </w:t>
      </w:r>
      <w:r w:rsidR="000D2B4D">
        <w:rPr>
          <w:rFonts w:asciiTheme="majorBidi" w:hAnsiTheme="majorBidi" w:cstheme="majorBidi"/>
        </w:rPr>
        <w:t>ITSoS</w:t>
      </w:r>
      <w:r>
        <w:rPr>
          <w:rFonts w:asciiTheme="majorBidi" w:hAnsiTheme="majorBidi" w:cstheme="majorBidi"/>
        </w:rPr>
        <w:t xml:space="preserve"> Architecture. </w:t>
      </w:r>
    </w:p>
    <w:p w14:paraId="384B2F72" w14:textId="25312EE3" w:rsidR="00F70C1A" w:rsidRPr="00A92D48" w:rsidRDefault="00F70C1A" w:rsidP="00992672">
      <w:pPr>
        <w:rPr>
          <w:rFonts w:asciiTheme="majorBidi" w:hAnsiTheme="majorBidi" w:cstheme="majorBidi"/>
        </w:rPr>
      </w:pPr>
      <w:r w:rsidRPr="009961A8">
        <w:rPr>
          <w:rFonts w:asciiTheme="majorBidi" w:hAnsiTheme="majorBidi" w:cstheme="majorBidi"/>
        </w:rPr>
        <w:t>The</w:t>
      </w:r>
      <w:r w:rsidR="00EC4F81">
        <w:rPr>
          <w:rFonts w:asciiTheme="majorBidi" w:hAnsiTheme="majorBidi" w:cstheme="majorBidi"/>
        </w:rPr>
        <w:t xml:space="preserve"> loop detector data is</w:t>
      </w:r>
      <w:r w:rsidRPr="009961A8">
        <w:rPr>
          <w:rFonts w:asciiTheme="majorBidi" w:hAnsiTheme="majorBidi" w:cstheme="majorBidi"/>
        </w:rPr>
        <w:t xml:space="preserve"> transformed </w:t>
      </w:r>
      <w:r w:rsidR="00EC4F81">
        <w:rPr>
          <w:rFonts w:asciiTheme="majorBidi" w:hAnsiTheme="majorBidi" w:cstheme="majorBidi"/>
        </w:rPr>
        <w:t xml:space="preserve">using the Ontology Engine and </w:t>
      </w:r>
      <w:r w:rsidRPr="009961A8">
        <w:rPr>
          <w:rFonts w:asciiTheme="majorBidi" w:hAnsiTheme="majorBidi" w:cstheme="majorBidi"/>
        </w:rPr>
        <w:t xml:space="preserve">is stored an implementation of the AllegroGraph semantic graph database </w:t>
      </w:r>
      <w:r w:rsidR="00A92D48">
        <w:rPr>
          <w:rFonts w:asciiTheme="majorBidi" w:hAnsiTheme="majorBidi" w:cstheme="majorBidi"/>
        </w:rPr>
        <w:t>running</w:t>
      </w:r>
      <w:r w:rsidRPr="009961A8">
        <w:rPr>
          <w:rFonts w:asciiTheme="majorBidi" w:hAnsiTheme="majorBidi" w:cstheme="majorBidi"/>
        </w:rPr>
        <w:t xml:space="preserve"> on </w:t>
      </w:r>
      <w:r w:rsidR="00A92D48">
        <w:rPr>
          <w:rFonts w:asciiTheme="majorBidi" w:hAnsiTheme="majorBidi" w:cstheme="majorBidi"/>
        </w:rPr>
        <w:t xml:space="preserve">a </w:t>
      </w:r>
      <w:r w:rsidRPr="009961A8">
        <w:rPr>
          <w:rFonts w:asciiTheme="majorBidi" w:hAnsiTheme="majorBidi" w:cstheme="majorBidi"/>
        </w:rPr>
        <w:t>remove server. There exist a number of other data stores that might have been used and would provide similar API functionality. AllegroGraph was chosen due to its popularity and its unique implementation of a quintuple representation that includes an identifier for each statement in the data store, as opposed to typical approaches which only provide identifiers at the dataset level. This functionality is required for future extensions to this work that address issues such as provenance and confidence in the facts in the data store.</w:t>
      </w:r>
    </w:p>
    <w:p w14:paraId="35BE3F2A" w14:textId="5EEDF6DF" w:rsidR="00EB3CDC" w:rsidRPr="00A92D48" w:rsidRDefault="00992672" w:rsidP="00992672">
      <w:pPr>
        <w:rPr>
          <w:lang w:val="en-US" w:bidi="en-US"/>
        </w:rPr>
      </w:pPr>
      <w:r>
        <w:rPr>
          <w:lang w:val="en-US" w:bidi="en-US"/>
        </w:rPr>
        <w:t>In the context of the ATIS application, t</w:t>
      </w:r>
      <w:r w:rsidR="009961A8">
        <w:rPr>
          <w:lang w:val="en-US" w:bidi="en-US"/>
        </w:rPr>
        <w:t>he mapped data, stored in Allegro</w:t>
      </w:r>
      <w:r w:rsidR="00A92D48">
        <w:rPr>
          <w:lang w:val="en-US" w:bidi="en-US"/>
        </w:rPr>
        <w:t>G</w:t>
      </w:r>
      <w:r w:rsidR="009961A8">
        <w:rPr>
          <w:lang w:val="en-US" w:bidi="en-US"/>
        </w:rPr>
        <w:t>raph</w:t>
      </w:r>
      <w:r>
        <w:rPr>
          <w:lang w:val="en-US" w:bidi="en-US"/>
        </w:rPr>
        <w:t>,</w:t>
      </w:r>
      <w:r w:rsidR="009961A8">
        <w:rPr>
          <w:lang w:val="en-US" w:bidi="en-US"/>
        </w:rPr>
        <w:t xml:space="preserve"> shall serve as input for the trip planning tool</w:t>
      </w:r>
      <w:r>
        <w:rPr>
          <w:lang w:val="en-US" w:bidi="en-US"/>
        </w:rPr>
        <w:t xml:space="preserve">. </w:t>
      </w:r>
      <w:r w:rsidR="00EB3CDC">
        <w:rPr>
          <w:lang w:val="en-US" w:bidi="en-US"/>
        </w:rPr>
        <w:t xml:space="preserve">Based on the road segments used in a trip from one location to another, the ATIS will </w:t>
      </w:r>
      <w:r w:rsidR="00C83FAE">
        <w:rPr>
          <w:lang w:val="en-US" w:bidi="en-US"/>
        </w:rPr>
        <w:t xml:space="preserve">use the AllegroGraph API to </w:t>
      </w:r>
      <w:r w:rsidR="00EB3CDC">
        <w:rPr>
          <w:lang w:val="en-US" w:bidi="en-US"/>
        </w:rPr>
        <w:t>query the ontology to retrieve TTI data for the route</w:t>
      </w:r>
      <w:r w:rsidR="00C83FAE">
        <w:rPr>
          <w:lang w:val="en-US" w:bidi="en-US"/>
        </w:rPr>
        <w:t xml:space="preserve">. This data can then be used as input to the OTP in order to </w:t>
      </w:r>
      <w:r w:rsidR="00EB3CDC">
        <w:rPr>
          <w:lang w:val="en-US" w:bidi="en-US"/>
        </w:rPr>
        <w:t xml:space="preserve">advise the user of potential delays. </w:t>
      </w:r>
    </w:p>
    <w:p w14:paraId="5CA7F275" w14:textId="3AB05CFF" w:rsidR="009961A8" w:rsidRPr="009961A8" w:rsidRDefault="009961A8" w:rsidP="00EB3CDC">
      <w:pPr>
        <w:pStyle w:val="Heading3"/>
        <w:rPr>
          <w:rFonts w:ascii="Times New Roman" w:hAnsi="Times New Roman"/>
        </w:rPr>
      </w:pPr>
      <w:bookmarkStart w:id="187" w:name="_Ref31188977"/>
      <w:bookmarkStart w:id="188" w:name="_Toc35948887"/>
      <w:r>
        <w:t>Data Mapping</w:t>
      </w:r>
      <w:bookmarkEnd w:id="187"/>
      <w:bookmarkEnd w:id="188"/>
    </w:p>
    <w:p w14:paraId="059348A5" w14:textId="77777777" w:rsidR="00C8158E" w:rsidRPr="00C8158E" w:rsidRDefault="00C8158E" w:rsidP="00C8158E">
      <w:pPr>
        <w:rPr>
          <w:rFonts w:asciiTheme="majorBidi" w:hAnsiTheme="majorBidi" w:cstheme="majorBidi"/>
        </w:rPr>
      </w:pPr>
      <w:r w:rsidRPr="00C8158E">
        <w:rPr>
          <w:rFonts w:asciiTheme="majorBidi" w:hAnsiTheme="majorBidi" w:cstheme="majorBidi"/>
        </w:rPr>
        <w:t xml:space="preserve">The loop detector data was received in a simple, tabular format with the following column headings: WayID, Mean_Value_Max, Time, and Date. This data set was an excellent example of </w:t>
      </w:r>
      <w:r w:rsidRPr="00C8158E">
        <w:rPr>
          <w:rFonts w:asciiTheme="majorBidi" w:hAnsiTheme="majorBidi" w:cstheme="majorBidi"/>
        </w:rPr>
        <w:lastRenderedPageBreak/>
        <w:t>the challenges for semantic interoperability: communication with the persons responsible for generating the data set was required in order to understand the meaning of each of the attributes. This revealed the following, informal semantics for each attribute:</w:t>
      </w:r>
    </w:p>
    <w:p w14:paraId="7E56853B"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WayID: this value is the identifier of the road segment over which the loop detector reading is aggregated.</w:t>
      </w:r>
    </w:p>
    <w:p w14:paraId="5842177A"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Mean_Value_Max: this value is the average Max TTI (Maximum Travel Time Index), aggregated over the wayID readings, at one-hour intervals.</w:t>
      </w:r>
    </w:p>
    <w:p w14:paraId="7A8B84A6"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Time: this value indicates the time of day of the start of the one-hour interval, represented using an integer value that indicates hours past midnight. For example, “0” indicates 12:00 AM, “1” indicates “1:00 AM”, and so on.</w:t>
      </w:r>
    </w:p>
    <w:p w14:paraId="556CD2A2" w14:textId="77777777" w:rsidR="00C8158E" w:rsidRPr="00C8158E" w:rsidRDefault="00C8158E" w:rsidP="00C8158E">
      <w:pPr>
        <w:numPr>
          <w:ilvl w:val="0"/>
          <w:numId w:val="29"/>
        </w:numPr>
        <w:rPr>
          <w:rFonts w:asciiTheme="majorBidi" w:hAnsiTheme="majorBidi" w:cstheme="majorBidi"/>
          <w:lang w:val="en-US"/>
        </w:rPr>
      </w:pPr>
      <w:r w:rsidRPr="00C8158E">
        <w:rPr>
          <w:rFonts w:asciiTheme="majorBidi" w:hAnsiTheme="majorBidi" w:cstheme="majorBidi"/>
          <w:lang w:val="en-US"/>
        </w:rPr>
        <w:t>Date: this value represents the date during which the readings were taken, formatted as: year_month_day. For example, the value “017_07_01” indicates the date July 1, 2017.</w:t>
      </w:r>
    </w:p>
    <w:p w14:paraId="063FBDB9" w14:textId="4AD97448" w:rsidR="00C8158E" w:rsidRDefault="00C8158E" w:rsidP="00C8158E">
      <w:pPr>
        <w:rPr>
          <w:rFonts w:asciiTheme="majorBidi" w:hAnsiTheme="majorBidi" w:cstheme="majorBidi"/>
        </w:rPr>
      </w:pPr>
      <w:r w:rsidRPr="00C8158E">
        <w:rPr>
          <w:rFonts w:asciiTheme="majorBidi" w:hAnsiTheme="majorBidi" w:cstheme="majorBidi"/>
        </w:rPr>
        <w:t>Much of the information that is embedded in these values is not clear from the attribute labels alone. In order to enable interoperability, the semantics of these values must be made explicit.</w:t>
      </w:r>
    </w:p>
    <w:p w14:paraId="16784437" w14:textId="7BF1CC83" w:rsidR="0024077A" w:rsidRPr="009961A8" w:rsidRDefault="0024077A" w:rsidP="009961A8">
      <w:pPr>
        <w:rPr>
          <w:rFonts w:asciiTheme="majorBidi" w:hAnsiTheme="majorBidi" w:cstheme="majorBidi"/>
        </w:rPr>
      </w:pPr>
      <w:r w:rsidRPr="009961A8">
        <w:rPr>
          <w:rFonts w:asciiTheme="majorBidi" w:hAnsiTheme="majorBidi" w:cstheme="majorBidi"/>
        </w:rPr>
        <w:t xml:space="preserve">The application of the ontology engine architecture for the semantic </w:t>
      </w:r>
      <w:r w:rsidR="009961A8">
        <w:rPr>
          <w:rFonts w:asciiTheme="majorBidi" w:hAnsiTheme="majorBidi" w:cstheme="majorBidi"/>
        </w:rPr>
        <w:t>augmentation</w:t>
      </w:r>
      <w:r w:rsidRPr="009961A8">
        <w:rPr>
          <w:rFonts w:asciiTheme="majorBidi" w:hAnsiTheme="majorBidi" w:cstheme="majorBidi"/>
        </w:rPr>
        <w:t xml:space="preserve"> of sensor data was straightforward. Some minor cleaning of the datasets was required: primarily this involved some reformatting of data values in order to comply with standard datatypes (e.g. for date-time encodings). This cleaning was done using additional functionality provided by the mapping tool, but could </w:t>
      </w:r>
      <w:r w:rsidR="009138D4">
        <w:rPr>
          <w:rFonts w:asciiTheme="majorBidi" w:hAnsiTheme="majorBidi" w:cstheme="majorBidi"/>
        </w:rPr>
        <w:t>also</w:t>
      </w:r>
      <w:r w:rsidR="009138D4" w:rsidRPr="009961A8">
        <w:rPr>
          <w:rFonts w:asciiTheme="majorBidi" w:hAnsiTheme="majorBidi" w:cstheme="majorBidi"/>
        </w:rPr>
        <w:t xml:space="preserve"> </w:t>
      </w:r>
      <w:r w:rsidRPr="009961A8">
        <w:rPr>
          <w:rFonts w:asciiTheme="majorBidi" w:hAnsiTheme="majorBidi" w:cstheme="majorBidi"/>
        </w:rPr>
        <w:t xml:space="preserve">have been accomplished with some </w:t>
      </w:r>
      <w:r w:rsidR="009138D4">
        <w:rPr>
          <w:rFonts w:asciiTheme="majorBidi" w:hAnsiTheme="majorBidi" w:cstheme="majorBidi"/>
        </w:rPr>
        <w:t xml:space="preserve">other </w:t>
      </w:r>
      <w:r w:rsidRPr="009961A8">
        <w:rPr>
          <w:rFonts w:asciiTheme="majorBidi" w:hAnsiTheme="majorBidi" w:cstheme="majorBidi"/>
        </w:rPr>
        <w:t>preprocessing</w:t>
      </w:r>
      <w:r w:rsidR="009138D4">
        <w:rPr>
          <w:rFonts w:asciiTheme="majorBidi" w:hAnsiTheme="majorBidi" w:cstheme="majorBidi"/>
        </w:rPr>
        <w:t xml:space="preserve"> mechanism</w:t>
      </w:r>
      <w:r w:rsidRPr="009961A8">
        <w:rPr>
          <w:rFonts w:asciiTheme="majorBidi" w:hAnsiTheme="majorBidi" w:cstheme="majorBidi"/>
        </w:rPr>
        <w:t>.</w:t>
      </w:r>
    </w:p>
    <w:p w14:paraId="649E3584" w14:textId="1EBA8C34" w:rsidR="00A92D48" w:rsidRPr="009961A8" w:rsidRDefault="00A92D48" w:rsidP="009961A8">
      <w:pPr>
        <w:rPr>
          <w:rFonts w:asciiTheme="majorBidi" w:hAnsiTheme="majorBidi" w:cstheme="majorBidi"/>
        </w:rPr>
      </w:pPr>
      <w:r>
        <w:rPr>
          <w:lang w:val="en-US" w:bidi="en-US"/>
        </w:rPr>
        <w:t xml:space="preserve">The mappings that were designed to define this data, in terms of the iCity Ontology are described in detail in </w:t>
      </w:r>
      <w:r>
        <w:rPr>
          <w:lang w:val="en-US" w:bidi="en-US"/>
        </w:rPr>
        <w:fldChar w:fldCharType="begin"/>
      </w:r>
      <w:r>
        <w:rPr>
          <w:lang w:val="en-US" w:bidi="en-US"/>
        </w:rPr>
        <w:instrText xml:space="preserve"> REF _Ref31189297 \r \h </w:instrText>
      </w:r>
      <w:r>
        <w:rPr>
          <w:lang w:val="en-US" w:bidi="en-US"/>
        </w:rPr>
      </w:r>
      <w:r>
        <w:rPr>
          <w:lang w:val="en-US" w:bidi="en-US"/>
        </w:rPr>
        <w:fldChar w:fldCharType="separate"/>
      </w:r>
      <w:r w:rsidR="005A6FB2">
        <w:rPr>
          <w:lang w:val="en-US" w:bidi="en-US"/>
        </w:rPr>
        <w:t>Appendix C</w:t>
      </w:r>
      <w:r>
        <w:rPr>
          <w:lang w:val="en-US" w:bidi="en-US"/>
        </w:rPr>
        <w:fldChar w:fldCharType="end"/>
      </w:r>
      <w:r>
        <w:rPr>
          <w:lang w:val="en-US" w:bidi="en-US"/>
        </w:rPr>
        <w:t xml:space="preserve">. The Karma mapping files are available online in the GitHub project repository at: </w:t>
      </w:r>
      <w:hyperlink r:id="rId45" w:history="1">
        <w:r>
          <w:rPr>
            <w:rStyle w:val="Hyperlink"/>
            <w:lang w:val="en-US" w:bidi="en-US"/>
          </w:rPr>
          <w:t>https://github.com/EnterpriseIntegrationLab/icity/upload/master/mappings/ITSoS</w:t>
        </w:r>
      </w:hyperlink>
      <w:r>
        <w:rPr>
          <w:lang w:val="en-US" w:bidi="en-US"/>
        </w:rPr>
        <w:t>.</w:t>
      </w:r>
    </w:p>
    <w:p w14:paraId="33C3DB0C" w14:textId="77777777" w:rsidR="00A92D48" w:rsidRDefault="00A92D48" w:rsidP="00A92D48">
      <w:pPr>
        <w:pStyle w:val="Heading3"/>
      </w:pPr>
      <w:bookmarkStart w:id="189" w:name="_Toc35948888"/>
      <w:r>
        <w:t>Future Work</w:t>
      </w:r>
      <w:bookmarkEnd w:id="189"/>
    </w:p>
    <w:p w14:paraId="7BB7186C" w14:textId="77777777" w:rsidR="00A92D48" w:rsidRPr="009961A8" w:rsidRDefault="00A92D48" w:rsidP="00A92D48">
      <w:pPr>
        <w:rPr>
          <w:color w:val="000000" w:themeColor="text1"/>
          <w:szCs w:val="22"/>
        </w:rPr>
      </w:pPr>
      <w:r w:rsidRPr="009961A8">
        <w:rPr>
          <w:color w:val="000000" w:themeColor="text1"/>
          <w:szCs w:val="22"/>
        </w:rPr>
        <w:t xml:space="preserve">To-date, the ontology engine has been used to facilitate the semantic </w:t>
      </w:r>
      <w:r>
        <w:rPr>
          <w:color w:val="000000" w:themeColor="text1"/>
          <w:szCs w:val="22"/>
        </w:rPr>
        <w:t>formalization</w:t>
      </w:r>
      <w:r w:rsidRPr="009961A8">
        <w:rPr>
          <w:color w:val="000000" w:themeColor="text1"/>
          <w:szCs w:val="22"/>
        </w:rPr>
        <w:t xml:space="preserve"> of loop detector data for the ATIS application. Future work will be pursued in two different directions: </w:t>
      </w:r>
    </w:p>
    <w:p w14:paraId="3A30E8DC"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lastRenderedPageBreak/>
        <w:t>Additional data sources may be added to extend the scope of the ATIS application to cover other locations. This will be straightforward as the existing semantic mappings may be reused for other datasets of the same type.</w:t>
      </w:r>
    </w:p>
    <w:p w14:paraId="0162230E" w14:textId="77777777" w:rsidR="00A92D48" w:rsidRPr="009961A8" w:rsidRDefault="00A92D48" w:rsidP="008C7F3C">
      <w:pPr>
        <w:pStyle w:val="ListParagraph"/>
        <w:numPr>
          <w:ilvl w:val="0"/>
          <w:numId w:val="67"/>
        </w:numPr>
        <w:rPr>
          <w:color w:val="000000" w:themeColor="text1"/>
          <w:szCs w:val="22"/>
        </w:rPr>
      </w:pPr>
      <w:r w:rsidRPr="009961A8">
        <w:rPr>
          <w:color w:val="000000" w:themeColor="text1"/>
          <w:szCs w:val="22"/>
        </w:rPr>
        <w:t>The ATIS application may be extended, or a new application may be explored altogether, to incorporate a broader range of dataset types. This might include data on the weather, road closures, concerts and sporting events, safety indices, and so on.</w:t>
      </w:r>
    </w:p>
    <w:p w14:paraId="5B5ACC07" w14:textId="686683C2" w:rsidR="00220D83" w:rsidRPr="00A92D48" w:rsidRDefault="00A92D48" w:rsidP="00A92D48">
      <w:pPr>
        <w:rPr>
          <w:color w:val="000000" w:themeColor="text1"/>
          <w:szCs w:val="22"/>
        </w:rPr>
      </w:pPr>
      <w:r w:rsidRPr="009961A8">
        <w:rPr>
          <w:color w:val="000000" w:themeColor="text1"/>
          <w:szCs w:val="22"/>
        </w:rPr>
        <w:t xml:space="preserve">These extensions will provide new opportunities to improve the traveler’s experience, and serve to demonstrate the utility of the </w:t>
      </w:r>
      <w:r w:rsidR="000D2B4D">
        <w:rPr>
          <w:color w:val="000000" w:themeColor="text1"/>
          <w:szCs w:val="22"/>
        </w:rPr>
        <w:t>ITSoS</w:t>
      </w:r>
      <w:r w:rsidRPr="009961A8">
        <w:rPr>
          <w:color w:val="000000" w:themeColor="text1"/>
          <w:szCs w:val="22"/>
        </w:rPr>
        <w:t xml:space="preserve"> framework and the value of the ontology engine as an easily extensible tool to support semantic integration.</w:t>
      </w:r>
    </w:p>
    <w:p w14:paraId="3FFD7359" w14:textId="09CFCB8D" w:rsidR="00382AA3" w:rsidRDefault="00382AA3" w:rsidP="00B36292">
      <w:pPr>
        <w:pStyle w:val="Heading2"/>
      </w:pPr>
      <w:bookmarkStart w:id="190" w:name="_Toc35948889"/>
      <w:r>
        <w:t>Integration with ArcGIS</w:t>
      </w:r>
      <w:bookmarkEnd w:id="190"/>
    </w:p>
    <w:p w14:paraId="1E3CCE6D" w14:textId="4B1FEDCB" w:rsidR="000B4A16" w:rsidRDefault="002439B1" w:rsidP="00382AA3">
      <w:pPr>
        <w:rPr>
          <w:lang w:val="en-US" w:bidi="en-US"/>
        </w:rPr>
      </w:pPr>
      <w:r>
        <w:rPr>
          <w:lang w:val="en-US" w:bidi="en-US"/>
        </w:rPr>
        <w:t>Based on the motivating scenario describe</w:t>
      </w:r>
      <w:r w:rsidR="004B1F12">
        <w:rPr>
          <w:lang w:val="en-US" w:bidi="en-US"/>
        </w:rPr>
        <w:t>d</w:t>
      </w:r>
      <w:r>
        <w:rPr>
          <w:lang w:val="en-US" w:bidi="en-US"/>
        </w:rPr>
        <w:t xml:space="preserve"> in Section </w:t>
      </w:r>
      <w:r>
        <w:rPr>
          <w:lang w:val="en-US" w:bidi="en-US"/>
        </w:rPr>
        <w:fldChar w:fldCharType="begin"/>
      </w:r>
      <w:r>
        <w:rPr>
          <w:lang w:val="en-US" w:bidi="en-US"/>
        </w:rPr>
        <w:instrText xml:space="preserve"> REF _Ref31271825 \r \h </w:instrText>
      </w:r>
      <w:r>
        <w:rPr>
          <w:lang w:val="en-US" w:bidi="en-US"/>
        </w:rPr>
      </w:r>
      <w:r>
        <w:rPr>
          <w:lang w:val="en-US" w:bidi="en-US"/>
        </w:rPr>
        <w:fldChar w:fldCharType="separate"/>
      </w:r>
      <w:r w:rsidR="005A6FB2">
        <w:rPr>
          <w:lang w:val="en-US" w:bidi="en-US"/>
        </w:rPr>
        <w:t>5.6</w:t>
      </w:r>
      <w:r>
        <w:rPr>
          <w:lang w:val="en-US" w:bidi="en-US"/>
        </w:rPr>
        <w:fldChar w:fldCharType="end"/>
      </w:r>
      <w:r>
        <w:rPr>
          <w:lang w:val="en-US" w:bidi="en-US"/>
        </w:rPr>
        <w:t>, a</w:t>
      </w:r>
      <w:r w:rsidR="00201527">
        <w:rPr>
          <w:lang w:val="en-US" w:bidi="en-US"/>
        </w:rPr>
        <w:t xml:space="preserve"> prototype application was developed t</w:t>
      </w:r>
      <w:r w:rsidR="00FD5AE0">
        <w:rPr>
          <w:lang w:val="en-US" w:bidi="en-US"/>
        </w:rPr>
        <w:t>o investigate the potential use of ontologies to support semantic integration of</w:t>
      </w:r>
      <w:r w:rsidR="00201527">
        <w:rPr>
          <w:lang w:val="en-US" w:bidi="en-US"/>
        </w:rPr>
        <w:t xml:space="preserve"> data in ArcGIS. The application functions as a simple shortest path finder that is augmented with contextual information about the resulting route. A subset of GFX data is mapped into RDF using </w:t>
      </w:r>
      <w:r>
        <w:rPr>
          <w:lang w:val="en-US" w:bidi="en-US"/>
        </w:rPr>
        <w:t xml:space="preserve">the </w:t>
      </w:r>
      <w:r w:rsidR="00201527">
        <w:rPr>
          <w:lang w:val="en-US" w:bidi="en-US"/>
        </w:rPr>
        <w:t xml:space="preserve">vocabulary defined by the </w:t>
      </w:r>
      <w:r w:rsidR="005D138F">
        <w:rPr>
          <w:lang w:val="en-US" w:bidi="en-US"/>
        </w:rPr>
        <w:t>TPSO</w:t>
      </w:r>
      <w:r w:rsidR="001F1E55">
        <w:rPr>
          <w:lang w:val="en-US" w:bidi="en-US"/>
        </w:rPr>
        <w:t xml:space="preserve"> to create an integrated, semantically annotated dataset</w:t>
      </w:r>
      <w:r w:rsidR="005D138F">
        <w:rPr>
          <w:lang w:val="en-US" w:bidi="en-US"/>
        </w:rPr>
        <w:t xml:space="preserve">. This supports a </w:t>
      </w:r>
      <w:r w:rsidR="001F1E55">
        <w:rPr>
          <w:lang w:val="en-US" w:bidi="en-US"/>
        </w:rPr>
        <w:t>streamlined</w:t>
      </w:r>
      <w:r w:rsidR="005D138F">
        <w:rPr>
          <w:lang w:val="en-US" w:bidi="en-US"/>
        </w:rPr>
        <w:t xml:space="preserve"> query process</w:t>
      </w:r>
      <w:r w:rsidR="001F1E55">
        <w:rPr>
          <w:lang w:val="en-US" w:bidi="en-US"/>
        </w:rPr>
        <w:t xml:space="preserve">: the data is stored in a triple store that is accessed by SPARQL queries </w:t>
      </w:r>
      <w:r w:rsidR="005D138F">
        <w:rPr>
          <w:lang w:val="en-US" w:bidi="en-US"/>
        </w:rPr>
        <w:t>to obtain information about a route from multiple data sources</w:t>
      </w:r>
      <w:r w:rsidR="001F1E55">
        <w:rPr>
          <w:lang w:val="en-US" w:bidi="en-US"/>
        </w:rPr>
        <w:t>, a process that</w:t>
      </w:r>
      <w:r w:rsidR="005D138F">
        <w:rPr>
          <w:lang w:val="en-US" w:bidi="en-US"/>
        </w:rPr>
        <w:t xml:space="preserve"> would otherwise have required a number of complex </w:t>
      </w:r>
      <w:r w:rsidR="000B4A16">
        <w:rPr>
          <w:lang w:val="en-US" w:bidi="en-US"/>
        </w:rPr>
        <w:t>queries in ArcGIS.</w:t>
      </w:r>
      <w:r>
        <w:rPr>
          <w:lang w:val="en-US" w:bidi="en-US"/>
        </w:rPr>
        <w:t xml:space="preserve"> </w:t>
      </w:r>
    </w:p>
    <w:p w14:paraId="2C3E9AEC" w14:textId="77777777" w:rsidR="007255D2" w:rsidRDefault="007255D2" w:rsidP="007255D2">
      <w:pPr>
        <w:pStyle w:val="Heading3"/>
      </w:pPr>
      <w:bookmarkStart w:id="191" w:name="_Toc35948890"/>
      <w:r>
        <w:t>Initial Implementation</w:t>
      </w:r>
      <w:bookmarkEnd w:id="191"/>
    </w:p>
    <w:p w14:paraId="5B237BFD" w14:textId="0D9193EC" w:rsidR="00E47020" w:rsidRDefault="007255D2" w:rsidP="00E47020">
      <w:pPr>
        <w:rPr>
          <w:lang w:val="en-US" w:bidi="en-US"/>
        </w:rPr>
      </w:pPr>
      <w:r>
        <w:rPr>
          <w:lang w:val="en-US" w:bidi="en-US"/>
        </w:rPr>
        <w:t xml:space="preserve">At the time of this report, </w:t>
      </w:r>
      <w:r w:rsidR="004B1F12">
        <w:rPr>
          <w:lang w:val="en-US" w:bidi="en-US"/>
        </w:rPr>
        <w:t>an initial</w:t>
      </w:r>
      <w:r>
        <w:rPr>
          <w:lang w:val="en-US" w:bidi="en-US"/>
        </w:rPr>
        <w:t xml:space="preserve"> prototype </w:t>
      </w:r>
      <w:r w:rsidR="004B1F12">
        <w:rPr>
          <w:lang w:val="en-US" w:bidi="en-US"/>
        </w:rPr>
        <w:t xml:space="preserve">has been </w:t>
      </w:r>
      <w:r>
        <w:rPr>
          <w:lang w:val="en-US" w:bidi="en-US"/>
        </w:rPr>
        <w:t>implement</w:t>
      </w:r>
      <w:r w:rsidR="004B1F12">
        <w:rPr>
          <w:lang w:val="en-US" w:bidi="en-US"/>
        </w:rPr>
        <w:t xml:space="preserve">ed </w:t>
      </w:r>
      <w:r>
        <w:rPr>
          <w:lang w:val="en-US" w:bidi="en-US"/>
        </w:rPr>
        <w:t xml:space="preserve">and </w:t>
      </w:r>
      <w:r w:rsidR="004B1F12">
        <w:rPr>
          <w:lang w:val="en-US" w:bidi="en-US"/>
        </w:rPr>
        <w:t xml:space="preserve">the </w:t>
      </w:r>
      <w:r>
        <w:rPr>
          <w:lang w:val="en-US" w:bidi="en-US"/>
        </w:rPr>
        <w:t xml:space="preserve">development </w:t>
      </w:r>
      <w:r w:rsidR="004B1F12">
        <w:rPr>
          <w:lang w:val="en-US" w:bidi="en-US"/>
        </w:rPr>
        <w:t xml:space="preserve">of a second version </w:t>
      </w:r>
      <w:r>
        <w:rPr>
          <w:lang w:val="en-US" w:bidi="en-US"/>
        </w:rPr>
        <w:t>is ongoing.</w:t>
      </w:r>
      <w:r w:rsidR="004B1F12">
        <w:rPr>
          <w:lang w:val="en-US" w:bidi="en-US"/>
        </w:rPr>
        <w:t xml:space="preserve"> </w:t>
      </w:r>
      <w:r w:rsidR="00E47020">
        <w:rPr>
          <w:lang w:val="en-US" w:bidi="en-US"/>
        </w:rPr>
        <w:t xml:space="preserve">The design adopted for the initial prototype is illustrated in </w:t>
      </w:r>
      <w:r w:rsidR="00E47020">
        <w:rPr>
          <w:lang w:val="en-US" w:bidi="en-US"/>
        </w:rPr>
        <w:fldChar w:fldCharType="begin"/>
      </w:r>
      <w:r w:rsidR="00E47020">
        <w:rPr>
          <w:lang w:val="en-US" w:bidi="en-US"/>
        </w:rPr>
        <w:instrText xml:space="preserve"> REF _Ref31279945 \h </w:instrText>
      </w:r>
      <w:r w:rsidR="00E47020">
        <w:rPr>
          <w:lang w:val="en-US" w:bidi="en-US"/>
        </w:rPr>
      </w:r>
      <w:r w:rsidR="00E47020">
        <w:rPr>
          <w:lang w:val="en-US" w:bidi="en-US"/>
        </w:rPr>
        <w:fldChar w:fldCharType="separate"/>
      </w:r>
      <w:r w:rsidR="005A6FB2">
        <w:t xml:space="preserve">Figure </w:t>
      </w:r>
      <w:r w:rsidR="005A6FB2">
        <w:rPr>
          <w:noProof/>
        </w:rPr>
        <w:t>21</w:t>
      </w:r>
      <w:r w:rsidR="00E47020">
        <w:rPr>
          <w:lang w:val="en-US" w:bidi="en-US"/>
        </w:rPr>
        <w:fldChar w:fldCharType="end"/>
      </w:r>
      <w:r w:rsidR="00E47020">
        <w:rPr>
          <w:lang w:val="en-US" w:bidi="en-US"/>
        </w:rPr>
        <w:t xml:space="preserve">. </w:t>
      </w:r>
      <w:r w:rsidR="001F1E55">
        <w:rPr>
          <w:lang w:val="en-US" w:bidi="en-US"/>
        </w:rPr>
        <w:t>The relevant datasets are extracted from the GFX into a PostgreSQL database in ArcGIS Enterprise. This database is accessed by the ontop ontology mapping tool. Using a predefined set of mappings, RDF data is generated from the database by ontop</w:t>
      </w:r>
      <w:r w:rsidR="00A46F47">
        <w:rPr>
          <w:lang w:val="en-US" w:bidi="en-US"/>
        </w:rPr>
        <w:t xml:space="preserve"> and stored in an SQLite database </w:t>
      </w:r>
      <w:r w:rsidR="00A46F47">
        <w:rPr>
          <w:lang w:val="en-US" w:bidi="en-US"/>
        </w:rPr>
        <w:lastRenderedPageBreak/>
        <w:t>– the knowledge graph.</w:t>
      </w:r>
      <w:r w:rsidR="001F1E55">
        <w:rPr>
          <w:lang w:val="en-US" w:bidi="en-US"/>
        </w:rPr>
        <w:t xml:space="preserve"> </w:t>
      </w:r>
      <w:r w:rsidR="00E47020">
        <w:rPr>
          <w:lang w:val="en-US" w:bidi="en-US"/>
        </w:rPr>
        <w:t xml:space="preserve">This data </w:t>
      </w:r>
      <w:r w:rsidR="00A46F47">
        <w:rPr>
          <w:lang w:val="en-US" w:bidi="en-US"/>
        </w:rPr>
        <w:t>may</w:t>
      </w:r>
      <w:r w:rsidR="00E47020">
        <w:rPr>
          <w:lang w:val="en-US" w:bidi="en-US"/>
        </w:rPr>
        <w:t xml:space="preserve"> then </w:t>
      </w:r>
      <w:r w:rsidR="00A46F47">
        <w:rPr>
          <w:lang w:val="en-US" w:bidi="en-US"/>
        </w:rPr>
        <w:t xml:space="preserve">be </w:t>
      </w:r>
      <w:r w:rsidR="00E47020">
        <w:rPr>
          <w:lang w:val="en-US" w:bidi="en-US"/>
        </w:rPr>
        <w:t>accessed as required using Python, in particular the Owlready2</w:t>
      </w:r>
      <w:r w:rsidR="00E47020">
        <w:rPr>
          <w:rStyle w:val="FootnoteReference"/>
          <w:lang w:val="en-US" w:bidi="en-US"/>
        </w:rPr>
        <w:footnoteReference w:id="26"/>
      </w:r>
      <w:r w:rsidR="00E47020">
        <w:rPr>
          <w:lang w:val="en-US" w:bidi="en-US"/>
        </w:rPr>
        <w:t xml:space="preserve"> and rdflib</w:t>
      </w:r>
      <w:r w:rsidR="00E47020">
        <w:rPr>
          <w:rStyle w:val="FootnoteReference"/>
          <w:lang w:val="en-US" w:bidi="en-US"/>
        </w:rPr>
        <w:footnoteReference w:id="27"/>
      </w:r>
      <w:r w:rsidR="00E47020">
        <w:rPr>
          <w:lang w:val="en-US" w:bidi="en-US"/>
        </w:rPr>
        <w:t xml:space="preserve"> libraries.</w:t>
      </w:r>
    </w:p>
    <w:p w14:paraId="5D8BB187" w14:textId="17667B17" w:rsidR="00A46F47" w:rsidRDefault="00A46F47" w:rsidP="00E47020">
      <w:pPr>
        <w:rPr>
          <w:lang w:val="en-US" w:bidi="en-US"/>
        </w:rPr>
      </w:pPr>
      <w:r>
        <w:rPr>
          <w:lang w:val="en-US" w:bidi="en-US"/>
        </w:rPr>
        <w:t>When a user accesses the system, they specify an origin and destination. The system then leverages ArcGIS functionality to calculate the shortest path from the origin to the destination, according to the road segments defined in the network. The then system queries the knowledge graph for contextual information about the road segments in the shortest route. These results are collected and aggregated for presentation to the user.</w:t>
      </w:r>
    </w:p>
    <w:p w14:paraId="7B58743F" w14:textId="77777777" w:rsidR="00E47020" w:rsidRDefault="00E47020" w:rsidP="00E47020">
      <w:pPr>
        <w:keepNext/>
      </w:pPr>
      <w:r w:rsidRPr="002439B1">
        <w:rPr>
          <w:noProof/>
          <w:lang w:val="en-US" w:bidi="en-US"/>
        </w:rPr>
        <w:drawing>
          <wp:inline distT="0" distB="0" distL="0" distR="0" wp14:anchorId="75BEAB96" wp14:editId="2EC97D26">
            <wp:extent cx="6580522" cy="276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83207" cy="2769730"/>
                    </a:xfrm>
                    <a:prstGeom prst="rect">
                      <a:avLst/>
                    </a:prstGeom>
                  </pic:spPr>
                </pic:pic>
              </a:graphicData>
            </a:graphic>
          </wp:inline>
        </w:drawing>
      </w:r>
    </w:p>
    <w:p w14:paraId="0B707ED7" w14:textId="451CE5E5" w:rsidR="00E47020" w:rsidRPr="002439B1" w:rsidRDefault="00E47020" w:rsidP="00E47020">
      <w:pPr>
        <w:pStyle w:val="Caption"/>
      </w:pPr>
      <w:bookmarkStart w:id="192" w:name="_Ref31279945"/>
      <w:r>
        <w:t xml:space="preserve">Figure </w:t>
      </w:r>
      <w:fldSimple w:instr=" SEQ Figure \* ARABIC ">
        <w:r w:rsidR="003D53CD">
          <w:rPr>
            <w:noProof/>
          </w:rPr>
          <w:t>22</w:t>
        </w:r>
      </w:fldSimple>
      <w:bookmarkEnd w:id="192"/>
      <w:r>
        <w:t>: Esri prototype design</w:t>
      </w:r>
    </w:p>
    <w:p w14:paraId="09BA856D" w14:textId="7169ABCC" w:rsidR="007255D2" w:rsidRDefault="00E47020" w:rsidP="007255D2">
      <w:pPr>
        <w:rPr>
          <w:lang w:val="en-US" w:bidi="en-US"/>
        </w:rPr>
      </w:pPr>
      <w:r>
        <w:rPr>
          <w:lang w:val="en-US" w:bidi="en-US"/>
        </w:rPr>
        <w:t xml:space="preserve">Currently, the queries and the results display are hard-coded. However, with the query flexibility </w:t>
      </w:r>
      <w:r w:rsidR="00A46F47">
        <w:rPr>
          <w:lang w:val="en-US" w:bidi="en-US"/>
        </w:rPr>
        <w:t>supported</w:t>
      </w:r>
      <w:r>
        <w:rPr>
          <w:lang w:val="en-US" w:bidi="en-US"/>
        </w:rPr>
        <w:t xml:space="preserve"> by the ontology it will be a straightforward extension to enable a more interactive interface in </w:t>
      </w:r>
      <w:r w:rsidR="004425FB">
        <w:rPr>
          <w:lang w:val="en-US" w:bidi="en-US"/>
        </w:rPr>
        <w:t xml:space="preserve">future </w:t>
      </w:r>
      <w:r>
        <w:rPr>
          <w:lang w:val="en-US" w:bidi="en-US"/>
        </w:rPr>
        <w:t>iteration</w:t>
      </w:r>
      <w:r w:rsidR="004425FB">
        <w:rPr>
          <w:lang w:val="en-US" w:bidi="en-US"/>
        </w:rPr>
        <w:t>s</w:t>
      </w:r>
      <w:r>
        <w:rPr>
          <w:lang w:val="en-US" w:bidi="en-US"/>
        </w:rPr>
        <w:t>.</w:t>
      </w:r>
    </w:p>
    <w:p w14:paraId="0FFDAF52" w14:textId="77777777" w:rsidR="007255D2" w:rsidRDefault="007255D2" w:rsidP="007255D2">
      <w:pPr>
        <w:pStyle w:val="Heading3"/>
      </w:pPr>
      <w:bookmarkStart w:id="193" w:name="_Toc35948891"/>
      <w:r>
        <w:lastRenderedPageBreak/>
        <w:t>Data Mapping</w:t>
      </w:r>
      <w:bookmarkEnd w:id="193"/>
    </w:p>
    <w:p w14:paraId="123B918B" w14:textId="77777777" w:rsidR="007255D2" w:rsidRDefault="007255D2" w:rsidP="007255D2">
      <w:r>
        <w:t>The scope of the initial prototype was restricted to five key GFX datasets, and focused only on a subset of the fields in each:</w:t>
      </w:r>
    </w:p>
    <w:p w14:paraId="124B302E" w14:textId="77777777" w:rsidR="007255D2" w:rsidRDefault="007255D2" w:rsidP="008C7F3C">
      <w:pPr>
        <w:pStyle w:val="ListParagraph"/>
        <w:numPr>
          <w:ilvl w:val="0"/>
          <w:numId w:val="64"/>
        </w:numPr>
        <w:rPr>
          <w:lang w:val="en-CA"/>
        </w:rPr>
      </w:pPr>
      <w:r>
        <w:rPr>
          <w:lang w:val="en-CA"/>
        </w:rPr>
        <w:t>Neighbourhood</w:t>
      </w:r>
    </w:p>
    <w:p w14:paraId="69840E67" w14:textId="77777777" w:rsidR="007255D2" w:rsidRDefault="007255D2" w:rsidP="008C7F3C">
      <w:pPr>
        <w:pStyle w:val="ListParagraph"/>
        <w:numPr>
          <w:ilvl w:val="0"/>
          <w:numId w:val="64"/>
        </w:numPr>
        <w:rPr>
          <w:lang w:val="en-CA"/>
        </w:rPr>
      </w:pPr>
      <w:r>
        <w:rPr>
          <w:lang w:val="en-CA"/>
        </w:rPr>
        <w:t>Land Use</w:t>
      </w:r>
    </w:p>
    <w:p w14:paraId="0A298061" w14:textId="77777777" w:rsidR="007255D2" w:rsidRDefault="007255D2" w:rsidP="008C7F3C">
      <w:pPr>
        <w:pStyle w:val="ListParagraph"/>
        <w:numPr>
          <w:ilvl w:val="0"/>
          <w:numId w:val="64"/>
        </w:numPr>
        <w:rPr>
          <w:lang w:val="en-CA"/>
        </w:rPr>
      </w:pPr>
      <w:r>
        <w:rPr>
          <w:lang w:val="en-CA"/>
        </w:rPr>
        <w:t>Land Cover</w:t>
      </w:r>
    </w:p>
    <w:p w14:paraId="752EBF7C" w14:textId="77777777" w:rsidR="007255D2" w:rsidRDefault="007255D2" w:rsidP="008C7F3C">
      <w:pPr>
        <w:pStyle w:val="ListParagraph"/>
        <w:numPr>
          <w:ilvl w:val="0"/>
          <w:numId w:val="64"/>
        </w:numPr>
        <w:rPr>
          <w:lang w:val="en-CA"/>
        </w:rPr>
      </w:pPr>
      <w:r>
        <w:rPr>
          <w:lang w:val="en-CA"/>
        </w:rPr>
        <w:t>Point of Interest</w:t>
      </w:r>
    </w:p>
    <w:p w14:paraId="1D74E55F" w14:textId="77777777" w:rsidR="007255D2" w:rsidRDefault="007255D2" w:rsidP="008C7F3C">
      <w:pPr>
        <w:pStyle w:val="ListParagraph"/>
        <w:numPr>
          <w:ilvl w:val="0"/>
          <w:numId w:val="64"/>
        </w:numPr>
        <w:rPr>
          <w:lang w:val="en-CA"/>
        </w:rPr>
      </w:pPr>
      <w:r>
        <w:rPr>
          <w:lang w:val="en-CA"/>
        </w:rPr>
        <w:t>Road Segment</w:t>
      </w:r>
    </w:p>
    <w:p w14:paraId="28902197" w14:textId="77777777" w:rsidR="007255D2" w:rsidRDefault="007255D2" w:rsidP="007255D2">
      <w:r>
        <w:t>In addition, new tables were generated by ArcGIS processes to capture the spatial relationships between the features defined in the Neighbourhood, Land Use, Land Cover, and Point of Interest datasets, and those in the Road Segment dataset. This was done in advance for efficiency as the ArcGIS processes are highly performant and specialized for such tasks.</w:t>
      </w:r>
    </w:p>
    <w:p w14:paraId="49488D61" w14:textId="6BF000C5" w:rsidR="007255D2" w:rsidRDefault="007255D2" w:rsidP="00053538">
      <w:r>
        <w:t>The resulting datasets were mapped into RDF using the Ontop OBDA tool. The mappings are described in</w:t>
      </w:r>
      <w:r w:rsidR="00B65792">
        <w:t xml:space="preserve"> </w:t>
      </w:r>
      <w:r w:rsidR="00B2311C">
        <w:fldChar w:fldCharType="begin"/>
      </w:r>
      <w:r w:rsidR="00B2311C">
        <w:instrText xml:space="preserve"> REF _Ref31283921 \r \h </w:instrText>
      </w:r>
      <w:r w:rsidR="00B2311C">
        <w:fldChar w:fldCharType="separate"/>
      </w:r>
      <w:r w:rsidR="005A6FB2">
        <w:t>Appendix D</w:t>
      </w:r>
      <w:r w:rsidR="00B2311C">
        <w:fldChar w:fldCharType="end"/>
      </w:r>
      <w:r>
        <w:t xml:space="preserve">; the Ontop files are available online at </w:t>
      </w:r>
      <w:hyperlink r:id="rId47" w:history="1">
        <w:r w:rsidR="00B2311C" w:rsidRPr="006F527E">
          <w:rPr>
            <w:rStyle w:val="Hyperlink"/>
          </w:rPr>
          <w:t>https://github.com/EnterpriseIntegrationLab/icity/tree/master/mappings/Esri_GSX</w:t>
        </w:r>
      </w:hyperlink>
      <w:r w:rsidR="00B2311C">
        <w:t>.</w:t>
      </w:r>
    </w:p>
    <w:p w14:paraId="054D14FD" w14:textId="3641058B" w:rsidR="00063B5D" w:rsidRPr="00B2311C" w:rsidRDefault="00E47020" w:rsidP="00053538">
      <w:r>
        <w:t xml:space="preserve">This application serves as a good example of a scenario where application-specific extensions to the ontology are required. The GFX defines its own set of concepts for its datasets. Instead of defining data mappings according to the generic iCity concepts, it is more precise to use the definitions adopted by the GFX. Therefore, we extend the generic iCity terms such as Road Segment and Land Use with specializations according to the GFX standard. </w:t>
      </w:r>
      <w:r w:rsidRPr="00637F93">
        <w:t>This</w:t>
      </w:r>
      <w:r w:rsidR="00D05CED" w:rsidRPr="00637F93">
        <w:t xml:space="preserve"> enables a clear specification of the relationship between GFX-specific terms, general concepts, as well as</w:t>
      </w:r>
      <w:r w:rsidR="00063B5D" w:rsidRPr="00637F93">
        <w:t xml:space="preserve"> overlapping concepts from other data sources.  For example, a Road Segment defined in the GFX will have some associated Road Class code that indicates the type of road, e.g. a Freeway segment. This still inherits properties of a generic road segment, and a subset of the generic icity road segments will in fact be freeway segments, however a road segment – in general – need not have a </w:t>
      </w:r>
      <w:r w:rsidR="00637F93" w:rsidRPr="00637F93">
        <w:t>GFX</w:t>
      </w:r>
      <w:r w:rsidR="00063B5D" w:rsidRPr="00637F93">
        <w:t xml:space="preserve"> road class code</w:t>
      </w:r>
      <w:r w:rsidR="00637F93" w:rsidRPr="00637F93">
        <w:t xml:space="preserve">. These GFX specific extensions are described along with the mappings in </w:t>
      </w:r>
      <w:r w:rsidR="00637F93" w:rsidRPr="00637F93">
        <w:fldChar w:fldCharType="begin"/>
      </w:r>
      <w:r w:rsidR="00637F93" w:rsidRPr="00637F93">
        <w:instrText xml:space="preserve"> REF _Ref31283921 \r \h </w:instrText>
      </w:r>
      <w:r w:rsidR="00637F93">
        <w:instrText xml:space="preserve"> \* MERGEFORMAT </w:instrText>
      </w:r>
      <w:r w:rsidR="00637F93" w:rsidRPr="00637F93">
        <w:fldChar w:fldCharType="separate"/>
      </w:r>
      <w:r w:rsidR="005A6FB2">
        <w:t>Appendix D</w:t>
      </w:r>
      <w:r w:rsidR="00637F93" w:rsidRPr="00637F93">
        <w:fldChar w:fldCharType="end"/>
      </w:r>
      <w:r w:rsidR="00637F93" w:rsidRPr="00637F93">
        <w:t>.</w:t>
      </w:r>
    </w:p>
    <w:p w14:paraId="07229BD0" w14:textId="7058AE91" w:rsidR="00CD6741" w:rsidRDefault="002439B1" w:rsidP="002439B1">
      <w:pPr>
        <w:pStyle w:val="Heading3"/>
      </w:pPr>
      <w:bookmarkStart w:id="194" w:name="_Toc35948892"/>
      <w:r>
        <w:lastRenderedPageBreak/>
        <w:t>Future Work</w:t>
      </w:r>
      <w:bookmarkEnd w:id="194"/>
    </w:p>
    <w:p w14:paraId="7ECE1A5B" w14:textId="74B75D1B" w:rsidR="000F48DC" w:rsidRDefault="002439B1" w:rsidP="002439B1">
      <w:pPr>
        <w:rPr>
          <w:lang w:val="en-US" w:bidi="en-US"/>
        </w:rPr>
      </w:pPr>
      <w:r>
        <w:t xml:space="preserve">Future work on this project </w:t>
      </w:r>
      <w:r w:rsidR="00096310">
        <w:t xml:space="preserve">will </w:t>
      </w:r>
      <w:r w:rsidR="00096310">
        <w:rPr>
          <w:lang w:val="en-US" w:bidi="en-US"/>
        </w:rPr>
        <w:t xml:space="preserve">incorporate the ability to automatically update the knowledge base to incorporate updates to the GFX. </w:t>
      </w:r>
      <w:r w:rsidR="00096310">
        <w:t xml:space="preserve">It will also </w:t>
      </w:r>
      <w:r>
        <w:t xml:space="preserve">explore the inclusion of additional fields as well as datasets that are external to the GFX. </w:t>
      </w:r>
      <w:r>
        <w:rPr>
          <w:lang w:val="en-US" w:bidi="en-US"/>
        </w:rPr>
        <w:t xml:space="preserve">Beyond this, there will also be a focus on improving the user interface, both </w:t>
      </w:r>
      <w:r w:rsidR="00A63CA1">
        <w:rPr>
          <w:lang w:val="en-US" w:bidi="en-US"/>
        </w:rPr>
        <w:t>in terms of the</w:t>
      </w:r>
      <w:r>
        <w:rPr>
          <w:lang w:val="en-US" w:bidi="en-US"/>
        </w:rPr>
        <w:t xml:space="preserve"> visualization of information as well support</w:t>
      </w:r>
      <w:r w:rsidR="00A63CA1">
        <w:rPr>
          <w:lang w:val="en-US" w:bidi="en-US"/>
        </w:rPr>
        <w:t>ing</w:t>
      </w:r>
      <w:r>
        <w:rPr>
          <w:lang w:val="en-US" w:bidi="en-US"/>
        </w:rPr>
        <w:t xml:space="preserve"> user interaction for decision-making.</w:t>
      </w:r>
      <w:r w:rsidR="00A63CA1">
        <w:rPr>
          <w:lang w:val="en-US" w:bidi="en-US"/>
        </w:rPr>
        <w:t xml:space="preserve"> These extensions will be driven by investigations into more detailed requirements for the NextGen-911 use case.</w:t>
      </w:r>
      <w:r w:rsidR="00A13010">
        <w:rPr>
          <w:lang w:val="en-US" w:bidi="en-US"/>
        </w:rPr>
        <w:t xml:space="preserve"> </w:t>
      </w:r>
      <w:r w:rsidR="000F48DC">
        <w:rPr>
          <w:lang w:val="en-US" w:bidi="en-US"/>
        </w:rPr>
        <w:t xml:space="preserve">Another application of this prototype that should be explored in future work is the use of the ontology to verify data according to the GFX standard. </w:t>
      </w:r>
      <w:r w:rsidR="00F13BFD">
        <w:rPr>
          <w:lang w:val="en-US" w:bidi="en-US"/>
        </w:rPr>
        <w:t>The ontology could be extended with the elicitation of more precise, intended semantics from the owners of the GFX standard. Based on these extensions, incoming datasets could then be assessed automatically against the definitions in the ontology. Such an application could contribute to improved efficiencies and data quality.</w:t>
      </w:r>
    </w:p>
    <w:p w14:paraId="6BB70767" w14:textId="6107D1D4" w:rsidR="00C73696" w:rsidRPr="00F13BFD" w:rsidRDefault="00F13BFD" w:rsidP="00F13BFD">
      <w:r>
        <w:rPr>
          <w:lang w:val="en-US" w:bidi="en-US"/>
        </w:rPr>
        <w:t>There are other opportunities for future development of the GFX Ontology extension as well. More meaningful taxonomies could be imposed on the existing land use, land cover, and road classes that are currently defined. In addition, an implicit relationship exists between land use and POI classes that should be explored.</w:t>
      </w:r>
    </w:p>
    <w:p w14:paraId="1A75D19B" w14:textId="0C7D0F1A" w:rsidR="005F1351" w:rsidRDefault="00A33FE2" w:rsidP="00DE6D67">
      <w:pPr>
        <w:pStyle w:val="Heading1"/>
      </w:pPr>
      <w:bookmarkStart w:id="195" w:name="_Toc35948893"/>
      <w:r>
        <w:t>Workflows</w:t>
      </w:r>
      <w:bookmarkEnd w:id="195"/>
    </w:p>
    <w:p w14:paraId="2A1FCCAE" w14:textId="08856A45" w:rsidR="000050A4" w:rsidRDefault="00BA0C40" w:rsidP="000050A4">
      <w:pPr>
        <w:rPr>
          <w:lang w:val="en-US" w:bidi="en-US"/>
        </w:rPr>
      </w:pPr>
      <w:r>
        <w:t xml:space="preserve">The activities required in the design and application of an ontology may vary greatly from case to case, however there are also likely to be commonalities. Recognizing and designing workflows around these common tasks improves efficiency and enables repeatability of past work as well as consistency of future work. </w:t>
      </w:r>
      <w:r w:rsidR="00414E85">
        <w:rPr>
          <w:lang w:val="en-US" w:bidi="en-US"/>
        </w:rPr>
        <w:t xml:space="preserve">In this section we provide an overview of </w:t>
      </w:r>
      <w:r>
        <w:rPr>
          <w:lang w:val="en-US" w:bidi="en-US"/>
        </w:rPr>
        <w:t xml:space="preserve">the </w:t>
      </w:r>
      <w:r w:rsidR="0015597C">
        <w:rPr>
          <w:lang w:val="en-US" w:bidi="en-US"/>
        </w:rPr>
        <w:t xml:space="preserve">workflows </w:t>
      </w:r>
      <w:r w:rsidR="002E361B">
        <w:rPr>
          <w:lang w:val="en-US" w:bidi="en-US"/>
        </w:rPr>
        <w:t>that have been employed</w:t>
      </w:r>
      <w:r w:rsidR="0015597C">
        <w:rPr>
          <w:lang w:val="en-US" w:bidi="en-US"/>
        </w:rPr>
        <w:t xml:space="preserve"> for the </w:t>
      </w:r>
      <w:r>
        <w:rPr>
          <w:lang w:val="en-US" w:bidi="en-US"/>
        </w:rPr>
        <w:t>following key tasks</w:t>
      </w:r>
      <w:r w:rsidR="002D2251">
        <w:rPr>
          <w:lang w:val="en-US" w:bidi="en-US"/>
        </w:rPr>
        <w:t xml:space="preserve"> that were</w:t>
      </w:r>
      <w:r>
        <w:rPr>
          <w:lang w:val="en-US" w:bidi="en-US"/>
        </w:rPr>
        <w:t xml:space="preserve"> involved in the design, maintenance, and application of the </w:t>
      </w:r>
      <w:r w:rsidR="0015597C">
        <w:rPr>
          <w:lang w:val="en-US" w:bidi="en-US"/>
        </w:rPr>
        <w:t xml:space="preserve">iCity </w:t>
      </w:r>
      <w:r>
        <w:rPr>
          <w:lang w:val="en-US" w:bidi="en-US"/>
        </w:rPr>
        <w:t>TPSO</w:t>
      </w:r>
      <w:r w:rsidR="00414E85">
        <w:rPr>
          <w:lang w:val="en-US" w:bidi="en-US"/>
        </w:rPr>
        <w:t>:</w:t>
      </w:r>
    </w:p>
    <w:p w14:paraId="40C95BBD" w14:textId="06ED9BF8" w:rsidR="00414E85" w:rsidRDefault="00414E85" w:rsidP="00331CB6">
      <w:pPr>
        <w:pStyle w:val="ListParagraph"/>
        <w:numPr>
          <w:ilvl w:val="0"/>
          <w:numId w:val="18"/>
        </w:numPr>
      </w:pPr>
      <w:r>
        <w:t>Data Mapping</w:t>
      </w:r>
      <w:r w:rsidR="00161133">
        <w:t xml:space="preserve"> and Materialization</w:t>
      </w:r>
    </w:p>
    <w:p w14:paraId="06DCB2E6" w14:textId="43EA8731" w:rsidR="00BC5E3C" w:rsidRDefault="00161133" w:rsidP="00331CB6">
      <w:pPr>
        <w:pStyle w:val="ListParagraph"/>
        <w:numPr>
          <w:ilvl w:val="0"/>
          <w:numId w:val="18"/>
        </w:numPr>
      </w:pPr>
      <w:r>
        <w:t>Data Storage and Access</w:t>
      </w:r>
    </w:p>
    <w:p w14:paraId="28563496" w14:textId="70C57EF1" w:rsidR="00414E85" w:rsidRDefault="00414E85" w:rsidP="00331CB6">
      <w:pPr>
        <w:pStyle w:val="ListParagraph"/>
        <w:numPr>
          <w:ilvl w:val="0"/>
          <w:numId w:val="18"/>
        </w:numPr>
      </w:pPr>
      <w:r>
        <w:t>Versioning</w:t>
      </w:r>
    </w:p>
    <w:p w14:paraId="05B2CA9A" w14:textId="02B5B688" w:rsidR="00414E85" w:rsidRDefault="00414E85" w:rsidP="00331CB6">
      <w:pPr>
        <w:pStyle w:val="ListParagraph"/>
        <w:numPr>
          <w:ilvl w:val="0"/>
          <w:numId w:val="18"/>
        </w:numPr>
      </w:pPr>
      <w:r>
        <w:t>Documentation generation</w:t>
      </w:r>
    </w:p>
    <w:p w14:paraId="1028405F" w14:textId="50441AFC" w:rsidR="00476DD3" w:rsidRDefault="00476DD3" w:rsidP="00476DD3">
      <w:pPr>
        <w:pStyle w:val="Heading2"/>
      </w:pPr>
      <w:bookmarkStart w:id="196" w:name="_Toc35948894"/>
      <w:r>
        <w:lastRenderedPageBreak/>
        <w:t>Data Mapping</w:t>
      </w:r>
      <w:bookmarkEnd w:id="196"/>
    </w:p>
    <w:p w14:paraId="5FCC2710" w14:textId="24C6F7EB" w:rsidR="00476DD3" w:rsidRDefault="005D138F" w:rsidP="005D138F">
      <w:r>
        <w:t xml:space="preserve">Data mapping refers to the process by which existing data sets are defined according the vocabulary of the ontology. </w:t>
      </w:r>
      <w:r w:rsidR="00D62A38">
        <w:t xml:space="preserve">These definitions serve to disambiguate data sets and make their semantics explicit. They are specified </w:t>
      </w:r>
      <w:r>
        <w:t xml:space="preserve">in such a way that the data sets may be automatically transformed </w:t>
      </w:r>
      <w:r w:rsidR="00053538">
        <w:t xml:space="preserve">into, or accessed with Semantic Web technologies through an approach referred to as Ontology Based Data Access (OBDA) </w:t>
      </w:r>
      <w:r w:rsidR="009E5CF6">
        <w:fldChar w:fldCharType="begin"/>
      </w:r>
      <w:r w:rsidR="00DE6FBD">
        <w:instrText xml:space="preserve"> ADDIN EN.CITE &lt;EndNote&gt;&lt;Cite&gt;&lt;Author&gt;Xiao&lt;/Author&gt;&lt;Year&gt;2018&lt;/Year&gt;&lt;IDText&gt;Ontology-based data access: A survey&lt;/IDText&gt;&lt;DisplayText&gt;[37]&lt;/DisplayText&gt;&lt;record&gt;&lt;isbn&gt;0999241125&lt;/isbn&gt;&lt;titles&gt;&lt;title&gt;Ontology-based data access: A survey&lt;/title&gt;&lt;/titles&gt;&lt;contributors&gt;&lt;authors&gt;&lt;author&gt;Xiao, Guohui&lt;/author&gt;&lt;author&gt;Calvanese, Diego&lt;/author&gt;&lt;author&gt;Kontchakov, Roman&lt;/author&gt;&lt;author&gt;Lembo, Domenico&lt;/author&gt;&lt;author&gt;Poggi, Antonella&lt;/author&gt;&lt;author&gt;Rosati, Riccardo&lt;/author&gt;&lt;author&gt;Zakharyaschev, Michael&lt;/author&gt;&lt;/authors&gt;&lt;/contributors&gt;&lt;added-date format="utc"&gt;1581531780&lt;/added-date&gt;&lt;ref-type name="Book Section"&gt;5&lt;/ref-type&gt;&lt;dates&gt;&lt;year&gt;2018&lt;/year&gt;&lt;/dates&gt;&lt;rec-number&gt;52&lt;/rec-number&gt;&lt;publisher&gt;IJCAI Organization&lt;/publisher&gt;&lt;last-updated-date format="utc"&gt;1581531780&lt;/last-updated-date&gt;&lt;/record&gt;&lt;/Cite&gt;&lt;/EndNote&gt;</w:instrText>
      </w:r>
      <w:r w:rsidR="009E5CF6">
        <w:fldChar w:fldCharType="separate"/>
      </w:r>
      <w:r w:rsidR="00DE6FBD">
        <w:rPr>
          <w:noProof/>
        </w:rPr>
        <w:t>[37]</w:t>
      </w:r>
      <w:r w:rsidR="009E5CF6">
        <w:fldChar w:fldCharType="end"/>
      </w:r>
      <w:r w:rsidR="00053538">
        <w:t>. While other approaches are possible, the de facto standard for defining such mappings on the Semantic Web is</w:t>
      </w:r>
      <w:r w:rsidR="006F203A">
        <w:t xml:space="preserve"> the RDF to RDF Mapping Language</w:t>
      </w:r>
      <w:r w:rsidR="00053538">
        <w:t xml:space="preserve"> </w:t>
      </w:r>
      <w:r w:rsidR="006F203A">
        <w:t>(</w:t>
      </w:r>
      <w:r w:rsidR="00053538">
        <w:t>R2RML</w:t>
      </w:r>
      <w:r w:rsidR="006F203A">
        <w:t>)</w:t>
      </w:r>
      <w:r w:rsidR="00053538">
        <w:rPr>
          <w:rStyle w:val="FootnoteReference"/>
        </w:rPr>
        <w:footnoteReference w:id="28"/>
      </w:r>
      <w:r w:rsidR="00053538">
        <w:t xml:space="preserve">. </w:t>
      </w:r>
      <w:r w:rsidR="00D62A38">
        <w:t xml:space="preserve"> </w:t>
      </w:r>
    </w:p>
    <w:p w14:paraId="2AEF121D" w14:textId="77777777" w:rsidR="0015597C" w:rsidRDefault="0015597C" w:rsidP="0015597C">
      <w:pPr>
        <w:pStyle w:val="Heading3"/>
      </w:pPr>
      <w:bookmarkStart w:id="197" w:name="_Toc35948895"/>
      <w:r>
        <w:t>Alternative approaches</w:t>
      </w:r>
      <w:bookmarkEnd w:id="197"/>
    </w:p>
    <w:p w14:paraId="200514B9" w14:textId="57ED4DD6" w:rsidR="0015597C" w:rsidRPr="00846739" w:rsidRDefault="00177339" w:rsidP="0015597C">
      <w:r>
        <w:t>Here,</w:t>
      </w:r>
      <w:r w:rsidR="0015597C">
        <w:t xml:space="preserve"> we focus on the triple</w:t>
      </w:r>
      <w:r w:rsidR="005D138F">
        <w:t xml:space="preserve"> </w:t>
      </w:r>
      <w:r w:rsidR="0015597C">
        <w:t xml:space="preserve">store architecture, wherein the data sources are transformed </w:t>
      </w:r>
      <w:r w:rsidR="00053538">
        <w:t xml:space="preserve">(materialized) </w:t>
      </w:r>
      <w:r w:rsidR="0015597C">
        <w:t>into triples and uploaded to a triple</w:t>
      </w:r>
      <w:r w:rsidR="005D138F">
        <w:t xml:space="preserve"> </w:t>
      </w:r>
      <w:r w:rsidR="0015597C">
        <w:t>store(s). This triple</w:t>
      </w:r>
      <w:r w:rsidR="005D138F">
        <w:t xml:space="preserve"> </w:t>
      </w:r>
      <w:r w:rsidR="0015597C">
        <w:t xml:space="preserve">store may then be accessed via SPARQL queries (including applications using the Apache Jena framework). It should be noted that another possible architecture involves applying the semantic augmentation to access the data in a database, this is referred to as </w:t>
      </w:r>
      <w:r w:rsidR="00053538">
        <w:t>virtual access.</w:t>
      </w:r>
    </w:p>
    <w:p w14:paraId="2CE1E147" w14:textId="34C3B1AD" w:rsidR="0015597C" w:rsidRDefault="0015597C" w:rsidP="005A2D07">
      <w:r>
        <w:t>This guide focuses on the use of the Karma Data Integration Tool</w:t>
      </w:r>
      <w:r>
        <w:rPr>
          <w:rStyle w:val="FootnoteReference"/>
        </w:rPr>
        <w:footnoteReference w:id="29"/>
      </w:r>
      <w:r>
        <w:t xml:space="preserve"> for semantic augmentation and data transformation, however it should be noted that several similar tools exist, with varying capabilities and limitations. These tools are often referred to as R2RML processors or OBDA tools</w:t>
      </w:r>
      <w:r w:rsidR="00177339">
        <w:t>;</w:t>
      </w:r>
      <w:r>
        <w:t xml:space="preserve"> examples are Mastro</w:t>
      </w:r>
      <w:r w:rsidR="002F5FC7">
        <w:rPr>
          <w:rStyle w:val="FootnoteReference"/>
        </w:rPr>
        <w:footnoteReference w:id="30"/>
      </w:r>
      <w:r>
        <w:t xml:space="preserve"> and Ontop</w:t>
      </w:r>
      <w:r w:rsidR="002F5FC7">
        <w:rPr>
          <w:rStyle w:val="FootnoteReference"/>
        </w:rPr>
        <w:footnoteReference w:id="31"/>
      </w:r>
      <w:r>
        <w:t>, among others.</w:t>
      </w:r>
    </w:p>
    <w:p w14:paraId="52840F44" w14:textId="56BC0876" w:rsidR="005565E1" w:rsidRPr="005A2D07" w:rsidRDefault="005565E1" w:rsidP="005A2D07">
      <w:r w:rsidRPr="009961A8">
        <w:rPr>
          <w:rFonts w:asciiTheme="majorBidi" w:hAnsiTheme="majorBidi" w:cstheme="majorBidi"/>
        </w:rPr>
        <w:t>The KARMA</w:t>
      </w:r>
      <w:r w:rsidRPr="009961A8">
        <w:rPr>
          <w:rStyle w:val="FootnoteReference"/>
          <w:rFonts w:asciiTheme="majorBidi" w:hAnsiTheme="majorBidi" w:cstheme="majorBidi"/>
        </w:rPr>
        <w:footnoteReference w:id="32"/>
      </w:r>
      <w:r w:rsidRPr="009961A8">
        <w:rPr>
          <w:rFonts w:asciiTheme="majorBidi" w:hAnsiTheme="majorBidi" w:cstheme="majorBidi"/>
        </w:rPr>
        <w:t xml:space="preserve"> </w:t>
      </w:r>
      <w:r w:rsidRPr="009961A8">
        <w:rPr>
          <w:rFonts w:asciiTheme="majorBidi" w:hAnsiTheme="majorBidi" w:cstheme="majorBidi"/>
        </w:rPr>
        <w:fldChar w:fldCharType="begin"/>
      </w:r>
      <w:r w:rsidR="00DE6FBD">
        <w:rPr>
          <w:rFonts w:asciiTheme="majorBidi" w:hAnsiTheme="majorBidi" w:cstheme="majorBidi"/>
        </w:rPr>
        <w:instrText xml:space="preserve"> ADDIN EN.CITE &lt;EndNote&gt;&lt;Cite&gt;&lt;Author&gt;Knoblock&lt;/Author&gt;&lt;Year&gt;2015&lt;/Year&gt;&lt;IDText&gt;Exploiting Semantics for Big Data Integration&lt;/IDText&gt;&lt;DisplayText&gt;[35]&lt;/DisplayText&gt;&lt;record&gt;&lt;isbn&gt;0738-4602&lt;/isbn&gt;&lt;titles&gt;&lt;title&gt;Exploiting Semantics for Big Data Integration&lt;/title&gt;&lt;secondary-title&gt;AI Magazine&lt;/secondary-title&gt;&lt;/titles&gt;&lt;number&gt;1&lt;/number&gt;&lt;contributors&gt;&lt;authors&gt;&lt;author&gt;Knoblock, Craig A&lt;/author&gt;&lt;author&gt;Szekely, Pedro&lt;/author&gt;&lt;/authors&gt;&lt;/contributors&gt;&lt;added-date format="utc"&gt;1564431182&lt;/added-date&gt;&lt;ref-type name="Journal Article"&gt;17&lt;/ref-type&gt;&lt;dates&gt;&lt;year&gt;2015&lt;/year&gt;&lt;/dates&gt;&lt;rec-number&gt;31&lt;/rec-number&gt;&lt;last-updated-date format="utc"&gt;1564431182&lt;/last-updated-date&gt;&lt;volume&gt;36&lt;/volume&gt;&lt;/record&gt;&lt;/Cite&gt;&lt;/EndNote&gt;</w:instrText>
      </w:r>
      <w:r w:rsidRPr="009961A8">
        <w:rPr>
          <w:rFonts w:asciiTheme="majorBidi" w:hAnsiTheme="majorBidi" w:cstheme="majorBidi"/>
        </w:rPr>
        <w:fldChar w:fldCharType="separate"/>
      </w:r>
      <w:r w:rsidR="00DE6FBD">
        <w:rPr>
          <w:rFonts w:asciiTheme="majorBidi" w:hAnsiTheme="majorBidi" w:cstheme="majorBidi"/>
          <w:noProof/>
        </w:rPr>
        <w:t>[35]</w:t>
      </w:r>
      <w:r w:rsidRPr="009961A8">
        <w:rPr>
          <w:rFonts w:asciiTheme="majorBidi" w:hAnsiTheme="majorBidi" w:cstheme="majorBidi"/>
        </w:rPr>
        <w:fldChar w:fldCharType="end"/>
      </w:r>
      <w:r w:rsidRPr="009961A8">
        <w:rPr>
          <w:rFonts w:asciiTheme="majorBidi" w:hAnsiTheme="majorBidi" w:cstheme="majorBidi"/>
        </w:rPr>
        <w:t xml:space="preserve"> tool was </w:t>
      </w:r>
      <w:r>
        <w:rPr>
          <w:rFonts w:asciiTheme="majorBidi" w:hAnsiTheme="majorBidi" w:cstheme="majorBidi"/>
        </w:rPr>
        <w:t>used</w:t>
      </w:r>
      <w:r w:rsidRPr="009961A8">
        <w:rPr>
          <w:rFonts w:asciiTheme="majorBidi" w:hAnsiTheme="majorBidi" w:cstheme="majorBidi"/>
        </w:rPr>
        <w:t xml:space="preserve"> </w:t>
      </w:r>
      <w:r>
        <w:rPr>
          <w:rFonts w:asciiTheme="majorBidi" w:hAnsiTheme="majorBidi" w:cstheme="majorBidi"/>
        </w:rPr>
        <w:t>to transform the datasets for most of the applications</w:t>
      </w:r>
      <w:r w:rsidRPr="009961A8">
        <w:rPr>
          <w:rFonts w:asciiTheme="majorBidi" w:hAnsiTheme="majorBidi" w:cstheme="majorBidi"/>
        </w:rPr>
        <w:t xml:space="preserve">. This choice was motivated by several factors including: ease of use – the tool is straightforward to use and includes a GUI to support the R2RML specification process; range of acceptable data </w:t>
      </w:r>
      <w:r w:rsidRPr="009961A8">
        <w:rPr>
          <w:rFonts w:asciiTheme="majorBidi" w:hAnsiTheme="majorBidi" w:cstheme="majorBidi"/>
        </w:rPr>
        <w:lastRenderedPageBreak/>
        <w:t xml:space="preserve">formats – the tool supports the transformation of not only data in relational databases, but also data in .csv and .json formats, among others; batch transformation – the tool easily enables the transformation of batches of files given the R2RML mappings and thus should easily scale to larger use cases. </w:t>
      </w:r>
    </w:p>
    <w:p w14:paraId="4DC0B563" w14:textId="25B61DDC" w:rsidR="0015597C" w:rsidRDefault="0015597C" w:rsidP="0015597C">
      <w:pPr>
        <w:pStyle w:val="Heading3"/>
      </w:pPr>
      <w:bookmarkStart w:id="198" w:name="_Toc35948896"/>
      <w:r>
        <w:t>Basic data mapping/import workflow with Karma and Virtuoso</w:t>
      </w:r>
      <w:bookmarkEnd w:id="198"/>
    </w:p>
    <w:p w14:paraId="74FB7166" w14:textId="77777777" w:rsidR="0015597C" w:rsidRDefault="0015597C" w:rsidP="00331CB6">
      <w:pPr>
        <w:pStyle w:val="ListParagraph"/>
        <w:numPr>
          <w:ilvl w:val="0"/>
          <w:numId w:val="19"/>
        </w:numPr>
        <w:rPr>
          <w:lang w:val="en-CA"/>
        </w:rPr>
      </w:pPr>
      <w:r>
        <w:rPr>
          <w:lang w:val="en-CA"/>
        </w:rPr>
        <w:t>Design mappings to capture the data using ontology. This step is performed offline and shall be done only once for a particular data source (i.e. all data of like format may be accessed/transformed with the same mapping). Karma provides a GUI to support this process. Note that some cleaning may be required in order to transform the data into an appropriate form.</w:t>
      </w:r>
    </w:p>
    <w:p w14:paraId="6D3A5F79" w14:textId="77777777" w:rsidR="0015597C" w:rsidRDefault="0015597C" w:rsidP="00331CB6">
      <w:pPr>
        <w:pStyle w:val="ListParagraph"/>
        <w:numPr>
          <w:ilvl w:val="1"/>
          <w:numId w:val="19"/>
        </w:numPr>
        <w:rPr>
          <w:lang w:val="en-CA"/>
        </w:rPr>
      </w:pPr>
      <w:r>
        <w:rPr>
          <w:lang w:val="en-CA"/>
        </w:rPr>
        <w:t>Open Karma, load dataset and relevant ontology files (in current Karma implementation, imports are not directly applied so uploading only the main ontology file may not capture all of the necessary terms).</w:t>
      </w:r>
    </w:p>
    <w:p w14:paraId="736D83E3" w14:textId="77777777" w:rsidR="0015597C" w:rsidRDefault="0015597C" w:rsidP="00331CB6">
      <w:pPr>
        <w:pStyle w:val="ListParagraph"/>
        <w:numPr>
          <w:ilvl w:val="1"/>
          <w:numId w:val="19"/>
        </w:numPr>
        <w:rPr>
          <w:lang w:val="en-CA"/>
        </w:rPr>
      </w:pPr>
      <w:r>
        <w:rPr>
          <w:lang w:val="en-CA"/>
        </w:rPr>
        <w:t>Data cleaning: transform the data as required (reformatting, separation of cell contents, etc).</w:t>
      </w:r>
      <w:r>
        <w:rPr>
          <w:lang w:val="en-CA"/>
        </w:rPr>
        <w:br/>
        <w:t>This may require some use of Python. For example, in the TTS data we want to transform 3d coordinates to 2d coordinates, and format them according to the WKT format.</w:t>
      </w:r>
      <w:r>
        <w:rPr>
          <w:lang w:val="en-CA"/>
        </w:rPr>
        <w:br/>
        <w:t>Simple reformat as WKT:</w:t>
      </w:r>
    </w:p>
    <w:p w14:paraId="4B69A110" w14:textId="77777777" w:rsidR="0015597C" w:rsidRDefault="0015597C" w:rsidP="0015597C">
      <w:pPr>
        <w:ind w:left="1440"/>
      </w:pPr>
      <w:r w:rsidRPr="008B3A1C">
        <w:t xml:space="preserve">return "POLYGON(" + getValue("coordinates") + ")" </w:t>
      </w:r>
    </w:p>
    <w:p w14:paraId="2E54B78F" w14:textId="77777777" w:rsidR="0015597C" w:rsidRDefault="0015597C" w:rsidP="0015597C">
      <w:pPr>
        <w:ind w:left="720" w:firstLine="720"/>
      </w:pPr>
      <w:r>
        <w:t>Reformat to remove 0-valued 3</w:t>
      </w:r>
      <w:r w:rsidRPr="008B3A1C">
        <w:rPr>
          <w:vertAlign w:val="superscript"/>
        </w:rPr>
        <w:t>rd</w:t>
      </w:r>
      <w:r>
        <w:t xml:space="preserve"> dimension from coordinates:</w:t>
      </w:r>
    </w:p>
    <w:p w14:paraId="0312AD23" w14:textId="77777777" w:rsidR="0015597C" w:rsidRPr="008B3A1C" w:rsidRDefault="0015597C" w:rsidP="0015597C">
      <w:pPr>
        <w:ind w:left="720" w:firstLine="720"/>
      </w:pPr>
      <w:r w:rsidRPr="008B3A1C">
        <w:t>import re</w:t>
      </w:r>
    </w:p>
    <w:p w14:paraId="7E88D66D" w14:textId="77777777" w:rsidR="0015597C" w:rsidRPr="008B3A1C" w:rsidRDefault="0015597C" w:rsidP="0015597C">
      <w:pPr>
        <w:ind w:left="1440"/>
      </w:pPr>
      <w:r w:rsidRPr="008B3A1C">
        <w:t>line = getValue("coordinates")</w:t>
      </w:r>
    </w:p>
    <w:p w14:paraId="62971513" w14:textId="77777777" w:rsidR="0015597C" w:rsidRPr="008B3A1C" w:rsidRDefault="0015597C" w:rsidP="0015597C">
      <w:pPr>
        <w:ind w:left="1440"/>
      </w:pPr>
      <w:r w:rsidRPr="008B3A1C">
        <w:t>line = re.sub(',',' ',line)</w:t>
      </w:r>
    </w:p>
    <w:p w14:paraId="59106606" w14:textId="77777777" w:rsidR="0015597C" w:rsidRPr="008B3A1C" w:rsidRDefault="0015597C" w:rsidP="0015597C">
      <w:pPr>
        <w:ind w:left="1440"/>
      </w:pPr>
      <w:r w:rsidRPr="008B3A1C">
        <w:t>line = re.sub(' 0 ',',',line)</w:t>
      </w:r>
    </w:p>
    <w:p w14:paraId="6526D223" w14:textId="77777777" w:rsidR="0015597C" w:rsidRDefault="0015597C" w:rsidP="0015597C">
      <w:pPr>
        <w:ind w:left="1440"/>
      </w:pPr>
      <w:r w:rsidRPr="008B3A1C">
        <w:t>return line</w:t>
      </w:r>
    </w:p>
    <w:p w14:paraId="1D588061" w14:textId="77777777" w:rsidR="0015597C" w:rsidRPr="008B3A1C" w:rsidRDefault="0015597C" w:rsidP="0015597C">
      <w:pPr>
        <w:ind w:left="720"/>
      </w:pPr>
      <w:r>
        <w:lastRenderedPageBreak/>
        <w:t>The specification of IRIs is also a good step to take here. In some cases, this may require reformatting of some of the data. It will also likely require the introduction of some base namespace, e.g. “</w:t>
      </w:r>
      <w:r w:rsidRPr="00787F22">
        <w:t>https://w3id.org/icity/TTC_srt_delays</w:t>
      </w:r>
      <w:r>
        <w:t>/...”</w:t>
      </w:r>
    </w:p>
    <w:p w14:paraId="6741BFC9" w14:textId="77777777" w:rsidR="0015597C" w:rsidRDefault="0015597C" w:rsidP="00331CB6">
      <w:pPr>
        <w:pStyle w:val="ListParagraph"/>
        <w:numPr>
          <w:ilvl w:val="1"/>
          <w:numId w:val="19"/>
        </w:numPr>
        <w:rPr>
          <w:lang w:val="en-CA"/>
        </w:rPr>
      </w:pPr>
      <w:r>
        <w:rPr>
          <w:lang w:val="en-CA"/>
        </w:rPr>
        <w:t>Specify ontology mappings in Karma.</w:t>
      </w:r>
    </w:p>
    <w:p w14:paraId="606764D9" w14:textId="77777777" w:rsidR="0015597C" w:rsidRDefault="0015597C" w:rsidP="00331CB6">
      <w:pPr>
        <w:pStyle w:val="ListParagraph"/>
        <w:numPr>
          <w:ilvl w:val="1"/>
          <w:numId w:val="19"/>
        </w:numPr>
        <w:rPr>
          <w:lang w:val="en-CA"/>
        </w:rPr>
      </w:pPr>
      <w:r>
        <w:rPr>
          <w:lang w:val="en-CA"/>
        </w:rPr>
        <w:t>Export R2RML model (ttl or rdf) file. This model is a representation of the mapping of the data into the ontology.</w:t>
      </w:r>
    </w:p>
    <w:p w14:paraId="7994C912" w14:textId="32F2D614" w:rsidR="0015597C" w:rsidRDefault="0015597C" w:rsidP="00331CB6">
      <w:pPr>
        <w:pStyle w:val="ListParagraph"/>
        <w:numPr>
          <w:ilvl w:val="1"/>
          <w:numId w:val="19"/>
        </w:numPr>
        <w:rPr>
          <w:lang w:val="en-CA"/>
        </w:rPr>
      </w:pPr>
      <w:r>
        <w:rPr>
          <w:lang w:val="en-CA"/>
        </w:rPr>
        <w:t xml:space="preserve">At this point, for a one-off transformation the transformed data may also be exported and saved for upload into the desired </w:t>
      </w:r>
      <w:r w:rsidR="004C15FC">
        <w:rPr>
          <w:lang w:val="en-CA"/>
        </w:rPr>
        <w:t>triple store</w:t>
      </w:r>
      <w:r>
        <w:rPr>
          <w:lang w:val="en-CA"/>
        </w:rPr>
        <w:t>. However, if the mappings are to be generated and uploaded at a later date, only the R2RML model is required.</w:t>
      </w:r>
    </w:p>
    <w:p w14:paraId="5BF2BB7D" w14:textId="65E7278F" w:rsidR="0015597C" w:rsidRDefault="0015597C" w:rsidP="0015597C">
      <w:pPr>
        <w:pStyle w:val="Heading3"/>
      </w:pPr>
      <w:bookmarkStart w:id="199" w:name="_Toc35948897"/>
      <w:r>
        <w:t>Repeat</w:t>
      </w:r>
      <w:r w:rsidR="00177339">
        <w:t>ed</w:t>
      </w:r>
      <w:r>
        <w:t xml:space="preserve"> Data Mappings</w:t>
      </w:r>
      <w:bookmarkEnd w:id="199"/>
    </w:p>
    <w:p w14:paraId="0A0F7F4F" w14:textId="77777777" w:rsidR="0015597C" w:rsidRDefault="0015597C" w:rsidP="0015597C">
      <w:r>
        <w:t>For multiple datasets with the same mapping, we can automate the above process once an initial mapping has been defined. This is possible using the batch mode in Karma</w:t>
      </w:r>
      <w:r>
        <w:rPr>
          <w:rStyle w:val="FootnoteReference"/>
        </w:rPr>
        <w:footnoteReference w:id="33"/>
      </w:r>
      <w:r>
        <w:t>.</w:t>
      </w:r>
    </w:p>
    <w:p w14:paraId="0F93A576" w14:textId="77777777" w:rsidR="0015597C" w:rsidRDefault="0015597C" w:rsidP="0015597C"/>
    <w:p w14:paraId="2E3F5657" w14:textId="77777777" w:rsidR="0015597C" w:rsidRDefault="0015597C" w:rsidP="0015597C">
      <w:r>
        <w:t>Example: let’s download a bunch of TTC incident files and try to map them with a single command, using the R2RML mapping that we defined for the first dataset.</w:t>
      </w:r>
    </w:p>
    <w:p w14:paraId="4EE02378" w14:textId="77777777" w:rsidR="0015597C" w:rsidRDefault="0015597C" w:rsidP="0015597C">
      <w:r>
        <w:t>Beginning with data files:</w:t>
      </w:r>
    </w:p>
    <w:p w14:paraId="07BD8099" w14:textId="77777777" w:rsidR="0015597C" w:rsidRDefault="0015597C" w:rsidP="00331CB6">
      <w:pPr>
        <w:pStyle w:val="ListParagraph"/>
        <w:numPr>
          <w:ilvl w:val="0"/>
          <w:numId w:val="20"/>
        </w:numPr>
        <w:rPr>
          <w:lang w:val="en-CA"/>
        </w:rPr>
      </w:pPr>
      <w:r w:rsidRPr="00091669">
        <w:rPr>
          <w:lang w:val="en-CA"/>
        </w:rPr>
        <w:t>SubwayDelay201706</w:t>
      </w:r>
      <w:r>
        <w:rPr>
          <w:lang w:val="en-CA"/>
        </w:rPr>
        <w:t>.csv</w:t>
      </w:r>
    </w:p>
    <w:p w14:paraId="0BFB246F" w14:textId="77777777" w:rsidR="0015597C" w:rsidRDefault="0015597C" w:rsidP="00331CB6">
      <w:pPr>
        <w:pStyle w:val="ListParagraph"/>
        <w:numPr>
          <w:ilvl w:val="0"/>
          <w:numId w:val="20"/>
        </w:numPr>
        <w:rPr>
          <w:lang w:val="en-CA"/>
        </w:rPr>
      </w:pPr>
      <w:r w:rsidRPr="00091669">
        <w:rPr>
          <w:lang w:val="en-CA"/>
        </w:rPr>
        <w:t>SubwaySRTLogs201707</w:t>
      </w:r>
      <w:r>
        <w:rPr>
          <w:lang w:val="en-CA"/>
        </w:rPr>
        <w:t>.csv</w:t>
      </w:r>
    </w:p>
    <w:p w14:paraId="3CB1684D" w14:textId="77777777" w:rsidR="0015597C" w:rsidRDefault="0015597C" w:rsidP="00331CB6">
      <w:pPr>
        <w:pStyle w:val="ListParagraph"/>
        <w:numPr>
          <w:ilvl w:val="0"/>
          <w:numId w:val="20"/>
        </w:numPr>
        <w:rPr>
          <w:lang w:val="en-CA"/>
        </w:rPr>
      </w:pPr>
      <w:r w:rsidRPr="00091669">
        <w:rPr>
          <w:lang w:val="en-CA"/>
        </w:rPr>
        <w:t>SubwaySRTLogs201708</w:t>
      </w:r>
      <w:r>
        <w:rPr>
          <w:lang w:val="en-CA"/>
        </w:rPr>
        <w:t>.csv</w:t>
      </w:r>
    </w:p>
    <w:p w14:paraId="7CFB31BA" w14:textId="77777777" w:rsidR="0015597C" w:rsidRPr="00E9694B" w:rsidRDefault="0015597C" w:rsidP="0015597C">
      <w:r>
        <w:t>And a pre-defined mapping file</w:t>
      </w:r>
    </w:p>
    <w:p w14:paraId="4BAFB204" w14:textId="77777777" w:rsidR="0015597C" w:rsidRDefault="0015597C" w:rsidP="00331CB6">
      <w:pPr>
        <w:pStyle w:val="ListParagraph"/>
        <w:numPr>
          <w:ilvl w:val="0"/>
          <w:numId w:val="20"/>
        </w:numPr>
        <w:rPr>
          <w:lang w:val="en-CA"/>
        </w:rPr>
      </w:pPr>
      <w:r w:rsidRPr="00091669">
        <w:rPr>
          <w:lang w:val="en-CA"/>
        </w:rPr>
        <w:t>SubwaySRT_Mapping</w:t>
      </w:r>
    </w:p>
    <w:p w14:paraId="2E4D30A0" w14:textId="77777777" w:rsidR="0015597C" w:rsidRDefault="0015597C" w:rsidP="0015597C"/>
    <w:p w14:paraId="624F368D" w14:textId="48C4B024" w:rsidR="0015597C" w:rsidRDefault="0015597C" w:rsidP="0015597C">
      <w:r>
        <w:lastRenderedPageBreak/>
        <w:t>There are 2 ways to do this: offline or online through the API. The API may eventually be useful should the mappings be incorporated into part of some larger process (e.g. a reaction to something: a file being uploaded or stream data being received). Note that a different process would need to be implemented for each file type in order to account for the different mapping files. For now, we</w:t>
      </w:r>
      <w:r w:rsidR="00177339">
        <w:t xml:space="preserve"> have employed</w:t>
      </w:r>
      <w:r>
        <w:t xml:space="preserve"> the offline implementation.</w:t>
      </w:r>
    </w:p>
    <w:p w14:paraId="13ECA38E" w14:textId="77777777" w:rsidR="0015597C" w:rsidRPr="008036B8" w:rsidRDefault="0015597C" w:rsidP="0015597C">
      <w:pPr>
        <w:pStyle w:val="Heading3"/>
        <w:rPr>
          <w:rFonts w:eastAsia="Times New Roman"/>
          <w:bdr w:val="none" w:sz="0" w:space="0" w:color="auto" w:frame="1"/>
          <w:lang w:eastAsia="en-CA"/>
        </w:rPr>
      </w:pPr>
      <w:bookmarkStart w:id="200" w:name="_Toc35948898"/>
      <w:r>
        <w:rPr>
          <w:rFonts w:eastAsia="Times New Roman"/>
          <w:bdr w:val="none" w:sz="0" w:space="0" w:color="auto" w:frame="1"/>
          <w:lang w:eastAsia="en-CA"/>
        </w:rPr>
        <w:t>Offline Batch Mapping</w:t>
      </w:r>
      <w:bookmarkEnd w:id="200"/>
    </w:p>
    <w:p w14:paraId="784B3A60" w14:textId="77777777" w:rsidR="0015597C" w:rsidRDefault="0015597C" w:rsidP="0015597C">
      <w:pPr>
        <w:rPr>
          <w:lang w:eastAsia="en-CA"/>
        </w:rPr>
      </w:pPr>
      <w:r>
        <w:rPr>
          <w:lang w:eastAsia="en-CA"/>
        </w:rPr>
        <w:t>Batch mapping is useful for large quantities of files, or large file sizes. Note that for large mappings, the JVM memory may need to be increased when the commands are run.</w:t>
      </w:r>
    </w:p>
    <w:p w14:paraId="790B7320" w14:textId="77777777" w:rsidR="0015597C" w:rsidRPr="005E44FC" w:rsidRDefault="0015597C" w:rsidP="0015597C">
      <w:pPr>
        <w:rPr>
          <w:lang w:eastAsia="en-CA"/>
        </w:rPr>
      </w:pPr>
    </w:p>
    <w:p w14:paraId="474C9560" w14:textId="77777777" w:rsidR="0015597C" w:rsidRPr="005E6717" w:rsidRDefault="0015597C" w:rsidP="0015597C">
      <w:pPr>
        <w:spacing w:after="240"/>
        <w:rPr>
          <w:rFonts w:ascii="Helvetica" w:hAnsi="Helvetica"/>
          <w:color w:val="24292E"/>
          <w:lang w:eastAsia="en-CA"/>
        </w:rPr>
      </w:pPr>
      <w:r w:rsidRPr="00F876B1">
        <w:rPr>
          <w:b/>
        </w:rPr>
        <w:t xml:space="preserve">First-time setup: </w:t>
      </w:r>
      <w:r w:rsidRPr="00F876B1">
        <w:t>To build the offline jar, go to the karma-offline subdirectory and execute the following:</w:t>
      </w:r>
    </w:p>
    <w:p w14:paraId="600B5C5D"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lang w:eastAsia="en-CA"/>
        </w:rPr>
      </w:pPr>
      <w:r w:rsidRPr="005E6717">
        <w:rPr>
          <w:rFonts w:ascii="Consolas" w:hAnsi="Consolas" w:cs="Consolas"/>
          <w:color w:val="24292E"/>
          <w:sz w:val="20"/>
          <w:szCs w:val="20"/>
          <w:bdr w:val="none" w:sz="0" w:space="0" w:color="auto" w:frame="1"/>
          <w:lang w:eastAsia="en-CA"/>
        </w:rPr>
        <w:t>cd karma-offline</w:t>
      </w:r>
    </w:p>
    <w:p w14:paraId="2EE3497B" w14:textId="77777777" w:rsidR="0015597C" w:rsidRPr="005E6717" w:rsidRDefault="0015597C" w:rsidP="0015597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lang w:eastAsia="en-CA"/>
        </w:rPr>
      </w:pPr>
      <w:r w:rsidRPr="005E6717">
        <w:rPr>
          <w:rFonts w:ascii="Consolas" w:hAnsi="Consolas" w:cs="Consolas"/>
          <w:color w:val="24292E"/>
          <w:sz w:val="20"/>
          <w:szCs w:val="20"/>
          <w:bdr w:val="none" w:sz="0" w:space="0" w:color="auto" w:frame="1"/>
          <w:lang w:eastAsia="en-CA"/>
        </w:rPr>
        <w:t>mvn install -P shaded</w:t>
      </w:r>
    </w:p>
    <w:p w14:paraId="6086CA86" w14:textId="77777777" w:rsidR="0015597C" w:rsidRPr="00091669" w:rsidRDefault="0015597C" w:rsidP="0015597C"/>
    <w:p w14:paraId="2E146487" w14:textId="77777777" w:rsidR="0015597C" w:rsidRDefault="0015597C" w:rsidP="0015597C">
      <w:pPr>
        <w:rPr>
          <w:rFonts w:ascii="Consolas" w:hAnsi="Consolas" w:cs="Consolas"/>
          <w:color w:val="24292E"/>
          <w:sz w:val="20"/>
          <w:szCs w:val="20"/>
          <w:bdr w:val="none" w:sz="0" w:space="0" w:color="auto" w:frame="1"/>
          <w:lang w:eastAsia="en-CA"/>
        </w:rPr>
      </w:pPr>
      <w:r w:rsidRPr="00E535FF">
        <w:rPr>
          <w:rFonts w:ascii="Consolas" w:hAnsi="Consolas" w:cs="Consolas"/>
          <w:color w:val="24292E"/>
          <w:sz w:val="20"/>
          <w:szCs w:val="20"/>
          <w:bdr w:val="none" w:sz="0" w:space="0" w:color="auto" w:frame="1"/>
          <w:lang w:eastAsia="en-CA"/>
        </w:rPr>
        <w:t>java -cp karma-offline-0.0.1-SNAPSHOT-shaded.jar edu.isi.karma.rdf.OfflineRdfGenerator --sourcetype CSV --filepath "./files/SubwayDelay201706.csv" --modelfilepath "./files/SubwaySRT_Mapping.ttl" --outputfile "./files/ttc-subway-delay-201706.n3" --sourcename "ttc"</w:t>
      </w:r>
    </w:p>
    <w:p w14:paraId="5F614D75" w14:textId="77777777" w:rsidR="0015597C" w:rsidRDefault="0015597C" w:rsidP="0015597C">
      <w:pPr>
        <w:rPr>
          <w:rFonts w:ascii="Consolas" w:hAnsi="Consolas" w:cs="Consolas"/>
          <w:color w:val="24292E"/>
          <w:sz w:val="20"/>
          <w:szCs w:val="20"/>
          <w:bdr w:val="none" w:sz="0" w:space="0" w:color="auto" w:frame="1"/>
          <w:lang w:eastAsia="en-CA"/>
        </w:rPr>
      </w:pPr>
    </w:p>
    <w:p w14:paraId="32E5671C" w14:textId="77777777" w:rsidR="0015597C" w:rsidRDefault="0015597C" w:rsidP="0015597C">
      <w:pPr>
        <w:pStyle w:val="Heading4"/>
        <w:rPr>
          <w:rFonts w:eastAsia="Times New Roman"/>
          <w:bdr w:val="none" w:sz="0" w:space="0" w:color="auto" w:frame="1"/>
          <w:lang w:eastAsia="en-CA"/>
        </w:rPr>
      </w:pPr>
      <w:r>
        <w:rPr>
          <w:rFonts w:eastAsia="Times New Roman"/>
          <w:bdr w:val="none" w:sz="0" w:space="0" w:color="auto" w:frame="1"/>
          <w:lang w:eastAsia="en-CA"/>
        </w:rPr>
        <w:t>A basic</w:t>
      </w:r>
      <w:r w:rsidRPr="00BE6EFC">
        <w:rPr>
          <w:rFonts w:eastAsia="Times New Roman"/>
          <w:bdr w:val="none" w:sz="0" w:space="0" w:color="auto" w:frame="1"/>
          <w:lang w:eastAsia="en-CA"/>
        </w:rPr>
        <w:t xml:space="preserve"> script</w:t>
      </w:r>
      <w:r>
        <w:rPr>
          <w:rFonts w:eastAsia="Times New Roman"/>
          <w:bdr w:val="none" w:sz="0" w:space="0" w:color="auto" w:frame="1"/>
          <w:lang w:eastAsia="en-CA"/>
        </w:rPr>
        <w:t xml:space="preserve"> to map a directory of files of the same type</w:t>
      </w:r>
    </w:p>
    <w:p w14:paraId="25B15C57" w14:textId="77777777" w:rsidR="0015597C"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Given</w:t>
      </w:r>
      <w:r>
        <w:rPr>
          <w:rFonts w:cstheme="minorHAnsi"/>
          <w:color w:val="24292E"/>
          <w:szCs w:val="20"/>
          <w:bdr w:val="none" w:sz="0" w:space="0" w:color="auto" w:frame="1"/>
          <w:lang w:eastAsia="en-CA"/>
        </w:rPr>
        <w:t xml:space="preserve">: </w:t>
      </w:r>
    </w:p>
    <w:p w14:paraId="20302DCE" w14:textId="6308F8B1" w:rsidR="0015597C" w:rsidRDefault="00161133"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O</w:t>
      </w:r>
      <w:r w:rsidR="0015597C" w:rsidRPr="007F54DB">
        <w:rPr>
          <w:rFonts w:eastAsia="Times New Roman" w:cstheme="minorHAnsi"/>
          <w:color w:val="24292E"/>
          <w:szCs w:val="20"/>
          <w:bdr w:val="none" w:sz="0" w:space="0" w:color="auto" w:frame="1"/>
          <w:lang w:val="en-CA" w:eastAsia="en-CA"/>
        </w:rPr>
        <w:t xml:space="preserve">ne or more files of the same type (i.e. with the same </w:t>
      </w:r>
      <w:r>
        <w:rPr>
          <w:rFonts w:eastAsia="Times New Roman" w:cstheme="minorHAnsi"/>
          <w:color w:val="24292E"/>
          <w:szCs w:val="20"/>
          <w:bdr w:val="none" w:sz="0" w:space="0" w:color="auto" w:frame="1"/>
          <w:lang w:val="en-CA" w:eastAsia="en-CA"/>
        </w:rPr>
        <w:t>ontology</w:t>
      </w:r>
      <w:r w:rsidR="0015597C" w:rsidRPr="007F54DB">
        <w:rPr>
          <w:rFonts w:eastAsia="Times New Roman" w:cstheme="minorHAnsi"/>
          <w:color w:val="24292E"/>
          <w:szCs w:val="20"/>
          <w:bdr w:val="none" w:sz="0" w:space="0" w:color="auto" w:frame="1"/>
          <w:lang w:val="en-CA" w:eastAsia="en-CA"/>
        </w:rPr>
        <w:t xml:space="preserve"> mapping), in the directory “</w:t>
      </w:r>
      <w:r w:rsidR="0015597C" w:rsidRPr="007F54DB">
        <w:rPr>
          <w:rFonts w:ascii="Courier" w:eastAsia="Times New Roman" w:hAnsi="Courier" w:cstheme="minorHAnsi"/>
          <w:color w:val="24292E"/>
          <w:szCs w:val="20"/>
          <w:bdr w:val="none" w:sz="0" w:space="0" w:color="auto" w:frame="1"/>
          <w:lang w:val="en-CA" w:eastAsia="en-CA"/>
        </w:rPr>
        <w:t>./karma-offline/target/files</w:t>
      </w:r>
      <w:r w:rsidR="0015597C" w:rsidRPr="007F54DB">
        <w:rPr>
          <w:rFonts w:eastAsia="Times New Roman" w:cstheme="minorHAnsi"/>
          <w:color w:val="24292E"/>
          <w:szCs w:val="20"/>
          <w:bdr w:val="none" w:sz="0" w:space="0" w:color="auto" w:frame="1"/>
          <w:lang w:val="en-CA" w:eastAsia="en-CA"/>
        </w:rPr>
        <w:t>”.</w:t>
      </w:r>
    </w:p>
    <w:p w14:paraId="7359F427" w14:textId="1A9A5226" w:rsidR="0015597C" w:rsidRPr="007F54DB" w:rsidRDefault="0015597C" w:rsidP="00331CB6">
      <w:pPr>
        <w:pStyle w:val="ListParagraph"/>
        <w:numPr>
          <w:ilvl w:val="0"/>
          <w:numId w:val="20"/>
        </w:numPr>
        <w:rPr>
          <w:rFonts w:eastAsia="Times New Roman" w:cstheme="minorHAnsi"/>
          <w:color w:val="24292E"/>
          <w:szCs w:val="20"/>
          <w:bdr w:val="none" w:sz="0" w:space="0" w:color="auto" w:frame="1"/>
          <w:lang w:val="en-CA" w:eastAsia="en-CA"/>
        </w:rPr>
      </w:pPr>
      <w:r>
        <w:rPr>
          <w:rFonts w:eastAsia="Times New Roman" w:cstheme="minorHAnsi"/>
          <w:color w:val="24292E"/>
          <w:szCs w:val="20"/>
          <w:bdr w:val="none" w:sz="0" w:space="0" w:color="auto" w:frame="1"/>
          <w:lang w:val="en-CA" w:eastAsia="en-CA"/>
        </w:rPr>
        <w:t>A predefined mapping file (</w:t>
      </w:r>
      <w:r w:rsidRPr="007F54DB">
        <w:rPr>
          <w:rFonts w:ascii="Courier" w:eastAsia="Times New Roman" w:hAnsi="Courier" w:cstheme="minorHAnsi"/>
          <w:color w:val="24292E"/>
          <w:szCs w:val="20"/>
          <w:bdr w:val="none" w:sz="0" w:space="0" w:color="auto" w:frame="1"/>
          <w:lang w:val="en-CA" w:eastAsia="en-CA"/>
        </w:rPr>
        <w:t>SubwaySRT_Mapping.ttl</w:t>
      </w:r>
      <w:r>
        <w:rPr>
          <w:rFonts w:eastAsia="Times New Roman" w:cstheme="minorHAnsi"/>
          <w:color w:val="24292E"/>
          <w:szCs w:val="20"/>
          <w:bdr w:val="none" w:sz="0" w:space="0" w:color="auto" w:frame="1"/>
          <w:lang w:val="en-CA" w:eastAsia="en-CA"/>
        </w:rPr>
        <w:t>)</w:t>
      </w:r>
      <w:r w:rsidR="00161133">
        <w:rPr>
          <w:rFonts w:eastAsia="Times New Roman" w:cstheme="minorHAnsi"/>
          <w:color w:val="24292E"/>
          <w:szCs w:val="20"/>
          <w:bdr w:val="none" w:sz="0" w:space="0" w:color="auto" w:frame="1"/>
          <w:lang w:val="en-CA" w:eastAsia="en-CA"/>
        </w:rPr>
        <w:t>, stored in the same directory.</w:t>
      </w:r>
    </w:p>
    <w:p w14:paraId="5CF85E79" w14:textId="77777777" w:rsidR="0015597C" w:rsidRPr="00A674AB" w:rsidRDefault="0015597C" w:rsidP="0015597C">
      <w:pPr>
        <w:rPr>
          <w:rFonts w:cstheme="minorHAnsi"/>
          <w:color w:val="24292E"/>
          <w:szCs w:val="20"/>
          <w:bdr w:val="none" w:sz="0" w:space="0" w:color="auto" w:frame="1"/>
          <w:lang w:eastAsia="en-CA"/>
        </w:rPr>
      </w:pPr>
      <w:r w:rsidRPr="00A40CEB">
        <w:rPr>
          <w:rFonts w:cstheme="minorHAnsi"/>
          <w:color w:val="24292E"/>
          <w:szCs w:val="20"/>
          <w:u w:val="single"/>
          <w:bdr w:val="none" w:sz="0" w:space="0" w:color="auto" w:frame="1"/>
          <w:lang w:eastAsia="en-CA"/>
        </w:rPr>
        <w:t>Execute</w:t>
      </w:r>
      <w:r w:rsidRPr="00A674AB">
        <w:rPr>
          <w:rFonts w:cstheme="minorHAnsi"/>
          <w:color w:val="24292E"/>
          <w:szCs w:val="20"/>
          <w:bdr w:val="none" w:sz="0" w:space="0" w:color="auto" w:frame="1"/>
          <w:lang w:eastAsia="en-CA"/>
        </w:rPr>
        <w:t xml:space="preserve"> from ./karma-offline/target directory:</w:t>
      </w:r>
    </w:p>
    <w:p w14:paraId="3F4D2DC9" w14:textId="77777777" w:rsidR="0015597C" w:rsidRPr="00A674AB" w:rsidRDefault="0015597C" w:rsidP="0015597C">
      <w:pPr>
        <w:ind w:left="720"/>
        <w:rPr>
          <w:rFonts w:ascii="Courier" w:hAnsi="Courier" w:cstheme="minorHAnsi"/>
          <w:color w:val="24292E"/>
          <w:sz w:val="20"/>
          <w:szCs w:val="20"/>
          <w:bdr w:val="none" w:sz="0" w:space="0" w:color="auto" w:frame="1"/>
          <w:lang w:eastAsia="en-CA"/>
        </w:rPr>
      </w:pPr>
      <w:r w:rsidRPr="00A674AB">
        <w:rPr>
          <w:rFonts w:ascii="Courier" w:hAnsi="Courier" w:cstheme="minorHAnsi"/>
          <w:color w:val="24292E"/>
          <w:sz w:val="20"/>
          <w:szCs w:val="20"/>
          <w:bdr w:val="none" w:sz="0" w:space="0" w:color="auto" w:frame="1"/>
          <w:lang w:eastAsia="en-CA"/>
        </w:rPr>
        <w:t xml:space="preserve">for file in ./files/*.csv; do java -cp karma-offline-0.0.1-SNAPSHOT-shaded.jar edu.isi.karma.rdf.OfflineRdfGenerator --sourcetype </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 xml:space="preserve"> --</w:t>
      </w:r>
      <w:r w:rsidRPr="00A674AB">
        <w:rPr>
          <w:rFonts w:ascii="Courier" w:hAnsi="Courier" w:cstheme="minorHAnsi"/>
          <w:color w:val="24292E"/>
          <w:sz w:val="20"/>
          <w:szCs w:val="20"/>
          <w:bdr w:val="none" w:sz="0" w:space="0" w:color="auto" w:frame="1"/>
          <w:lang w:eastAsia="en-CA"/>
        </w:rPr>
        <w:lastRenderedPageBreak/>
        <w:t>filepath "$file" --modelfilepath "./files/</w:t>
      </w:r>
      <w:r w:rsidRPr="00A674AB">
        <w:rPr>
          <w:rFonts w:ascii="Courier" w:hAnsi="Courier" w:cstheme="minorHAnsi"/>
          <w:b/>
          <w:color w:val="24292E"/>
          <w:sz w:val="20"/>
          <w:szCs w:val="20"/>
          <w:bdr w:val="none" w:sz="0" w:space="0" w:color="auto" w:frame="1"/>
          <w:lang w:eastAsia="en-CA"/>
        </w:rPr>
        <w:t>SubwaySRT_Mapping.ttl</w:t>
      </w:r>
      <w:r w:rsidRPr="00A674AB">
        <w:rPr>
          <w:rFonts w:ascii="Courier" w:hAnsi="Courier" w:cstheme="minorHAnsi"/>
          <w:color w:val="24292E"/>
          <w:sz w:val="20"/>
          <w:szCs w:val="20"/>
          <w:bdr w:val="none" w:sz="0" w:space="0" w:color="auto" w:frame="1"/>
          <w:lang w:eastAsia="en-CA"/>
        </w:rPr>
        <w:t>" --outputfile "${file/%</w:t>
      </w:r>
      <w:r w:rsidRPr="00A674AB">
        <w:rPr>
          <w:rFonts w:ascii="Courier" w:hAnsi="Courier" w:cstheme="minorHAnsi"/>
          <w:b/>
          <w:color w:val="24292E"/>
          <w:sz w:val="20"/>
          <w:szCs w:val="20"/>
          <w:bdr w:val="none" w:sz="0" w:space="0" w:color="auto" w:frame="1"/>
          <w:lang w:eastAsia="en-CA"/>
        </w:rPr>
        <w:t>csv</w:t>
      </w:r>
      <w:r w:rsidRPr="00A674AB">
        <w:rPr>
          <w:rFonts w:ascii="Courier" w:hAnsi="Courier" w:cstheme="minorHAnsi"/>
          <w:color w:val="24292E"/>
          <w:sz w:val="20"/>
          <w:szCs w:val="20"/>
          <w:bdr w:val="none" w:sz="0" w:space="0" w:color="auto" w:frame="1"/>
          <w:lang w:eastAsia="en-CA"/>
        </w:rPr>
        <w:t>}ttl" --sourcename "</w:t>
      </w:r>
      <w:r w:rsidRPr="00A674AB">
        <w:rPr>
          <w:rFonts w:ascii="Courier" w:hAnsi="Courier" w:cstheme="minorHAnsi"/>
          <w:b/>
          <w:color w:val="24292E"/>
          <w:sz w:val="20"/>
          <w:szCs w:val="20"/>
          <w:bdr w:val="none" w:sz="0" w:space="0" w:color="auto" w:frame="1"/>
          <w:lang w:eastAsia="en-CA"/>
        </w:rPr>
        <w:t>ttc</w:t>
      </w:r>
      <w:r w:rsidRPr="00A674AB">
        <w:rPr>
          <w:rFonts w:ascii="Courier" w:hAnsi="Courier" w:cstheme="minorHAnsi"/>
          <w:color w:val="24292E"/>
          <w:sz w:val="20"/>
          <w:szCs w:val="20"/>
          <w:bdr w:val="none" w:sz="0" w:space="0" w:color="auto" w:frame="1"/>
          <w:lang w:eastAsia="en-CA"/>
        </w:rPr>
        <w:t>"; done</w:t>
      </w:r>
    </w:p>
    <w:p w14:paraId="0EE24C18" w14:textId="161D47B0" w:rsidR="0015597C" w:rsidRDefault="0015597C" w:rsidP="0015597C">
      <w:pPr>
        <w:rPr>
          <w:u w:val="single"/>
        </w:rPr>
      </w:pPr>
      <w:r>
        <w:rPr>
          <w:u w:val="single"/>
        </w:rPr>
        <w:t>For large files</w:t>
      </w:r>
      <w:r w:rsidR="000D2843">
        <w:rPr>
          <w:u w:val="single"/>
        </w:rPr>
        <w:t xml:space="preserve"> the default memory limit may need to be adjusted, </w:t>
      </w:r>
      <w:r>
        <w:rPr>
          <w:u w:val="single"/>
        </w:rPr>
        <w:t>e.g.:</w:t>
      </w:r>
    </w:p>
    <w:p w14:paraId="1A8DE08E" w14:textId="77777777" w:rsidR="0015597C" w:rsidRDefault="0015597C" w:rsidP="0015597C">
      <w:pPr>
        <w:ind w:left="720"/>
        <w:rPr>
          <w:u w:val="single"/>
        </w:rPr>
      </w:pPr>
      <w:r w:rsidRPr="005E44FC">
        <w:rPr>
          <w:rFonts w:ascii="Courier" w:hAnsi="Courier"/>
          <w:sz w:val="21"/>
        </w:rPr>
        <w:t xml:space="preserve">java </w:t>
      </w:r>
      <w:r w:rsidRPr="00F53A71">
        <w:rPr>
          <w:rFonts w:ascii="Courier" w:hAnsi="Courier"/>
          <w:sz w:val="21"/>
          <w:highlight w:val="yellow"/>
        </w:rPr>
        <w:t>-Xmx6000m</w:t>
      </w:r>
      <w:r w:rsidRPr="005E44FC">
        <w:rPr>
          <w:rFonts w:ascii="Courier" w:hAnsi="Courier"/>
          <w:sz w:val="21"/>
        </w:rPr>
        <w:t xml:space="preserve"> -cp karma-offline-0.0.1-SNAPSHOT-shaded.jar edu.isi.karma.rdf.OfflineRdfGenerator --sourcetype CSV --filepath "files/trip_stations.csv" --modelfilepath "files/trip_stations_model.ttl" --outputfile "files/trip_stations.ttl" --sourcename "tasha_microsim"</w:t>
      </w:r>
    </w:p>
    <w:p w14:paraId="4FEC6507" w14:textId="77777777" w:rsidR="0015597C" w:rsidRDefault="0015597C" w:rsidP="0015597C">
      <w:r w:rsidRPr="00A40CEB">
        <w:rPr>
          <w:u w:val="single"/>
        </w:rPr>
        <w:t>Result</w:t>
      </w:r>
      <w:r>
        <w:t>:</w:t>
      </w:r>
    </w:p>
    <w:p w14:paraId="3AEC9549" w14:textId="77777777" w:rsidR="0015597C" w:rsidRPr="007F54DB" w:rsidRDefault="0015597C" w:rsidP="00331CB6">
      <w:pPr>
        <w:pStyle w:val="ListParagraph"/>
        <w:numPr>
          <w:ilvl w:val="0"/>
          <w:numId w:val="22"/>
        </w:numPr>
        <w:rPr>
          <w:lang w:val="en-CA"/>
        </w:rPr>
      </w:pPr>
      <w:r>
        <w:rPr>
          <w:lang w:val="en-CA"/>
        </w:rPr>
        <w:t>A translated set of triples for each input file (</w:t>
      </w:r>
      <w:r w:rsidRPr="007F54DB">
        <w:rPr>
          <w:rFonts w:ascii="Courier" w:hAnsi="Courier"/>
          <w:lang w:val="en-CA"/>
        </w:rPr>
        <w:t>&lt;filename&gt;.ttl</w:t>
      </w:r>
      <w:r>
        <w:rPr>
          <w:lang w:val="en-CA"/>
        </w:rPr>
        <w:t>)</w:t>
      </w:r>
    </w:p>
    <w:p w14:paraId="2127DFE6" w14:textId="38455F15" w:rsidR="0015597C" w:rsidRPr="00814A54" w:rsidRDefault="0015597C" w:rsidP="00814A54">
      <w:pPr>
        <w:pStyle w:val="Heading4"/>
        <w:numPr>
          <w:ilvl w:val="0"/>
          <w:numId w:val="0"/>
        </w:numPr>
        <w:rPr>
          <w:b w:val="0"/>
          <w:u w:val="single"/>
        </w:rPr>
      </w:pPr>
      <w:r w:rsidRPr="00814A54">
        <w:rPr>
          <w:b w:val="0"/>
          <w:u w:val="single"/>
        </w:rPr>
        <w:t>Notes</w:t>
      </w:r>
      <w:r w:rsidR="00814A54">
        <w:rPr>
          <w:b w:val="0"/>
          <w:u w:val="single"/>
        </w:rPr>
        <w:t>:</w:t>
      </w:r>
    </w:p>
    <w:p w14:paraId="11C52DE2" w14:textId="0DA6DD8F" w:rsidR="0015597C" w:rsidRDefault="0015597C" w:rsidP="00331CB6">
      <w:pPr>
        <w:pStyle w:val="ListParagraph"/>
        <w:numPr>
          <w:ilvl w:val="0"/>
          <w:numId w:val="21"/>
        </w:numPr>
        <w:rPr>
          <w:lang w:val="en-CA"/>
        </w:rPr>
      </w:pPr>
      <w:r>
        <w:rPr>
          <w:lang w:val="en-CA"/>
        </w:rPr>
        <w:t xml:space="preserve">The Karma installation (one-click install) doesn’t come with karma-offline, </w:t>
      </w:r>
      <w:r w:rsidR="00161133">
        <w:rPr>
          <w:lang w:val="en-CA"/>
        </w:rPr>
        <w:t>this requires</w:t>
      </w:r>
      <w:r>
        <w:rPr>
          <w:lang w:val="en-CA"/>
        </w:rPr>
        <w:t xml:space="preserve"> install</w:t>
      </w:r>
      <w:r w:rsidR="00161133">
        <w:rPr>
          <w:lang w:val="en-CA"/>
        </w:rPr>
        <w:t>ation of</w:t>
      </w:r>
      <w:r>
        <w:rPr>
          <w:lang w:val="en-CA"/>
        </w:rPr>
        <w:t xml:space="preserve"> the full version from Github</w:t>
      </w:r>
      <w:r w:rsidR="00161133">
        <w:rPr>
          <w:lang w:val="en-CA"/>
        </w:rPr>
        <w:t>.</w:t>
      </w:r>
    </w:p>
    <w:p w14:paraId="547DFAD6" w14:textId="77777777" w:rsidR="0015597C" w:rsidRDefault="0015597C" w:rsidP="00331CB6">
      <w:pPr>
        <w:pStyle w:val="ListParagraph"/>
        <w:numPr>
          <w:ilvl w:val="0"/>
          <w:numId w:val="21"/>
        </w:numPr>
        <w:rPr>
          <w:lang w:val="en-CA"/>
        </w:rPr>
      </w:pPr>
      <w:r>
        <w:rPr>
          <w:lang w:val="en-CA"/>
        </w:rPr>
        <w:t xml:space="preserve">To run Karma (gui app) from the full installation: </w:t>
      </w:r>
      <w:r>
        <w:rPr>
          <w:lang w:val="en-CA"/>
        </w:rPr>
        <w:br/>
      </w:r>
      <w:r w:rsidRPr="00161133">
        <w:rPr>
          <w:rFonts w:ascii="Courier" w:hAnsi="Courier"/>
          <w:lang w:val="en-CA"/>
        </w:rPr>
        <w:t>&gt;cd Web-Karma/karma-web</w:t>
      </w:r>
      <w:r w:rsidRPr="00161133">
        <w:rPr>
          <w:rFonts w:ascii="Courier" w:hAnsi="Courier"/>
          <w:lang w:val="en-CA"/>
        </w:rPr>
        <w:br/>
        <w:t>&gt;mvn jetty:run</w:t>
      </w:r>
      <w:r>
        <w:rPr>
          <w:lang w:val="en-CA"/>
        </w:rPr>
        <w:br/>
        <w:t xml:space="preserve">Karma should be accessible at: </w:t>
      </w:r>
      <w:r w:rsidRPr="00782A9A">
        <w:rPr>
          <w:lang w:val="en-CA"/>
        </w:rPr>
        <w:t>http://localhost:8080</w:t>
      </w:r>
    </w:p>
    <w:p w14:paraId="000CC561" w14:textId="77777777" w:rsidR="0015597C" w:rsidRDefault="0015597C" w:rsidP="00331CB6">
      <w:pPr>
        <w:pStyle w:val="ListParagraph"/>
        <w:numPr>
          <w:ilvl w:val="0"/>
          <w:numId w:val="21"/>
        </w:numPr>
        <w:rPr>
          <w:lang w:val="en-CA"/>
        </w:rPr>
      </w:pPr>
      <w:r>
        <w:rPr>
          <w:lang w:val="en-CA"/>
        </w:rPr>
        <w:t>File paths are relative to the target directory that the command is executed from</w:t>
      </w:r>
    </w:p>
    <w:p w14:paraId="5E6D1D8A" w14:textId="74217735" w:rsidR="00BC5E3C" w:rsidRDefault="0015597C" w:rsidP="00BC5E3C">
      <w:pPr>
        <w:pStyle w:val="Heading2"/>
      </w:pPr>
      <w:r w:rsidRPr="00846739">
        <w:t xml:space="preserve"> </w:t>
      </w:r>
      <w:bookmarkStart w:id="201" w:name="_Toc35948899"/>
      <w:r w:rsidR="00BC5E3C">
        <w:t>Data Storage</w:t>
      </w:r>
      <w:r w:rsidR="00512CBF">
        <w:t xml:space="preserve"> and Access</w:t>
      </w:r>
      <w:bookmarkEnd w:id="201"/>
    </w:p>
    <w:p w14:paraId="208AC888" w14:textId="12385B38" w:rsidR="00161133" w:rsidRDefault="00161133" w:rsidP="00BC5E3C">
      <w:pPr>
        <w:rPr>
          <w:lang w:val="en-US" w:bidi="en-US"/>
        </w:rPr>
      </w:pPr>
      <w:r>
        <w:rPr>
          <w:lang w:val="en-US" w:bidi="en-US"/>
        </w:rPr>
        <w:t xml:space="preserve">Once the ontology mappings have been created and the RDF triples have been materialized, </w:t>
      </w:r>
      <w:r w:rsidR="00512CBF">
        <w:rPr>
          <w:lang w:val="en-US" w:bidi="en-US"/>
        </w:rPr>
        <w:t xml:space="preserve">typically </w:t>
      </w:r>
      <w:r>
        <w:rPr>
          <w:lang w:val="en-US" w:bidi="en-US"/>
        </w:rPr>
        <w:t xml:space="preserve">the data must be stored somewhere </w:t>
      </w:r>
      <w:r w:rsidR="00512CBF">
        <w:rPr>
          <w:lang w:val="en-US" w:bidi="en-US"/>
        </w:rPr>
        <w:t>that is</w:t>
      </w:r>
      <w:r>
        <w:rPr>
          <w:lang w:val="en-US" w:bidi="en-US"/>
        </w:rPr>
        <w:t xml:space="preserve"> accessible with Semantic Web tools.</w:t>
      </w:r>
      <w:r w:rsidR="00512CBF">
        <w:rPr>
          <w:lang w:val="en-US" w:bidi="en-US"/>
        </w:rPr>
        <w:t xml:space="preserve"> As mentioned in the previous section, one option is to use OBDA tools to provide virtual access to the data. In this scenario, data is stored in its native form in some relational database(s)</w:t>
      </w:r>
      <w:r w:rsidR="00885ADC">
        <w:rPr>
          <w:lang w:val="en-US" w:bidi="en-US"/>
        </w:rPr>
        <w:t xml:space="preserve"> and accessed through SPARQL queries that are transformed into SQL queries.</w:t>
      </w:r>
    </w:p>
    <w:p w14:paraId="05E3A8D6" w14:textId="70411FFA" w:rsidR="00885ADC" w:rsidRDefault="00885ADC" w:rsidP="00885ADC">
      <w:pPr>
        <w:rPr>
          <w:lang w:val="en-US" w:bidi="en-US"/>
        </w:rPr>
      </w:pPr>
      <w:r>
        <w:rPr>
          <w:lang w:val="en-US" w:bidi="en-US"/>
        </w:rPr>
        <w:t xml:space="preserve">To-date, we have focused on the alternative approach: generating RDF triples from the data, based on a mapping to the ontology, and uploading the data into a triple store. Many different triple stores are available. All triple stores provide the same core functionality (that is, to store and provide access to RDF triples), with different characteristics. Factors in choosing a triple </w:t>
      </w:r>
      <w:r>
        <w:rPr>
          <w:lang w:val="en-US" w:bidi="en-US"/>
        </w:rPr>
        <w:lastRenderedPageBreak/>
        <w:t xml:space="preserve">store may include cost, capabilities (in terms of speed and storage), as well as other tools that may be packaged with the store. </w:t>
      </w:r>
    </w:p>
    <w:p w14:paraId="5E59BF84" w14:textId="0D74A5A5" w:rsidR="005F5656" w:rsidRDefault="004461CA" w:rsidP="004461CA">
      <w:r>
        <w:t>A triple store will provide a SPARQL endpoint that can be used to evaluate SPARQL queries against the uploaded data. Most also provide a SPARQL API that can be used to support integration the store directly with some application(s).</w:t>
      </w:r>
    </w:p>
    <w:p w14:paraId="4F036D1A" w14:textId="21C46DC2" w:rsidR="004461CA" w:rsidRPr="005F5656" w:rsidRDefault="004461CA" w:rsidP="004461CA">
      <w:r>
        <w:t>All triple stores provide some mechanism</w:t>
      </w:r>
      <w:r w:rsidR="001E3257">
        <w:t>(s)</w:t>
      </w:r>
      <w:r>
        <w:t xml:space="preserve"> to upload data.</w:t>
      </w:r>
      <w:r w:rsidR="001E3257">
        <w:t xml:space="preserve"> This may vary slightly between implementations. </w:t>
      </w:r>
    </w:p>
    <w:p w14:paraId="04FCC15B" w14:textId="08D38DA3" w:rsidR="0015597C" w:rsidRDefault="0015597C" w:rsidP="00BC5E3C">
      <w:pPr>
        <w:pStyle w:val="Heading3"/>
      </w:pPr>
      <w:bookmarkStart w:id="202" w:name="_Toc35948900"/>
      <w:r>
        <w:t>Upload to triple</w:t>
      </w:r>
      <w:r w:rsidR="008A255C">
        <w:t xml:space="preserve"> </w:t>
      </w:r>
      <w:r>
        <w:t>store</w:t>
      </w:r>
      <w:bookmarkEnd w:id="202"/>
    </w:p>
    <w:p w14:paraId="6F926C7D" w14:textId="2B32F0D7" w:rsidR="0015597C" w:rsidRPr="00BC5864" w:rsidRDefault="0015597C" w:rsidP="0015597C">
      <w:r>
        <w:t xml:space="preserve">Karma includes an option to configure upload to a </w:t>
      </w:r>
      <w:r w:rsidR="004C15FC">
        <w:t>triple store</w:t>
      </w:r>
      <w:r>
        <w:t xml:space="preserve"> (“publishing data”), therefore it’s possible that the mapping and upload process may be combined into a single step. However, it is not clear from the documentation whether this is possible in batch mode. It may be more appropriate to use the upload functionality provided by the chosen </w:t>
      </w:r>
      <w:r w:rsidR="004C15FC">
        <w:t>triple store</w:t>
      </w:r>
      <w:r>
        <w:t>.</w:t>
      </w:r>
    </w:p>
    <w:p w14:paraId="78E48B1A" w14:textId="7907DA3A" w:rsidR="00C74B62" w:rsidRPr="00C74B62" w:rsidRDefault="001E3257" w:rsidP="00C74B62">
      <w:r>
        <w:t>Allegrograph supports data upload through the WebView tool, but also provides a tool for more efficient, server-side, command-line uploads. This process is outlined below.</w:t>
      </w:r>
    </w:p>
    <w:p w14:paraId="5EB39466" w14:textId="0C0BDA69" w:rsidR="00414E85" w:rsidRDefault="00012119" w:rsidP="000050A4">
      <w:pPr>
        <w:rPr>
          <w:b/>
          <w:i/>
          <w:lang w:val="en-US" w:bidi="en-US"/>
        </w:rPr>
      </w:pPr>
      <w:r w:rsidRPr="00970C22">
        <w:rPr>
          <w:b/>
          <w:i/>
          <w:lang w:val="en-US" w:bidi="en-US"/>
        </w:rPr>
        <w:t xml:space="preserve">Uploading large datasets </w:t>
      </w:r>
      <w:r w:rsidR="00970C22" w:rsidRPr="00970C22">
        <w:rPr>
          <w:b/>
          <w:i/>
          <w:lang w:val="en-US" w:bidi="en-US"/>
        </w:rPr>
        <w:t>server-side</w:t>
      </w:r>
      <w:r w:rsidR="00946644">
        <w:rPr>
          <w:b/>
          <w:i/>
          <w:lang w:val="en-US" w:bidi="en-US"/>
        </w:rPr>
        <w:t xml:space="preserve"> on Allegrograph</w:t>
      </w:r>
      <w:r w:rsidR="00970C22" w:rsidRPr="00970C22">
        <w:rPr>
          <w:b/>
          <w:i/>
          <w:lang w:val="en-US" w:bidi="en-US"/>
        </w:rPr>
        <w:t>:</w:t>
      </w:r>
    </w:p>
    <w:p w14:paraId="56B6D0ED" w14:textId="15AD02D4" w:rsidR="00970C22" w:rsidRDefault="00970C22" w:rsidP="007517AF">
      <w:pPr>
        <w:pStyle w:val="ListParagraph"/>
        <w:numPr>
          <w:ilvl w:val="0"/>
          <w:numId w:val="23"/>
        </w:numPr>
      </w:pPr>
      <w:r w:rsidRPr="00970C22">
        <w:t>Transfer files to server where Allegrograph instance is running</w:t>
      </w:r>
      <w:r w:rsidR="00737A6D">
        <w:t>, e.g.</w:t>
      </w:r>
    </w:p>
    <w:p w14:paraId="295249DF" w14:textId="6D8959E7" w:rsidR="00737A6D" w:rsidRDefault="00737A6D" w:rsidP="00737A6D">
      <w:pPr>
        <w:pStyle w:val="ListParagraph"/>
        <w:numPr>
          <w:ilvl w:val="0"/>
          <w:numId w:val="0"/>
        </w:numPr>
        <w:ind w:left="720"/>
        <w:rPr>
          <w:rFonts w:ascii="Menlo" w:hAnsi="Menlo" w:cs="Menlo"/>
          <w:color w:val="000000"/>
          <w:sz w:val="22"/>
          <w:szCs w:val="22"/>
        </w:rPr>
      </w:pPr>
      <w:r>
        <w:rPr>
          <w:rFonts w:ascii="Menlo" w:hAnsi="Menlo" w:cs="Menlo"/>
          <w:color w:val="000000"/>
          <w:sz w:val="22"/>
          <w:szCs w:val="22"/>
        </w:rPr>
        <w:t xml:space="preserve">scp -r -i katsumi-key.pem &lt;local location of files to upload&gt; </w:t>
      </w:r>
      <w:hyperlink r:id="rId48" w:history="1">
        <w:r w:rsidR="00423D4F" w:rsidRPr="00C37371">
          <w:rPr>
            <w:rStyle w:val="Hyperlink"/>
            <w:rFonts w:ascii="Menlo" w:hAnsi="Menlo" w:cs="Menlo"/>
            <w:sz w:val="22"/>
            <w:szCs w:val="22"/>
          </w:rPr>
          <w:t>ec2-user@ec2-35-183-119-164.ca-central-1.compute.amazonaws.com</w:t>
        </w:r>
      </w:hyperlink>
      <w:r>
        <w:rPr>
          <w:rFonts w:ascii="Menlo" w:hAnsi="Menlo" w:cs="Menlo"/>
          <w:color w:val="000000"/>
          <w:sz w:val="22"/>
          <w:szCs w:val="22"/>
        </w:rPr>
        <w:t>:</w:t>
      </w:r>
      <w:r w:rsidR="00423D4F">
        <w:rPr>
          <w:rFonts w:ascii="Menlo" w:hAnsi="Menlo" w:cs="Menlo"/>
          <w:color w:val="000000"/>
          <w:sz w:val="22"/>
          <w:szCs w:val="22"/>
        </w:rPr>
        <w:t xml:space="preserve"> &lt;remote location of files to upload on aws&gt;</w:t>
      </w:r>
    </w:p>
    <w:p w14:paraId="03C61BE9" w14:textId="77777777" w:rsidR="00E003EF" w:rsidRDefault="00E003EF" w:rsidP="007517AF">
      <w:pPr>
        <w:pStyle w:val="ListParagraph"/>
        <w:numPr>
          <w:ilvl w:val="0"/>
          <w:numId w:val="23"/>
        </w:numPr>
      </w:pPr>
      <w:r>
        <w:t>Access server, e.g.</w:t>
      </w:r>
    </w:p>
    <w:p w14:paraId="6C5A1844" w14:textId="5E56EA4F" w:rsidR="00E003EF" w:rsidRDefault="00E003EF" w:rsidP="00E003EF">
      <w:pPr>
        <w:pStyle w:val="ListParagraph"/>
        <w:numPr>
          <w:ilvl w:val="0"/>
          <w:numId w:val="0"/>
        </w:numPr>
        <w:ind w:left="720"/>
      </w:pPr>
      <w:r>
        <w:rPr>
          <w:rFonts w:ascii="Menlo" w:hAnsi="Menlo" w:cs="Menlo"/>
          <w:color w:val="000000"/>
          <w:sz w:val="22"/>
          <w:szCs w:val="22"/>
        </w:rPr>
        <w:t>ssh -i katsumi-key.pem ec2-user@ec2-35-183-119-164.ca-central-1.compute.amazonaws.com</w:t>
      </w:r>
    </w:p>
    <w:p w14:paraId="494AF059" w14:textId="115B668D" w:rsidR="002B6171" w:rsidRDefault="00E003EF" w:rsidP="007517AF">
      <w:pPr>
        <w:pStyle w:val="ListParagraph"/>
        <w:numPr>
          <w:ilvl w:val="0"/>
          <w:numId w:val="23"/>
        </w:numPr>
      </w:pPr>
      <w:r>
        <w:t>Run agtool to load file(s) onto specified graph</w:t>
      </w:r>
      <w:r w:rsidR="002A514F">
        <w:t>:</w:t>
      </w:r>
    </w:p>
    <w:p w14:paraId="297AEAE4" w14:textId="6B5C58F1" w:rsidR="00E003EF" w:rsidRDefault="002A514F" w:rsidP="00161133">
      <w:pPr>
        <w:pStyle w:val="ListParagraph"/>
        <w:numPr>
          <w:ilvl w:val="0"/>
          <w:numId w:val="0"/>
        </w:numPr>
        <w:ind w:left="720"/>
      </w:pPr>
      <w:r>
        <w:rPr>
          <w:rFonts w:ascii="Menlo" w:hAnsi="Menlo" w:cs="Menlo"/>
          <w:color w:val="000000"/>
          <w:sz w:val="22"/>
          <w:szCs w:val="22"/>
        </w:rPr>
        <w:t>agtool load http://test:xyzzy@ec2-35-183-119-164.ca-central-1.compute.amazonaws.com:10035/repositories/gtfs_test ./gtfs_to_upload/*.ttl</w:t>
      </w:r>
    </w:p>
    <w:p w14:paraId="595DC45B" w14:textId="77777777" w:rsidR="00F2468E" w:rsidRDefault="00F2468E" w:rsidP="00F2468E">
      <w:pPr>
        <w:pStyle w:val="Heading2"/>
      </w:pPr>
      <w:bookmarkStart w:id="203" w:name="_Toc35948901"/>
      <w:r>
        <w:lastRenderedPageBreak/>
        <w:t>Ontology Documentation</w:t>
      </w:r>
      <w:bookmarkEnd w:id="203"/>
    </w:p>
    <w:p w14:paraId="76266A50" w14:textId="34F42F3F" w:rsidR="00D75616" w:rsidRDefault="005A7E5B" w:rsidP="00384947">
      <w:r>
        <w:rPr>
          <w:lang w:val="en-US" w:bidi="en-US"/>
        </w:rPr>
        <w:t xml:space="preserve">In addition to the publication and maintenance of the detailed report provided here, it is a good practice to provide </w:t>
      </w:r>
      <w:r w:rsidR="00682918">
        <w:rPr>
          <w:lang w:val="en-US" w:bidi="en-US"/>
        </w:rPr>
        <w:t xml:space="preserve">detailed documentation at the individual ontology level. The </w:t>
      </w:r>
      <w:r w:rsidR="00C049AD">
        <w:rPr>
          <w:lang w:val="en-US" w:bidi="en-US"/>
        </w:rPr>
        <w:t>iCity TPSO</w:t>
      </w:r>
      <w:r w:rsidR="00682918">
        <w:rPr>
          <w:lang w:val="en-US" w:bidi="en-US"/>
        </w:rPr>
        <w:t xml:space="preserve"> use Widoco</w:t>
      </w:r>
      <w:r w:rsidR="00682918">
        <w:rPr>
          <w:rStyle w:val="FootnoteReference"/>
          <w:lang w:val="en-US" w:bidi="en-US"/>
        </w:rPr>
        <w:footnoteReference w:id="34"/>
      </w:r>
      <w:r w:rsidR="00682918">
        <w:rPr>
          <w:lang w:val="en-US" w:bidi="en-US"/>
        </w:rPr>
        <w:t xml:space="preserve"> </w:t>
      </w:r>
      <w:r w:rsidR="00682918">
        <w:rPr>
          <w:lang w:val="en-US" w:bidi="en-US"/>
        </w:rPr>
        <w:fldChar w:fldCharType="begin"/>
      </w:r>
      <w:r w:rsidR="00DE6FBD">
        <w:rPr>
          <w:lang w:val="en-US" w:bidi="en-US"/>
        </w:rPr>
        <w:instrText xml:space="preserve"> ADDIN EN.CITE &lt;EndNote&gt;&lt;Cite&gt;&lt;Author&gt;Garijo&lt;/Author&gt;&lt;Year&gt;2017&lt;/Year&gt;&lt;IDText&gt;WIDOCO: a wizard for documenting ontologies&lt;/IDText&gt;&lt;DisplayText&gt;[38]&lt;/DisplayText&gt;&lt;record&gt;&lt;titles&gt;&lt;title&gt;WIDOCO: a wizard for documenting ontologies&lt;/title&gt;&lt;secondary-title&gt;International Semantic Web Conference&lt;/secondary-title&gt;&lt;/titles&gt;&lt;pages&gt;94-102&lt;/pages&gt;&lt;contributors&gt;&lt;authors&gt;&lt;author&gt;Garijo, Daniel&lt;/author&gt;&lt;/authors&gt;&lt;/contributors&gt;&lt;added-date format="utc"&gt;1582572309&lt;/added-date&gt;&lt;ref-type name="Conference Proceeding"&gt;10&lt;/ref-type&gt;&lt;dates&gt;&lt;year&gt;2017&lt;/year&gt;&lt;/dates&gt;&lt;rec-number&gt;57&lt;/rec-number&gt;&lt;publisher&gt;Springer&lt;/publisher&gt;&lt;last-updated-date format="utc"&gt;1582572309&lt;/last-updated-date&gt;&lt;/record&gt;&lt;/Cite&gt;&lt;/EndNote&gt;</w:instrText>
      </w:r>
      <w:r w:rsidR="00682918">
        <w:rPr>
          <w:lang w:val="en-US" w:bidi="en-US"/>
        </w:rPr>
        <w:fldChar w:fldCharType="separate"/>
      </w:r>
      <w:r w:rsidR="00DE6FBD">
        <w:rPr>
          <w:noProof/>
          <w:lang w:val="en-US" w:bidi="en-US"/>
        </w:rPr>
        <w:t>[38]</w:t>
      </w:r>
      <w:r w:rsidR="00682918">
        <w:rPr>
          <w:lang w:val="en-US" w:bidi="en-US"/>
        </w:rPr>
        <w:fldChar w:fldCharType="end"/>
      </w:r>
      <w:r w:rsidR="00682918">
        <w:rPr>
          <w:lang w:val="en-US" w:bidi="en-US"/>
        </w:rPr>
        <w:t xml:space="preserve"> to automatically generate HTML documentation pages based on the metadata specified in each ontology’s OWL file.</w:t>
      </w:r>
      <w:r w:rsidR="00384947">
        <w:rPr>
          <w:lang w:val="en-US" w:bidi="en-US"/>
        </w:rPr>
        <w:t xml:space="preserve"> When an ontology’s IRI is accessed via a web browser, rewrite rules (discussed at further length in the following section) will automatically return the HTML documentation rather than the native OWL file. This helps to ensure availability of the documentation and thus usability of the ontologies. A useful </w:t>
      </w:r>
      <w:r w:rsidR="00F2468E">
        <w:t xml:space="preserve">guide for </w:t>
      </w:r>
      <w:r w:rsidR="00384947">
        <w:t xml:space="preserve">the specification of ontology-level </w:t>
      </w:r>
      <w:r w:rsidR="00F2468E">
        <w:t>metadata</w:t>
      </w:r>
      <w:r w:rsidR="00384947">
        <w:t xml:space="preserve"> is provided by the authors of Widoco here</w:t>
      </w:r>
      <w:r w:rsidR="00F2468E">
        <w:t xml:space="preserve">: </w:t>
      </w:r>
      <w:hyperlink r:id="rId49" w:history="1">
        <w:r w:rsidR="00F2468E" w:rsidRPr="00E30BC2">
          <w:rPr>
            <w:rStyle w:val="Hyperlink"/>
          </w:rPr>
          <w:t>http://dgarijo.github.io/Widoco/doc/bestPractices/index-en.html</w:t>
        </w:r>
      </w:hyperlink>
      <w:r w:rsidR="00384947">
        <w:t xml:space="preserve">. </w:t>
      </w:r>
      <w:r w:rsidR="005250D0">
        <w:t>Future work should focus on the extension and elaboration of metadata that is currently encoded in the ontology in order to enrich the resulting HTML documentation</w:t>
      </w:r>
      <w:r w:rsidR="00D75616">
        <w:t>.</w:t>
      </w:r>
    </w:p>
    <w:p w14:paraId="143674D3" w14:textId="5B6EDA20" w:rsidR="00D75616" w:rsidRDefault="00D75616" w:rsidP="00384947">
      <w:r>
        <w:t xml:space="preserve">Two simple commands can be run in the directory where the ontologies are stored to automatically update all of the documentation files based on the content of the github repository. To update the documentation for the latest (default) version of the </w:t>
      </w:r>
      <w:r w:rsidR="00C049AD">
        <w:t>iCity TPSO</w:t>
      </w:r>
      <w:r>
        <w:t>:</w:t>
      </w:r>
    </w:p>
    <w:p w14:paraId="3C6212B1" w14:textId="63FD941E" w:rsidR="00D75616" w:rsidRP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12282E80" w14:textId="34A735F2" w:rsidR="00D75616" w:rsidRDefault="00D75616" w:rsidP="00384947">
      <w:r>
        <w:t>To update all of the version-specific documentation files:</w:t>
      </w:r>
    </w:p>
    <w:p w14:paraId="0DCD4BCD" w14:textId="6376A7B1" w:rsidR="00D75616" w:rsidRDefault="00D75616" w:rsidP="00384947">
      <w:pPr>
        <w:rPr>
          <w:rFonts w:ascii="Courier New" w:hAnsi="Courier New" w:cs="Courier New"/>
          <w:sz w:val="21"/>
        </w:rPr>
      </w:pPr>
      <w:r w:rsidRPr="00D75616">
        <w:rPr>
          <w:rFonts w:ascii="Courier New" w:hAnsi="Courier New" w:cs="Courier New"/>
          <w:sz w:val="21"/>
        </w:rPr>
        <w:t>for file in */*.owl; do java -jar /Applications/widoco-1.4.6-jar-with-dependencies.jar -ontFile $file -outFolder "${file/%.owl}" -getOntologyMetadata -rewriteAll -lang en -includeImportedOntologies -htaccess -webVowl -licensius; done</w:t>
      </w:r>
    </w:p>
    <w:p w14:paraId="073839C8" w14:textId="127D54AA" w:rsidR="008A255C" w:rsidRDefault="008A255C" w:rsidP="008A255C">
      <w:pPr>
        <w:pStyle w:val="Heading2"/>
      </w:pPr>
      <w:bookmarkStart w:id="204" w:name="_Toc35948902"/>
      <w:r>
        <w:lastRenderedPageBreak/>
        <w:t>Ontology Versioning</w:t>
      </w:r>
      <w:bookmarkEnd w:id="204"/>
    </w:p>
    <w:p w14:paraId="2A6F9168" w14:textId="58F1E005" w:rsidR="005F62EF" w:rsidRDefault="002E6407" w:rsidP="002E6407">
      <w:r>
        <w:t xml:space="preserve">OWL2 </w:t>
      </w:r>
      <w:r w:rsidR="005F62EF">
        <w:t xml:space="preserve">includes </w:t>
      </w:r>
      <w:r>
        <w:t>a version IRI annotation</w:t>
      </w:r>
      <w:r w:rsidR="003102B4">
        <w:t xml:space="preserve"> at the ontology-level</w:t>
      </w:r>
      <w:r>
        <w:t>,</w:t>
      </w:r>
      <w:r w:rsidR="005F62EF">
        <w:t xml:space="preserve"> however</w:t>
      </w:r>
      <w:r>
        <w:t xml:space="preserve"> </w:t>
      </w:r>
      <w:r w:rsidR="006F7374">
        <w:t>a detailed</w:t>
      </w:r>
      <w:r>
        <w:t xml:space="preserve"> approach for releas</w:t>
      </w:r>
      <w:r w:rsidR="006F7374">
        <w:t>ing</w:t>
      </w:r>
      <w:r>
        <w:t xml:space="preserve"> of new versions of a particular ontology</w:t>
      </w:r>
      <w:r w:rsidR="006F7374">
        <w:t xml:space="preserve"> is not prescribed</w:t>
      </w:r>
      <w:r>
        <w:t xml:space="preserve">. </w:t>
      </w:r>
      <w:r w:rsidR="005F62EF">
        <w:t xml:space="preserve">In the continuing the development of the </w:t>
      </w:r>
      <w:r w:rsidR="00C049AD">
        <w:t>iCity TPSO</w:t>
      </w:r>
      <w:r>
        <w:t xml:space="preserve">, </w:t>
      </w:r>
      <w:r w:rsidR="005F62EF">
        <w:t xml:space="preserve">it is important to approach </w:t>
      </w:r>
      <w:r w:rsidR="006F7374">
        <w:t>the</w:t>
      </w:r>
      <w:r w:rsidR="005F62EF">
        <w:t xml:space="preserve"> task </w:t>
      </w:r>
      <w:r w:rsidR="006F7374">
        <w:t xml:space="preserve">of versioning </w:t>
      </w:r>
      <w:r w:rsidR="005F62EF">
        <w:t xml:space="preserve">in a standard manner. </w:t>
      </w:r>
      <w:r w:rsidR="006F7374">
        <w:t>In addition to</w:t>
      </w:r>
      <w:r w:rsidR="005F62EF">
        <w:t xml:space="preserve"> </w:t>
      </w:r>
      <w:r>
        <w:t>consider</w:t>
      </w:r>
      <w:r w:rsidR="006F7374">
        <w:t>ing</w:t>
      </w:r>
      <w:r>
        <w:t xml:space="preserve"> the relevant suggestions and requirements </w:t>
      </w:r>
      <w:r w:rsidR="005F62EF">
        <w:t xml:space="preserve">as </w:t>
      </w:r>
      <w:r>
        <w:t>described in the OWL2 specification</w:t>
      </w:r>
      <w:r w:rsidR="005F62EF">
        <w:t>,</w:t>
      </w:r>
      <w:r>
        <w:t xml:space="preserve"> </w:t>
      </w:r>
      <w:r w:rsidR="006F7374">
        <w:t xml:space="preserve">we have identified </w:t>
      </w:r>
      <w:r w:rsidR="005F62EF">
        <w:t>the following</w:t>
      </w:r>
      <w:r>
        <w:t xml:space="preserve"> set of </w:t>
      </w:r>
      <w:r w:rsidR="006F7374">
        <w:t xml:space="preserve">key </w:t>
      </w:r>
      <w:r>
        <w:t>requirements</w:t>
      </w:r>
      <w:r w:rsidR="006F7374">
        <w:t xml:space="preserve"> that must be met by the versioning process</w:t>
      </w:r>
      <w:r w:rsidR="005F62EF">
        <w:t>:</w:t>
      </w:r>
    </w:p>
    <w:p w14:paraId="72A26802" w14:textId="243B87CD" w:rsidR="005F62EF" w:rsidRDefault="005F62EF" w:rsidP="005F62EF">
      <w:pPr>
        <w:pStyle w:val="ListParagraph"/>
        <w:numPr>
          <w:ilvl w:val="0"/>
          <w:numId w:val="79"/>
        </w:numPr>
        <w:spacing w:line="276" w:lineRule="auto"/>
      </w:pPr>
      <w:r>
        <w:t>Latest versions of the ontologies should be easily found and identifiable as such. In this way users will be aware when improvements and/or corrections are available.</w:t>
      </w:r>
    </w:p>
    <w:p w14:paraId="0F995C65" w14:textId="77777777" w:rsidR="00E66E73" w:rsidRDefault="00E66E73" w:rsidP="00E66E73">
      <w:pPr>
        <w:pStyle w:val="ListParagraph"/>
        <w:numPr>
          <w:ilvl w:val="0"/>
          <w:numId w:val="79"/>
        </w:numPr>
        <w:spacing w:line="276" w:lineRule="auto"/>
      </w:pPr>
      <w:r>
        <w:t>Permanent IRIs must be used to name the ontologies. These IRIs must dereference to the ontologies’ locations thus ensuring that they are easily accessible.</w:t>
      </w:r>
    </w:p>
    <w:p w14:paraId="66F51316" w14:textId="008F334B" w:rsidR="005F62EF" w:rsidRDefault="005F62EF" w:rsidP="005F62EF">
      <w:pPr>
        <w:pStyle w:val="ListParagraph"/>
        <w:numPr>
          <w:ilvl w:val="0"/>
          <w:numId w:val="79"/>
        </w:numPr>
        <w:spacing w:line="276" w:lineRule="auto"/>
      </w:pPr>
      <w:r>
        <w:t xml:space="preserve">Updated versions of the ontologies should not be </w:t>
      </w:r>
      <w:r w:rsidRPr="00C34A74">
        <w:rPr>
          <w:i/>
        </w:rPr>
        <w:t>unknowingly</w:t>
      </w:r>
      <w:r>
        <w:t xml:space="preserve"> updated in ontologies that import/reuse them.</w:t>
      </w:r>
    </w:p>
    <w:p w14:paraId="351836D3" w14:textId="743509C2" w:rsidR="00CB59BA" w:rsidRDefault="00E66E73" w:rsidP="00CB59BA">
      <w:pPr>
        <w:pStyle w:val="ListParagraph"/>
        <w:numPr>
          <w:ilvl w:val="0"/>
          <w:numId w:val="79"/>
        </w:numPr>
        <w:spacing w:line="276" w:lineRule="auto"/>
      </w:pPr>
      <w:r>
        <w:t>The task of</w:t>
      </w:r>
      <w:r w:rsidR="00CB59BA">
        <w:t xml:space="preserve"> incorporati</w:t>
      </w:r>
      <w:r>
        <w:t>ng</w:t>
      </w:r>
      <w:r w:rsidR="00CB59BA">
        <w:t xml:space="preserve"> updates into ontologies that are using previous versions</w:t>
      </w:r>
      <w:r>
        <w:t xml:space="preserve"> must be addressed</w:t>
      </w:r>
      <w:r w:rsidR="00CB59BA">
        <w:t>.</w:t>
      </w:r>
    </w:p>
    <w:p w14:paraId="155A2900" w14:textId="3AAABAEA" w:rsidR="002E6407" w:rsidRPr="00367F57" w:rsidRDefault="00E66E73" w:rsidP="002E6407">
      <w:r>
        <w:t xml:space="preserve">The last two points are related to an important challenge regarding </w:t>
      </w:r>
      <w:r w:rsidR="006D612F">
        <w:t xml:space="preserve">potential issues arising from the update of imported ontologies. </w:t>
      </w:r>
      <w:r w:rsidR="006D5709">
        <w:t>When a new version of some iCity TPSO ontology – Ontology X – is issued, it will be desirable to update any ontologies that import Ontology X (including and in particular those other</w:t>
      </w:r>
      <w:r w:rsidR="00C049AD">
        <w:t xml:space="preserve"> ontologies in the</w:t>
      </w:r>
      <w:r w:rsidR="006D5709">
        <w:t xml:space="preserve"> </w:t>
      </w:r>
      <w:r w:rsidR="00C049AD">
        <w:t>iCity TPSO</w:t>
      </w:r>
      <w:r w:rsidR="006D5709">
        <w:t xml:space="preserve"> that may Ontology X).</w:t>
      </w:r>
      <w:r w:rsidR="004D10A9">
        <w:t xml:space="preserve"> One consequence of this update is that the importing ontology (the ontology that imports Ontology X) is changed in that it is now using a new version of Ontology X, so it too should be identified as a new version. Clearly tracking and reflecting such changes is critical </w:t>
      </w:r>
      <w:r w:rsidR="00EA0718">
        <w:t>for ensuring the usability of the ontologies.</w:t>
      </w:r>
    </w:p>
    <w:p w14:paraId="3EE39840" w14:textId="7E174D5F" w:rsidR="002E6407" w:rsidRDefault="00367F57" w:rsidP="003477E9">
      <w:pPr>
        <w:pStyle w:val="Heading3"/>
      </w:pPr>
      <w:bookmarkStart w:id="205" w:name="_Toc35948903"/>
      <w:r>
        <w:t xml:space="preserve">Versioning </w:t>
      </w:r>
      <w:r w:rsidR="003477E9">
        <w:t>Principles</w:t>
      </w:r>
      <w:bookmarkEnd w:id="205"/>
    </w:p>
    <w:p w14:paraId="5F003E7B" w14:textId="02D1E99D" w:rsidR="00F13E98" w:rsidRPr="00F13E98" w:rsidRDefault="00F13E98" w:rsidP="00F13E98">
      <w:pPr>
        <w:rPr>
          <w:lang w:val="en-US" w:bidi="en-US"/>
        </w:rPr>
      </w:pPr>
      <w:r>
        <w:rPr>
          <w:lang w:val="en-US" w:bidi="en-US"/>
        </w:rPr>
        <w:t xml:space="preserve">The following principles must be adhered to in order to avoid issues with the versioning process (detailed in the subsequent section). </w:t>
      </w:r>
    </w:p>
    <w:p w14:paraId="08701D76" w14:textId="1B24AFF1" w:rsidR="00F62733" w:rsidRPr="00F62733" w:rsidRDefault="00094FF5" w:rsidP="00F62733">
      <w:pPr>
        <w:pStyle w:val="ListParagraph"/>
        <w:numPr>
          <w:ilvl w:val="0"/>
          <w:numId w:val="82"/>
        </w:numPr>
      </w:pPr>
      <w:r>
        <w:lastRenderedPageBreak/>
        <w:t>All iCity TPSO ontologies must employ an ontology IRI and version IRI to make the series of ontology versions explicit.</w:t>
      </w:r>
      <w:r w:rsidR="00F62733">
        <w:t xml:space="preserve"> </w:t>
      </w:r>
      <w:r w:rsidR="00F62733" w:rsidRPr="00F62733">
        <w:rPr>
          <w:lang w:val="en-CA"/>
        </w:rPr>
        <w:t>Guidelines on semantic version numbering</w:t>
      </w:r>
      <w:r w:rsidR="00F62733" w:rsidRPr="00F62733">
        <w:rPr>
          <w:vertAlign w:val="superscript"/>
          <w:lang w:val="en-CA"/>
        </w:rPr>
        <w:footnoteReference w:id="35"/>
      </w:r>
      <w:r w:rsidR="00F62733" w:rsidRPr="00F62733">
        <w:rPr>
          <w:lang w:val="en-CA"/>
        </w:rPr>
        <w:t xml:space="preserve"> should be adopted.</w:t>
      </w:r>
    </w:p>
    <w:p w14:paraId="01273845" w14:textId="694D1B9E" w:rsidR="002E6407" w:rsidRDefault="002E6407" w:rsidP="00094FF5">
      <w:pPr>
        <w:pStyle w:val="ListParagraph"/>
        <w:numPr>
          <w:ilvl w:val="0"/>
          <w:numId w:val="82"/>
        </w:numPr>
      </w:pPr>
      <w:r>
        <w:t xml:space="preserve">Any change (addition, removal, modification) to an ontology's axioms, including those of any ontologies it (directly or indirectly) imports </w:t>
      </w:r>
      <w:r w:rsidR="00094FF5">
        <w:t>is</w:t>
      </w:r>
      <w:r>
        <w:t xml:space="preserve"> considered a revision</w:t>
      </w:r>
      <w:r w:rsidR="00094FF5">
        <w:t xml:space="preserve"> to the ontology. When such revisions are officially released, they must be distinguished as such using the Version IRI attribute. </w:t>
      </w:r>
    </w:p>
    <w:p w14:paraId="2759EED1" w14:textId="543A06BC" w:rsidR="002E6407" w:rsidRDefault="00926D74" w:rsidP="00094FF5">
      <w:pPr>
        <w:pStyle w:val="ListParagraph"/>
        <w:numPr>
          <w:ilvl w:val="0"/>
          <w:numId w:val="82"/>
        </w:numPr>
      </w:pPr>
      <w:r>
        <w:t xml:space="preserve">According to best practices, the ontology IRI and version IRI locations should be defined and de-referenceable with persistent URLs. </w:t>
      </w:r>
      <w:r w:rsidR="00094FF5">
        <w:t>T</w:t>
      </w:r>
      <w:r w:rsidR="002E6407">
        <w:t xml:space="preserve">he current version </w:t>
      </w:r>
      <w:r>
        <w:t xml:space="preserve">of an ontology </w:t>
      </w:r>
      <w:r w:rsidR="002E6407">
        <w:t xml:space="preserve">should be available at the ontology IRI to ensure that it is identified as the current version and </w:t>
      </w:r>
      <w:r w:rsidR="00094FF5">
        <w:t xml:space="preserve">that it is </w:t>
      </w:r>
      <w:r w:rsidR="002E6407">
        <w:t>easily discoverable</w:t>
      </w:r>
      <w:r w:rsidR="00094FF5">
        <w:t xml:space="preserve"> to the public</w:t>
      </w:r>
      <w:r w:rsidR="002E6407">
        <w:t xml:space="preserve">. </w:t>
      </w:r>
    </w:p>
    <w:p w14:paraId="3CFF2349" w14:textId="0E16EF90" w:rsidR="002E6407" w:rsidRDefault="00094FF5" w:rsidP="00F2468E">
      <w:pPr>
        <w:pStyle w:val="ListParagraph"/>
        <w:numPr>
          <w:ilvl w:val="0"/>
          <w:numId w:val="82"/>
        </w:numPr>
      </w:pPr>
      <w:r>
        <w:t>A</w:t>
      </w:r>
      <w:r w:rsidR="002E6407">
        <w:t>ll import</w:t>
      </w:r>
      <w:r w:rsidR="00926D74">
        <w:t>s</w:t>
      </w:r>
      <w:r w:rsidR="002E6407">
        <w:t xml:space="preserve"> must directly reference the</w:t>
      </w:r>
      <w:r w:rsidR="00926D74">
        <w:t xml:space="preserve"> imported ontology’s</w:t>
      </w:r>
      <w:r w:rsidR="002E6407">
        <w:t xml:space="preserve"> </w:t>
      </w:r>
      <w:r w:rsidR="002E6407" w:rsidRPr="00094FF5">
        <w:rPr>
          <w:i/>
        </w:rPr>
        <w:t>Version IRI</w:t>
      </w:r>
      <w:r w:rsidR="002E6407">
        <w:t xml:space="preserve"> </w:t>
      </w:r>
      <w:r>
        <w:t xml:space="preserve">(if available) </w:t>
      </w:r>
      <w:r w:rsidR="002E6407">
        <w:t>to make the reuse explicit; this is necessary as any update to an imported version should result in an update to the importing ontology's version as well. Failure to do so potentially violates one of the conventions for versioning described by the W3C. If the Ontology IRI is used, then the imported ontology will always be the most recent version. While it is undoubtedly desirable to ensure that the most correct, up-to-date version of a resource is used, when a new version is created, by definition of import the ontology that is importing this new version is now also changed. Thus, according to the W3C guidelines, this ontology should also be recognized with a new Version IRI. Importing the Ontology IRI makes this distinction difficult to recognize and impossible to maintain.</w:t>
      </w:r>
    </w:p>
    <w:p w14:paraId="22F98495" w14:textId="77777777" w:rsidR="002E6407" w:rsidRDefault="002E6407" w:rsidP="003477E9">
      <w:pPr>
        <w:pStyle w:val="Heading3"/>
      </w:pPr>
      <w:bookmarkStart w:id="206" w:name="_Toc35948904"/>
      <w:r w:rsidRPr="00243796">
        <w:t>Process</w:t>
      </w:r>
      <w:r>
        <w:t xml:space="preserve"> to Update Ontology-x.owl</w:t>
      </w:r>
      <w:bookmarkEnd w:id="206"/>
    </w:p>
    <w:p w14:paraId="0E584BAF" w14:textId="69D1CD6E" w:rsidR="00094FF5" w:rsidRDefault="00094FF5" w:rsidP="0011734E">
      <w:r>
        <w:t>The following</w:t>
      </w:r>
      <w:r w:rsidR="0011734E">
        <w:t xml:space="preserve"> process describes the steps necessary to release an updated version of some iCity Ontology.</w:t>
      </w:r>
    </w:p>
    <w:tbl>
      <w:tblPr>
        <w:tblStyle w:val="TableGrid"/>
        <w:tblW w:w="0" w:type="auto"/>
        <w:tblLook w:val="04A0" w:firstRow="1" w:lastRow="0" w:firstColumn="1" w:lastColumn="0" w:noHBand="0" w:noVBand="1"/>
      </w:tblPr>
      <w:tblGrid>
        <w:gridCol w:w="1129"/>
        <w:gridCol w:w="8221"/>
      </w:tblGrid>
      <w:tr w:rsidR="00F6295F" w14:paraId="097CC336" w14:textId="77777777" w:rsidTr="00F6295F">
        <w:tc>
          <w:tcPr>
            <w:tcW w:w="1129" w:type="dxa"/>
          </w:tcPr>
          <w:p w14:paraId="2C1DC78B" w14:textId="5918C771" w:rsidR="00F6295F" w:rsidRDefault="00F6295F" w:rsidP="0011734E">
            <w:r w:rsidRPr="00906939">
              <w:rPr>
                <w:b/>
              </w:rPr>
              <w:t>Process</w:t>
            </w:r>
            <w:r>
              <w:t>:</w:t>
            </w:r>
          </w:p>
        </w:tc>
        <w:tc>
          <w:tcPr>
            <w:tcW w:w="8221" w:type="dxa"/>
          </w:tcPr>
          <w:p w14:paraId="0D7CD825" w14:textId="48064D10" w:rsidR="00F6295F" w:rsidRDefault="00F6295F" w:rsidP="00F6295F">
            <w:pPr>
              <w:tabs>
                <w:tab w:val="left" w:pos="5812"/>
              </w:tabs>
            </w:pPr>
            <w:r>
              <w:t>Update Version</w:t>
            </w:r>
          </w:p>
        </w:tc>
      </w:tr>
      <w:tr w:rsidR="00F6295F" w14:paraId="59EFD7B9" w14:textId="77777777" w:rsidTr="00F6295F">
        <w:tc>
          <w:tcPr>
            <w:tcW w:w="1129" w:type="dxa"/>
          </w:tcPr>
          <w:p w14:paraId="23FD1C59" w14:textId="556CCCB7" w:rsidR="00F6295F" w:rsidRPr="00906939" w:rsidRDefault="00F6295F" w:rsidP="0011734E">
            <w:pPr>
              <w:rPr>
                <w:b/>
              </w:rPr>
            </w:pPr>
            <w:r w:rsidRPr="00906939">
              <w:rPr>
                <w:b/>
              </w:rPr>
              <w:lastRenderedPageBreak/>
              <w:t>Input</w:t>
            </w:r>
            <w:r>
              <w:t>:</w:t>
            </w:r>
          </w:p>
        </w:tc>
        <w:tc>
          <w:tcPr>
            <w:tcW w:w="8221" w:type="dxa"/>
          </w:tcPr>
          <w:p w14:paraId="40355AF9" w14:textId="6BD1D188" w:rsidR="00F6295F" w:rsidRDefault="00F6295F" w:rsidP="00F6295F">
            <w:pPr>
              <w:tabs>
                <w:tab w:val="left" w:pos="5812"/>
              </w:tabs>
            </w:pPr>
            <w:r>
              <w:t>New version of an ontology: ontology-x.owl</w:t>
            </w:r>
          </w:p>
        </w:tc>
      </w:tr>
      <w:tr w:rsidR="00F6295F" w14:paraId="50D756A4" w14:textId="77777777" w:rsidTr="00F6295F">
        <w:tc>
          <w:tcPr>
            <w:tcW w:w="1129" w:type="dxa"/>
          </w:tcPr>
          <w:p w14:paraId="1CABBC6C" w14:textId="37644269" w:rsidR="00F6295F" w:rsidRPr="00906939" w:rsidRDefault="00F6295F" w:rsidP="0011734E">
            <w:pPr>
              <w:rPr>
                <w:b/>
              </w:rPr>
            </w:pPr>
            <w:r w:rsidRPr="00906939">
              <w:rPr>
                <w:b/>
              </w:rPr>
              <w:t>Output</w:t>
            </w:r>
            <w:r>
              <w:t>:</w:t>
            </w:r>
          </w:p>
        </w:tc>
        <w:tc>
          <w:tcPr>
            <w:tcW w:w="8221" w:type="dxa"/>
          </w:tcPr>
          <w:p w14:paraId="03683C20" w14:textId="60C131BD" w:rsidR="00F6295F" w:rsidRDefault="00F6295F" w:rsidP="00F6295F">
            <w:pPr>
              <w:tabs>
                <w:tab w:val="left" w:pos="5812"/>
              </w:tabs>
            </w:pPr>
            <w:r>
              <w:t>New version of TPSO ontologies, with updated ontology-x.owl incorporated</w:t>
            </w:r>
          </w:p>
        </w:tc>
      </w:tr>
      <w:tr w:rsidR="00F6295F" w14:paraId="0BCC993A" w14:textId="77777777" w:rsidTr="00384947">
        <w:tc>
          <w:tcPr>
            <w:tcW w:w="9350" w:type="dxa"/>
            <w:gridSpan w:val="2"/>
          </w:tcPr>
          <w:p w14:paraId="65125826" w14:textId="445910DF" w:rsidR="00F6295F" w:rsidRDefault="00F6295F" w:rsidP="00F6295F">
            <w:pPr>
              <w:tabs>
                <w:tab w:val="left" w:pos="5812"/>
              </w:tabs>
            </w:pPr>
            <w:r w:rsidRPr="00906939">
              <w:rPr>
                <w:b/>
              </w:rPr>
              <w:t>Steps</w:t>
            </w:r>
            <w:r>
              <w:t>:</w:t>
            </w:r>
          </w:p>
        </w:tc>
      </w:tr>
      <w:tr w:rsidR="00F6295F" w14:paraId="1ADFC6CA" w14:textId="77777777" w:rsidTr="00384947">
        <w:tc>
          <w:tcPr>
            <w:tcW w:w="9350" w:type="dxa"/>
            <w:gridSpan w:val="2"/>
          </w:tcPr>
          <w:p w14:paraId="32EBCB37" w14:textId="1E967FCD" w:rsidR="00F6295F" w:rsidRPr="00F6295F" w:rsidRDefault="00F6295F" w:rsidP="00F6295F">
            <w:pPr>
              <w:pStyle w:val="ListParagraph"/>
              <w:numPr>
                <w:ilvl w:val="0"/>
                <w:numId w:val="78"/>
              </w:numPr>
              <w:tabs>
                <w:tab w:val="left" w:pos="5812"/>
              </w:tabs>
              <w:spacing w:line="276" w:lineRule="auto"/>
            </w:pPr>
            <w:r>
              <w:t xml:space="preserve">Define new Version IRI to distinguish the ontology (reflect that it is a new version). </w:t>
            </w:r>
            <w:r>
              <w:br/>
              <w:t xml:space="preserve">Common practice for naming adopted by the </w:t>
            </w:r>
            <w:r w:rsidR="00387A3F">
              <w:t>iCity TPSO</w:t>
            </w:r>
            <w:r>
              <w:t xml:space="preserve"> is &lt;Version IRI&gt; = &lt;Ontology IRI&gt;+&lt;Version number&gt;. For example, if we have Ontology IRI = "</w:t>
            </w:r>
            <w:r w:rsidRPr="009E16DB">
              <w:t>http:/</w:t>
            </w:r>
            <w:r>
              <w:t>/w3id.org/icity/Change/" then the Version IRI should be of the format "</w:t>
            </w:r>
            <w:r w:rsidRPr="009E16DB">
              <w:t xml:space="preserve"> </w:t>
            </w:r>
            <w:hyperlink r:id="rId50" w:history="1">
              <w:r w:rsidRPr="00045597">
                <w:rPr>
                  <w:rStyle w:val="Hyperlink"/>
                </w:rPr>
                <w:t>http://w3id.org/icity/Change/1.0/</w:t>
              </w:r>
            </w:hyperlink>
            <w:r>
              <w:t>"</w:t>
            </w:r>
          </w:p>
        </w:tc>
      </w:tr>
      <w:tr w:rsidR="00F6295F" w14:paraId="4EFE2915" w14:textId="77777777" w:rsidTr="00384947">
        <w:tc>
          <w:tcPr>
            <w:tcW w:w="9350" w:type="dxa"/>
            <w:gridSpan w:val="2"/>
          </w:tcPr>
          <w:p w14:paraId="46914B2F" w14:textId="10A593EB" w:rsidR="00F6295F" w:rsidRDefault="00F6295F" w:rsidP="00F6295F">
            <w:pPr>
              <w:pStyle w:val="ListParagraph"/>
              <w:numPr>
                <w:ilvl w:val="0"/>
                <w:numId w:val="78"/>
              </w:numPr>
              <w:tabs>
                <w:tab w:val="left" w:pos="5812"/>
              </w:tabs>
              <w:spacing w:line="276" w:lineRule="auto"/>
            </w:pPr>
            <w:r>
              <w:t xml:space="preserve">Rename the owl:versionIRI attribute value to the new Version IRI. </w:t>
            </w:r>
            <w:r w:rsidRPr="0011734E">
              <w:rPr>
                <w:i/>
              </w:rPr>
              <w:t>Do not</w:t>
            </w:r>
            <w:r w:rsidRPr="002829CA">
              <w:rPr>
                <w:i/>
              </w:rPr>
              <w:t xml:space="preserve"> </w:t>
            </w:r>
            <w:r>
              <w:t xml:space="preserve">rename </w:t>
            </w:r>
            <w:r w:rsidRPr="00E93F36">
              <w:t>rdf</w:t>
            </w:r>
            <w:r>
              <w:t>:about, this tag defines the Ontology IRI.</w:t>
            </w:r>
          </w:p>
        </w:tc>
      </w:tr>
      <w:tr w:rsidR="00F6295F" w14:paraId="063D190D" w14:textId="77777777" w:rsidTr="00384947">
        <w:tc>
          <w:tcPr>
            <w:tcW w:w="9350" w:type="dxa"/>
            <w:gridSpan w:val="2"/>
          </w:tcPr>
          <w:p w14:paraId="14406A5C" w14:textId="1B882C63" w:rsidR="00F6295F" w:rsidRDefault="00F6295F" w:rsidP="00F6295F">
            <w:pPr>
              <w:pStyle w:val="ListParagraph"/>
              <w:numPr>
                <w:ilvl w:val="0"/>
                <w:numId w:val="78"/>
              </w:numPr>
              <w:tabs>
                <w:tab w:val="left" w:pos="5812"/>
              </w:tabs>
              <w:spacing w:line="276" w:lineRule="auto"/>
            </w:pPr>
            <w:r>
              <w:t>Upload the ontology and create a persistent url for the new Version IRI to redirect to the new ontology's location, according to the predefined rewrite rules in the .htacess file.</w:t>
            </w:r>
            <w:r>
              <w:rPr>
                <w:rStyle w:val="FootnoteReference"/>
              </w:rPr>
              <w:footnoteReference w:id="36"/>
            </w:r>
          </w:p>
        </w:tc>
      </w:tr>
      <w:tr w:rsidR="00F6295F" w14:paraId="727AE01B" w14:textId="77777777" w:rsidTr="00384947">
        <w:tc>
          <w:tcPr>
            <w:tcW w:w="9350" w:type="dxa"/>
            <w:gridSpan w:val="2"/>
          </w:tcPr>
          <w:p w14:paraId="0816EC7B" w14:textId="4039732B" w:rsidR="00F6295F" w:rsidRDefault="00F6295F" w:rsidP="00F6295F">
            <w:pPr>
              <w:pStyle w:val="ListParagraph"/>
              <w:numPr>
                <w:ilvl w:val="0"/>
                <w:numId w:val="78"/>
              </w:numPr>
              <w:tabs>
                <w:tab w:val="left" w:pos="5812"/>
              </w:tabs>
              <w:spacing w:line="276" w:lineRule="auto"/>
            </w:pPr>
            <w:r>
              <w:t>Update rewrite rules for the persistent url for the Ontology IRI to redirect to this new, most recent version.</w:t>
            </w:r>
          </w:p>
        </w:tc>
      </w:tr>
      <w:tr w:rsidR="00F6295F" w14:paraId="7C9E95CC" w14:textId="77777777" w:rsidTr="00384947">
        <w:tc>
          <w:tcPr>
            <w:tcW w:w="9350" w:type="dxa"/>
            <w:gridSpan w:val="2"/>
          </w:tcPr>
          <w:p w14:paraId="6AE5B76E" w14:textId="77777777" w:rsidR="00F6295F" w:rsidRDefault="00F6295F" w:rsidP="00F6295F">
            <w:pPr>
              <w:pStyle w:val="ListParagraph"/>
              <w:numPr>
                <w:ilvl w:val="0"/>
                <w:numId w:val="78"/>
              </w:numPr>
              <w:tabs>
                <w:tab w:val="left" w:pos="5812"/>
              </w:tabs>
              <w:spacing w:line="276" w:lineRule="auto"/>
            </w:pPr>
            <w:r>
              <w:t>As required, update ontologies that import Ontology-x.owl. Specifically:</w:t>
            </w:r>
          </w:p>
          <w:p w14:paraId="09BAEEC6" w14:textId="77777777" w:rsidR="00F6295F" w:rsidRDefault="00F6295F" w:rsidP="00F6295F">
            <w:pPr>
              <w:pStyle w:val="ListParagraph"/>
              <w:numPr>
                <w:ilvl w:val="1"/>
                <w:numId w:val="78"/>
              </w:numPr>
              <w:tabs>
                <w:tab w:val="left" w:pos="5812"/>
              </w:tabs>
              <w:spacing w:line="276" w:lineRule="auto"/>
            </w:pPr>
            <w:r>
              <w:t>Create a new version of the importing ontology (perform Process to Update Ontology-x).</w:t>
            </w:r>
          </w:p>
          <w:p w14:paraId="6366E67D" w14:textId="77777777" w:rsidR="00F6295F" w:rsidRDefault="00F6295F" w:rsidP="00F6295F">
            <w:pPr>
              <w:pStyle w:val="ListParagraph"/>
              <w:numPr>
                <w:ilvl w:val="1"/>
                <w:numId w:val="78"/>
              </w:numPr>
              <w:tabs>
                <w:tab w:val="left" w:pos="5812"/>
              </w:tabs>
              <w:spacing w:line="276" w:lineRule="auto"/>
            </w:pPr>
            <w:r>
              <w:t>Update the &lt;import&gt; tag to reflect the import of the new VersionIRI of Ontology-x.</w:t>
            </w:r>
          </w:p>
          <w:p w14:paraId="7DA52AF7" w14:textId="77777777" w:rsidR="00F6295F" w:rsidRDefault="00F6295F" w:rsidP="00F6295F">
            <w:pPr>
              <w:pStyle w:val="ListParagraph"/>
              <w:numPr>
                <w:ilvl w:val="1"/>
                <w:numId w:val="78"/>
              </w:numPr>
              <w:tabs>
                <w:tab w:val="left" w:pos="5812"/>
              </w:tabs>
              <w:spacing w:line="276" w:lineRule="auto"/>
            </w:pPr>
            <w:r>
              <w:t>Update (replace) all instances of the old Version IRI to the new Version IRI (ideally, this will simply require an update to the prefix name definition).</w:t>
            </w:r>
          </w:p>
          <w:p w14:paraId="2BD09987" w14:textId="1B9DFCC0" w:rsidR="00F6295F" w:rsidRDefault="00F6295F" w:rsidP="00F6295F">
            <w:pPr>
              <w:pStyle w:val="ListParagraph"/>
              <w:numPr>
                <w:ilvl w:val="1"/>
                <w:numId w:val="78"/>
              </w:numPr>
              <w:tabs>
                <w:tab w:val="left" w:pos="5812"/>
              </w:tabs>
              <w:spacing w:line="276" w:lineRule="auto"/>
            </w:pPr>
            <w:r>
              <w:t>Perform the Update Version process on the importing ontology.</w:t>
            </w:r>
          </w:p>
        </w:tc>
      </w:tr>
    </w:tbl>
    <w:p w14:paraId="6223D57E" w14:textId="77777777" w:rsidR="002E6407" w:rsidRPr="00243796" w:rsidRDefault="002E6407" w:rsidP="002E6407">
      <w:pPr>
        <w:tabs>
          <w:tab w:val="left" w:pos="5812"/>
        </w:tabs>
        <w:rPr>
          <w:u w:val="single"/>
        </w:rPr>
      </w:pPr>
    </w:p>
    <w:p w14:paraId="42973128" w14:textId="7271F068" w:rsidR="002E6407" w:rsidRDefault="002E6407" w:rsidP="002E6407">
      <w:pPr>
        <w:tabs>
          <w:tab w:val="left" w:pos="5812"/>
        </w:tabs>
      </w:pPr>
      <w:r>
        <w:t xml:space="preserve">In our experience, implementing these updates may be problematic with ontology editors. </w:t>
      </w:r>
      <w:r w:rsidR="0011734E">
        <w:t xml:space="preserve">The interface </w:t>
      </w:r>
      <w:r>
        <w:t xml:space="preserve">may </w:t>
      </w:r>
      <w:r w:rsidR="0011734E">
        <w:t xml:space="preserve">obscure </w:t>
      </w:r>
      <w:r>
        <w:t xml:space="preserve">dependencies </w:t>
      </w:r>
      <w:r w:rsidR="0011734E">
        <w:t xml:space="preserve">between ontologies thus making the required changes unclear. </w:t>
      </w:r>
      <w:r w:rsidR="004803FF">
        <w:t>At the time of this report,</w:t>
      </w:r>
      <w:r>
        <w:t xml:space="preserve"> </w:t>
      </w:r>
      <w:r w:rsidR="0011734E">
        <w:t>we recommend</w:t>
      </w:r>
      <w:r w:rsidR="004803FF">
        <w:t xml:space="preserve"> </w:t>
      </w:r>
      <w:r>
        <w:t>modify</w:t>
      </w:r>
      <w:r w:rsidR="0011734E">
        <w:t>ing</w:t>
      </w:r>
      <w:r>
        <w:t xml:space="preserve"> the xml </w:t>
      </w:r>
      <w:r w:rsidR="0011734E">
        <w:t xml:space="preserve">files </w:t>
      </w:r>
      <w:r>
        <w:t>directly</w:t>
      </w:r>
      <w:r w:rsidR="0011734E">
        <w:t xml:space="preserve">. </w:t>
      </w:r>
      <w:r>
        <w:t xml:space="preserve">Currently, the most straightforward way to implement these updates is by </w:t>
      </w:r>
      <w:r w:rsidR="0011734E">
        <w:t xml:space="preserve">replacing </w:t>
      </w:r>
      <w:r>
        <w:t>all</w:t>
      </w:r>
      <w:r w:rsidR="0011734E">
        <w:t xml:space="preserve"> of the old version </w:t>
      </w:r>
      <w:r w:rsidR="0011734E">
        <w:lastRenderedPageBreak/>
        <w:t>IRIs at once. T</w:t>
      </w:r>
      <w:r>
        <w:t xml:space="preserve">he imports structure of the ontology must be considered to determine which </w:t>
      </w:r>
      <w:r w:rsidR="0011734E">
        <w:t>ontologies</w:t>
      </w:r>
      <w:r>
        <w:t xml:space="preserve"> </w:t>
      </w:r>
      <w:r w:rsidR="0011734E">
        <w:t>have been impacted by the revision. In some cases</w:t>
      </w:r>
      <w:r w:rsidR="00AC26E6">
        <w:t>,</w:t>
      </w:r>
      <w:r w:rsidR="0011734E">
        <w:t xml:space="preserve"> a revision may require changes to the design of the importing ontologies; at a minimum, since the importing ontologies now import a new version </w:t>
      </w:r>
      <w:r w:rsidR="008A4004">
        <w:t xml:space="preserve">of Ontology-X, this </w:t>
      </w:r>
      <w:r>
        <w:t xml:space="preserve">must </w:t>
      </w:r>
      <w:r w:rsidR="008A4004">
        <w:t xml:space="preserve">be reflected with the release of a new version as discussed earlier in this section. </w:t>
      </w:r>
    </w:p>
    <w:p w14:paraId="19D1CC1B" w14:textId="77777777" w:rsidR="00CB30EB" w:rsidRDefault="00CB30EB" w:rsidP="00CB30EB">
      <w:pPr>
        <w:pStyle w:val="Heading3"/>
      </w:pPr>
      <w:bookmarkStart w:id="207" w:name="_Toc35948905"/>
      <w:r>
        <w:t>Versioning infrastructure</w:t>
      </w:r>
      <w:bookmarkEnd w:id="207"/>
    </w:p>
    <w:p w14:paraId="3D41149B" w14:textId="754F0049" w:rsidR="001F235C" w:rsidRPr="00CB30EB" w:rsidRDefault="001F235C" w:rsidP="002E6407">
      <w:pPr>
        <w:tabs>
          <w:tab w:val="left" w:pos="5812"/>
        </w:tabs>
      </w:pPr>
      <w:r>
        <w:t>The following are required components of an infrastructure that supports the versioning process described previously.</w:t>
      </w:r>
    </w:p>
    <w:p w14:paraId="3D45A72B" w14:textId="126559AA" w:rsidR="002E6407" w:rsidRDefault="001F7BC7" w:rsidP="00CB30EB">
      <w:pPr>
        <w:pStyle w:val="Heading4"/>
      </w:pPr>
      <w:r>
        <w:t xml:space="preserve">File </w:t>
      </w:r>
      <w:r w:rsidR="00CB30EB">
        <w:t>Storage</w:t>
      </w:r>
    </w:p>
    <w:p w14:paraId="701574D6" w14:textId="5B926137" w:rsidR="002E6407" w:rsidRDefault="007E5AA9" w:rsidP="007E5AA9">
      <w:pPr>
        <w:tabs>
          <w:tab w:val="left" w:pos="5812"/>
        </w:tabs>
      </w:pPr>
      <w:r>
        <w:t>Versions of the ontology may be developed and maintained via a version control system such as Github</w:t>
      </w:r>
      <w:r w:rsidR="001F7BC7">
        <w:t>,</w:t>
      </w:r>
      <w:r>
        <w:t xml:space="preserve"> however this is not required.</w:t>
      </w:r>
      <w:r w:rsidR="002E6407">
        <w:t xml:space="preserve"> </w:t>
      </w:r>
      <w:r>
        <w:t>The granularity enabled by version control system may be useful but is not necessary for the kind of versioning described here.</w:t>
      </w:r>
      <w:r w:rsidR="002E6407">
        <w:t xml:space="preserve"> For example, in git every change that is made creates a new version of the ontology (file), but each of these changes should not necessarily correspond to the issuing of a new version IRI for the ontology. </w:t>
      </w:r>
      <w:r>
        <w:t xml:space="preserve">Each version IRI instead corresponds to a new release of the ontology. </w:t>
      </w:r>
    </w:p>
    <w:p w14:paraId="02303353" w14:textId="62615A0A" w:rsidR="007E5AA9" w:rsidRDefault="007E5AA9" w:rsidP="007E5AA9">
      <w:pPr>
        <w:tabs>
          <w:tab w:val="left" w:pos="5812"/>
        </w:tabs>
      </w:pPr>
      <w:r>
        <w:t>The chosen file repository has two key roles:</w:t>
      </w:r>
    </w:p>
    <w:p w14:paraId="3B750014" w14:textId="77777777" w:rsidR="007E5AA9" w:rsidRDefault="007E5AA9" w:rsidP="002E6407">
      <w:pPr>
        <w:pStyle w:val="ListParagraph"/>
        <w:numPr>
          <w:ilvl w:val="0"/>
          <w:numId w:val="83"/>
        </w:numPr>
      </w:pPr>
      <w:r>
        <w:t>T</w:t>
      </w:r>
      <w:r w:rsidR="002E6407">
        <w:t>o host the ontology and its version history and make it available and understandable to the public</w:t>
      </w:r>
      <w:r>
        <w:t>.</w:t>
      </w:r>
    </w:p>
    <w:p w14:paraId="50113E1D" w14:textId="4AFD7ED6" w:rsidR="00BC5CD6" w:rsidRDefault="007E5AA9" w:rsidP="002E6407">
      <w:pPr>
        <w:pStyle w:val="ListParagraph"/>
        <w:numPr>
          <w:ilvl w:val="0"/>
          <w:numId w:val="83"/>
        </w:numPr>
      </w:pPr>
      <w:r>
        <w:t>T</w:t>
      </w:r>
      <w:r w:rsidR="002E6407">
        <w:t>o support continued development of the ontology (i.e. between versions)</w:t>
      </w:r>
      <w:r>
        <w:t>.</w:t>
      </w:r>
    </w:p>
    <w:p w14:paraId="40E974D6" w14:textId="2C72D742" w:rsidR="00BC5CD6" w:rsidRDefault="001F7BC7" w:rsidP="00CB30EB">
      <w:pPr>
        <w:pStyle w:val="Heading4"/>
      </w:pPr>
      <w:r>
        <w:t>Permanent URL Redirect</w:t>
      </w:r>
    </w:p>
    <w:p w14:paraId="57341C05" w14:textId="632E79E7" w:rsidR="00BC5CD6" w:rsidRDefault="00BC5CD6" w:rsidP="00BC5CD6">
      <w:r>
        <w:t>Several organization schemes are possible with respect to the storage of versions of each owl file (and corresponding html doc</w:t>
      </w:r>
      <w:r w:rsidR="00051B1E">
        <w:t>umentation</w:t>
      </w:r>
      <w:r>
        <w:t xml:space="preserve">), and the approach to redirect a persistent url to the </w:t>
      </w:r>
      <w:r w:rsidR="00051B1E">
        <w:t>appropriate</w:t>
      </w:r>
      <w:r>
        <w:t xml:space="preserve"> version of the file.</w:t>
      </w:r>
      <w:r w:rsidR="001F7BC7">
        <w:t xml:space="preserve"> Currently, we employ a </w:t>
      </w:r>
      <w:r w:rsidR="00411C9B">
        <w:t>.</w:t>
      </w:r>
      <w:r w:rsidR="001F7BC7">
        <w:t>htaccess file with rewrite rules to redirect web requests for the ontology IRIs to their actual location (or documentation, as appropriate).</w:t>
      </w:r>
      <w:r w:rsidR="00411C9B">
        <w:t xml:space="preserve"> The purpose of the .htaccess file is to facilitate the appropriate redirect from the permanent urls to the files maintained in the Github repository. The rewrite rules for new versions of the documentation (discussed in the previous section) are similarly accounted for in the .htaccess file. </w:t>
      </w:r>
    </w:p>
    <w:p w14:paraId="0523C356" w14:textId="64246392" w:rsidR="00BC5CD6" w:rsidRDefault="00BC5CD6" w:rsidP="00BC5CD6">
      <w:r>
        <w:lastRenderedPageBreak/>
        <w:t xml:space="preserve">Since the </w:t>
      </w:r>
      <w:r w:rsidR="001F7BC7">
        <w:t>OWL</w:t>
      </w:r>
      <w:r>
        <w:t xml:space="preserve"> files may be versioned independently (a change to one file doesn’t </w:t>
      </w:r>
      <w:r>
        <w:rPr>
          <w:i/>
        </w:rPr>
        <w:t>necessarily</w:t>
      </w:r>
      <w:r>
        <w:t xml:space="preserve"> mean a new version of all of the files), the Ontology IRIs may redirect </w:t>
      </w:r>
      <w:r w:rsidR="001F7BC7">
        <w:t>t</w:t>
      </w:r>
      <w:r>
        <w:t>o different versions, so the rewrite rules would need to be custom for each path. One option would be to maintain folders for each version of the UrbanSystem ontology (resulting in some duplication of files). Instead, we maintain each sub-ontology’s version history in its own file; Ontology Version IRIs are directed here. Then, we also maintain a collection of “latest” ontology files in the main directory (without any version suffix). The rewrite rule for this is straightforward and results in only a single duplicate file for each sub-ontology. However, it does require an additional step for the update process: that the “latest” file in the main directory be replaced.</w:t>
      </w:r>
    </w:p>
    <w:p w14:paraId="16DA4128" w14:textId="79F7B88C" w:rsidR="00432443" w:rsidRDefault="00583166" w:rsidP="002E6407">
      <w:r>
        <w:t xml:space="preserve">The </w:t>
      </w:r>
      <w:r w:rsidR="00541F63">
        <w:t>.htaccess file currently in use is available</w:t>
      </w:r>
      <w:r w:rsidR="001F7BC7">
        <w:t xml:space="preserve"> for review</w:t>
      </w:r>
      <w:r w:rsidR="00541F63">
        <w:t xml:space="preserve"> in the /docs folder of the iCity Github repository</w:t>
      </w:r>
      <w:r w:rsidR="00541F63">
        <w:rPr>
          <w:rStyle w:val="FootnoteReference"/>
        </w:rPr>
        <w:footnoteReference w:id="37"/>
      </w:r>
      <w:r w:rsidR="00541F63">
        <w:t xml:space="preserve">. </w:t>
      </w:r>
      <w:r w:rsidR="001F7BC7">
        <w:t xml:space="preserve">The version of the file that is in use is currently stored in the /ontologies/icity subdirectory of the EIL server; this is the file path that has been chosen for the ontologies’ IRIs. Alternatives such as w3id.org exist for the definition of permanent urls, however issues with security certificates were encountered that could not be resolved. To address this and avoid future issues we have elected to define the IRIs according to a University-owned url. </w:t>
      </w:r>
    </w:p>
    <w:p w14:paraId="0F92769C" w14:textId="37A262F1" w:rsidR="002016ED" w:rsidRDefault="006E76B7" w:rsidP="002016ED">
      <w:pPr>
        <w:pStyle w:val="Heading1"/>
      </w:pPr>
      <w:bookmarkStart w:id="208" w:name="_Toc35948906"/>
      <w:r>
        <w:t>Future Work</w:t>
      </w:r>
      <w:bookmarkEnd w:id="159"/>
      <w:bookmarkEnd w:id="208"/>
    </w:p>
    <w:p w14:paraId="25FFC218" w14:textId="3B903127" w:rsidR="009C66BF" w:rsidRDefault="00D93E2F" w:rsidP="00D93E2F">
      <w:r>
        <w:t xml:space="preserve">Future iterations of the iCity </w:t>
      </w:r>
      <w:r w:rsidR="00802AF7">
        <w:t>TPSO</w:t>
      </w:r>
      <w:r>
        <w:t xml:space="preserve"> should develop a deeper semantics for the concepts identified here, in addition to an expansion of scope. </w:t>
      </w:r>
      <w:r w:rsidR="009C66BF">
        <w:t xml:space="preserve">Directions for future work have been detailed at the ontology level in Section </w:t>
      </w:r>
      <w:r w:rsidR="009C66BF">
        <w:fldChar w:fldCharType="begin"/>
      </w:r>
      <w:r w:rsidR="009C66BF">
        <w:instrText xml:space="preserve"> REF _Ref35255109 \r \h </w:instrText>
      </w:r>
      <w:r w:rsidR="009C66BF">
        <w:fldChar w:fldCharType="separate"/>
      </w:r>
      <w:r w:rsidR="005A6FB2">
        <w:t>6</w:t>
      </w:r>
      <w:r w:rsidR="009C66BF">
        <w:fldChar w:fldCharType="end"/>
      </w:r>
      <w:r w:rsidR="009C66BF">
        <w:t>.</w:t>
      </w:r>
      <w:r w:rsidR="009C66BF" w:rsidRPr="009C66BF">
        <w:t xml:space="preserve"> </w:t>
      </w:r>
      <w:r w:rsidR="009C66BF">
        <w:t>In addition, the overall scope of the iCity TPSO should be expanded to address other areas of transportation planning including freight and complete streets.</w:t>
      </w:r>
    </w:p>
    <w:p w14:paraId="6837575D" w14:textId="706D3CF7" w:rsidR="00C72ED2" w:rsidRDefault="009C66BF" w:rsidP="00D93E2F">
      <w:r>
        <w:t xml:space="preserve">Future work </w:t>
      </w:r>
      <w:r w:rsidR="00D93E2F">
        <w:t>will be dictated largely by use cases</w:t>
      </w:r>
      <w:r w:rsidR="0012132D">
        <w:t>. Use cases</w:t>
      </w:r>
      <w:r w:rsidR="00D93E2F">
        <w:t xml:space="preserve"> will not only determine additional requirements for representation, but applications </w:t>
      </w:r>
      <w:r w:rsidR="00802AF7">
        <w:t>with</w:t>
      </w:r>
      <w:r w:rsidR="00D93E2F">
        <w:t xml:space="preserve"> </w:t>
      </w:r>
      <w:r w:rsidR="00802AF7">
        <w:t>specified</w:t>
      </w:r>
      <w:r w:rsidR="00D93E2F">
        <w:t xml:space="preserve"> functionality </w:t>
      </w:r>
      <w:r w:rsidR="00802AF7">
        <w:t>to</w:t>
      </w:r>
      <w:r w:rsidR="00D93E2F">
        <w:t xml:space="preserve"> be supported by the ontology. </w:t>
      </w:r>
      <w:r>
        <w:t>Promising use cases that should be investigated in the future include simulation management</w:t>
      </w:r>
      <w:r w:rsidR="00C72ED2">
        <w:t xml:space="preserve">, </w:t>
      </w:r>
      <w:r>
        <w:t>survey management</w:t>
      </w:r>
      <w:r w:rsidR="00C72ED2">
        <w:t>, and in particular the capture of provenance information</w:t>
      </w:r>
      <w:r>
        <w:t>.</w:t>
      </w:r>
      <w:r w:rsidR="00C72ED2">
        <w:t xml:space="preserve"> The Global Urban Data Repository (GUDR) proposed in </w:t>
      </w:r>
      <w:r w:rsidR="00C72ED2">
        <w:fldChar w:fldCharType="begin"/>
      </w:r>
      <w:r w:rsidR="00DE6FBD">
        <w:instrText xml:space="preserve"> ADDIN EN.CITE &lt;EndNote&gt;&lt;Cite&gt;&lt;Author&gt;Xiao&lt;/Author&gt;&lt;Year&gt;2018&lt;/Year&gt;&lt;IDText&gt;Transformation and Annotation of Crowd-Sourced open data into the Global Urban Data Repository&lt;/IDText&gt;&lt;DisplayText&gt;[39]&lt;/DisplayText&gt;&lt;record&gt;&lt;titles&gt;&lt;title&gt;Transformation and Annotation of Crowd-Sourced open data into the Global Urban Data Repository&lt;/title&gt;&lt;/titles&gt;&lt;contributors&gt;&lt;authors&gt;&lt;author&gt;Xiao, Lan&lt;/author&gt;&lt;/authors&gt;&lt;/contributors&gt;&lt;added-date format="utc"&gt;1584380306&lt;/added-date&gt;&lt;ref-type name="Journal Article"&gt;17&lt;/ref-type&gt;&lt;dates&gt;&lt;year&gt;2018&lt;/year&gt;&lt;/dates&gt;&lt;rec-number&gt;66&lt;/rec-number&gt;&lt;last-updated-date format="utc"&gt;1584380306&lt;/last-updated-date&gt;&lt;/record&gt;&lt;/Cite&gt;&lt;/EndNote&gt;</w:instrText>
      </w:r>
      <w:r w:rsidR="00C72ED2">
        <w:fldChar w:fldCharType="separate"/>
      </w:r>
      <w:r w:rsidR="00DE6FBD">
        <w:rPr>
          <w:noProof/>
        </w:rPr>
        <w:t>[39]</w:t>
      </w:r>
      <w:r w:rsidR="00C72ED2">
        <w:fldChar w:fldCharType="end"/>
      </w:r>
      <w:r w:rsidR="00C72ED2">
        <w:t xml:space="preserve">presents one possible application where data could be stored and maintained with semantic information, formalized by the iCity TPSO, </w:t>
      </w:r>
      <w:r w:rsidR="00C72ED2">
        <w:lastRenderedPageBreak/>
        <w:t>and provenance information. This type of system would be valuable in ensuring both the availability and accessibility of data.</w:t>
      </w:r>
    </w:p>
    <w:p w14:paraId="0B579B42" w14:textId="77777777" w:rsidR="00C72ED2" w:rsidRDefault="00C72ED2" w:rsidP="00D93E2F"/>
    <w:p w14:paraId="028BA695" w14:textId="2E1F8C56" w:rsidR="00D93E2F" w:rsidRDefault="00FA5179" w:rsidP="00D93E2F">
      <w:r>
        <w:t>Use cases involving reasoning may require semantics that are outside of the expressive abilities of the OWL2 language; as has been mentioned several times in this report, it may be advantageous to first-order logic version of the iCity TPSO’s axiomatization in order to capture this semantics with greater accuracy.</w:t>
      </w:r>
    </w:p>
    <w:p w14:paraId="280AA30E" w14:textId="77777777" w:rsidR="009C66BF" w:rsidRDefault="009C66BF" w:rsidP="00D93E2F">
      <w:pPr>
        <w:rPr>
          <w:lang w:val="en-US" w:bidi="en-US"/>
        </w:rPr>
      </w:pPr>
    </w:p>
    <w:p w14:paraId="6BBA7F54" w14:textId="0F8A030A" w:rsidR="00D93E2F" w:rsidRPr="00D93E2F" w:rsidRDefault="00D3542D" w:rsidP="00D93E2F">
      <w:pPr>
        <w:rPr>
          <w:lang w:val="en-US" w:bidi="en-US"/>
        </w:rPr>
      </w:pPr>
      <w:r>
        <w:rPr>
          <w:lang w:val="en-US" w:bidi="en-US"/>
        </w:rPr>
        <w:t xml:space="preserve">The use of top-level ontologies is well-established in domains such as biology and biomedicine. To facilitate reuse and comprehension across domain areas, a useful direction of future work may be to pursue a mapping to one or more such top-level ontologies. This will help to make the commitments of the iCity TPSO clear to </w:t>
      </w:r>
      <w:r w:rsidR="00403834">
        <w:rPr>
          <w:lang w:val="en-US" w:bidi="en-US"/>
        </w:rPr>
        <w:t>persons already familiar with the top-level ontology.</w:t>
      </w:r>
    </w:p>
    <w:p w14:paraId="2A2B71A6" w14:textId="3AEBE88D" w:rsidR="009C66BF" w:rsidRDefault="009C66BF" w:rsidP="00FA5179"/>
    <w:p w14:paraId="07453E32" w14:textId="497A0892" w:rsidR="00C72ED2" w:rsidRDefault="00C72ED2" w:rsidP="00FA5179">
      <w:r>
        <w:t xml:space="preserve">One crucial area for future work that was not addressed or discussed here is </w:t>
      </w:r>
      <w:r w:rsidR="00923C34">
        <w:t>ontology visualization. There is a considerable need for effective ontology visualization tools. The task of presenting an ontology to support navigation of its terms and facilitate comprehension of the definition and access to annotated data remains an open challenge. The creation of these tools must be a focus of future work in order to encourage adoption of the solutions discussed here.</w:t>
      </w:r>
    </w:p>
    <w:p w14:paraId="5D4338E0" w14:textId="13E837C7" w:rsidR="00923C34" w:rsidRDefault="00923C34" w:rsidP="00923C34"/>
    <w:p w14:paraId="69C79E3B" w14:textId="40D1E3CA" w:rsidR="0040708C" w:rsidRDefault="00923C34" w:rsidP="00923C34">
      <w:r>
        <w:t xml:space="preserve">Finally, </w:t>
      </w:r>
      <w:r w:rsidR="00BA196B">
        <w:t>based on experiences in the iCity project, a key direction that has been identified for future work is support for the specification of data standards.</w:t>
      </w:r>
      <w:r w:rsidR="00256226">
        <w:t xml:space="preserve"> </w:t>
      </w:r>
      <w:r w:rsidR="00431B6B">
        <w:t>Traditional</w:t>
      </w:r>
      <w:r w:rsidR="0040708C">
        <w:rPr>
          <w:color w:val="000000" w:themeColor="text1"/>
          <w:lang w:val="en-AU"/>
        </w:rPr>
        <w:t xml:space="preserve"> standards </w:t>
      </w:r>
      <w:r w:rsidR="00431B6B">
        <w:rPr>
          <w:color w:val="000000" w:themeColor="text1"/>
          <w:lang w:val="en-AU"/>
        </w:rPr>
        <w:t xml:space="preserve">efforts are subject to ambiguity and </w:t>
      </w:r>
      <w:r w:rsidR="0040708C">
        <w:rPr>
          <w:color w:val="000000" w:themeColor="text1"/>
          <w:lang w:val="en-AU"/>
        </w:rPr>
        <w:t>can</w:t>
      </w:r>
      <w:r w:rsidR="0040708C" w:rsidRPr="00517051">
        <w:rPr>
          <w:color w:val="000000" w:themeColor="text1"/>
          <w:lang w:val="en-AU"/>
        </w:rPr>
        <w:t xml:space="preserve">not guarantee semantic </w:t>
      </w:r>
      <w:r w:rsidR="0040708C">
        <w:rPr>
          <w:color w:val="000000" w:themeColor="text1"/>
          <w:lang w:val="en-AU"/>
        </w:rPr>
        <w:t>integration; a</w:t>
      </w:r>
      <w:r w:rsidR="0040708C" w:rsidRPr="00517051">
        <w:rPr>
          <w:color w:val="000000" w:themeColor="text1"/>
          <w:lang w:val="en-AU"/>
        </w:rPr>
        <w:t>ny standard may be ineffective if it is not uniformly understood and adopted.</w:t>
      </w:r>
      <w:r w:rsidR="0040708C">
        <w:rPr>
          <w:color w:val="000000" w:themeColor="text1"/>
          <w:lang w:val="en-AU"/>
        </w:rPr>
        <w:t xml:space="preserve"> </w:t>
      </w:r>
      <w:r w:rsidR="0040708C">
        <w:t xml:space="preserve">These challenges may be addressed by making the semantics of </w:t>
      </w:r>
      <w:r w:rsidR="00431B6B">
        <w:t>standards</w:t>
      </w:r>
      <w:r w:rsidR="0040708C">
        <w:t xml:space="preserve"> precise and unambiguous with the use of (computational) ontologies.</w:t>
      </w:r>
    </w:p>
    <w:p w14:paraId="36B6B2A7" w14:textId="3A761D78" w:rsidR="00431B6B" w:rsidRPr="00431B6B" w:rsidRDefault="00431B6B" w:rsidP="00431B6B">
      <w:r>
        <w:rPr>
          <w:lang w:val="en-AU"/>
        </w:rPr>
        <w:t xml:space="preserve">Therefore, </w:t>
      </w:r>
      <w:r w:rsidR="0040708C">
        <w:rPr>
          <w:lang w:val="en-AU"/>
        </w:rPr>
        <w:t xml:space="preserve">the use of an ontology to formalize an ISO standard for city data has been proposed. The scope of this standard will include transit and transportation-specific concepts such as roads, routes, and schedules; it will also extend to descriptions of the urban system in general, and other city services such as shelters.  </w:t>
      </w:r>
      <w:r>
        <w:rPr>
          <w:lang w:val="en-AU"/>
        </w:rPr>
        <w:t>The proposed standard will be comprised of several</w:t>
      </w:r>
      <w:r w:rsidRPr="00431B6B">
        <w:t xml:space="preserve"> levels</w:t>
      </w:r>
      <w:r w:rsidR="000501AD">
        <w:t xml:space="preserve">, </w:t>
      </w:r>
      <w:r w:rsidR="000501AD">
        <w:lastRenderedPageBreak/>
        <w:t xml:space="preserve">illustrated in </w:t>
      </w:r>
      <w:r w:rsidR="000501AD">
        <w:fldChar w:fldCharType="begin"/>
      </w:r>
      <w:r w:rsidR="000501AD">
        <w:instrText xml:space="preserve"> REF _Ref35260224 \h </w:instrText>
      </w:r>
      <w:r w:rsidR="000501AD">
        <w:fldChar w:fldCharType="separate"/>
      </w:r>
      <w:r w:rsidR="005A6FB2">
        <w:t xml:space="preserve">Figure </w:t>
      </w:r>
      <w:r w:rsidR="005A6FB2">
        <w:rPr>
          <w:noProof/>
        </w:rPr>
        <w:t>22</w:t>
      </w:r>
      <w:r w:rsidR="000501AD">
        <w:fldChar w:fldCharType="end"/>
      </w:r>
      <w:r w:rsidRPr="00431B6B">
        <w:t xml:space="preserve">; </w:t>
      </w:r>
      <w:r>
        <w:t>t</w:t>
      </w:r>
      <w:r w:rsidRPr="00431B6B">
        <w:t>he Foundation Level covers very general concepts such as Time, Location, and Activity. The City Level covers concepts that are general to cities and span all services such as Households, Services, Residents. The Service Level spans concepts commonly associated with a particular service but still shared with other services, such as Vehicles and Transportation network.</w:t>
      </w:r>
    </w:p>
    <w:p w14:paraId="36BB3784" w14:textId="4DAB7809" w:rsidR="0040708C" w:rsidRDefault="0040708C" w:rsidP="0040708C">
      <w:pPr>
        <w:rPr>
          <w:lang w:val="en-AU"/>
        </w:rPr>
      </w:pPr>
      <w:r>
        <w:rPr>
          <w:lang w:val="en-AU"/>
        </w:rPr>
        <w:t xml:space="preserve">This will expand the possibilities for data integration, consequently creating new opportunities for novel research and operations contributions. </w:t>
      </w:r>
    </w:p>
    <w:p w14:paraId="3E6756DE" w14:textId="77777777" w:rsidR="000501AD" w:rsidRDefault="000501AD" w:rsidP="000501AD">
      <w:pPr>
        <w:keepNext/>
      </w:pPr>
      <w:r w:rsidRPr="000501AD">
        <w:rPr>
          <w:noProof/>
          <w:lang w:val="en-AU"/>
        </w:rPr>
        <w:drawing>
          <wp:inline distT="0" distB="0" distL="0" distR="0" wp14:anchorId="66E64304" wp14:editId="0F94D0CD">
            <wp:extent cx="59436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92500"/>
                    </a:xfrm>
                    <a:prstGeom prst="rect">
                      <a:avLst/>
                    </a:prstGeom>
                  </pic:spPr>
                </pic:pic>
              </a:graphicData>
            </a:graphic>
          </wp:inline>
        </w:drawing>
      </w:r>
    </w:p>
    <w:p w14:paraId="4628D663" w14:textId="4F5E3544" w:rsidR="000501AD" w:rsidRPr="00C47299" w:rsidRDefault="000501AD" w:rsidP="000501AD">
      <w:pPr>
        <w:pStyle w:val="Caption"/>
        <w:rPr>
          <w:lang w:val="en-AU"/>
        </w:rPr>
      </w:pPr>
      <w:bookmarkStart w:id="209" w:name="_Ref35260224"/>
      <w:r>
        <w:t xml:space="preserve">Figure </w:t>
      </w:r>
      <w:fldSimple w:instr=" SEQ Figure \* ARABIC ">
        <w:r w:rsidR="003D53CD">
          <w:rPr>
            <w:noProof/>
          </w:rPr>
          <w:t>23</w:t>
        </w:r>
      </w:fldSimple>
      <w:bookmarkEnd w:id="209"/>
      <w:r>
        <w:t>: Levels of the City Data Model</w:t>
      </w:r>
    </w:p>
    <w:p w14:paraId="516B5195" w14:textId="2FAE52CE" w:rsidR="0040708C" w:rsidRDefault="0040708C" w:rsidP="000501AD">
      <w:r>
        <w:rPr>
          <w:lang w:bidi="en-US"/>
        </w:rPr>
        <w:t>The iCity TPSO will form the basis of the standard specification, however much work remains in order to adequately capture the relevant concepts. At the time of this writing the proposed standard is in the early stages of development. In taking steps to ensure its correctness and completeness, a key effort has been the creation of a Global Collaboratory</w:t>
      </w:r>
      <w:r>
        <w:rPr>
          <w:rStyle w:val="FootnoteReference"/>
          <w:lang w:bidi="en-US"/>
        </w:rPr>
        <w:footnoteReference w:id="38"/>
      </w:r>
      <w:r>
        <w:rPr>
          <w:lang w:bidi="en-US"/>
        </w:rPr>
        <w:t xml:space="preserve">: an online resource to facilitate discussion around the concepts and definitions to be included in a standard for city </w:t>
      </w:r>
      <w:r>
        <w:rPr>
          <w:lang w:bidi="en-US"/>
        </w:rPr>
        <w:lastRenderedPageBreak/>
        <w:t xml:space="preserve">data. </w:t>
      </w:r>
      <w:r>
        <w:t>The platform encourages standards development via an open, global conversation, where the global community of stakeholders can converge on a set of concepts and properties to be included in the standard.</w:t>
      </w:r>
      <w:r w:rsidR="000501AD">
        <w:t xml:space="preserve"> Work on facilitating the conversation and distilling the results is ongoing.</w:t>
      </w:r>
    </w:p>
    <w:p w14:paraId="73079E3A" w14:textId="1D228C41" w:rsidR="00045329" w:rsidRPr="00045329" w:rsidRDefault="00045329" w:rsidP="00045329">
      <w:pPr>
        <w:pStyle w:val="Heading1"/>
        <w:numPr>
          <w:ilvl w:val="0"/>
          <w:numId w:val="0"/>
        </w:numPr>
        <w:rPr>
          <w:b w:val="0"/>
        </w:rPr>
      </w:pPr>
      <w:bookmarkStart w:id="210" w:name="_Toc35948907"/>
      <w:r w:rsidRPr="00045329">
        <w:t>Acknowledgements</w:t>
      </w:r>
      <w:bookmarkEnd w:id="210"/>
    </w:p>
    <w:p w14:paraId="360B8401" w14:textId="62E0177B" w:rsidR="004B1E7B" w:rsidRDefault="00045329" w:rsidP="00316A06">
      <w:r>
        <w:rPr>
          <w:lang w:val="en-GB"/>
        </w:rPr>
        <w:t xml:space="preserve">This project </w:t>
      </w:r>
      <w:r w:rsidR="00DE70F1">
        <w:rPr>
          <w:lang w:val="en-GB"/>
        </w:rPr>
        <w:t>was</w:t>
      </w:r>
      <w:r>
        <w:rPr>
          <w:lang w:val="en-GB"/>
        </w:rPr>
        <w:t xml:space="preserve"> supported by the Ontario Ministry of Research and Innovation through the ORF-RE program. </w:t>
      </w:r>
    </w:p>
    <w:p w14:paraId="49F1A373" w14:textId="7EE2E97A" w:rsidR="004B1E7B" w:rsidRDefault="004B1E7B" w:rsidP="004B1E7B">
      <w:pPr>
        <w:pStyle w:val="Heading1"/>
        <w:numPr>
          <w:ilvl w:val="0"/>
          <w:numId w:val="0"/>
        </w:numPr>
      </w:pPr>
      <w:bookmarkStart w:id="211" w:name="_Toc35948908"/>
      <w:r>
        <w:lastRenderedPageBreak/>
        <w:t>References</w:t>
      </w:r>
      <w:bookmarkEnd w:id="211"/>
    </w:p>
    <w:p w14:paraId="24D895B6" w14:textId="77777777" w:rsidR="004B1E7B" w:rsidRPr="009E5CF6" w:rsidRDefault="004B1E7B" w:rsidP="004B1E7B">
      <w:pPr>
        <w:pStyle w:val="EndNoteBibliography"/>
        <w:keepLines/>
        <w:framePr w:wrap="around" w:y="1"/>
        <w:ind w:left="720" w:hanging="720"/>
        <w:rPr>
          <w:noProof/>
        </w:rPr>
      </w:pPr>
      <w:r>
        <w:lastRenderedPageBreak/>
        <w:fldChar w:fldCharType="begin"/>
      </w:r>
      <w:r>
        <w:instrText xml:space="preserve"> ADDIN EN.REFLIST </w:instrText>
      </w:r>
      <w:r>
        <w:fldChar w:fldCharType="separate"/>
      </w:r>
      <w:r w:rsidRPr="009E5CF6">
        <w:rPr>
          <w:noProof/>
        </w:rPr>
        <w:t>[1]</w:t>
      </w:r>
      <w:r w:rsidRPr="009E5CF6">
        <w:rPr>
          <w:noProof/>
        </w:rPr>
        <w:tab/>
        <w:t xml:space="preserve">E. J. Miller and P. A. Salvini, "The integrated land use, transportation, environment (ILUTE) microsimulation modelling system: Description and current status," </w:t>
      </w:r>
      <w:r w:rsidRPr="009E5CF6">
        <w:rPr>
          <w:i/>
          <w:noProof/>
        </w:rPr>
        <w:t xml:space="preserve">Travel behaviour research: The leading edge, </w:t>
      </w:r>
      <w:r w:rsidRPr="009E5CF6">
        <w:rPr>
          <w:noProof/>
        </w:rPr>
        <w:t>pp. 711-724, 2001.</w:t>
      </w:r>
    </w:p>
    <w:p w14:paraId="23F42CBA" w14:textId="77777777" w:rsidR="004B1E7B" w:rsidRPr="009E5CF6" w:rsidRDefault="004B1E7B" w:rsidP="004B1E7B">
      <w:pPr>
        <w:pStyle w:val="EndNoteBibliography"/>
        <w:framePr w:wrap="around" w:y="1"/>
        <w:ind w:left="720" w:hanging="720"/>
        <w:rPr>
          <w:noProof/>
        </w:rPr>
      </w:pPr>
      <w:r w:rsidRPr="009E5CF6">
        <w:rPr>
          <w:noProof/>
        </w:rPr>
        <w:t>[2]</w:t>
      </w:r>
      <w:r w:rsidRPr="009E5CF6">
        <w:rPr>
          <w:noProof/>
        </w:rPr>
        <w:tab/>
        <w:t>N. F. Noy and D. L. McGuinness, "Ontology development 101: A guide to creating your first ontology," ed: Stanford knowledge systems laboratory technical report KSL-01-05 and …, 2001.</w:t>
      </w:r>
    </w:p>
    <w:p w14:paraId="6964AB97" w14:textId="77777777" w:rsidR="004B1E7B" w:rsidRPr="009E5CF6" w:rsidRDefault="004B1E7B" w:rsidP="004B1E7B">
      <w:pPr>
        <w:pStyle w:val="EndNoteBibliography"/>
        <w:framePr w:wrap="around" w:y="1"/>
        <w:ind w:left="720" w:hanging="720"/>
        <w:rPr>
          <w:noProof/>
        </w:rPr>
      </w:pPr>
      <w:r w:rsidRPr="009E5CF6">
        <w:rPr>
          <w:noProof/>
        </w:rPr>
        <w:t>[3]</w:t>
      </w:r>
      <w:r w:rsidRPr="009E5CF6">
        <w:rPr>
          <w:noProof/>
        </w:rPr>
        <w:tab/>
        <w:t xml:space="preserve">M. Uschold and M. Gruninger, "Ontologies: Principles, methods and applications," </w:t>
      </w:r>
      <w:r w:rsidRPr="009E5CF6">
        <w:rPr>
          <w:i/>
          <w:noProof/>
        </w:rPr>
        <w:t xml:space="preserve">The knowledge engineering review, </w:t>
      </w:r>
      <w:r w:rsidRPr="009E5CF6">
        <w:rPr>
          <w:noProof/>
        </w:rPr>
        <w:t>vol. 11, no. 2, pp. 93-136, 1996.</w:t>
      </w:r>
    </w:p>
    <w:p w14:paraId="5617BFC2" w14:textId="77777777" w:rsidR="004B1E7B" w:rsidRPr="009E5CF6" w:rsidRDefault="004B1E7B" w:rsidP="004B1E7B">
      <w:pPr>
        <w:pStyle w:val="EndNoteBibliography"/>
        <w:framePr w:wrap="around" w:y="1"/>
        <w:ind w:left="720" w:hanging="720"/>
        <w:rPr>
          <w:noProof/>
        </w:rPr>
      </w:pPr>
      <w:r w:rsidRPr="009E5CF6">
        <w:rPr>
          <w:noProof/>
        </w:rPr>
        <w:t>[4]</w:t>
      </w:r>
      <w:r w:rsidRPr="009E5CF6">
        <w:rPr>
          <w:noProof/>
        </w:rPr>
        <w:tab/>
        <w:t xml:space="preserve"> E. J. Miller, J. Vaughan, D. King, and M. Austin, "Implementation of a “next generation” activity-based travel demand model: the Toronto case," in </w:t>
      </w:r>
      <w:r w:rsidRPr="009E5CF6">
        <w:rPr>
          <w:i/>
          <w:noProof/>
        </w:rPr>
        <w:t>Presentation at the Travel Demand Modelling and Traffic Simulation Session of the 2015 Conference of the Transportation Association of Canada</w:t>
      </w:r>
      <w:r w:rsidRPr="009E5CF6">
        <w:rPr>
          <w:noProof/>
        </w:rPr>
        <w:t xml:space="preserve">, 2015. </w:t>
      </w:r>
    </w:p>
    <w:p w14:paraId="682451A3" w14:textId="77777777" w:rsidR="004B1E7B" w:rsidRPr="009E5CF6" w:rsidRDefault="004B1E7B" w:rsidP="004B1E7B">
      <w:pPr>
        <w:pStyle w:val="EndNoteBibliography"/>
        <w:framePr w:wrap="around" w:y="1"/>
        <w:ind w:left="720" w:hanging="720"/>
        <w:rPr>
          <w:noProof/>
        </w:rPr>
      </w:pPr>
      <w:r w:rsidRPr="009E5CF6">
        <w:rPr>
          <w:noProof/>
        </w:rPr>
        <w:t>[5]</w:t>
      </w:r>
      <w:r w:rsidRPr="009E5CF6">
        <w:rPr>
          <w:noProof/>
        </w:rPr>
        <w:tab/>
        <w:t xml:space="preserve">M. Elshenawy, B. Abdulhai, and M. El-Darieby, "Towards a service-oriented cyber–physical systems of systems for smart city mobility applications," </w:t>
      </w:r>
      <w:r w:rsidRPr="009E5CF6">
        <w:rPr>
          <w:i/>
          <w:noProof/>
        </w:rPr>
        <w:t xml:space="preserve">Future Generation Computer Systems, </w:t>
      </w:r>
      <w:r w:rsidRPr="009E5CF6">
        <w:rPr>
          <w:noProof/>
        </w:rPr>
        <w:t>vol. 79, pp. 575-587, 2018.</w:t>
      </w:r>
    </w:p>
    <w:p w14:paraId="545CC416" w14:textId="77777777" w:rsidR="004B1E7B" w:rsidRPr="009E5CF6" w:rsidRDefault="004B1E7B" w:rsidP="004B1E7B">
      <w:pPr>
        <w:pStyle w:val="EndNoteBibliography"/>
        <w:framePr w:wrap="around" w:y="1"/>
        <w:ind w:left="720" w:hanging="720"/>
        <w:rPr>
          <w:noProof/>
        </w:rPr>
      </w:pPr>
      <w:r w:rsidRPr="009E5CF6">
        <w:rPr>
          <w:noProof/>
        </w:rPr>
        <w:t>[6]</w:t>
      </w:r>
      <w:r w:rsidRPr="009E5CF6">
        <w:rPr>
          <w:noProof/>
        </w:rPr>
        <w:tab/>
        <w:t xml:space="preserve">R. Battle and D. Kolas, "Linking geospatial data with GeoSPARQL," </w:t>
      </w:r>
      <w:r w:rsidRPr="009E5CF6">
        <w:rPr>
          <w:i/>
          <w:noProof/>
        </w:rPr>
        <w:t xml:space="preserve">Semant Web J Interoperability, Usability, Appl. Accessed, </w:t>
      </w:r>
      <w:r w:rsidRPr="009E5CF6">
        <w:rPr>
          <w:noProof/>
        </w:rPr>
        <w:t>vol. 24, 2011.</w:t>
      </w:r>
    </w:p>
    <w:p w14:paraId="05DB7316" w14:textId="77777777" w:rsidR="004B1E7B" w:rsidRPr="009E5CF6" w:rsidRDefault="004B1E7B" w:rsidP="004B1E7B">
      <w:pPr>
        <w:pStyle w:val="EndNoteBibliography"/>
        <w:framePr w:wrap="around" w:y="1"/>
        <w:ind w:left="720" w:hanging="720"/>
        <w:rPr>
          <w:noProof/>
        </w:rPr>
      </w:pPr>
      <w:r w:rsidRPr="009E5CF6">
        <w:rPr>
          <w:noProof/>
        </w:rPr>
        <w:t>[7]</w:t>
      </w:r>
      <w:r w:rsidRPr="009E5CF6">
        <w:rPr>
          <w:noProof/>
        </w:rPr>
        <w:tab/>
      </w:r>
      <w:r w:rsidRPr="009E5CF6">
        <w:rPr>
          <w:i/>
          <w:noProof/>
        </w:rPr>
        <w:t>Time Ontology in OWL</w:t>
      </w:r>
      <w:r w:rsidRPr="009E5CF6">
        <w:rPr>
          <w:noProof/>
        </w:rPr>
        <w:t xml:space="preserve">, O. W3C, 2017. [Online]. Available: </w:t>
      </w:r>
      <w:hyperlink r:id="rId52" w:history="1">
        <w:r w:rsidRPr="009E5CF6">
          <w:rPr>
            <w:rStyle w:val="Hyperlink"/>
            <w:noProof/>
          </w:rPr>
          <w:t>https://www.w3.org/TR/owl-time/</w:t>
        </w:r>
      </w:hyperlink>
    </w:p>
    <w:p w14:paraId="4EDAC678" w14:textId="77777777" w:rsidR="004B1E7B" w:rsidRPr="009E5CF6" w:rsidRDefault="004B1E7B" w:rsidP="004B1E7B">
      <w:pPr>
        <w:pStyle w:val="EndNoteBibliography"/>
        <w:framePr w:wrap="around" w:y="1"/>
        <w:ind w:left="720" w:hanging="720"/>
        <w:rPr>
          <w:noProof/>
        </w:rPr>
      </w:pPr>
      <w:r w:rsidRPr="009E5CF6">
        <w:rPr>
          <w:noProof/>
        </w:rPr>
        <w:t>[8]</w:t>
      </w:r>
      <w:r w:rsidRPr="009E5CF6">
        <w:rPr>
          <w:noProof/>
        </w:rPr>
        <w:tab/>
        <w:t xml:space="preserve">J. R. Hobbs and F. Pan, "Time ontology in OWL," </w:t>
      </w:r>
      <w:r w:rsidRPr="009E5CF6">
        <w:rPr>
          <w:i/>
          <w:noProof/>
        </w:rPr>
        <w:t xml:space="preserve">W3C working draft, </w:t>
      </w:r>
      <w:r w:rsidRPr="009E5CF6">
        <w:rPr>
          <w:noProof/>
        </w:rPr>
        <w:t>vol. 27, p. 133, 2006.</w:t>
      </w:r>
    </w:p>
    <w:p w14:paraId="39FCBB44" w14:textId="77777777" w:rsidR="004B1E7B" w:rsidRPr="009E5CF6" w:rsidRDefault="004B1E7B" w:rsidP="004B1E7B">
      <w:pPr>
        <w:pStyle w:val="EndNoteBibliography"/>
        <w:framePr w:wrap="around" w:y="1"/>
        <w:ind w:left="720" w:hanging="720"/>
        <w:rPr>
          <w:noProof/>
        </w:rPr>
      </w:pPr>
      <w:r w:rsidRPr="009E5CF6">
        <w:rPr>
          <w:noProof/>
        </w:rPr>
        <w:t>[9]</w:t>
      </w:r>
      <w:r w:rsidRPr="009E5CF6">
        <w:rPr>
          <w:noProof/>
        </w:rPr>
        <w:tab/>
        <w:t xml:space="preserve"> C. Welty, R. Fikes, and S. Makarios, "A reusable ontology for fluents in OWL," in </w:t>
      </w:r>
      <w:r w:rsidRPr="009E5CF6">
        <w:rPr>
          <w:i/>
          <w:noProof/>
        </w:rPr>
        <w:t>FOIS</w:t>
      </w:r>
      <w:r w:rsidRPr="009E5CF6">
        <w:rPr>
          <w:noProof/>
        </w:rPr>
        <w:t xml:space="preserve">, 2006, vol. 150, pp. 226-236. </w:t>
      </w:r>
    </w:p>
    <w:p w14:paraId="2FA8F918" w14:textId="77777777" w:rsidR="004B1E7B" w:rsidRPr="009E5CF6" w:rsidRDefault="004B1E7B" w:rsidP="004B1E7B">
      <w:pPr>
        <w:pStyle w:val="EndNoteBibliography"/>
        <w:framePr w:wrap="around" w:y="1"/>
        <w:ind w:left="720" w:hanging="720"/>
        <w:rPr>
          <w:noProof/>
        </w:rPr>
      </w:pPr>
      <w:r w:rsidRPr="009E5CF6">
        <w:rPr>
          <w:noProof/>
        </w:rPr>
        <w:t>[10]</w:t>
      </w:r>
      <w:r w:rsidRPr="009E5CF6">
        <w:rPr>
          <w:noProof/>
        </w:rPr>
        <w:tab/>
        <w:t xml:space="preserve"> H.-U. Krieger, "Where temporal description logics fail: Representing temporally-changing relationships," in </w:t>
      </w:r>
      <w:r w:rsidRPr="009E5CF6">
        <w:rPr>
          <w:i/>
          <w:noProof/>
        </w:rPr>
        <w:t>Annual Conference on Artificial Intelligence</w:t>
      </w:r>
      <w:r w:rsidRPr="009E5CF6">
        <w:rPr>
          <w:noProof/>
        </w:rPr>
        <w:t xml:space="preserve">, 2008: Springer, pp. 249-257. </w:t>
      </w:r>
    </w:p>
    <w:p w14:paraId="0068DBF3" w14:textId="77777777" w:rsidR="004B1E7B" w:rsidRPr="009E5CF6" w:rsidRDefault="004B1E7B" w:rsidP="004B1E7B">
      <w:pPr>
        <w:pStyle w:val="EndNoteBibliography"/>
        <w:framePr w:wrap="around" w:y="1"/>
        <w:ind w:left="720" w:hanging="720"/>
        <w:rPr>
          <w:noProof/>
        </w:rPr>
      </w:pPr>
      <w:r w:rsidRPr="009E5CF6">
        <w:rPr>
          <w:noProof/>
        </w:rPr>
        <w:t>[11]</w:t>
      </w:r>
      <w:r w:rsidRPr="009E5CF6">
        <w:rPr>
          <w:noProof/>
        </w:rPr>
        <w:tab/>
        <w:t>M. Katsumi and M. Fox, "A Logical Design Pattern for Representing Change Over Time in OWL."</w:t>
      </w:r>
    </w:p>
    <w:p w14:paraId="51CA9EAA" w14:textId="77777777" w:rsidR="004B1E7B" w:rsidRPr="009E5CF6" w:rsidRDefault="004B1E7B" w:rsidP="004B1E7B">
      <w:pPr>
        <w:pStyle w:val="EndNoteBibliography"/>
        <w:framePr w:wrap="around" w:y="1"/>
        <w:ind w:left="720" w:hanging="720"/>
        <w:rPr>
          <w:noProof/>
        </w:rPr>
      </w:pPr>
      <w:r w:rsidRPr="009E5CF6">
        <w:rPr>
          <w:noProof/>
        </w:rPr>
        <w:t>[12]</w:t>
      </w:r>
      <w:r w:rsidRPr="009E5CF6">
        <w:rPr>
          <w:noProof/>
        </w:rPr>
        <w:tab/>
        <w:t>L. Obrst</w:t>
      </w:r>
      <w:r w:rsidRPr="009E5CF6">
        <w:rPr>
          <w:i/>
          <w:noProof/>
        </w:rPr>
        <w:t xml:space="preserve"> et al.</w:t>
      </w:r>
      <w:r w:rsidRPr="009E5CF6">
        <w:rPr>
          <w:noProof/>
        </w:rPr>
        <w:t xml:space="preserve">, "The 2006 Upper Ontology Summit Joint Communiqué," </w:t>
      </w:r>
      <w:r w:rsidRPr="009E5CF6">
        <w:rPr>
          <w:i/>
          <w:noProof/>
        </w:rPr>
        <w:t xml:space="preserve">Applied Ontology, </w:t>
      </w:r>
      <w:r w:rsidRPr="009E5CF6">
        <w:rPr>
          <w:noProof/>
        </w:rPr>
        <w:t>vol. 1, no. 2, pp. 203-211, 2006.</w:t>
      </w:r>
    </w:p>
    <w:p w14:paraId="6535D219" w14:textId="77777777" w:rsidR="004B1E7B" w:rsidRPr="009E5CF6" w:rsidRDefault="004B1E7B" w:rsidP="004B1E7B">
      <w:pPr>
        <w:pStyle w:val="EndNoteBibliography"/>
        <w:framePr w:wrap="around" w:y="1"/>
        <w:ind w:left="720" w:hanging="720"/>
        <w:rPr>
          <w:noProof/>
        </w:rPr>
      </w:pPr>
      <w:r w:rsidRPr="009E5CF6">
        <w:rPr>
          <w:noProof/>
        </w:rPr>
        <w:t>[13]</w:t>
      </w:r>
      <w:r w:rsidRPr="009E5CF6">
        <w:rPr>
          <w:noProof/>
        </w:rPr>
        <w:tab/>
        <w:t xml:space="preserve"> A. Gangemi, N. Guarino, C. Masolo, A. Oltramari, and L. Schneider, "Sweetening ontologies with DOLCE," in </w:t>
      </w:r>
      <w:r w:rsidRPr="009E5CF6">
        <w:rPr>
          <w:i/>
          <w:noProof/>
        </w:rPr>
        <w:t>International Conference on Knowledge Engineering and Knowledge Management</w:t>
      </w:r>
      <w:r w:rsidRPr="009E5CF6">
        <w:rPr>
          <w:noProof/>
        </w:rPr>
        <w:t xml:space="preserve">, 2002: Springer, pp. 166-181. </w:t>
      </w:r>
    </w:p>
    <w:p w14:paraId="5CC9F859" w14:textId="77777777" w:rsidR="004B1E7B" w:rsidRPr="009E5CF6" w:rsidRDefault="004B1E7B" w:rsidP="004B1E7B">
      <w:pPr>
        <w:pStyle w:val="EndNoteBibliography"/>
        <w:framePr w:wrap="around" w:y="1"/>
        <w:ind w:left="720" w:hanging="720"/>
        <w:rPr>
          <w:noProof/>
        </w:rPr>
      </w:pPr>
      <w:r w:rsidRPr="009E5CF6">
        <w:rPr>
          <w:noProof/>
        </w:rPr>
        <w:t>[14]</w:t>
      </w:r>
      <w:r w:rsidRPr="009E5CF6">
        <w:rPr>
          <w:noProof/>
        </w:rPr>
        <w:tab/>
        <w:t xml:space="preserve">R. Arp, B. Smith, and A. D. Spear, </w:t>
      </w:r>
      <w:r w:rsidRPr="009E5CF6">
        <w:rPr>
          <w:i/>
          <w:noProof/>
        </w:rPr>
        <w:t>Building ontologies with basic formal ontology</w:t>
      </w:r>
      <w:r w:rsidRPr="009E5CF6">
        <w:rPr>
          <w:noProof/>
        </w:rPr>
        <w:t>. Mit Press, 2015.</w:t>
      </w:r>
    </w:p>
    <w:p w14:paraId="4B49646B" w14:textId="77777777" w:rsidR="004B1E7B" w:rsidRPr="009E5CF6" w:rsidRDefault="004B1E7B" w:rsidP="004B1E7B">
      <w:pPr>
        <w:pStyle w:val="EndNoteBibliography"/>
        <w:framePr w:wrap="around" w:y="1"/>
        <w:ind w:left="720" w:hanging="720"/>
        <w:rPr>
          <w:noProof/>
        </w:rPr>
      </w:pPr>
      <w:r w:rsidRPr="009E5CF6">
        <w:rPr>
          <w:noProof/>
        </w:rPr>
        <w:t>[15]</w:t>
      </w:r>
      <w:r w:rsidRPr="009E5CF6">
        <w:rPr>
          <w:noProof/>
        </w:rPr>
        <w:tab/>
        <w:t xml:space="preserve"> M. Katsumi and M. Fox, "Defining Activity Specifications in OWL," in </w:t>
      </w:r>
      <w:r w:rsidRPr="009E5CF6">
        <w:rPr>
          <w:i/>
          <w:noProof/>
        </w:rPr>
        <w:t>WOP@ ISWC</w:t>
      </w:r>
      <w:r w:rsidRPr="009E5CF6">
        <w:rPr>
          <w:noProof/>
        </w:rPr>
        <w:t xml:space="preserve">, 2017. </w:t>
      </w:r>
    </w:p>
    <w:p w14:paraId="599E40E6" w14:textId="77777777" w:rsidR="004B1E7B" w:rsidRPr="009E5CF6" w:rsidRDefault="004B1E7B" w:rsidP="004B1E7B">
      <w:pPr>
        <w:pStyle w:val="EndNoteBibliography"/>
        <w:framePr w:wrap="around" w:y="1"/>
        <w:ind w:left="720" w:hanging="720"/>
        <w:rPr>
          <w:noProof/>
        </w:rPr>
      </w:pPr>
      <w:r w:rsidRPr="009E5CF6">
        <w:rPr>
          <w:noProof/>
        </w:rPr>
        <w:t>[16]</w:t>
      </w:r>
      <w:r w:rsidRPr="009E5CF6">
        <w:rPr>
          <w:noProof/>
        </w:rPr>
        <w:tab/>
        <w:t>R. Kowalski and M. Sergot, "A logic-based calculus of events. NewGeneration Computing 4," ed, 1986.</w:t>
      </w:r>
    </w:p>
    <w:p w14:paraId="272CA434" w14:textId="77777777" w:rsidR="004B1E7B" w:rsidRPr="009E5CF6" w:rsidRDefault="004B1E7B" w:rsidP="004B1E7B">
      <w:pPr>
        <w:pStyle w:val="EndNoteBibliography"/>
        <w:framePr w:wrap="around" w:y="1"/>
        <w:ind w:left="720" w:hanging="720"/>
        <w:rPr>
          <w:noProof/>
        </w:rPr>
      </w:pPr>
      <w:r w:rsidRPr="009E5CF6">
        <w:rPr>
          <w:noProof/>
        </w:rPr>
        <w:t>[17]</w:t>
      </w:r>
      <w:r w:rsidRPr="009E5CF6">
        <w:rPr>
          <w:noProof/>
        </w:rPr>
        <w:tab/>
        <w:t xml:space="preserve">M. S. Fox, "Constraint-Directed Search: A Case Study of Job-Shop Scheduling," CARNEGIE-MELLON UNIV PITTSBURGH PA ROBOTICS INST, 1983. </w:t>
      </w:r>
    </w:p>
    <w:p w14:paraId="6223E847" w14:textId="004EC055" w:rsidR="004B1E7B" w:rsidRPr="004B1E7B" w:rsidRDefault="004B1E7B" w:rsidP="004B1E7B">
      <w:pPr>
        <w:rPr>
          <w:lang w:val="en-US" w:bidi="en-US"/>
        </w:rPr>
      </w:pPr>
      <w:r>
        <w:lastRenderedPageBreak/>
        <w:fldChar w:fldCharType="end"/>
      </w:r>
    </w:p>
    <w:p w14:paraId="5D1545EB" w14:textId="77777777" w:rsidR="00A13F13" w:rsidRPr="009E5CF6" w:rsidRDefault="00A13F13" w:rsidP="00A13F13">
      <w:pPr>
        <w:pStyle w:val="EndNoteBibliography"/>
        <w:framePr w:wrap="around"/>
        <w:ind w:left="720" w:hanging="720"/>
        <w:rPr>
          <w:noProof/>
        </w:rPr>
      </w:pPr>
      <w:r w:rsidRPr="009E5CF6">
        <w:rPr>
          <w:noProof/>
        </w:rPr>
        <w:lastRenderedPageBreak/>
        <w:t>[18]</w:t>
      </w:r>
      <w:r w:rsidRPr="009E5CF6">
        <w:rPr>
          <w:noProof/>
        </w:rPr>
        <w:tab/>
        <w:t xml:space="preserve">A. Sathi, M. S. Fox, and M. Greenberg, "Representation of activity knowledge for project management," </w:t>
      </w:r>
      <w:r w:rsidRPr="009E5CF6">
        <w:rPr>
          <w:i/>
          <w:noProof/>
        </w:rPr>
        <w:t xml:space="preserve">IEEE Transactions on pattern analysis and machine intelligence, </w:t>
      </w:r>
      <w:r w:rsidRPr="009E5CF6">
        <w:rPr>
          <w:noProof/>
        </w:rPr>
        <w:t>no. 5, pp. 531-552, 1985.</w:t>
      </w:r>
    </w:p>
    <w:p w14:paraId="1428250F" w14:textId="77777777" w:rsidR="00A13F13" w:rsidRPr="009E5CF6" w:rsidRDefault="00A13F13" w:rsidP="00A13F13">
      <w:pPr>
        <w:pStyle w:val="EndNoteBibliography"/>
        <w:framePr w:wrap="around"/>
        <w:ind w:left="720" w:hanging="720"/>
        <w:rPr>
          <w:noProof/>
        </w:rPr>
      </w:pPr>
      <w:r w:rsidRPr="009E5CF6">
        <w:rPr>
          <w:noProof/>
        </w:rPr>
        <w:t>[19]</w:t>
      </w:r>
      <w:r w:rsidRPr="009E5CF6">
        <w:rPr>
          <w:noProof/>
        </w:rPr>
        <w:tab/>
        <w:t xml:space="preserve">M. S. Fox and M. Gruninger, "Enterprise modeling," </w:t>
      </w:r>
      <w:r w:rsidRPr="009E5CF6">
        <w:rPr>
          <w:i/>
          <w:noProof/>
        </w:rPr>
        <w:t xml:space="preserve">AI magazine, </w:t>
      </w:r>
      <w:r w:rsidRPr="009E5CF6">
        <w:rPr>
          <w:noProof/>
        </w:rPr>
        <w:t>vol. 19, no. 3, pp. 109-109, 1998.</w:t>
      </w:r>
    </w:p>
    <w:p w14:paraId="73565DCC" w14:textId="3D56FF1E" w:rsidR="00A13F13" w:rsidRPr="009E5CF6" w:rsidRDefault="00A13F13" w:rsidP="00A13F13">
      <w:pPr>
        <w:pStyle w:val="EndNoteBibliography"/>
        <w:framePr w:wrap="around"/>
        <w:ind w:left="720" w:hanging="720"/>
        <w:rPr>
          <w:noProof/>
        </w:rPr>
      </w:pPr>
      <w:r w:rsidRPr="009E5CF6">
        <w:rPr>
          <w:noProof/>
        </w:rPr>
        <w:t>[20]</w:t>
      </w:r>
      <w:r w:rsidRPr="009E5CF6">
        <w:rPr>
          <w:noProof/>
        </w:rPr>
        <w:tab/>
        <w:t xml:space="preserve">M. Grüninger, "Using the PSL ontology," in </w:t>
      </w:r>
      <w:r w:rsidRPr="009E5CF6">
        <w:rPr>
          <w:i/>
          <w:noProof/>
        </w:rPr>
        <w:t>Handbook on Ontologies</w:t>
      </w:r>
      <w:r w:rsidRPr="009E5CF6">
        <w:rPr>
          <w:noProof/>
        </w:rPr>
        <w:t>: Springer, 2009, pp. 423-443.</w:t>
      </w:r>
    </w:p>
    <w:p w14:paraId="7351EAF4" w14:textId="77777777" w:rsidR="00A855CB" w:rsidRPr="00A855CB" w:rsidRDefault="00BF257D" w:rsidP="00A855CB">
      <w:pPr>
        <w:pStyle w:val="EndNoteBibliography"/>
        <w:framePr w:wrap="around"/>
        <w:spacing w:after="0"/>
        <w:ind w:left="720" w:hanging="720"/>
        <w:rPr>
          <w:noProof/>
        </w:rPr>
      </w:pPr>
      <w:r>
        <w:fldChar w:fldCharType="begin"/>
      </w:r>
      <w:r>
        <w:instrText xml:space="preserve"> ADDIN EN.REFLIST </w:instrText>
      </w:r>
      <w:r>
        <w:fldChar w:fldCharType="separate"/>
      </w:r>
      <w:r w:rsidR="00A855CB" w:rsidRPr="00A855CB">
        <w:rPr>
          <w:noProof/>
        </w:rPr>
        <w:t>[1]</w:t>
      </w:r>
      <w:r w:rsidR="00A855CB" w:rsidRPr="00A855CB">
        <w:rPr>
          <w:noProof/>
        </w:rPr>
        <w:tab/>
        <w:t xml:space="preserve">E. J. Miller, "iCity: Urban Informatics for Sustainable Metropolitan Growth; A Proposal Funded by the Ontario Research Fund, Research Excellence, Round 7," University of Toronto Transportation Research Institute, 2014. </w:t>
      </w:r>
    </w:p>
    <w:p w14:paraId="7D418D75" w14:textId="77777777" w:rsidR="00A855CB" w:rsidRPr="00A855CB" w:rsidRDefault="00A855CB" w:rsidP="00A855CB">
      <w:pPr>
        <w:pStyle w:val="EndNoteBibliography"/>
        <w:framePr w:wrap="around"/>
        <w:spacing w:after="0"/>
        <w:ind w:left="720" w:hanging="720"/>
        <w:rPr>
          <w:noProof/>
        </w:rPr>
      </w:pPr>
      <w:r w:rsidRPr="00A855CB">
        <w:rPr>
          <w:noProof/>
        </w:rPr>
        <w:t>[2]</w:t>
      </w:r>
      <w:r w:rsidRPr="00A855CB">
        <w:rPr>
          <w:noProof/>
        </w:rPr>
        <w:tab/>
        <w:t xml:space="preserve">B. C. Grau, I. Horrocks, B. Motik, B. Parsia, P. Patel-Schneider, and U. Sattler, "OWL 2: The next step for OWL," </w:t>
      </w:r>
      <w:r w:rsidRPr="00A855CB">
        <w:rPr>
          <w:i/>
          <w:noProof/>
        </w:rPr>
        <w:t xml:space="preserve">Journal of Web Semantics, </w:t>
      </w:r>
      <w:r w:rsidRPr="00A855CB">
        <w:rPr>
          <w:noProof/>
        </w:rPr>
        <w:t>vol. 6, no. 4, pp. 309-322, 2008.</w:t>
      </w:r>
    </w:p>
    <w:p w14:paraId="11CEB53A" w14:textId="77777777" w:rsidR="00A855CB" w:rsidRPr="00A855CB" w:rsidRDefault="00A855CB" w:rsidP="00A855CB">
      <w:pPr>
        <w:pStyle w:val="EndNoteBibliography"/>
        <w:framePr w:wrap="around"/>
        <w:spacing w:after="0"/>
        <w:ind w:left="720" w:hanging="720"/>
        <w:rPr>
          <w:noProof/>
        </w:rPr>
      </w:pPr>
      <w:r w:rsidRPr="00A855CB">
        <w:rPr>
          <w:noProof/>
        </w:rPr>
        <w:t>[3]</w:t>
      </w:r>
      <w:r w:rsidRPr="00A855CB">
        <w:rPr>
          <w:noProof/>
        </w:rPr>
        <w:tab/>
        <w:t xml:space="preserve">E. J. Miller and P. A. Salvini, "The integrated land use, transportation, environment (ILUTE) microsimulation modelling system: Description and current status," </w:t>
      </w:r>
      <w:r w:rsidRPr="00A855CB">
        <w:rPr>
          <w:i/>
          <w:noProof/>
        </w:rPr>
        <w:t xml:space="preserve">Travel behaviour research: The leading edge, </w:t>
      </w:r>
      <w:r w:rsidRPr="00A855CB">
        <w:rPr>
          <w:noProof/>
        </w:rPr>
        <w:t>pp. 711-724, 2001.</w:t>
      </w:r>
    </w:p>
    <w:p w14:paraId="5465B0A2" w14:textId="77777777" w:rsidR="00A855CB" w:rsidRPr="00A855CB" w:rsidRDefault="00A855CB" w:rsidP="00A855CB">
      <w:pPr>
        <w:pStyle w:val="EndNoteBibliography"/>
        <w:framePr w:wrap="around"/>
        <w:spacing w:after="0"/>
        <w:ind w:left="720" w:hanging="720"/>
        <w:rPr>
          <w:noProof/>
        </w:rPr>
      </w:pPr>
      <w:r w:rsidRPr="00A855CB">
        <w:rPr>
          <w:noProof/>
        </w:rPr>
        <w:t>[4]</w:t>
      </w:r>
      <w:r w:rsidRPr="00A855CB">
        <w:rPr>
          <w:noProof/>
        </w:rPr>
        <w:tab/>
        <w:t>N. F. Noy and D. L. McGuinness, "Ontology development 101: A guide to creating your first ontology," ed: Stanford knowledge systems laboratory technical report KSL-01-05 and …, 2001.</w:t>
      </w:r>
    </w:p>
    <w:p w14:paraId="2247BB2C" w14:textId="77777777" w:rsidR="00A855CB" w:rsidRPr="00A855CB" w:rsidRDefault="00A855CB" w:rsidP="00A855CB">
      <w:pPr>
        <w:pStyle w:val="EndNoteBibliography"/>
        <w:framePr w:wrap="around"/>
        <w:spacing w:after="0"/>
        <w:ind w:left="720" w:hanging="720"/>
        <w:rPr>
          <w:noProof/>
        </w:rPr>
      </w:pPr>
      <w:r w:rsidRPr="00A855CB">
        <w:rPr>
          <w:noProof/>
        </w:rPr>
        <w:t>[5]</w:t>
      </w:r>
      <w:r w:rsidRPr="00A855CB">
        <w:rPr>
          <w:noProof/>
        </w:rPr>
        <w:tab/>
        <w:t xml:space="preserve">M. Uschold and M. Gruninger, "Ontologies: Principles, methods and applications," </w:t>
      </w:r>
      <w:r w:rsidRPr="00A855CB">
        <w:rPr>
          <w:i/>
          <w:noProof/>
        </w:rPr>
        <w:t xml:space="preserve">The knowledge engineering review, </w:t>
      </w:r>
      <w:r w:rsidRPr="00A855CB">
        <w:rPr>
          <w:noProof/>
        </w:rPr>
        <w:t>vol. 11, no. 2, pp. 93-136, 1996.</w:t>
      </w:r>
    </w:p>
    <w:p w14:paraId="40026FBC" w14:textId="77777777" w:rsidR="00A855CB" w:rsidRPr="00A855CB" w:rsidRDefault="00A855CB" w:rsidP="00A855CB">
      <w:pPr>
        <w:pStyle w:val="EndNoteBibliography"/>
        <w:framePr w:wrap="around"/>
        <w:spacing w:after="0"/>
        <w:ind w:left="720" w:hanging="720"/>
        <w:rPr>
          <w:noProof/>
        </w:rPr>
      </w:pPr>
      <w:r w:rsidRPr="00A855CB">
        <w:rPr>
          <w:noProof/>
        </w:rPr>
        <w:t>[6]</w:t>
      </w:r>
      <w:r w:rsidRPr="00A855CB">
        <w:rPr>
          <w:noProof/>
        </w:rPr>
        <w:tab/>
        <w:t xml:space="preserve"> E. J. Miller, J. Vaughan, D. King, and M. Austin, "Implementation of a “next generation” activity-based travel demand model: the Toronto case," in </w:t>
      </w:r>
      <w:r w:rsidRPr="00A855CB">
        <w:rPr>
          <w:i/>
          <w:noProof/>
        </w:rPr>
        <w:t>Presentation at the Travel Demand Modelling and Traffic Simulation Session of the 2015 Conference of the Transportation Association of Canada</w:t>
      </w:r>
      <w:r w:rsidRPr="00A855CB">
        <w:rPr>
          <w:noProof/>
        </w:rPr>
        <w:t xml:space="preserve">, 2015. </w:t>
      </w:r>
    </w:p>
    <w:p w14:paraId="52160A50" w14:textId="77777777" w:rsidR="00A855CB" w:rsidRPr="00A855CB" w:rsidRDefault="00A855CB" w:rsidP="00A855CB">
      <w:pPr>
        <w:pStyle w:val="EndNoteBibliography"/>
        <w:framePr w:wrap="around"/>
        <w:spacing w:after="0"/>
        <w:ind w:left="720" w:hanging="720"/>
        <w:rPr>
          <w:noProof/>
        </w:rPr>
      </w:pPr>
      <w:r w:rsidRPr="00A855CB">
        <w:rPr>
          <w:noProof/>
        </w:rPr>
        <w:t>[7]</w:t>
      </w:r>
      <w:r w:rsidRPr="00A855CB">
        <w:rPr>
          <w:noProof/>
        </w:rPr>
        <w:tab/>
        <w:t xml:space="preserve">M. Elshenawy, B. Abdulhai, and M. El-Darieby, "Towards a service-oriented cyber–physical systems of systems for smart city mobility applications," </w:t>
      </w:r>
      <w:r w:rsidRPr="00A855CB">
        <w:rPr>
          <w:i/>
          <w:noProof/>
        </w:rPr>
        <w:t xml:space="preserve">Future Generation Computer Systems, </w:t>
      </w:r>
      <w:r w:rsidRPr="00A855CB">
        <w:rPr>
          <w:noProof/>
        </w:rPr>
        <w:t>vol. 79, pp. 575-587, 2018.</w:t>
      </w:r>
    </w:p>
    <w:p w14:paraId="07E1FBF0" w14:textId="77777777" w:rsidR="00A855CB" w:rsidRPr="00A855CB" w:rsidRDefault="00A855CB" w:rsidP="00A855CB">
      <w:pPr>
        <w:pStyle w:val="EndNoteBibliography"/>
        <w:framePr w:wrap="around"/>
        <w:spacing w:after="0"/>
        <w:ind w:left="720" w:hanging="720"/>
        <w:rPr>
          <w:noProof/>
        </w:rPr>
      </w:pPr>
      <w:r w:rsidRPr="00A855CB">
        <w:rPr>
          <w:noProof/>
        </w:rPr>
        <w:t>[8]</w:t>
      </w:r>
      <w:r w:rsidRPr="00A855CB">
        <w:rPr>
          <w:noProof/>
        </w:rPr>
        <w:tab/>
        <w:t xml:space="preserve">R. C. Jackson, J. P. Balhoff, E. Douglass, N. L. Harris, C. J. Mungall, and J. A. Overton, "ROBOT: A Tool for Automating Ontology Workflows," </w:t>
      </w:r>
      <w:r w:rsidRPr="00A855CB">
        <w:rPr>
          <w:i/>
          <w:noProof/>
        </w:rPr>
        <w:t xml:space="preserve">BMC bioinformatics, </w:t>
      </w:r>
      <w:r w:rsidRPr="00A855CB">
        <w:rPr>
          <w:noProof/>
        </w:rPr>
        <w:t>vol. 20, no. 1, p. 407, 2019.</w:t>
      </w:r>
    </w:p>
    <w:p w14:paraId="6C40A9BC" w14:textId="77777777" w:rsidR="00A855CB" w:rsidRPr="00A855CB" w:rsidRDefault="00A855CB" w:rsidP="00A855CB">
      <w:pPr>
        <w:pStyle w:val="EndNoteBibliography"/>
        <w:framePr w:wrap="around"/>
        <w:spacing w:after="0"/>
        <w:ind w:left="720" w:hanging="720"/>
        <w:rPr>
          <w:noProof/>
        </w:rPr>
      </w:pPr>
      <w:r w:rsidRPr="00A855CB">
        <w:rPr>
          <w:noProof/>
        </w:rPr>
        <w:t>[9]</w:t>
      </w:r>
      <w:r w:rsidRPr="00A855CB">
        <w:rPr>
          <w:noProof/>
        </w:rPr>
        <w:tab/>
        <w:t xml:space="preserve">R. Battle and D. Kolas, "Linking geospatial data with GeoSPARQL," </w:t>
      </w:r>
      <w:r w:rsidRPr="00A855CB">
        <w:rPr>
          <w:i/>
          <w:noProof/>
        </w:rPr>
        <w:t xml:space="preserve">Semant Web J Interoperability, Usability, Appl. Accessed, </w:t>
      </w:r>
      <w:r w:rsidRPr="00A855CB">
        <w:rPr>
          <w:noProof/>
        </w:rPr>
        <w:t>vol. 24, 2011.</w:t>
      </w:r>
    </w:p>
    <w:p w14:paraId="66D93C3F" w14:textId="02A0192B" w:rsidR="00A855CB" w:rsidRPr="00A855CB" w:rsidRDefault="00A855CB" w:rsidP="00A855CB">
      <w:pPr>
        <w:pStyle w:val="EndNoteBibliography"/>
        <w:framePr w:wrap="around"/>
        <w:spacing w:after="0"/>
        <w:ind w:left="720" w:hanging="720"/>
        <w:rPr>
          <w:noProof/>
        </w:rPr>
      </w:pPr>
      <w:r w:rsidRPr="00A855CB">
        <w:rPr>
          <w:noProof/>
        </w:rPr>
        <w:t>[10]</w:t>
      </w:r>
      <w:r w:rsidRPr="00A855CB">
        <w:rPr>
          <w:noProof/>
        </w:rPr>
        <w:tab/>
      </w:r>
      <w:r w:rsidRPr="00A855CB">
        <w:rPr>
          <w:i/>
          <w:noProof/>
        </w:rPr>
        <w:t>Time Ontology in OWL</w:t>
      </w:r>
      <w:r w:rsidRPr="00A855CB">
        <w:rPr>
          <w:noProof/>
        </w:rPr>
        <w:t xml:space="preserve">, O. W3C, 2017. [Online]. Available: </w:t>
      </w:r>
      <w:hyperlink r:id="rId53" w:history="1">
        <w:r w:rsidRPr="00A855CB">
          <w:rPr>
            <w:rStyle w:val="Hyperlink"/>
            <w:noProof/>
          </w:rPr>
          <w:t>https://www.w3.org/TR/owl-time/</w:t>
        </w:r>
      </w:hyperlink>
    </w:p>
    <w:p w14:paraId="2ABA2579" w14:textId="77777777" w:rsidR="00A855CB" w:rsidRPr="00A855CB" w:rsidRDefault="00A855CB" w:rsidP="00A855CB">
      <w:pPr>
        <w:pStyle w:val="EndNoteBibliography"/>
        <w:framePr w:wrap="around"/>
        <w:spacing w:after="0"/>
        <w:ind w:left="720" w:hanging="720"/>
        <w:rPr>
          <w:noProof/>
        </w:rPr>
      </w:pPr>
      <w:r w:rsidRPr="00A855CB">
        <w:rPr>
          <w:noProof/>
        </w:rPr>
        <w:t>[11]</w:t>
      </w:r>
      <w:r w:rsidRPr="00A855CB">
        <w:rPr>
          <w:noProof/>
        </w:rPr>
        <w:tab/>
        <w:t xml:space="preserve">J. R. Hobbs and F. Pan, "Time ontology in OWL," </w:t>
      </w:r>
      <w:r w:rsidRPr="00A855CB">
        <w:rPr>
          <w:i/>
          <w:noProof/>
        </w:rPr>
        <w:t xml:space="preserve">W3C working draft, </w:t>
      </w:r>
      <w:r w:rsidRPr="00A855CB">
        <w:rPr>
          <w:noProof/>
        </w:rPr>
        <w:t>vol. 27, p. 133, 2006.</w:t>
      </w:r>
    </w:p>
    <w:p w14:paraId="3DF46EBC" w14:textId="77777777" w:rsidR="00A855CB" w:rsidRPr="00A855CB" w:rsidRDefault="00A855CB" w:rsidP="00A855CB">
      <w:pPr>
        <w:pStyle w:val="EndNoteBibliography"/>
        <w:framePr w:wrap="around"/>
        <w:spacing w:after="0"/>
        <w:ind w:left="720" w:hanging="720"/>
        <w:rPr>
          <w:noProof/>
        </w:rPr>
      </w:pPr>
      <w:r w:rsidRPr="00A855CB">
        <w:rPr>
          <w:noProof/>
        </w:rPr>
        <w:t>[12]</w:t>
      </w:r>
      <w:r w:rsidRPr="00A855CB">
        <w:rPr>
          <w:noProof/>
        </w:rPr>
        <w:tab/>
        <w:t xml:space="preserve"> C. Welty, R. Fikes, and S. Makarios, "A reusable ontology for fluents in OWL," in </w:t>
      </w:r>
      <w:r w:rsidRPr="00A855CB">
        <w:rPr>
          <w:i/>
          <w:noProof/>
        </w:rPr>
        <w:t>FOIS</w:t>
      </w:r>
      <w:r w:rsidRPr="00A855CB">
        <w:rPr>
          <w:noProof/>
        </w:rPr>
        <w:t xml:space="preserve">, 2006, vol. 150, pp. 226-236. </w:t>
      </w:r>
    </w:p>
    <w:p w14:paraId="24D99ED4" w14:textId="77777777" w:rsidR="00A855CB" w:rsidRPr="00A855CB" w:rsidRDefault="00A855CB" w:rsidP="00A855CB">
      <w:pPr>
        <w:pStyle w:val="EndNoteBibliography"/>
        <w:framePr w:wrap="around"/>
        <w:spacing w:after="0"/>
        <w:ind w:left="720" w:hanging="720"/>
        <w:rPr>
          <w:noProof/>
        </w:rPr>
      </w:pPr>
      <w:r w:rsidRPr="00A855CB">
        <w:rPr>
          <w:noProof/>
        </w:rPr>
        <w:t>[13]</w:t>
      </w:r>
      <w:r w:rsidRPr="00A855CB">
        <w:rPr>
          <w:noProof/>
        </w:rPr>
        <w:tab/>
        <w:t xml:space="preserve"> H.-U. Krieger, "Where temporal description logics fail: Representing temporally-changing relationships," in </w:t>
      </w:r>
      <w:r w:rsidRPr="00A855CB">
        <w:rPr>
          <w:i/>
          <w:noProof/>
        </w:rPr>
        <w:t>Annual Conference on Artificial Intelligence</w:t>
      </w:r>
      <w:r w:rsidRPr="00A855CB">
        <w:rPr>
          <w:noProof/>
        </w:rPr>
        <w:t xml:space="preserve">, 2008: Springer, pp. 249-257. </w:t>
      </w:r>
    </w:p>
    <w:p w14:paraId="113DDB0F" w14:textId="77777777" w:rsidR="00A855CB" w:rsidRPr="00A855CB" w:rsidRDefault="00A855CB" w:rsidP="00A855CB">
      <w:pPr>
        <w:pStyle w:val="EndNoteBibliography"/>
        <w:framePr w:wrap="around"/>
        <w:spacing w:after="0"/>
        <w:ind w:left="720" w:hanging="720"/>
        <w:rPr>
          <w:noProof/>
        </w:rPr>
      </w:pPr>
      <w:r w:rsidRPr="00A855CB">
        <w:rPr>
          <w:noProof/>
        </w:rPr>
        <w:t>[14]</w:t>
      </w:r>
      <w:r w:rsidRPr="00A855CB">
        <w:rPr>
          <w:noProof/>
        </w:rPr>
        <w:tab/>
        <w:t>M. Katsumi and M. Fox, "A Logical Design Pattern for Representing Change Over Time in OWL."</w:t>
      </w:r>
    </w:p>
    <w:p w14:paraId="3A025948" w14:textId="77777777" w:rsidR="00A855CB" w:rsidRPr="00A855CB" w:rsidRDefault="00A855CB" w:rsidP="00A855CB">
      <w:pPr>
        <w:pStyle w:val="EndNoteBibliography"/>
        <w:framePr w:wrap="around"/>
        <w:spacing w:after="0"/>
        <w:ind w:left="720" w:hanging="720"/>
        <w:rPr>
          <w:noProof/>
        </w:rPr>
      </w:pPr>
      <w:r w:rsidRPr="00A855CB">
        <w:rPr>
          <w:noProof/>
        </w:rPr>
        <w:t>[15]</w:t>
      </w:r>
      <w:r w:rsidRPr="00A855CB">
        <w:rPr>
          <w:noProof/>
        </w:rPr>
        <w:tab/>
        <w:t>L. Obrst</w:t>
      </w:r>
      <w:r w:rsidRPr="00A855CB">
        <w:rPr>
          <w:i/>
          <w:noProof/>
        </w:rPr>
        <w:t xml:space="preserve"> et al.</w:t>
      </w:r>
      <w:r w:rsidRPr="00A855CB">
        <w:rPr>
          <w:noProof/>
        </w:rPr>
        <w:t xml:space="preserve">, "The 2006 Upper Ontology Summit Joint Communiqué," </w:t>
      </w:r>
      <w:r w:rsidRPr="00A855CB">
        <w:rPr>
          <w:i/>
          <w:noProof/>
        </w:rPr>
        <w:t xml:space="preserve">Applied Ontology, </w:t>
      </w:r>
      <w:r w:rsidRPr="00A855CB">
        <w:rPr>
          <w:noProof/>
        </w:rPr>
        <w:t>vol. 1, no. 2, pp. 203-211, 2006.</w:t>
      </w:r>
    </w:p>
    <w:p w14:paraId="202F86DA" w14:textId="77777777" w:rsidR="00A855CB" w:rsidRPr="00A855CB" w:rsidRDefault="00A855CB" w:rsidP="00A855CB">
      <w:pPr>
        <w:pStyle w:val="EndNoteBibliography"/>
        <w:framePr w:wrap="around"/>
        <w:spacing w:after="0"/>
        <w:ind w:left="720" w:hanging="720"/>
        <w:rPr>
          <w:noProof/>
        </w:rPr>
      </w:pPr>
      <w:r w:rsidRPr="00A855CB">
        <w:rPr>
          <w:noProof/>
        </w:rPr>
        <w:t>[16]</w:t>
      </w:r>
      <w:r w:rsidRPr="00A855CB">
        <w:rPr>
          <w:noProof/>
        </w:rPr>
        <w:tab/>
        <w:t xml:space="preserve"> A. Gangemi, N. Guarino, C. Masolo, A. Oltramari, and L. Schneider, "Sweetening ontologies with DOLCE," in </w:t>
      </w:r>
      <w:r w:rsidRPr="00A855CB">
        <w:rPr>
          <w:i/>
          <w:noProof/>
        </w:rPr>
        <w:t>International Conference on Knowledge Engineering and Knowledge Management</w:t>
      </w:r>
      <w:r w:rsidRPr="00A855CB">
        <w:rPr>
          <w:noProof/>
        </w:rPr>
        <w:t xml:space="preserve">, 2002: Springer, pp. 166-181. </w:t>
      </w:r>
    </w:p>
    <w:p w14:paraId="5D4A7BEB" w14:textId="77777777" w:rsidR="00A855CB" w:rsidRPr="00A855CB" w:rsidRDefault="00A855CB" w:rsidP="00A855CB">
      <w:pPr>
        <w:pStyle w:val="EndNoteBibliography"/>
        <w:framePr w:wrap="around"/>
        <w:spacing w:after="0"/>
        <w:ind w:left="720" w:hanging="720"/>
        <w:rPr>
          <w:noProof/>
        </w:rPr>
      </w:pPr>
      <w:r w:rsidRPr="00A855CB">
        <w:rPr>
          <w:noProof/>
        </w:rPr>
        <w:t>[17]</w:t>
      </w:r>
      <w:r w:rsidRPr="00A855CB">
        <w:rPr>
          <w:noProof/>
        </w:rPr>
        <w:tab/>
        <w:t xml:space="preserve">R. Arp, B. Smith, and A. D. Spear, </w:t>
      </w:r>
      <w:r w:rsidRPr="00A855CB">
        <w:rPr>
          <w:i/>
          <w:noProof/>
        </w:rPr>
        <w:t>Building ontologies with basic formal ontology</w:t>
      </w:r>
      <w:r w:rsidRPr="00A855CB">
        <w:rPr>
          <w:noProof/>
        </w:rPr>
        <w:t>. Mit Press, 2015.</w:t>
      </w:r>
    </w:p>
    <w:p w14:paraId="235CDB1F" w14:textId="77777777" w:rsidR="00A855CB" w:rsidRPr="00A855CB" w:rsidRDefault="00A855CB" w:rsidP="00A855CB">
      <w:pPr>
        <w:pStyle w:val="EndNoteBibliography"/>
        <w:framePr w:wrap="around"/>
        <w:spacing w:after="0"/>
        <w:ind w:left="720" w:hanging="720"/>
        <w:rPr>
          <w:noProof/>
        </w:rPr>
      </w:pPr>
      <w:r w:rsidRPr="00A855CB">
        <w:rPr>
          <w:noProof/>
        </w:rPr>
        <w:t>[18]</w:t>
      </w:r>
      <w:r w:rsidRPr="00A855CB">
        <w:rPr>
          <w:noProof/>
        </w:rPr>
        <w:tab/>
        <w:t xml:space="preserve"> M. Katsumi and M. Fox, "Defining Activity Specifications in OWL," in </w:t>
      </w:r>
      <w:r w:rsidRPr="00A855CB">
        <w:rPr>
          <w:i/>
          <w:noProof/>
        </w:rPr>
        <w:t>WOP@ ISWC</w:t>
      </w:r>
      <w:r w:rsidRPr="00A855CB">
        <w:rPr>
          <w:noProof/>
        </w:rPr>
        <w:t xml:space="preserve">, 2017. </w:t>
      </w:r>
    </w:p>
    <w:p w14:paraId="63D34B83" w14:textId="77777777" w:rsidR="00A855CB" w:rsidRPr="00A855CB" w:rsidRDefault="00A855CB" w:rsidP="00A855CB">
      <w:pPr>
        <w:pStyle w:val="EndNoteBibliography"/>
        <w:framePr w:wrap="around"/>
        <w:spacing w:after="0"/>
        <w:ind w:left="720" w:hanging="720"/>
        <w:rPr>
          <w:noProof/>
        </w:rPr>
      </w:pPr>
      <w:r w:rsidRPr="00A855CB">
        <w:rPr>
          <w:noProof/>
        </w:rPr>
        <w:t>[19]</w:t>
      </w:r>
      <w:r w:rsidRPr="00A855CB">
        <w:rPr>
          <w:noProof/>
        </w:rPr>
        <w:tab/>
        <w:t>R. Kowalski and M. Sergot, "A logic-based calculus of events. NewGeneration Computing 4," ed, 1986.</w:t>
      </w:r>
    </w:p>
    <w:p w14:paraId="218FA4AA" w14:textId="77777777" w:rsidR="00A855CB" w:rsidRPr="00A855CB" w:rsidRDefault="00A855CB" w:rsidP="00A855CB">
      <w:pPr>
        <w:pStyle w:val="EndNoteBibliography"/>
        <w:framePr w:wrap="around"/>
        <w:spacing w:after="0"/>
        <w:ind w:left="720" w:hanging="720"/>
        <w:rPr>
          <w:noProof/>
        </w:rPr>
      </w:pPr>
      <w:r w:rsidRPr="00A855CB">
        <w:rPr>
          <w:noProof/>
        </w:rPr>
        <w:t>[20]</w:t>
      </w:r>
      <w:r w:rsidRPr="00A855CB">
        <w:rPr>
          <w:noProof/>
        </w:rPr>
        <w:tab/>
        <w:t xml:space="preserve">M. S. Fox, "Constraint-Directed Search: A Case Study of Job-Shop Scheduling," CARNEGIE-MELLON UNIV PITTSBURGH PA ROBOTICS INST, 1983. </w:t>
      </w:r>
    </w:p>
    <w:p w14:paraId="2A7264C4" w14:textId="77777777" w:rsidR="00A855CB" w:rsidRPr="00A855CB" w:rsidRDefault="00A855CB" w:rsidP="00A855CB">
      <w:pPr>
        <w:pStyle w:val="EndNoteBibliography"/>
        <w:framePr w:wrap="around"/>
        <w:spacing w:after="0"/>
        <w:ind w:left="720" w:hanging="720"/>
        <w:rPr>
          <w:noProof/>
        </w:rPr>
      </w:pPr>
      <w:r w:rsidRPr="00A855CB">
        <w:rPr>
          <w:noProof/>
        </w:rPr>
        <w:t>[21]</w:t>
      </w:r>
      <w:r w:rsidRPr="00A855CB">
        <w:rPr>
          <w:noProof/>
        </w:rPr>
        <w:tab/>
        <w:t xml:space="preserve">A. Sathi, M. S. Fox, and M. Greenberg, "Representation of activity knowledge for project management," </w:t>
      </w:r>
      <w:r w:rsidRPr="00A855CB">
        <w:rPr>
          <w:i/>
          <w:noProof/>
        </w:rPr>
        <w:t xml:space="preserve">IEEE Transactions on pattern analysis and machine intelligence, </w:t>
      </w:r>
      <w:r w:rsidRPr="00A855CB">
        <w:rPr>
          <w:noProof/>
        </w:rPr>
        <w:t>no. 5, pp. 531-552, 1985.</w:t>
      </w:r>
    </w:p>
    <w:p w14:paraId="1FDEE36C" w14:textId="77777777" w:rsidR="00A855CB" w:rsidRPr="00A855CB" w:rsidRDefault="00A855CB" w:rsidP="00A855CB">
      <w:pPr>
        <w:pStyle w:val="EndNoteBibliography"/>
        <w:framePr w:wrap="around"/>
        <w:spacing w:after="0"/>
        <w:ind w:left="720" w:hanging="720"/>
        <w:rPr>
          <w:noProof/>
        </w:rPr>
      </w:pPr>
      <w:r w:rsidRPr="00A855CB">
        <w:rPr>
          <w:noProof/>
        </w:rPr>
        <w:t>[22]</w:t>
      </w:r>
      <w:r w:rsidRPr="00A855CB">
        <w:rPr>
          <w:noProof/>
        </w:rPr>
        <w:tab/>
        <w:t xml:space="preserve">M. S. Fox and M. Gruninger, "Enterprise modeling," </w:t>
      </w:r>
      <w:r w:rsidRPr="00A855CB">
        <w:rPr>
          <w:i/>
          <w:noProof/>
        </w:rPr>
        <w:t xml:space="preserve">AI magazine, </w:t>
      </w:r>
      <w:r w:rsidRPr="00A855CB">
        <w:rPr>
          <w:noProof/>
        </w:rPr>
        <w:t>vol. 19, no. 3, pp. 109-109, 1998.</w:t>
      </w:r>
    </w:p>
    <w:p w14:paraId="7F96215B" w14:textId="77777777" w:rsidR="00A855CB" w:rsidRPr="00A855CB" w:rsidRDefault="00A855CB" w:rsidP="00A855CB">
      <w:pPr>
        <w:pStyle w:val="EndNoteBibliography"/>
        <w:framePr w:wrap="around"/>
        <w:spacing w:after="0"/>
        <w:ind w:left="720" w:hanging="720"/>
        <w:rPr>
          <w:noProof/>
        </w:rPr>
      </w:pPr>
      <w:r w:rsidRPr="00A855CB">
        <w:rPr>
          <w:noProof/>
        </w:rPr>
        <w:t>[23]</w:t>
      </w:r>
      <w:r w:rsidRPr="00A855CB">
        <w:rPr>
          <w:noProof/>
        </w:rPr>
        <w:tab/>
        <w:t xml:space="preserve">M. Grüninger, "Using the PSL ontology," in </w:t>
      </w:r>
      <w:r w:rsidRPr="00A855CB">
        <w:rPr>
          <w:i/>
          <w:noProof/>
        </w:rPr>
        <w:t>Handbook on Ontologies</w:t>
      </w:r>
      <w:r w:rsidRPr="00A855CB">
        <w:rPr>
          <w:noProof/>
        </w:rPr>
        <w:t>: Springer, 2009, pp. 423-443.</w:t>
      </w:r>
    </w:p>
    <w:p w14:paraId="0AE53412" w14:textId="77777777" w:rsidR="00A855CB" w:rsidRPr="00A855CB" w:rsidRDefault="00A855CB" w:rsidP="00A855CB">
      <w:pPr>
        <w:pStyle w:val="EndNoteBibliography"/>
        <w:framePr w:wrap="around"/>
        <w:spacing w:after="0"/>
        <w:ind w:left="720" w:hanging="720"/>
        <w:rPr>
          <w:noProof/>
        </w:rPr>
      </w:pPr>
      <w:r w:rsidRPr="00A855CB">
        <w:rPr>
          <w:noProof/>
        </w:rPr>
        <w:t>[24]</w:t>
      </w:r>
      <w:r w:rsidRPr="00A855CB">
        <w:rPr>
          <w:noProof/>
        </w:rPr>
        <w:tab/>
        <w:t xml:space="preserve">M. S. Fox, "A foundation ontology for global city indicators," </w:t>
      </w:r>
      <w:r w:rsidRPr="00A855CB">
        <w:rPr>
          <w:i/>
          <w:noProof/>
        </w:rPr>
        <w:t xml:space="preserve">University of Toronto, Toronto, Global Cities Institute, </w:t>
      </w:r>
      <w:r w:rsidRPr="00A855CB">
        <w:rPr>
          <w:noProof/>
        </w:rPr>
        <w:t>2013.</w:t>
      </w:r>
    </w:p>
    <w:p w14:paraId="351C937B" w14:textId="77777777" w:rsidR="00A855CB" w:rsidRPr="00A855CB" w:rsidRDefault="00A855CB" w:rsidP="00A855CB">
      <w:pPr>
        <w:pStyle w:val="EndNoteBibliography"/>
        <w:framePr w:wrap="around"/>
        <w:spacing w:after="0"/>
        <w:ind w:left="720" w:hanging="720"/>
        <w:rPr>
          <w:noProof/>
        </w:rPr>
      </w:pPr>
      <w:r w:rsidRPr="00A855CB">
        <w:rPr>
          <w:noProof/>
        </w:rPr>
        <w:t>[25]</w:t>
      </w:r>
      <w:r w:rsidRPr="00A855CB">
        <w:rPr>
          <w:noProof/>
        </w:rPr>
        <w:tab/>
        <w:t xml:space="preserve"> F. G. Fadel, M. S. Fox, and M. Gruninger, "A generic enterprise resource ontology," in </w:t>
      </w:r>
      <w:r w:rsidRPr="00A855CB">
        <w:rPr>
          <w:i/>
          <w:noProof/>
        </w:rPr>
        <w:t>Proceedings of 3rd IEEE Workshop on Enabling Technologies: Infrastructure for Collaborative Enterprises</w:t>
      </w:r>
      <w:r w:rsidRPr="00A855CB">
        <w:rPr>
          <w:noProof/>
        </w:rPr>
        <w:t xml:space="preserve">, 1994: IEEE, pp. 117-128. </w:t>
      </w:r>
    </w:p>
    <w:p w14:paraId="3324A14A" w14:textId="77777777" w:rsidR="00A855CB" w:rsidRPr="00A855CB" w:rsidRDefault="00A855CB" w:rsidP="00A855CB">
      <w:pPr>
        <w:pStyle w:val="EndNoteBibliography"/>
        <w:framePr w:wrap="around"/>
        <w:spacing w:after="0"/>
        <w:ind w:left="720" w:hanging="720"/>
        <w:rPr>
          <w:noProof/>
        </w:rPr>
      </w:pPr>
      <w:r w:rsidRPr="00A855CB">
        <w:rPr>
          <w:noProof/>
        </w:rPr>
        <w:t>[26]</w:t>
      </w:r>
      <w:r w:rsidRPr="00A855CB">
        <w:rPr>
          <w:noProof/>
        </w:rPr>
        <w:tab/>
        <w:t xml:space="preserve"> T. Bittner and M. Donnelly, "Computational ontologies of parthood, componenthood, and containment," in </w:t>
      </w:r>
      <w:r w:rsidRPr="00A855CB">
        <w:rPr>
          <w:i/>
          <w:noProof/>
        </w:rPr>
        <w:t>International Joint Conference on Artificial Intelligence</w:t>
      </w:r>
      <w:r w:rsidRPr="00A855CB">
        <w:rPr>
          <w:noProof/>
        </w:rPr>
        <w:t xml:space="preserve">, 2005, vol. 19: Citeseer, p. 382. </w:t>
      </w:r>
    </w:p>
    <w:p w14:paraId="5FB1FA2C" w14:textId="0AED6E9F" w:rsidR="00A855CB" w:rsidRPr="00A855CB" w:rsidRDefault="00A855CB" w:rsidP="00A855CB">
      <w:pPr>
        <w:pStyle w:val="EndNoteBibliography"/>
        <w:framePr w:wrap="around"/>
        <w:spacing w:after="0"/>
        <w:ind w:left="720" w:hanging="720"/>
        <w:rPr>
          <w:noProof/>
        </w:rPr>
      </w:pPr>
      <w:r w:rsidRPr="00A855CB">
        <w:rPr>
          <w:noProof/>
        </w:rPr>
        <w:t>[27]</w:t>
      </w:r>
      <w:r w:rsidRPr="00A855CB">
        <w:rPr>
          <w:noProof/>
        </w:rPr>
        <w:tab/>
        <w:t>A. Rector and C. Welty, "Simple Part–Whole Relations in OWL–W3C Editor’s Draft 11 Aug 2005," ed: W3C (</w:t>
      </w:r>
      <w:hyperlink r:id="rId54" w:history="1">
        <w:r w:rsidRPr="00A855CB">
          <w:rPr>
            <w:rStyle w:val="Hyperlink"/>
            <w:noProof/>
          </w:rPr>
          <w:t>http://www</w:t>
        </w:r>
      </w:hyperlink>
      <w:r w:rsidRPr="00A855CB">
        <w:rPr>
          <w:noProof/>
        </w:rPr>
        <w:t>. w3. org/2001/sw/BestPractices/OEP/SimplePartW-hole/), 2005.</w:t>
      </w:r>
    </w:p>
    <w:p w14:paraId="64403114" w14:textId="77777777" w:rsidR="00A855CB" w:rsidRPr="00A855CB" w:rsidRDefault="00A855CB" w:rsidP="00A855CB">
      <w:pPr>
        <w:pStyle w:val="EndNoteBibliography"/>
        <w:framePr w:wrap="around"/>
        <w:spacing w:after="0"/>
        <w:ind w:left="720" w:hanging="720"/>
        <w:rPr>
          <w:noProof/>
        </w:rPr>
      </w:pPr>
      <w:r w:rsidRPr="00A855CB">
        <w:rPr>
          <w:noProof/>
        </w:rPr>
        <w:t>[28]</w:t>
      </w:r>
      <w:r w:rsidRPr="00A855CB">
        <w:rPr>
          <w:noProof/>
        </w:rPr>
        <w:tab/>
        <w:t xml:space="preserve"> Y. Ru and M. Gruninger, "Parts Unknown: Mereologies for Solid Physical Objects," in </w:t>
      </w:r>
      <w:r w:rsidRPr="00A855CB">
        <w:rPr>
          <w:i/>
          <w:noProof/>
        </w:rPr>
        <w:t>JOWO</w:t>
      </w:r>
      <w:r w:rsidRPr="00A855CB">
        <w:rPr>
          <w:noProof/>
        </w:rPr>
        <w:t xml:space="preserve">, 2017. </w:t>
      </w:r>
    </w:p>
    <w:p w14:paraId="254D466E" w14:textId="77777777" w:rsidR="00A855CB" w:rsidRPr="00A855CB" w:rsidRDefault="00A855CB" w:rsidP="00A855CB">
      <w:pPr>
        <w:pStyle w:val="EndNoteBibliography"/>
        <w:framePr w:wrap="around"/>
        <w:spacing w:after="0"/>
        <w:ind w:left="720" w:hanging="720"/>
        <w:rPr>
          <w:noProof/>
        </w:rPr>
      </w:pPr>
      <w:r w:rsidRPr="00A855CB">
        <w:rPr>
          <w:noProof/>
        </w:rPr>
        <w:t>[29]</w:t>
      </w:r>
      <w:r w:rsidRPr="00A855CB">
        <w:rPr>
          <w:noProof/>
        </w:rPr>
        <w:tab/>
        <w:t xml:space="preserve">H. Rijgersberg, M. Van Assem, and J. Top, "Ontology of units of measure and related concepts," </w:t>
      </w:r>
      <w:r w:rsidRPr="00A855CB">
        <w:rPr>
          <w:i/>
          <w:noProof/>
        </w:rPr>
        <w:t xml:space="preserve">Semantic Web, </w:t>
      </w:r>
      <w:r w:rsidRPr="00A855CB">
        <w:rPr>
          <w:noProof/>
        </w:rPr>
        <w:t>vol. 4, no. 1, pp. 3-13, 2013.</w:t>
      </w:r>
    </w:p>
    <w:p w14:paraId="67D57360" w14:textId="77777777" w:rsidR="00A855CB" w:rsidRPr="00A855CB" w:rsidRDefault="00A855CB" w:rsidP="00A855CB">
      <w:pPr>
        <w:pStyle w:val="EndNoteBibliography"/>
        <w:framePr w:wrap="around"/>
        <w:spacing w:after="0"/>
        <w:ind w:left="720" w:hanging="720"/>
        <w:rPr>
          <w:noProof/>
        </w:rPr>
      </w:pPr>
      <w:r w:rsidRPr="00A855CB">
        <w:rPr>
          <w:noProof/>
        </w:rPr>
        <w:t>[30]</w:t>
      </w:r>
      <w:r w:rsidRPr="00A855CB">
        <w:rPr>
          <w:noProof/>
        </w:rPr>
        <w:tab/>
        <w:t xml:space="preserve"> M. S. Fox, M. Barbuceanu, and M. Gruninger, "An organisation ontology for enterprise modelling: preliminary concepts for linking structure and behaviour," in </w:t>
      </w:r>
      <w:r w:rsidRPr="00A855CB">
        <w:rPr>
          <w:i/>
          <w:noProof/>
        </w:rPr>
        <w:t>Proceedings 4th IEEE Workshop on Enabling Technologies: Infrastructure for Collaborative Enterprises (WET ICE'95)</w:t>
      </w:r>
      <w:r w:rsidRPr="00A855CB">
        <w:rPr>
          <w:noProof/>
        </w:rPr>
        <w:t xml:space="preserve">, 1995: IEEE, pp. 71-81. </w:t>
      </w:r>
    </w:p>
    <w:p w14:paraId="6E1EF3D7" w14:textId="77777777" w:rsidR="00A855CB" w:rsidRPr="00A855CB" w:rsidRDefault="00A855CB" w:rsidP="00A855CB">
      <w:pPr>
        <w:pStyle w:val="EndNoteBibliography"/>
        <w:framePr w:wrap="around"/>
        <w:spacing w:after="0"/>
        <w:ind w:left="720" w:hanging="720"/>
        <w:rPr>
          <w:noProof/>
        </w:rPr>
      </w:pPr>
      <w:r w:rsidRPr="00A855CB">
        <w:rPr>
          <w:noProof/>
        </w:rPr>
        <w:t>[31]</w:t>
      </w:r>
      <w:r w:rsidRPr="00A855CB">
        <w:rPr>
          <w:noProof/>
        </w:rPr>
        <w:tab/>
        <w:t>B. Lorenz, H. J. Ohlbach, and L. Yang, "Ontology of transportation networks," 2005.</w:t>
      </w:r>
    </w:p>
    <w:p w14:paraId="732C299C" w14:textId="46884DFE" w:rsidR="00A855CB" w:rsidRPr="00A855CB" w:rsidRDefault="00A855CB" w:rsidP="00A855CB">
      <w:pPr>
        <w:pStyle w:val="EndNoteBibliography"/>
        <w:framePr w:wrap="around"/>
        <w:spacing w:after="0"/>
        <w:ind w:left="720" w:hanging="720"/>
        <w:rPr>
          <w:noProof/>
        </w:rPr>
      </w:pPr>
      <w:r w:rsidRPr="00A855CB">
        <w:rPr>
          <w:noProof/>
        </w:rPr>
        <w:t>[32]</w:t>
      </w:r>
      <w:r w:rsidRPr="00A855CB">
        <w:rPr>
          <w:noProof/>
        </w:rPr>
        <w:tab/>
        <w:t xml:space="preserve">S. Cox, A. Cuthbert, R. Lake, and R. Martell, "Geography markup language (GML) 2.0," </w:t>
      </w:r>
      <w:r w:rsidRPr="00A855CB">
        <w:rPr>
          <w:i/>
          <w:noProof/>
        </w:rPr>
        <w:t xml:space="preserve">URL: </w:t>
      </w:r>
      <w:hyperlink r:id="rId55" w:history="1">
        <w:r w:rsidRPr="00A855CB">
          <w:rPr>
            <w:rStyle w:val="Hyperlink"/>
            <w:i/>
            <w:noProof/>
          </w:rPr>
          <w:t>http://www</w:t>
        </w:r>
      </w:hyperlink>
      <w:r w:rsidRPr="00A855CB">
        <w:rPr>
          <w:i/>
          <w:noProof/>
        </w:rPr>
        <w:t xml:space="preserve">. opengis. net/gml/01-029/GML2. html, </w:t>
      </w:r>
      <w:r w:rsidRPr="00A855CB">
        <w:rPr>
          <w:noProof/>
        </w:rPr>
        <w:t>2001.</w:t>
      </w:r>
    </w:p>
    <w:p w14:paraId="78A2A1A4" w14:textId="77777777" w:rsidR="00A855CB" w:rsidRPr="00A855CB" w:rsidRDefault="00A855CB" w:rsidP="00A855CB">
      <w:pPr>
        <w:pStyle w:val="EndNoteBibliography"/>
        <w:framePr w:wrap="around"/>
        <w:spacing w:after="0"/>
        <w:ind w:left="720" w:hanging="720"/>
        <w:rPr>
          <w:noProof/>
        </w:rPr>
      </w:pPr>
      <w:r w:rsidRPr="00A855CB">
        <w:rPr>
          <w:noProof/>
        </w:rPr>
        <w:t>[33]</w:t>
      </w:r>
      <w:r w:rsidRPr="00A855CB">
        <w:rPr>
          <w:noProof/>
        </w:rPr>
        <w:tab/>
        <w:t xml:space="preserve">N. Montenegro, J. C. Gomes, P. Urbano, and J. P. Duarte, "A land use planning ontology: LBCS," </w:t>
      </w:r>
      <w:r w:rsidRPr="00A855CB">
        <w:rPr>
          <w:i/>
          <w:noProof/>
        </w:rPr>
        <w:t xml:space="preserve">Future Internet, </w:t>
      </w:r>
      <w:r w:rsidRPr="00A855CB">
        <w:rPr>
          <w:noProof/>
        </w:rPr>
        <w:t>vol. 4, no. 1, pp. 65-82, 2012.</w:t>
      </w:r>
    </w:p>
    <w:p w14:paraId="4C4B900F" w14:textId="77777777" w:rsidR="00A855CB" w:rsidRPr="00A855CB" w:rsidRDefault="00A855CB" w:rsidP="00A855CB">
      <w:pPr>
        <w:pStyle w:val="EndNoteBibliography"/>
        <w:framePr w:wrap="around"/>
        <w:spacing w:after="0"/>
        <w:ind w:left="720" w:hanging="720"/>
        <w:rPr>
          <w:noProof/>
        </w:rPr>
      </w:pPr>
      <w:r w:rsidRPr="00A855CB">
        <w:rPr>
          <w:noProof/>
        </w:rPr>
        <w:t>[34]</w:t>
      </w:r>
      <w:r w:rsidRPr="00A855CB">
        <w:rPr>
          <w:noProof/>
        </w:rPr>
        <w:tab/>
        <w:t>S. Das, S. Sundara, and R. Cyganiak, "R2RML: RDB to RDF Mapping Language. W3C Recommendation (2012)," ed, 2016.</w:t>
      </w:r>
    </w:p>
    <w:p w14:paraId="4DD70E97" w14:textId="77777777" w:rsidR="00A855CB" w:rsidRPr="00A855CB" w:rsidRDefault="00A855CB" w:rsidP="00A855CB">
      <w:pPr>
        <w:pStyle w:val="EndNoteBibliography"/>
        <w:framePr w:wrap="around"/>
        <w:spacing w:after="0"/>
        <w:ind w:left="720" w:hanging="720"/>
        <w:rPr>
          <w:noProof/>
        </w:rPr>
      </w:pPr>
      <w:r w:rsidRPr="00A855CB">
        <w:rPr>
          <w:noProof/>
        </w:rPr>
        <w:t>[35]</w:t>
      </w:r>
      <w:r w:rsidRPr="00A855CB">
        <w:rPr>
          <w:noProof/>
        </w:rPr>
        <w:tab/>
        <w:t xml:space="preserve">C. A. Knoblock and P. Szekely, "Exploiting Semantics for Big Data Integration," </w:t>
      </w:r>
      <w:r w:rsidRPr="00A855CB">
        <w:rPr>
          <w:i/>
          <w:noProof/>
        </w:rPr>
        <w:t xml:space="preserve">AI Magazine, </w:t>
      </w:r>
      <w:r w:rsidRPr="00A855CB">
        <w:rPr>
          <w:noProof/>
        </w:rPr>
        <w:t>vol. 36, no. 1, 2015.</w:t>
      </w:r>
    </w:p>
    <w:p w14:paraId="53C24F29" w14:textId="77777777" w:rsidR="00A855CB" w:rsidRPr="00A855CB" w:rsidRDefault="00A855CB" w:rsidP="00A855CB">
      <w:pPr>
        <w:pStyle w:val="EndNoteBibliography"/>
        <w:framePr w:wrap="around"/>
        <w:spacing w:after="0"/>
        <w:ind w:left="720" w:hanging="720"/>
        <w:rPr>
          <w:noProof/>
        </w:rPr>
      </w:pPr>
      <w:r w:rsidRPr="00A855CB">
        <w:rPr>
          <w:noProof/>
        </w:rPr>
        <w:t>[36]</w:t>
      </w:r>
      <w:r w:rsidRPr="00A855CB">
        <w:rPr>
          <w:noProof/>
        </w:rPr>
        <w:tab/>
        <w:t xml:space="preserve"> H. K. Bayanouni, Megan  El-Darieby,   Mohamed  Abdulhai,   Baher  Fox, Mark S., "Semantically-enabled data integration for Transportation Systems," in </w:t>
      </w:r>
      <w:r w:rsidRPr="00A855CB">
        <w:rPr>
          <w:i/>
          <w:noProof/>
        </w:rPr>
        <w:t>To appear in: 55th Canadian Transportation Research Forum (CTRF) Annual Conference</w:t>
      </w:r>
      <w:r w:rsidRPr="00A855CB">
        <w:rPr>
          <w:noProof/>
        </w:rPr>
        <w:t xml:space="preserve">, Montreal, Canada, 2020. </w:t>
      </w:r>
    </w:p>
    <w:p w14:paraId="2E833F18" w14:textId="77777777" w:rsidR="00A855CB" w:rsidRPr="00A855CB" w:rsidRDefault="00A855CB" w:rsidP="00A855CB">
      <w:pPr>
        <w:pStyle w:val="EndNoteBibliography"/>
        <w:framePr w:wrap="around"/>
        <w:spacing w:after="0"/>
        <w:ind w:left="720" w:hanging="720"/>
        <w:rPr>
          <w:noProof/>
        </w:rPr>
      </w:pPr>
      <w:r w:rsidRPr="00A855CB">
        <w:rPr>
          <w:noProof/>
        </w:rPr>
        <w:t>[37]</w:t>
      </w:r>
      <w:r w:rsidRPr="00A855CB">
        <w:rPr>
          <w:noProof/>
        </w:rPr>
        <w:tab/>
        <w:t>G. Xiao</w:t>
      </w:r>
      <w:r w:rsidRPr="00A855CB">
        <w:rPr>
          <w:i/>
          <w:noProof/>
        </w:rPr>
        <w:t xml:space="preserve"> et al.</w:t>
      </w:r>
      <w:r w:rsidRPr="00A855CB">
        <w:rPr>
          <w:noProof/>
        </w:rPr>
        <w:t>, "Ontology-based data access: A survey," IJCAI Organization, 2018.</w:t>
      </w:r>
    </w:p>
    <w:p w14:paraId="48FF4A01" w14:textId="77777777" w:rsidR="00A855CB" w:rsidRPr="00A855CB" w:rsidRDefault="00A855CB" w:rsidP="00A855CB">
      <w:pPr>
        <w:pStyle w:val="EndNoteBibliography"/>
        <w:framePr w:wrap="around"/>
        <w:spacing w:after="0"/>
        <w:ind w:left="720" w:hanging="720"/>
        <w:rPr>
          <w:noProof/>
        </w:rPr>
      </w:pPr>
      <w:r w:rsidRPr="00A855CB">
        <w:rPr>
          <w:noProof/>
        </w:rPr>
        <w:t>[38]</w:t>
      </w:r>
      <w:r w:rsidRPr="00A855CB">
        <w:rPr>
          <w:noProof/>
        </w:rPr>
        <w:tab/>
        <w:t xml:space="preserve"> D. Garijo, "WIDOCO: a wizard for documenting ontologies," in </w:t>
      </w:r>
      <w:r w:rsidRPr="00A855CB">
        <w:rPr>
          <w:i/>
          <w:noProof/>
        </w:rPr>
        <w:t>International Semantic Web Conference</w:t>
      </w:r>
      <w:r w:rsidRPr="00A855CB">
        <w:rPr>
          <w:noProof/>
        </w:rPr>
        <w:t xml:space="preserve">, 2017: Springer, pp. 94-102. </w:t>
      </w:r>
    </w:p>
    <w:p w14:paraId="2F7E4F26" w14:textId="77777777" w:rsidR="00A855CB" w:rsidRPr="00A855CB" w:rsidRDefault="00A855CB" w:rsidP="00A855CB">
      <w:pPr>
        <w:pStyle w:val="EndNoteBibliography"/>
        <w:framePr w:wrap="around"/>
        <w:ind w:left="720" w:hanging="720"/>
        <w:rPr>
          <w:noProof/>
        </w:rPr>
      </w:pPr>
      <w:r w:rsidRPr="00A855CB">
        <w:rPr>
          <w:noProof/>
        </w:rPr>
        <w:t>[39]</w:t>
      </w:r>
      <w:r w:rsidRPr="00A855CB">
        <w:rPr>
          <w:noProof/>
        </w:rPr>
        <w:tab/>
        <w:t>L. Xiao, "Transformation and Annotation of Crowd-Sourced open data into the Global Urban Data Repository," 2018.</w:t>
      </w:r>
    </w:p>
    <w:p w14:paraId="0A9E8737" w14:textId="5EFD1E3F" w:rsidR="00DE663F" w:rsidRDefault="00BF257D" w:rsidP="008C7F3C">
      <w:pPr>
        <w:pStyle w:val="Heading1"/>
        <w:numPr>
          <w:ilvl w:val="0"/>
          <w:numId w:val="63"/>
        </w:numPr>
      </w:pPr>
      <w:r>
        <w:lastRenderedPageBreak/>
        <w:fldChar w:fldCharType="end"/>
      </w:r>
      <w:bookmarkStart w:id="212" w:name="_Ref32405146"/>
      <w:bookmarkStart w:id="213" w:name="_Toc35948909"/>
      <w:r w:rsidR="00DE663F">
        <w:t>TASHA Data Mapping</w:t>
      </w:r>
      <w:bookmarkEnd w:id="212"/>
      <w:bookmarkEnd w:id="213"/>
    </w:p>
    <w:p w14:paraId="7EB61062" w14:textId="77777777" w:rsidR="00DE663F" w:rsidRDefault="00DE663F" w:rsidP="008C7F3C">
      <w:pPr>
        <w:pStyle w:val="ListParagraph"/>
        <w:numPr>
          <w:ilvl w:val="0"/>
          <w:numId w:val="35"/>
        </w:numPr>
        <w:rPr>
          <w:lang w:val="en-CA"/>
        </w:rPr>
      </w:pPr>
      <w:r>
        <w:rPr>
          <w:lang w:val="en-CA"/>
        </w:rPr>
        <w:t>Currently looking at modeling “microsim” output from TASHA</w:t>
      </w:r>
    </w:p>
    <w:p w14:paraId="299F83C7" w14:textId="77777777" w:rsidR="00DE663F" w:rsidRDefault="00DE663F" w:rsidP="008C7F3C">
      <w:pPr>
        <w:pStyle w:val="ListParagraph"/>
        <w:numPr>
          <w:ilvl w:val="0"/>
          <w:numId w:val="35"/>
        </w:numPr>
        <w:rPr>
          <w:lang w:val="en-CA"/>
        </w:rPr>
      </w:pPr>
      <w:r>
        <w:rPr>
          <w:lang w:val="en-CA"/>
        </w:rPr>
        <w:t>What about representation of the model and / or simulation itself? (e.g. parameters, other model attributes)</w:t>
      </w:r>
    </w:p>
    <w:p w14:paraId="678F2CA7" w14:textId="77777777" w:rsidR="00DE663F" w:rsidRDefault="00DE663F" w:rsidP="00DE663F"/>
    <w:p w14:paraId="6EEDA151" w14:textId="0950C8CB" w:rsidR="00DE663F" w:rsidRDefault="00DE663F" w:rsidP="00DE663F">
      <w:r>
        <w:t xml:space="preserve">The </w:t>
      </w:r>
      <w:r w:rsidR="002660E6">
        <w:t xml:space="preserve">TASHA </w:t>
      </w:r>
      <w:r>
        <w:t>Microsim results are output into 5 csv files: persons.csv (basic demographic attributes of the people taking the trips), trips.csv (description of the trips taken: by which person, and from what origin to what destination), trip_modes.csv (description of the modes used to make the trip), trip_stations.csv (identifies intermediate stations used to change modes – e.g. the station at which the trip changes from auto to transit), and facilitate_passenger.csv (indicates a relationship between two trips when one trip – by the driver – facilitates another – by the passenger).</w:t>
      </w:r>
    </w:p>
    <w:p w14:paraId="2D52A294" w14:textId="77777777" w:rsidR="00DE663F" w:rsidRDefault="00DE663F" w:rsidP="002660E6">
      <w:pPr>
        <w:pStyle w:val="Heading2"/>
        <w:numPr>
          <w:ilvl w:val="0"/>
          <w:numId w:val="0"/>
        </w:numPr>
      </w:pPr>
      <w:bookmarkStart w:id="214" w:name="_Toc35948910"/>
      <w:r>
        <w:t>Mapping</w:t>
      </w:r>
      <w:bookmarkEnd w:id="214"/>
    </w:p>
    <w:p w14:paraId="5633CEDF" w14:textId="77777777" w:rsidR="00DE663F" w:rsidRPr="00457CA1" w:rsidRDefault="00DE663F" w:rsidP="00DE663F">
      <w:pPr>
        <w:rPr>
          <w:i/>
        </w:rPr>
      </w:pPr>
      <w:r w:rsidRPr="00457CA1">
        <w:rPr>
          <w:i/>
        </w:rPr>
        <w:t>Note that each instance represented by the output files should be distinguished from instances in the real world, as instances of some simulation output.</w:t>
      </w:r>
    </w:p>
    <w:p w14:paraId="7B01B5E7" w14:textId="77777777" w:rsidR="00DE663F" w:rsidRDefault="00DE663F" w:rsidP="008C7F3C">
      <w:pPr>
        <w:pStyle w:val="ListParagraph"/>
        <w:numPr>
          <w:ilvl w:val="0"/>
          <w:numId w:val="36"/>
        </w:numPr>
      </w:pPr>
      <w:r>
        <w:t>Rather than an ontology of the urban system, this data should be formalized by an ontology of simulations of the urban system. This requires an extension of the urban system ontology to capture the notion of simulation, and to formalize the relationship between an instance of a simulation and various instances of domain specific classes such as persons, trips, etc.</w:t>
      </w:r>
    </w:p>
    <w:p w14:paraId="0BAC68F0" w14:textId="5C0005A7" w:rsidR="00DE663F" w:rsidRDefault="00DE663F" w:rsidP="008C7F3C">
      <w:pPr>
        <w:pStyle w:val="ListParagraph"/>
        <w:numPr>
          <w:ilvl w:val="0"/>
          <w:numId w:val="36"/>
        </w:numPr>
      </w:pPr>
      <w:r>
        <w:t>Propose</w:t>
      </w:r>
      <w:r w:rsidR="007F61ED">
        <w:t xml:space="preserve"> an</w:t>
      </w:r>
      <w:r>
        <w:t xml:space="preserve"> extension of UrbanSystem.owl: UrbanSystemSimulation.owl</w:t>
      </w:r>
    </w:p>
    <w:p w14:paraId="70428924" w14:textId="77777777" w:rsidR="00DE663F" w:rsidRDefault="00DE663F" w:rsidP="008C7F3C">
      <w:pPr>
        <w:pStyle w:val="ListParagraph"/>
        <w:numPr>
          <w:ilvl w:val="1"/>
          <w:numId w:val="36"/>
        </w:numPr>
      </w:pPr>
      <w:r>
        <w:t>Introduce classes: model, simulation run etc…</w:t>
      </w:r>
    </w:p>
    <w:p w14:paraId="43940EA2" w14:textId="77777777" w:rsidR="00DE663F" w:rsidRDefault="00DE663F" w:rsidP="008C7F3C">
      <w:pPr>
        <w:pStyle w:val="ListParagraph"/>
        <w:numPr>
          <w:ilvl w:val="1"/>
          <w:numId w:val="36"/>
        </w:numPr>
      </w:pPr>
      <w:r>
        <w:t>Key relationship: SimulationRun hasSimulationOutput some UrbanSystemOntologyThing</w:t>
      </w:r>
    </w:p>
    <w:p w14:paraId="4BF984EE" w14:textId="77777777" w:rsidR="00110A4D" w:rsidRPr="00A03E2D" w:rsidRDefault="00110A4D" w:rsidP="00110A4D">
      <w:r>
        <w:t>The result of an urban system simulation is essentially an instance of some part(s) of the urban system and can be formalized by the urban system ontology. In addition, we need a way to distinguish such instances from real-world data. To accomplish this, we extend the Urban System Ontology with an ontology for simulations: the Urban System Simulation Ontology.</w:t>
      </w:r>
    </w:p>
    <w:p w14:paraId="3E6D83FD" w14:textId="77777777" w:rsidR="00110A4D" w:rsidRDefault="00110A4D" w:rsidP="00110A4D">
      <w:r>
        <w:lastRenderedPageBreak/>
        <w:t>The following concepts are required for the Simulation extension:</w:t>
      </w:r>
    </w:p>
    <w:p w14:paraId="20F46147" w14:textId="41FB0244" w:rsidR="00110A4D" w:rsidRDefault="00110A4D" w:rsidP="00110A4D">
      <w:pPr>
        <w:pStyle w:val="ListParagraph"/>
      </w:pPr>
      <w:r w:rsidRPr="00E80D3C">
        <w:t xml:space="preserve">Simulation: A Simulation is an execution of some </w:t>
      </w:r>
      <w:r>
        <w:t xml:space="preserve">model system. It </w:t>
      </w:r>
      <w:r w:rsidRPr="00E80D3C">
        <w:t xml:space="preserve">has some </w:t>
      </w:r>
      <w:r w:rsidRPr="00711B91">
        <w:t>input</w:t>
      </w:r>
      <w:r w:rsidRPr="00E80D3C">
        <w:t xml:space="preserve"> and </w:t>
      </w:r>
      <w:r w:rsidRPr="00E80D3C">
        <w:rPr>
          <w:b/>
        </w:rPr>
        <w:t>output</w:t>
      </w:r>
      <w:r w:rsidRPr="00E80D3C">
        <w:t xml:space="preserve"> </w:t>
      </w:r>
      <w:r>
        <w:t xml:space="preserve">data, defined by some instances of the UrbanSystemOntologyClass. </w:t>
      </w:r>
      <w:r w:rsidRPr="00E80D3C">
        <w:br/>
        <w:t xml:space="preserve">A Simulation has a </w:t>
      </w:r>
      <w:r w:rsidRPr="00E80D3C">
        <w:rPr>
          <w:b/>
        </w:rPr>
        <w:t>run date</w:t>
      </w:r>
      <w:r w:rsidRPr="00E80D3C">
        <w:t>.</w:t>
      </w:r>
    </w:p>
    <w:tbl>
      <w:tblPr>
        <w:tblStyle w:val="TableGrid"/>
        <w:tblpPr w:leftFromText="180" w:rightFromText="180" w:vertAnchor="text" w:horzAnchor="margin" w:tblpY="128"/>
        <w:tblW w:w="0" w:type="auto"/>
        <w:tblLook w:val="04A0" w:firstRow="1" w:lastRow="0" w:firstColumn="1" w:lastColumn="0" w:noHBand="0" w:noVBand="1"/>
      </w:tblPr>
      <w:tblGrid>
        <w:gridCol w:w="2771"/>
        <w:gridCol w:w="2911"/>
        <w:gridCol w:w="3668"/>
      </w:tblGrid>
      <w:tr w:rsidR="00110A4D" w14:paraId="12E86FDD" w14:textId="77777777" w:rsidTr="009858FA">
        <w:trPr>
          <w:cantSplit/>
        </w:trPr>
        <w:tc>
          <w:tcPr>
            <w:tcW w:w="2771" w:type="dxa"/>
            <w:shd w:val="clear" w:color="auto" w:fill="00FFFF"/>
          </w:tcPr>
          <w:p w14:paraId="5A449CBC" w14:textId="77777777" w:rsidR="00110A4D" w:rsidRDefault="00110A4D" w:rsidP="009858FA">
            <w:r>
              <w:t>Object</w:t>
            </w:r>
          </w:p>
        </w:tc>
        <w:tc>
          <w:tcPr>
            <w:tcW w:w="2911" w:type="dxa"/>
            <w:shd w:val="clear" w:color="auto" w:fill="00FFFF"/>
          </w:tcPr>
          <w:p w14:paraId="153DBE21" w14:textId="77777777" w:rsidR="00110A4D" w:rsidRDefault="00110A4D" w:rsidP="009858FA">
            <w:r>
              <w:t>Property</w:t>
            </w:r>
          </w:p>
        </w:tc>
        <w:tc>
          <w:tcPr>
            <w:tcW w:w="3668" w:type="dxa"/>
            <w:shd w:val="clear" w:color="auto" w:fill="00FFFF"/>
          </w:tcPr>
          <w:p w14:paraId="7CB3A5B1" w14:textId="77777777" w:rsidR="00110A4D" w:rsidRDefault="00110A4D" w:rsidP="009858FA">
            <w:r>
              <w:t>Value</w:t>
            </w:r>
          </w:p>
        </w:tc>
      </w:tr>
      <w:tr w:rsidR="00110A4D" w14:paraId="40094694" w14:textId="77777777" w:rsidTr="009858FA">
        <w:trPr>
          <w:cantSplit/>
        </w:trPr>
        <w:tc>
          <w:tcPr>
            <w:tcW w:w="2771" w:type="dxa"/>
            <w:vMerge w:val="restart"/>
          </w:tcPr>
          <w:p w14:paraId="7A182ECC" w14:textId="77777777" w:rsidR="00110A4D" w:rsidRDefault="00110A4D" w:rsidP="009858FA">
            <w:r>
              <w:t>Simulation</w:t>
            </w:r>
          </w:p>
        </w:tc>
        <w:tc>
          <w:tcPr>
            <w:tcW w:w="2911" w:type="dxa"/>
          </w:tcPr>
          <w:p w14:paraId="0CC84D2F" w14:textId="77777777" w:rsidR="00110A4D" w:rsidRDefault="00110A4D" w:rsidP="009858FA">
            <w:r>
              <w:t>hasSimulationOutput</w:t>
            </w:r>
          </w:p>
        </w:tc>
        <w:tc>
          <w:tcPr>
            <w:tcW w:w="3668" w:type="dxa"/>
          </w:tcPr>
          <w:p w14:paraId="7B45CE53" w14:textId="77777777" w:rsidR="00110A4D" w:rsidRDefault="00110A4D" w:rsidP="009858FA">
            <w:r>
              <w:t>some UrbanSystemOntologyThing</w:t>
            </w:r>
          </w:p>
        </w:tc>
      </w:tr>
      <w:tr w:rsidR="00110A4D" w14:paraId="3E908281" w14:textId="77777777" w:rsidTr="009858FA">
        <w:trPr>
          <w:cantSplit/>
        </w:trPr>
        <w:tc>
          <w:tcPr>
            <w:tcW w:w="2771" w:type="dxa"/>
            <w:vMerge/>
          </w:tcPr>
          <w:p w14:paraId="3EE5827E" w14:textId="77777777" w:rsidR="00110A4D" w:rsidRDefault="00110A4D" w:rsidP="009858FA"/>
        </w:tc>
        <w:tc>
          <w:tcPr>
            <w:tcW w:w="2911" w:type="dxa"/>
          </w:tcPr>
          <w:p w14:paraId="05CBF6BE" w14:textId="77777777" w:rsidR="00110A4D" w:rsidRDefault="00110A4D" w:rsidP="009858FA">
            <w:r>
              <w:t>hasRunDate</w:t>
            </w:r>
          </w:p>
        </w:tc>
        <w:tc>
          <w:tcPr>
            <w:tcW w:w="3668" w:type="dxa"/>
          </w:tcPr>
          <w:p w14:paraId="7CC577C4" w14:textId="77777777" w:rsidR="00110A4D" w:rsidRDefault="00110A4D" w:rsidP="009858FA">
            <w:r>
              <w:t>exactly 1 xsd:dateTime</w:t>
            </w:r>
          </w:p>
        </w:tc>
      </w:tr>
    </w:tbl>
    <w:p w14:paraId="3F40C02B" w14:textId="77777777" w:rsidR="00110A4D" w:rsidRDefault="00110A4D" w:rsidP="00110A4D"/>
    <w:p w14:paraId="22022DB4" w14:textId="77777777" w:rsidR="00DE663F" w:rsidRDefault="00DE663F" w:rsidP="002660E6">
      <w:pPr>
        <w:pStyle w:val="Heading3"/>
        <w:numPr>
          <w:ilvl w:val="0"/>
          <w:numId w:val="0"/>
        </w:numPr>
      </w:pPr>
      <w:bookmarkStart w:id="215" w:name="_Toc35948911"/>
      <w:r>
        <w:t>Simulation Metadata</w:t>
      </w:r>
      <w:bookmarkEnd w:id="215"/>
    </w:p>
    <w:p w14:paraId="26F13619" w14:textId="385A8BB6" w:rsidR="00DE663F" w:rsidRDefault="00DE663F" w:rsidP="00DE663F">
      <w:r>
        <w:t xml:space="preserve">Each set of simulation output files should be associated with a particular model run. </w:t>
      </w:r>
    </w:p>
    <w:p w14:paraId="04AEA927" w14:textId="77777777" w:rsidR="0028670A" w:rsidRDefault="0028670A" w:rsidP="00DE663F"/>
    <w:p w14:paraId="39F61EAA" w14:textId="3EAECC4F" w:rsidR="007F61ED" w:rsidRDefault="007F61ED" w:rsidP="00DE663F">
      <w:pPr>
        <w:rPr>
          <w:b/>
        </w:rPr>
      </w:pPr>
      <w:r>
        <w:rPr>
          <w:b/>
        </w:rPr>
        <w:t>Future Work:</w:t>
      </w:r>
    </w:p>
    <w:p w14:paraId="2A449150" w14:textId="290E2F19" w:rsidR="007F61ED" w:rsidRDefault="007F61ED" w:rsidP="008C7F3C">
      <w:pPr>
        <w:pStyle w:val="ListParagraph"/>
        <w:numPr>
          <w:ilvl w:val="0"/>
          <w:numId w:val="45"/>
        </w:numPr>
      </w:pPr>
      <w:r>
        <w:t>Determine whether output files of the simulation metadata exist (if not, request output of some basic metadata, e.g. date run, etc?).</w:t>
      </w:r>
    </w:p>
    <w:p w14:paraId="32032BA9" w14:textId="36537F8C" w:rsidR="007F61ED" w:rsidRPr="007F61ED" w:rsidRDefault="007F61ED" w:rsidP="008C7F3C">
      <w:pPr>
        <w:pStyle w:val="ListParagraph"/>
        <w:numPr>
          <w:ilvl w:val="1"/>
          <w:numId w:val="45"/>
        </w:numPr>
      </w:pPr>
      <w:r>
        <w:t>&lt;_:simulation_id&gt; a sim:Simulation; hasRunDateTime…</w:t>
      </w:r>
    </w:p>
    <w:p w14:paraId="0EB51D26" w14:textId="77777777" w:rsidR="00DE663F" w:rsidRDefault="00DE663F" w:rsidP="002660E6">
      <w:pPr>
        <w:pStyle w:val="Heading3"/>
        <w:numPr>
          <w:ilvl w:val="0"/>
          <w:numId w:val="0"/>
        </w:numPr>
      </w:pPr>
      <w:bookmarkStart w:id="216" w:name="_Toc35948912"/>
      <w:r>
        <w:t>Mississauga Zones</w:t>
      </w:r>
      <w:bookmarkEnd w:id="216"/>
    </w:p>
    <w:p w14:paraId="552BF9E5" w14:textId="4552D7C4" w:rsidR="00DE663F" w:rsidRDefault="00DE663F" w:rsidP="008C7F3C">
      <w:pPr>
        <w:pStyle w:val="ListParagraph"/>
        <w:numPr>
          <w:ilvl w:val="0"/>
          <w:numId w:val="39"/>
        </w:numPr>
      </w:pPr>
      <w:r>
        <w:t xml:space="preserve">name: zone id; </w:t>
      </w:r>
      <w:r w:rsidR="00C574AC">
        <w:t xml:space="preserve">Note: </w:t>
      </w:r>
      <w:r w:rsidRPr="00C574AC">
        <w:t>unclear whether this ID is specific to TASHA or intended to match up to other traffic zone ids</w:t>
      </w:r>
      <w:r>
        <w:br/>
        <w:t>-&gt; for now, transform to ensure unique ID:</w:t>
      </w:r>
      <w:r>
        <w:br/>
      </w:r>
      <w:r w:rsidRPr="00011E40">
        <w:t>return "trafficzone_traisi_" + getValue("</w:t>
      </w:r>
      <w:r>
        <w:t>name</w:t>
      </w:r>
      <w:r w:rsidRPr="00011E40">
        <w:t>")</w:t>
      </w:r>
      <w:r>
        <w:br/>
        <w:t>-&gt; &lt;name_transform &gt; a landuse:TrafficZone</w:t>
      </w:r>
    </w:p>
    <w:p w14:paraId="131E9DC9" w14:textId="77777777" w:rsidR="00DE663F" w:rsidRPr="00C5516F" w:rsidRDefault="00DE663F" w:rsidP="008C7F3C">
      <w:pPr>
        <w:pStyle w:val="ListParagraph"/>
        <w:numPr>
          <w:ilvl w:val="0"/>
          <w:numId w:val="39"/>
        </w:numPr>
      </w:pPr>
      <w:r>
        <w:t>coordinates:</w:t>
      </w:r>
      <w:r>
        <w:br/>
        <w:t>-&gt; apply transformation (used for other esri data) to format coordinates as WKT:</w:t>
      </w:r>
      <w:r>
        <w:br/>
      </w:r>
      <w:r w:rsidRPr="00C5516F">
        <w:rPr>
          <w:rFonts w:ascii="Courier" w:hAnsi="Courier"/>
          <w:sz w:val="20"/>
          <w:lang w:val="en-CA"/>
        </w:rPr>
        <w:t>import re</w:t>
      </w:r>
    </w:p>
    <w:p w14:paraId="1897E876"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getValue("coordinates").replace(",0", ",")</w:t>
      </w:r>
    </w:p>
    <w:p w14:paraId="16BDB270"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lastRenderedPageBreak/>
        <w:t>coord = re.sub(r'(\d+)(,)(\d+)', r'\1 \3', coord)</w:t>
      </w:r>
    </w:p>
    <w:p w14:paraId="067335AD"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"POLYGON(" + coord + ")"</w:t>
      </w:r>
    </w:p>
    <w:p w14:paraId="0CDEF02A" w14:textId="77777777" w:rsidR="00DE663F" w:rsidRPr="00C14E92" w:rsidRDefault="00DE663F" w:rsidP="00DE663F">
      <w:pPr>
        <w:pStyle w:val="ListParagraph"/>
        <w:rPr>
          <w:rFonts w:ascii="Courier" w:hAnsi="Courier"/>
          <w:sz w:val="20"/>
          <w:lang w:val="en-CA"/>
        </w:rPr>
      </w:pPr>
      <w:r w:rsidRPr="00C14E92">
        <w:rPr>
          <w:rFonts w:ascii="Courier" w:hAnsi="Courier"/>
          <w:sz w:val="20"/>
          <w:lang w:val="en-CA"/>
        </w:rPr>
        <w:t>coord = coord.replace(",)",")")</w:t>
      </w:r>
    </w:p>
    <w:p w14:paraId="5FB02537" w14:textId="77777777" w:rsidR="00DE663F" w:rsidRPr="00016EC0" w:rsidRDefault="00DE663F" w:rsidP="00DE663F">
      <w:pPr>
        <w:pStyle w:val="ListParagraph"/>
        <w:rPr>
          <w:rFonts w:ascii="Courier" w:hAnsi="Courier"/>
          <w:sz w:val="20"/>
          <w:lang w:val="en-CA"/>
        </w:rPr>
      </w:pPr>
      <w:r w:rsidRPr="00C14E92">
        <w:rPr>
          <w:rFonts w:ascii="Courier" w:hAnsi="Courier"/>
          <w:sz w:val="20"/>
          <w:lang w:val="en-CA"/>
        </w:rPr>
        <w:t>return coord</w:t>
      </w:r>
    </w:p>
    <w:p w14:paraId="0390A466" w14:textId="77777777" w:rsidR="00DE663F" w:rsidRPr="00011E40" w:rsidRDefault="00DE663F" w:rsidP="008C7F3C">
      <w:pPr>
        <w:pStyle w:val="ListParagraph"/>
        <w:numPr>
          <w:ilvl w:val="0"/>
          <w:numId w:val="39"/>
        </w:numPr>
      </w:pPr>
      <w:r>
        <w:t>&lt;name_transform&gt; spatialloc:hasGeometry [a Geometry; asWKT &lt;coordinates_transform&gt;].</w:t>
      </w:r>
    </w:p>
    <w:p w14:paraId="5EFF825E" w14:textId="77777777" w:rsidR="00DE663F" w:rsidRDefault="00DE663F" w:rsidP="002660E6">
      <w:pPr>
        <w:pStyle w:val="Heading3"/>
        <w:numPr>
          <w:ilvl w:val="0"/>
          <w:numId w:val="0"/>
        </w:numPr>
      </w:pPr>
      <w:bookmarkStart w:id="217" w:name="_Toc35948913"/>
      <w:r>
        <w:t>persons.csv</w:t>
      </w:r>
      <w:bookmarkEnd w:id="217"/>
    </w:p>
    <w:p w14:paraId="0B393B86" w14:textId="77777777" w:rsidR="00DE663F" w:rsidRDefault="00DE663F" w:rsidP="008C7F3C">
      <w:pPr>
        <w:pStyle w:val="ListParagraph"/>
        <w:numPr>
          <w:ilvl w:val="0"/>
          <w:numId w:val="36"/>
        </w:numPr>
      </w:pPr>
      <w:r>
        <w:t>-&gt; add &lt;simulation_id&gt; attribute; default value “dummy_sim_iri”</w:t>
      </w:r>
    </w:p>
    <w:p w14:paraId="2DAD4252" w14:textId="77777777" w:rsidR="00DE663F" w:rsidRDefault="00DE663F" w:rsidP="008C7F3C">
      <w:pPr>
        <w:pStyle w:val="ListParagraph"/>
        <w:numPr>
          <w:ilvl w:val="0"/>
          <w:numId w:val="36"/>
        </w:numPr>
      </w:pPr>
      <w:r>
        <w:t>Household_id:</w:t>
      </w:r>
      <w:r>
        <w:br/>
        <w:t>-&gt; &lt;household_id&gt; a household:HouseholdPD; sim:outputOfSimulation &lt;_:simulation_id&gt;</w:t>
      </w:r>
    </w:p>
    <w:p w14:paraId="6AD617EE" w14:textId="77777777" w:rsidR="00DE663F" w:rsidRDefault="00DE663F" w:rsidP="008C7F3C">
      <w:pPr>
        <w:pStyle w:val="ListParagraph"/>
        <w:numPr>
          <w:ilvl w:val="0"/>
          <w:numId w:val="36"/>
        </w:numPr>
      </w:pPr>
      <w:r>
        <w:t>Person_id:</w:t>
      </w:r>
      <w:r>
        <w:br/>
        <w:t>-&gt; transform person_id to unique identifier:</w:t>
      </w:r>
      <w:r>
        <w:br/>
        <w:t xml:space="preserve">&lt;person_id_transform&gt; : </w:t>
      </w:r>
      <w:r w:rsidRPr="00C54E8B">
        <w:t>return "h" + getValue("household_id") + "p" + getValue("person_id")</w:t>
      </w:r>
      <w:r>
        <w:br/>
        <w:t>-&gt; &lt;person_id&gt; a person:PersonPD; sim:outputOfSimulation &lt;_:simulation_id&gt;; hasManifestation [a person:Person; inverse(household:hasMember) &lt;household_id&gt;].</w:t>
      </w:r>
      <w:r>
        <w:br/>
      </w:r>
    </w:p>
    <w:p w14:paraId="326104FD" w14:textId="341F6CDE" w:rsidR="00DE663F" w:rsidRDefault="00DE663F" w:rsidP="008C7F3C">
      <w:pPr>
        <w:pStyle w:val="ListParagraph"/>
        <w:numPr>
          <w:ilvl w:val="0"/>
          <w:numId w:val="36"/>
        </w:numPr>
      </w:pPr>
      <w:r>
        <w:t>Age:</w:t>
      </w:r>
      <w:r>
        <w:br/>
      </w:r>
      <w:r>
        <w:rPr>
          <w:highlight w:val="yellow"/>
        </w:rPr>
        <w:t>Revised</w:t>
      </w:r>
      <w:r w:rsidRPr="003E796B">
        <w:rPr>
          <w:highlight w:val="yellow"/>
        </w:rPr>
        <w:t>:</w:t>
      </w:r>
      <w:r>
        <w:rPr>
          <w:highlight w:val="yellow"/>
        </w:rPr>
        <w:t xml:space="preserve"> Person </w:t>
      </w:r>
      <w:r>
        <w:t xml:space="preserve"> add age property for Person: Person has Age exactly 1 </w:t>
      </w:r>
      <w:r w:rsidR="00253AFA">
        <w:t>uom:</w:t>
      </w:r>
      <w:r>
        <w:t>duration</w:t>
      </w:r>
      <w:r>
        <w:br/>
        <w:t xml:space="preserve">-&gt; &lt;_person@t&gt; hasAge [a </w:t>
      </w:r>
      <w:r w:rsidR="00253AFA">
        <w:t>uom:</w:t>
      </w:r>
      <w:r>
        <w:t xml:space="preserve">duration; hasValue [a </w:t>
      </w:r>
      <w:r w:rsidR="00253AFA">
        <w:t>uom:</w:t>
      </w:r>
      <w:r>
        <w:t xml:space="preserve">measure; </w:t>
      </w:r>
      <w:r w:rsidR="00253AFA">
        <w:t>uom:</w:t>
      </w:r>
      <w:r>
        <w:t xml:space="preserve">hasNumericalValue &lt;age&gt;; </w:t>
      </w:r>
      <w:r w:rsidR="00253AFA">
        <w:t>uom:</w:t>
      </w:r>
      <w:r>
        <w:t xml:space="preserve">hasUnit </w:t>
      </w:r>
      <w:r w:rsidR="00253AFA">
        <w:t>uom:</w:t>
      </w:r>
      <w:r>
        <w:t>year]]</w:t>
      </w:r>
    </w:p>
    <w:p w14:paraId="4F093DBE" w14:textId="77777777" w:rsidR="00DE663F" w:rsidRDefault="00DE663F" w:rsidP="008C7F3C">
      <w:pPr>
        <w:pStyle w:val="ListParagraph"/>
        <w:numPr>
          <w:ilvl w:val="0"/>
          <w:numId w:val="36"/>
        </w:numPr>
      </w:pPr>
      <w:r>
        <w:t>Sex:</w:t>
      </w:r>
      <w:r>
        <w:br/>
      </w:r>
      <w:r>
        <w:rPr>
          <w:highlight w:val="yellow"/>
        </w:rPr>
        <w:t>Revised</w:t>
      </w:r>
      <w:r w:rsidRPr="004A7083">
        <w:rPr>
          <w:highlight w:val="yellow"/>
        </w:rPr>
        <w:t>:</w:t>
      </w:r>
      <w:r>
        <w:rPr>
          <w:highlight w:val="yellow"/>
        </w:rPr>
        <w:t xml:space="preserve"> Person</w:t>
      </w:r>
      <w:r>
        <w:t xml:space="preserve"> add instances of Sex class (M/F for the purposes of urban studies)</w:t>
      </w:r>
      <w:r>
        <w:br/>
        <w:t xml:space="preserve">transform value of Sex attribute to IRI: </w:t>
      </w:r>
      <w:r>
        <w:br/>
        <w:t>-&gt; &lt;person_id&gt; person:hasSex &lt;sex_transform&gt;</w:t>
      </w:r>
    </w:p>
    <w:p w14:paraId="30928814" w14:textId="77777777" w:rsidR="00DE663F" w:rsidRDefault="00DE663F" w:rsidP="008C7F3C">
      <w:pPr>
        <w:pStyle w:val="ListParagraph"/>
        <w:numPr>
          <w:ilvl w:val="0"/>
          <w:numId w:val="36"/>
        </w:numPr>
      </w:pPr>
      <w:r>
        <w:t>License (Boolean)</w:t>
      </w:r>
      <w:r>
        <w:br/>
      </w:r>
      <w:r>
        <w:rPr>
          <w:highlight w:val="yellow"/>
        </w:rPr>
        <w:t>revised: Person</w:t>
      </w:r>
      <w:r>
        <w:t xml:space="preserve"> add Boolean property: isLicensedDriver for Person</w:t>
      </w:r>
      <w:r>
        <w:br/>
        <w:t>-&gt; &lt;_person@t&gt; isLicensedDriver &lt;license&gt;</w:t>
      </w:r>
    </w:p>
    <w:p w14:paraId="007B29E2" w14:textId="77777777" w:rsidR="00DE663F" w:rsidRDefault="00DE663F" w:rsidP="008C7F3C">
      <w:pPr>
        <w:pStyle w:val="ListParagraph"/>
        <w:numPr>
          <w:ilvl w:val="0"/>
          <w:numId w:val="36"/>
        </w:numPr>
      </w:pPr>
      <w:r>
        <w:lastRenderedPageBreak/>
        <w:t>Transit_pass (Boolean)</w:t>
      </w:r>
      <w:r>
        <w:br/>
        <w:t>transit:TransitPass…</w:t>
      </w:r>
      <w:r>
        <w:br/>
      </w:r>
      <w:r>
        <w:rPr>
          <w:highlight w:val="yellow"/>
        </w:rPr>
        <w:t>revised</w:t>
      </w:r>
      <w:r w:rsidRPr="00BD54B3">
        <w:rPr>
          <w:highlight w:val="yellow"/>
        </w:rPr>
        <w:t>:</w:t>
      </w:r>
      <w:r>
        <w:rPr>
          <w:highlight w:val="yellow"/>
        </w:rPr>
        <w:t xml:space="preserve"> UrbanSystem</w:t>
      </w:r>
      <w:r>
        <w:t xml:space="preserve"> rename hasPass to hasTransitPass, rename Pass to TransitPass</w:t>
      </w:r>
      <w:r>
        <w:br/>
        <w:t>consider definition of a boolean property</w:t>
      </w:r>
      <w:r>
        <w:br/>
        <w:t>-&gt; need to apply a transformation to achieve: if &lt;transit_pass&gt; = ‘true’ then there is some transit pass object</w:t>
      </w:r>
      <w:r>
        <w:br/>
        <w:t>-&gt; transform &lt;transit_pass&gt; to &lt;dummy_transit_pass_id&gt;:</w:t>
      </w:r>
      <w:r>
        <w:br/>
        <w:t>if (getValue("transit_pass")=="true"):</w:t>
      </w:r>
      <w:r>
        <w:br/>
        <w:t xml:space="preserve">    return "transitpass_h" + getValue("household_id") + "p" + getValue("person_id")</w:t>
      </w:r>
      <w:r>
        <w:br/>
        <w:t>-&gt; &lt;_person@t&gt; hasTransitPass &lt;dummy_transit_pass_id&gt;.</w:t>
      </w:r>
      <w:r>
        <w:br/>
        <w:t>&lt;dummy_transit_pass_id&gt; a transit:TransitPass.</w:t>
      </w:r>
    </w:p>
    <w:p w14:paraId="10026293" w14:textId="77777777" w:rsidR="00DE663F" w:rsidRDefault="00DE663F" w:rsidP="008C7F3C">
      <w:pPr>
        <w:pStyle w:val="ListParagraph"/>
        <w:numPr>
          <w:ilvl w:val="0"/>
          <w:numId w:val="36"/>
        </w:numPr>
      </w:pPr>
      <w:r>
        <w:t>Employment_status:</w:t>
      </w:r>
      <w:r>
        <w:br/>
      </w:r>
      <w:r w:rsidRPr="009B3C10">
        <w:rPr>
          <w:strike/>
          <w:highlight w:val="yellow"/>
        </w:rPr>
        <w:t xml:space="preserve">revised: </w:t>
      </w:r>
      <w:r w:rsidRPr="009B3C10">
        <w:rPr>
          <w:i/>
          <w:strike/>
          <w:highlight w:val="yellow"/>
        </w:rPr>
        <w:t>Org</w:t>
      </w:r>
      <w:r w:rsidRPr="009B3C10">
        <w:rPr>
          <w:strike/>
        </w:rPr>
        <w:t xml:space="preserve"> add Employee hasEmploymentType some EmploymentStatus</w:t>
      </w:r>
      <w:r>
        <w:br/>
      </w:r>
      <w:r>
        <w:rPr>
          <w:highlight w:val="yellow"/>
        </w:rPr>
        <w:t>Revised</w:t>
      </w:r>
      <w:r w:rsidRPr="009B3C10">
        <w:rPr>
          <w:highlight w:val="yellow"/>
        </w:rPr>
        <w:t>:</w:t>
      </w:r>
      <w:r>
        <w:t xml:space="preserve"> introduced subclasses of employee (FT, PT,…) </w:t>
      </w:r>
      <w:r>
        <w:br/>
        <w:t>-&gt; need to apply transformation to convert employment_status to appropriate class name:</w:t>
      </w:r>
      <w:r>
        <w:br/>
      </w:r>
      <w:hyperlink r:id="rId56" w:history="1">
        <w:r w:rsidRPr="00E079EA">
          <w:rPr>
            <w:rStyle w:val="Hyperlink"/>
          </w:rPr>
          <w:t>http://ontology.eil.utoronto.ca/icity/Organization/FullTimeRegEmployee</w:t>
        </w:r>
      </w:hyperlink>
      <w:r>
        <w:br/>
      </w:r>
      <w:hyperlink r:id="rId57" w:history="1">
        <w:r w:rsidRPr="00E079EA">
          <w:rPr>
            <w:rStyle w:val="Hyperlink"/>
          </w:rPr>
          <w:t>http://ontology.eil.utoronto.ca/icity/Organization/FullTimeHomeEmployee</w:t>
        </w:r>
      </w:hyperlink>
      <w:r>
        <w:br/>
      </w:r>
      <w:hyperlink r:id="rId58" w:history="1">
        <w:r w:rsidRPr="00E079EA">
          <w:rPr>
            <w:rStyle w:val="Hyperlink"/>
          </w:rPr>
          <w:t>http://ontology.eil.utoronto.ca/icity/Organization/PartTimeRegEmployee</w:t>
        </w:r>
      </w:hyperlink>
      <w:r>
        <w:br/>
      </w:r>
      <w:hyperlink r:id="rId59" w:history="1">
        <w:r w:rsidRPr="00E079EA">
          <w:rPr>
            <w:rStyle w:val="Hyperlink"/>
          </w:rPr>
          <w:t>http://ontology.eil.utoronto.ca/icity/Organization/PartTimeHomeEmployee</w:t>
        </w:r>
      </w:hyperlink>
      <w:r>
        <w:br/>
        <w:t>es = getValue("employment_status")</w:t>
      </w:r>
    </w:p>
    <w:p w14:paraId="468C5FF8" w14:textId="77777777" w:rsidR="00DE663F" w:rsidRDefault="00DE663F" w:rsidP="00DE663F">
      <w:pPr>
        <w:pStyle w:val="ListParagraph"/>
      </w:pPr>
      <w:r>
        <w:t>if (es =="F"):</w:t>
      </w:r>
    </w:p>
    <w:p w14:paraId="124A85C6" w14:textId="77777777" w:rsidR="00DE663F" w:rsidRDefault="00DE663F" w:rsidP="00DE663F">
      <w:pPr>
        <w:pStyle w:val="ListParagraph"/>
      </w:pPr>
      <w:r>
        <w:t xml:space="preserve">    return "http://ontology.eil.utoronto.ca/icity/Organization/FullTimeRegEmployee"</w:t>
      </w:r>
    </w:p>
    <w:p w14:paraId="4FFAC276" w14:textId="77777777" w:rsidR="00DE663F" w:rsidRDefault="00DE663F" w:rsidP="00DE663F">
      <w:pPr>
        <w:pStyle w:val="ListParagraph"/>
      </w:pPr>
      <w:r>
        <w:t>if (es =="P"):</w:t>
      </w:r>
    </w:p>
    <w:p w14:paraId="62031849" w14:textId="77777777" w:rsidR="00DE663F" w:rsidRDefault="00DE663F" w:rsidP="00DE663F">
      <w:pPr>
        <w:pStyle w:val="ListParagraph"/>
      </w:pPr>
      <w:r>
        <w:t xml:space="preserve">    return "http://ontology.eil.utoronto.ca/icity/Organization/PartTimeRegEmployee"</w:t>
      </w:r>
    </w:p>
    <w:p w14:paraId="2BC7862E" w14:textId="77777777" w:rsidR="00DE663F" w:rsidRDefault="00DE663F" w:rsidP="00DE663F">
      <w:pPr>
        <w:pStyle w:val="ListParagraph"/>
      </w:pPr>
      <w:r>
        <w:t>if (es =="H"):</w:t>
      </w:r>
    </w:p>
    <w:p w14:paraId="20736E80" w14:textId="77777777" w:rsidR="00DE663F" w:rsidRDefault="00DE663F" w:rsidP="00DE663F">
      <w:pPr>
        <w:pStyle w:val="ListParagraph"/>
      </w:pPr>
      <w:r>
        <w:t xml:space="preserve">    return "http://ontology.eil.utoronto.ca/icity/Organization/FullTimeHomeEmployee"</w:t>
      </w:r>
    </w:p>
    <w:p w14:paraId="0762EB89" w14:textId="77777777" w:rsidR="00DE663F" w:rsidRDefault="00DE663F" w:rsidP="00DE663F">
      <w:pPr>
        <w:pStyle w:val="ListParagraph"/>
      </w:pPr>
      <w:r>
        <w:t>if (es=="J"):</w:t>
      </w:r>
    </w:p>
    <w:p w14:paraId="78F2A1BC" w14:textId="77777777" w:rsidR="00DE663F" w:rsidRDefault="00DE663F" w:rsidP="00DE663F">
      <w:pPr>
        <w:pStyle w:val="ListParagraph"/>
      </w:pPr>
      <w:r>
        <w:t xml:space="preserve">    return "http://ontology.eil.utoronto.ca/icity/Organization/PartTimeHomeEmployee"</w:t>
      </w:r>
      <w:r>
        <w:br/>
        <w:t>-&gt; &lt;_person@t&gt; a &lt;employement_status_transform&gt;</w:t>
      </w:r>
    </w:p>
    <w:p w14:paraId="0F33A7A1" w14:textId="77777777" w:rsidR="00DE663F" w:rsidRDefault="00DE663F" w:rsidP="008C7F3C">
      <w:pPr>
        <w:pStyle w:val="ListParagraph"/>
        <w:numPr>
          <w:ilvl w:val="0"/>
          <w:numId w:val="36"/>
        </w:numPr>
      </w:pPr>
      <w:r>
        <w:lastRenderedPageBreak/>
        <w:t>Occupation:</w:t>
      </w:r>
      <w:r>
        <w:br/>
      </w:r>
      <w:r>
        <w:rPr>
          <w:highlight w:val="yellow"/>
        </w:rPr>
        <w:t>revised</w:t>
      </w:r>
      <w:r w:rsidRPr="00FF2280">
        <w:rPr>
          <w:highlight w:val="yellow"/>
        </w:rPr>
        <w:t>:</w:t>
      </w:r>
      <w:r>
        <w:rPr>
          <w:highlight w:val="yellow"/>
        </w:rPr>
        <w:t xml:space="preserve"> Org</w:t>
      </w:r>
      <w:r>
        <w:t xml:space="preserve"> create subclasses of Occupation to capture occupation types</w:t>
      </w:r>
      <w:r>
        <w:br/>
        <w:t>-&gt; transform occupation field to appropriate occupation subclasses:</w:t>
      </w:r>
      <w:r>
        <w:br/>
        <w:t>O: not employed</w:t>
      </w:r>
      <w:r>
        <w:br/>
        <w:t>G: general office / clerical</w:t>
      </w:r>
      <w:r>
        <w:br/>
      </w:r>
      <w:r w:rsidRPr="00B36B3A">
        <w:t>http://ontology.eil.utoronto.ca/icity/Organization/GeneralOffice</w:t>
      </w:r>
      <w:r>
        <w:br/>
        <w:t>P: professional / management / technical</w:t>
      </w:r>
      <w:r>
        <w:br/>
      </w:r>
      <w:r w:rsidRPr="00B36B3A">
        <w:t>http://ontology.eil.utoronto.ca/icity/Organization/Professional</w:t>
      </w:r>
      <w:r>
        <w:br/>
        <w:t>S: retail sales and service</w:t>
      </w:r>
      <w:r>
        <w:br/>
      </w:r>
      <w:r w:rsidRPr="00B36B3A">
        <w:t>http://ontology.eil.utoronto.ca/icity/Organization/Sales</w:t>
      </w:r>
      <w:r>
        <w:br/>
        <w:t>M: manufacturing / construction / trades</w:t>
      </w:r>
      <w:r>
        <w:br/>
      </w:r>
      <w:r w:rsidRPr="00B36B3A">
        <w:t>http://ontology.eil.utoronto.ca/icity/Organization/Trades</w:t>
      </w:r>
      <w:r>
        <w:br/>
        <w:t>o = getValue("occupation")</w:t>
      </w:r>
    </w:p>
    <w:p w14:paraId="4BB2888E" w14:textId="77777777" w:rsidR="00DE663F" w:rsidRDefault="00DE663F" w:rsidP="00DE663F">
      <w:pPr>
        <w:ind w:left="360" w:firstLine="360"/>
      </w:pPr>
      <w:r>
        <w:t>if (o == "G"):</w:t>
      </w:r>
    </w:p>
    <w:p w14:paraId="1B2D8ADA" w14:textId="77777777" w:rsidR="00DE663F" w:rsidRDefault="00DE663F" w:rsidP="00DE663F">
      <w:pPr>
        <w:pStyle w:val="ListParagraph"/>
      </w:pPr>
      <w:r>
        <w:t xml:space="preserve">    return "http://ontology.eil.utoronto.ca/icity/Organization/GeneralOffice"</w:t>
      </w:r>
    </w:p>
    <w:p w14:paraId="3D3489D0" w14:textId="77777777" w:rsidR="00DE663F" w:rsidRDefault="00DE663F" w:rsidP="00DE663F">
      <w:pPr>
        <w:pStyle w:val="ListParagraph"/>
      </w:pPr>
      <w:r>
        <w:t>if (o == "P"):</w:t>
      </w:r>
    </w:p>
    <w:p w14:paraId="2397C861" w14:textId="77777777" w:rsidR="00DE663F" w:rsidRDefault="00DE663F" w:rsidP="00DE663F">
      <w:pPr>
        <w:pStyle w:val="ListParagraph"/>
      </w:pPr>
      <w:r>
        <w:t xml:space="preserve">    return "http://ontology.eil.utoronto.ca/icity/Organization/Professional"</w:t>
      </w:r>
    </w:p>
    <w:p w14:paraId="10EF0696" w14:textId="77777777" w:rsidR="00DE663F" w:rsidRDefault="00DE663F" w:rsidP="00DE663F">
      <w:pPr>
        <w:pStyle w:val="ListParagraph"/>
      </w:pPr>
      <w:r>
        <w:t>if (o == "S"):</w:t>
      </w:r>
    </w:p>
    <w:p w14:paraId="3CDC57B3" w14:textId="77777777" w:rsidR="00DE663F" w:rsidRDefault="00DE663F" w:rsidP="00DE663F">
      <w:pPr>
        <w:pStyle w:val="ListParagraph"/>
      </w:pPr>
      <w:r>
        <w:t xml:space="preserve">    return "http://ontology.eil.utoronto.ca/icity/Organization/Sales"</w:t>
      </w:r>
    </w:p>
    <w:p w14:paraId="6C1D3223" w14:textId="77777777" w:rsidR="00DE663F" w:rsidRDefault="00DE663F" w:rsidP="00DE663F">
      <w:pPr>
        <w:pStyle w:val="ListParagraph"/>
      </w:pPr>
      <w:r>
        <w:t>if (o == "M"):</w:t>
      </w:r>
    </w:p>
    <w:p w14:paraId="371946D3" w14:textId="77777777" w:rsidR="00DE663F" w:rsidRDefault="00DE663F" w:rsidP="00DE663F">
      <w:pPr>
        <w:pStyle w:val="ListParagraph"/>
      </w:pPr>
      <w:r>
        <w:t xml:space="preserve">    return "http://ontology.eil.utoronto.ca/icity/Organization/Trades"</w:t>
      </w:r>
      <w:r>
        <w:br/>
        <w:t>-&gt; &lt;_person@t&gt; org:employedAs [a Occupation; a &lt;occupation_transform&gt;]</w:t>
      </w:r>
    </w:p>
    <w:p w14:paraId="5FBEEBE2" w14:textId="77777777" w:rsidR="00DE663F" w:rsidRDefault="00DE663F" w:rsidP="008C7F3C">
      <w:pPr>
        <w:pStyle w:val="ListParagraph"/>
        <w:numPr>
          <w:ilvl w:val="0"/>
          <w:numId w:val="36"/>
        </w:numPr>
      </w:pPr>
      <w:r>
        <w:t>Free_parking (Boolean)</w:t>
      </w:r>
      <w:r>
        <w:rPr>
          <w:rStyle w:val="FootnoteReference"/>
        </w:rPr>
        <w:footnoteReference w:id="39"/>
      </w:r>
      <w:r>
        <w:t>: true if free parking is available at the person’s work location</w:t>
      </w:r>
      <w:r>
        <w:br/>
      </w:r>
      <w:r>
        <w:rPr>
          <w:highlight w:val="yellow"/>
        </w:rPr>
        <w:t>Revised</w:t>
      </w:r>
      <w:r w:rsidRPr="009B3C10">
        <w:rPr>
          <w:highlight w:val="yellow"/>
        </w:rPr>
        <w:t>:</w:t>
      </w:r>
      <w:r>
        <w:t xml:space="preserve"> introduced FreeParking subclass of parking policy; other more specific scenarios could be subclasses of the FreeParking class.</w:t>
      </w:r>
      <w:r>
        <w:br/>
      </w:r>
      <w:r>
        <w:lastRenderedPageBreak/>
        <w:t>-&gt; transform to represent free parking policy if applicable</w:t>
      </w:r>
      <w:r>
        <w:br/>
        <w:t>if (getValue("free_parking") == "true"):</w:t>
      </w:r>
    </w:p>
    <w:p w14:paraId="3A6C3822" w14:textId="77777777" w:rsidR="00DE663F" w:rsidRDefault="00DE663F" w:rsidP="00DE663F">
      <w:pPr>
        <w:pStyle w:val="ListParagraph"/>
      </w:pPr>
      <w:r>
        <w:t xml:space="preserve">    return "http://ontology.eil.utoronto.ca/icity/Parking/FreeParkingPolicy"</w:t>
      </w:r>
      <w:r>
        <w:br/>
        <w:t>-&gt; &lt;_person@t&gt; org:EmployedBy [a org:Organization; parking:hasAllocatedParking [a park:ParkingArea; park:hasParkingPolicy [a park:ParkingPolicy; a &lt;free_parking_transform&gt;]]]</w:t>
      </w:r>
    </w:p>
    <w:p w14:paraId="64B253EE" w14:textId="77777777" w:rsidR="00DE663F" w:rsidRDefault="00DE663F" w:rsidP="008C7F3C">
      <w:pPr>
        <w:pStyle w:val="ListParagraph"/>
        <w:numPr>
          <w:ilvl w:val="0"/>
          <w:numId w:val="36"/>
        </w:numPr>
      </w:pPr>
      <w:r>
        <w:t>Student_status</w:t>
      </w:r>
      <w:r>
        <w:br/>
      </w:r>
      <w:r w:rsidRPr="009B3731">
        <w:rPr>
          <w:strike/>
          <w:highlight w:val="yellow"/>
        </w:rPr>
        <w:t>to do:</w:t>
      </w:r>
      <w:r w:rsidRPr="009B3731">
        <w:rPr>
          <w:strike/>
        </w:rPr>
        <w:t xml:space="preserve"> add Student subclass of Person; enrolledAt some org:School; </w:t>
      </w:r>
      <w:r>
        <w:br/>
      </w:r>
      <w:r>
        <w:rPr>
          <w:highlight w:val="yellow"/>
        </w:rPr>
        <w:t>Revised</w:t>
      </w:r>
      <w:r w:rsidRPr="00D04A12">
        <w:rPr>
          <w:highlight w:val="yellow"/>
        </w:rPr>
        <w:t>:</w:t>
      </w:r>
      <w:r>
        <w:t xml:space="preserve"> added subclasses of Student to capture enrollment type (FullTimeStudent, PartTimeStudent). As future work, these classes may to be defined based upon some notion of course enrollment.</w:t>
      </w:r>
      <w:r>
        <w:br/>
        <w:t>-&gt; transform to capture appropriate classes (FT or PT)</w:t>
      </w:r>
      <w:r>
        <w:br/>
        <w:t>s = getValue("student_status")</w:t>
      </w:r>
    </w:p>
    <w:p w14:paraId="284ABAA9" w14:textId="77777777" w:rsidR="00DE663F" w:rsidRDefault="00DE663F" w:rsidP="00DE663F">
      <w:pPr>
        <w:pStyle w:val="ListParagraph"/>
      </w:pPr>
      <w:r>
        <w:t>if (s == "F"):</w:t>
      </w:r>
    </w:p>
    <w:p w14:paraId="55E7C022" w14:textId="77777777" w:rsidR="00DE663F" w:rsidRDefault="00DE663F" w:rsidP="00DE663F">
      <w:pPr>
        <w:pStyle w:val="ListParagraph"/>
      </w:pPr>
      <w:r>
        <w:t xml:space="preserve">    return "http://ontology.eil.utoronto.ca/icity/Organization/FullTimeStudent"</w:t>
      </w:r>
    </w:p>
    <w:p w14:paraId="36C2B0EB" w14:textId="77777777" w:rsidR="00DE663F" w:rsidRDefault="00DE663F" w:rsidP="00DE663F">
      <w:pPr>
        <w:pStyle w:val="ListParagraph"/>
      </w:pPr>
      <w:r>
        <w:t>if (s == "P"):</w:t>
      </w:r>
    </w:p>
    <w:p w14:paraId="6609F5AB" w14:textId="77777777" w:rsidR="00DE663F" w:rsidRDefault="00DE663F" w:rsidP="00DE663F">
      <w:pPr>
        <w:pStyle w:val="ListParagraph"/>
      </w:pPr>
      <w:r>
        <w:t xml:space="preserve">    return </w:t>
      </w:r>
      <w:hyperlink r:id="rId60" w:history="1">
        <w:r w:rsidRPr="00E079EA">
          <w:rPr>
            <w:rStyle w:val="Hyperlink"/>
          </w:rPr>
          <w:t>http://ontology.eil.utoronto.ca/icity/Organization/PartTimeStudent</w:t>
        </w:r>
      </w:hyperlink>
      <w:r>
        <w:br/>
        <w:t>-&gt; &lt;person@t&gt; a &lt;student_transform&gt;</w:t>
      </w:r>
    </w:p>
    <w:p w14:paraId="27229A35" w14:textId="77777777" w:rsidR="00DE663F" w:rsidRDefault="00DE663F" w:rsidP="008C7F3C">
      <w:pPr>
        <w:pStyle w:val="ListParagraph"/>
        <w:numPr>
          <w:ilvl w:val="0"/>
          <w:numId w:val="36"/>
        </w:numPr>
      </w:pPr>
      <w:r w:rsidRPr="00571E1B">
        <w:t>Work_zone: work location is contained in some zone; 0 if unemployed</w:t>
      </w:r>
      <w:r w:rsidRPr="00571E1B">
        <w:br/>
        <w:t>assumption: zone IDs correspond to traffic zone identifiers; otherwise we can use the generic Parcel class.</w:t>
      </w:r>
      <w:r w:rsidRPr="00571E1B">
        <w:br/>
        <w:t>-&gt; transform into “trafficzone_trasi_” iri</w:t>
      </w:r>
      <w:r>
        <w:rPr>
          <w:highlight w:val="yellow"/>
        </w:rPr>
        <w:br/>
      </w:r>
      <w:r>
        <w:t>if ( getValue("work_zone") != "0"):</w:t>
      </w:r>
    </w:p>
    <w:p w14:paraId="7582AB1B" w14:textId="77777777" w:rsidR="00DE663F" w:rsidRPr="00682169" w:rsidRDefault="00DE663F" w:rsidP="00DE663F">
      <w:pPr>
        <w:pStyle w:val="ListParagraph"/>
        <w:rPr>
          <w:highlight w:val="yellow"/>
        </w:rPr>
      </w:pPr>
      <w:r>
        <w:t xml:space="preserve">    return "trafficzone_traisi_" + getValue("work_zone")</w:t>
      </w:r>
      <w:r>
        <w:br/>
        <w:t>-&gt; &lt;work_zone_transform&gt; a landuse:TrafficZone</w:t>
      </w:r>
      <w:r>
        <w:br/>
        <w:t>-&gt; &lt;employer_blank_node&gt; spatialloc:hasLocation [a Feature; inverse(contains) &lt;work_zone_transform&gt;]</w:t>
      </w:r>
    </w:p>
    <w:p w14:paraId="30EB326E" w14:textId="77777777" w:rsidR="00DE663F" w:rsidRDefault="00DE663F" w:rsidP="008C7F3C">
      <w:pPr>
        <w:pStyle w:val="ListParagraph"/>
        <w:numPr>
          <w:ilvl w:val="0"/>
          <w:numId w:val="36"/>
        </w:numPr>
      </w:pPr>
      <w:r w:rsidRPr="00571E1B">
        <w:t>School_zone: school location is contained in some zone; 0 if not a student</w:t>
      </w:r>
      <w:r w:rsidRPr="00571E1B">
        <w:br/>
        <w:t>-&gt; transform into “trafficzone_trasi_” iri</w:t>
      </w:r>
      <w:r>
        <w:rPr>
          <w:highlight w:val="yellow"/>
        </w:rPr>
        <w:br/>
      </w:r>
      <w:r>
        <w:t>if ( getValue("school_zone") != "0"):</w:t>
      </w:r>
    </w:p>
    <w:p w14:paraId="49FA771C" w14:textId="77777777" w:rsidR="00DE663F" w:rsidRPr="00682169" w:rsidRDefault="00DE663F" w:rsidP="00DE663F">
      <w:pPr>
        <w:pStyle w:val="ListParagraph"/>
        <w:rPr>
          <w:highlight w:val="yellow"/>
        </w:rPr>
      </w:pPr>
      <w:r>
        <w:lastRenderedPageBreak/>
        <w:t xml:space="preserve">    return "trafficzone_traisi_" + getValue("school_zone")</w:t>
      </w:r>
      <w:r>
        <w:br/>
        <w:t>-&gt; &lt;school_zone_transform&gt; a landuse:TrafficZone</w:t>
      </w:r>
      <w:r>
        <w:br/>
        <w:t>-&gt; &lt;school_blank_node&gt; spatialloc:hasLocation [a Feature; inverse(contains) &lt;school_zone_transform&gt;]</w:t>
      </w:r>
    </w:p>
    <w:p w14:paraId="28B83C26" w14:textId="77777777" w:rsidR="00DE663F" w:rsidRDefault="00DE663F" w:rsidP="008C7F3C">
      <w:pPr>
        <w:pStyle w:val="ListParagraph"/>
        <w:numPr>
          <w:ilvl w:val="0"/>
          <w:numId w:val="36"/>
        </w:numPr>
      </w:pPr>
      <w:r>
        <w:t>Weight: omitted</w:t>
      </w:r>
    </w:p>
    <w:p w14:paraId="3EE84284" w14:textId="77777777" w:rsidR="00DE663F" w:rsidRDefault="00DE663F" w:rsidP="008C7F3C">
      <w:pPr>
        <w:pStyle w:val="ListParagraph"/>
        <w:numPr>
          <w:ilvl w:val="0"/>
          <w:numId w:val="36"/>
        </w:numPr>
      </w:pPr>
      <w:r>
        <w:t xml:space="preserve">Additional mappings required: in order to capture the </w:t>
      </w:r>
      <w:r>
        <w:rPr>
          <w:i/>
        </w:rPr>
        <w:t xml:space="preserve">conditional existence </w:t>
      </w:r>
      <w:r>
        <w:t>of some Organization that employs the Person, or School in which the person is enrolled; we need to instantiate custom blank nodes. i.e. rather than define the blank node in the mapping, we need to create a column “employer_blank_node” which is only defined with a blank node value for entries where the person is employed. Similarly for “school_blank_node”.</w:t>
      </w:r>
      <w:r>
        <w:br/>
        <w:t>-&gt; &lt;employer_blank_node&gt;</w:t>
      </w:r>
      <w:r>
        <w:br/>
        <w:t>if (getValue("employment_status") != "O") &amp; (getValue("employment_status") != ""):</w:t>
      </w:r>
    </w:p>
    <w:p w14:paraId="6F4C8B15" w14:textId="77777777" w:rsidR="00DE663F" w:rsidRPr="0009502E" w:rsidRDefault="00DE663F" w:rsidP="00DE663F">
      <w:pPr>
        <w:pStyle w:val="ListParagraph"/>
      </w:pPr>
      <w:r>
        <w:t>-&gt;     return "_:" + getValue("household_id") + "_" + getValue("person_id") + "_employer"</w:t>
      </w:r>
      <w:r>
        <w:br/>
        <w:t>-&gt; &lt;_person@t&gt; org:employedBy &lt;employer_blank_node&gt;.</w:t>
      </w:r>
    </w:p>
    <w:p w14:paraId="66808941" w14:textId="77777777" w:rsidR="00DE663F" w:rsidRDefault="00DE663F" w:rsidP="00DE663F">
      <w:pPr>
        <w:ind w:left="720"/>
      </w:pPr>
      <w:r>
        <w:t>-&gt; &lt;school_blank_node&gt;</w:t>
      </w:r>
      <w:r>
        <w:br/>
        <w:t>if (getValue("student_status") != ""):</w:t>
      </w:r>
    </w:p>
    <w:p w14:paraId="6C1E80B7" w14:textId="77777777" w:rsidR="00DE663F" w:rsidRDefault="00DE663F" w:rsidP="00DE663F">
      <w:pPr>
        <w:ind w:left="720"/>
      </w:pPr>
      <w:r>
        <w:t xml:space="preserve">    return "_:" + getValue("household_id") + "_" + getValue("person_id") + "_school"</w:t>
      </w:r>
      <w:r>
        <w:br/>
        <w:t>-&gt; &lt;_person@t&gt; org:enrolledIn &lt;school_blank_node&gt;</w:t>
      </w:r>
    </w:p>
    <w:p w14:paraId="693CE137" w14:textId="77777777" w:rsidR="00DE663F" w:rsidRDefault="00DE663F" w:rsidP="008C7F3C">
      <w:pPr>
        <w:pStyle w:val="ListParagraph"/>
        <w:numPr>
          <w:ilvl w:val="0"/>
          <w:numId w:val="36"/>
        </w:numPr>
      </w:pPr>
      <w:r>
        <w:t>Karma seems to have issues with certain types of mappings, therefore we need to manually generate some additional classes of blank nodes (which are currently being incorrectly generated by the software):</w:t>
      </w:r>
    </w:p>
    <w:p w14:paraId="5F98FB2E" w14:textId="77777777" w:rsidR="00DE663F" w:rsidRDefault="00DE663F" w:rsidP="008C7F3C">
      <w:pPr>
        <w:pStyle w:val="ListParagraph"/>
        <w:numPr>
          <w:ilvl w:val="1"/>
          <w:numId w:val="36"/>
        </w:numPr>
      </w:pPr>
      <w:r>
        <w:t>Feature1 (school loc)</w:t>
      </w:r>
      <w:r>
        <w:br/>
        <w:t>if (getValue("student_status") != ""):</w:t>
      </w:r>
    </w:p>
    <w:p w14:paraId="0AE90BC0" w14:textId="77777777" w:rsidR="00DE663F" w:rsidRDefault="00DE663F" w:rsidP="00DE663F">
      <w:pPr>
        <w:pStyle w:val="ListParagraph"/>
        <w:ind w:left="1440"/>
      </w:pPr>
      <w:r>
        <w:t xml:space="preserve">    return "_:" + getValue("household_id") + "_" + getValue("person_id") + "_school_loc"</w:t>
      </w:r>
    </w:p>
    <w:p w14:paraId="297477C7" w14:textId="77777777" w:rsidR="00DE663F" w:rsidRDefault="00DE663F" w:rsidP="008C7F3C">
      <w:pPr>
        <w:pStyle w:val="ListParagraph"/>
        <w:numPr>
          <w:ilvl w:val="1"/>
          <w:numId w:val="36"/>
        </w:numPr>
      </w:pPr>
      <w:r>
        <w:t>Feature1 (work loc)</w:t>
      </w:r>
    </w:p>
    <w:p w14:paraId="7423DB84" w14:textId="77777777" w:rsidR="00DE663F" w:rsidRDefault="00DE663F" w:rsidP="008C7F3C">
      <w:pPr>
        <w:pStyle w:val="ListParagraph"/>
        <w:numPr>
          <w:ilvl w:val="1"/>
          <w:numId w:val="36"/>
        </w:numPr>
      </w:pPr>
      <w:r>
        <w:t>Duration (age)</w:t>
      </w:r>
      <w:r>
        <w:tab/>
      </w:r>
    </w:p>
    <w:p w14:paraId="1EA94912" w14:textId="77777777" w:rsidR="00DE663F" w:rsidRDefault="00DE663F" w:rsidP="00DE663F">
      <w:pPr>
        <w:rPr>
          <w:b/>
        </w:rPr>
      </w:pPr>
      <w:r>
        <w:rPr>
          <w:b/>
        </w:rPr>
        <w:t>Notes:</w:t>
      </w:r>
    </w:p>
    <w:p w14:paraId="5F650397" w14:textId="77777777" w:rsidR="00DE663F" w:rsidRPr="000C290A" w:rsidRDefault="00DE663F" w:rsidP="008C7F3C">
      <w:pPr>
        <w:pStyle w:val="ListParagraph"/>
        <w:numPr>
          <w:ilvl w:val="0"/>
          <w:numId w:val="37"/>
        </w:numPr>
      </w:pPr>
      <w:r>
        <w:lastRenderedPageBreak/>
        <w:t>Make sure to check that the fields are correctly transformed into IRIs; in some cases prefixes may need to be added (e.g. to distinguish between generic ids)</w:t>
      </w:r>
    </w:p>
    <w:p w14:paraId="41479FB5" w14:textId="77777777" w:rsidR="00DE663F" w:rsidRPr="000C290A" w:rsidRDefault="00DE663F" w:rsidP="00DE663F">
      <w:pPr>
        <w:rPr>
          <w:b/>
        </w:rPr>
      </w:pPr>
      <w:r w:rsidRPr="000C290A">
        <w:rPr>
          <w:b/>
        </w:rPr>
        <w:t>Discussion:</w:t>
      </w:r>
    </w:p>
    <w:p w14:paraId="73C6B326" w14:textId="77777777" w:rsidR="00DE663F" w:rsidRDefault="00DE663F" w:rsidP="00DE663F">
      <w:r>
        <w:t>Note that the “free_parking” field is formalized as representing whether or not there is a parking area that is associated with the person’s place of employment with a free parking policy. However, the value of this field is ambiguous; the parking area may offer free parking for employees only, it may offer free parking for the general publish, or free parking during specific times of day (at which the employee is at work)/</w:t>
      </w:r>
    </w:p>
    <w:p w14:paraId="28D3B530" w14:textId="77777777" w:rsidR="00DE663F" w:rsidRDefault="00DE663F" w:rsidP="00DE663F">
      <w:pPr>
        <w:ind w:left="720"/>
      </w:pPr>
    </w:p>
    <w:p w14:paraId="5CDAB9FE" w14:textId="77777777" w:rsidR="00DE663F" w:rsidRDefault="00DE663F" w:rsidP="002660E6">
      <w:pPr>
        <w:pStyle w:val="Heading3"/>
        <w:numPr>
          <w:ilvl w:val="0"/>
          <w:numId w:val="0"/>
        </w:numPr>
      </w:pPr>
      <w:bookmarkStart w:id="218" w:name="_Toc35948914"/>
      <w:r>
        <w:t>trips.csv</w:t>
      </w:r>
      <w:bookmarkEnd w:id="218"/>
    </w:p>
    <w:p w14:paraId="4E1E3105" w14:textId="77777777" w:rsidR="00DE663F" w:rsidRDefault="00DE663F" w:rsidP="008C7F3C">
      <w:pPr>
        <w:pStyle w:val="ListParagraph"/>
        <w:numPr>
          <w:ilvl w:val="0"/>
          <w:numId w:val="38"/>
        </w:numPr>
      </w:pPr>
      <w:r>
        <w:t>-&gt; add &lt;simulation_id&gt; attribute; default value “dummy_sim_iri”</w:t>
      </w:r>
    </w:p>
    <w:p w14:paraId="774B6E4C" w14:textId="77777777" w:rsidR="00DE663F" w:rsidRDefault="00DE663F" w:rsidP="008C7F3C">
      <w:pPr>
        <w:pStyle w:val="ListParagraph"/>
        <w:numPr>
          <w:ilvl w:val="0"/>
          <w:numId w:val="38"/>
        </w:numPr>
      </w:pPr>
      <w:r>
        <w:t>Household_id:</w:t>
      </w:r>
      <w:r>
        <w:br/>
        <w:t>-&gt; &lt;household_id&gt; a household:HouseholdPD; sim:outputOfSimulation &lt;_:simulation_id&gt;</w:t>
      </w:r>
    </w:p>
    <w:p w14:paraId="23D33F84" w14:textId="77777777" w:rsidR="00DE663F" w:rsidRDefault="00DE663F" w:rsidP="008C7F3C">
      <w:pPr>
        <w:pStyle w:val="ListParagraph"/>
        <w:numPr>
          <w:ilvl w:val="0"/>
          <w:numId w:val="38"/>
        </w:numPr>
      </w:pPr>
      <w:r>
        <w:t>Person_id:</w:t>
      </w:r>
      <w:r>
        <w:br/>
        <w:t xml:space="preserve">-&gt; transform to create unique identifier: </w:t>
      </w:r>
      <w:r>
        <w:br/>
        <w:t xml:space="preserve">&lt;person_id_transform&gt; : </w:t>
      </w:r>
      <w:r w:rsidRPr="00C54E8B">
        <w:t>return "h" + getValue("household_id") + "p" + getValue("person_id")</w:t>
      </w:r>
      <w:r>
        <w:t xml:space="preserve"> </w:t>
      </w:r>
      <w:r>
        <w:br/>
        <w:t>-&gt; &lt;person_id_transform&gt; a person:PersonPD; sim:outputOfSimulation &lt;_:simulation_id&gt;; hasManifestation [a person:Person; inverse(household:hasMember) &lt;household_id&gt;].</w:t>
      </w:r>
      <w:r>
        <w:br/>
        <w:t>-&gt;transform to create blank node for manifestation:</w:t>
      </w:r>
      <w:r>
        <w:br/>
      </w:r>
      <w:r w:rsidRPr="00B826CA">
        <w:t>return "_:h" + getValue("household_id") + "p" + getValue("person_id") + "_person_" + getValue("trip_id")</w:t>
      </w:r>
    </w:p>
    <w:p w14:paraId="7A385FA0" w14:textId="77777777" w:rsidR="00DE663F" w:rsidRDefault="00DE663F" w:rsidP="008C7F3C">
      <w:pPr>
        <w:pStyle w:val="ListParagraph"/>
        <w:numPr>
          <w:ilvl w:val="0"/>
          <w:numId w:val="38"/>
        </w:numPr>
        <w:rPr>
          <w:lang w:val="en-CA"/>
        </w:rPr>
      </w:pPr>
      <w:r>
        <w:rPr>
          <w:lang w:val="en-CA"/>
        </w:rPr>
        <w:t>Trip_id:</w:t>
      </w:r>
      <w:r>
        <w:rPr>
          <w:lang w:val="en-CA"/>
        </w:rPr>
        <w:br/>
      </w:r>
      <w:r w:rsidRPr="00645337">
        <w:rPr>
          <w:highlight w:val="yellow"/>
          <w:lang w:val="en-CA"/>
        </w:rPr>
        <w:t>todo</w:t>
      </w:r>
      <w:r>
        <w:rPr>
          <w:lang w:val="en-CA"/>
        </w:rPr>
        <w:t>: consider whether a more specific type of participation (e.g. ‘performedBy’) should be defined</w:t>
      </w:r>
      <w:r>
        <w:rPr>
          <w:lang w:val="en-CA"/>
        </w:rPr>
        <w:br/>
        <w:t>-&gt; transform to create unique identifier:</w:t>
      </w:r>
      <w:r>
        <w:rPr>
          <w:lang w:val="en-CA"/>
        </w:rPr>
        <w:br/>
      </w:r>
      <w:r w:rsidRPr="000211ED">
        <w:rPr>
          <w:lang w:val="en-CA"/>
        </w:rPr>
        <w:t xml:space="preserve">return "h" + getValue("household_id") + "p" + getValue("person_id") + "t" + </w:t>
      </w:r>
      <w:r w:rsidRPr="000211ED">
        <w:rPr>
          <w:lang w:val="en-CA"/>
        </w:rPr>
        <w:lastRenderedPageBreak/>
        <w:t>getValue("trip_id")</w:t>
      </w:r>
      <w:r>
        <w:rPr>
          <w:lang w:val="en-CA"/>
        </w:rPr>
        <w:br/>
        <w:t>-&gt; &lt;trip_id_transform&gt; a trip:Trip; activity:hasParticipant &lt;_person@t&gt;.</w:t>
      </w:r>
    </w:p>
    <w:p w14:paraId="5FB97190" w14:textId="77777777" w:rsidR="00DE663F" w:rsidRDefault="00DE663F" w:rsidP="008C7F3C">
      <w:pPr>
        <w:pStyle w:val="ListParagraph"/>
        <w:numPr>
          <w:ilvl w:val="0"/>
          <w:numId w:val="38"/>
        </w:numPr>
        <w:rPr>
          <w:lang w:val="en-CA"/>
        </w:rPr>
      </w:pPr>
      <w:r>
        <w:rPr>
          <w:lang w:val="en-CA"/>
        </w:rPr>
        <w:t>O_zone: origin zone of the trip; i.e. the trip begins at a location that is contained in the o_zone.</w:t>
      </w:r>
      <w:r>
        <w:rPr>
          <w:lang w:val="en-CA"/>
        </w:rPr>
        <w:br/>
        <w:t>-&gt;transform o_zone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getValue("o_zone")</w:t>
      </w:r>
      <w:r>
        <w:rPr>
          <w:lang w:val="en-CA"/>
        </w:rPr>
        <w:br/>
        <w:t>-&gt; &lt;o_zone_transform&gt; a landuse:TrafficZone.</w:t>
      </w:r>
      <w:r>
        <w:rPr>
          <w:highlight w:val="yellow"/>
          <w:lang w:val="en-CA"/>
        </w:rPr>
        <w:br/>
      </w:r>
      <w:r>
        <w:rPr>
          <w:lang w:val="en-CA"/>
        </w:rPr>
        <w:t>-&gt; &lt;trip_id&gt; trip:startLoc [a spatialLoc:Feature; (inverse)(sfcontains) &lt;o_zone_transform&gt;]</w:t>
      </w:r>
    </w:p>
    <w:p w14:paraId="684685A4" w14:textId="77777777" w:rsidR="00DE663F" w:rsidRDefault="00DE663F" w:rsidP="008C7F3C">
      <w:pPr>
        <w:pStyle w:val="ListParagraph"/>
        <w:numPr>
          <w:ilvl w:val="0"/>
          <w:numId w:val="38"/>
        </w:numPr>
        <w:rPr>
          <w:lang w:val="en-CA"/>
        </w:rPr>
      </w:pPr>
      <w:r>
        <w:rPr>
          <w:lang w:val="en-CA"/>
        </w:rPr>
        <w:t xml:space="preserve">O_act: activity at the origin zone; i.e. activity that the traveller was performing just prior to the trip, one of: </w:t>
      </w:r>
      <w:r w:rsidRPr="00912D89">
        <w:rPr>
          <w:lang w:val="en-CA"/>
        </w:rPr>
        <w:t>{PrimaryWork, SecondaryWork, ReturnFromWork, WorkBasedBusines, School, JointOther, IndividualOther, Market, JointMarket, Home}</w:t>
      </w:r>
      <w:r>
        <w:rPr>
          <w:lang w:val="en-CA"/>
        </w:rPr>
        <w:br/>
      </w:r>
      <w:r>
        <w:rPr>
          <w:highlight w:val="yellow"/>
          <w:lang w:val="en-CA"/>
        </w:rPr>
        <w:t>revised</w:t>
      </w:r>
      <w:r>
        <w:rPr>
          <w:lang w:val="en-CA"/>
        </w:rPr>
        <w:t>: Created TASHA extension of UrbanSystemSimulation ontology. add TASHA Activity subclasses (note there is overlap with TTS activities, however these activities vary depending on the TTS year, and are slightly more specific)</w:t>
      </w:r>
      <w:r>
        <w:rPr>
          <w:lang w:val="en-CA"/>
        </w:rPr>
        <w:br/>
      </w:r>
      <w:r>
        <w:rPr>
          <w:highlight w:val="yellow"/>
          <w:lang w:val="en-CA"/>
        </w:rPr>
        <w:t>*</w:t>
      </w:r>
      <w:r>
        <w:rPr>
          <w:lang w:val="en-CA"/>
        </w:rPr>
        <w:t>Assumption: o_act occurs directly before the trip.</w:t>
      </w:r>
      <w:r>
        <w:rPr>
          <w:lang w:val="en-CA"/>
        </w:rPr>
        <w:br/>
        <w:t>-&gt; transform o_act into classes as defined in icity TASHA extension:</w:t>
      </w:r>
      <w:r>
        <w:rPr>
          <w:lang w:val="en-CA"/>
        </w:rPr>
        <w:br/>
      </w:r>
      <w:r w:rsidRPr="00825091">
        <w:rPr>
          <w:lang w:val="en-CA"/>
        </w:rPr>
        <w:t>return "http://ontology.eil.utoronto.ca/icity/TASHA/" + getValue("</w:t>
      </w:r>
      <w:r>
        <w:rPr>
          <w:lang w:val="en-CA"/>
        </w:rPr>
        <w:t>o</w:t>
      </w:r>
      <w:r w:rsidRPr="00825091">
        <w:rPr>
          <w:lang w:val="en-CA"/>
        </w:rPr>
        <w:t>_act")</w:t>
      </w:r>
      <w:r>
        <w:rPr>
          <w:lang w:val="en-CA"/>
        </w:rPr>
        <w:br/>
        <w:t>-&gt; &lt;_oact&gt; a activity:Activity; hasParticipant &lt;person@t&gt;; occursDirectlyBefore &lt;trip_id&gt;.</w:t>
      </w:r>
      <w:r>
        <w:rPr>
          <w:lang w:val="en-CA"/>
        </w:rPr>
        <w:br/>
        <w:t>-&gt; &lt;_oact&gt; a &lt;activity_transform&gt;.</w:t>
      </w:r>
    </w:p>
    <w:p w14:paraId="7481C6BB" w14:textId="77777777" w:rsidR="00DE663F" w:rsidRDefault="00DE663F" w:rsidP="008C7F3C">
      <w:pPr>
        <w:pStyle w:val="ListParagraph"/>
        <w:numPr>
          <w:ilvl w:val="0"/>
          <w:numId w:val="38"/>
        </w:numPr>
        <w:rPr>
          <w:lang w:val="en-CA"/>
        </w:rPr>
      </w:pPr>
      <w:r>
        <w:rPr>
          <w:lang w:val="en-CA"/>
        </w:rPr>
        <w:t>D_zone: destination zone of the trip</w:t>
      </w:r>
      <w:r>
        <w:rPr>
          <w:lang w:val="en-CA"/>
        </w:rPr>
        <w:br/>
      </w:r>
      <w:r w:rsidRPr="00886E58">
        <w:rPr>
          <w:highlight w:val="yellow"/>
          <w:lang w:val="en-CA"/>
        </w:rPr>
        <w:t>todo</w:t>
      </w:r>
      <w:r>
        <w:rPr>
          <w:lang w:val="en-CA"/>
        </w:rPr>
        <w:t>: landuse:Zone subclass of Parcel</w:t>
      </w:r>
      <w:r>
        <w:rPr>
          <w:lang w:val="en-CA"/>
        </w:rPr>
        <w:br/>
      </w:r>
      <w:r w:rsidRPr="00886E58">
        <w:rPr>
          <w:highlight w:val="yellow"/>
          <w:lang w:val="en-CA"/>
        </w:rPr>
        <w:t>todo</w:t>
      </w:r>
      <w:r>
        <w:rPr>
          <w:lang w:val="en-CA"/>
        </w:rPr>
        <w:t>: add optional relationship for Parcel that identifies its associated organization</w:t>
      </w:r>
      <w:r>
        <w:rPr>
          <w:lang w:val="en-CA"/>
        </w:rPr>
        <w:br/>
        <w:t>-&gt;transform d_zone value to ensure uniqueness and identify provenance</w:t>
      </w:r>
      <w:r>
        <w:rPr>
          <w:lang w:val="en-CA"/>
        </w:rPr>
        <w:br/>
      </w:r>
      <w:r w:rsidRPr="00E35325">
        <w:rPr>
          <w:lang w:val="en-CA"/>
        </w:rPr>
        <w:t>return "</w:t>
      </w:r>
      <w:r w:rsidRPr="00B97F19">
        <w:t xml:space="preserve"> </w:t>
      </w:r>
      <w:r w:rsidRPr="00011E40">
        <w:t>trafficzone_traisi_</w:t>
      </w:r>
      <w:r w:rsidRPr="00E35325">
        <w:rPr>
          <w:lang w:val="en-CA"/>
        </w:rPr>
        <w:t>" + getValue("</w:t>
      </w:r>
      <w:r>
        <w:rPr>
          <w:lang w:val="en-CA"/>
        </w:rPr>
        <w:t>d</w:t>
      </w:r>
      <w:r w:rsidRPr="00E35325">
        <w:rPr>
          <w:lang w:val="en-CA"/>
        </w:rPr>
        <w:t>_zone")</w:t>
      </w:r>
      <w:r>
        <w:rPr>
          <w:lang w:val="en-CA"/>
        </w:rPr>
        <w:br/>
        <w:t xml:space="preserve">-&gt; &lt;d_zone_transform&gt; a landuse:Zone; </w:t>
      </w:r>
      <w:r w:rsidRPr="00886E58">
        <w:rPr>
          <w:highlight w:val="yellow"/>
          <w:lang w:val="en-CA"/>
        </w:rPr>
        <w:t>zoneSystemFor ??</w:t>
      </w:r>
      <w:r>
        <w:rPr>
          <w:highlight w:val="yellow"/>
          <w:lang w:val="en-CA"/>
        </w:rPr>
        <w:t>.</w:t>
      </w:r>
      <w:r>
        <w:rPr>
          <w:highlight w:val="yellow"/>
          <w:lang w:val="en-CA"/>
        </w:rPr>
        <w:br/>
      </w:r>
      <w:r>
        <w:rPr>
          <w:lang w:val="en-CA"/>
        </w:rPr>
        <w:t>-&gt; &lt;trip_id&gt; trip:endLoc [a spatialLoc:SpatialFeature; (inverse)(geo:contains) &lt;d_zone_transform&gt;]</w:t>
      </w:r>
    </w:p>
    <w:p w14:paraId="31B1F230" w14:textId="77777777" w:rsidR="00DE663F" w:rsidRDefault="00DE663F" w:rsidP="008C7F3C">
      <w:pPr>
        <w:pStyle w:val="ListParagraph"/>
        <w:numPr>
          <w:ilvl w:val="0"/>
          <w:numId w:val="38"/>
        </w:numPr>
        <w:rPr>
          <w:lang w:val="en-CA"/>
        </w:rPr>
      </w:pPr>
      <w:r>
        <w:rPr>
          <w:lang w:val="en-CA"/>
        </w:rPr>
        <w:lastRenderedPageBreak/>
        <w:t>D_act: as above with o_act</w:t>
      </w:r>
      <w:r>
        <w:rPr>
          <w:lang w:val="en-CA"/>
        </w:rPr>
        <w:br/>
      </w:r>
      <w:r>
        <w:rPr>
          <w:highlight w:val="yellow"/>
          <w:lang w:val="en-CA"/>
        </w:rPr>
        <w:t>*</w:t>
      </w:r>
      <w:r>
        <w:rPr>
          <w:lang w:val="en-CA"/>
        </w:rPr>
        <w:t>Assumption: d_act occurs directly after the trip.</w:t>
      </w:r>
      <w:r>
        <w:rPr>
          <w:lang w:val="en-CA"/>
        </w:rPr>
        <w:br/>
        <w:t>-&gt; transform d_act into classes as defined in the icity TASHA extension:</w:t>
      </w:r>
      <w:r>
        <w:rPr>
          <w:lang w:val="en-CA"/>
        </w:rPr>
        <w:br/>
      </w:r>
      <w:r w:rsidRPr="00825091">
        <w:rPr>
          <w:lang w:val="en-CA"/>
        </w:rPr>
        <w:t>return "http://ontology.eil.utoronto.ca/icity/TASHA/" + getValue("d_act")</w:t>
      </w:r>
    </w:p>
    <w:p w14:paraId="12A4F7D4" w14:textId="77777777" w:rsidR="00DE663F" w:rsidRDefault="00DE663F" w:rsidP="008C7F3C">
      <w:pPr>
        <w:pStyle w:val="ListParagraph"/>
        <w:numPr>
          <w:ilvl w:val="0"/>
          <w:numId w:val="38"/>
        </w:numPr>
        <w:rPr>
          <w:lang w:val="en-CA"/>
        </w:rPr>
      </w:pPr>
      <w:r>
        <w:rPr>
          <w:lang w:val="en-CA"/>
        </w:rPr>
        <w:t>Weight</w:t>
      </w:r>
    </w:p>
    <w:p w14:paraId="5DC43211" w14:textId="77777777" w:rsidR="00DE663F" w:rsidRDefault="00DE663F" w:rsidP="00DE663F">
      <w:pPr>
        <w:rPr>
          <w:b/>
        </w:rPr>
      </w:pPr>
      <w:r w:rsidRPr="00D11331">
        <w:rPr>
          <w:b/>
        </w:rPr>
        <w:t>Notes</w:t>
      </w:r>
      <w:r>
        <w:rPr>
          <w:b/>
        </w:rPr>
        <w:t>:</w:t>
      </w:r>
    </w:p>
    <w:p w14:paraId="4AC19CE7" w14:textId="77777777" w:rsidR="00DE663F" w:rsidRDefault="00DE663F" w:rsidP="008C7F3C">
      <w:pPr>
        <w:pStyle w:val="ListParagraph"/>
        <w:numPr>
          <w:ilvl w:val="0"/>
          <w:numId w:val="37"/>
        </w:numPr>
        <w:rPr>
          <w:lang w:val="en-CA"/>
        </w:rPr>
      </w:pPr>
      <w:r>
        <w:rPr>
          <w:lang w:val="en-CA"/>
        </w:rPr>
        <w:t>A note on activity ordering, in particular as it applies to the concepts of origin- and destination-activities used in TASHA: Although we are unable to fully define the semantics, some notion of an ordering on activity occurrences must be captured in some cases. To address this, we introduce the properties: “occursBefore” and “occursDirectlyBefore” in the Activity ontology.</w:t>
      </w:r>
      <w:r>
        <w:rPr>
          <w:lang w:val="en-CA"/>
        </w:rPr>
        <w:br/>
        <w:t>An activity occursBefore another if its endOf instant is before the beginOf instant of the other activity; the occursBefore relation is transitive. An activity occursDirectlyBefore another if it occursAt an interval that meets the interval of the other activity. We cannot define this semantics in OWL, though it would be supported by an extension with rules. In OWL, we are only able to comment on the semantics, and define occursBefore as transitive and occursDirectlyBefore as a subproperty of occursBefore.</w:t>
      </w:r>
      <w:r>
        <w:rPr>
          <w:lang w:val="en-CA"/>
        </w:rPr>
        <w:br/>
      </w:r>
    </w:p>
    <w:p w14:paraId="00AD24E3" w14:textId="77777777" w:rsidR="00DE663F" w:rsidRDefault="00DE663F" w:rsidP="002660E6">
      <w:pPr>
        <w:pStyle w:val="Heading3"/>
        <w:numPr>
          <w:ilvl w:val="0"/>
          <w:numId w:val="0"/>
        </w:numPr>
      </w:pPr>
      <w:bookmarkStart w:id="219" w:name="_Toc35948915"/>
      <w:r>
        <w:t>trip_modes.csv</w:t>
      </w:r>
      <w:bookmarkEnd w:id="219"/>
    </w:p>
    <w:p w14:paraId="457768C4" w14:textId="3D4EA6A5" w:rsidR="00DE663F" w:rsidRDefault="009C262E" w:rsidP="008C7F3C">
      <w:pPr>
        <w:pStyle w:val="ListParagraph"/>
        <w:numPr>
          <w:ilvl w:val="0"/>
          <w:numId w:val="40"/>
        </w:numPr>
        <w:rPr>
          <w:lang w:val="en-CA"/>
        </w:rPr>
      </w:pPr>
      <w:r>
        <w:rPr>
          <w:lang w:val="en-CA"/>
        </w:rPr>
        <w:t>Trip_id:</w:t>
      </w:r>
      <w:r w:rsidR="00DE663F">
        <w:rPr>
          <w:lang w:val="en-CA"/>
        </w:rPr>
        <w:br/>
        <w:t>-&gt; transform to create unique identifier:</w:t>
      </w:r>
      <w:r w:rsidR="00DE663F">
        <w:rPr>
          <w:lang w:val="en-CA"/>
        </w:rPr>
        <w:br/>
      </w:r>
      <w:r w:rsidR="00DE663F" w:rsidRPr="000211ED">
        <w:rPr>
          <w:lang w:val="en-CA"/>
        </w:rPr>
        <w:t>return "h" + getValue("household_id") + "p" + getValue("person_id") + "t" + getValue("trip_id")</w:t>
      </w:r>
      <w:r w:rsidR="00DE663F">
        <w:rPr>
          <w:lang w:val="en-CA"/>
        </w:rPr>
        <w:br/>
        <w:t>-&gt; &lt;trip_id_transform&gt; a trip:Trip; activity:hasParticipant</w:t>
      </w:r>
      <w:r w:rsidR="0046391E">
        <w:rPr>
          <w:rStyle w:val="FootnoteReference"/>
          <w:lang w:val="en-CA"/>
        </w:rPr>
        <w:footnoteReference w:id="40"/>
      </w:r>
      <w:r w:rsidR="00DE663F">
        <w:rPr>
          <w:lang w:val="en-CA"/>
        </w:rPr>
        <w:t xml:space="preserve"> &lt;_person@t&gt;.</w:t>
      </w:r>
    </w:p>
    <w:p w14:paraId="10FAF163" w14:textId="77777777" w:rsidR="00DE663F" w:rsidRDefault="00DE663F" w:rsidP="008C7F3C">
      <w:pPr>
        <w:pStyle w:val="ListParagraph"/>
        <w:numPr>
          <w:ilvl w:val="0"/>
          <w:numId w:val="40"/>
        </w:numPr>
        <w:rPr>
          <w:lang w:val="en-CA"/>
        </w:rPr>
      </w:pPr>
      <w:r>
        <w:rPr>
          <w:lang w:val="en-CA"/>
        </w:rPr>
        <w:lastRenderedPageBreak/>
        <w:t xml:space="preserve">Mode: </w:t>
      </w:r>
      <w:r w:rsidRPr="009639E5">
        <w:rPr>
          <w:lang w:val="en-CA"/>
        </w:rPr>
        <w:t>{Auto, Passenger, WAT, DAT, Walk, Bike, Carpool, Schoolbus, RideShare}</w:t>
      </w:r>
      <w:r>
        <w:rPr>
          <w:lang w:val="en-CA"/>
        </w:rPr>
        <w:br/>
        <w:t xml:space="preserve">*assumption: the trip is made </w:t>
      </w:r>
      <w:r w:rsidRPr="009639E5">
        <w:rPr>
          <w:i/>
          <w:lang w:val="en-CA"/>
        </w:rPr>
        <w:t>completely</w:t>
      </w:r>
      <w:r>
        <w:rPr>
          <w:lang w:val="en-CA"/>
        </w:rPr>
        <w:t xml:space="preserve"> with the specified mode</w:t>
      </w:r>
      <w:r>
        <w:rPr>
          <w:lang w:val="en-CA"/>
        </w:rPr>
        <w:br/>
      </w:r>
      <w:r w:rsidRPr="006664BB">
        <w:rPr>
          <w:lang w:val="en-CA"/>
        </w:rPr>
        <w:t>WAT: “walk access transit”</w:t>
      </w:r>
      <w:r w:rsidRPr="006664BB">
        <w:rPr>
          <w:lang w:val="en-CA"/>
        </w:rPr>
        <w:br/>
        <w:t>DAT: “drive access transit”</w:t>
      </w:r>
      <w:r>
        <w:rPr>
          <w:lang w:val="en-CA"/>
        </w:rPr>
        <w:br/>
        <w:t>-&gt; transform into unique TASHA IRIs</w:t>
      </w:r>
      <w:r>
        <w:rPr>
          <w:lang w:val="en-CA"/>
        </w:rPr>
        <w:br/>
      </w:r>
      <w:r w:rsidRPr="00D05944">
        <w:rPr>
          <w:lang w:val="en-CA"/>
        </w:rPr>
        <w:t>return "http://ontology.eil.utoronto.ca/icity/TASHA/" + getValue("mode")</w:t>
      </w:r>
      <w:r>
        <w:rPr>
          <w:lang w:val="en-CA"/>
        </w:rPr>
        <w:br/>
        <w:t>&lt;mode_transform&gt; a Mode.</w:t>
      </w:r>
      <w:r>
        <w:rPr>
          <w:lang w:val="en-CA"/>
        </w:rPr>
        <w:br/>
        <w:t>-&gt; &lt;trip_id_transform&gt; trip:viaMode &lt;mode_transform&gt;.</w:t>
      </w:r>
    </w:p>
    <w:p w14:paraId="060B0FB3" w14:textId="77777777" w:rsidR="00DE663F" w:rsidRDefault="00DE663F" w:rsidP="008C7F3C">
      <w:pPr>
        <w:pStyle w:val="ListParagraph"/>
        <w:numPr>
          <w:ilvl w:val="0"/>
          <w:numId w:val="40"/>
        </w:numPr>
        <w:rPr>
          <w:lang w:val="en-CA"/>
        </w:rPr>
      </w:pPr>
      <w:r>
        <w:rPr>
          <w:lang w:val="en-CA"/>
        </w:rPr>
        <w:t>O_depart</w:t>
      </w:r>
      <w:r>
        <w:rPr>
          <w:lang w:val="en-CA"/>
        </w:rPr>
        <w:br/>
        <w:t>transform “minutes from midnight” to xsd:time</w:t>
      </w:r>
      <w:r>
        <w:rPr>
          <w:lang w:val="en-CA"/>
        </w:rPr>
        <w:br/>
        <w:t xml:space="preserve">*assumption: based on a review of the data, we assume “minutes from midnight” is minutes </w:t>
      </w:r>
      <w:r>
        <w:rPr>
          <w:i/>
          <w:lang w:val="en-CA"/>
        </w:rPr>
        <w:t>after</w:t>
      </w:r>
      <w:r>
        <w:rPr>
          <w:lang w:val="en-CA"/>
        </w:rPr>
        <w:t xml:space="preserve"> midnight as opposed to before.</w:t>
      </w:r>
    </w:p>
    <w:p w14:paraId="71660A5C" w14:textId="77777777" w:rsidR="00DE663F" w:rsidRPr="000E4C32" w:rsidRDefault="00DE663F" w:rsidP="00DE663F">
      <w:pPr>
        <w:pStyle w:val="ListParagraph"/>
        <w:ind w:left="1440"/>
        <w:rPr>
          <w:lang w:val="en-CA"/>
        </w:rPr>
      </w:pPr>
      <w:r>
        <w:rPr>
          <w:lang w:val="en-CA"/>
        </w:rPr>
        <w:t>*add dummy date columns</w:t>
      </w:r>
      <w:r>
        <w:rPr>
          <w:lang w:val="en-CA"/>
        </w:rPr>
        <w:br/>
        <w:t xml:space="preserve">-&gt; </w:t>
      </w:r>
      <w:r w:rsidRPr="000E4C32">
        <w:rPr>
          <w:lang w:val="en-CA"/>
        </w:rPr>
        <w:t>import time</w:t>
      </w:r>
    </w:p>
    <w:p w14:paraId="72A85E6F" w14:textId="77777777" w:rsidR="00DE663F" w:rsidRPr="000E4C32" w:rsidRDefault="00DE663F" w:rsidP="00DE663F">
      <w:pPr>
        <w:pStyle w:val="ListParagraph"/>
        <w:ind w:left="1440"/>
        <w:rPr>
          <w:lang w:val="en-CA"/>
        </w:rPr>
      </w:pPr>
      <w:r w:rsidRPr="000E4C32">
        <w:rPr>
          <w:lang w:val="en-CA"/>
        </w:rPr>
        <w:t>c = time.strptime("00:00:00","%H:%M:%S")</w:t>
      </w:r>
    </w:p>
    <w:p w14:paraId="403BC1A2" w14:textId="77777777" w:rsidR="00DE663F" w:rsidRPr="000E4C32" w:rsidRDefault="00DE663F" w:rsidP="00DE663F">
      <w:pPr>
        <w:pStyle w:val="ListParagraph"/>
        <w:ind w:left="1440"/>
        <w:rPr>
          <w:lang w:val="en-CA"/>
        </w:rPr>
      </w:pPr>
      <w:r w:rsidRPr="000E4C32">
        <w:rPr>
          <w:lang w:val="en-CA"/>
        </w:rPr>
        <w:t>t = time.mktime(c)</w:t>
      </w:r>
    </w:p>
    <w:p w14:paraId="4F8040B0" w14:textId="77777777" w:rsidR="00DE663F" w:rsidRPr="000E4C32" w:rsidRDefault="00DE663F" w:rsidP="00DE663F">
      <w:pPr>
        <w:pStyle w:val="ListParagraph"/>
        <w:ind w:left="1440"/>
        <w:rPr>
          <w:lang w:val="en-CA"/>
        </w:rPr>
      </w:pPr>
      <w:r w:rsidRPr="000E4C32">
        <w:rPr>
          <w:lang w:val="en-CA"/>
        </w:rPr>
        <w:t>otime = getValue("o_depart")</w:t>
      </w:r>
    </w:p>
    <w:p w14:paraId="063E7BCE" w14:textId="77777777" w:rsidR="00DE663F" w:rsidRPr="000E4C32" w:rsidRDefault="00DE663F" w:rsidP="00DE663F">
      <w:pPr>
        <w:pStyle w:val="ListParagraph"/>
        <w:ind w:left="1440"/>
        <w:rPr>
          <w:lang w:val="en-CA"/>
        </w:rPr>
      </w:pPr>
      <w:r w:rsidRPr="000E4C32">
        <w:rPr>
          <w:lang w:val="en-CA"/>
        </w:rPr>
        <w:t>otime = float(otime)*60</w:t>
      </w:r>
    </w:p>
    <w:p w14:paraId="2620357A" w14:textId="77777777" w:rsidR="00DE663F" w:rsidRPr="000E4C32" w:rsidRDefault="00DE663F" w:rsidP="00DE663F">
      <w:pPr>
        <w:pStyle w:val="ListParagraph"/>
        <w:ind w:left="1440"/>
        <w:rPr>
          <w:lang w:val="en-CA"/>
        </w:rPr>
      </w:pPr>
      <w:r w:rsidRPr="000E4C32">
        <w:rPr>
          <w:lang w:val="en-CA"/>
        </w:rPr>
        <w:t>t = t + otime</w:t>
      </w:r>
    </w:p>
    <w:p w14:paraId="3CB0402B" w14:textId="77777777" w:rsidR="00DE663F" w:rsidRPr="00232C31" w:rsidRDefault="00DE663F" w:rsidP="00DE663F">
      <w:pPr>
        <w:pStyle w:val="ListParagraph"/>
        <w:ind w:left="1440"/>
        <w:rPr>
          <w:lang w:val="en-CA"/>
        </w:rPr>
      </w:pPr>
      <w:r w:rsidRPr="00232C31">
        <w:rPr>
          <w:lang w:val="en-CA"/>
        </w:rPr>
        <w:t>tstring = time.strftime("%H:%M:%S",time.localtime(t))</w:t>
      </w:r>
    </w:p>
    <w:p w14:paraId="509A89F6" w14:textId="77777777" w:rsidR="00DE663F" w:rsidRDefault="00DE663F" w:rsidP="00DE663F">
      <w:pPr>
        <w:pStyle w:val="ListParagraph"/>
        <w:ind w:left="1440"/>
        <w:rPr>
          <w:lang w:val="en-CA"/>
        </w:rPr>
      </w:pPr>
      <w:r w:rsidRPr="00232C31">
        <w:rPr>
          <w:lang w:val="en-CA"/>
        </w:rPr>
        <w:t>return getValue("</w:t>
      </w:r>
      <w:r>
        <w:rPr>
          <w:lang w:val="en-CA"/>
        </w:rPr>
        <w:t>dummy_</w:t>
      </w:r>
      <w:r w:rsidRPr="00232C31">
        <w:rPr>
          <w:lang w:val="en-CA"/>
        </w:rPr>
        <w:t>date") + "T" + tstring</w:t>
      </w:r>
      <w:r w:rsidRPr="00797376">
        <w:t xml:space="preserve"> </w:t>
      </w:r>
      <w:r w:rsidRPr="00797376">
        <w:rPr>
          <w:lang w:val="en-CA"/>
        </w:rPr>
        <w:t>+ "-5:00"</w:t>
      </w:r>
    </w:p>
    <w:p w14:paraId="53AB8220" w14:textId="77777777" w:rsidR="00DE663F" w:rsidRDefault="00DE663F" w:rsidP="00DE663F">
      <w:pPr>
        <w:pStyle w:val="ListParagraph"/>
        <w:rPr>
          <w:lang w:val="en-CA"/>
        </w:rPr>
      </w:pPr>
      <w:r>
        <w:rPr>
          <w:lang w:val="en-CA"/>
        </w:rPr>
        <w:t>-&gt; &lt;trip&gt; activity:beginOf [a time:Instant; time:inXSDDateTimeStamp &lt;o_depart_transform&gt;].</w:t>
      </w:r>
    </w:p>
    <w:p w14:paraId="75ABE4B5" w14:textId="6ACF3943" w:rsidR="00DE663F" w:rsidRDefault="00DE663F" w:rsidP="00DE663F">
      <w:pPr>
        <w:pStyle w:val="ListParagraph"/>
        <w:rPr>
          <w:lang w:val="en-CA"/>
        </w:rPr>
      </w:pPr>
      <w:r w:rsidRPr="00232C31">
        <w:rPr>
          <w:b/>
          <w:lang w:val="en-CA"/>
        </w:rPr>
        <w:t>Note</w:t>
      </w:r>
      <w:r>
        <w:rPr>
          <w:lang w:val="en-CA"/>
        </w:rPr>
        <w:t>: a trip (an activity) begins and ends at a particular instant in time. In order to define this instant using the xsd:dateTime datatype, we need to provide a date. To achieve this, for now, we introduce a &lt;dummy_date&gt; attribute with a default date: 2018-01-01. This is consistent with the simulation data as it is intended to capture a single day of travel activity. In future applications it will be desirable to make a more informed date selection.</w:t>
      </w:r>
    </w:p>
    <w:p w14:paraId="5E71E0D9" w14:textId="77777777" w:rsidR="00DE663F" w:rsidRPr="00BD1652" w:rsidRDefault="00DE663F" w:rsidP="008C7F3C">
      <w:pPr>
        <w:pStyle w:val="ListParagraph"/>
        <w:numPr>
          <w:ilvl w:val="0"/>
          <w:numId w:val="44"/>
        </w:numPr>
        <w:rPr>
          <w:lang w:val="en-CA"/>
        </w:rPr>
      </w:pPr>
      <w:r w:rsidRPr="00BD1652">
        <w:rPr>
          <w:lang w:val="en-CA"/>
        </w:rPr>
        <w:lastRenderedPageBreak/>
        <w:t>D_arrive</w:t>
      </w:r>
      <w:r w:rsidRPr="00BD1652">
        <w:rPr>
          <w:lang w:val="en-CA"/>
        </w:rPr>
        <w:br/>
        <w:t>convert “minutes from midnight” to xsd:time</w:t>
      </w:r>
      <w:r w:rsidRPr="00BD1652">
        <w:rPr>
          <w:lang w:val="en-CA"/>
        </w:rPr>
        <w:br/>
        <w:t>-&gt; as above for o_depart</w:t>
      </w:r>
    </w:p>
    <w:p w14:paraId="51CBD0A7" w14:textId="77777777" w:rsidR="00DE663F" w:rsidRDefault="00DE663F" w:rsidP="008C7F3C">
      <w:pPr>
        <w:pStyle w:val="ListParagraph"/>
        <w:numPr>
          <w:ilvl w:val="0"/>
          <w:numId w:val="40"/>
        </w:numPr>
        <w:rPr>
          <w:lang w:val="en-CA"/>
        </w:rPr>
      </w:pPr>
      <w:r>
        <w:rPr>
          <w:lang w:val="en-CA"/>
        </w:rPr>
        <w:t>Weight</w:t>
      </w:r>
    </w:p>
    <w:p w14:paraId="13107F1F" w14:textId="77777777" w:rsidR="00DE663F" w:rsidRPr="004E3418" w:rsidRDefault="00DE663F" w:rsidP="004E3418">
      <w:pPr>
        <w:rPr>
          <w:b/>
        </w:rPr>
      </w:pPr>
      <w:r w:rsidRPr="004E3418">
        <w:rPr>
          <w:b/>
        </w:rPr>
        <w:t>Notes:</w:t>
      </w:r>
    </w:p>
    <w:p w14:paraId="7AE983AD" w14:textId="77777777" w:rsidR="00DE663F" w:rsidRDefault="00DE663F" w:rsidP="008C7F3C">
      <w:pPr>
        <w:pStyle w:val="ListParagraph"/>
        <w:numPr>
          <w:ilvl w:val="0"/>
          <w:numId w:val="43"/>
        </w:numPr>
        <w:rPr>
          <w:lang w:val="en-CA"/>
        </w:rPr>
      </w:pPr>
      <w:r>
        <w:rPr>
          <w:lang w:val="en-CA"/>
        </w:rPr>
        <w:t xml:space="preserve">Based on a review of the facilitate_passenger data (in particular, the ‘-1’ driver trip ID assigned if the driver “facilitates” the passenger from home), we assume that the trip of the driver and the passenger is identified as a single trip, rather than two individual trips. The </w:t>
      </w:r>
      <w:r w:rsidRPr="00221A2A">
        <w:rPr>
          <w:i/>
          <w:lang w:val="en-CA"/>
        </w:rPr>
        <w:t>overall</w:t>
      </w:r>
      <w:r>
        <w:rPr>
          <w:lang w:val="en-CA"/>
        </w:rPr>
        <w:t xml:space="preserve"> trip of the driver (including travel before / after the trip with the passenger) then is implicit, and there are no overlapping trips captured in this dataset. Another way to view this is to consider the trip as representing the movement of the vehicle rather than the person.</w:t>
      </w:r>
    </w:p>
    <w:p w14:paraId="6B6D859F" w14:textId="254AD822" w:rsidR="00DE663F" w:rsidRPr="00D41B6D" w:rsidRDefault="004E3418" w:rsidP="008C7F3C">
      <w:pPr>
        <w:pStyle w:val="ListParagraph"/>
        <w:numPr>
          <w:ilvl w:val="1"/>
          <w:numId w:val="43"/>
        </w:numPr>
        <w:rPr>
          <w:b/>
          <w:lang w:val="en-CA"/>
        </w:rPr>
      </w:pPr>
      <w:r>
        <w:rPr>
          <w:b/>
          <w:lang w:val="en-CA"/>
        </w:rPr>
        <w:t>Note</w:t>
      </w:r>
      <w:r w:rsidR="00DE663F" w:rsidRPr="00D41B6D">
        <w:rPr>
          <w:b/>
          <w:lang w:val="en-CA"/>
        </w:rPr>
        <w:t xml:space="preserve">: </w:t>
      </w:r>
      <w:r w:rsidR="00DE663F">
        <w:rPr>
          <w:lang w:val="en-CA"/>
        </w:rPr>
        <w:t>it’s currently not clear whether there are two mode entries for a trip with a passenger – is it captured simply as a “passenger” mode, or both “passenger” and “auto”?</w:t>
      </w:r>
    </w:p>
    <w:p w14:paraId="63AC15AD" w14:textId="77777777" w:rsidR="00DE663F" w:rsidRPr="006664BB" w:rsidRDefault="00DE663F" w:rsidP="008C7F3C">
      <w:pPr>
        <w:pStyle w:val="ListParagraph"/>
        <w:numPr>
          <w:ilvl w:val="0"/>
          <w:numId w:val="43"/>
        </w:numPr>
        <w:rPr>
          <w:lang w:val="en-CA"/>
        </w:rPr>
      </w:pPr>
      <w:r>
        <w:rPr>
          <w:lang w:val="en-CA"/>
        </w:rPr>
        <w:t xml:space="preserve">A question could be raised regarding the relationship between the modes identified in the TASHA data. For example, carpool, rideshare, and passenger modes are likely all assumed to take place via auto. Similarly, we might define a relationship between rideshare, carpool and passenger modes. While it is possible to pursue such a representation, this raises the question: </w:t>
      </w:r>
      <w:r>
        <w:rPr>
          <w:i/>
          <w:lang w:val="en-CA"/>
        </w:rPr>
        <w:t xml:space="preserve">are these modes classes or individuals? </w:t>
      </w:r>
      <w:r>
        <w:rPr>
          <w:lang w:val="en-CA"/>
        </w:rPr>
        <w:t xml:space="preserve">Currently, in our representation there is nothing we need to say about the </w:t>
      </w:r>
      <w:r>
        <w:rPr>
          <w:i/>
          <w:lang w:val="en-CA"/>
        </w:rPr>
        <w:t>class of auto modes</w:t>
      </w:r>
      <w:r>
        <w:rPr>
          <w:lang w:val="en-CA"/>
        </w:rPr>
        <w:t xml:space="preserve">, the </w:t>
      </w:r>
      <w:r>
        <w:rPr>
          <w:i/>
          <w:lang w:val="en-CA"/>
        </w:rPr>
        <w:t>class of bike modes</w:t>
      </w:r>
      <w:r>
        <w:rPr>
          <w:lang w:val="en-CA"/>
        </w:rPr>
        <w:t>, and so on, therefore we opt to maintain a representation where the distinct modes are represented as individual members of the Mode class.</w:t>
      </w:r>
    </w:p>
    <w:p w14:paraId="5BC883DC" w14:textId="77777777" w:rsidR="00DE663F" w:rsidRDefault="00DE663F" w:rsidP="002660E6">
      <w:pPr>
        <w:pStyle w:val="Heading3"/>
        <w:numPr>
          <w:ilvl w:val="0"/>
          <w:numId w:val="0"/>
        </w:numPr>
      </w:pPr>
      <w:bookmarkStart w:id="220" w:name="_Toc35948916"/>
      <w:r>
        <w:t>trip_stations.csv</w:t>
      </w:r>
      <w:bookmarkEnd w:id="220"/>
    </w:p>
    <w:p w14:paraId="36776BFC" w14:textId="2558555A" w:rsidR="00DE663F" w:rsidRDefault="00DE663F" w:rsidP="008C7F3C">
      <w:pPr>
        <w:pStyle w:val="ListParagraph"/>
        <w:numPr>
          <w:ilvl w:val="0"/>
          <w:numId w:val="41"/>
        </w:numPr>
        <w:rPr>
          <w:lang w:val="en-CA"/>
        </w:rPr>
      </w:pPr>
      <w:r>
        <w:rPr>
          <w:lang w:val="en-CA"/>
        </w:rPr>
        <w:t xml:space="preserve">Observation: assuming we are uploading all of the csv files, there is no need to assert the households and persons as simulation output </w:t>
      </w:r>
      <w:r>
        <w:rPr>
          <w:i/>
          <w:lang w:val="en-CA"/>
        </w:rPr>
        <w:t xml:space="preserve">each </w:t>
      </w:r>
      <w:r>
        <w:rPr>
          <w:lang w:val="en-CA"/>
        </w:rPr>
        <w:t xml:space="preserve">time – once is sufficient. </w:t>
      </w:r>
      <w:r w:rsidR="00E857E3">
        <w:rPr>
          <w:lang w:val="en-CA"/>
        </w:rPr>
        <w:t>The same is true</w:t>
      </w:r>
      <w:r>
        <w:rPr>
          <w:lang w:val="en-CA"/>
        </w:rPr>
        <w:t xml:space="preserve"> for the relationship between households, persons and trips.</w:t>
      </w:r>
    </w:p>
    <w:p w14:paraId="1E766CF4" w14:textId="77777777" w:rsidR="00DE663F" w:rsidRDefault="00DE663F" w:rsidP="008C7F3C">
      <w:pPr>
        <w:pStyle w:val="ListParagraph"/>
        <w:numPr>
          <w:ilvl w:val="0"/>
          <w:numId w:val="41"/>
        </w:numPr>
      </w:pPr>
      <w:r>
        <w:t>Household_id:</w:t>
      </w:r>
      <w:r>
        <w:br/>
        <w:t>-&gt;omitted</w:t>
      </w:r>
    </w:p>
    <w:p w14:paraId="403E8E47" w14:textId="77777777" w:rsidR="00DE663F" w:rsidRDefault="00DE663F" w:rsidP="008C7F3C">
      <w:pPr>
        <w:pStyle w:val="ListParagraph"/>
        <w:numPr>
          <w:ilvl w:val="0"/>
          <w:numId w:val="41"/>
        </w:numPr>
      </w:pPr>
      <w:r>
        <w:lastRenderedPageBreak/>
        <w:t>Person_id:</w:t>
      </w:r>
      <w:r>
        <w:br/>
        <w:t>-&gt; omitted</w:t>
      </w:r>
    </w:p>
    <w:p w14:paraId="6B56690B" w14:textId="77777777" w:rsidR="00561E84" w:rsidRDefault="00DE663F" w:rsidP="008C7F3C">
      <w:pPr>
        <w:pStyle w:val="ListParagraph"/>
        <w:numPr>
          <w:ilvl w:val="0"/>
          <w:numId w:val="41"/>
        </w:numPr>
        <w:rPr>
          <w:lang w:val="en-CA"/>
        </w:rPr>
      </w:pPr>
      <w:r>
        <w:rPr>
          <w:lang w:val="en-CA"/>
        </w:rPr>
        <w:t>Trip_id:</w:t>
      </w:r>
      <w:r>
        <w:rPr>
          <w:lang w:val="en-CA"/>
        </w:rPr>
        <w:br/>
        <w:t>-&gt; transform to create unique identifier:</w:t>
      </w:r>
      <w:r>
        <w:rPr>
          <w:lang w:val="en-CA"/>
        </w:rPr>
        <w:br/>
      </w:r>
      <w:r w:rsidRPr="000211ED">
        <w:rPr>
          <w:lang w:val="en-CA"/>
        </w:rPr>
        <w:t>return "h" + getValue("household_id") + "p" + getValue("person_id") + "t" + getValue("trip_id")</w:t>
      </w:r>
      <w:r>
        <w:rPr>
          <w:lang w:val="en-CA"/>
        </w:rPr>
        <w:br/>
        <w:t>-&gt; &lt;trip_id_transform&gt; a trip:Trip.</w:t>
      </w:r>
      <w:r>
        <w:rPr>
          <w:lang w:val="en-CA"/>
        </w:rPr>
        <w:br/>
      </w:r>
      <w:r w:rsidRPr="00E857E3">
        <w:rPr>
          <w:lang w:val="en-CA"/>
        </w:rPr>
        <w:t xml:space="preserve">omitted participant mapping too, this was also captured by previous data </w:t>
      </w:r>
    </w:p>
    <w:p w14:paraId="01DB77C5" w14:textId="6D08C5BA" w:rsidR="00DE663F" w:rsidRPr="00561E84" w:rsidRDefault="00DE663F" w:rsidP="008C7F3C">
      <w:pPr>
        <w:pStyle w:val="ListParagraph"/>
        <w:numPr>
          <w:ilvl w:val="0"/>
          <w:numId w:val="41"/>
        </w:numPr>
        <w:rPr>
          <w:lang w:val="en-CA"/>
        </w:rPr>
      </w:pPr>
      <w:r w:rsidRPr="00561E84">
        <w:t>Station</w:t>
      </w:r>
      <w:r w:rsidRPr="00561E84">
        <w:rPr>
          <w:lang w:val="en-CA"/>
        </w:rPr>
        <w:br/>
      </w:r>
      <w:r w:rsidR="00E857E3" w:rsidRPr="00561E84">
        <w:rPr>
          <w:lang w:val="en-CA"/>
        </w:rPr>
        <w:t xml:space="preserve"> Note</w:t>
      </w:r>
      <w:r w:rsidRPr="00561E84">
        <w:rPr>
          <w:lang w:val="en-CA"/>
        </w:rPr>
        <w:t xml:space="preserve">: </w:t>
      </w:r>
      <w:r w:rsidR="00E857E3" w:rsidRPr="00561E84">
        <w:rPr>
          <w:lang w:val="en-CA"/>
        </w:rPr>
        <w:t xml:space="preserve">this value represents the </w:t>
      </w:r>
      <w:r w:rsidRPr="00561E84">
        <w:rPr>
          <w:lang w:val="en-CA"/>
        </w:rPr>
        <w:t>initial station “The selected stations are the places where the traveler’s vehicle has been left as they switch to using public transit.”</w:t>
      </w:r>
      <w:r w:rsidRPr="00561E84">
        <w:rPr>
          <w:highlight w:val="yellow"/>
          <w:lang w:val="en-CA"/>
        </w:rPr>
        <w:br/>
      </w:r>
      <w:r w:rsidRPr="00561E84">
        <w:rPr>
          <w:lang w:val="en-CA"/>
        </w:rPr>
        <w:t>-&gt; transform the id to create an iri</w:t>
      </w:r>
      <w:r w:rsidRPr="00561E84">
        <w:rPr>
          <w:highlight w:val="yellow"/>
          <w:lang w:val="en-CA"/>
        </w:rPr>
        <w:br/>
      </w:r>
      <w:r w:rsidRPr="00561E84">
        <w:rPr>
          <w:lang w:val="en-CA"/>
        </w:rPr>
        <w:t>return "NCS16_centroid_2011_" + getValue("station")</w:t>
      </w:r>
      <w:r w:rsidRPr="00561E84">
        <w:rPr>
          <w:lang w:val="en-CA"/>
        </w:rPr>
        <w:br/>
        <w:t>&lt;station_transform&gt; a spatialloc:Feature.</w:t>
      </w:r>
      <w:r w:rsidRPr="00561E84">
        <w:rPr>
          <w:lang w:val="en-CA"/>
        </w:rPr>
        <w:br/>
        <w:t>&lt;sub_trip1&gt; trip:endLoc &lt;station_transform&gt;.</w:t>
      </w:r>
      <w:r w:rsidRPr="00561E84">
        <w:rPr>
          <w:lang w:val="en-CA"/>
        </w:rPr>
        <w:br/>
        <w:t>&lt;sub_trip2&gt; trip:startLoc &lt;station_transform&gt;.</w:t>
      </w:r>
      <w:r w:rsidRPr="00561E84">
        <w:rPr>
          <w:highlight w:val="yellow"/>
          <w:lang w:val="en-CA"/>
        </w:rPr>
        <w:br/>
      </w:r>
      <w:r w:rsidR="00E857E3" w:rsidRPr="00561E84">
        <w:rPr>
          <w:lang w:val="en-CA"/>
        </w:rPr>
        <w:t>Note</w:t>
      </w:r>
      <w:r w:rsidRPr="00561E84">
        <w:rPr>
          <w:lang w:val="en-CA"/>
        </w:rPr>
        <w:t>: “The station zone numbers are references to centroids in the NCS16 standard.” See correspondence table</w:t>
      </w:r>
      <w:r w:rsidRPr="00561E84">
        <w:rPr>
          <w:lang w:val="en-CA"/>
        </w:rPr>
        <w:br/>
        <w:t>Q: is there a resource for determining the coordinates of the centroids?</w:t>
      </w:r>
      <w:r w:rsidRPr="00561E84">
        <w:rPr>
          <w:lang w:val="en-CA"/>
        </w:rPr>
        <w:br/>
        <w:t>Note: for now, we assume the centroids used are according to the 2011 system. In addition, we use the supplementary Station Correspondence file to approximate the location of the station (e.g. what zone it is located in).</w:t>
      </w:r>
    </w:p>
    <w:p w14:paraId="5B8E6282" w14:textId="77777777" w:rsidR="00DE663F" w:rsidRPr="00473EA4" w:rsidRDefault="00DE663F" w:rsidP="008C7F3C">
      <w:pPr>
        <w:pStyle w:val="ListParagraph"/>
        <w:numPr>
          <w:ilvl w:val="0"/>
          <w:numId w:val="41"/>
        </w:numPr>
        <w:rPr>
          <w:lang w:val="en-CA"/>
        </w:rPr>
      </w:pPr>
      <w:r>
        <w:rPr>
          <w:lang w:val="en-CA"/>
        </w:rPr>
        <w:t>Direction: auto2transit or transit2auto</w:t>
      </w:r>
      <w:r>
        <w:rPr>
          <w:lang w:val="en-CA"/>
        </w:rPr>
        <w:br/>
        <w:t>The mode of these trips (we expect) is “DAT” (drive access to transit), however the direction field provides additional information about the subtrips that comprise the trip. If the direction is auto2transit, then the first subtrip should be identified as having mode “Auto”. Similarly, for transit2auto the second subtrip has the “Auto” mode. To accomplish we transform the direction field into two separate mode attributes:</w:t>
      </w:r>
      <w:r>
        <w:rPr>
          <w:lang w:val="en-CA"/>
        </w:rPr>
        <w:br/>
        <w:t>-&gt; transform &lt;mode1_derived&gt;</w:t>
      </w:r>
      <w:r>
        <w:rPr>
          <w:lang w:val="en-CA"/>
        </w:rPr>
        <w:br/>
      </w:r>
      <w:r w:rsidRPr="00473EA4">
        <w:rPr>
          <w:lang w:val="en-CA"/>
        </w:rPr>
        <w:t>d = getValue("direction")</w:t>
      </w:r>
    </w:p>
    <w:p w14:paraId="0065F9F0" w14:textId="77777777" w:rsidR="00DE663F" w:rsidRPr="00473EA4" w:rsidRDefault="00DE663F" w:rsidP="00DE663F">
      <w:pPr>
        <w:ind w:left="720"/>
      </w:pPr>
      <w:r w:rsidRPr="00473EA4">
        <w:lastRenderedPageBreak/>
        <w:t>if "auto2" in d:</w:t>
      </w:r>
    </w:p>
    <w:p w14:paraId="63321519" w14:textId="77777777" w:rsidR="00DE663F" w:rsidRPr="00473EA4" w:rsidRDefault="00DE663F" w:rsidP="00DE663F">
      <w:pPr>
        <w:ind w:left="720"/>
      </w:pPr>
      <w:r w:rsidRPr="00473EA4">
        <w:t xml:space="preserve">    return </w:t>
      </w:r>
      <w:hyperlink r:id="rId61" w:history="1">
        <w:r w:rsidRPr="0003520F">
          <w:rPr>
            <w:rStyle w:val="Hyperlink"/>
          </w:rPr>
          <w:t>http://ontology.eil.utoronto.ca/icity/TASHA/Auto</w:t>
        </w:r>
      </w:hyperlink>
      <w:r>
        <w:br/>
        <w:t>-&gt; &lt;sub_trip1&gt; trip:viaMode &lt;mode1_derived&gt;.</w:t>
      </w:r>
      <w:r>
        <w:br/>
        <w:t>-&gt; similar transformation for mode2_derived.</w:t>
      </w:r>
      <w:r>
        <w:br/>
        <w:t>-&gt; &lt;sub_trip2&gt; trip:viaMode &lt;mode2_derived&gt;.</w:t>
      </w:r>
      <w:r>
        <w:br/>
        <w:t>Note that no mode is defined for the transit case as TASHA does not have an IRI for exclusive transit modes.</w:t>
      </w:r>
    </w:p>
    <w:p w14:paraId="136040AB" w14:textId="2D782278" w:rsidR="00DE663F" w:rsidRDefault="00DE663F" w:rsidP="008C7F3C">
      <w:pPr>
        <w:pStyle w:val="ListParagraph"/>
        <w:numPr>
          <w:ilvl w:val="0"/>
          <w:numId w:val="41"/>
        </w:numPr>
        <w:rPr>
          <w:lang w:val="en-CA"/>
        </w:rPr>
      </w:pPr>
      <w:r>
        <w:rPr>
          <w:lang w:val="en-CA"/>
        </w:rPr>
        <w:t>Weight</w:t>
      </w:r>
      <w:r w:rsidR="004E3418">
        <w:rPr>
          <w:lang w:val="en-CA"/>
        </w:rPr>
        <w:t>: not mapped</w:t>
      </w:r>
    </w:p>
    <w:p w14:paraId="6E9DA727" w14:textId="77777777" w:rsidR="00DE663F" w:rsidRDefault="00DE663F" w:rsidP="002660E6">
      <w:pPr>
        <w:pStyle w:val="Heading3"/>
        <w:numPr>
          <w:ilvl w:val="0"/>
          <w:numId w:val="0"/>
        </w:numPr>
      </w:pPr>
      <w:bookmarkStart w:id="221" w:name="_Toc35948917"/>
      <w:r>
        <w:t>facilitate_passenger.csv</w:t>
      </w:r>
      <w:bookmarkEnd w:id="221"/>
    </w:p>
    <w:p w14:paraId="31226480" w14:textId="77777777" w:rsidR="00DE663F" w:rsidRDefault="00DE663F" w:rsidP="008C7F3C">
      <w:pPr>
        <w:pStyle w:val="ListParagraph"/>
        <w:numPr>
          <w:ilvl w:val="0"/>
          <w:numId w:val="42"/>
        </w:numPr>
        <w:rPr>
          <w:lang w:val="en-CA"/>
        </w:rPr>
      </w:pPr>
      <w:r>
        <w:rPr>
          <w:lang w:val="en-CA"/>
        </w:rPr>
        <w:t>Household_id: omitted (relationship captured in other data sources)</w:t>
      </w:r>
    </w:p>
    <w:p w14:paraId="0F765A8B" w14:textId="77777777" w:rsidR="00DE663F" w:rsidRDefault="00DE663F" w:rsidP="008C7F3C">
      <w:pPr>
        <w:pStyle w:val="ListParagraph"/>
        <w:numPr>
          <w:ilvl w:val="0"/>
          <w:numId w:val="42"/>
        </w:numPr>
        <w:rPr>
          <w:lang w:val="en-CA"/>
        </w:rPr>
      </w:pPr>
      <w:r>
        <w:rPr>
          <w:lang w:val="en-CA"/>
        </w:rPr>
        <w:t>Passenger_id</w:t>
      </w:r>
      <w:r>
        <w:rPr>
          <w:lang w:val="en-CA"/>
        </w:rPr>
        <w:br/>
        <w:t>-&gt; transform to unique identifier</w:t>
      </w:r>
      <w:r>
        <w:br/>
        <w:t xml:space="preserve">&lt;passenger_id_transform&gt; : </w:t>
      </w:r>
      <w:r w:rsidRPr="00C54E8B">
        <w:t>return "h" + getValue("household_id") + "p" + getValue("</w:t>
      </w:r>
      <w:r>
        <w:t>passenger</w:t>
      </w:r>
      <w:r w:rsidRPr="00C54E8B">
        <w:t>_id")</w:t>
      </w:r>
      <w:r>
        <w:t xml:space="preserve"> </w:t>
      </w:r>
      <w:r>
        <w:br/>
        <w:t>-&gt; &lt;passenger_id_transform&gt; a person:PersonPD; change:hasManifestation [a person:Person]</w:t>
      </w:r>
      <w:r>
        <w:br/>
        <w:t>Note: mapping to household, etc omitted (redundant)</w:t>
      </w:r>
    </w:p>
    <w:p w14:paraId="4A7C4A61" w14:textId="77777777" w:rsidR="00DE663F" w:rsidRDefault="00DE663F" w:rsidP="008C7F3C">
      <w:pPr>
        <w:pStyle w:val="ListParagraph"/>
        <w:numPr>
          <w:ilvl w:val="0"/>
          <w:numId w:val="42"/>
        </w:numPr>
        <w:rPr>
          <w:lang w:val="en-CA"/>
        </w:rPr>
      </w:pPr>
      <w:r>
        <w:rPr>
          <w:lang w:val="en-CA"/>
        </w:rPr>
        <w:t>Passenger_trip_id</w:t>
      </w:r>
      <w:r>
        <w:rPr>
          <w:lang w:val="en-CA"/>
        </w:rPr>
        <w:br/>
        <w:t>-&gt; transform to create unique trip_id</w:t>
      </w:r>
      <w:r>
        <w:rPr>
          <w:lang w:val="en-CA"/>
        </w:rPr>
        <w:br/>
        <w:t>-&gt; transform to create unique identifier:</w:t>
      </w:r>
      <w:r>
        <w:rPr>
          <w:lang w:val="en-CA"/>
        </w:rPr>
        <w:br/>
      </w:r>
      <w:r w:rsidRPr="000211ED">
        <w:rPr>
          <w:lang w:val="en-CA"/>
        </w:rPr>
        <w:t>return "h" + getValue("household_id") + "p" + getValue("</w:t>
      </w:r>
      <w:r>
        <w:rPr>
          <w:lang w:val="en-CA"/>
        </w:rPr>
        <w:t>passenger</w:t>
      </w:r>
      <w:r w:rsidRPr="000211ED">
        <w:rPr>
          <w:lang w:val="en-CA"/>
        </w:rPr>
        <w:t>_id") + "t" + getValue("</w:t>
      </w:r>
      <w:r>
        <w:rPr>
          <w:lang w:val="en-CA"/>
        </w:rPr>
        <w:t>passenger_</w:t>
      </w:r>
      <w:r w:rsidRPr="000211ED">
        <w:rPr>
          <w:lang w:val="en-CA"/>
        </w:rPr>
        <w:t>trip_id")</w:t>
      </w:r>
      <w:r>
        <w:rPr>
          <w:lang w:val="en-CA"/>
        </w:rPr>
        <w:br/>
        <w:t>-&gt; &lt;passenger_trip_id_transform&gt; a trip:Trip.</w:t>
      </w:r>
      <w:r>
        <w:rPr>
          <w:lang w:val="en-CA"/>
        </w:rPr>
        <w:br/>
      </w:r>
      <w:r w:rsidRPr="00E857E3">
        <w:rPr>
          <w:lang w:val="en-CA"/>
        </w:rPr>
        <w:t>revised:</w:t>
      </w:r>
      <w:r>
        <w:rPr>
          <w:lang w:val="en-CA"/>
        </w:rPr>
        <w:t xml:space="preserve"> create specializations of ‘hasParticipant’ for trip: hasPassenger and hasDriver</w:t>
      </w:r>
      <w:r>
        <w:rPr>
          <w:lang w:val="en-CA"/>
        </w:rPr>
        <w:br/>
        <w:t>&lt;passenger_trip_id_transform&gt; trip:hasPassenger &lt;_passenger_id@t&gt;; trip:hasDriver &lt;_driver_id@t&gt;</w:t>
      </w:r>
    </w:p>
    <w:p w14:paraId="1D3E5ACF" w14:textId="77777777" w:rsidR="00DE663F" w:rsidRDefault="00DE663F" w:rsidP="008C7F3C">
      <w:pPr>
        <w:pStyle w:val="ListParagraph"/>
        <w:numPr>
          <w:ilvl w:val="0"/>
          <w:numId w:val="42"/>
        </w:numPr>
        <w:rPr>
          <w:lang w:val="en-CA"/>
        </w:rPr>
      </w:pPr>
      <w:r>
        <w:rPr>
          <w:lang w:val="en-CA"/>
        </w:rPr>
        <w:t>Driver_id</w:t>
      </w:r>
      <w:r>
        <w:rPr>
          <w:lang w:val="en-CA"/>
        </w:rPr>
        <w:br/>
        <w:t>-&gt; transform to unique identifier</w:t>
      </w:r>
      <w:r>
        <w:br/>
        <w:t xml:space="preserve">&lt;driver_id_transform&gt; : </w:t>
      </w:r>
      <w:r w:rsidRPr="00C54E8B">
        <w:t xml:space="preserve">return "h" + getValue("household_id") + "p" + </w:t>
      </w:r>
      <w:r w:rsidRPr="00C54E8B">
        <w:lastRenderedPageBreak/>
        <w:t>getValue("</w:t>
      </w:r>
      <w:r>
        <w:t>driver</w:t>
      </w:r>
      <w:r w:rsidRPr="00C54E8B">
        <w:t>_id")</w:t>
      </w:r>
      <w:r>
        <w:t xml:space="preserve"> </w:t>
      </w:r>
      <w:r>
        <w:br/>
        <w:t>-&gt; &lt;driver_id_transform&gt; a person:PersonPD; change:hasManifestation [a person:Person]</w:t>
      </w:r>
    </w:p>
    <w:p w14:paraId="7C2E7C6E" w14:textId="77777777" w:rsidR="00DE663F" w:rsidRDefault="00DE663F" w:rsidP="008C7F3C">
      <w:pPr>
        <w:pStyle w:val="ListParagraph"/>
        <w:numPr>
          <w:ilvl w:val="0"/>
          <w:numId w:val="42"/>
        </w:numPr>
        <w:rPr>
          <w:lang w:val="en-CA"/>
        </w:rPr>
      </w:pPr>
      <w:r>
        <w:rPr>
          <w:lang w:val="en-CA"/>
        </w:rPr>
        <w:t>Driver_trip_id</w:t>
      </w:r>
      <w:r>
        <w:rPr>
          <w:lang w:val="en-CA"/>
        </w:rPr>
        <w:br/>
        <w:t>-&gt; transform to create unique identifier:</w:t>
      </w:r>
      <w:r>
        <w:rPr>
          <w:lang w:val="en-CA"/>
        </w:rPr>
        <w:br/>
      </w:r>
      <w:r w:rsidRPr="000211ED">
        <w:rPr>
          <w:lang w:val="en-CA"/>
        </w:rPr>
        <w:t>return "h" + getValue("household_id") + "p" + getValue("</w:t>
      </w:r>
      <w:r>
        <w:rPr>
          <w:lang w:val="en-CA"/>
        </w:rPr>
        <w:t>driver</w:t>
      </w:r>
      <w:r w:rsidRPr="000211ED">
        <w:rPr>
          <w:lang w:val="en-CA"/>
        </w:rPr>
        <w:t>_id") + "t" + getValue("</w:t>
      </w:r>
      <w:r>
        <w:rPr>
          <w:lang w:val="en-CA"/>
        </w:rPr>
        <w:t>driver_</w:t>
      </w:r>
      <w:r w:rsidRPr="000211ED">
        <w:rPr>
          <w:lang w:val="en-CA"/>
        </w:rPr>
        <w:t>trip_id")</w:t>
      </w:r>
      <w:r>
        <w:rPr>
          <w:lang w:val="en-CA"/>
        </w:rPr>
        <w:br/>
        <w:t>-&gt; &lt;driver_trip_id_transform&gt; activity:occursDirectlyBefore &lt;passenger_trip_id_transform&gt;</w:t>
      </w:r>
      <w:r>
        <w:rPr>
          <w:lang w:val="en-CA"/>
        </w:rPr>
        <w:br/>
        <w:t>Note: could add mapping &lt;driver_trip_id_transform&gt; activity:hasParticipant &lt;_driver_id@t&gt; however if our interpretation is correct then this should be redundant with data already defined in trips.csv</w:t>
      </w:r>
    </w:p>
    <w:p w14:paraId="1E6881DF" w14:textId="77777777" w:rsidR="00DE663F" w:rsidRDefault="00DE663F" w:rsidP="008C7F3C">
      <w:pPr>
        <w:pStyle w:val="ListParagraph"/>
        <w:numPr>
          <w:ilvl w:val="0"/>
          <w:numId w:val="42"/>
        </w:numPr>
        <w:rPr>
          <w:lang w:val="en-CA"/>
        </w:rPr>
      </w:pPr>
      <w:r>
        <w:rPr>
          <w:lang w:val="en-CA"/>
        </w:rPr>
        <w:t>Weight</w:t>
      </w:r>
    </w:p>
    <w:p w14:paraId="2A4B0FDF" w14:textId="77777777" w:rsidR="00DE663F" w:rsidRDefault="00DE663F" w:rsidP="00DE663F">
      <w:pPr>
        <w:rPr>
          <w:b/>
        </w:rPr>
      </w:pPr>
      <w:r w:rsidRPr="001608DF">
        <w:rPr>
          <w:b/>
        </w:rPr>
        <w:t xml:space="preserve">Notes: </w:t>
      </w:r>
    </w:p>
    <w:p w14:paraId="1CAC98E8" w14:textId="77777777" w:rsidR="00DE663F" w:rsidRPr="001608DF" w:rsidRDefault="00DE663F" w:rsidP="00DE663F">
      <w:r>
        <w:t xml:space="preserve">The specification of trip id’s isn’t entirely clear. On a facilitates_passenger trip, is there a unique trip_id that is generated </w:t>
      </w:r>
      <w:r>
        <w:rPr>
          <w:i/>
        </w:rPr>
        <w:t>only</w:t>
      </w:r>
      <w:r>
        <w:t xml:space="preserve"> for the passenger? In other words, without referencing the facilitates_passenger data, is there no way to identify the driver making the trip (and thus we would only find the previous and subsequent trips)? Or, is a trip_id also generated for the driver in trips.csv, so there are two distinct trip_ids generated for the same trip? We assume the former, but it’s not clear in the description of the data.</w:t>
      </w:r>
    </w:p>
    <w:p w14:paraId="2472CD48" w14:textId="1C82A9C1" w:rsidR="00DE663F" w:rsidRDefault="009C262E" w:rsidP="002660E6">
      <w:pPr>
        <w:pStyle w:val="Heading2"/>
      </w:pPr>
      <w:bookmarkStart w:id="222" w:name="_Toc35948918"/>
      <w:r>
        <w:t>Futur</w:t>
      </w:r>
      <w:r w:rsidR="004E3418">
        <w:t>e Work</w:t>
      </w:r>
      <w:bookmarkEnd w:id="222"/>
    </w:p>
    <w:p w14:paraId="2AD4A731" w14:textId="3842C11C" w:rsidR="009C262E" w:rsidRDefault="009C262E" w:rsidP="008C7F3C">
      <w:pPr>
        <w:pStyle w:val="ListParagraph"/>
        <w:numPr>
          <w:ilvl w:val="0"/>
          <w:numId w:val="47"/>
        </w:numPr>
      </w:pPr>
      <w:r>
        <w:t>Determine whether it’s possible to retrieve the intended simulation date</w:t>
      </w:r>
      <w:r>
        <w:rPr>
          <w:lang w:val="en-CA"/>
        </w:rPr>
        <w:t xml:space="preserve"> from the simulation metadata</w:t>
      </w:r>
    </w:p>
    <w:p w14:paraId="7190F77C" w14:textId="32AF58DC" w:rsidR="004E3418" w:rsidRDefault="004E3418" w:rsidP="008C7F3C">
      <w:pPr>
        <w:pStyle w:val="ListParagraph"/>
        <w:numPr>
          <w:ilvl w:val="0"/>
          <w:numId w:val="47"/>
        </w:numPr>
      </w:pPr>
      <w:r>
        <w:t xml:space="preserve">Station Correspondence: We </w:t>
      </w:r>
      <w:r w:rsidR="002660E6">
        <w:t>should</w:t>
      </w:r>
      <w:r>
        <w:t xml:space="preserve"> to capture the link between the NCS16 Centroid IDs and the traffic zone they are contained in. This data could be used</w:t>
      </w:r>
      <w:r w:rsidR="00561E84">
        <w:t xml:space="preserve"> </w:t>
      </w:r>
      <w:r>
        <w:t>to identify the station name associated the centroid.</w:t>
      </w:r>
    </w:p>
    <w:p w14:paraId="61734FF3" w14:textId="77777777" w:rsidR="004E3418" w:rsidRDefault="004E3418" w:rsidP="008C7F3C">
      <w:pPr>
        <w:pStyle w:val="ListParagraph"/>
        <w:numPr>
          <w:ilvl w:val="1"/>
          <w:numId w:val="47"/>
        </w:numPr>
        <w:rPr>
          <w:lang w:val="en-CA"/>
        </w:rPr>
      </w:pPr>
      <w:r>
        <w:rPr>
          <w:lang w:val="en-CA"/>
        </w:rPr>
        <w:t>Centroid_2016 (or Centroid_2011?)</w:t>
      </w:r>
    </w:p>
    <w:p w14:paraId="1FCEF984" w14:textId="77777777" w:rsidR="004E3418" w:rsidRDefault="004E3418" w:rsidP="008C7F3C">
      <w:pPr>
        <w:pStyle w:val="ListParagraph"/>
        <w:numPr>
          <w:ilvl w:val="1"/>
          <w:numId w:val="47"/>
        </w:numPr>
        <w:rPr>
          <w:lang w:val="en-CA"/>
        </w:rPr>
      </w:pPr>
      <w:r>
        <w:rPr>
          <w:lang w:val="en-CA"/>
        </w:rPr>
        <w:t>GTA2001Zone</w:t>
      </w:r>
    </w:p>
    <w:p w14:paraId="589CFE8D" w14:textId="18177128" w:rsidR="00ED58E7" w:rsidRDefault="00DE663F" w:rsidP="008C7F3C">
      <w:pPr>
        <w:pStyle w:val="ListParagraph"/>
        <w:numPr>
          <w:ilvl w:val="0"/>
          <w:numId w:val="46"/>
        </w:numPr>
      </w:pPr>
      <w:r>
        <w:lastRenderedPageBreak/>
        <w:t>In future work, the “weight” attribute should be incorporated into the mapping, as it relates to a particular simulation.</w:t>
      </w:r>
    </w:p>
    <w:p w14:paraId="488AC360" w14:textId="77777777" w:rsidR="002660E6" w:rsidRDefault="002660E6" w:rsidP="002660E6"/>
    <w:p w14:paraId="04D5E77E" w14:textId="77777777" w:rsidR="002660E6" w:rsidRDefault="002660E6" w:rsidP="002660E6"/>
    <w:p w14:paraId="364A8780" w14:textId="77777777" w:rsidR="002660E6" w:rsidRDefault="002660E6">
      <w:pPr>
        <w:spacing w:after="200" w:line="276" w:lineRule="auto"/>
      </w:pPr>
      <w:r>
        <w:br w:type="page"/>
      </w:r>
    </w:p>
    <w:p w14:paraId="5EA5D008" w14:textId="77777777" w:rsidR="000E5600" w:rsidRDefault="000E5600" w:rsidP="008C7F3C">
      <w:pPr>
        <w:pStyle w:val="Heading1"/>
        <w:numPr>
          <w:ilvl w:val="0"/>
          <w:numId w:val="63"/>
        </w:numPr>
      </w:pPr>
      <w:bookmarkStart w:id="223" w:name="_Ref31182931"/>
      <w:bookmarkStart w:id="224" w:name="_Toc35948919"/>
      <w:commentRangeStart w:id="225"/>
      <w:r>
        <w:lastRenderedPageBreak/>
        <w:t>Transit</w:t>
      </w:r>
      <w:commentRangeEnd w:id="225"/>
      <w:r w:rsidR="00663AFE">
        <w:rPr>
          <w:rStyle w:val="CommentReference"/>
          <w:rFonts w:asciiTheme="minorHAnsi" w:eastAsiaTheme="minorEastAsia" w:hAnsiTheme="minorHAnsi"/>
          <w:b w:val="0"/>
          <w:bCs w:val="0"/>
          <w:kern w:val="0"/>
        </w:rPr>
        <w:commentReference w:id="225"/>
      </w:r>
      <w:r>
        <w:t xml:space="preserve"> Data Mapping</w:t>
      </w:r>
      <w:bookmarkEnd w:id="223"/>
      <w:bookmarkEnd w:id="224"/>
    </w:p>
    <w:p w14:paraId="77FE896A" w14:textId="77777777" w:rsidR="000E5600" w:rsidRDefault="000E5600" w:rsidP="002660E6">
      <w:r>
        <w:t>Overview of datasets:</w:t>
      </w:r>
    </w:p>
    <w:p w14:paraId="7C719F90" w14:textId="77777777" w:rsidR="000E5600" w:rsidRDefault="000E5600" w:rsidP="008C7F3C">
      <w:pPr>
        <w:pStyle w:val="ListParagraph"/>
        <w:numPr>
          <w:ilvl w:val="0"/>
          <w:numId w:val="62"/>
        </w:numPr>
      </w:pPr>
      <w:r>
        <w:t>Subway delay data</w:t>
      </w:r>
    </w:p>
    <w:p w14:paraId="2E035305" w14:textId="77777777" w:rsidR="000E5600" w:rsidRDefault="000E5600" w:rsidP="008C7F3C">
      <w:pPr>
        <w:pStyle w:val="ListParagraph"/>
        <w:numPr>
          <w:ilvl w:val="0"/>
          <w:numId w:val="62"/>
        </w:numPr>
      </w:pPr>
      <w:r>
        <w:t>TTC schedule data (gtfs)</w:t>
      </w:r>
    </w:p>
    <w:p w14:paraId="5094BC75" w14:textId="77777777" w:rsidR="000E5600" w:rsidRPr="00092BFA" w:rsidRDefault="000E5600" w:rsidP="008C7F3C">
      <w:pPr>
        <w:pStyle w:val="ListParagraph"/>
        <w:numPr>
          <w:ilvl w:val="0"/>
          <w:numId w:val="62"/>
        </w:numPr>
      </w:pPr>
      <w:r>
        <w:t>Vehicle location data (nextbus / other)</w:t>
      </w:r>
    </w:p>
    <w:p w14:paraId="1ECCBDC6" w14:textId="56C25332" w:rsidR="002660E6" w:rsidRDefault="002660E6" w:rsidP="00EC2F24">
      <w:pPr>
        <w:pStyle w:val="Heading2"/>
        <w:numPr>
          <w:ilvl w:val="0"/>
          <w:numId w:val="0"/>
        </w:numPr>
      </w:pPr>
      <w:r>
        <w:br/>
      </w:r>
      <w:bookmarkStart w:id="226" w:name="_Toc35948920"/>
      <w:r>
        <w:t>Subway &amp; SRT Logs (December 2018)</w:t>
      </w:r>
      <w:bookmarkEnd w:id="226"/>
    </w:p>
    <w:p w14:paraId="2F9920C2" w14:textId="77777777" w:rsidR="002660E6" w:rsidRDefault="002660E6" w:rsidP="002660E6">
      <w:r>
        <w:t>To do: match the Station and Line values with the identifiers defined in gtfs.</w:t>
      </w:r>
    </w:p>
    <w:p w14:paraId="208A856D" w14:textId="77777777" w:rsidR="002660E6" w:rsidRDefault="002660E6" w:rsidP="008C7F3C">
      <w:pPr>
        <w:pStyle w:val="ListParagraph"/>
        <w:numPr>
          <w:ilvl w:val="0"/>
          <w:numId w:val="60"/>
        </w:numPr>
      </w:pPr>
      <w:r>
        <w:t>Date, Time: the date/time of the incident</w:t>
      </w:r>
      <w:r>
        <w:br/>
        <w:t>Modify the date value to the xsd:date format</w:t>
      </w:r>
      <w:r>
        <w:br/>
        <w:t>date = getValue("Date")</w:t>
      </w:r>
    </w:p>
    <w:p w14:paraId="7D2D5CFE" w14:textId="77777777" w:rsidR="002660E6" w:rsidRDefault="002660E6" w:rsidP="002660E6">
      <w:pPr>
        <w:pStyle w:val="ListParagraph"/>
      </w:pPr>
      <w:r>
        <w:t>return datetime.datetime.strptime(date, '%m/%d/%y').strftime('%Y-%m-%d')</w:t>
      </w:r>
      <w:r>
        <w:br/>
      </w:r>
      <w:r>
        <w:br/>
        <w:t>Combine and transform these values into xsd:DateTimeStamp format</w:t>
      </w:r>
      <w:r>
        <w:br/>
      </w:r>
      <w:r w:rsidRPr="005C5E54">
        <w:rPr>
          <w:rFonts w:ascii="Courier" w:hAnsi="Courier"/>
          <w:sz w:val="20"/>
          <w:lang w:val="en-CA"/>
        </w:rPr>
        <w:t>return getValue("</w:t>
      </w:r>
      <w:r>
        <w:rPr>
          <w:rFonts w:ascii="Courier" w:hAnsi="Courier"/>
          <w:sz w:val="20"/>
          <w:lang w:val="en-CA"/>
        </w:rPr>
        <w:t>xsddate</w:t>
      </w:r>
      <w:r w:rsidRPr="005C5E54">
        <w:rPr>
          <w:rFonts w:ascii="Courier" w:hAnsi="Courier"/>
          <w:sz w:val="20"/>
          <w:lang w:val="en-CA"/>
        </w:rPr>
        <w:t>") + "T" + getValue("Time") + "-05:00"</w:t>
      </w:r>
      <w:r>
        <w:br/>
        <w:t xml:space="preserve">-&gt; &lt;_incident&gt; a transit:TransitIncident; activity:beginOf [a time:Instant; time:inXSDDateTimeStamp &lt;date_time_stamp_transform&gt;] </w:t>
      </w:r>
    </w:p>
    <w:p w14:paraId="50557788" w14:textId="77777777" w:rsidR="002660E6" w:rsidRDefault="002660E6" w:rsidP="008C7F3C">
      <w:pPr>
        <w:pStyle w:val="ListParagraph"/>
        <w:numPr>
          <w:ilvl w:val="0"/>
          <w:numId w:val="60"/>
        </w:numPr>
      </w:pPr>
      <w:r>
        <w:t>Day: the day of week of the incident</w:t>
      </w:r>
      <w:r>
        <w:br/>
        <w:t>Transform to schema.org day of week format:</w:t>
      </w:r>
    </w:p>
    <w:p w14:paraId="79D76E99" w14:textId="77777777" w:rsidR="002660E6" w:rsidRDefault="002660E6" w:rsidP="002660E6">
      <w:pPr>
        <w:pStyle w:val="ListParagraph"/>
      </w:pPr>
      <w:r w:rsidRPr="00244CD4">
        <w:t>return "http://schema.org/" + getValue("Day")</w:t>
      </w:r>
      <w:r>
        <w:br/>
        <w:t>-&gt; &lt;_incident&gt; a transit:TransitIncident; activity:beginOf [a time:Instant; time:inXSDDateTimeStamp &lt;Day_transform&gt;^^xsd:dateTimeStamp]</w:t>
      </w:r>
    </w:p>
    <w:p w14:paraId="58BAEDC0" w14:textId="77777777" w:rsidR="002660E6" w:rsidRDefault="002660E6" w:rsidP="008C7F3C">
      <w:pPr>
        <w:pStyle w:val="ListParagraph"/>
        <w:numPr>
          <w:ilvl w:val="0"/>
          <w:numId w:val="60"/>
        </w:numPr>
      </w:pPr>
      <w:r>
        <w:t>Station</w:t>
      </w:r>
      <w:r>
        <w:br/>
      </w:r>
      <w:r w:rsidRPr="0053386D">
        <w:rPr>
          <w:b/>
        </w:rPr>
        <w:t>Note</w:t>
      </w:r>
      <w:r>
        <w:t>: while station attribute values do match for the stop names specified in the gtfs files, they are defined at a higher level, whereas gtfs specifies multiple stop points for a given station. In the future, there may be a need to automate the formal relationship between the stations and the gtfs stops they contain. It would also be useful to integrate the subway station names with the actual associated location (shape info) of the stations, if available.</w:t>
      </w:r>
      <w:r>
        <w:br/>
        <w:t xml:space="preserve">-&gt; &lt;_incident&gt; transit:associatedWithStop </w:t>
      </w:r>
      <w:r>
        <w:rPr>
          <w:iCs/>
        </w:rPr>
        <w:t>_:stopbnode [foaf:name</w:t>
      </w:r>
      <w:r>
        <w:t xml:space="preserve"> &lt;station&gt;].</w:t>
      </w:r>
    </w:p>
    <w:p w14:paraId="163FB67E" w14:textId="77777777" w:rsidR="002660E6" w:rsidRDefault="002660E6" w:rsidP="008C7F3C">
      <w:pPr>
        <w:pStyle w:val="ListParagraph"/>
        <w:numPr>
          <w:ilvl w:val="0"/>
          <w:numId w:val="60"/>
        </w:numPr>
      </w:pPr>
      <w:r>
        <w:lastRenderedPageBreak/>
        <w:t>Code</w:t>
      </w:r>
      <w:r>
        <w:br/>
        <w:t>-&gt; &lt;_incident&gt; transit:hasIncidentCode &lt;code&gt;</w:t>
      </w:r>
    </w:p>
    <w:p w14:paraId="2548CE26" w14:textId="77777777" w:rsidR="002660E6" w:rsidRDefault="002660E6" w:rsidP="008C7F3C">
      <w:pPr>
        <w:pStyle w:val="ListParagraph"/>
        <w:numPr>
          <w:ilvl w:val="0"/>
          <w:numId w:val="60"/>
        </w:numPr>
      </w:pPr>
      <w:r>
        <w:t>Min Delay: the delay caused by the incident in minutes, or more accurately – the length of the incident in minutes.</w:t>
      </w:r>
      <w:r>
        <w:br/>
        <w:t>-&gt; &lt;_incident&gt; activity:occursAt [a time:Interval; time:hasDurationDescription [a time:GeneralDurationDescription; time:minutes &lt;Min Delay&gt;]]</w:t>
      </w:r>
    </w:p>
    <w:p w14:paraId="7519617E" w14:textId="77777777" w:rsidR="002660E6" w:rsidRDefault="002660E6" w:rsidP="008C7F3C">
      <w:pPr>
        <w:pStyle w:val="ListParagraph"/>
        <w:numPr>
          <w:ilvl w:val="0"/>
          <w:numId w:val="60"/>
        </w:numPr>
      </w:pPr>
      <w:r>
        <w:t xml:space="preserve">Min Gap: the gap following the incident in minutes. </w:t>
      </w:r>
      <w:r w:rsidRPr="00EA0E14">
        <w:t>Not</w:t>
      </w:r>
      <w:r>
        <w:t>e that</w:t>
      </w:r>
      <w:r w:rsidRPr="00EA0E14">
        <w:t xml:space="preserve"> </w:t>
      </w:r>
      <w:r>
        <w:t>this value represents the resulting gap; i.e. from the time of the delay until after it is resolved and the next train arrives at the station.</w:t>
      </w:r>
      <w:r>
        <w:br/>
        <w:t>-&gt; &lt;_incident&gt; causedGap [a time:Interval; time:hasDurationDescription [a time:GeneralDurationDescription; time:minutes &lt;Min Delay&gt;]]</w:t>
      </w:r>
    </w:p>
    <w:p w14:paraId="69BE08DF" w14:textId="77777777" w:rsidR="002660E6" w:rsidRDefault="002660E6" w:rsidP="008C7F3C">
      <w:pPr>
        <w:pStyle w:val="ListParagraph"/>
        <w:numPr>
          <w:ilvl w:val="0"/>
          <w:numId w:val="60"/>
        </w:numPr>
      </w:pPr>
      <w:commentRangeStart w:id="227"/>
      <w:r w:rsidRPr="00AC2530">
        <w:rPr>
          <w:highlight w:val="yellow"/>
        </w:rPr>
        <w:t>Bound</w:t>
      </w:r>
      <w:r>
        <w:t>: optional route property?</w:t>
      </w:r>
      <w:r>
        <w:br/>
      </w:r>
      <w:r w:rsidRPr="00911A73">
        <w:rPr>
          <w:highlight w:val="yellow"/>
        </w:rPr>
        <w:t>-&gt; to do</w:t>
      </w:r>
      <w:r>
        <w:t>: add boundCardinalDirection as optional property (complimentary to isInbound property for routes)</w:t>
      </w:r>
      <w:commentRangeEnd w:id="227"/>
      <w:r>
        <w:rPr>
          <w:rStyle w:val="CommentReference"/>
          <w:rFonts w:ascii="Times New Roman" w:eastAsia="Times New Roman" w:hAnsi="Times New Roman"/>
          <w:lang w:val="en-CA"/>
        </w:rPr>
        <w:commentReference w:id="227"/>
      </w:r>
      <w:r>
        <w:br/>
      </w:r>
      <w:r w:rsidRPr="00911A73">
        <w:rPr>
          <w:highlight w:val="yellow"/>
        </w:rPr>
        <w:t>-&gt; Future work:</w:t>
      </w:r>
      <w:r>
        <w:t xml:space="preserve"> the value of this attribute might be applied to identify the involved stop point (e.g. which station platform) more precisely.</w:t>
      </w:r>
    </w:p>
    <w:p w14:paraId="3A6734A5" w14:textId="77777777" w:rsidR="002660E6" w:rsidRDefault="002660E6" w:rsidP="008C7F3C">
      <w:pPr>
        <w:pStyle w:val="ListParagraph"/>
        <w:numPr>
          <w:ilvl w:val="0"/>
          <w:numId w:val="60"/>
        </w:numPr>
      </w:pPr>
      <w:r>
        <w:t>Line: (specialized) route</w:t>
      </w:r>
    </w:p>
    <w:p w14:paraId="245B6B6B" w14:textId="77777777" w:rsidR="002660E6" w:rsidRDefault="002660E6" w:rsidP="002660E6">
      <w:pPr>
        <w:pStyle w:val="ListParagraph"/>
      </w:pPr>
      <w:r>
        <w:t>Transform Line names into corresponding gtfs route ids:</w:t>
      </w:r>
    </w:p>
    <w:p w14:paraId="6234BAAA" w14:textId="77777777" w:rsidR="002660E6" w:rsidRDefault="002660E6" w:rsidP="002660E6">
      <w:pPr>
        <w:pStyle w:val="ListParagraph"/>
        <w:ind w:left="1440"/>
      </w:pPr>
      <w:r>
        <w:t>line = getValue("Line")</w:t>
      </w:r>
    </w:p>
    <w:p w14:paraId="1BEA00F3" w14:textId="77777777" w:rsidR="002660E6" w:rsidRDefault="002660E6" w:rsidP="002660E6">
      <w:pPr>
        <w:pStyle w:val="ListParagraph"/>
        <w:ind w:left="1440"/>
      </w:pPr>
      <w:r>
        <w:t>if (line == "YU"):</w:t>
      </w:r>
    </w:p>
    <w:p w14:paraId="7B33210C" w14:textId="77777777" w:rsidR="002660E6" w:rsidRDefault="002660E6" w:rsidP="002660E6">
      <w:pPr>
        <w:pStyle w:val="ListParagraph"/>
        <w:ind w:left="1440"/>
      </w:pPr>
      <w:r>
        <w:t xml:space="preserve">    return "55305"</w:t>
      </w:r>
    </w:p>
    <w:p w14:paraId="7387C118" w14:textId="77777777" w:rsidR="002660E6" w:rsidRDefault="002660E6" w:rsidP="002660E6">
      <w:pPr>
        <w:pStyle w:val="ListParagraph"/>
        <w:ind w:left="1440"/>
      </w:pPr>
      <w:r>
        <w:t>if (line == "BD"):</w:t>
      </w:r>
    </w:p>
    <w:p w14:paraId="3A0799C0" w14:textId="77777777" w:rsidR="002660E6" w:rsidRDefault="002660E6" w:rsidP="002660E6">
      <w:pPr>
        <w:pStyle w:val="ListParagraph"/>
        <w:ind w:left="1440"/>
      </w:pPr>
      <w:r>
        <w:t xml:space="preserve">    return "55306"</w:t>
      </w:r>
    </w:p>
    <w:p w14:paraId="50A2211B" w14:textId="77777777" w:rsidR="002660E6" w:rsidRDefault="002660E6" w:rsidP="002660E6">
      <w:pPr>
        <w:pStyle w:val="ListParagraph"/>
        <w:ind w:left="1440"/>
      </w:pPr>
      <w:r>
        <w:t>if (line == "SRT"):</w:t>
      </w:r>
    </w:p>
    <w:p w14:paraId="76DCF826" w14:textId="77777777" w:rsidR="002660E6" w:rsidRDefault="002660E6" w:rsidP="002660E6">
      <w:pPr>
        <w:pStyle w:val="ListParagraph"/>
        <w:ind w:left="1440"/>
      </w:pPr>
      <w:r>
        <w:t xml:space="preserve">    return "55307"</w:t>
      </w:r>
    </w:p>
    <w:p w14:paraId="1628C6DD" w14:textId="77777777" w:rsidR="002660E6" w:rsidRDefault="002660E6" w:rsidP="002660E6">
      <w:pPr>
        <w:pStyle w:val="ListParagraph"/>
        <w:ind w:left="1440"/>
      </w:pPr>
      <w:r>
        <w:t>if (line == "SHP"):</w:t>
      </w:r>
    </w:p>
    <w:p w14:paraId="3561C5E8" w14:textId="77777777" w:rsidR="002660E6" w:rsidRDefault="002660E6" w:rsidP="002660E6">
      <w:pPr>
        <w:pStyle w:val="ListParagraph"/>
        <w:ind w:left="1440"/>
      </w:pPr>
      <w:r>
        <w:t xml:space="preserve">    return "55308"</w:t>
      </w:r>
    </w:p>
    <w:p w14:paraId="02F222E9" w14:textId="77777777" w:rsidR="002660E6" w:rsidRDefault="002660E6" w:rsidP="002660E6">
      <w:pPr>
        <w:pStyle w:val="ListParagraph"/>
      </w:pPr>
      <w:r>
        <w:t>-&gt; &lt;_incident&gt; associatedWithTrip [a TransitTrip; transit:occursOn [a Route; manifestationOf &lt;line_transform&gt;]].</w:t>
      </w:r>
    </w:p>
    <w:p w14:paraId="1E31FF04" w14:textId="77777777" w:rsidR="002660E6" w:rsidRDefault="002660E6" w:rsidP="002660E6">
      <w:pPr>
        <w:pStyle w:val="ListParagraph"/>
      </w:pPr>
      <w:r>
        <w:t>&lt;line_transform&gt; a RoutePD.</w:t>
      </w:r>
    </w:p>
    <w:p w14:paraId="7F110309" w14:textId="77777777" w:rsidR="002660E6" w:rsidRDefault="002660E6" w:rsidP="008C7F3C">
      <w:pPr>
        <w:pStyle w:val="ListParagraph"/>
        <w:numPr>
          <w:ilvl w:val="0"/>
          <w:numId w:val="60"/>
        </w:numPr>
      </w:pPr>
      <w:r>
        <w:lastRenderedPageBreak/>
        <w:t>Vehicle: the vehicle involved in the incident</w:t>
      </w:r>
      <w:r>
        <w:br/>
        <w:t>-&gt; &lt;_incident&gt; associatedWithTrip [a TransitTrip; viaVehicle [a TransitVehicle; hasTransitVehicleId &lt;Vehicle&gt;]</w:t>
      </w:r>
    </w:p>
    <w:p w14:paraId="4AAE6528" w14:textId="77777777" w:rsidR="002660E6" w:rsidRDefault="002660E6" w:rsidP="002660E6"/>
    <w:p w14:paraId="1F6B9729" w14:textId="77777777" w:rsidR="002660E6" w:rsidRDefault="002660E6" w:rsidP="002660E6">
      <w:pPr>
        <w:ind w:left="360"/>
        <w:rPr>
          <w:rFonts w:ascii="Times" w:eastAsiaTheme="minorHAnsi" w:hAnsi="Times" w:cstheme="minorBidi"/>
        </w:rPr>
      </w:pPr>
      <w:r>
        <w:t>If required, approach to modify values to define new IRIs:</w:t>
      </w:r>
    </w:p>
    <w:p w14:paraId="7D92BB62" w14:textId="77777777" w:rsidR="002660E6" w:rsidRDefault="002660E6" w:rsidP="002660E6">
      <w:pPr>
        <w:ind w:left="360"/>
      </w:pPr>
      <w:r>
        <w:t>Create new columns for: stationIRI, incidentIRI, transitTripIRI, transitVehicleIRI, intervalIRI, instantIRI</w:t>
      </w:r>
    </w:p>
    <w:p w14:paraId="012BA75A" w14:textId="77777777" w:rsidR="002660E6" w:rsidRDefault="002660E6" w:rsidP="008C7F3C">
      <w:pPr>
        <w:pStyle w:val="ListParagraph"/>
        <w:numPr>
          <w:ilvl w:val="0"/>
          <w:numId w:val="50"/>
        </w:numPr>
        <w:rPr>
          <w:lang w:val="en-CA"/>
        </w:rPr>
      </w:pPr>
      <w:r>
        <w:rPr>
          <w:lang w:val="en-CA"/>
        </w:rPr>
        <w:t>Modify station values for creation of stationIRI:</w:t>
      </w:r>
      <w:r>
        <w:rPr>
          <w:lang w:val="en-CA"/>
        </w:rPr>
        <w:br/>
      </w:r>
      <w:r w:rsidRPr="00AB08C3">
        <w:rPr>
          <w:lang w:val="en-CA"/>
        </w:rPr>
        <w:t>x = getValue("Station")</w:t>
      </w:r>
      <w:r>
        <w:rPr>
          <w:lang w:val="en-CA"/>
        </w:rPr>
        <w:br/>
      </w:r>
      <w:r w:rsidRPr="00AB08C3">
        <w:rPr>
          <w:lang w:val="en-CA"/>
        </w:rPr>
        <w:t>x=x.replace(" ","")</w:t>
      </w:r>
      <w:r>
        <w:rPr>
          <w:lang w:val="en-CA"/>
        </w:rPr>
        <w:br/>
      </w:r>
      <w:r w:rsidRPr="00AB08C3">
        <w:rPr>
          <w:lang w:val="en-CA"/>
        </w:rPr>
        <w:t>x=re.sub('[()]','-',x)</w:t>
      </w:r>
      <w:r>
        <w:rPr>
          <w:lang w:val="en-CA"/>
        </w:rPr>
        <w:br/>
      </w:r>
      <w:r w:rsidRPr="00AB08C3">
        <w:rPr>
          <w:lang w:val="en-CA"/>
        </w:rPr>
        <w:t>return x</w:t>
      </w:r>
    </w:p>
    <w:p w14:paraId="02BFC7D8" w14:textId="77777777" w:rsidR="002660E6" w:rsidRPr="006F3D44" w:rsidRDefault="002660E6" w:rsidP="008C7F3C">
      <w:pPr>
        <w:pStyle w:val="ListParagraph"/>
        <w:numPr>
          <w:ilvl w:val="0"/>
          <w:numId w:val="50"/>
        </w:numPr>
        <w:rPr>
          <w:lang w:val="en-CA"/>
        </w:rPr>
      </w:pPr>
      <w:r>
        <w:rPr>
          <w:lang w:val="en-CA"/>
        </w:rPr>
        <w:t>Generate incident IRI based on station &amp; dates (with ‘:’ omitted); generate trip and vehicle IRIs as a function of the incident IRI, e.g.:</w:t>
      </w:r>
      <w:r>
        <w:rPr>
          <w:lang w:val="en-CA"/>
        </w:rPr>
        <w:br/>
      </w:r>
      <w:r w:rsidRPr="006F3D44">
        <w:rPr>
          <w:lang w:val="en-CA"/>
        </w:rPr>
        <w:t>datetime = getValue("XSDDateTime")</w:t>
      </w:r>
      <w:r>
        <w:rPr>
          <w:lang w:val="en-CA"/>
        </w:rPr>
        <w:br/>
      </w:r>
      <w:r w:rsidRPr="006F3D44">
        <w:rPr>
          <w:lang w:val="en-CA"/>
        </w:rPr>
        <w:t>datetime=datetime.replace(":","")</w:t>
      </w:r>
      <w:r>
        <w:rPr>
          <w:lang w:val="en-CA"/>
        </w:rPr>
        <w:br/>
      </w:r>
      <w:r w:rsidRPr="006F3D44">
        <w:rPr>
          <w:lang w:val="en-CA"/>
        </w:rPr>
        <w:t>return "</w:t>
      </w:r>
      <w:r>
        <w:rPr>
          <w:lang w:val="en-CA"/>
        </w:rPr>
        <w:t>incident</w:t>
      </w:r>
      <w:r w:rsidRPr="006F3D44">
        <w:rPr>
          <w:lang w:val="en-CA"/>
        </w:rPr>
        <w:t>" + datetime</w:t>
      </w:r>
    </w:p>
    <w:p w14:paraId="12625A07" w14:textId="77777777" w:rsidR="002660E6" w:rsidRDefault="002660E6" w:rsidP="002660E6"/>
    <w:p w14:paraId="62247221" w14:textId="77777777" w:rsidR="002660E6" w:rsidRPr="00EC2F24" w:rsidRDefault="002660E6" w:rsidP="00EC2F24">
      <w:pPr>
        <w:pStyle w:val="Heading2"/>
        <w:numPr>
          <w:ilvl w:val="0"/>
          <w:numId w:val="0"/>
        </w:numPr>
      </w:pPr>
      <w:bookmarkStart w:id="228" w:name="_Toc35948921"/>
      <w:r w:rsidRPr="00EC2F24">
        <w:t>AVL Data (TTC NVAS XML Feed)</w:t>
      </w:r>
      <w:bookmarkEnd w:id="228"/>
    </w:p>
    <w:p w14:paraId="2B3B344B" w14:textId="77777777" w:rsidR="002660E6" w:rsidRDefault="002660E6" w:rsidP="002660E6">
      <w:r>
        <w:t>Provides near-live, historical, and predicted transit vehicle locations.</w:t>
      </w:r>
    </w:p>
    <w:p w14:paraId="1951EA61" w14:textId="77777777" w:rsidR="002660E6" w:rsidRDefault="002660E6" w:rsidP="002660E6">
      <w:r>
        <w:t xml:space="preserve">For the purposes of mapping design, we will use the 501 Streetcar data as example, loading the following into Karma as a web service url: </w:t>
      </w:r>
      <w:r w:rsidRPr="00690558">
        <w:t>http://webservices.nextbus.com/service/publicXMLFeed?command=</w:t>
      </w:r>
      <w:r>
        <w:t>vehicleLocations...</w:t>
      </w:r>
    </w:p>
    <w:p w14:paraId="76994980" w14:textId="77777777" w:rsidR="002660E6" w:rsidRDefault="002660E6" w:rsidP="002660E6">
      <w:r>
        <w:t>With the additional specification of the t parameter, we can query 15 minutes prior to some point in time (e.g. to retrieve a snapshot of the vehicles’ locations shortly after some subway incident).</w:t>
      </w:r>
    </w:p>
    <w:p w14:paraId="71A5B187" w14:textId="77777777" w:rsidR="002660E6" w:rsidRDefault="002660E6" w:rsidP="002660E6">
      <w:r>
        <w:t>In order to obtain a complete picture, we will need to retrieve the data for all bus routes within the time period of interest.</w:t>
      </w:r>
    </w:p>
    <w:p w14:paraId="7C9875F6" w14:textId="77777777" w:rsidR="002660E6" w:rsidRDefault="002660E6" w:rsidP="002660E6">
      <w:r>
        <w:lastRenderedPageBreak/>
        <w:t>For example, a subway delay of 40 minutes occurred on May 1, 2018 at 10:05 AM. Therefore to begin examining vehicle locations of interest, we can request data specifying the corresponding t parameter (latest time of update) by, let’s say 10 minutes later (May 1, 2018 at 10:15AM) in epoch time: t=</w:t>
      </w:r>
      <w:r w:rsidRPr="00A530EF">
        <w:t>1525184100</w:t>
      </w:r>
      <w:r>
        <w:t>.</w:t>
      </w:r>
    </w:p>
    <w:p w14:paraId="7FF24A2F" w14:textId="77777777" w:rsidR="002660E6" w:rsidRDefault="004A6700" w:rsidP="002660E6">
      <w:pPr>
        <w:ind w:left="360"/>
      </w:pPr>
      <w:hyperlink r:id="rId62" w:history="1">
        <w:r w:rsidR="002660E6" w:rsidRPr="00DC784F">
          <w:rPr>
            <w:rStyle w:val="Hyperlink"/>
          </w:rPr>
          <w:t>http://webservices.nextbus.com/service/publicXMLFeed?command=vehicleLocations&amp;a=ttc&amp;r=501&amp;t=1525184100000</w:t>
        </w:r>
      </w:hyperlink>
    </w:p>
    <w:p w14:paraId="0D14FBF7" w14:textId="77777777" w:rsidR="002660E6" w:rsidRDefault="002660E6" w:rsidP="002660E6">
      <w:r>
        <w:t xml:space="preserve">Note that the XML feed requires the specification of a route (the “r” parameter), therefore in order to retrieve and map the required location data for a particular scenario (e.g. the question of the locations of shuttle buses following a service), we will need identify all route ids of interest (e.g. bus routes) and the time window(s) of interest (e.g. after a subway delay), and script a retrieval of the required data (and its translation into an ontology-base formalism). </w:t>
      </w:r>
    </w:p>
    <w:p w14:paraId="7912F530" w14:textId="77777777" w:rsidR="002660E6" w:rsidRDefault="002660E6" w:rsidP="002660E6">
      <w:r>
        <w:t xml:space="preserve">Detailed documentation on the feed is available at: </w:t>
      </w:r>
      <w:hyperlink r:id="rId63" w:history="1">
        <w:r w:rsidRPr="00F03834">
          <w:rPr>
            <w:rStyle w:val="Hyperlink"/>
          </w:rPr>
          <w:t>http://www.nextbus.com/xmlFeedDocs/NextBusXMLFeed.pdf</w:t>
        </w:r>
      </w:hyperlink>
      <w:r>
        <w:t>.The mapping with respect to the output from an arbitrary route is defined below. Note that this may change slightly with the retrieval and storage of NextBus feed data into a database.</w:t>
      </w:r>
    </w:p>
    <w:p w14:paraId="6755370F" w14:textId="77777777" w:rsidR="002660E6" w:rsidRPr="008A1F8C" w:rsidRDefault="002660E6" w:rsidP="008C7F3C">
      <w:pPr>
        <w:pStyle w:val="ListParagraph"/>
        <w:numPr>
          <w:ilvl w:val="0"/>
          <w:numId w:val="59"/>
        </w:numPr>
        <w:rPr>
          <w:strike/>
        </w:rPr>
      </w:pPr>
      <w:r w:rsidRPr="008A1F8C">
        <w:rPr>
          <w:strike/>
        </w:rPr>
        <w:t>lastTime</w:t>
      </w:r>
      <w:r>
        <w:rPr>
          <w:strike/>
        </w:rPr>
        <w:t xml:space="preserve"> </w:t>
      </w:r>
      <w:r w:rsidRPr="008A1F8C">
        <w:t>GPSTime</w:t>
      </w:r>
      <w:r>
        <w:t xml:space="preserve"> in XML feed collection</w:t>
      </w:r>
      <w:r>
        <w:br/>
      </w:r>
    </w:p>
    <w:p w14:paraId="4B2E27C5" w14:textId="77777777" w:rsidR="002660E6" w:rsidRDefault="002660E6" w:rsidP="008C7F3C">
      <w:pPr>
        <w:pStyle w:val="ListParagraph"/>
        <w:numPr>
          <w:ilvl w:val="0"/>
          <w:numId w:val="59"/>
        </w:numPr>
      </w:pPr>
      <w:r>
        <w:t>vehicle id</w:t>
      </w:r>
      <w:r>
        <w:br/>
        <w:t>-&gt; &lt;vehicle_id&gt; a &lt;transit:TransitVehiclePD&gt;; change:hasManifesation [a transit:TransitVehicle&gt;</w:t>
      </w:r>
    </w:p>
    <w:p w14:paraId="44B88AEE" w14:textId="77777777" w:rsidR="002660E6" w:rsidRDefault="002660E6" w:rsidP="008C7F3C">
      <w:pPr>
        <w:pStyle w:val="ListParagraph"/>
        <w:numPr>
          <w:ilvl w:val="0"/>
          <w:numId w:val="59"/>
        </w:numPr>
      </w:pPr>
      <w:r>
        <w:t>vehicle dirTag: omitted</w:t>
      </w:r>
    </w:p>
    <w:p w14:paraId="76B6A88B" w14:textId="77777777" w:rsidR="002660E6" w:rsidRDefault="002660E6" w:rsidP="008C7F3C">
      <w:pPr>
        <w:pStyle w:val="ListParagraph"/>
        <w:numPr>
          <w:ilvl w:val="0"/>
          <w:numId w:val="59"/>
        </w:numPr>
      </w:pPr>
      <w:r>
        <w:t>vehicle heading: omitted</w:t>
      </w:r>
      <w:r>
        <w:br/>
      </w:r>
      <w:r w:rsidRPr="00335DBB">
        <w:rPr>
          <w:highlight w:val="yellow"/>
        </w:rPr>
        <w:t>to discuss: include direction information in ontology? dirTag, heading?</w:t>
      </w:r>
    </w:p>
    <w:p w14:paraId="586CE5C3" w14:textId="77777777" w:rsidR="002660E6" w:rsidRDefault="002660E6" w:rsidP="008C7F3C">
      <w:pPr>
        <w:pStyle w:val="ListParagraph"/>
        <w:numPr>
          <w:ilvl w:val="0"/>
          <w:numId w:val="59"/>
        </w:numPr>
      </w:pPr>
      <w:r>
        <w:t>vehicle lat, vehicle lon</w:t>
      </w:r>
      <w:r>
        <w:br/>
        <w:t>transform to capture the location in a single field in WKT format</w:t>
      </w:r>
      <w:r>
        <w:br/>
        <w:t>vehicle_lat_lon_transform:</w:t>
      </w:r>
      <w:r>
        <w:br/>
      </w:r>
      <w:r w:rsidRPr="007813F8">
        <w:t>return "POINT(" + getValue("lat") + " " + getValue("lon") + ")</w:t>
      </w:r>
      <w:r>
        <w:t>^^</w:t>
      </w:r>
      <w:r w:rsidRPr="005F2421">
        <w:t xml:space="preserve"> &lt;http://www.opengis.net/ont/geosparql#wktLiteral&gt;</w:t>
      </w:r>
      <w:r w:rsidRPr="007813F8">
        <w:t>"</w:t>
      </w:r>
      <w:r>
        <w:br/>
        <w:t xml:space="preserve">-&gt; &lt;vehicle_id&gt; change:hasManifestation [a transit:TransitVehicle; hasLocation [a </w:t>
      </w:r>
      <w:r>
        <w:lastRenderedPageBreak/>
        <w:t>geosparql:Feature; geosparql:hasGeometry [a sf:Point; geosparql:asWKT &lt;vehicle_lat_lon_transform&gt;]]]</w:t>
      </w:r>
      <w:r>
        <w:br/>
        <w:t>-&gt; artificial blank node required for Feature (Karma bug): &lt;loc_blanknode&gt;</w:t>
      </w:r>
    </w:p>
    <w:p w14:paraId="64B7610D" w14:textId="77777777" w:rsidR="002660E6" w:rsidRDefault="002660E6" w:rsidP="002660E6">
      <w:pPr>
        <w:pStyle w:val="ListParagraph"/>
        <w:ind w:left="1440"/>
      </w:pPr>
      <w:r w:rsidRPr="00701C65">
        <w:t>return "_:feature" + getValue("id") + "_" + getValue("GPStime")</w:t>
      </w:r>
    </w:p>
    <w:p w14:paraId="6A13092F" w14:textId="77777777" w:rsidR="002660E6" w:rsidRDefault="002660E6" w:rsidP="008C7F3C">
      <w:pPr>
        <w:pStyle w:val="ListParagraph"/>
        <w:numPr>
          <w:ilvl w:val="0"/>
          <w:numId w:val="59"/>
        </w:numPr>
      </w:pPr>
      <w:r>
        <w:t>predictable</w:t>
      </w:r>
      <w:r>
        <w:br/>
        <w:t>(omitted)</w:t>
      </w:r>
    </w:p>
    <w:p w14:paraId="77544BA1" w14:textId="77777777" w:rsidR="002660E6" w:rsidRDefault="002660E6" w:rsidP="008C7F3C">
      <w:pPr>
        <w:pStyle w:val="ListParagraph"/>
        <w:numPr>
          <w:ilvl w:val="0"/>
          <w:numId w:val="59"/>
        </w:numPr>
      </w:pPr>
      <w:r>
        <w:t xml:space="preserve">routeTag: specifies the route name that the vehicle is on: relationship with vehicle block; </w:t>
      </w:r>
      <w:r>
        <w:rPr>
          <w:i/>
        </w:rPr>
        <w:t xml:space="preserve">as well as </w:t>
      </w:r>
      <w:r>
        <w:t>existence of trip viaVehicle. Note this is distinct from the route id assigned by gtfs.</w:t>
      </w:r>
      <w:r>
        <w:br/>
        <w:t>-&gt; &lt;_:vehicle@t&gt; transit:onRoute &lt;routeTag&gt;.</w:t>
      </w:r>
      <w:r>
        <w:br/>
        <w:t>&lt;routeTag&gt; a transit:Route.</w:t>
      </w:r>
      <w:r>
        <w:br/>
        <w:t>also -&gt;</w:t>
      </w:r>
      <w:r w:rsidRPr="00AE1A56">
        <w:t xml:space="preserve"> </w:t>
      </w:r>
      <w:r>
        <w:t>_</w:t>
      </w:r>
      <w:r w:rsidRPr="00AE1A56">
        <w:rPr>
          <w:iCs/>
        </w:rPr>
        <w:t>:transittrip a transit:TransitTrip.</w:t>
      </w:r>
      <w:r w:rsidRPr="00AE1A56">
        <w:rPr>
          <w:iCs/>
        </w:rPr>
        <w:br/>
        <w:t>:transittrip trip:occursOn transit:Route; trip:viaVehicle &lt;</w:t>
      </w:r>
      <w:r w:rsidRPr="00AE1A56">
        <w:t>_:vehicle@t&gt;</w:t>
      </w:r>
    </w:p>
    <w:p w14:paraId="77E64D7B" w14:textId="77777777" w:rsidR="002660E6" w:rsidRDefault="002660E6" w:rsidP="008C7F3C">
      <w:pPr>
        <w:pStyle w:val="ListParagraph"/>
        <w:numPr>
          <w:ilvl w:val="0"/>
          <w:numId w:val="59"/>
        </w:numPr>
      </w:pPr>
      <w:r>
        <w:t>secsSince Report: can be used in conjunction with lastTime to calculate a timestamp for the location</w:t>
      </w:r>
      <w:r>
        <w:br/>
        <w:t>transform: GPSTime – secsSince Report =&gt; epoch time of vehicle location</w:t>
      </w:r>
    </w:p>
    <w:p w14:paraId="59375A66" w14:textId="77777777" w:rsidR="002660E6" w:rsidRDefault="002660E6" w:rsidP="002660E6">
      <w:pPr>
        <w:ind w:left="1440"/>
      </w:pPr>
      <w:r>
        <w:t>import time</w:t>
      </w:r>
    </w:p>
    <w:p w14:paraId="3B93D87E" w14:textId="77777777" w:rsidR="002660E6" w:rsidRDefault="002660E6" w:rsidP="002660E6">
      <w:pPr>
        <w:ind w:left="1440"/>
      </w:pPr>
      <w:r>
        <w:t>diff = int(getValue("secsSinceReport"))</w:t>
      </w:r>
    </w:p>
    <w:p w14:paraId="31E520A8" w14:textId="77777777" w:rsidR="002660E6" w:rsidRDefault="002660E6" w:rsidP="002660E6">
      <w:pPr>
        <w:ind w:left="1440"/>
      </w:pPr>
      <w:r>
        <w:t>gpstime= int(getValue("GPStime"))</w:t>
      </w:r>
    </w:p>
    <w:p w14:paraId="3E22A06D" w14:textId="77777777" w:rsidR="002660E6" w:rsidRDefault="002660E6" w:rsidP="002660E6">
      <w:pPr>
        <w:ind w:left="1440"/>
      </w:pPr>
      <w:r>
        <w:t>t = gpstime - diff</w:t>
      </w:r>
    </w:p>
    <w:p w14:paraId="517155CE" w14:textId="77777777" w:rsidR="002660E6" w:rsidRDefault="002660E6" w:rsidP="002660E6">
      <w:pPr>
        <w:ind w:left="1440"/>
      </w:pPr>
      <w:r>
        <w:t>return str(datetime.datetime.utcfromtimestamp(t).isoformat()) + "Z"</w:t>
      </w:r>
    </w:p>
    <w:p w14:paraId="03F5A25F" w14:textId="77777777" w:rsidR="002660E6" w:rsidRDefault="002660E6" w:rsidP="002660E6">
      <w:pPr>
        <w:ind w:left="1440"/>
      </w:pPr>
      <w:r>
        <w:t>#assumes the datetime conversion outputs UTC time</w:t>
      </w:r>
    </w:p>
    <w:p w14:paraId="0162C486" w14:textId="77777777" w:rsidR="002660E6" w:rsidRDefault="002660E6" w:rsidP="002660E6">
      <w:pPr>
        <w:ind w:left="1440"/>
      </w:pPr>
      <w:r>
        <w:t>#for local time use .fromtimestamp and append "+05:00"</w:t>
      </w:r>
    </w:p>
    <w:p w14:paraId="4519EA06" w14:textId="77777777" w:rsidR="002660E6" w:rsidRDefault="002660E6" w:rsidP="002660E6">
      <w:pPr>
        <w:ind w:left="1080"/>
      </w:pPr>
      <w:r>
        <w:t>-&gt; transform gpstime to create blank nodes for vehicle and trip intervals &lt;v_interval_blanknode&gt;, &lt;trip_interval_blanknode&gt;:</w:t>
      </w:r>
      <w:r>
        <w:br/>
      </w:r>
      <w:r w:rsidRPr="00A64A05">
        <w:t>return "_:</w:t>
      </w:r>
      <w:r>
        <w:t>interval_v_</w:t>
      </w:r>
      <w:r w:rsidRPr="00A64A05">
        <w:t>" + getValue("GPStime") + getValue("secsSinceReport")</w:t>
      </w:r>
      <w:r>
        <w:br/>
        <w:t>-&gt;  &lt;_:vehicle@t&gt; change:existsAt [a time:Interval; time:inside [a time:Instant; time:inXSDDateTimeStamp &lt;t_transform&gt;]].</w:t>
      </w:r>
    </w:p>
    <w:p w14:paraId="0E33BB81" w14:textId="77777777" w:rsidR="002660E6" w:rsidRPr="00CA2F4D" w:rsidRDefault="002660E6" w:rsidP="002660E6">
      <w:pPr>
        <w:ind w:left="1080"/>
      </w:pPr>
      <w:r>
        <w:lastRenderedPageBreak/>
        <w:t>-&gt;  &lt;_:transittrip&gt; activity:occursAt [a time:Interval; time:inside  [a time:Instant; time:inXSDDateTimeStamp &lt;t_transform&gt;]].</w:t>
      </w:r>
    </w:p>
    <w:p w14:paraId="71AD0233" w14:textId="77777777" w:rsidR="002660E6" w:rsidRPr="00EC2F24" w:rsidRDefault="002660E6" w:rsidP="00EC2F24">
      <w:pPr>
        <w:pStyle w:val="Heading2"/>
        <w:numPr>
          <w:ilvl w:val="0"/>
          <w:numId w:val="0"/>
        </w:numPr>
      </w:pPr>
      <w:bookmarkStart w:id="229" w:name="_Toc35948922"/>
      <w:r w:rsidRPr="00EC2F24">
        <w:t>TTC Routes &amp; Schedules (gtfs)</w:t>
      </w:r>
      <w:bookmarkEnd w:id="229"/>
    </w:p>
    <w:p w14:paraId="153A6387" w14:textId="77777777" w:rsidR="002660E6" w:rsidRDefault="002660E6" w:rsidP="002660E6">
      <w:r>
        <w:t xml:space="preserve">Note: see </w:t>
      </w:r>
      <w:hyperlink r:id="rId64" w:history="1">
        <w:r w:rsidRPr="00DC784F">
          <w:rPr>
            <w:rStyle w:val="Hyperlink"/>
          </w:rPr>
          <w:t>https://www.nature.com/articles/sdata201889</w:t>
        </w:r>
      </w:hyperlink>
      <w:r>
        <w:t xml:space="preserve"> for an example of processing and filtering gtfs data</w:t>
      </w:r>
    </w:p>
    <w:p w14:paraId="7C08F566" w14:textId="77777777" w:rsidR="002660E6" w:rsidRDefault="002660E6" w:rsidP="002660E6">
      <w:r>
        <w:rPr>
          <w:b/>
        </w:rPr>
        <w:t>Revision to original mapping:</w:t>
      </w:r>
      <w:r>
        <w:t xml:space="preserve"> </w:t>
      </w:r>
    </w:p>
    <w:p w14:paraId="7EBB5591" w14:textId="77777777" w:rsidR="002660E6" w:rsidRDefault="002660E6" w:rsidP="008C7F3C">
      <w:pPr>
        <w:pStyle w:val="ListParagraph"/>
        <w:numPr>
          <w:ilvl w:val="0"/>
          <w:numId w:val="61"/>
        </w:numPr>
      </w:pPr>
      <w:r>
        <w:t>an incorrect generation of blank nodes in the mapping was identified. To remedy this, all future revisions to this mapping should generate regular IRIs (not blank nodes) for known but unidentified objects.</w:t>
      </w:r>
    </w:p>
    <w:p w14:paraId="73CEA444" w14:textId="77777777" w:rsidR="002660E6" w:rsidRDefault="002660E6" w:rsidP="008C7F3C">
      <w:pPr>
        <w:pStyle w:val="ListParagraph"/>
        <w:numPr>
          <w:ilvl w:val="0"/>
          <w:numId w:val="61"/>
        </w:numPr>
      </w:pPr>
      <w:r>
        <w:t>Required addition of location datatype</w:t>
      </w:r>
      <w:r>
        <w:rPr>
          <w:rStyle w:val="FootnoteReference"/>
        </w:rPr>
        <w:footnoteReference w:id="41"/>
      </w:r>
      <w:r>
        <w:t xml:space="preserve"> to accommodate AllegroGraph’s geospatial reasoning properties</w:t>
      </w:r>
      <w:r>
        <w:rPr>
          <w:rStyle w:val="FootnoteReference"/>
        </w:rPr>
        <w:footnoteReference w:id="42"/>
      </w:r>
      <w:r>
        <w:t>.</w:t>
      </w:r>
    </w:p>
    <w:p w14:paraId="5980CA00" w14:textId="77777777" w:rsidR="002660E6" w:rsidRDefault="002660E6" w:rsidP="002660E6">
      <w:pPr>
        <w:ind w:left="720"/>
      </w:pPr>
      <w:r>
        <w:t xml:space="preserve">Datatype generated from AGraph’s N-Dimensional Geospatial Datatype Designer: </w:t>
      </w:r>
      <w:hyperlink r:id="rId65" w:anchor="_lat_la_-9.+1_+9.+1_+1.-4_+1.-1_lon_lo_-1.8+2_+1.8+2_+1.-4" w:history="1">
        <w:r w:rsidRPr="00B34DE1">
          <w:rPr>
            <w:rStyle w:val="Hyperlink"/>
          </w:rPr>
          <w:t>http://franz.com/ns/allegrograph/5.0/geo/nd#_lat_la_-9.+1_+9.+1_+1.-4_+1.-1_lon_lo_-1.8+2_+1.8+2_+1.-4</w:t>
        </w:r>
      </w:hyperlink>
    </w:p>
    <w:p w14:paraId="3CD2413C" w14:textId="77777777" w:rsidR="002660E6" w:rsidRPr="002569AE" w:rsidRDefault="002660E6" w:rsidP="002660E6">
      <w:pPr>
        <w:ind w:left="720"/>
      </w:pPr>
      <w:r>
        <w:t>Required format: “&lt;lat&gt;&lt;lon&gt;”^^&lt;datatype&gt;</w:t>
      </w:r>
    </w:p>
    <w:p w14:paraId="691D6F77" w14:textId="77777777" w:rsidR="002660E6" w:rsidRDefault="002660E6" w:rsidP="00EC2F24">
      <w:pPr>
        <w:pStyle w:val="Heading3"/>
        <w:numPr>
          <w:ilvl w:val="0"/>
          <w:numId w:val="0"/>
        </w:numPr>
        <w:rPr>
          <w:lang w:val="en-CA"/>
        </w:rPr>
      </w:pPr>
      <w:bookmarkStart w:id="230" w:name="_Toc35948923"/>
      <w:r>
        <w:rPr>
          <w:lang w:val="en-CA"/>
        </w:rPr>
        <w:t>agency.txt</w:t>
      </w:r>
      <w:bookmarkEnd w:id="230"/>
    </w:p>
    <w:p w14:paraId="294A0BD0" w14:textId="77777777" w:rsidR="002660E6" w:rsidRPr="00983F7E" w:rsidRDefault="002660E6" w:rsidP="002660E6">
      <w:r>
        <w:t>Describes the organization responsible for a particular route.</w:t>
      </w:r>
    </w:p>
    <w:p w14:paraId="18B3ED67" w14:textId="77777777" w:rsidR="002660E6" w:rsidRDefault="002660E6" w:rsidP="008C7F3C">
      <w:pPr>
        <w:pStyle w:val="ListParagraph"/>
        <w:numPr>
          <w:ilvl w:val="0"/>
          <w:numId w:val="58"/>
        </w:numPr>
        <w:rPr>
          <w:lang w:val="en-CA"/>
        </w:rPr>
      </w:pPr>
      <w:r w:rsidRPr="00EC34F0">
        <w:rPr>
          <w:lang w:val="en-CA"/>
        </w:rPr>
        <w:t>agency_id</w:t>
      </w:r>
      <w:r>
        <w:rPr>
          <w:lang w:val="en-CA"/>
        </w:rPr>
        <w:br/>
        <w:t>-&gt; &lt;agency_id&gt; a org:OrganizationPD</w:t>
      </w:r>
    </w:p>
    <w:p w14:paraId="49A73CCB" w14:textId="77777777" w:rsidR="002660E6" w:rsidRPr="000C2A6A" w:rsidRDefault="002660E6" w:rsidP="008C7F3C">
      <w:pPr>
        <w:pStyle w:val="ListParagraph"/>
        <w:numPr>
          <w:ilvl w:val="0"/>
          <w:numId w:val="58"/>
        </w:numPr>
        <w:rPr>
          <w:lang w:val="en-CA"/>
        </w:rPr>
      </w:pPr>
      <w:r w:rsidRPr="000C2A6A">
        <w:t>&lt;org_at_t_iri&gt;</w:t>
      </w:r>
    </w:p>
    <w:p w14:paraId="2FD41050"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5829B5C" w14:textId="77777777" w:rsidR="002660E6" w:rsidRPr="000C2A6A" w:rsidRDefault="002660E6" w:rsidP="002660E6">
      <w:pPr>
        <w:ind w:left="1440"/>
        <w:rPr>
          <w:rFonts w:ascii="Courier" w:hAnsi="Courier"/>
          <w:sz w:val="22"/>
        </w:rPr>
      </w:pPr>
      <w:r w:rsidRPr="000C2A6A">
        <w:rPr>
          <w:rFonts w:ascii="Courier" w:hAnsi="Courier"/>
          <w:sz w:val="22"/>
        </w:rPr>
        <w:t>return getValue("agency_id") + "_" + date.today().strftime("%m-%d-%Y")</w:t>
      </w:r>
    </w:p>
    <w:p w14:paraId="2E8F1182" w14:textId="77777777" w:rsidR="002660E6" w:rsidRDefault="002660E6" w:rsidP="008C7F3C">
      <w:pPr>
        <w:pStyle w:val="ListParagraph"/>
        <w:numPr>
          <w:ilvl w:val="0"/>
          <w:numId w:val="58"/>
        </w:numPr>
        <w:rPr>
          <w:lang w:val="en-CA"/>
        </w:rPr>
      </w:pPr>
      <w:r w:rsidRPr="00EC34F0">
        <w:rPr>
          <w:lang w:val="en-CA"/>
        </w:rPr>
        <w:lastRenderedPageBreak/>
        <w:t>agency_name</w:t>
      </w:r>
      <w:r>
        <w:rPr>
          <w:lang w:val="en-CA"/>
        </w:rPr>
        <w:br/>
        <w:t>-&gt; &lt;agency_id&gt; change:hasManifestation [a org:Organization; foaf:name &lt;agency_name&gt;]</w:t>
      </w:r>
    </w:p>
    <w:p w14:paraId="419F7015" w14:textId="77777777" w:rsidR="002660E6" w:rsidRDefault="002660E6" w:rsidP="008C7F3C">
      <w:pPr>
        <w:pStyle w:val="ListParagraph"/>
        <w:numPr>
          <w:ilvl w:val="0"/>
          <w:numId w:val="58"/>
        </w:numPr>
        <w:rPr>
          <w:lang w:val="en-CA"/>
        </w:rPr>
      </w:pPr>
      <w:r w:rsidRPr="00EC34F0">
        <w:rPr>
          <w:lang w:val="en-CA"/>
        </w:rPr>
        <w:t>agency_url</w:t>
      </w:r>
      <w:r>
        <w:rPr>
          <w:lang w:val="en-CA"/>
        </w:rPr>
        <w:br/>
        <w:t>-&gt; &lt;agency_id_manifestation&gt; icontact:hasWebSite &lt;agency_url&gt;</w:t>
      </w:r>
    </w:p>
    <w:p w14:paraId="1C9BB6E3" w14:textId="77777777" w:rsidR="002660E6" w:rsidRDefault="002660E6" w:rsidP="008C7F3C">
      <w:pPr>
        <w:pStyle w:val="ListParagraph"/>
        <w:numPr>
          <w:ilvl w:val="0"/>
          <w:numId w:val="58"/>
        </w:numPr>
        <w:rPr>
          <w:lang w:val="en-CA"/>
        </w:rPr>
      </w:pPr>
      <w:r w:rsidRPr="00EC34F0">
        <w:rPr>
          <w:lang w:val="en-CA"/>
        </w:rPr>
        <w:t>agency_timezone</w:t>
      </w:r>
      <w:r>
        <w:rPr>
          <w:lang w:val="en-CA"/>
        </w:rPr>
        <w:br/>
        <w:t xml:space="preserve">-&gt; the timezone where the agency is located. </w:t>
      </w:r>
      <w:r>
        <w:rPr>
          <w:lang w:val="en-CA"/>
        </w:rPr>
        <w:br/>
        <w:t>to do: an Organization has some assocated location (a sf:Feature), and a Feature may be associated with a time:TimeZone. Alternatively, we may also associate timezones with addresses.</w:t>
      </w:r>
    </w:p>
    <w:p w14:paraId="1CC3F377" w14:textId="77777777" w:rsidR="002660E6" w:rsidRDefault="002660E6" w:rsidP="008C7F3C">
      <w:pPr>
        <w:pStyle w:val="ListParagraph"/>
        <w:numPr>
          <w:ilvl w:val="0"/>
          <w:numId w:val="58"/>
        </w:numPr>
        <w:rPr>
          <w:lang w:val="en-CA"/>
        </w:rPr>
      </w:pPr>
      <w:r w:rsidRPr="00EC34F0">
        <w:rPr>
          <w:lang w:val="en-CA"/>
        </w:rPr>
        <w:t>agency_lang</w:t>
      </w:r>
      <w:r>
        <w:rPr>
          <w:lang w:val="en-CA"/>
        </w:rPr>
        <w:br/>
        <w:t>(omitted)</w:t>
      </w:r>
    </w:p>
    <w:p w14:paraId="245FDD45" w14:textId="77777777" w:rsidR="002660E6" w:rsidRDefault="002660E6" w:rsidP="008C7F3C">
      <w:pPr>
        <w:pStyle w:val="ListParagraph"/>
        <w:numPr>
          <w:ilvl w:val="0"/>
          <w:numId w:val="58"/>
        </w:numPr>
        <w:rPr>
          <w:lang w:val="en-CA"/>
        </w:rPr>
      </w:pPr>
      <w:r w:rsidRPr="00EC34F0">
        <w:rPr>
          <w:lang w:val="en-CA"/>
        </w:rPr>
        <w:t>agency_phone</w:t>
      </w:r>
      <w:r>
        <w:rPr>
          <w:lang w:val="en-CA"/>
        </w:rPr>
        <w:br/>
        <w:t>-&gt; &lt;agency_id_manifestation&gt; icontact:hasPhoneNumber &lt;agency_phone&gt;</w:t>
      </w:r>
    </w:p>
    <w:p w14:paraId="0CB86D05" w14:textId="77777777" w:rsidR="002660E6" w:rsidRPr="00EC34F0" w:rsidRDefault="002660E6" w:rsidP="008C7F3C">
      <w:pPr>
        <w:pStyle w:val="ListParagraph"/>
        <w:numPr>
          <w:ilvl w:val="0"/>
          <w:numId w:val="58"/>
        </w:numPr>
        <w:rPr>
          <w:lang w:val="en-CA"/>
        </w:rPr>
      </w:pPr>
      <w:r w:rsidRPr="00EC34F0">
        <w:rPr>
          <w:lang w:val="en-CA"/>
        </w:rPr>
        <w:t>agency_fare_url</w:t>
      </w:r>
      <w:r>
        <w:rPr>
          <w:lang w:val="en-CA"/>
        </w:rPr>
        <w:br/>
        <w:t>(omitted)</w:t>
      </w:r>
    </w:p>
    <w:p w14:paraId="1A3B2133" w14:textId="77777777" w:rsidR="002660E6" w:rsidRPr="000A6572" w:rsidRDefault="002660E6" w:rsidP="002660E6"/>
    <w:p w14:paraId="697566D5" w14:textId="77777777" w:rsidR="002660E6" w:rsidRDefault="002660E6" w:rsidP="00EC2F24">
      <w:pPr>
        <w:pStyle w:val="Heading3"/>
        <w:numPr>
          <w:ilvl w:val="0"/>
          <w:numId w:val="0"/>
        </w:numPr>
        <w:rPr>
          <w:lang w:val="en-CA"/>
        </w:rPr>
      </w:pPr>
      <w:bookmarkStart w:id="231" w:name="_Toc35948924"/>
      <w:r>
        <w:rPr>
          <w:lang w:val="en-CA"/>
        </w:rPr>
        <w:t>calendar_dates.txt</w:t>
      </w:r>
      <w:bookmarkEnd w:id="231"/>
    </w:p>
    <w:p w14:paraId="57F6FA41" w14:textId="77777777" w:rsidR="002660E6" w:rsidRDefault="002660E6" w:rsidP="002660E6">
      <w:r>
        <w:t>Defines exceptions to service definitions in calendar.txt</w:t>
      </w:r>
    </w:p>
    <w:p w14:paraId="38EB79A3" w14:textId="77777777" w:rsidR="002660E6" w:rsidRPr="005C5DC1" w:rsidRDefault="002660E6" w:rsidP="008C7F3C">
      <w:pPr>
        <w:pStyle w:val="ListParagraph"/>
        <w:numPr>
          <w:ilvl w:val="0"/>
          <w:numId w:val="56"/>
        </w:numPr>
        <w:rPr>
          <w:lang w:val="en-CA"/>
        </w:rPr>
      </w:pPr>
      <w:r w:rsidRPr="00DA43D1">
        <w:rPr>
          <w:lang w:val="en-CA"/>
        </w:rPr>
        <w:t>service_id</w:t>
      </w:r>
      <w:r>
        <w:rPr>
          <w:lang w:val="en-CA"/>
        </w:rPr>
        <w:br/>
        <w:t>-&gt; &lt;service_id&gt; a recur:HoursOfOperation</w:t>
      </w:r>
    </w:p>
    <w:p w14:paraId="3CA63CE1" w14:textId="77777777" w:rsidR="002660E6" w:rsidRPr="006E51E7" w:rsidRDefault="002660E6" w:rsidP="008C7F3C">
      <w:pPr>
        <w:pStyle w:val="ListParagraph"/>
        <w:numPr>
          <w:ilvl w:val="0"/>
          <w:numId w:val="56"/>
        </w:numPr>
        <w:rPr>
          <w:rFonts w:ascii="Courier" w:hAnsi="Courier"/>
          <w:lang w:val="en-CA"/>
        </w:rPr>
      </w:pPr>
      <w:r>
        <w:rPr>
          <w:lang w:val="en-CA"/>
        </w:rPr>
        <w:t>&lt;</w:t>
      </w:r>
      <w:r w:rsidRPr="00DA43D1">
        <w:rPr>
          <w:lang w:val="en-CA"/>
        </w:rPr>
        <w:t>date</w:t>
      </w:r>
      <w:r>
        <w:rPr>
          <w:lang w:val="en-CA"/>
        </w:rPr>
        <w:t>&gt;</w:t>
      </w:r>
      <w:r>
        <w:rPr>
          <w:lang w:val="en-CA"/>
        </w:rPr>
        <w:br/>
        <w:t>a time:TemporalEntity</w:t>
      </w:r>
      <w:r>
        <w:rPr>
          <w:lang w:val="en-CA"/>
        </w:rPr>
        <w:br/>
        <w:t>-&gt; &lt;xsd_date&gt; xmodify to xsd format: YYYY-MM-DD</w:t>
      </w:r>
      <w:r>
        <w:rPr>
          <w:lang w:val="en-CA"/>
        </w:rPr>
        <w:br/>
      </w:r>
      <w:r w:rsidRPr="006E51E7">
        <w:rPr>
          <w:rFonts w:ascii="Courier" w:hAnsi="Courier"/>
          <w:lang w:val="en-CA"/>
        </w:rPr>
        <w:t>s = getValue("date")</w:t>
      </w:r>
    </w:p>
    <w:p w14:paraId="507A5556" w14:textId="77777777" w:rsidR="002660E6" w:rsidRDefault="002660E6" w:rsidP="002660E6">
      <w:pPr>
        <w:pStyle w:val="ListParagraph"/>
        <w:rPr>
          <w:rFonts w:ascii="Courier" w:hAnsi="Courier"/>
          <w:lang w:val="en-CA"/>
        </w:rPr>
      </w:pPr>
      <w:r w:rsidRPr="006E51E7">
        <w:rPr>
          <w:rFonts w:ascii="Courier" w:hAnsi="Courier"/>
          <w:lang w:val="en-CA"/>
        </w:rPr>
        <w:t>return s[0:4] + "-" + s[4:6] + "-" + s[6:8]</w:t>
      </w:r>
    </w:p>
    <w:p w14:paraId="002896AB" w14:textId="77777777" w:rsidR="002660E6" w:rsidRDefault="002660E6" w:rsidP="002660E6">
      <w:pPr>
        <w:pStyle w:val="ListParagraph"/>
        <w:rPr>
          <w:lang w:val="en-CA"/>
        </w:rPr>
      </w:pPr>
      <w:r>
        <w:rPr>
          <w:lang w:val="en-CA"/>
        </w:rPr>
        <w:br/>
        <w:t>-&gt; &lt;service_id&gt; &lt;exception_type&gt; &lt;date&gt;.</w:t>
      </w:r>
      <w:r>
        <w:rPr>
          <w:lang w:val="en-CA"/>
        </w:rPr>
        <w:br/>
        <w:t>&lt;date&gt; time:inXSDDate &lt;xsd_date&gt;]</w:t>
      </w:r>
    </w:p>
    <w:p w14:paraId="3028CA1B" w14:textId="77777777" w:rsidR="002660E6" w:rsidRDefault="002660E6" w:rsidP="008C7F3C">
      <w:pPr>
        <w:pStyle w:val="ListParagraph"/>
        <w:numPr>
          <w:ilvl w:val="0"/>
          <w:numId w:val="56"/>
        </w:numPr>
        <w:rPr>
          <w:lang w:val="en-CA"/>
        </w:rPr>
      </w:pPr>
      <w:r w:rsidRPr="00DA43D1">
        <w:rPr>
          <w:lang w:val="en-CA"/>
        </w:rPr>
        <w:lastRenderedPageBreak/>
        <w:t>exception_type</w:t>
      </w:r>
      <w:r>
        <w:rPr>
          <w:lang w:val="en-CA"/>
        </w:rPr>
        <w:t>: service added or removed (1: added, 2: removed)</w:t>
      </w:r>
      <w:r>
        <w:rPr>
          <w:lang w:val="en-CA"/>
        </w:rPr>
        <w:br/>
        <w:t>modify to capture implied property</w:t>
      </w:r>
      <w:r>
        <w:rPr>
          <w:lang w:val="en-CA"/>
        </w:rPr>
        <w:br/>
        <w:t>-&gt; 1: recur:recursAddition</w:t>
      </w:r>
      <w:r>
        <w:rPr>
          <w:lang w:val="en-CA"/>
        </w:rPr>
        <w:br/>
        <w:t>-&gt; 2: recur:recursExcept</w:t>
      </w:r>
    </w:p>
    <w:p w14:paraId="27DE3931" w14:textId="77777777" w:rsidR="002660E6" w:rsidRPr="00592D4E" w:rsidRDefault="002660E6" w:rsidP="002660E6">
      <w:pPr>
        <w:pStyle w:val="ListParagraph"/>
        <w:rPr>
          <w:rFonts w:ascii="Courier" w:hAnsi="Courier"/>
          <w:lang w:val="en-CA"/>
        </w:rPr>
      </w:pPr>
      <w:r w:rsidRPr="00592D4E">
        <w:rPr>
          <w:rFonts w:ascii="Courier" w:hAnsi="Courier"/>
          <w:lang w:val="en-CA"/>
        </w:rPr>
        <w:t>s = getValue("exception_type")</w:t>
      </w:r>
    </w:p>
    <w:p w14:paraId="1344C453" w14:textId="77777777" w:rsidR="002660E6" w:rsidRPr="00592D4E" w:rsidRDefault="002660E6" w:rsidP="002660E6">
      <w:pPr>
        <w:pStyle w:val="ListParagraph"/>
        <w:rPr>
          <w:rFonts w:ascii="Courier" w:hAnsi="Courier"/>
          <w:lang w:val="en-CA"/>
        </w:rPr>
      </w:pPr>
      <w:r w:rsidRPr="00592D4E">
        <w:rPr>
          <w:rFonts w:ascii="Courier" w:hAnsi="Courier"/>
          <w:lang w:val="en-CA"/>
        </w:rPr>
        <w:t>if ((int)(s) == 1):</w:t>
      </w:r>
    </w:p>
    <w:p w14:paraId="502C6E7B" w14:textId="77777777" w:rsidR="002660E6" w:rsidRPr="00592D4E" w:rsidRDefault="002660E6" w:rsidP="002660E6">
      <w:pPr>
        <w:pStyle w:val="ListParagraph"/>
        <w:rPr>
          <w:rFonts w:ascii="Courier" w:hAnsi="Courier"/>
          <w:lang w:val="en-CA"/>
        </w:rPr>
      </w:pPr>
      <w:r w:rsidRPr="00592D4E">
        <w:rPr>
          <w:rFonts w:ascii="Courier" w:hAnsi="Courier"/>
          <w:lang w:val="en-CA"/>
        </w:rPr>
        <w:t xml:space="preserve">    return "http://ontology.eil.utoronto.ca/icity/RecurringEvent/recursAddition"</w:t>
      </w:r>
    </w:p>
    <w:p w14:paraId="539745B7" w14:textId="77777777" w:rsidR="002660E6" w:rsidRPr="00592D4E" w:rsidRDefault="002660E6" w:rsidP="002660E6">
      <w:pPr>
        <w:pStyle w:val="ListParagraph"/>
        <w:rPr>
          <w:rFonts w:ascii="Courier" w:hAnsi="Courier"/>
          <w:lang w:val="en-CA"/>
        </w:rPr>
      </w:pPr>
      <w:r w:rsidRPr="00592D4E">
        <w:rPr>
          <w:rFonts w:ascii="Courier" w:hAnsi="Courier"/>
          <w:lang w:val="en-CA"/>
        </w:rPr>
        <w:t>if ((int)(s) == 2):</w:t>
      </w:r>
    </w:p>
    <w:p w14:paraId="6D5A5FEF" w14:textId="77777777" w:rsidR="002660E6" w:rsidRPr="00592D4E" w:rsidRDefault="002660E6" w:rsidP="002660E6">
      <w:pPr>
        <w:pStyle w:val="ListParagraph"/>
        <w:rPr>
          <w:rFonts w:ascii="Courier" w:hAnsi="Courier"/>
        </w:rPr>
      </w:pPr>
      <w:r w:rsidRPr="00592D4E">
        <w:rPr>
          <w:rFonts w:ascii="Courier" w:hAnsi="Courier"/>
          <w:lang w:val="en-CA"/>
        </w:rPr>
        <w:t xml:space="preserve">    return "http://ontology.eil.utoronto.ca/icity/RecurringEvent/recursExcept"</w:t>
      </w:r>
    </w:p>
    <w:p w14:paraId="3F1F4797" w14:textId="77777777" w:rsidR="002660E6" w:rsidRDefault="002660E6" w:rsidP="00EC2F24">
      <w:pPr>
        <w:pStyle w:val="Heading3"/>
        <w:numPr>
          <w:ilvl w:val="0"/>
          <w:numId w:val="0"/>
        </w:numPr>
        <w:rPr>
          <w:lang w:val="en-CA"/>
        </w:rPr>
      </w:pPr>
      <w:bookmarkStart w:id="232" w:name="_Toc35948925"/>
      <w:r>
        <w:rPr>
          <w:lang w:val="en-CA"/>
        </w:rPr>
        <w:t>calendar.txt</w:t>
      </w:r>
      <w:bookmarkEnd w:id="232"/>
    </w:p>
    <w:p w14:paraId="2E0A37C2" w14:textId="77777777" w:rsidR="002660E6" w:rsidRPr="00917749" w:rsidRDefault="002660E6" w:rsidP="002660E6">
      <w:r>
        <w:t>Defines dates for service availability; a weekly recurring event(s).</w:t>
      </w:r>
    </w:p>
    <w:p w14:paraId="5909E764" w14:textId="77777777" w:rsidR="002660E6" w:rsidRDefault="002660E6" w:rsidP="008C7F3C">
      <w:pPr>
        <w:pStyle w:val="ListParagraph"/>
        <w:numPr>
          <w:ilvl w:val="0"/>
          <w:numId w:val="55"/>
        </w:numPr>
        <w:rPr>
          <w:lang w:val="en-CA"/>
        </w:rPr>
      </w:pPr>
      <w:r w:rsidRPr="00917749">
        <w:rPr>
          <w:lang w:val="en-CA"/>
        </w:rPr>
        <w:t>service_id</w:t>
      </w:r>
      <w:r>
        <w:rPr>
          <w:lang w:val="en-CA"/>
        </w:rPr>
        <w:br/>
        <w:t>-&gt; &lt;service_id&gt; a recur:HoursOfOperation</w:t>
      </w:r>
    </w:p>
    <w:p w14:paraId="6BFEBFF7" w14:textId="77777777" w:rsidR="002660E6" w:rsidRPr="00BB715A" w:rsidRDefault="002660E6" w:rsidP="008C7F3C">
      <w:pPr>
        <w:pStyle w:val="ListParagraph"/>
        <w:numPr>
          <w:ilvl w:val="0"/>
          <w:numId w:val="55"/>
        </w:numPr>
        <w:rPr>
          <w:lang w:val="en-CA"/>
        </w:rPr>
      </w:pPr>
      <w:r w:rsidRPr="00917749">
        <w:rPr>
          <w:lang w:val="en-CA"/>
        </w:rPr>
        <w:t>Monday</w:t>
      </w:r>
      <w:r>
        <w:rPr>
          <w:lang w:val="en-CA"/>
        </w:rPr>
        <w:t>:</w:t>
      </w:r>
      <w:r>
        <w:rPr>
          <w:lang w:val="en-CA"/>
        </w:rPr>
        <w:br/>
        <w:t>-&gt; modify if 1: &lt;service_id&gt; schema:dayOfWeek schema:Monday</w:t>
      </w:r>
      <w:r>
        <w:rPr>
          <w:lang w:val="en-CA"/>
        </w:rPr>
        <w:br/>
      </w:r>
      <w:r w:rsidRPr="00BB715A">
        <w:rPr>
          <w:lang w:val="en-CA"/>
        </w:rPr>
        <w:t>if (int)(getValue("monday"))==1 :</w:t>
      </w:r>
    </w:p>
    <w:p w14:paraId="2717625D" w14:textId="77777777" w:rsidR="002660E6" w:rsidRDefault="002660E6" w:rsidP="002660E6">
      <w:pPr>
        <w:pStyle w:val="ListParagraph"/>
        <w:rPr>
          <w:lang w:val="en-CA"/>
        </w:rPr>
      </w:pPr>
      <w:r w:rsidRPr="00BB715A">
        <w:rPr>
          <w:lang w:val="en-CA"/>
        </w:rPr>
        <w:t xml:space="preserve"> return "http://schema.org/Monday"</w:t>
      </w:r>
    </w:p>
    <w:p w14:paraId="47255889" w14:textId="77777777" w:rsidR="002660E6" w:rsidRDefault="002660E6" w:rsidP="008C7F3C">
      <w:pPr>
        <w:pStyle w:val="ListParagraph"/>
        <w:numPr>
          <w:ilvl w:val="0"/>
          <w:numId w:val="55"/>
        </w:numPr>
        <w:rPr>
          <w:lang w:val="en-CA"/>
        </w:rPr>
      </w:pPr>
      <w:r w:rsidRPr="00917749">
        <w:rPr>
          <w:lang w:val="en-CA"/>
        </w:rPr>
        <w:t>Tuesday</w:t>
      </w:r>
      <w:r>
        <w:rPr>
          <w:lang w:val="en-CA"/>
        </w:rPr>
        <w:t>:</w:t>
      </w:r>
      <w:r>
        <w:rPr>
          <w:lang w:val="en-CA"/>
        </w:rPr>
        <w:br/>
        <w:t>-&gt; if 2: &lt;service_id&gt; schema:dayOfWeek schema:Tuesday</w:t>
      </w:r>
    </w:p>
    <w:p w14:paraId="7EC255EF" w14:textId="77777777" w:rsidR="002660E6" w:rsidRDefault="002660E6" w:rsidP="008C7F3C">
      <w:pPr>
        <w:pStyle w:val="ListParagraph"/>
        <w:numPr>
          <w:ilvl w:val="0"/>
          <w:numId w:val="55"/>
        </w:numPr>
        <w:rPr>
          <w:lang w:val="en-CA"/>
        </w:rPr>
      </w:pPr>
      <w:r w:rsidRPr="00917749">
        <w:rPr>
          <w:lang w:val="en-CA"/>
        </w:rPr>
        <w:t>wednesday,</w:t>
      </w:r>
      <w:r>
        <w:rPr>
          <w:lang w:val="en-CA"/>
        </w:rPr>
        <w:t>thursday,friday,saturday,Sunday:</w:t>
      </w:r>
      <w:r>
        <w:rPr>
          <w:lang w:val="en-CA"/>
        </w:rPr>
        <w:br/>
        <w:t>-&gt; as above</w:t>
      </w:r>
    </w:p>
    <w:p w14:paraId="0067ADAF" w14:textId="77777777" w:rsidR="002660E6" w:rsidRPr="006B5589" w:rsidRDefault="002660E6" w:rsidP="008C7F3C">
      <w:pPr>
        <w:pStyle w:val="ListParagraph"/>
        <w:numPr>
          <w:ilvl w:val="0"/>
          <w:numId w:val="55"/>
        </w:numPr>
        <w:rPr>
          <w:lang w:val="en-CA"/>
        </w:rPr>
      </w:pPr>
      <w:r>
        <w:rPr>
          <w:lang w:val="en-CA"/>
        </w:rPr>
        <w:t>&lt;</w:t>
      </w:r>
      <w:r w:rsidRPr="00917749">
        <w:rPr>
          <w:lang w:val="en-CA"/>
        </w:rPr>
        <w:t>start_date</w:t>
      </w:r>
      <w:r>
        <w:rPr>
          <w:lang w:val="en-CA"/>
        </w:rPr>
        <w:t>&gt; a time:Instant</w:t>
      </w:r>
      <w:r>
        <w:rPr>
          <w:lang w:val="en-CA"/>
        </w:rPr>
        <w:br/>
        <w:t>-&gt;&lt;start_date_xsd&gt; modify to xsd format: YYYY-MM-DD</w:t>
      </w:r>
      <w:r>
        <w:rPr>
          <w:lang w:val="en-CA"/>
        </w:rPr>
        <w:br/>
      </w:r>
      <w:r w:rsidRPr="006B5589">
        <w:rPr>
          <w:lang w:val="en-CA"/>
        </w:rPr>
        <w:t>s = getValue("start_date")</w:t>
      </w:r>
    </w:p>
    <w:p w14:paraId="247ECFCB" w14:textId="77777777" w:rsidR="002660E6" w:rsidRDefault="002660E6" w:rsidP="002660E6">
      <w:pPr>
        <w:pStyle w:val="ListParagraph"/>
        <w:rPr>
          <w:lang w:val="en-CA"/>
        </w:rPr>
      </w:pPr>
      <w:r w:rsidRPr="006B5589">
        <w:rPr>
          <w:lang w:val="en-CA"/>
        </w:rPr>
        <w:lastRenderedPageBreak/>
        <w:t>return s[0:4] + "-" + s[4:6] + "-" + s[6:8]</w:t>
      </w:r>
      <w:r>
        <w:rPr>
          <w:lang w:val="en-CA"/>
        </w:rPr>
        <w:br/>
        <w:t>-&gt; &lt;service_id&gt; recur:beginsRecurring &lt;start_date&gt;.</w:t>
      </w:r>
      <w:r>
        <w:rPr>
          <w:lang w:val="en-CA"/>
        </w:rPr>
        <w:br/>
        <w:t>&lt;start_date&gt; time:Instant; time:inXSDDate &lt;start_date&gt;.</w:t>
      </w:r>
    </w:p>
    <w:p w14:paraId="2FF66196" w14:textId="77777777" w:rsidR="002660E6" w:rsidRPr="006B5589" w:rsidRDefault="002660E6" w:rsidP="008C7F3C">
      <w:pPr>
        <w:pStyle w:val="ListParagraph"/>
        <w:numPr>
          <w:ilvl w:val="0"/>
          <w:numId w:val="55"/>
        </w:numPr>
        <w:rPr>
          <w:lang w:val="en-CA"/>
        </w:rPr>
      </w:pPr>
      <w:r>
        <w:rPr>
          <w:lang w:val="en-CA"/>
        </w:rPr>
        <w:t>&lt;</w:t>
      </w:r>
      <w:r w:rsidRPr="00917749">
        <w:rPr>
          <w:lang w:val="en-CA"/>
        </w:rPr>
        <w:t>end_date</w:t>
      </w:r>
      <w:r>
        <w:rPr>
          <w:lang w:val="en-CA"/>
        </w:rPr>
        <w:t>&gt; a time:Instant</w:t>
      </w:r>
      <w:r>
        <w:rPr>
          <w:lang w:val="en-CA"/>
        </w:rPr>
        <w:br/>
        <w:t>-&gt; &lt;end_date_xsd&gt; modify to xsd format: YYYY-MM-DD</w:t>
      </w:r>
      <w:r>
        <w:rPr>
          <w:lang w:val="en-CA"/>
        </w:rPr>
        <w:br/>
      </w:r>
      <w:r w:rsidRPr="006B5589">
        <w:rPr>
          <w:lang w:val="en-CA"/>
        </w:rPr>
        <w:t>s = getValue("</w:t>
      </w:r>
      <w:r>
        <w:rPr>
          <w:lang w:val="en-CA"/>
        </w:rPr>
        <w:t>end</w:t>
      </w:r>
      <w:r w:rsidRPr="006B5589">
        <w:rPr>
          <w:lang w:val="en-CA"/>
        </w:rPr>
        <w:t>_date")</w:t>
      </w:r>
    </w:p>
    <w:p w14:paraId="1A0A7A42" w14:textId="77777777" w:rsidR="002660E6" w:rsidRPr="009073AC" w:rsidRDefault="002660E6" w:rsidP="002660E6">
      <w:pPr>
        <w:pStyle w:val="ListParagraph"/>
        <w:rPr>
          <w:lang w:val="en-CA"/>
        </w:rPr>
      </w:pPr>
      <w:r w:rsidRPr="006B5589">
        <w:rPr>
          <w:lang w:val="en-CA"/>
        </w:rPr>
        <w:t>return s[0:4] + "-" + s[4:6] + "-" + s[6:8]</w:t>
      </w:r>
      <w:r>
        <w:rPr>
          <w:lang w:val="en-CA"/>
        </w:rPr>
        <w:br/>
        <w:t>-&gt; &lt;service_id&gt; recur:endsRecurring &lt;end_date&gt;</w:t>
      </w:r>
      <w:r>
        <w:rPr>
          <w:lang w:val="en-CA"/>
        </w:rPr>
        <w:br/>
        <w:t>&lt;end_date&gt; time:inXSDDate &lt;end_date&gt;.</w:t>
      </w:r>
    </w:p>
    <w:p w14:paraId="1F00E363" w14:textId="77777777" w:rsidR="002660E6" w:rsidRDefault="002660E6" w:rsidP="00EC2F24">
      <w:pPr>
        <w:pStyle w:val="Heading3"/>
        <w:numPr>
          <w:ilvl w:val="0"/>
          <w:numId w:val="0"/>
        </w:numPr>
        <w:rPr>
          <w:lang w:val="en-CA"/>
        </w:rPr>
      </w:pPr>
      <w:bookmarkStart w:id="233" w:name="_Toc35948926"/>
      <w:r>
        <w:rPr>
          <w:lang w:val="en-CA"/>
        </w:rPr>
        <w:t>routes.txt</w:t>
      </w:r>
      <w:bookmarkEnd w:id="233"/>
    </w:p>
    <w:p w14:paraId="0020034B" w14:textId="77777777" w:rsidR="002660E6" w:rsidRDefault="002660E6" w:rsidP="008C7F3C">
      <w:pPr>
        <w:pStyle w:val="ListParagraph"/>
        <w:numPr>
          <w:ilvl w:val="0"/>
          <w:numId w:val="53"/>
        </w:numPr>
        <w:rPr>
          <w:lang w:val="en-CA"/>
        </w:rPr>
      </w:pPr>
      <w:r w:rsidRPr="00F42D45">
        <w:rPr>
          <w:lang w:val="en-CA"/>
        </w:rPr>
        <w:t>route_id</w:t>
      </w:r>
      <w:r>
        <w:rPr>
          <w:lang w:val="en-CA"/>
        </w:rPr>
        <w:br/>
        <w:t>-&gt; &lt;route_id&gt; a transit:RoutePD</w:t>
      </w:r>
    </w:p>
    <w:p w14:paraId="672AFBCE" w14:textId="77777777" w:rsidR="002660E6" w:rsidRDefault="002660E6" w:rsidP="002660E6">
      <w:pPr>
        <w:pStyle w:val="ListParagraph"/>
        <w:rPr>
          <w:lang w:val="en-CA"/>
        </w:rPr>
      </w:pPr>
      <w:r>
        <w:rPr>
          <w:lang w:val="en-CA"/>
        </w:rPr>
        <w:t>&lt;route_manifestation_id&gt;:</w:t>
      </w:r>
    </w:p>
    <w:p w14:paraId="770B0A71" w14:textId="77777777" w:rsidR="002660E6" w:rsidRPr="000C2A6A" w:rsidRDefault="002660E6" w:rsidP="002660E6">
      <w:pPr>
        <w:ind w:left="1440"/>
        <w:rPr>
          <w:rFonts w:ascii="Times" w:hAnsi="Times"/>
        </w:rPr>
      </w:pPr>
      <w:r w:rsidRPr="000C2A6A">
        <w:rPr>
          <w:rFonts w:ascii="Courier" w:hAnsi="Courier"/>
          <w:sz w:val="22"/>
        </w:rPr>
        <w:t>from datetime import date</w:t>
      </w:r>
    </w:p>
    <w:p w14:paraId="7D9C7BE5" w14:textId="77777777" w:rsidR="002660E6" w:rsidRPr="00E63225" w:rsidRDefault="002660E6" w:rsidP="002660E6">
      <w:pPr>
        <w:ind w:left="1440"/>
        <w:rPr>
          <w:rFonts w:ascii="Courier" w:hAnsi="Courier"/>
          <w:sz w:val="22"/>
        </w:rPr>
      </w:pPr>
      <w:r w:rsidRPr="000C2A6A">
        <w:rPr>
          <w:rFonts w:ascii="Courier" w:hAnsi="Courier"/>
          <w:sz w:val="22"/>
        </w:rPr>
        <w:t>return getValue("</w:t>
      </w:r>
      <w:r>
        <w:rPr>
          <w:rFonts w:ascii="Courier" w:hAnsi="Courier"/>
          <w:sz w:val="22"/>
        </w:rPr>
        <w:t>route</w:t>
      </w:r>
      <w:r w:rsidRPr="000C2A6A">
        <w:rPr>
          <w:rFonts w:ascii="Courier" w:hAnsi="Courier"/>
          <w:sz w:val="22"/>
        </w:rPr>
        <w:t>_id") + "_" + date.today().strftime("%m-%d-%Y")</w:t>
      </w:r>
    </w:p>
    <w:p w14:paraId="774A014A" w14:textId="77777777" w:rsidR="002660E6" w:rsidRDefault="002660E6" w:rsidP="008C7F3C">
      <w:pPr>
        <w:pStyle w:val="ListParagraph"/>
        <w:numPr>
          <w:ilvl w:val="0"/>
          <w:numId w:val="53"/>
        </w:numPr>
        <w:rPr>
          <w:lang w:val="en-CA"/>
        </w:rPr>
      </w:pPr>
      <w:r w:rsidRPr="00F42D45">
        <w:rPr>
          <w:lang w:val="en-CA"/>
        </w:rPr>
        <w:t>agency_id</w:t>
      </w:r>
    </w:p>
    <w:p w14:paraId="6D2072E2" w14:textId="77777777" w:rsidR="002660E6" w:rsidRDefault="002660E6" w:rsidP="002660E6">
      <w:pPr>
        <w:pStyle w:val="ListParagraph"/>
        <w:rPr>
          <w:lang w:val="en-CA"/>
        </w:rPr>
      </w:pPr>
      <w:r>
        <w:rPr>
          <w:lang w:val="en-CA"/>
        </w:rPr>
        <w:t>&lt;transit_system_iri&gt;:</w:t>
      </w:r>
      <w:r>
        <w:rPr>
          <w:lang w:val="en-CA"/>
        </w:rPr>
        <w:br/>
      </w:r>
      <w:r w:rsidRPr="00E63225">
        <w:rPr>
          <w:rFonts w:ascii="Courier" w:hAnsi="Courier"/>
          <w:lang w:val="en-CA"/>
        </w:rPr>
        <w:t>return "transitsystem_" + getValue("agency_id")</w:t>
      </w:r>
      <w:r>
        <w:rPr>
          <w:lang w:val="en-CA"/>
        </w:rPr>
        <w:br/>
        <w:t>-&gt; &lt;route_id&gt; transit:inTransitSystem &lt;transit_system_iri&gt;.</w:t>
      </w:r>
    </w:p>
    <w:p w14:paraId="10E443D0" w14:textId="77777777" w:rsidR="002660E6" w:rsidRDefault="002660E6" w:rsidP="002660E6">
      <w:pPr>
        <w:pStyle w:val="ListParagraph"/>
        <w:rPr>
          <w:lang w:val="en-CA"/>
        </w:rPr>
      </w:pPr>
      <w:r>
        <w:rPr>
          <w:lang w:val="en-CA"/>
        </w:rPr>
        <w:t>&lt;transit_system_iri&gt; a transit:TransitSystem; transit:operatedBy &lt;agency_id&gt;.</w:t>
      </w:r>
    </w:p>
    <w:p w14:paraId="200A31D8" w14:textId="77777777" w:rsidR="002660E6" w:rsidRPr="003A1BCD" w:rsidRDefault="002660E6" w:rsidP="008C7F3C">
      <w:pPr>
        <w:pStyle w:val="ListParagraph"/>
        <w:numPr>
          <w:ilvl w:val="0"/>
          <w:numId w:val="53"/>
        </w:numPr>
        <w:rPr>
          <w:lang w:val="en-CA"/>
        </w:rPr>
      </w:pPr>
      <w:r w:rsidRPr="003A1BCD">
        <w:rPr>
          <w:lang w:val="en-CA"/>
        </w:rPr>
        <w:t>route_short_name</w:t>
      </w:r>
      <w:r w:rsidRPr="003A1BCD">
        <w:rPr>
          <w:lang w:val="en-CA"/>
        </w:rPr>
        <w:br/>
        <w:t xml:space="preserve">-&gt; &lt;route_id&gt; change:hasManifestation </w:t>
      </w:r>
      <w:r>
        <w:rPr>
          <w:lang w:val="en-CA"/>
        </w:rPr>
        <w:t>&lt;route_manifestation_iri&gt;.</w:t>
      </w:r>
      <w:r>
        <w:rPr>
          <w:lang w:val="en-CA"/>
        </w:rPr>
        <w:br/>
        <w:t xml:space="preserve">&lt;route_manifestation_iri&gt; </w:t>
      </w:r>
      <w:r w:rsidRPr="003A1BCD">
        <w:rPr>
          <w:lang w:val="en-CA"/>
        </w:rPr>
        <w:t>a transit:Route; transit:routeShortName &lt;route_short_name&gt;</w:t>
      </w:r>
      <w:r>
        <w:rPr>
          <w:lang w:val="en-CA"/>
        </w:rPr>
        <w:t>.</w:t>
      </w:r>
    </w:p>
    <w:p w14:paraId="4226F68C" w14:textId="77777777" w:rsidR="002660E6" w:rsidRDefault="002660E6" w:rsidP="008C7F3C">
      <w:pPr>
        <w:pStyle w:val="ListParagraph"/>
        <w:numPr>
          <w:ilvl w:val="0"/>
          <w:numId w:val="53"/>
        </w:numPr>
        <w:rPr>
          <w:lang w:val="en-CA"/>
        </w:rPr>
      </w:pPr>
      <w:r w:rsidRPr="003A1BCD">
        <w:rPr>
          <w:lang w:val="en-CA"/>
        </w:rPr>
        <w:t>route_long_name</w:t>
      </w:r>
      <w:r w:rsidRPr="003A1BCD">
        <w:rPr>
          <w:lang w:val="en-CA"/>
        </w:rPr>
        <w:br/>
        <w:t>-&gt; &lt;route_id&gt; change:hasManifestation</w:t>
      </w:r>
      <w:r>
        <w:rPr>
          <w:lang w:val="en-CA"/>
        </w:rPr>
        <w:t xml:space="preserve"> &lt;route_manifestation_iri&gt;.</w:t>
      </w:r>
    </w:p>
    <w:p w14:paraId="6BCD32D9"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 foaf:name &lt;route_long_name&gt;</w:t>
      </w:r>
      <w:r>
        <w:rPr>
          <w:lang w:val="en-CA"/>
        </w:rPr>
        <w:t>.</w:t>
      </w:r>
    </w:p>
    <w:p w14:paraId="3A248E71" w14:textId="77777777" w:rsidR="002660E6" w:rsidRPr="003A1BCD" w:rsidRDefault="002660E6" w:rsidP="008C7F3C">
      <w:pPr>
        <w:pStyle w:val="ListParagraph"/>
        <w:numPr>
          <w:ilvl w:val="0"/>
          <w:numId w:val="53"/>
        </w:numPr>
        <w:rPr>
          <w:lang w:val="en-CA"/>
        </w:rPr>
      </w:pPr>
      <w:r w:rsidRPr="003A1BCD">
        <w:rPr>
          <w:lang w:val="en-CA"/>
        </w:rPr>
        <w:t>route_desc (not filled)</w:t>
      </w:r>
    </w:p>
    <w:p w14:paraId="27795633" w14:textId="77777777" w:rsidR="002660E6" w:rsidRPr="003A1BCD" w:rsidRDefault="002660E6" w:rsidP="008C7F3C">
      <w:pPr>
        <w:pStyle w:val="ListParagraph"/>
        <w:numPr>
          <w:ilvl w:val="0"/>
          <w:numId w:val="53"/>
        </w:numPr>
        <w:rPr>
          <w:lang w:val="en-CA"/>
        </w:rPr>
      </w:pPr>
      <w:r w:rsidRPr="003A1BCD">
        <w:rPr>
          <w:lang w:val="en-CA"/>
        </w:rPr>
        <w:lastRenderedPageBreak/>
        <w:t>route_type</w:t>
      </w:r>
      <w:r w:rsidRPr="003A1BCD">
        <w:rPr>
          <w:lang w:val="en-CA"/>
        </w:rPr>
        <w:br/>
        <w:t>-&gt; &lt;route_id&gt; transit:hasGTFSRouteType &lt;route_type&gt;</w:t>
      </w:r>
    </w:p>
    <w:p w14:paraId="74ECB180" w14:textId="77777777" w:rsidR="002660E6" w:rsidRPr="003A1BCD" w:rsidRDefault="002660E6" w:rsidP="008C7F3C">
      <w:pPr>
        <w:pStyle w:val="ListParagraph"/>
        <w:numPr>
          <w:ilvl w:val="0"/>
          <w:numId w:val="53"/>
        </w:numPr>
        <w:rPr>
          <w:lang w:val="en-CA"/>
        </w:rPr>
      </w:pPr>
      <w:r w:rsidRPr="003A1BCD">
        <w:rPr>
          <w:lang w:val="en-CA"/>
        </w:rPr>
        <w:t>route_url (not filled)</w:t>
      </w:r>
    </w:p>
    <w:p w14:paraId="37626693" w14:textId="77777777" w:rsidR="002660E6" w:rsidRDefault="002660E6" w:rsidP="008C7F3C">
      <w:pPr>
        <w:pStyle w:val="ListParagraph"/>
        <w:numPr>
          <w:ilvl w:val="0"/>
          <w:numId w:val="53"/>
        </w:numPr>
        <w:rPr>
          <w:lang w:val="en-CA"/>
        </w:rPr>
      </w:pPr>
      <w:r w:rsidRPr="003A1BCD">
        <w:rPr>
          <w:lang w:val="en-CA"/>
        </w:rPr>
        <w:t>route_color</w:t>
      </w:r>
      <w:r w:rsidRPr="003A1BCD">
        <w:rPr>
          <w:lang w:val="en-CA"/>
        </w:rPr>
        <w:br/>
        <w:t xml:space="preserve">-&gt; &lt;route_id&gt; change:hasManifestation </w:t>
      </w:r>
      <w:r>
        <w:rPr>
          <w:lang w:val="en-CA"/>
        </w:rPr>
        <w:t>&lt;route_manifestation_iri&gt;.</w:t>
      </w:r>
      <w:r w:rsidRPr="003A1BCD">
        <w:rPr>
          <w:lang w:val="en-CA"/>
        </w:rPr>
        <w:t xml:space="preserve"> </w:t>
      </w:r>
    </w:p>
    <w:p w14:paraId="5505DE9B" w14:textId="77777777" w:rsidR="002660E6" w:rsidRPr="003A1BCD"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w:t>
      </w:r>
      <w:r w:rsidRPr="003A1BCD">
        <w:rPr>
          <w:lang w:val="en-CA"/>
        </w:rPr>
        <w:t>transit:hasDisplayColour &lt;route_color&gt;</w:t>
      </w:r>
      <w:r>
        <w:rPr>
          <w:lang w:val="en-CA"/>
        </w:rPr>
        <w:t>.</w:t>
      </w:r>
    </w:p>
    <w:p w14:paraId="5D39CBE7" w14:textId="77777777" w:rsidR="002660E6" w:rsidRDefault="002660E6" w:rsidP="008C7F3C">
      <w:pPr>
        <w:pStyle w:val="ListParagraph"/>
        <w:numPr>
          <w:ilvl w:val="0"/>
          <w:numId w:val="53"/>
        </w:numPr>
        <w:rPr>
          <w:lang w:val="en-CA"/>
        </w:rPr>
      </w:pPr>
      <w:r w:rsidRPr="003A1BCD">
        <w:rPr>
          <w:lang w:val="en-CA"/>
        </w:rPr>
        <w:t>route_text_color</w:t>
      </w:r>
      <w:r w:rsidRPr="003A1BCD">
        <w:rPr>
          <w:lang w:val="en-CA"/>
        </w:rPr>
        <w:br/>
        <w:t>-&gt;</w:t>
      </w:r>
      <w:r>
        <w:rPr>
          <w:lang w:val="en-CA"/>
        </w:rPr>
        <w:t xml:space="preserve"> &lt;route_id&gt; </w:t>
      </w:r>
      <w:r w:rsidRPr="003A1BCD">
        <w:rPr>
          <w:lang w:val="en-CA"/>
        </w:rPr>
        <w:t xml:space="preserve">change:hasManifestation </w:t>
      </w:r>
      <w:r>
        <w:rPr>
          <w:lang w:val="en-CA"/>
        </w:rPr>
        <w:t>&lt;route_manifestation_iri&gt;.</w:t>
      </w:r>
      <w:r w:rsidRPr="003A1BCD">
        <w:rPr>
          <w:lang w:val="en-CA"/>
        </w:rPr>
        <w:t xml:space="preserve"> </w:t>
      </w:r>
    </w:p>
    <w:p w14:paraId="0D5056D4" w14:textId="77777777" w:rsidR="002660E6" w:rsidRPr="00F42D45" w:rsidRDefault="002660E6" w:rsidP="002660E6">
      <w:pPr>
        <w:pStyle w:val="ListParagraph"/>
        <w:rPr>
          <w:lang w:val="en-CA"/>
        </w:rPr>
      </w:pPr>
      <w:r>
        <w:rPr>
          <w:lang w:val="en-CA"/>
        </w:rPr>
        <w:t xml:space="preserve">&lt;route_manifestation_iri&gt; </w:t>
      </w:r>
      <w:r w:rsidRPr="003A1BCD">
        <w:rPr>
          <w:lang w:val="en-CA"/>
        </w:rPr>
        <w:t>a transit:Route;</w:t>
      </w:r>
      <w:r>
        <w:rPr>
          <w:lang w:val="en-CA"/>
        </w:rPr>
        <w:t xml:space="preserve"> transit:hasRouteTextColour &lt;route_text_color&gt;.</w:t>
      </w:r>
    </w:p>
    <w:p w14:paraId="5E1FCACC" w14:textId="77777777" w:rsidR="002660E6" w:rsidRDefault="002660E6" w:rsidP="00EC2F24">
      <w:pPr>
        <w:pStyle w:val="Heading3"/>
        <w:numPr>
          <w:ilvl w:val="0"/>
          <w:numId w:val="0"/>
        </w:numPr>
        <w:rPr>
          <w:lang w:val="en-CA"/>
        </w:rPr>
      </w:pPr>
      <w:bookmarkStart w:id="234" w:name="_Toc35948927"/>
      <w:r>
        <w:rPr>
          <w:lang w:val="en-CA"/>
        </w:rPr>
        <w:t>shapes.txt</w:t>
      </w:r>
      <w:bookmarkEnd w:id="234"/>
    </w:p>
    <w:p w14:paraId="04B3CE67" w14:textId="77777777" w:rsidR="002660E6" w:rsidRPr="00C70A9A" w:rsidRDefault="002660E6" w:rsidP="002660E6">
      <w:r>
        <w:t>Describes the shape and location of a particular trip.</w:t>
      </w:r>
    </w:p>
    <w:p w14:paraId="0101F42D" w14:textId="3B0C8EF2" w:rsidR="002660E6" w:rsidRDefault="002660E6" w:rsidP="008C7F3C">
      <w:pPr>
        <w:pStyle w:val="ListParagraph"/>
        <w:numPr>
          <w:ilvl w:val="0"/>
          <w:numId w:val="57"/>
        </w:numPr>
        <w:rPr>
          <w:lang w:val="en-CA"/>
        </w:rPr>
      </w:pPr>
      <w:r w:rsidRPr="00D7411F">
        <w:rPr>
          <w:lang w:val="en-CA"/>
        </w:rPr>
        <w:t>shape_id</w:t>
      </w:r>
      <w:r>
        <w:rPr>
          <w:lang w:val="en-CA"/>
        </w:rPr>
        <w:br/>
        <w:t xml:space="preserve">-&gt; &lt;shape_id&gt; a </w:t>
      </w:r>
      <w:r w:rsidR="00E66689">
        <w:rPr>
          <w:lang w:val="en-CA"/>
        </w:rPr>
        <w:t>spatial:</w:t>
      </w:r>
      <w:r>
        <w:rPr>
          <w:lang w:val="en-CA"/>
        </w:rPr>
        <w:t>LineString</w:t>
      </w:r>
    </w:p>
    <w:p w14:paraId="43012303" w14:textId="77777777" w:rsidR="002660E6" w:rsidRPr="00F71C02" w:rsidRDefault="002660E6" w:rsidP="008C7F3C">
      <w:pPr>
        <w:pStyle w:val="ListParagraph"/>
        <w:numPr>
          <w:ilvl w:val="0"/>
          <w:numId w:val="57"/>
        </w:numPr>
        <w:rPr>
          <w:strike/>
          <w:lang w:val="en-CA"/>
        </w:rPr>
      </w:pPr>
      <w:r w:rsidRPr="002201AB">
        <w:rPr>
          <w:strike/>
          <w:lang w:val="en-CA"/>
        </w:rPr>
        <w:t>shape_pt_lat,shape_pt_lon,shape_pt_sequence</w:t>
      </w:r>
      <w:r w:rsidRPr="00F71C02">
        <w:rPr>
          <w:strike/>
          <w:lang w:val="en-CA"/>
        </w:rPr>
        <w:br/>
        <w:t>-&gt; need to transform the set of latitudes, longitudes, and sequence identifiers to create a series of points to specify the coordinates of the linestring in the WKT format, e.g. “LINESTRING(lat1 lon1, lat2 lon2,…)</w:t>
      </w:r>
    </w:p>
    <w:p w14:paraId="1DA8FA91" w14:textId="77777777" w:rsidR="002660E6" w:rsidRPr="00F71C02" w:rsidRDefault="002660E6" w:rsidP="002660E6">
      <w:pPr>
        <w:ind w:left="720"/>
        <w:rPr>
          <w:strike/>
        </w:rPr>
      </w:pPr>
      <w:r w:rsidRPr="00F71C02">
        <w:rPr>
          <w:strike/>
        </w:rPr>
        <w:t>Two models to design and apply:</w:t>
      </w:r>
    </w:p>
    <w:p w14:paraId="76A14EC2" w14:textId="77777777" w:rsidR="002660E6" w:rsidRPr="00F71C02" w:rsidRDefault="002660E6" w:rsidP="002660E6">
      <w:pPr>
        <w:ind w:left="720"/>
        <w:rPr>
          <w:strike/>
        </w:rPr>
      </w:pPr>
      <w:r w:rsidRPr="00F71C02">
        <w:rPr>
          <w:strike/>
        </w:rPr>
        <w:t>1 of 2: capture the line string represented by the aggregation of all of the points for a particular shape</w:t>
      </w:r>
      <w:r w:rsidRPr="00F71C02">
        <w:rPr>
          <w:rStyle w:val="FootnoteReference"/>
          <w:strike/>
        </w:rPr>
        <w:footnoteReference w:id="43"/>
      </w:r>
    </w:p>
    <w:p w14:paraId="255770A0" w14:textId="77777777" w:rsidR="002660E6" w:rsidRPr="00F71C02" w:rsidRDefault="002660E6" w:rsidP="002660E6">
      <w:pPr>
        <w:ind w:left="720"/>
        <w:rPr>
          <w:strike/>
        </w:rPr>
      </w:pPr>
      <w:r w:rsidRPr="00F71C02">
        <w:rPr>
          <w:strike/>
        </w:rPr>
        <w:t>2 of 2: capture the individual line segments (and their lengths) as part of (sf:contains) the line string defined by &lt;shape_id&gt;</w:t>
      </w:r>
    </w:p>
    <w:p w14:paraId="26885F40" w14:textId="77777777" w:rsidR="002660E6" w:rsidRDefault="002660E6" w:rsidP="008C7F3C">
      <w:pPr>
        <w:pStyle w:val="ListParagraph"/>
        <w:numPr>
          <w:ilvl w:val="0"/>
          <w:numId w:val="57"/>
        </w:numPr>
      </w:pPr>
      <w:r w:rsidRPr="002201AB">
        <w:lastRenderedPageBreak/>
        <w:t>shape_pt_lat,shape_pt_lon,shape_pt_sequence</w:t>
      </w:r>
      <w:r>
        <w:t>:</w:t>
      </w:r>
      <w:r>
        <w:br/>
        <w:t>Shapes are not supported by Allegrograph, therefore this transformation need only capture the individual points as lat/lon coordinates</w:t>
      </w:r>
    </w:p>
    <w:p w14:paraId="58BAEBC5" w14:textId="77777777" w:rsidR="002660E6" w:rsidRDefault="002660E6" w:rsidP="002660E6">
      <w:pPr>
        <w:pStyle w:val="ListParagraph"/>
      </w:pPr>
      <w:r>
        <w:t>The geospatial encoding used by Allegrograph requires the longitude values to have 3 digits before the decimal place, meaning any 2-digit coordinates will need to be padded with a 0. Note that the zfill function doesn’t work in this case because we are only concerned with the number of digits preceding the decimal place.</w:t>
      </w:r>
      <w:r>
        <w:br/>
      </w:r>
      <w:r>
        <w:br/>
        <w:t xml:space="preserve">&lt;shape_pt_nD_transform&gt; (specified nD datatype </w:t>
      </w:r>
      <w:hyperlink r:id="rId66" w:anchor="_lat_la_-9.+1_+9.+1_+1.-4_+1.-1_lon_lo_-1.8+2_+1.8+2_+1.-4" w:history="1">
        <w:r w:rsidRPr="00B34DE1">
          <w:rPr>
            <w:rStyle w:val="Hyperlink"/>
          </w:rPr>
          <w:t>http://franz.com/ns/allegrograph/5.0/geo/nd#_lat_la_-9.+1_+9.+1_+1.-4_+1.-1_lon_lo_-1.8+2_+1.8+2_+1.-4</w:t>
        </w:r>
      </w:hyperlink>
      <w:r>
        <w:t xml:space="preserve"> note that specification shouldn’t be necessary when AGraph on autorecognize):</w:t>
      </w:r>
    </w:p>
    <w:p w14:paraId="15F3D663"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 = float(getValue("shape_pt_lon"))</w:t>
      </w:r>
    </w:p>
    <w:p w14:paraId="4674441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 = float(getValue("shape_pt_lat"))</w:t>
      </w:r>
    </w:p>
    <w:p w14:paraId="7564318A" w14:textId="77777777" w:rsidR="002660E6" w:rsidRPr="00022328" w:rsidRDefault="002660E6" w:rsidP="002660E6">
      <w:pPr>
        <w:ind w:left="1440"/>
        <w:rPr>
          <w:rFonts w:ascii="Courier" w:eastAsiaTheme="minorHAnsi" w:hAnsi="Courier" w:cstheme="minorBidi"/>
          <w:sz w:val="22"/>
          <w:lang w:val="en-US"/>
        </w:rPr>
      </w:pPr>
    </w:p>
    <w:p w14:paraId="1FCD748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str(abs(lon))</w:t>
      </w:r>
    </w:p>
    <w:p w14:paraId="27FBCFA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str(abs(lat))</w:t>
      </w:r>
    </w:p>
    <w:p w14:paraId="025B3D5A" w14:textId="77777777" w:rsidR="002660E6" w:rsidRPr="00022328" w:rsidRDefault="002660E6" w:rsidP="002660E6">
      <w:pPr>
        <w:ind w:left="1440"/>
        <w:rPr>
          <w:rFonts w:ascii="Courier" w:eastAsiaTheme="minorHAnsi" w:hAnsi="Courier" w:cstheme="minorBidi"/>
          <w:sz w:val="22"/>
          <w:lang w:val="en-US"/>
        </w:rPr>
      </w:pPr>
    </w:p>
    <w:p w14:paraId="014D51D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lon_str.split(".")</w:t>
      </w:r>
    </w:p>
    <w:p w14:paraId="0E490B5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lon_str = "%s.%s" % (lon_str[0].zfill(3), lon_str[1])</w:t>
      </w:r>
    </w:p>
    <w:p w14:paraId="23449A23" w14:textId="77777777" w:rsidR="002660E6" w:rsidRPr="00022328" w:rsidRDefault="002660E6" w:rsidP="002660E6">
      <w:pPr>
        <w:ind w:left="1440"/>
        <w:rPr>
          <w:rFonts w:ascii="Courier" w:eastAsiaTheme="minorHAnsi" w:hAnsi="Courier" w:cstheme="minorBidi"/>
          <w:sz w:val="22"/>
          <w:lang w:val="en-US"/>
        </w:rPr>
      </w:pPr>
    </w:p>
    <w:p w14:paraId="19D9E46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lat_str.split(".")</w:t>
      </w:r>
    </w:p>
    <w:p w14:paraId="571BE522"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lat_str = "%s.%s" % (lat_str[0].zfill(</w:t>
      </w:r>
      <w:r>
        <w:rPr>
          <w:rFonts w:ascii="Courier" w:eastAsiaTheme="minorHAnsi" w:hAnsi="Courier" w:cstheme="minorBidi"/>
          <w:sz w:val="22"/>
          <w:lang w:val="en-US"/>
        </w:rPr>
        <w:t>2</w:t>
      </w:r>
      <w:r w:rsidRPr="00022328">
        <w:rPr>
          <w:rFonts w:ascii="Courier" w:eastAsiaTheme="minorHAnsi" w:hAnsi="Courier" w:cstheme="minorBidi"/>
          <w:sz w:val="22"/>
          <w:lang w:val="en-US"/>
        </w:rPr>
        <w:t>), lat_str[1])</w:t>
      </w:r>
    </w:p>
    <w:p w14:paraId="64323F83" w14:textId="77777777" w:rsidR="002660E6" w:rsidRPr="00022328" w:rsidRDefault="002660E6" w:rsidP="002660E6">
      <w:pPr>
        <w:ind w:left="1440"/>
        <w:rPr>
          <w:rFonts w:ascii="Courier" w:eastAsiaTheme="minorHAnsi" w:hAnsi="Courier" w:cstheme="minorBidi"/>
          <w:sz w:val="22"/>
          <w:lang w:val="en-US"/>
        </w:rPr>
      </w:pPr>
    </w:p>
    <w:p w14:paraId="76BB6F96"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lon&gt;0:</w:t>
      </w:r>
    </w:p>
    <w:p w14:paraId="0FB4B605"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2B7A048"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lon&lt;0:</w:t>
      </w:r>
    </w:p>
    <w:p w14:paraId="798CA20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lon_str="-" + lon_str</w:t>
      </w:r>
    </w:p>
    <w:p w14:paraId="2331B9E5" w14:textId="77777777" w:rsidR="002660E6" w:rsidRPr="00022328" w:rsidRDefault="002660E6" w:rsidP="002660E6">
      <w:pPr>
        <w:ind w:left="1440"/>
        <w:rPr>
          <w:rFonts w:ascii="Courier" w:eastAsiaTheme="minorHAnsi" w:hAnsi="Courier" w:cstheme="minorBidi"/>
          <w:sz w:val="22"/>
          <w:lang w:val="en-US"/>
        </w:rPr>
      </w:pPr>
    </w:p>
    <w:p w14:paraId="45B552B1"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if lat&gt;0:</w:t>
      </w:r>
    </w:p>
    <w:p w14:paraId="58323B99"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1A253A9F"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elif lat&lt;0:</w:t>
      </w:r>
    </w:p>
    <w:p w14:paraId="214697AB"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 xml:space="preserve">    lat_str="-" + lat_str</w:t>
      </w:r>
    </w:p>
    <w:p w14:paraId="2C352D8D" w14:textId="77777777" w:rsidR="002660E6" w:rsidRPr="00022328" w:rsidRDefault="002660E6" w:rsidP="002660E6">
      <w:pPr>
        <w:ind w:left="1440"/>
        <w:rPr>
          <w:rFonts w:ascii="Courier" w:eastAsiaTheme="minorHAnsi" w:hAnsi="Courier" w:cstheme="minorBidi"/>
          <w:sz w:val="22"/>
          <w:lang w:val="en-US"/>
        </w:rPr>
      </w:pPr>
      <w:r w:rsidRPr="00022328">
        <w:rPr>
          <w:rFonts w:ascii="Courier" w:eastAsiaTheme="minorHAnsi" w:hAnsi="Courier" w:cstheme="minorBidi"/>
          <w:sz w:val="22"/>
          <w:lang w:val="en-US"/>
        </w:rPr>
        <w:t>return lat_str + lon_str</w:t>
      </w:r>
    </w:p>
    <w:p w14:paraId="0F213711" w14:textId="77777777" w:rsidR="002660E6" w:rsidRPr="00CC6A63" w:rsidRDefault="002660E6" w:rsidP="002660E6">
      <w:r>
        <w:t>Need to introduce a new data property to relate nD data points to individual geometries. Analogous to the “asWKT” property</w:t>
      </w:r>
      <w:r>
        <w:br/>
        <w:t>&lt;point_iri&gt; as_nDLatLon &lt;shape_pt_nD_transform&gt;.</w:t>
      </w:r>
    </w:p>
    <w:p w14:paraId="084A4D8A" w14:textId="77777777" w:rsidR="002660E6" w:rsidRDefault="002660E6" w:rsidP="008C7F3C">
      <w:pPr>
        <w:pStyle w:val="ListParagraph"/>
        <w:numPr>
          <w:ilvl w:val="0"/>
          <w:numId w:val="57"/>
        </w:numPr>
        <w:rPr>
          <w:lang w:val="en-CA"/>
        </w:rPr>
      </w:pPr>
      <w:r>
        <w:rPr>
          <w:lang w:val="en-CA"/>
        </w:rPr>
        <w:t>shape_dist_traveled: omitted</w:t>
      </w:r>
    </w:p>
    <w:p w14:paraId="258D49C0" w14:textId="77777777" w:rsidR="002660E6" w:rsidRDefault="002660E6" w:rsidP="008C7F3C">
      <w:pPr>
        <w:pStyle w:val="ListParagraph"/>
        <w:numPr>
          <w:ilvl w:val="0"/>
          <w:numId w:val="57"/>
        </w:numPr>
        <w:rPr>
          <w:lang w:val="en-CA"/>
        </w:rPr>
      </w:pPr>
      <w:r>
        <w:rPr>
          <w:lang w:val="en-CA"/>
        </w:rPr>
        <w:t>point_iri: unique ID for point object</w:t>
      </w:r>
      <w:r>
        <w:rPr>
          <w:lang w:val="en-CA"/>
        </w:rPr>
        <w:br/>
      </w:r>
    </w:p>
    <w:p w14:paraId="38532171" w14:textId="77777777" w:rsidR="002660E6" w:rsidRDefault="002660E6" w:rsidP="008C7F3C">
      <w:pPr>
        <w:pStyle w:val="ListParagraph"/>
        <w:numPr>
          <w:ilvl w:val="0"/>
          <w:numId w:val="57"/>
        </w:numPr>
        <w:rPr>
          <w:lang w:val="en-CA"/>
        </w:rPr>
      </w:pPr>
      <w:r>
        <w:rPr>
          <w:lang w:val="en-CA"/>
        </w:rPr>
        <w:t>line segment points</w:t>
      </w:r>
      <w:r>
        <w:rPr>
          <w:lang w:val="en-CA"/>
        </w:rPr>
        <w:br/>
        <w:t>transform lat and lon columns to WKT point format:</w:t>
      </w:r>
    </w:p>
    <w:p w14:paraId="6836CBF5" w14:textId="77777777" w:rsidR="002660E6" w:rsidRDefault="002660E6" w:rsidP="002660E6">
      <w:pPr>
        <w:pStyle w:val="ListParagraph"/>
        <w:ind w:firstLine="720"/>
        <w:rPr>
          <w:lang w:val="en-CA"/>
        </w:rPr>
      </w:pPr>
      <w:r w:rsidRPr="005D743B">
        <w:rPr>
          <w:lang w:val="en-CA"/>
        </w:rPr>
        <w:t>return "POINT(" + getValue("shape_pt_lon") + " " + getValue("shape_pt_lat") + ")</w:t>
      </w:r>
      <w:r>
        <w:rPr>
          <w:lang w:val="en-CA"/>
        </w:rPr>
        <w:t>”</w:t>
      </w:r>
      <w:r>
        <w:rPr>
          <w:lang w:val="en-CA"/>
        </w:rPr>
        <w:br/>
        <w:t xml:space="preserve">set semantic type datatype: </w:t>
      </w:r>
      <w:r w:rsidRPr="005D743B">
        <w:rPr>
          <w:lang w:val="en-CA"/>
        </w:rPr>
        <w:t>http://www.opengis.net/ont/geosparql#wktLiteral</w:t>
      </w:r>
      <w:r>
        <w:rPr>
          <w:lang w:val="en-CA"/>
        </w:rPr>
        <w:br/>
      </w:r>
      <w:r w:rsidRPr="00D07CB5">
        <w:rPr>
          <w:lang w:val="en-CA"/>
        </w:rPr>
        <w:t xml:space="preserve">&lt;shape_id&gt; a </w:t>
      </w:r>
      <w:r>
        <w:rPr>
          <w:lang w:val="en-CA"/>
        </w:rPr>
        <w:t>geo:Geometry</w:t>
      </w:r>
      <w:r w:rsidRPr="00D07CB5">
        <w:rPr>
          <w:lang w:val="en-CA"/>
        </w:rPr>
        <w:t xml:space="preserve">; sf:contains </w:t>
      </w:r>
      <w:r>
        <w:rPr>
          <w:lang w:val="en-CA"/>
        </w:rPr>
        <w:t>&lt;point_iri&gt;.</w:t>
      </w:r>
      <w:r>
        <w:rPr>
          <w:lang w:val="en-CA"/>
        </w:rPr>
        <w:br/>
        <w:t xml:space="preserve">&lt;point_iri&gt; </w:t>
      </w:r>
      <w:r w:rsidRPr="005606A9">
        <w:rPr>
          <w:lang w:val="en-CA"/>
        </w:rPr>
        <w:t xml:space="preserve">a sf:Geometry; as_nDLatLon </w:t>
      </w:r>
      <w:r w:rsidRPr="005606A9">
        <w:t>&lt;shape_pt_nD_transform&gt;</w:t>
      </w:r>
      <w:r>
        <w:rPr>
          <w:lang w:val="en-CA"/>
        </w:rPr>
        <w:t>.</w:t>
      </w:r>
    </w:p>
    <w:p w14:paraId="193B6307" w14:textId="77777777" w:rsidR="002660E6" w:rsidRPr="00EC2F24" w:rsidRDefault="002660E6" w:rsidP="00EC2F24">
      <w:pPr>
        <w:ind w:left="720" w:hanging="360"/>
      </w:pPr>
    </w:p>
    <w:p w14:paraId="1652C209" w14:textId="77777777" w:rsidR="002660E6" w:rsidRPr="00EC2F24" w:rsidRDefault="002660E6" w:rsidP="00EC2F24">
      <w:r w:rsidRPr="00EC2F24">
        <w:rPr>
          <w:b/>
        </w:rPr>
        <w:t xml:space="preserve">Future work: </w:t>
      </w:r>
      <w:r w:rsidRPr="00EC2F24">
        <w:t>In order to define the associated distance between points in the shape, we need to reference the points across rows (i.e. using the &lt;shape_pt_sequence&gt; attribute).</w:t>
      </w:r>
    </w:p>
    <w:p w14:paraId="7FEA9979" w14:textId="77777777" w:rsidR="002660E6" w:rsidRDefault="002660E6" w:rsidP="002660E6">
      <w:pPr>
        <w:pStyle w:val="ListParagraph"/>
        <w:rPr>
          <w:lang w:val="en-CA"/>
        </w:rPr>
      </w:pPr>
      <w:r w:rsidRPr="009B7A77">
        <w:rPr>
          <w:i/>
          <w:lang w:val="en-CA"/>
        </w:rPr>
        <w:t>A few open questions must first be resolved</w:t>
      </w:r>
      <w:r>
        <w:rPr>
          <w:lang w:val="en-CA"/>
        </w:rPr>
        <w:t xml:space="preserve">: </w:t>
      </w:r>
    </w:p>
    <w:p w14:paraId="660EBEBA" w14:textId="77777777" w:rsidR="002660E6" w:rsidRDefault="002660E6" w:rsidP="008C7F3C">
      <w:pPr>
        <w:pStyle w:val="ListParagraph"/>
        <w:numPr>
          <w:ilvl w:val="1"/>
          <w:numId w:val="57"/>
        </w:numPr>
        <w:rPr>
          <w:lang w:val="en-CA"/>
        </w:rPr>
      </w:pPr>
      <w:r>
        <w:rPr>
          <w:lang w:val="en-CA"/>
        </w:rPr>
        <w:t>How can we create a mapping between rows in Karma, without modifying the input file?</w:t>
      </w:r>
    </w:p>
    <w:p w14:paraId="5EB7C481" w14:textId="77777777" w:rsidR="002660E6" w:rsidRDefault="002660E6" w:rsidP="008C7F3C">
      <w:pPr>
        <w:pStyle w:val="ListParagraph"/>
        <w:numPr>
          <w:ilvl w:val="1"/>
          <w:numId w:val="57"/>
        </w:numPr>
        <w:rPr>
          <w:lang w:val="en-CA"/>
        </w:rPr>
      </w:pPr>
      <w:r>
        <w:rPr>
          <w:lang w:val="en-CA"/>
        </w:rPr>
        <w:t>Does the distance represent a (straight) line segment, or possibly a curved line string with multiple intermediate points but only a known beginning and end?</w:t>
      </w:r>
    </w:p>
    <w:p w14:paraId="4AFA6806" w14:textId="77777777" w:rsidR="002660E6" w:rsidRDefault="002660E6" w:rsidP="008C7F3C">
      <w:pPr>
        <w:pStyle w:val="ListParagraph"/>
        <w:numPr>
          <w:ilvl w:val="1"/>
          <w:numId w:val="57"/>
        </w:numPr>
        <w:rPr>
          <w:lang w:val="en-CA"/>
        </w:rPr>
      </w:pPr>
      <w:r>
        <w:rPr>
          <w:lang w:val="en-CA"/>
        </w:rPr>
        <w:lastRenderedPageBreak/>
        <w:t>What is the most appropriate property to capture the distance travelled, and where should it be defined?</w:t>
      </w:r>
    </w:p>
    <w:p w14:paraId="27D4C3CD" w14:textId="77777777" w:rsidR="002660E6" w:rsidRDefault="002660E6" w:rsidP="00EC2F24">
      <w:pPr>
        <w:pStyle w:val="Heading3"/>
        <w:numPr>
          <w:ilvl w:val="0"/>
          <w:numId w:val="0"/>
        </w:numPr>
        <w:rPr>
          <w:lang w:val="en-CA"/>
        </w:rPr>
      </w:pPr>
      <w:bookmarkStart w:id="235" w:name="_Toc35948928"/>
      <w:r>
        <w:rPr>
          <w:lang w:val="en-CA"/>
        </w:rPr>
        <w:t>stop_times.txt</w:t>
      </w:r>
      <w:bookmarkEnd w:id="235"/>
    </w:p>
    <w:p w14:paraId="286855D5" w14:textId="77777777" w:rsidR="002660E6" w:rsidRDefault="002660E6" w:rsidP="002660E6">
      <w:r>
        <w:t>Two key relationships captured in this dataset are not only between the attributes in the csv file but between the rows, according to the ordering: the arrival and departure times, and the stop_ids need to be referenced across rows in order to better capture the route links and times of the scheduled trip segments. R2RML tools are not suited for this, therefore we opt to pre-process the stop_times file to create new attributes that capture the attribute values of interest from the following row. In this case, we are interested in stop_id and arrival_time, so the result of the preprocessing is two new attributes: next_stop_id and next_arrival_time.</w:t>
      </w:r>
    </w:p>
    <w:p w14:paraId="45B1955C" w14:textId="77777777" w:rsidR="002660E6" w:rsidRDefault="002660E6" w:rsidP="002660E6">
      <w:r>
        <w:t>This preprocessing was performed using pandas (run stop_times_preprocess.py with python3).</w:t>
      </w:r>
    </w:p>
    <w:p w14:paraId="48BBC11D" w14:textId="77777777" w:rsidR="002660E6" w:rsidRPr="002E17AC" w:rsidRDefault="002660E6" w:rsidP="002660E6"/>
    <w:p w14:paraId="65EC5571" w14:textId="77777777" w:rsidR="002660E6" w:rsidRDefault="002660E6" w:rsidP="008C7F3C">
      <w:pPr>
        <w:pStyle w:val="ListParagraph"/>
        <w:numPr>
          <w:ilvl w:val="0"/>
          <w:numId w:val="52"/>
        </w:numPr>
        <w:rPr>
          <w:lang w:val="en-CA"/>
        </w:rPr>
      </w:pPr>
      <w:r w:rsidRPr="005C3FBB">
        <w:rPr>
          <w:lang w:val="en-CA"/>
        </w:rPr>
        <w:t>trip_id</w:t>
      </w:r>
    </w:p>
    <w:p w14:paraId="3696BD13" w14:textId="77777777" w:rsidR="002660E6" w:rsidRDefault="002660E6" w:rsidP="002660E6">
      <w:pPr>
        <w:pStyle w:val="ListParagraph"/>
        <w:rPr>
          <w:lang w:val="en-CA"/>
        </w:rPr>
      </w:pPr>
      <w:r>
        <w:rPr>
          <w:lang w:val="en-CA"/>
        </w:rPr>
        <w:t>&lt;subtrip_iri&gt;:</w:t>
      </w:r>
    </w:p>
    <w:p w14:paraId="4FE04064" w14:textId="77777777" w:rsidR="002660E6" w:rsidRDefault="002660E6" w:rsidP="002660E6">
      <w:pPr>
        <w:pStyle w:val="ListParagraph"/>
        <w:rPr>
          <w:lang w:val="en-CA"/>
        </w:rPr>
      </w:pPr>
      <w:r w:rsidRPr="00993A9D">
        <w:rPr>
          <w:rFonts w:ascii="Courier" w:hAnsi="Courier"/>
          <w:lang w:val="en-CA"/>
        </w:rPr>
        <w:t>return "subtrip_" + getValue("trip_id") + "_" + getValue("arrival_time").replace(":","") + "_" + getValue("stop_id") + "_" + getValue("next_stop_id")</w:t>
      </w:r>
      <w:r>
        <w:rPr>
          <w:lang w:val="en-CA"/>
        </w:rPr>
        <w:br/>
        <w:t>-&gt; &lt;trip_id&gt; a trip:ScheduledTransitTrip; activity:hasSubRecurringEvent &lt;subtrip_iri&gt;.</w:t>
      </w:r>
    </w:p>
    <w:p w14:paraId="691328E6" w14:textId="77777777" w:rsidR="002660E6" w:rsidRDefault="002660E6" w:rsidP="002660E6">
      <w:pPr>
        <w:pStyle w:val="ListParagraph"/>
        <w:rPr>
          <w:lang w:val="en-CA"/>
        </w:rPr>
      </w:pPr>
      <w:r>
        <w:rPr>
          <w:lang w:val="en-CA"/>
        </w:rPr>
        <w:t>&lt;subtrip_iri&gt; a trip:ScheduledTransitTrip.</w:t>
      </w:r>
    </w:p>
    <w:p w14:paraId="1F14E0F7" w14:textId="77777777" w:rsidR="002660E6" w:rsidRDefault="002660E6" w:rsidP="008C7F3C">
      <w:pPr>
        <w:pStyle w:val="ListParagraph"/>
        <w:numPr>
          <w:ilvl w:val="0"/>
          <w:numId w:val="52"/>
        </w:numPr>
        <w:rPr>
          <w:lang w:val="en-CA"/>
        </w:rPr>
      </w:pPr>
      <w:r w:rsidRPr="002C4558">
        <w:rPr>
          <w:lang w:val="en-CA"/>
        </w:rPr>
        <w:t>arrival_time</w:t>
      </w:r>
      <w:r>
        <w:rPr>
          <w:lang w:val="en-CA"/>
        </w:rPr>
        <w:t>: not used</w:t>
      </w:r>
    </w:p>
    <w:p w14:paraId="7F071C4C" w14:textId="77777777" w:rsidR="002660E6" w:rsidRPr="00DF17D9" w:rsidRDefault="002660E6" w:rsidP="008C7F3C">
      <w:pPr>
        <w:pStyle w:val="ListParagraph"/>
        <w:numPr>
          <w:ilvl w:val="0"/>
          <w:numId w:val="52"/>
        </w:numPr>
        <w:rPr>
          <w:lang w:val="en-CA"/>
        </w:rPr>
      </w:pPr>
      <w:r>
        <w:rPr>
          <w:lang w:val="en-CA"/>
        </w:rPr>
        <w:t>d</w:t>
      </w:r>
      <w:r w:rsidRPr="005C3FBB">
        <w:rPr>
          <w:lang w:val="en-CA"/>
        </w:rPr>
        <w:t>eparture_time</w:t>
      </w:r>
      <w:r>
        <w:rPr>
          <w:lang w:val="en-CA"/>
        </w:rPr>
        <w:t>, next_arrival_time</w:t>
      </w:r>
      <w:r w:rsidRPr="00DF17D9">
        <w:t xml:space="preserve">: the </w:t>
      </w:r>
      <w:r>
        <w:t xml:space="preserve">scheduled </w:t>
      </w:r>
      <w:r w:rsidRPr="00DF17D9">
        <w:t>departure time from the current stop</w:t>
      </w:r>
      <w:r>
        <w:t xml:space="preserve"> and arrival time at the next stop</w:t>
      </w:r>
      <w:r w:rsidRPr="00DF17D9">
        <w:t xml:space="preserve">. </w:t>
      </w:r>
      <w:r>
        <w:t>*note need to ensure the format is correct (xsd:time)</w:t>
      </w:r>
      <w:r w:rsidRPr="00DF17D9">
        <w:br/>
      </w:r>
      <w:r>
        <w:t xml:space="preserve">-&gt; </w:t>
      </w:r>
      <w:r>
        <w:rPr>
          <w:lang w:val="en-CA"/>
        </w:rPr>
        <w:t>&lt;_scheduled_subtrip &gt; rec:startTime &lt;departure_time&gt;; rec:endTime &lt;next_arrival_time&gt;</w:t>
      </w:r>
    </w:p>
    <w:p w14:paraId="4ED59522" w14:textId="77777777" w:rsidR="002660E6" w:rsidRDefault="002660E6" w:rsidP="008C7F3C">
      <w:pPr>
        <w:pStyle w:val="ListParagraph"/>
        <w:numPr>
          <w:ilvl w:val="0"/>
          <w:numId w:val="52"/>
        </w:numPr>
        <w:rPr>
          <w:lang w:val="en-CA"/>
        </w:rPr>
      </w:pPr>
      <w:r w:rsidRPr="005C3FBB">
        <w:rPr>
          <w:lang w:val="en-CA"/>
        </w:rPr>
        <w:t>stop_id</w:t>
      </w:r>
      <w:r>
        <w:rPr>
          <w:lang w:val="en-CA"/>
        </w:rPr>
        <w:t>, next_stop_id: the origin of the trip segment</w:t>
      </w:r>
      <w:r>
        <w:rPr>
          <w:lang w:val="en-CA"/>
        </w:rPr>
        <w:br/>
        <w:t>&lt;route_iri&gt;:</w:t>
      </w:r>
    </w:p>
    <w:p w14:paraId="72C70733" w14:textId="77777777" w:rsidR="002660E6" w:rsidRPr="002B75B5" w:rsidRDefault="002660E6" w:rsidP="002660E6">
      <w:pPr>
        <w:pStyle w:val="ListParagraph"/>
        <w:rPr>
          <w:rFonts w:ascii="Courier" w:hAnsi="Courier"/>
          <w:lang w:val="en-CA"/>
        </w:rPr>
      </w:pPr>
      <w:r w:rsidRPr="002B75B5">
        <w:rPr>
          <w:rFonts w:ascii="Courier" w:hAnsi="Courier"/>
          <w:lang w:val="en-CA"/>
        </w:rPr>
        <w:t>return "route" + getValue("trip_id") + "_" + getValue("stop_id") + "_" + getValue("next_stop_id")</w:t>
      </w:r>
    </w:p>
    <w:p w14:paraId="586C252A" w14:textId="77777777" w:rsidR="002660E6" w:rsidRDefault="002660E6" w:rsidP="002660E6">
      <w:pPr>
        <w:pStyle w:val="ListParagraph"/>
        <w:rPr>
          <w:lang w:val="en-CA"/>
        </w:rPr>
      </w:pPr>
      <w:r>
        <w:rPr>
          <w:lang w:val="en-CA"/>
        </w:rPr>
        <w:t>-&gt; &lt;subtrip_iri &gt; transit:scheduledOn &lt;route_iri&gt;.</w:t>
      </w:r>
    </w:p>
    <w:p w14:paraId="47DA9CFD" w14:textId="77777777" w:rsidR="002660E6" w:rsidRDefault="002660E6" w:rsidP="002660E6">
      <w:pPr>
        <w:pStyle w:val="ListParagraph"/>
        <w:rPr>
          <w:lang w:val="en-CA"/>
        </w:rPr>
      </w:pPr>
      <w:r>
        <w:rPr>
          <w:lang w:val="en-CA"/>
        </w:rPr>
        <w:lastRenderedPageBreak/>
        <w:t>&lt;route_iri&gt; a transit:RouteSection; transit:beginsAtStop &lt;stop_id&gt;; transit:endsAtStop &lt;next_stop_id&gt;</w:t>
      </w:r>
    </w:p>
    <w:p w14:paraId="28C582DC" w14:textId="77777777" w:rsidR="002660E6" w:rsidRDefault="002660E6" w:rsidP="008C7F3C">
      <w:pPr>
        <w:pStyle w:val="ListParagraph"/>
        <w:numPr>
          <w:ilvl w:val="0"/>
          <w:numId w:val="52"/>
        </w:numPr>
        <w:rPr>
          <w:lang w:val="en-CA"/>
        </w:rPr>
      </w:pPr>
      <w:r w:rsidRPr="005C3FBB">
        <w:rPr>
          <w:lang w:val="en-CA"/>
        </w:rPr>
        <w:t>stop_sequence</w:t>
      </w:r>
      <w:r>
        <w:rPr>
          <w:lang w:val="en-CA"/>
        </w:rPr>
        <w:t>: not used by the mapping but could be used for preprocessing to ensure correct values for next stops and next arrival times</w:t>
      </w:r>
    </w:p>
    <w:p w14:paraId="3C39E972" w14:textId="77777777" w:rsidR="002660E6" w:rsidRDefault="002660E6" w:rsidP="008C7F3C">
      <w:pPr>
        <w:pStyle w:val="ListParagraph"/>
        <w:numPr>
          <w:ilvl w:val="0"/>
          <w:numId w:val="52"/>
        </w:numPr>
        <w:rPr>
          <w:lang w:val="en-CA"/>
        </w:rPr>
      </w:pPr>
      <w:r w:rsidRPr="005C3FBB">
        <w:rPr>
          <w:lang w:val="en-CA"/>
        </w:rPr>
        <w:t>stop_headsign</w:t>
      </w:r>
      <w:r>
        <w:rPr>
          <w:lang w:val="en-CA"/>
        </w:rPr>
        <w:t>: not in use</w:t>
      </w:r>
    </w:p>
    <w:p w14:paraId="14BD84BF" w14:textId="77777777" w:rsidR="002660E6" w:rsidRPr="00906056" w:rsidRDefault="002660E6" w:rsidP="008C7F3C">
      <w:pPr>
        <w:pStyle w:val="ListParagraph"/>
        <w:numPr>
          <w:ilvl w:val="0"/>
          <w:numId w:val="52"/>
        </w:numPr>
        <w:rPr>
          <w:lang w:val="en-CA"/>
        </w:rPr>
      </w:pPr>
      <w:r w:rsidRPr="005C3FBB">
        <w:rPr>
          <w:lang w:val="en-CA"/>
        </w:rPr>
        <w:t>pickup_type</w:t>
      </w:r>
      <w:r>
        <w:rPr>
          <w:lang w:val="en-CA"/>
        </w:rPr>
        <w:t xml:space="preserve">: indicates whether passengers are picked up at the stop, and if so how the pickup must be arranged. </w:t>
      </w:r>
      <w:r>
        <w:rPr>
          <w:lang w:val="en-CA"/>
        </w:rPr>
        <w:br/>
      </w:r>
      <w:r w:rsidRPr="00780C57">
        <w:rPr>
          <w:i/>
          <w:lang w:val="en-CA"/>
        </w:rPr>
        <w:t>transform pickup_type into appropriate IRI</w:t>
      </w:r>
    </w:p>
    <w:p w14:paraId="459A4E0E" w14:textId="77777777" w:rsidR="002660E6" w:rsidRPr="00906056" w:rsidRDefault="002660E6" w:rsidP="002660E6">
      <w:pPr>
        <w:ind w:left="1440"/>
      </w:pPr>
      <w:r w:rsidRPr="00906056">
        <w:t>type = getValue("pickup_type")</w:t>
      </w:r>
    </w:p>
    <w:p w14:paraId="4BB1518B" w14:textId="77777777" w:rsidR="002660E6" w:rsidRPr="00906056" w:rsidRDefault="002660E6" w:rsidP="002660E6">
      <w:pPr>
        <w:ind w:left="1440"/>
      </w:pPr>
      <w:r w:rsidRPr="00906056">
        <w:t>if (type == "0"):</w:t>
      </w:r>
    </w:p>
    <w:p w14:paraId="6C920EE5" w14:textId="77777777" w:rsidR="002660E6" w:rsidRPr="00906056" w:rsidRDefault="002660E6" w:rsidP="002660E6">
      <w:pPr>
        <w:ind w:left="1440"/>
      </w:pPr>
      <w:r w:rsidRPr="00906056">
        <w:t xml:space="preserve">    return "http://ontology.eil.utoronto.ca/icity/PublicTransit/AccessAsScheduled"</w:t>
      </w:r>
    </w:p>
    <w:p w14:paraId="3A525962" w14:textId="77777777" w:rsidR="002660E6" w:rsidRPr="00906056" w:rsidRDefault="002660E6" w:rsidP="002660E6">
      <w:pPr>
        <w:ind w:left="1440"/>
      </w:pPr>
      <w:r w:rsidRPr="00906056">
        <w:t>if (type == "1"):</w:t>
      </w:r>
    </w:p>
    <w:p w14:paraId="043BD78D" w14:textId="77777777" w:rsidR="002660E6" w:rsidRPr="00906056" w:rsidRDefault="002660E6" w:rsidP="002660E6">
      <w:pPr>
        <w:ind w:left="1440"/>
      </w:pPr>
      <w:r w:rsidRPr="00906056">
        <w:t xml:space="preserve">    return "http://ontology.eil.utoronto.ca/icity/PublicTransit/AccessNotAvailable"</w:t>
      </w:r>
    </w:p>
    <w:p w14:paraId="06C8F2A0" w14:textId="77777777" w:rsidR="002660E6" w:rsidRPr="00906056" w:rsidRDefault="002660E6" w:rsidP="002660E6">
      <w:pPr>
        <w:ind w:left="1440"/>
      </w:pPr>
      <w:r w:rsidRPr="00906056">
        <w:t>if (type == "2"):</w:t>
      </w:r>
    </w:p>
    <w:p w14:paraId="661092A7" w14:textId="77777777" w:rsidR="002660E6" w:rsidRPr="00906056" w:rsidRDefault="002660E6" w:rsidP="002660E6">
      <w:pPr>
        <w:ind w:left="1440"/>
      </w:pPr>
      <w:r w:rsidRPr="00906056">
        <w:t xml:space="preserve">    return "http://ontology.eil.utoronto.ca/icity/PublicTransit/AccessArrangedViaAgency"</w:t>
      </w:r>
    </w:p>
    <w:p w14:paraId="24D70928" w14:textId="77777777" w:rsidR="002660E6" w:rsidRPr="00906056" w:rsidRDefault="002660E6" w:rsidP="002660E6">
      <w:pPr>
        <w:ind w:left="1440"/>
      </w:pPr>
      <w:r w:rsidRPr="00906056">
        <w:t>if (type == "3"):</w:t>
      </w:r>
    </w:p>
    <w:p w14:paraId="6886FA01" w14:textId="77777777" w:rsidR="002660E6" w:rsidRPr="00906056" w:rsidRDefault="002660E6" w:rsidP="002660E6">
      <w:pPr>
        <w:ind w:left="1440"/>
      </w:pPr>
      <w:r w:rsidRPr="00906056">
        <w:t xml:space="preserve">    return "http://ontology.eil.utoronto.ca/icity/PublicTransit/AccessArrangedViaDriver"</w:t>
      </w:r>
      <w:r w:rsidRPr="00906056">
        <w:br/>
        <w:t>-&gt; &lt;_scheduled_ subtrip&gt;</w:t>
      </w:r>
      <w:r>
        <w:t xml:space="preserve"> transit:hasPickupType &lt;pickup_type_transform&gt;</w:t>
      </w:r>
    </w:p>
    <w:p w14:paraId="1D31D43A" w14:textId="77777777" w:rsidR="002660E6" w:rsidRPr="00906056" w:rsidRDefault="002660E6" w:rsidP="008C7F3C">
      <w:pPr>
        <w:pStyle w:val="ListParagraph"/>
        <w:numPr>
          <w:ilvl w:val="0"/>
          <w:numId w:val="52"/>
        </w:numPr>
        <w:rPr>
          <w:lang w:val="en-CA"/>
        </w:rPr>
      </w:pPr>
      <w:r w:rsidRPr="005C3FBB">
        <w:rPr>
          <w:lang w:val="en-CA"/>
        </w:rPr>
        <w:t>drop_off_type</w:t>
      </w:r>
      <w:r>
        <w:rPr>
          <w:lang w:val="en-CA"/>
        </w:rPr>
        <w:t>: indicates whether passengers are dropped off at the stop, and if so how the pickup must be arranged.</w:t>
      </w:r>
      <w:r>
        <w:rPr>
          <w:lang w:val="en-CA"/>
        </w:rPr>
        <w:br/>
      </w:r>
      <w:r w:rsidRPr="00780C57">
        <w:rPr>
          <w:i/>
          <w:lang w:val="en-CA"/>
        </w:rPr>
        <w:t>transform dropoff_type into appropriate IRI</w:t>
      </w:r>
    </w:p>
    <w:p w14:paraId="1BA78313" w14:textId="77777777" w:rsidR="002660E6" w:rsidRPr="00906056" w:rsidRDefault="002660E6" w:rsidP="002660E6">
      <w:pPr>
        <w:ind w:left="1440"/>
      </w:pPr>
      <w:r>
        <w:t>as above with pickup type</w:t>
      </w:r>
    </w:p>
    <w:p w14:paraId="045C26C1" w14:textId="77777777" w:rsidR="002660E6" w:rsidRDefault="002660E6" w:rsidP="008C7F3C">
      <w:pPr>
        <w:pStyle w:val="ListParagraph"/>
        <w:numPr>
          <w:ilvl w:val="0"/>
          <w:numId w:val="52"/>
        </w:numPr>
        <w:rPr>
          <w:lang w:val="en-CA"/>
        </w:rPr>
      </w:pPr>
      <w:r w:rsidRPr="005C3FBB">
        <w:rPr>
          <w:lang w:val="en-CA"/>
        </w:rPr>
        <w:t>shape_dist_traveled</w:t>
      </w:r>
      <w:r>
        <w:rPr>
          <w:lang w:val="en-CA"/>
        </w:rPr>
        <w:t>: cumulative distance (from start of trip_id)</w:t>
      </w:r>
      <w:r>
        <w:rPr>
          <w:lang w:val="en-CA"/>
        </w:rPr>
        <w:br/>
        <w:t>omit for now: TBD what the best way to represent this is</w:t>
      </w:r>
    </w:p>
    <w:p w14:paraId="5E476C17" w14:textId="77777777" w:rsidR="002660E6" w:rsidRDefault="002660E6" w:rsidP="00EC2F24">
      <w:pPr>
        <w:pStyle w:val="Heading3"/>
        <w:numPr>
          <w:ilvl w:val="0"/>
          <w:numId w:val="0"/>
        </w:numPr>
        <w:rPr>
          <w:lang w:val="en-CA"/>
        </w:rPr>
      </w:pPr>
      <w:bookmarkStart w:id="236" w:name="_Toc35948929"/>
      <w:r>
        <w:rPr>
          <w:lang w:val="en-CA"/>
        </w:rPr>
        <w:lastRenderedPageBreak/>
        <w:t>stops.txt</w:t>
      </w:r>
      <w:bookmarkEnd w:id="236"/>
    </w:p>
    <w:p w14:paraId="750A8E1C" w14:textId="77777777" w:rsidR="002660E6" w:rsidRDefault="002660E6" w:rsidP="008C7F3C">
      <w:pPr>
        <w:pStyle w:val="ListParagraph"/>
        <w:numPr>
          <w:ilvl w:val="0"/>
          <w:numId w:val="51"/>
        </w:numPr>
        <w:rPr>
          <w:lang w:val="en-CA"/>
        </w:rPr>
      </w:pPr>
      <w:r w:rsidRPr="00CE00BC">
        <w:rPr>
          <w:lang w:val="en-CA"/>
        </w:rPr>
        <w:t>stop_id</w:t>
      </w:r>
      <w:r>
        <w:rPr>
          <w:lang w:val="en-CA"/>
        </w:rPr>
        <w:br/>
        <w:t>-&gt; &lt;stop_id&gt; a transit:StopPoint</w:t>
      </w:r>
    </w:p>
    <w:p w14:paraId="30FACD9F" w14:textId="77777777" w:rsidR="002660E6" w:rsidRDefault="002660E6" w:rsidP="008C7F3C">
      <w:pPr>
        <w:pStyle w:val="ListParagraph"/>
        <w:numPr>
          <w:ilvl w:val="0"/>
          <w:numId w:val="51"/>
        </w:numPr>
        <w:rPr>
          <w:lang w:val="en-CA"/>
        </w:rPr>
      </w:pPr>
      <w:r w:rsidRPr="00CE00BC">
        <w:rPr>
          <w:lang w:val="en-CA"/>
        </w:rPr>
        <w:t>stop_code</w:t>
      </w:r>
      <w:r>
        <w:rPr>
          <w:lang w:val="en-CA"/>
        </w:rPr>
        <w:br/>
        <w:t>-&gt; &lt;stop_id&gt; transit:hasStopCode &lt;stop_code&gt;</w:t>
      </w:r>
    </w:p>
    <w:p w14:paraId="20AF1392" w14:textId="77777777" w:rsidR="002660E6" w:rsidRDefault="002660E6" w:rsidP="008C7F3C">
      <w:pPr>
        <w:pStyle w:val="ListParagraph"/>
        <w:numPr>
          <w:ilvl w:val="0"/>
          <w:numId w:val="51"/>
        </w:numPr>
        <w:rPr>
          <w:lang w:val="en-CA"/>
        </w:rPr>
      </w:pPr>
      <w:r w:rsidRPr="00CE00BC">
        <w:rPr>
          <w:lang w:val="en-CA"/>
        </w:rPr>
        <w:t>stop_name</w:t>
      </w:r>
      <w:r>
        <w:rPr>
          <w:lang w:val="en-CA"/>
        </w:rPr>
        <w:br/>
        <w:t>-&gt; &lt;stop_id&gt; foaf:name &lt;stop_name&gt;</w:t>
      </w:r>
    </w:p>
    <w:p w14:paraId="778E9476" w14:textId="77777777" w:rsidR="002660E6" w:rsidRDefault="002660E6" w:rsidP="008C7F3C">
      <w:pPr>
        <w:pStyle w:val="ListParagraph"/>
        <w:numPr>
          <w:ilvl w:val="0"/>
          <w:numId w:val="51"/>
        </w:numPr>
        <w:rPr>
          <w:lang w:val="en-CA"/>
        </w:rPr>
      </w:pPr>
      <w:r w:rsidRPr="00E520B7">
        <w:rPr>
          <w:lang w:val="en-CA"/>
        </w:rPr>
        <w:t>stop_desc (not filled)</w:t>
      </w:r>
    </w:p>
    <w:p w14:paraId="33E27D8F" w14:textId="705ECB25" w:rsidR="002660E6" w:rsidRDefault="002660E6" w:rsidP="008C7F3C">
      <w:pPr>
        <w:pStyle w:val="ListParagraph"/>
        <w:numPr>
          <w:ilvl w:val="0"/>
          <w:numId w:val="51"/>
        </w:numPr>
      </w:pPr>
      <w:r w:rsidRPr="00C81602">
        <w:t>stop_lat,stop_lon: transform into WKT format:</w:t>
      </w:r>
      <w:r w:rsidRPr="00C81602">
        <w:br/>
        <w:t>-&gt; &lt;stop_lon_lat_wkt&gt;: return "POINT(" + getValue("stop_lon") + " " + getValue("stop_lat") + ")</w:t>
      </w:r>
      <w:r>
        <w:t>^^</w:t>
      </w:r>
      <w:r w:rsidRPr="00C81602">
        <w:t>&lt;http://www.opengis.net/ont/geosparql#wktLiteral&gt;"</w:t>
      </w:r>
      <w:r w:rsidRPr="00C81602">
        <w:br/>
        <w:t xml:space="preserve">-&gt; &lt;stop_id&gt; </w:t>
      </w:r>
      <w:r w:rsidR="00E66689">
        <w:t>spatial:</w:t>
      </w:r>
      <w:r w:rsidRPr="00C81602">
        <w:t xml:space="preserve">hasLocation [a </w:t>
      </w:r>
      <w:r w:rsidR="00E66689">
        <w:t>spatial:</w:t>
      </w:r>
      <w:r w:rsidRPr="00C81602">
        <w:t xml:space="preserve">Feature; </w:t>
      </w:r>
      <w:r w:rsidR="00E66689">
        <w:t>spatial:</w:t>
      </w:r>
      <w:r w:rsidRPr="00C81602">
        <w:t xml:space="preserve">hasGeometry [a </w:t>
      </w:r>
      <w:r w:rsidR="00E66689">
        <w:t>spatial:</w:t>
      </w:r>
      <w:r w:rsidRPr="00C81602">
        <w:t>Geometry; asWKT &lt;stop_lon_lat_wkt&gt;]]</w:t>
      </w:r>
      <w:r w:rsidRPr="00C81602">
        <w:br/>
        <w:t>manually add blank node for Feature class (karma workaround)</w:t>
      </w:r>
      <w:r w:rsidRPr="00C81602">
        <w:br/>
        <w:t>return "_:stoplocfeature" + getValue("stop_id")</w:t>
      </w:r>
      <w:r w:rsidRPr="00C81602">
        <w:br/>
      </w:r>
      <w:r w:rsidRPr="00C81602">
        <w:br/>
        <w:t>transform into nD format for allegrograph:</w:t>
      </w:r>
    </w:p>
    <w:p w14:paraId="12F7B92F" w14:textId="77777777" w:rsidR="002660E6" w:rsidRPr="00C81602" w:rsidRDefault="002660E6" w:rsidP="002660E6">
      <w:pPr>
        <w:ind w:left="720"/>
        <w:rPr>
          <w:rFonts w:ascii="Courier" w:hAnsi="Courier"/>
        </w:rPr>
      </w:pPr>
      <w:r>
        <w:t>&lt;nD_transform&gt;</w:t>
      </w:r>
      <w:r w:rsidRPr="00C81602">
        <w:br/>
      </w:r>
      <w:r w:rsidRPr="00C81602">
        <w:rPr>
          <w:rFonts w:ascii="Courier" w:hAnsi="Courier"/>
        </w:rPr>
        <w:t>lon = float(getValue("stop_lon"))</w:t>
      </w:r>
    </w:p>
    <w:p w14:paraId="4487F892" w14:textId="77777777" w:rsidR="002660E6" w:rsidRPr="00C81602" w:rsidRDefault="002660E6" w:rsidP="002660E6">
      <w:pPr>
        <w:ind w:left="720"/>
        <w:rPr>
          <w:rFonts w:ascii="Courier" w:hAnsi="Courier"/>
        </w:rPr>
      </w:pPr>
      <w:r w:rsidRPr="00C81602">
        <w:rPr>
          <w:rFonts w:ascii="Courier" w:hAnsi="Courier"/>
        </w:rPr>
        <w:t>lat = float(getValue("stop_lat"))</w:t>
      </w:r>
    </w:p>
    <w:p w14:paraId="2F57D13B" w14:textId="77777777" w:rsidR="002660E6" w:rsidRPr="00C81602" w:rsidRDefault="002660E6" w:rsidP="002660E6">
      <w:pPr>
        <w:ind w:left="720"/>
        <w:rPr>
          <w:rFonts w:ascii="Courier" w:hAnsi="Courier"/>
        </w:rPr>
      </w:pPr>
    </w:p>
    <w:p w14:paraId="57029641" w14:textId="77777777" w:rsidR="002660E6" w:rsidRPr="00C81602" w:rsidRDefault="002660E6" w:rsidP="002660E6">
      <w:pPr>
        <w:ind w:left="720"/>
        <w:rPr>
          <w:rFonts w:ascii="Courier" w:hAnsi="Courier"/>
        </w:rPr>
      </w:pPr>
      <w:r w:rsidRPr="00C81602">
        <w:rPr>
          <w:rFonts w:ascii="Courier" w:hAnsi="Courier"/>
        </w:rPr>
        <w:t>lon_str = str(abs(lon))</w:t>
      </w:r>
    </w:p>
    <w:p w14:paraId="194B22F1" w14:textId="77777777" w:rsidR="002660E6" w:rsidRPr="00C81602" w:rsidRDefault="002660E6" w:rsidP="002660E6">
      <w:pPr>
        <w:ind w:left="720"/>
        <w:rPr>
          <w:rFonts w:ascii="Courier" w:hAnsi="Courier"/>
        </w:rPr>
      </w:pPr>
      <w:r w:rsidRPr="00C81602">
        <w:rPr>
          <w:rFonts w:ascii="Courier" w:hAnsi="Courier"/>
        </w:rPr>
        <w:t>lat_str = str(abs(lat))</w:t>
      </w:r>
    </w:p>
    <w:p w14:paraId="72883D88" w14:textId="77777777" w:rsidR="002660E6" w:rsidRPr="00C81602" w:rsidRDefault="002660E6" w:rsidP="002660E6">
      <w:pPr>
        <w:ind w:left="720"/>
        <w:rPr>
          <w:rFonts w:ascii="Courier" w:hAnsi="Courier"/>
        </w:rPr>
      </w:pPr>
    </w:p>
    <w:p w14:paraId="6FAD7D45" w14:textId="77777777" w:rsidR="002660E6" w:rsidRPr="00C81602" w:rsidRDefault="002660E6" w:rsidP="002660E6">
      <w:pPr>
        <w:ind w:left="720"/>
        <w:rPr>
          <w:rFonts w:ascii="Courier" w:hAnsi="Courier"/>
        </w:rPr>
      </w:pPr>
      <w:r w:rsidRPr="00C81602">
        <w:rPr>
          <w:rFonts w:ascii="Courier" w:hAnsi="Courier"/>
        </w:rPr>
        <w:t>lon_str = lon_str.split(".")</w:t>
      </w:r>
    </w:p>
    <w:p w14:paraId="6DABAB70" w14:textId="77777777" w:rsidR="002660E6" w:rsidRPr="00C81602" w:rsidRDefault="002660E6" w:rsidP="002660E6">
      <w:pPr>
        <w:ind w:left="720"/>
        <w:rPr>
          <w:rFonts w:ascii="Courier" w:hAnsi="Courier"/>
        </w:rPr>
      </w:pPr>
      <w:r w:rsidRPr="00C81602">
        <w:rPr>
          <w:rFonts w:ascii="Courier" w:hAnsi="Courier"/>
        </w:rPr>
        <w:t>lon_str = "%s.%s" % (lon_str[0].zfill(3), lon_str[1])</w:t>
      </w:r>
    </w:p>
    <w:p w14:paraId="6DDCCCC3" w14:textId="77777777" w:rsidR="002660E6" w:rsidRPr="00C81602" w:rsidRDefault="002660E6" w:rsidP="002660E6">
      <w:pPr>
        <w:ind w:left="720"/>
        <w:rPr>
          <w:rFonts w:ascii="Courier" w:hAnsi="Courier"/>
        </w:rPr>
      </w:pPr>
    </w:p>
    <w:p w14:paraId="4AA85664" w14:textId="77777777" w:rsidR="002660E6" w:rsidRPr="00C81602" w:rsidRDefault="002660E6" w:rsidP="002660E6">
      <w:pPr>
        <w:ind w:left="720"/>
        <w:rPr>
          <w:rFonts w:ascii="Courier" w:hAnsi="Courier"/>
        </w:rPr>
      </w:pPr>
      <w:r w:rsidRPr="00C81602">
        <w:rPr>
          <w:rFonts w:ascii="Courier" w:hAnsi="Courier"/>
        </w:rPr>
        <w:t>lat_str = lat_str.split(".")</w:t>
      </w:r>
    </w:p>
    <w:p w14:paraId="3707166A" w14:textId="77777777" w:rsidR="002660E6" w:rsidRPr="00C81602" w:rsidRDefault="002660E6" w:rsidP="002660E6">
      <w:pPr>
        <w:ind w:left="720"/>
        <w:rPr>
          <w:rFonts w:ascii="Courier" w:hAnsi="Courier"/>
        </w:rPr>
      </w:pPr>
      <w:r w:rsidRPr="00C81602">
        <w:rPr>
          <w:rFonts w:ascii="Courier" w:hAnsi="Courier"/>
        </w:rPr>
        <w:lastRenderedPageBreak/>
        <w:t>lat_str = "%s.%s" % (lat_str[0].zfill(</w:t>
      </w:r>
      <w:r>
        <w:rPr>
          <w:rFonts w:ascii="Courier" w:hAnsi="Courier"/>
        </w:rPr>
        <w:t>2</w:t>
      </w:r>
      <w:r w:rsidRPr="00C81602">
        <w:rPr>
          <w:rFonts w:ascii="Courier" w:hAnsi="Courier"/>
        </w:rPr>
        <w:t>), lat_str[1])</w:t>
      </w:r>
    </w:p>
    <w:p w14:paraId="25F3C36A" w14:textId="77777777" w:rsidR="002660E6" w:rsidRPr="00C81602" w:rsidRDefault="002660E6" w:rsidP="002660E6">
      <w:pPr>
        <w:ind w:left="720"/>
        <w:rPr>
          <w:rFonts w:ascii="Courier" w:hAnsi="Courier"/>
        </w:rPr>
      </w:pPr>
    </w:p>
    <w:p w14:paraId="139C8A5C" w14:textId="77777777" w:rsidR="002660E6" w:rsidRPr="00C81602" w:rsidRDefault="002660E6" w:rsidP="002660E6">
      <w:pPr>
        <w:ind w:left="720"/>
        <w:rPr>
          <w:rFonts w:ascii="Courier" w:hAnsi="Courier"/>
        </w:rPr>
      </w:pPr>
      <w:r w:rsidRPr="00C81602">
        <w:rPr>
          <w:rFonts w:ascii="Courier" w:hAnsi="Courier"/>
        </w:rPr>
        <w:t>if lon&gt;0:</w:t>
      </w:r>
    </w:p>
    <w:p w14:paraId="77749E8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4FF24FDF" w14:textId="77777777" w:rsidR="002660E6" w:rsidRPr="00C81602" w:rsidRDefault="002660E6" w:rsidP="002660E6">
      <w:pPr>
        <w:ind w:left="720"/>
        <w:rPr>
          <w:rFonts w:ascii="Courier" w:hAnsi="Courier"/>
        </w:rPr>
      </w:pPr>
      <w:r w:rsidRPr="00C81602">
        <w:rPr>
          <w:rFonts w:ascii="Courier" w:hAnsi="Courier"/>
        </w:rPr>
        <w:t>elif lon&lt;0:</w:t>
      </w:r>
    </w:p>
    <w:p w14:paraId="1DEF0C15" w14:textId="77777777" w:rsidR="002660E6" w:rsidRPr="00C81602" w:rsidRDefault="002660E6" w:rsidP="002660E6">
      <w:pPr>
        <w:ind w:left="720"/>
        <w:rPr>
          <w:rFonts w:ascii="Courier" w:hAnsi="Courier"/>
        </w:rPr>
      </w:pPr>
      <w:r w:rsidRPr="00C81602">
        <w:rPr>
          <w:rFonts w:ascii="Courier" w:hAnsi="Courier"/>
        </w:rPr>
        <w:t xml:space="preserve">    lon_str="-" + lon_str</w:t>
      </w:r>
    </w:p>
    <w:p w14:paraId="76AF54F2" w14:textId="77777777" w:rsidR="002660E6" w:rsidRPr="00C81602" w:rsidRDefault="002660E6" w:rsidP="002660E6">
      <w:pPr>
        <w:ind w:left="720"/>
        <w:rPr>
          <w:rFonts w:ascii="Courier" w:hAnsi="Courier"/>
        </w:rPr>
      </w:pPr>
    </w:p>
    <w:p w14:paraId="3F5AC784" w14:textId="77777777" w:rsidR="002660E6" w:rsidRPr="00C81602" w:rsidRDefault="002660E6" w:rsidP="002660E6">
      <w:pPr>
        <w:ind w:left="720"/>
        <w:rPr>
          <w:rFonts w:ascii="Courier" w:hAnsi="Courier"/>
        </w:rPr>
      </w:pPr>
      <w:r w:rsidRPr="00C81602">
        <w:rPr>
          <w:rFonts w:ascii="Courier" w:hAnsi="Courier"/>
        </w:rPr>
        <w:t>if lat&gt;0:</w:t>
      </w:r>
    </w:p>
    <w:p w14:paraId="18A4F9AF"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0C0B632D" w14:textId="77777777" w:rsidR="002660E6" w:rsidRPr="00C81602" w:rsidRDefault="002660E6" w:rsidP="002660E6">
      <w:pPr>
        <w:ind w:left="720"/>
        <w:rPr>
          <w:rFonts w:ascii="Courier" w:hAnsi="Courier"/>
        </w:rPr>
      </w:pPr>
      <w:r w:rsidRPr="00C81602">
        <w:rPr>
          <w:rFonts w:ascii="Courier" w:hAnsi="Courier"/>
        </w:rPr>
        <w:t>elif lat&lt;0:</w:t>
      </w:r>
    </w:p>
    <w:p w14:paraId="2BE87C75" w14:textId="77777777" w:rsidR="002660E6" w:rsidRPr="00C81602" w:rsidRDefault="002660E6" w:rsidP="002660E6">
      <w:pPr>
        <w:ind w:left="720"/>
        <w:rPr>
          <w:rFonts w:ascii="Courier" w:hAnsi="Courier"/>
        </w:rPr>
      </w:pPr>
      <w:r w:rsidRPr="00C81602">
        <w:rPr>
          <w:rFonts w:ascii="Courier" w:hAnsi="Courier"/>
        </w:rPr>
        <w:t xml:space="preserve">    lat_str="-" + lat_str</w:t>
      </w:r>
    </w:p>
    <w:p w14:paraId="10FB5672" w14:textId="77777777" w:rsidR="002660E6" w:rsidRPr="00C81602" w:rsidRDefault="002660E6" w:rsidP="002660E6">
      <w:pPr>
        <w:ind w:left="720"/>
        <w:rPr>
          <w:rFonts w:ascii="Courier" w:hAnsi="Courier"/>
        </w:rPr>
      </w:pPr>
      <w:r w:rsidRPr="00C81602">
        <w:rPr>
          <w:rFonts w:ascii="Courier" w:hAnsi="Courier"/>
        </w:rPr>
        <w:t>return lat_str + lon_str</w:t>
      </w:r>
    </w:p>
    <w:p w14:paraId="6D9F34D8" w14:textId="5EF97783" w:rsidR="002660E6" w:rsidRPr="00EC2F24" w:rsidRDefault="002660E6" w:rsidP="00EC2F24">
      <w:pPr>
        <w:pStyle w:val="ListParagraph"/>
        <w:rPr>
          <w:lang w:val="en-CA"/>
        </w:rPr>
      </w:pPr>
      <w:r>
        <w:rPr>
          <w:lang w:val="en-CA"/>
        </w:rPr>
        <w:t>&lt;nD_transform&gt;^^&lt;agraph datatype&gt;</w:t>
      </w:r>
    </w:p>
    <w:p w14:paraId="0FBB32A4" w14:textId="77777777" w:rsidR="002660E6" w:rsidRPr="00E520B7" w:rsidRDefault="002660E6" w:rsidP="008C7F3C">
      <w:pPr>
        <w:pStyle w:val="ListParagraph"/>
        <w:numPr>
          <w:ilvl w:val="0"/>
          <w:numId w:val="51"/>
        </w:numPr>
        <w:rPr>
          <w:lang w:val="en-CA"/>
        </w:rPr>
      </w:pPr>
      <w:r w:rsidRPr="00E520B7">
        <w:rPr>
          <w:lang w:val="en-CA"/>
        </w:rPr>
        <w:t>zone_id</w:t>
      </w:r>
      <w:r>
        <w:rPr>
          <w:lang w:val="en-CA"/>
        </w:rPr>
        <w:t xml:space="preserve"> (not filled)</w:t>
      </w:r>
    </w:p>
    <w:p w14:paraId="1B926DE9" w14:textId="77777777" w:rsidR="002660E6" w:rsidRDefault="002660E6" w:rsidP="008C7F3C">
      <w:pPr>
        <w:pStyle w:val="ListParagraph"/>
        <w:numPr>
          <w:ilvl w:val="0"/>
          <w:numId w:val="51"/>
        </w:numPr>
        <w:rPr>
          <w:lang w:val="en-CA"/>
        </w:rPr>
      </w:pPr>
      <w:r w:rsidRPr="00E520B7">
        <w:rPr>
          <w:lang w:val="en-CA"/>
        </w:rPr>
        <w:t>stop_url</w:t>
      </w:r>
      <w:r>
        <w:rPr>
          <w:lang w:val="en-CA"/>
        </w:rPr>
        <w:t xml:space="preserve"> (not filled)</w:t>
      </w:r>
    </w:p>
    <w:p w14:paraId="5B8F3D30" w14:textId="77777777" w:rsidR="002660E6" w:rsidRDefault="002660E6" w:rsidP="008C7F3C">
      <w:pPr>
        <w:pStyle w:val="ListParagraph"/>
        <w:numPr>
          <w:ilvl w:val="0"/>
          <w:numId w:val="51"/>
        </w:numPr>
        <w:rPr>
          <w:lang w:val="en-CA"/>
        </w:rPr>
      </w:pPr>
      <w:r>
        <w:rPr>
          <w:lang w:val="en-CA"/>
        </w:rPr>
        <w:t>location_type (not filled)</w:t>
      </w:r>
    </w:p>
    <w:p w14:paraId="212B4776" w14:textId="77777777" w:rsidR="002660E6" w:rsidRDefault="002660E6" w:rsidP="008C7F3C">
      <w:pPr>
        <w:pStyle w:val="ListParagraph"/>
        <w:numPr>
          <w:ilvl w:val="0"/>
          <w:numId w:val="51"/>
        </w:numPr>
        <w:rPr>
          <w:lang w:val="en-CA"/>
        </w:rPr>
      </w:pPr>
      <w:r>
        <w:rPr>
          <w:lang w:val="en-CA"/>
        </w:rPr>
        <w:t>parent_station (not filled)</w:t>
      </w:r>
    </w:p>
    <w:p w14:paraId="1461385C" w14:textId="77777777" w:rsidR="002660E6" w:rsidRDefault="002660E6" w:rsidP="002660E6">
      <w:pPr>
        <w:ind w:left="720"/>
      </w:pPr>
      <w:r w:rsidRPr="007F2E86">
        <w:t>wheelchair_boarding</w:t>
      </w:r>
      <w:r w:rsidRPr="007F2E86">
        <w:br/>
        <w:t>need to transform numeric value into xsd:Boolean:</w:t>
      </w:r>
    </w:p>
    <w:p w14:paraId="70BBE7A1" w14:textId="77777777" w:rsidR="002660E6" w:rsidRPr="007F2E86" w:rsidRDefault="002660E6" w:rsidP="002660E6">
      <w:pPr>
        <w:ind w:left="1440"/>
      </w:pPr>
      <w:r w:rsidRPr="007F2E86">
        <w:t>wb = getValue("wheelchair_boarding")</w:t>
      </w:r>
    </w:p>
    <w:p w14:paraId="73B1ECE4" w14:textId="77777777" w:rsidR="002660E6" w:rsidRPr="007F2E86" w:rsidRDefault="002660E6" w:rsidP="002660E6">
      <w:pPr>
        <w:ind w:left="1440"/>
      </w:pPr>
      <w:r w:rsidRPr="007F2E86">
        <w:t>if (wb == '1'):</w:t>
      </w:r>
    </w:p>
    <w:p w14:paraId="0BD9EC21" w14:textId="77777777" w:rsidR="002660E6" w:rsidRPr="007F2E86" w:rsidRDefault="002660E6" w:rsidP="002660E6">
      <w:pPr>
        <w:ind w:left="1440"/>
      </w:pPr>
      <w:r w:rsidRPr="007F2E86">
        <w:t xml:space="preserve">    return 'true'</w:t>
      </w:r>
    </w:p>
    <w:p w14:paraId="424466DC" w14:textId="77777777" w:rsidR="002660E6" w:rsidRPr="007F2E86" w:rsidRDefault="002660E6" w:rsidP="002660E6">
      <w:pPr>
        <w:ind w:left="1440"/>
      </w:pPr>
      <w:r w:rsidRPr="007F2E86">
        <w:t>if (wb == '2'):</w:t>
      </w:r>
    </w:p>
    <w:p w14:paraId="552ADA97" w14:textId="77777777" w:rsidR="002660E6" w:rsidRDefault="002660E6" w:rsidP="002660E6">
      <w:pPr>
        <w:ind w:left="1440"/>
      </w:pPr>
      <w:r w:rsidRPr="007F2E86">
        <w:t xml:space="preserve">    return 'false'</w:t>
      </w:r>
    </w:p>
    <w:p w14:paraId="6810B66F" w14:textId="77777777" w:rsidR="002660E6" w:rsidRPr="007F2E86" w:rsidRDefault="002660E6" w:rsidP="002660E6">
      <w:pPr>
        <w:ind w:left="720"/>
      </w:pPr>
      <w:r w:rsidRPr="007F2E86">
        <w:t>-&gt; &lt;stop_id&gt; transit:wheelchairBoarding &lt;wheelchair_boarding</w:t>
      </w:r>
      <w:r>
        <w:t>_transform</w:t>
      </w:r>
      <w:r w:rsidRPr="007F2E86">
        <w:t>&gt;</w:t>
      </w:r>
    </w:p>
    <w:p w14:paraId="6433A986" w14:textId="77777777" w:rsidR="002660E6" w:rsidRDefault="002660E6" w:rsidP="00EC2F24">
      <w:pPr>
        <w:pStyle w:val="Heading3"/>
        <w:numPr>
          <w:ilvl w:val="0"/>
          <w:numId w:val="0"/>
        </w:numPr>
        <w:rPr>
          <w:lang w:val="en-CA"/>
        </w:rPr>
      </w:pPr>
      <w:bookmarkStart w:id="237" w:name="_Toc35948930"/>
      <w:r>
        <w:rPr>
          <w:lang w:val="en-CA"/>
        </w:rPr>
        <w:lastRenderedPageBreak/>
        <w:t>trips.txt</w:t>
      </w:r>
      <w:bookmarkEnd w:id="237"/>
    </w:p>
    <w:p w14:paraId="2CFB546B" w14:textId="77777777" w:rsidR="002660E6" w:rsidRDefault="002660E6" w:rsidP="008C7F3C">
      <w:pPr>
        <w:pStyle w:val="ListParagraph"/>
        <w:numPr>
          <w:ilvl w:val="0"/>
          <w:numId w:val="54"/>
        </w:numPr>
        <w:rPr>
          <w:lang w:val="en-CA"/>
        </w:rPr>
      </w:pPr>
      <w:r w:rsidRPr="006438B9">
        <w:rPr>
          <w:lang w:val="en-CA"/>
        </w:rPr>
        <w:t>route_id</w:t>
      </w:r>
      <w:r>
        <w:rPr>
          <w:lang w:val="en-CA"/>
        </w:rPr>
        <w:br/>
        <w:t>-&gt; &lt;route_id&gt; a transit:RoutePD; change:hasManifestation &lt;_route_manifest&gt;</w:t>
      </w:r>
      <w:r>
        <w:rPr>
          <w:lang w:val="en-CA"/>
        </w:rPr>
        <w:br/>
        <w:t>manual blank node for route@t:</w:t>
      </w:r>
      <w:r>
        <w:rPr>
          <w:lang w:val="en-CA"/>
        </w:rPr>
        <w:br/>
      </w:r>
      <w:r w:rsidRPr="001D1C4F">
        <w:rPr>
          <w:lang w:val="en-CA"/>
        </w:rPr>
        <w:t>return "_:route" + getValue("route_id") + "_" + getValue("trip_id")</w:t>
      </w:r>
    </w:p>
    <w:p w14:paraId="40E26570" w14:textId="77777777" w:rsidR="002660E6" w:rsidRDefault="002660E6" w:rsidP="008C7F3C">
      <w:pPr>
        <w:pStyle w:val="ListParagraph"/>
        <w:numPr>
          <w:ilvl w:val="0"/>
          <w:numId w:val="54"/>
        </w:numPr>
        <w:rPr>
          <w:lang w:val="en-CA"/>
        </w:rPr>
      </w:pPr>
      <w:r w:rsidRPr="006438B9">
        <w:rPr>
          <w:lang w:val="en-CA"/>
        </w:rPr>
        <w:t>service_id</w:t>
      </w:r>
      <w:r>
        <w:rPr>
          <w:lang w:val="en-CA"/>
        </w:rPr>
        <w:t>: identifies the days when service is available for a particular route. A route may have multiple service_ids defined, and each trip has a single service_id that represents the days during which the trip is provided. The properties of the service_id may be used to define the recurring days for the &lt;trip_id&gt;. In order to capture this, we’ll need to merge the appropriate values for each service_id from the calendar.txt dataset.</w:t>
      </w:r>
      <w:r>
        <w:rPr>
          <w:lang w:val="en-CA"/>
        </w:rPr>
        <w:br/>
        <w:t>OR: in lieu of merging the csv files, we define &lt;service_id&gt; as another RecurringEvent and define &lt;service_id&gt; rec:hasSubRecurringEvent &lt;trip_id&gt;. In other words, during this abstract event that recurs on some days of the week, the scheduled trip also occurs.</w:t>
      </w:r>
      <w:r>
        <w:rPr>
          <w:lang w:val="en-CA"/>
        </w:rPr>
        <w:br/>
        <w:t>This is a correct representation but is it overly complex (e.g. to query for a schedule?)</w:t>
      </w:r>
      <w:r>
        <w:rPr>
          <w:lang w:val="en-CA"/>
        </w:rPr>
        <w:br/>
        <w:t>-&gt; &lt;service_id&gt; a contact:HoursOfOperation.</w:t>
      </w:r>
      <w:r>
        <w:rPr>
          <w:lang w:val="en-CA"/>
        </w:rPr>
        <w:br/>
        <w:t>&lt;_route_manifest&gt; icontact:hasOperatingHours &lt;service_id&gt;.</w:t>
      </w:r>
      <w:r>
        <w:rPr>
          <w:lang w:val="en-CA"/>
        </w:rPr>
        <w:br/>
        <w:t>-&gt; &lt;service_id&gt; rec:hasSubRecurringEvent&lt;trip&gt;.</w:t>
      </w:r>
      <w:r>
        <w:rPr>
          <w:lang w:val="en-CA"/>
        </w:rPr>
        <w:br/>
        <w:t xml:space="preserve">&lt;trip&gt; a transit:ScheduledTransitTrip; </w:t>
      </w:r>
      <w:r>
        <w:rPr>
          <w:lang w:val="en-CA"/>
        </w:rPr>
        <w:br/>
        <w:t>The service may also be formalized as the Hours of Operation associated with the Route (as below).</w:t>
      </w:r>
      <w:r>
        <w:rPr>
          <w:lang w:val="en-CA"/>
        </w:rPr>
        <w:br/>
      </w:r>
      <w:r w:rsidRPr="001E004D">
        <w:rPr>
          <w:strike/>
          <w:lang w:val="en-CA"/>
        </w:rPr>
        <w:t>A route has some hours of operation, described by the service_id. Hours of operation are a kind of recurring event, thus representing the recurrence of a service being operational (or business being open).</w:t>
      </w:r>
      <w:r w:rsidRPr="001E004D">
        <w:rPr>
          <w:strike/>
          <w:lang w:val="en-CA"/>
        </w:rPr>
        <w:br/>
        <w:t>-&gt; &lt;route_id&gt; change:hasManifestation [a transit:Route; icontact:hasOperatingHours &lt;service_id&gt;</w:t>
      </w:r>
    </w:p>
    <w:p w14:paraId="485A47FD" w14:textId="77777777" w:rsidR="002660E6" w:rsidRPr="00091F8C" w:rsidRDefault="002660E6" w:rsidP="008C7F3C">
      <w:pPr>
        <w:pStyle w:val="ListParagraph"/>
        <w:numPr>
          <w:ilvl w:val="0"/>
          <w:numId w:val="54"/>
        </w:numPr>
        <w:rPr>
          <w:lang w:val="en-CA"/>
        </w:rPr>
      </w:pPr>
      <w:r w:rsidRPr="00091F8C">
        <w:rPr>
          <w:lang w:val="en-CA"/>
        </w:rPr>
        <w:t>trip_id</w:t>
      </w:r>
      <w:r w:rsidRPr="00091F8C">
        <w:rPr>
          <w:lang w:val="en-CA"/>
        </w:rPr>
        <w:br/>
        <w:t>-&gt; &lt;trip_id&gt; a transit:</w:t>
      </w:r>
      <w:r>
        <w:rPr>
          <w:lang w:val="en-CA"/>
        </w:rPr>
        <w:tab/>
      </w:r>
      <w:r w:rsidRPr="00091F8C">
        <w:rPr>
          <w:lang w:val="en-CA"/>
        </w:rPr>
        <w:t>; transit:scheduledOn &lt;route_id&gt;]</w:t>
      </w:r>
    </w:p>
    <w:p w14:paraId="4A8887A1" w14:textId="77777777" w:rsidR="002660E6" w:rsidRDefault="002660E6" w:rsidP="008C7F3C">
      <w:pPr>
        <w:pStyle w:val="ListParagraph"/>
        <w:numPr>
          <w:ilvl w:val="0"/>
          <w:numId w:val="54"/>
        </w:numPr>
        <w:rPr>
          <w:lang w:val="en-CA"/>
        </w:rPr>
      </w:pPr>
      <w:r w:rsidRPr="006438B9">
        <w:rPr>
          <w:lang w:val="en-CA"/>
        </w:rPr>
        <w:t>trip_headsign</w:t>
      </w:r>
      <w:r>
        <w:rPr>
          <w:lang w:val="en-CA"/>
        </w:rPr>
        <w:br/>
        <w:t xml:space="preserve">-&gt; &lt;trip_id&gt; </w:t>
      </w:r>
      <w:r w:rsidRPr="009552F9">
        <w:rPr>
          <w:lang w:val="en-CA"/>
        </w:rPr>
        <w:t>foaf:name</w:t>
      </w:r>
      <w:r>
        <w:rPr>
          <w:lang w:val="en-CA"/>
        </w:rPr>
        <w:t xml:space="preserve"> &lt;trip_headsign&gt;</w:t>
      </w:r>
    </w:p>
    <w:p w14:paraId="72C819B4" w14:textId="77777777" w:rsidR="002660E6" w:rsidRDefault="002660E6" w:rsidP="008C7F3C">
      <w:pPr>
        <w:pStyle w:val="ListParagraph"/>
        <w:numPr>
          <w:ilvl w:val="0"/>
          <w:numId w:val="54"/>
        </w:numPr>
        <w:rPr>
          <w:lang w:val="en-CA"/>
        </w:rPr>
      </w:pPr>
      <w:r w:rsidRPr="006438B9">
        <w:rPr>
          <w:lang w:val="en-CA"/>
        </w:rPr>
        <w:t>trip_short_name</w:t>
      </w:r>
      <w:r>
        <w:rPr>
          <w:lang w:val="en-CA"/>
        </w:rPr>
        <w:t xml:space="preserve"> (not filled)</w:t>
      </w:r>
    </w:p>
    <w:p w14:paraId="018F1604" w14:textId="77777777" w:rsidR="002660E6" w:rsidRDefault="002660E6" w:rsidP="008C7F3C">
      <w:pPr>
        <w:pStyle w:val="ListParagraph"/>
        <w:numPr>
          <w:ilvl w:val="0"/>
          <w:numId w:val="54"/>
        </w:numPr>
        <w:rPr>
          <w:lang w:val="en-CA"/>
        </w:rPr>
      </w:pPr>
      <w:r w:rsidRPr="006438B9">
        <w:rPr>
          <w:lang w:val="en-CA"/>
        </w:rPr>
        <w:lastRenderedPageBreak/>
        <w:t>direction_id</w:t>
      </w:r>
      <w:r>
        <w:rPr>
          <w:lang w:val="en-CA"/>
        </w:rPr>
        <w:t>: inbound (1) vs outbound (0) (based on suggested values from documentation</w:t>
      </w:r>
      <w:r>
        <w:rPr>
          <w:lang w:val="en-CA"/>
        </w:rPr>
        <w:br/>
        <w:t>-&gt; if 1: &lt;trip_id&gt; transit:isOutbound “true”</w:t>
      </w:r>
      <w:r>
        <w:rPr>
          <w:lang w:val="en-CA"/>
        </w:rPr>
        <w:br/>
        <w:t>-&gt; if 0: &lt;trip_id&gt; transit:isOutbound “false”</w:t>
      </w:r>
      <w:r>
        <w:rPr>
          <w:lang w:val="en-CA"/>
        </w:rPr>
        <w:br/>
        <w:t>&lt;trip_id&gt; transit:isOutbound &lt;direction_id_transform&gt;</w:t>
      </w:r>
      <w:r>
        <w:rPr>
          <w:lang w:val="en-CA"/>
        </w:rPr>
        <w:br/>
        <w:t>&lt;direction_id_transform&gt;:</w:t>
      </w:r>
    </w:p>
    <w:p w14:paraId="694C423C" w14:textId="77777777" w:rsidR="002660E6" w:rsidRPr="00AB1825" w:rsidRDefault="002660E6" w:rsidP="002660E6">
      <w:pPr>
        <w:ind w:left="1440"/>
      </w:pPr>
      <w:r w:rsidRPr="00AB1825">
        <w:t>d = getValue("direction_id")</w:t>
      </w:r>
    </w:p>
    <w:p w14:paraId="2D95ED23" w14:textId="77777777" w:rsidR="002660E6" w:rsidRPr="00AB1825" w:rsidRDefault="002660E6" w:rsidP="002660E6">
      <w:pPr>
        <w:ind w:left="1440"/>
      </w:pPr>
      <w:r w:rsidRPr="00AB1825">
        <w:t>if (d=="1"):</w:t>
      </w:r>
    </w:p>
    <w:p w14:paraId="6BB727E3" w14:textId="77777777" w:rsidR="002660E6" w:rsidRPr="00AB1825" w:rsidRDefault="002660E6" w:rsidP="002660E6">
      <w:pPr>
        <w:ind w:left="1440"/>
      </w:pPr>
      <w:r w:rsidRPr="00AB1825">
        <w:t xml:space="preserve">    return "true"</w:t>
      </w:r>
    </w:p>
    <w:p w14:paraId="6C8216F0" w14:textId="77777777" w:rsidR="002660E6" w:rsidRPr="00AB1825" w:rsidRDefault="002660E6" w:rsidP="002660E6">
      <w:pPr>
        <w:ind w:left="1440"/>
      </w:pPr>
      <w:r w:rsidRPr="00AB1825">
        <w:t>if (d=="0"):</w:t>
      </w:r>
    </w:p>
    <w:p w14:paraId="55B6EF8B" w14:textId="77777777" w:rsidR="002660E6" w:rsidRPr="00AB1825" w:rsidRDefault="002660E6" w:rsidP="002660E6">
      <w:pPr>
        <w:ind w:left="1440"/>
      </w:pPr>
      <w:r w:rsidRPr="00AB1825">
        <w:t xml:space="preserve">    return "false"</w:t>
      </w:r>
    </w:p>
    <w:p w14:paraId="66109929" w14:textId="77777777" w:rsidR="002660E6" w:rsidRDefault="002660E6" w:rsidP="008C7F3C">
      <w:pPr>
        <w:pStyle w:val="ListParagraph"/>
        <w:numPr>
          <w:ilvl w:val="0"/>
          <w:numId w:val="54"/>
        </w:numPr>
        <w:rPr>
          <w:lang w:val="en-CA"/>
        </w:rPr>
      </w:pPr>
      <w:r w:rsidRPr="006438B9">
        <w:rPr>
          <w:lang w:val="en-CA"/>
        </w:rPr>
        <w:t>block_id</w:t>
      </w:r>
      <w:r>
        <w:rPr>
          <w:lang w:val="en-CA"/>
        </w:rPr>
        <w:t xml:space="preserve"> </w:t>
      </w:r>
      <w:r>
        <w:rPr>
          <w:lang w:val="en-CA"/>
        </w:rPr>
        <w:br/>
        <w:t>-&gt; &lt;block_id&gt; a transit:VehicleBlock; transit:assignedFor &lt;trip_id&gt;; assignedTo [a transit:TransitVehicle]</w:t>
      </w:r>
    </w:p>
    <w:p w14:paraId="25D0A8CA" w14:textId="77777777" w:rsidR="002660E6" w:rsidRDefault="002660E6" w:rsidP="008C7F3C">
      <w:pPr>
        <w:pStyle w:val="ListParagraph"/>
        <w:numPr>
          <w:ilvl w:val="0"/>
          <w:numId w:val="54"/>
        </w:numPr>
        <w:rPr>
          <w:lang w:val="en-CA"/>
        </w:rPr>
      </w:pPr>
      <w:r w:rsidRPr="006438B9">
        <w:rPr>
          <w:lang w:val="en-CA"/>
        </w:rPr>
        <w:t>shape_id</w:t>
      </w:r>
      <w:r>
        <w:rPr>
          <w:lang w:val="en-CA"/>
        </w:rPr>
        <w:t>: geometry representing the location of the scheduled trip; note that the shape defines the path of the scheduled trip rather than the route because the route is more general so it may include trips of slightly different shapes.</w:t>
      </w:r>
      <w:r>
        <w:rPr>
          <w:lang w:val="en-CA"/>
        </w:rPr>
        <w:br/>
        <w:t>-&gt; &lt;trip_id&gt; hasLocation [a spatialloc:Feature; spatialloc:hasGeometry &lt;shape_id&gt;]</w:t>
      </w:r>
      <w:r>
        <w:rPr>
          <w:lang w:val="en-CA"/>
        </w:rPr>
        <w:br/>
        <w:t>add manual blank node for Feature:</w:t>
      </w:r>
      <w:r>
        <w:rPr>
          <w:lang w:val="en-CA"/>
        </w:rPr>
        <w:br/>
      </w:r>
      <w:r w:rsidRPr="00EE38BA">
        <w:rPr>
          <w:lang w:val="en-CA"/>
        </w:rPr>
        <w:t>return "_:feature" + getValue("trip_id") + "_" + getValue("shape_id")</w:t>
      </w:r>
    </w:p>
    <w:p w14:paraId="50E820A1" w14:textId="77777777" w:rsidR="002660E6" w:rsidRDefault="002660E6" w:rsidP="008C7F3C">
      <w:pPr>
        <w:pStyle w:val="ListParagraph"/>
        <w:numPr>
          <w:ilvl w:val="0"/>
          <w:numId w:val="54"/>
        </w:numPr>
        <w:rPr>
          <w:lang w:val="en-CA"/>
        </w:rPr>
      </w:pPr>
      <w:r w:rsidRPr="006438B9">
        <w:rPr>
          <w:lang w:val="en-CA"/>
        </w:rPr>
        <w:t>wheelchair_accessible</w:t>
      </w:r>
      <w:r>
        <w:rPr>
          <w:lang w:val="en-CA"/>
        </w:rPr>
        <w:t xml:space="preserve"> </w:t>
      </w:r>
      <w:r>
        <w:rPr>
          <w:lang w:val="en-CA"/>
        </w:rPr>
        <w:br/>
        <w:t xml:space="preserve">a property of the vehicle performing the trip – but any number of vehicles could perform the scheduled trip, therefore this is a property of the scheduled trip (that restricts vehicle assignment) rather than of an </w:t>
      </w:r>
      <w:r w:rsidRPr="0046010C">
        <w:rPr>
          <w:i/>
          <w:lang w:val="en-CA"/>
        </w:rPr>
        <w:t>individual</w:t>
      </w:r>
      <w:r>
        <w:rPr>
          <w:lang w:val="en-CA"/>
        </w:rPr>
        <w:t xml:space="preserve"> vehicle that performs an occurrence of the trip.</w:t>
      </w:r>
      <w:r>
        <w:rPr>
          <w:lang w:val="en-CA"/>
        </w:rPr>
        <w:br/>
        <w:t>-&gt; &lt;trip_id&gt; transit:isWheelchairAccessible &lt;wheelchair_accessible_transform&gt;</w:t>
      </w:r>
      <w:r>
        <w:rPr>
          <w:lang w:val="en-CA"/>
        </w:rPr>
        <w:br/>
        <w:t>0: not specified,</w:t>
      </w:r>
      <w:r>
        <w:rPr>
          <w:lang w:val="en-CA"/>
        </w:rPr>
        <w:br/>
        <w:t>1: accommodation for at least one wheelchair</w:t>
      </w:r>
      <w:r>
        <w:rPr>
          <w:lang w:val="en-CA"/>
        </w:rPr>
        <w:br/>
        <w:t>&lt;trip_id&gt; transit:isWheelchairAccessible “true”</w:t>
      </w:r>
      <w:r>
        <w:rPr>
          <w:lang w:val="en-CA"/>
        </w:rPr>
        <w:br/>
      </w:r>
      <w:r>
        <w:rPr>
          <w:lang w:val="en-CA"/>
        </w:rPr>
        <w:lastRenderedPageBreak/>
        <w:t>2: no accommodation for wheelchair riders</w:t>
      </w:r>
      <w:r>
        <w:rPr>
          <w:lang w:val="en-CA"/>
        </w:rPr>
        <w:br/>
        <w:t xml:space="preserve">&lt;trip_id&gt; transit:isWheelchairAccessible “false” </w:t>
      </w:r>
    </w:p>
    <w:p w14:paraId="743892C2" w14:textId="77777777" w:rsidR="002660E6" w:rsidRPr="00460B4D" w:rsidRDefault="002660E6" w:rsidP="002660E6">
      <w:pPr>
        <w:pStyle w:val="ListParagraph"/>
        <w:ind w:left="1440"/>
        <w:rPr>
          <w:lang w:val="en-CA"/>
        </w:rPr>
      </w:pPr>
      <w:r>
        <w:rPr>
          <w:lang w:val="en-CA"/>
        </w:rPr>
        <w:t>wheelchair_accessible_transform:</w:t>
      </w:r>
      <w:r>
        <w:rPr>
          <w:lang w:val="en-CA"/>
        </w:rPr>
        <w:br/>
      </w:r>
      <w:r w:rsidRPr="00460B4D">
        <w:rPr>
          <w:lang w:val="en-CA"/>
        </w:rPr>
        <w:t>w = getValue("wheelchair_accessible")</w:t>
      </w:r>
    </w:p>
    <w:p w14:paraId="39630740" w14:textId="77777777" w:rsidR="002660E6" w:rsidRPr="00460B4D" w:rsidRDefault="002660E6" w:rsidP="002660E6">
      <w:pPr>
        <w:pStyle w:val="ListParagraph"/>
        <w:ind w:left="1440"/>
        <w:rPr>
          <w:lang w:val="en-CA"/>
        </w:rPr>
      </w:pPr>
      <w:r w:rsidRPr="00460B4D">
        <w:rPr>
          <w:lang w:val="en-CA"/>
        </w:rPr>
        <w:t>if (w=="1"):</w:t>
      </w:r>
    </w:p>
    <w:p w14:paraId="2719F5F2" w14:textId="77777777" w:rsidR="002660E6" w:rsidRPr="00460B4D" w:rsidRDefault="002660E6" w:rsidP="002660E6">
      <w:pPr>
        <w:pStyle w:val="ListParagraph"/>
        <w:ind w:left="1440"/>
        <w:rPr>
          <w:lang w:val="en-CA"/>
        </w:rPr>
      </w:pPr>
      <w:r w:rsidRPr="00460B4D">
        <w:rPr>
          <w:lang w:val="en-CA"/>
        </w:rPr>
        <w:t xml:space="preserve">    return "true"</w:t>
      </w:r>
    </w:p>
    <w:p w14:paraId="29FD1AA2" w14:textId="77777777" w:rsidR="002660E6" w:rsidRPr="00460B4D" w:rsidRDefault="002660E6" w:rsidP="002660E6">
      <w:pPr>
        <w:pStyle w:val="ListParagraph"/>
        <w:ind w:left="1440"/>
        <w:rPr>
          <w:lang w:val="en-CA"/>
        </w:rPr>
      </w:pPr>
      <w:r w:rsidRPr="00460B4D">
        <w:rPr>
          <w:lang w:val="en-CA"/>
        </w:rPr>
        <w:t>if (w=="2"):</w:t>
      </w:r>
    </w:p>
    <w:p w14:paraId="6DF38AE5" w14:textId="77777777" w:rsidR="002660E6" w:rsidRDefault="002660E6" w:rsidP="002660E6">
      <w:pPr>
        <w:pStyle w:val="ListParagraph"/>
        <w:ind w:left="1440"/>
        <w:rPr>
          <w:lang w:val="en-CA"/>
        </w:rPr>
      </w:pPr>
      <w:r w:rsidRPr="00460B4D">
        <w:rPr>
          <w:lang w:val="en-CA"/>
        </w:rPr>
        <w:t xml:space="preserve">    return "false"</w:t>
      </w:r>
    </w:p>
    <w:p w14:paraId="33246F6C" w14:textId="77777777" w:rsidR="002660E6" w:rsidRDefault="002660E6" w:rsidP="008C7F3C">
      <w:pPr>
        <w:pStyle w:val="ListParagraph"/>
        <w:numPr>
          <w:ilvl w:val="0"/>
          <w:numId w:val="54"/>
        </w:numPr>
        <w:rPr>
          <w:lang w:val="en-CA"/>
        </w:rPr>
      </w:pPr>
      <w:r>
        <w:rPr>
          <w:lang w:val="en-CA"/>
        </w:rPr>
        <w:t>bikes_allowed (not filled)</w:t>
      </w:r>
      <w:r>
        <w:rPr>
          <w:lang w:val="en-CA"/>
        </w:rPr>
        <w:br/>
        <w:t>may be addressed similar to wheelchair_accessible</w:t>
      </w:r>
    </w:p>
    <w:p w14:paraId="5C05828B" w14:textId="51287BE8" w:rsidR="00F70C1A" w:rsidRDefault="00F70C1A" w:rsidP="002660E6">
      <w:pPr>
        <w:spacing w:after="200" w:line="276" w:lineRule="auto"/>
      </w:pPr>
      <w:r>
        <w:br/>
      </w:r>
    </w:p>
    <w:p w14:paraId="19264A80" w14:textId="77777777" w:rsidR="00F70C1A" w:rsidRDefault="00F70C1A">
      <w:pPr>
        <w:spacing w:after="200" w:line="276" w:lineRule="auto"/>
      </w:pPr>
      <w:r>
        <w:br w:type="page"/>
      </w:r>
    </w:p>
    <w:p w14:paraId="6D04D475" w14:textId="0F012ADC" w:rsidR="00F70C1A" w:rsidRDefault="00F70C1A" w:rsidP="008C7F3C">
      <w:pPr>
        <w:pStyle w:val="Heading1"/>
        <w:numPr>
          <w:ilvl w:val="0"/>
          <w:numId w:val="63"/>
        </w:numPr>
      </w:pPr>
      <w:bookmarkStart w:id="238" w:name="_Ref31189297"/>
      <w:bookmarkStart w:id="239" w:name="_Toc35948931"/>
      <w:r>
        <w:lastRenderedPageBreak/>
        <w:t>Loop Detector Data Mapping</w:t>
      </w:r>
      <w:bookmarkEnd w:id="238"/>
      <w:bookmarkEnd w:id="239"/>
    </w:p>
    <w:p w14:paraId="7096B2BC" w14:textId="77777777" w:rsidR="00797143" w:rsidRPr="009961A8" w:rsidRDefault="00797143" w:rsidP="00797143">
      <w:pPr>
        <w:rPr>
          <w:rFonts w:asciiTheme="majorBidi" w:hAnsiTheme="majorBidi" w:cstheme="majorBidi"/>
        </w:rPr>
      </w:pPr>
      <w:r w:rsidRPr="009961A8">
        <w:rPr>
          <w:rFonts w:asciiTheme="majorBidi" w:hAnsiTheme="majorBidi" w:cstheme="majorBidi"/>
        </w:rPr>
        <w:t>The loop detector data was received in a simple, tabular format with the following column headings: WayID, Mean_Value_Max, Time, and Date. In fact, this data set was an excellent example of the challenges for semantic interoperability: communication with the persons responsible for generating the data set was required in order to understand the meaning of each of the attributes. This revealed the following, informal semantics for each attribute:</w:t>
      </w:r>
    </w:p>
    <w:p w14:paraId="6053B99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WayID: this value is the identifier of the road segment over which the loop detector reading is aggregated.</w:t>
      </w:r>
    </w:p>
    <w:p w14:paraId="0703302C"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Mean_Value_Max: this value is the average Max TTI (Maximum Travel Time Index), aggregated over the wayID readings, at one-hour intervals.</w:t>
      </w:r>
    </w:p>
    <w:p w14:paraId="205BAD73" w14:textId="77777777" w:rsidR="00797143" w:rsidRPr="009961A8"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Time: this value indicates the time of day of the start of the one-hour interval, represented using an integer value that indicates hours past midnight. For example, “0” indicates 12:00 AM, “1” indicates “1:00 AM”, and so on.</w:t>
      </w:r>
    </w:p>
    <w:p w14:paraId="7819E7B8" w14:textId="77777777" w:rsidR="00797143" w:rsidRPr="00797143" w:rsidRDefault="00797143" w:rsidP="00797143">
      <w:pPr>
        <w:pStyle w:val="ListParagraph"/>
        <w:numPr>
          <w:ilvl w:val="0"/>
          <w:numId w:val="29"/>
        </w:numPr>
        <w:rPr>
          <w:rFonts w:asciiTheme="majorBidi" w:hAnsiTheme="majorBidi" w:cstheme="majorBidi"/>
        </w:rPr>
      </w:pPr>
      <w:r w:rsidRPr="009961A8">
        <w:rPr>
          <w:rFonts w:asciiTheme="majorBidi" w:hAnsiTheme="majorBidi" w:cstheme="majorBidi"/>
        </w:rPr>
        <w:t>Date: this value represents the date during which the readings were taken, formatted as: year_month_day. For example, the value “017_07_01” indicates the date July 1, 2017.</w:t>
      </w:r>
    </w:p>
    <w:p w14:paraId="14DB80F9" w14:textId="77777777" w:rsidR="00797143" w:rsidRPr="009961A8" w:rsidRDefault="00797143" w:rsidP="00797143">
      <w:pPr>
        <w:rPr>
          <w:rFonts w:asciiTheme="majorBidi" w:hAnsiTheme="majorBidi" w:cstheme="majorBidi"/>
        </w:rPr>
      </w:pPr>
      <w:r w:rsidRPr="009961A8">
        <w:rPr>
          <w:rFonts w:asciiTheme="majorBidi" w:hAnsiTheme="majorBidi" w:cstheme="majorBidi"/>
        </w:rPr>
        <w:t xml:space="preserve">Much of the information that is embedded in these values is not clear from the attribute labels alone. In order to enable interoperability, the semantics of these values must be made explicit. As described in the previous section, this is done with mappings expressed in R2RML. Which ontology(s) is used in the mappings depends on the scope of the concepts represented in the data. Key concepts that we can recognize from the data are the notion of road segments, time, and measures. </w:t>
      </w:r>
    </w:p>
    <w:p w14:paraId="43EF7F23" w14:textId="6551F68F" w:rsidR="00797143" w:rsidRPr="009961A8" w:rsidRDefault="00797143" w:rsidP="00797143">
      <w:pPr>
        <w:rPr>
          <w:rFonts w:asciiTheme="majorBidi" w:hAnsiTheme="majorBidi" w:cstheme="majorBidi"/>
        </w:rPr>
      </w:pPr>
      <w:r w:rsidRPr="009961A8">
        <w:rPr>
          <w:rFonts w:asciiTheme="majorBidi" w:hAnsiTheme="majorBidi" w:cstheme="majorBidi"/>
        </w:rPr>
        <w:t>In what follows, we describe the mappings that were defined for each attribute</w:t>
      </w:r>
      <w:r>
        <w:rPr>
          <w:rFonts w:asciiTheme="majorBidi" w:hAnsiTheme="majorBidi" w:cstheme="majorBidi"/>
        </w:rPr>
        <w:t>, with respect to the iCity TPSO,</w:t>
      </w:r>
      <w:r w:rsidRPr="009961A8">
        <w:rPr>
          <w:rFonts w:asciiTheme="majorBidi" w:hAnsiTheme="majorBidi" w:cstheme="majorBidi"/>
        </w:rPr>
        <w:t xml:space="preserve"> in order to support the data transformation. In particular, the Observations</w:t>
      </w:r>
      <w:r w:rsidRPr="009961A8">
        <w:rPr>
          <w:rFonts w:asciiTheme="majorBidi" w:hAnsiTheme="majorBidi" w:cstheme="majorBidi"/>
          <w:vertAlign w:val="superscript"/>
        </w:rPr>
        <w:footnoteReference w:id="44"/>
      </w:r>
      <w:r w:rsidRPr="009961A8">
        <w:rPr>
          <w:rFonts w:asciiTheme="majorBidi" w:hAnsiTheme="majorBidi" w:cstheme="majorBidi"/>
        </w:rPr>
        <w:t xml:space="preserve"> and Transportation System</w:t>
      </w:r>
      <w:r w:rsidRPr="009961A8">
        <w:rPr>
          <w:rFonts w:asciiTheme="majorBidi" w:hAnsiTheme="majorBidi" w:cstheme="majorBidi"/>
          <w:vertAlign w:val="superscript"/>
        </w:rPr>
        <w:footnoteReference w:id="45"/>
      </w:r>
      <w:r w:rsidRPr="009961A8">
        <w:rPr>
          <w:rFonts w:asciiTheme="majorBidi" w:hAnsiTheme="majorBidi" w:cstheme="majorBidi"/>
        </w:rPr>
        <w:t xml:space="preserve"> Ontologies play a key role. </w:t>
      </w:r>
      <w:r>
        <w:rPr>
          <w:rFonts w:asciiTheme="majorBidi" w:hAnsiTheme="majorBidi" w:cstheme="majorBidi"/>
        </w:rPr>
        <w:t xml:space="preserve">As mentioned in Section </w:t>
      </w:r>
      <w:r>
        <w:rPr>
          <w:rFonts w:asciiTheme="majorBidi" w:hAnsiTheme="majorBidi" w:cstheme="majorBidi"/>
        </w:rPr>
        <w:fldChar w:fldCharType="begin"/>
      </w:r>
      <w:r>
        <w:rPr>
          <w:rFonts w:asciiTheme="majorBidi" w:hAnsiTheme="majorBidi" w:cstheme="majorBidi"/>
        </w:rPr>
        <w:instrText xml:space="preserve"> REF _Ref31188977 \r \h </w:instrText>
      </w:r>
      <w:r>
        <w:rPr>
          <w:rFonts w:asciiTheme="majorBidi" w:hAnsiTheme="majorBidi" w:cstheme="majorBidi"/>
        </w:rPr>
      </w:r>
      <w:r>
        <w:rPr>
          <w:rFonts w:asciiTheme="majorBidi" w:hAnsiTheme="majorBidi" w:cstheme="majorBidi"/>
        </w:rPr>
        <w:fldChar w:fldCharType="separate"/>
      </w:r>
      <w:r w:rsidR="005A6FB2">
        <w:rPr>
          <w:rFonts w:asciiTheme="majorBidi" w:hAnsiTheme="majorBidi" w:cstheme="majorBidi"/>
        </w:rPr>
        <w:t>8.3.3</w:t>
      </w:r>
      <w:r>
        <w:rPr>
          <w:rFonts w:asciiTheme="majorBidi" w:hAnsiTheme="majorBidi" w:cstheme="majorBidi"/>
        </w:rPr>
        <w:fldChar w:fldCharType="end"/>
      </w:r>
      <w:r>
        <w:rPr>
          <w:rFonts w:asciiTheme="majorBidi" w:hAnsiTheme="majorBidi" w:cstheme="majorBidi"/>
        </w:rPr>
        <w:t xml:space="preserve">, </w:t>
      </w:r>
      <w:r w:rsidRPr="009961A8">
        <w:rPr>
          <w:rFonts w:asciiTheme="majorBidi" w:hAnsiTheme="majorBidi" w:cstheme="majorBidi"/>
        </w:rPr>
        <w:t xml:space="preserve">some reformatting of the values into standard datatypes was also required. </w:t>
      </w:r>
    </w:p>
    <w:p w14:paraId="55ED41C6"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lastRenderedPageBreak/>
        <w:t xml:space="preserve">The WayID value was defined as an individual member of the RoadSegment class, as defined in the Transportation System Ontology from the TPSO. </w:t>
      </w:r>
    </w:p>
    <w:p w14:paraId="0A011D87"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The RoadSegment class represents part of a particular Road that makes up the physical infrastructure of the transportation system.</w:t>
      </w:r>
    </w:p>
    <w:p w14:paraId="67D67A4A"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Mean_Value_Max value was defined as the value of the numerical_value property of a Measure that is the value of a MeanTTI_Max Quantity. The concepts of a numerical_value, a Measure, and a Quantity are defined in the Units of Measure Ontology from the TPSO, whereas the MeanTTI_Max specialization of a Quantity is defined in the Transportation System Ontology. More specifically, the MeanTTI_Max is captured as an aggregate of a TTI_Max Quantity, that is the aggregate of a TTI_Max value over a particular RoadSegment (the WayID), that is aggregated over a particular Interval in time. </w:t>
      </w:r>
    </w:p>
    <w:p w14:paraId="2A1E5634" w14:textId="77777777" w:rsidR="00797143" w:rsidRPr="009961A8" w:rsidRDefault="00797143" w:rsidP="008C7F3C">
      <w:pPr>
        <w:pStyle w:val="ListParagraph"/>
        <w:numPr>
          <w:ilvl w:val="0"/>
          <w:numId w:val="66"/>
        </w:numPr>
        <w:rPr>
          <w:rFonts w:asciiTheme="majorBidi" w:hAnsiTheme="majorBidi" w:cstheme="majorBidi"/>
        </w:rPr>
      </w:pPr>
      <w:r w:rsidRPr="009961A8">
        <w:rPr>
          <w:rFonts w:asciiTheme="majorBidi" w:hAnsiTheme="majorBidi" w:cstheme="majorBidi"/>
        </w:rPr>
        <w:t xml:space="preserve">The concept of an interval is introduced in the Time Ontology, and the Interval itself is captured using the transformed Time and Date values. The resulting value (an xsd:dateTimeStamp, as discussed above) provides a value for the start time of the Interval that the TTI_Max is aggregated over, while a value one-hour later provides the end time for the Interval. </w:t>
      </w:r>
    </w:p>
    <w:p w14:paraId="68DDE341" w14:textId="5D86EEA9" w:rsidR="00797143" w:rsidRPr="009961A8" w:rsidRDefault="00797143" w:rsidP="00797143">
      <w:pPr>
        <w:rPr>
          <w:rFonts w:asciiTheme="majorBidi" w:hAnsiTheme="majorBidi" w:cstheme="majorBidi"/>
        </w:rPr>
      </w:pPr>
      <w:r w:rsidRPr="009961A8">
        <w:rPr>
          <w:rFonts w:asciiTheme="majorBidi" w:hAnsiTheme="majorBidi" w:cstheme="majorBidi"/>
        </w:rPr>
        <w:t xml:space="preserve">This mapping is illustrated in </w:t>
      </w:r>
      <w:r w:rsidRPr="009961A8">
        <w:rPr>
          <w:rFonts w:asciiTheme="majorBidi" w:hAnsiTheme="majorBidi" w:cstheme="majorBidi"/>
        </w:rPr>
        <w:fldChar w:fldCharType="begin"/>
      </w:r>
      <w:r w:rsidRPr="009961A8">
        <w:rPr>
          <w:rFonts w:asciiTheme="majorBidi" w:hAnsiTheme="majorBidi" w:cstheme="majorBidi"/>
        </w:rPr>
        <w:instrText xml:space="preserve"> REF _Ref13653957 \h  \* MERGEFORMAT </w:instrText>
      </w:r>
      <w:r w:rsidRPr="009961A8">
        <w:rPr>
          <w:rFonts w:asciiTheme="majorBidi" w:hAnsiTheme="majorBidi" w:cstheme="majorBidi"/>
        </w:rPr>
      </w:r>
      <w:r w:rsidRPr="009961A8">
        <w:rPr>
          <w:rFonts w:asciiTheme="majorBidi" w:hAnsiTheme="majorBidi" w:cstheme="majorBidi"/>
        </w:rPr>
        <w:fldChar w:fldCharType="separate"/>
      </w:r>
      <w:r w:rsidR="005A6FB2" w:rsidRPr="005A6FB2">
        <w:rPr>
          <w:rFonts w:asciiTheme="majorBidi" w:hAnsiTheme="majorBidi" w:cstheme="majorBidi"/>
        </w:rPr>
        <w:t>Figure 23</w:t>
      </w:r>
      <w:r w:rsidRPr="009961A8">
        <w:rPr>
          <w:rFonts w:asciiTheme="majorBidi" w:hAnsiTheme="majorBidi" w:cstheme="majorBidi"/>
        </w:rPr>
        <w:fldChar w:fldCharType="end"/>
      </w:r>
      <w:r w:rsidRPr="009961A8">
        <w:rPr>
          <w:rFonts w:asciiTheme="majorBidi" w:hAnsiTheme="majorBidi" w:cstheme="majorBidi"/>
        </w:rPr>
        <w:t xml:space="preserve">. The KARMA mapping files </w:t>
      </w:r>
      <w:r w:rsidRPr="009961A8">
        <w:rPr>
          <w:lang w:val="en-US" w:bidi="en-US"/>
        </w:rPr>
        <w:t xml:space="preserve">are available online in the GitHub project repository at: </w:t>
      </w:r>
      <w:hyperlink r:id="rId67" w:history="1">
        <w:r w:rsidRPr="009C0D2A">
          <w:rPr>
            <w:rStyle w:val="Hyperlink"/>
          </w:rPr>
          <w:t>https://github.com/EnterpriseIntegrationLab/icity/tree/master/mappings/ITSoS</w:t>
        </w:r>
      </w:hyperlink>
      <w:r>
        <w:t xml:space="preserve"> </w:t>
      </w:r>
    </w:p>
    <w:p w14:paraId="236410B4" w14:textId="77777777" w:rsidR="00797143" w:rsidRDefault="00797143" w:rsidP="00797143">
      <w:pPr>
        <w:keepNext/>
      </w:pPr>
      <w:r w:rsidRPr="00BB3B35">
        <w:rPr>
          <w:noProof/>
        </w:rPr>
        <w:lastRenderedPageBreak/>
        <w:drawing>
          <wp:inline distT="0" distB="0" distL="0" distR="0" wp14:anchorId="76DBF2AB" wp14:editId="6EF989F2">
            <wp:extent cx="3562281" cy="443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67560" cy="4438868"/>
                    </a:xfrm>
                    <a:prstGeom prst="rect">
                      <a:avLst/>
                    </a:prstGeom>
                  </pic:spPr>
                </pic:pic>
              </a:graphicData>
            </a:graphic>
          </wp:inline>
        </w:drawing>
      </w:r>
    </w:p>
    <w:p w14:paraId="4C56DB94" w14:textId="52584B36" w:rsidR="00C73696" w:rsidRDefault="00797143" w:rsidP="00C73696">
      <w:pPr>
        <w:pStyle w:val="Caption"/>
      </w:pPr>
      <w:bookmarkStart w:id="240" w:name="_Ref13653957"/>
      <w:r>
        <w:t xml:space="preserve">Figure </w:t>
      </w:r>
      <w:fldSimple w:instr=" SEQ Figure \* ARABIC ">
        <w:r w:rsidR="003D53CD">
          <w:rPr>
            <w:noProof/>
          </w:rPr>
          <w:t>24</w:t>
        </w:r>
      </w:fldSimple>
      <w:bookmarkEnd w:id="240"/>
      <w:r>
        <w:t>: Mapping the data values into TPSO concepts. Data values are depicted in boldface blue and the ontology concepts are illustrated with the lines and rectangles.</w:t>
      </w:r>
    </w:p>
    <w:p w14:paraId="6C597EFD" w14:textId="5134D85C" w:rsidR="00C73696" w:rsidRPr="00C73696" w:rsidRDefault="00C73696" w:rsidP="00C73696">
      <w:pPr>
        <w:spacing w:after="200" w:line="276" w:lineRule="auto"/>
        <w:rPr>
          <w:rFonts w:asciiTheme="minorHAnsi" w:eastAsiaTheme="minorEastAsia" w:hAnsiTheme="minorHAnsi"/>
          <w:b/>
          <w:bCs/>
          <w:color w:val="4F81BD" w:themeColor="accent1"/>
          <w:sz w:val="18"/>
          <w:szCs w:val="18"/>
          <w:lang w:val="en-US" w:bidi="en-US"/>
        </w:rPr>
      </w:pPr>
      <w:r>
        <w:br w:type="page"/>
      </w:r>
    </w:p>
    <w:p w14:paraId="0AF3AC7C" w14:textId="03AF59B2" w:rsidR="00810DF6" w:rsidRDefault="00C73696" w:rsidP="008C7F3C">
      <w:pPr>
        <w:pStyle w:val="Heading1"/>
        <w:numPr>
          <w:ilvl w:val="0"/>
          <w:numId w:val="63"/>
        </w:numPr>
      </w:pPr>
      <w:bookmarkStart w:id="241" w:name="_Ref31283921"/>
      <w:bookmarkStart w:id="242" w:name="_Toc35948932"/>
      <w:r>
        <w:lastRenderedPageBreak/>
        <w:t>Esri GFX Data Mapping</w:t>
      </w:r>
      <w:bookmarkEnd w:id="241"/>
      <w:bookmarkEnd w:id="242"/>
    </w:p>
    <w:p w14:paraId="10865D50" w14:textId="03409034" w:rsidR="00C73696" w:rsidRDefault="00C73696" w:rsidP="00C73696">
      <w:pPr>
        <w:pStyle w:val="Heading1"/>
        <w:numPr>
          <w:ilvl w:val="0"/>
          <w:numId w:val="0"/>
        </w:numPr>
        <w:ind w:left="432" w:hanging="432"/>
        <w:rPr>
          <w:lang w:val="en-CA"/>
        </w:rPr>
      </w:pPr>
      <w:bookmarkStart w:id="243" w:name="_Toc35948933"/>
      <w:r>
        <w:rPr>
          <w:lang w:val="en-CA"/>
        </w:rPr>
        <w:t xml:space="preserve">GFX </w:t>
      </w:r>
      <w:r w:rsidR="005F02A6">
        <w:rPr>
          <w:lang w:val="en-CA"/>
        </w:rPr>
        <w:t>tables</w:t>
      </w:r>
      <w:r>
        <w:rPr>
          <w:lang w:val="en-CA"/>
        </w:rPr>
        <w:t xml:space="preserve"> used:</w:t>
      </w:r>
      <w:bookmarkEnd w:id="243"/>
    </w:p>
    <w:p w14:paraId="0DB690EB" w14:textId="77777777" w:rsidR="00C73696" w:rsidRDefault="00C73696" w:rsidP="008C7F3C">
      <w:pPr>
        <w:pStyle w:val="ListParagraph"/>
        <w:numPr>
          <w:ilvl w:val="0"/>
          <w:numId w:val="68"/>
        </w:numPr>
        <w:spacing w:line="240" w:lineRule="auto"/>
        <w:rPr>
          <w:lang w:val="en-CA"/>
        </w:rPr>
      </w:pPr>
      <w:r>
        <w:rPr>
          <w:lang w:val="en-CA"/>
        </w:rPr>
        <w:t>Neighbourhood</w:t>
      </w:r>
    </w:p>
    <w:p w14:paraId="2FE24C75" w14:textId="77777777" w:rsidR="00C73696" w:rsidRDefault="00C73696" w:rsidP="008C7F3C">
      <w:pPr>
        <w:pStyle w:val="ListParagraph"/>
        <w:numPr>
          <w:ilvl w:val="0"/>
          <w:numId w:val="68"/>
        </w:numPr>
        <w:spacing w:line="240" w:lineRule="auto"/>
        <w:rPr>
          <w:lang w:val="en-CA"/>
        </w:rPr>
      </w:pPr>
      <w:r>
        <w:rPr>
          <w:lang w:val="en-CA"/>
        </w:rPr>
        <w:t>Land Use</w:t>
      </w:r>
    </w:p>
    <w:p w14:paraId="179BEA1D" w14:textId="77777777" w:rsidR="00C73696" w:rsidRDefault="00C73696" w:rsidP="008C7F3C">
      <w:pPr>
        <w:pStyle w:val="ListParagraph"/>
        <w:numPr>
          <w:ilvl w:val="0"/>
          <w:numId w:val="68"/>
        </w:numPr>
        <w:spacing w:line="240" w:lineRule="auto"/>
        <w:rPr>
          <w:lang w:val="en-CA"/>
        </w:rPr>
      </w:pPr>
      <w:r>
        <w:rPr>
          <w:lang w:val="en-CA"/>
        </w:rPr>
        <w:t>Land Cover</w:t>
      </w:r>
    </w:p>
    <w:p w14:paraId="53712A8F" w14:textId="77777777" w:rsidR="00C73696" w:rsidRDefault="00C73696" w:rsidP="008C7F3C">
      <w:pPr>
        <w:pStyle w:val="ListParagraph"/>
        <w:numPr>
          <w:ilvl w:val="0"/>
          <w:numId w:val="68"/>
        </w:numPr>
        <w:spacing w:line="240" w:lineRule="auto"/>
        <w:rPr>
          <w:lang w:val="en-CA"/>
        </w:rPr>
      </w:pPr>
      <w:r>
        <w:rPr>
          <w:lang w:val="en-CA"/>
        </w:rPr>
        <w:t>Point of Interest</w:t>
      </w:r>
    </w:p>
    <w:p w14:paraId="377A897D" w14:textId="77777777" w:rsidR="00C73696" w:rsidRDefault="00C73696" w:rsidP="008C7F3C">
      <w:pPr>
        <w:pStyle w:val="ListParagraph"/>
        <w:numPr>
          <w:ilvl w:val="0"/>
          <w:numId w:val="68"/>
        </w:numPr>
        <w:spacing w:line="240" w:lineRule="auto"/>
        <w:rPr>
          <w:lang w:val="en-CA"/>
        </w:rPr>
      </w:pPr>
      <w:r>
        <w:rPr>
          <w:lang w:val="en-CA"/>
        </w:rPr>
        <w:t>Road Segment</w:t>
      </w:r>
    </w:p>
    <w:p w14:paraId="336D5D04" w14:textId="77777777" w:rsidR="00C73696" w:rsidRDefault="00C73696" w:rsidP="00C73696">
      <w:pPr>
        <w:rPr>
          <w:b/>
        </w:rPr>
      </w:pPr>
    </w:p>
    <w:p w14:paraId="0C23EE59" w14:textId="5CDF3F57" w:rsidR="00C73696" w:rsidRDefault="00C73696" w:rsidP="00C73696">
      <w:pPr>
        <w:rPr>
          <w:b/>
        </w:rPr>
      </w:pPr>
      <w:r w:rsidRPr="00C73696">
        <w:rPr>
          <w:b/>
        </w:rPr>
        <w:t xml:space="preserve">Additional </w:t>
      </w:r>
      <w:r w:rsidR="005F02A6">
        <w:rPr>
          <w:b/>
        </w:rPr>
        <w:t xml:space="preserve">tables computed based on </w:t>
      </w:r>
      <w:r w:rsidRPr="00C73696">
        <w:rPr>
          <w:b/>
        </w:rPr>
        <w:t>spatial relationships:</w:t>
      </w:r>
    </w:p>
    <w:p w14:paraId="082BC008" w14:textId="1D8D28E2" w:rsidR="005F02A6" w:rsidRDefault="005F02A6" w:rsidP="008C7F3C">
      <w:pPr>
        <w:pStyle w:val="ListParagraph"/>
        <w:numPr>
          <w:ilvl w:val="0"/>
          <w:numId w:val="76"/>
        </w:numPr>
        <w:spacing w:line="276" w:lineRule="auto"/>
      </w:pPr>
      <w:r>
        <w:t>Intersect Neighbourhood</w:t>
      </w:r>
    </w:p>
    <w:p w14:paraId="4B662258" w14:textId="43D5D03D" w:rsidR="005F02A6" w:rsidRDefault="005F02A6" w:rsidP="008C7F3C">
      <w:pPr>
        <w:pStyle w:val="ListParagraph"/>
        <w:numPr>
          <w:ilvl w:val="0"/>
          <w:numId w:val="76"/>
        </w:numPr>
        <w:spacing w:line="276" w:lineRule="auto"/>
      </w:pPr>
      <w:r>
        <w:t>Near Land Use</w:t>
      </w:r>
    </w:p>
    <w:p w14:paraId="7CA29078" w14:textId="0C24ACA8" w:rsidR="005F02A6" w:rsidRDefault="005F02A6" w:rsidP="008C7F3C">
      <w:pPr>
        <w:pStyle w:val="ListParagraph"/>
        <w:numPr>
          <w:ilvl w:val="0"/>
          <w:numId w:val="76"/>
        </w:numPr>
        <w:spacing w:line="276" w:lineRule="auto"/>
      </w:pPr>
      <w:r>
        <w:t>Near Land Cover</w:t>
      </w:r>
    </w:p>
    <w:p w14:paraId="7600657F" w14:textId="03FED822" w:rsidR="005F02A6" w:rsidRDefault="005F02A6" w:rsidP="008C7F3C">
      <w:pPr>
        <w:pStyle w:val="ListParagraph"/>
        <w:numPr>
          <w:ilvl w:val="0"/>
          <w:numId w:val="76"/>
        </w:numPr>
        <w:spacing w:line="276" w:lineRule="auto"/>
      </w:pPr>
      <w:r>
        <w:t>Near Point of Interest</w:t>
      </w:r>
    </w:p>
    <w:p w14:paraId="1954BBE0" w14:textId="77777777" w:rsidR="005F02A6" w:rsidRPr="00034792" w:rsidRDefault="005F02A6" w:rsidP="005F02A6">
      <w:pPr>
        <w:pStyle w:val="Heading1"/>
        <w:numPr>
          <w:ilvl w:val="0"/>
          <w:numId w:val="0"/>
        </w:numPr>
        <w:ind w:left="432" w:hanging="432"/>
        <w:rPr>
          <w:lang w:val="en-CA"/>
        </w:rPr>
      </w:pPr>
      <w:bookmarkStart w:id="244" w:name="_Toc35948934"/>
      <w:r>
        <w:rPr>
          <w:lang w:val="en-CA"/>
        </w:rPr>
        <w:t>Esri Extension of TPSO</w:t>
      </w:r>
      <w:bookmarkEnd w:id="244"/>
    </w:p>
    <w:p w14:paraId="62B84CE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Neighbourhood subClassOf Parcel</w:t>
      </w:r>
    </w:p>
    <w:p w14:paraId="536A18AC" w14:textId="77777777" w:rsidR="005F02A6" w:rsidRDefault="005F02A6" w:rsidP="005F02A6">
      <w:pPr>
        <w:pStyle w:val="ListParagraph"/>
        <w:numPr>
          <w:ilvl w:val="1"/>
          <w:numId w:val="2"/>
        </w:numPr>
        <w:rPr>
          <w:lang w:val="en-CA"/>
        </w:rPr>
      </w:pPr>
      <w:r>
        <w:rPr>
          <w:lang w:val="en-CA"/>
        </w:rPr>
        <w:t>subClassOf hasLandUse value ‘</w:t>
      </w:r>
      <w:r w:rsidRPr="00885F1D">
        <w:rPr>
          <w:lang w:val="en-CA"/>
        </w:rPr>
        <w:t>NeighborhoodOrLocalPark</w:t>
      </w:r>
      <w:r>
        <w:rPr>
          <w:lang w:val="en-CA"/>
        </w:rPr>
        <w:t>’</w:t>
      </w:r>
    </w:p>
    <w:p w14:paraId="28415C85" w14:textId="77777777" w:rsidR="005F02A6" w:rsidRDefault="005F02A6" w:rsidP="005F02A6">
      <w:pPr>
        <w:pStyle w:val="ListParagraph"/>
        <w:numPr>
          <w:ilvl w:val="1"/>
          <w:numId w:val="2"/>
        </w:numPr>
        <w:rPr>
          <w:lang w:val="en-CA"/>
        </w:rPr>
      </w:pPr>
      <w:r>
        <w:rPr>
          <w:lang w:val="en-CA"/>
        </w:rPr>
        <w:t>subClassOf foaf:name min 1 xsd:string</w:t>
      </w:r>
    </w:p>
    <w:p w14:paraId="6E873294"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GFXLandUseClassification subClassOf LandUseClassification</w:t>
      </w:r>
    </w:p>
    <w:p w14:paraId="53AC56EB" w14:textId="77777777" w:rsidR="005F02A6" w:rsidRDefault="005F02A6" w:rsidP="005F02A6">
      <w:pPr>
        <w:pStyle w:val="ListParagraph"/>
        <w:numPr>
          <w:ilvl w:val="1"/>
          <w:numId w:val="2"/>
        </w:numPr>
        <w:rPr>
          <w:lang w:val="en-CA"/>
        </w:rPr>
      </w:pPr>
      <w:r>
        <w:rPr>
          <w:lang w:val="en-CA"/>
        </w:rPr>
        <w:t xml:space="preserve">Subclasses may be defined according to the value of hasGFXLandUseCode: </w:t>
      </w:r>
    </w:p>
    <w:tbl>
      <w:tblPr>
        <w:tblStyle w:val="TableGrid"/>
        <w:tblW w:w="0" w:type="auto"/>
        <w:tblInd w:w="1327" w:type="dxa"/>
        <w:tblLayout w:type="fixed"/>
        <w:tblLook w:val="0000" w:firstRow="0" w:lastRow="0" w:firstColumn="0" w:lastColumn="0" w:noHBand="0" w:noVBand="0"/>
      </w:tblPr>
      <w:tblGrid>
        <w:gridCol w:w="2689"/>
        <w:gridCol w:w="2409"/>
      </w:tblGrid>
      <w:tr w:rsidR="005F02A6" w:rsidRPr="00E47704" w14:paraId="7EC6BA7E" w14:textId="77777777" w:rsidTr="00B65792">
        <w:trPr>
          <w:trHeight w:val="110"/>
        </w:trPr>
        <w:tc>
          <w:tcPr>
            <w:tcW w:w="2689" w:type="dxa"/>
          </w:tcPr>
          <w:p w14:paraId="158F58A7" w14:textId="77777777" w:rsidR="005F02A6" w:rsidRPr="00E47704" w:rsidRDefault="005F02A6" w:rsidP="00B65792">
            <w:pPr>
              <w:pStyle w:val="Default"/>
              <w:rPr>
                <w:b/>
                <w:sz w:val="22"/>
                <w:szCs w:val="22"/>
              </w:rPr>
            </w:pPr>
            <w:r w:rsidRPr="00E47704">
              <w:rPr>
                <w:b/>
                <w:sz w:val="22"/>
                <w:szCs w:val="22"/>
              </w:rPr>
              <w:t>GFXLandUseClassification</w:t>
            </w:r>
          </w:p>
        </w:tc>
        <w:tc>
          <w:tcPr>
            <w:tcW w:w="2409" w:type="dxa"/>
          </w:tcPr>
          <w:p w14:paraId="3748CBFF" w14:textId="77777777" w:rsidR="005F02A6" w:rsidRPr="00E47704" w:rsidRDefault="005F02A6" w:rsidP="00B65792">
            <w:pPr>
              <w:pStyle w:val="Default"/>
              <w:rPr>
                <w:b/>
                <w:sz w:val="22"/>
                <w:szCs w:val="22"/>
              </w:rPr>
            </w:pPr>
            <w:r w:rsidRPr="00E47704">
              <w:rPr>
                <w:b/>
                <w:sz w:val="22"/>
                <w:szCs w:val="22"/>
              </w:rPr>
              <w:t>hasGFXLandUseCode</w:t>
            </w:r>
          </w:p>
        </w:tc>
      </w:tr>
      <w:tr w:rsidR="005F02A6" w14:paraId="40429FF3" w14:textId="77777777" w:rsidTr="00B65792">
        <w:trPr>
          <w:trHeight w:val="110"/>
        </w:trPr>
        <w:tc>
          <w:tcPr>
            <w:tcW w:w="2689" w:type="dxa"/>
          </w:tcPr>
          <w:p w14:paraId="28ED7135" w14:textId="77777777" w:rsidR="005F02A6" w:rsidRDefault="005F02A6" w:rsidP="00B65792">
            <w:pPr>
              <w:pStyle w:val="Default"/>
              <w:rPr>
                <w:sz w:val="22"/>
                <w:szCs w:val="22"/>
              </w:rPr>
            </w:pPr>
            <w:r>
              <w:rPr>
                <w:sz w:val="22"/>
                <w:szCs w:val="22"/>
              </w:rPr>
              <w:t xml:space="preserve">General / Residential </w:t>
            </w:r>
          </w:p>
        </w:tc>
        <w:tc>
          <w:tcPr>
            <w:tcW w:w="2409" w:type="dxa"/>
          </w:tcPr>
          <w:p w14:paraId="381CB46E" w14:textId="77777777" w:rsidR="005F02A6" w:rsidRDefault="005F02A6" w:rsidP="00B65792">
            <w:pPr>
              <w:pStyle w:val="Default"/>
              <w:rPr>
                <w:sz w:val="22"/>
                <w:szCs w:val="22"/>
              </w:rPr>
            </w:pPr>
            <w:r>
              <w:rPr>
                <w:sz w:val="22"/>
                <w:szCs w:val="22"/>
              </w:rPr>
              <w:t xml:space="preserve">1 </w:t>
            </w:r>
          </w:p>
        </w:tc>
      </w:tr>
      <w:tr w:rsidR="005F02A6" w14:paraId="06C1EEA7" w14:textId="77777777" w:rsidTr="00B65792">
        <w:trPr>
          <w:trHeight w:val="110"/>
        </w:trPr>
        <w:tc>
          <w:tcPr>
            <w:tcW w:w="2689" w:type="dxa"/>
          </w:tcPr>
          <w:p w14:paraId="56FF0BC3" w14:textId="77777777" w:rsidR="005F02A6" w:rsidRDefault="005F02A6" w:rsidP="00B65792">
            <w:pPr>
              <w:pStyle w:val="Default"/>
              <w:rPr>
                <w:sz w:val="22"/>
                <w:szCs w:val="22"/>
              </w:rPr>
            </w:pPr>
            <w:r>
              <w:rPr>
                <w:sz w:val="22"/>
                <w:szCs w:val="22"/>
              </w:rPr>
              <w:t xml:space="preserve">Government </w:t>
            </w:r>
          </w:p>
        </w:tc>
        <w:tc>
          <w:tcPr>
            <w:tcW w:w="2409" w:type="dxa"/>
          </w:tcPr>
          <w:p w14:paraId="1173138E" w14:textId="77777777" w:rsidR="005F02A6" w:rsidRDefault="005F02A6" w:rsidP="00B65792">
            <w:pPr>
              <w:pStyle w:val="Default"/>
              <w:rPr>
                <w:sz w:val="22"/>
                <w:szCs w:val="22"/>
              </w:rPr>
            </w:pPr>
            <w:r>
              <w:rPr>
                <w:sz w:val="22"/>
                <w:szCs w:val="22"/>
              </w:rPr>
              <w:t xml:space="preserve">2 </w:t>
            </w:r>
          </w:p>
        </w:tc>
      </w:tr>
      <w:tr w:rsidR="005F02A6" w14:paraId="2DD7C7FB" w14:textId="77777777" w:rsidTr="00B65792">
        <w:trPr>
          <w:trHeight w:val="110"/>
        </w:trPr>
        <w:tc>
          <w:tcPr>
            <w:tcW w:w="2689" w:type="dxa"/>
          </w:tcPr>
          <w:p w14:paraId="58ED3BC2" w14:textId="77777777" w:rsidR="005F02A6" w:rsidRDefault="005F02A6" w:rsidP="00B65792">
            <w:pPr>
              <w:pStyle w:val="Default"/>
              <w:rPr>
                <w:sz w:val="22"/>
                <w:szCs w:val="22"/>
              </w:rPr>
            </w:pPr>
            <w:r>
              <w:rPr>
                <w:sz w:val="22"/>
                <w:szCs w:val="22"/>
              </w:rPr>
              <w:t xml:space="preserve">Medical </w:t>
            </w:r>
          </w:p>
        </w:tc>
        <w:tc>
          <w:tcPr>
            <w:tcW w:w="2409" w:type="dxa"/>
          </w:tcPr>
          <w:p w14:paraId="201A5912" w14:textId="77777777" w:rsidR="005F02A6" w:rsidRDefault="005F02A6" w:rsidP="00B65792">
            <w:pPr>
              <w:pStyle w:val="Default"/>
              <w:rPr>
                <w:sz w:val="22"/>
                <w:szCs w:val="22"/>
              </w:rPr>
            </w:pPr>
            <w:r>
              <w:rPr>
                <w:sz w:val="22"/>
                <w:szCs w:val="22"/>
              </w:rPr>
              <w:t xml:space="preserve">3 </w:t>
            </w:r>
          </w:p>
        </w:tc>
      </w:tr>
      <w:tr w:rsidR="005F02A6" w14:paraId="545D35C2" w14:textId="77777777" w:rsidTr="00B65792">
        <w:trPr>
          <w:trHeight w:val="110"/>
        </w:trPr>
        <w:tc>
          <w:tcPr>
            <w:tcW w:w="2689" w:type="dxa"/>
          </w:tcPr>
          <w:p w14:paraId="4A1FA3C0" w14:textId="77777777" w:rsidR="005F02A6" w:rsidRDefault="005F02A6" w:rsidP="00B65792">
            <w:pPr>
              <w:pStyle w:val="Default"/>
              <w:rPr>
                <w:sz w:val="22"/>
                <w:szCs w:val="22"/>
              </w:rPr>
            </w:pPr>
            <w:r>
              <w:rPr>
                <w:sz w:val="22"/>
                <w:szCs w:val="22"/>
              </w:rPr>
              <w:t xml:space="preserve">Education </w:t>
            </w:r>
          </w:p>
        </w:tc>
        <w:tc>
          <w:tcPr>
            <w:tcW w:w="2409" w:type="dxa"/>
          </w:tcPr>
          <w:p w14:paraId="3AD9E61A" w14:textId="77777777" w:rsidR="005F02A6" w:rsidRDefault="005F02A6" w:rsidP="00B65792">
            <w:pPr>
              <w:pStyle w:val="Default"/>
              <w:rPr>
                <w:sz w:val="22"/>
                <w:szCs w:val="22"/>
              </w:rPr>
            </w:pPr>
            <w:r>
              <w:rPr>
                <w:sz w:val="22"/>
                <w:szCs w:val="22"/>
              </w:rPr>
              <w:t xml:space="preserve">4 </w:t>
            </w:r>
          </w:p>
        </w:tc>
      </w:tr>
      <w:tr w:rsidR="005F02A6" w14:paraId="73F1665B" w14:textId="77777777" w:rsidTr="00B65792">
        <w:trPr>
          <w:trHeight w:val="110"/>
        </w:trPr>
        <w:tc>
          <w:tcPr>
            <w:tcW w:w="2689" w:type="dxa"/>
          </w:tcPr>
          <w:p w14:paraId="16E423CD" w14:textId="77777777" w:rsidR="005F02A6" w:rsidRDefault="005F02A6" w:rsidP="00B65792">
            <w:pPr>
              <w:pStyle w:val="Default"/>
              <w:rPr>
                <w:sz w:val="22"/>
                <w:szCs w:val="22"/>
              </w:rPr>
            </w:pPr>
            <w:r>
              <w:rPr>
                <w:sz w:val="22"/>
                <w:szCs w:val="22"/>
              </w:rPr>
              <w:t xml:space="preserve">Transportation </w:t>
            </w:r>
          </w:p>
        </w:tc>
        <w:tc>
          <w:tcPr>
            <w:tcW w:w="2409" w:type="dxa"/>
          </w:tcPr>
          <w:p w14:paraId="493E3E86" w14:textId="77777777" w:rsidR="005F02A6" w:rsidRDefault="005F02A6" w:rsidP="00B65792">
            <w:pPr>
              <w:pStyle w:val="Default"/>
              <w:rPr>
                <w:sz w:val="22"/>
                <w:szCs w:val="22"/>
              </w:rPr>
            </w:pPr>
            <w:r>
              <w:rPr>
                <w:sz w:val="22"/>
                <w:szCs w:val="22"/>
              </w:rPr>
              <w:t xml:space="preserve">5 </w:t>
            </w:r>
          </w:p>
        </w:tc>
      </w:tr>
      <w:tr w:rsidR="005F02A6" w14:paraId="133713C0" w14:textId="77777777" w:rsidTr="00B65792">
        <w:trPr>
          <w:trHeight w:val="110"/>
        </w:trPr>
        <w:tc>
          <w:tcPr>
            <w:tcW w:w="2689" w:type="dxa"/>
          </w:tcPr>
          <w:p w14:paraId="0EF09C6F" w14:textId="77777777" w:rsidR="005F02A6" w:rsidRDefault="005F02A6" w:rsidP="00B65792">
            <w:pPr>
              <w:pStyle w:val="Default"/>
              <w:rPr>
                <w:sz w:val="22"/>
                <w:szCs w:val="22"/>
              </w:rPr>
            </w:pPr>
            <w:r>
              <w:rPr>
                <w:sz w:val="22"/>
                <w:szCs w:val="22"/>
              </w:rPr>
              <w:t xml:space="preserve">Commercial </w:t>
            </w:r>
          </w:p>
        </w:tc>
        <w:tc>
          <w:tcPr>
            <w:tcW w:w="2409" w:type="dxa"/>
          </w:tcPr>
          <w:p w14:paraId="3FAE0D0A" w14:textId="77777777" w:rsidR="005F02A6" w:rsidRDefault="005F02A6" w:rsidP="00B65792">
            <w:pPr>
              <w:pStyle w:val="Default"/>
              <w:rPr>
                <w:sz w:val="22"/>
                <w:szCs w:val="22"/>
              </w:rPr>
            </w:pPr>
            <w:r>
              <w:rPr>
                <w:sz w:val="22"/>
                <w:szCs w:val="22"/>
              </w:rPr>
              <w:t xml:space="preserve">6 </w:t>
            </w:r>
          </w:p>
        </w:tc>
      </w:tr>
      <w:tr w:rsidR="005F02A6" w14:paraId="5A7B7369" w14:textId="77777777" w:rsidTr="00B65792">
        <w:trPr>
          <w:trHeight w:val="110"/>
        </w:trPr>
        <w:tc>
          <w:tcPr>
            <w:tcW w:w="2689" w:type="dxa"/>
          </w:tcPr>
          <w:p w14:paraId="42FD5B6E" w14:textId="77777777" w:rsidR="005F02A6" w:rsidRDefault="005F02A6" w:rsidP="00B65792">
            <w:pPr>
              <w:pStyle w:val="Default"/>
              <w:rPr>
                <w:sz w:val="22"/>
                <w:szCs w:val="22"/>
              </w:rPr>
            </w:pPr>
            <w:r>
              <w:rPr>
                <w:sz w:val="22"/>
                <w:szCs w:val="22"/>
              </w:rPr>
              <w:t xml:space="preserve">Religious </w:t>
            </w:r>
          </w:p>
        </w:tc>
        <w:tc>
          <w:tcPr>
            <w:tcW w:w="2409" w:type="dxa"/>
          </w:tcPr>
          <w:p w14:paraId="0CA96B06" w14:textId="77777777" w:rsidR="005F02A6" w:rsidRDefault="005F02A6" w:rsidP="00B65792">
            <w:pPr>
              <w:pStyle w:val="Default"/>
              <w:rPr>
                <w:sz w:val="22"/>
                <w:szCs w:val="22"/>
              </w:rPr>
            </w:pPr>
            <w:r>
              <w:rPr>
                <w:sz w:val="22"/>
                <w:szCs w:val="22"/>
              </w:rPr>
              <w:t xml:space="preserve">7 </w:t>
            </w:r>
          </w:p>
        </w:tc>
      </w:tr>
      <w:tr w:rsidR="005F02A6" w14:paraId="7C73E8AF" w14:textId="77777777" w:rsidTr="00B65792">
        <w:trPr>
          <w:trHeight w:val="110"/>
        </w:trPr>
        <w:tc>
          <w:tcPr>
            <w:tcW w:w="2689" w:type="dxa"/>
          </w:tcPr>
          <w:p w14:paraId="4D075FC1" w14:textId="77777777" w:rsidR="005F02A6" w:rsidRDefault="005F02A6" w:rsidP="00B65792">
            <w:pPr>
              <w:pStyle w:val="Default"/>
              <w:rPr>
                <w:sz w:val="22"/>
                <w:szCs w:val="22"/>
              </w:rPr>
            </w:pPr>
            <w:r>
              <w:rPr>
                <w:sz w:val="22"/>
                <w:szCs w:val="22"/>
              </w:rPr>
              <w:t xml:space="preserve">Recreation </w:t>
            </w:r>
          </w:p>
        </w:tc>
        <w:tc>
          <w:tcPr>
            <w:tcW w:w="2409" w:type="dxa"/>
          </w:tcPr>
          <w:p w14:paraId="2EF15C6F" w14:textId="77777777" w:rsidR="005F02A6" w:rsidRDefault="005F02A6" w:rsidP="00B65792">
            <w:pPr>
              <w:pStyle w:val="Default"/>
              <w:rPr>
                <w:sz w:val="22"/>
                <w:szCs w:val="22"/>
              </w:rPr>
            </w:pPr>
            <w:r>
              <w:rPr>
                <w:sz w:val="22"/>
                <w:szCs w:val="22"/>
              </w:rPr>
              <w:t xml:space="preserve">8 </w:t>
            </w:r>
          </w:p>
        </w:tc>
      </w:tr>
      <w:tr w:rsidR="005F02A6" w14:paraId="3B88A5B6" w14:textId="77777777" w:rsidTr="00B65792">
        <w:trPr>
          <w:trHeight w:val="110"/>
        </w:trPr>
        <w:tc>
          <w:tcPr>
            <w:tcW w:w="2689" w:type="dxa"/>
          </w:tcPr>
          <w:p w14:paraId="05B28407" w14:textId="77777777" w:rsidR="005F02A6" w:rsidRDefault="005F02A6" w:rsidP="00B65792">
            <w:pPr>
              <w:pStyle w:val="Default"/>
              <w:rPr>
                <w:sz w:val="22"/>
                <w:szCs w:val="22"/>
              </w:rPr>
            </w:pPr>
            <w:r>
              <w:rPr>
                <w:sz w:val="22"/>
                <w:szCs w:val="22"/>
              </w:rPr>
              <w:t xml:space="preserve">Cultural / Heritage </w:t>
            </w:r>
          </w:p>
        </w:tc>
        <w:tc>
          <w:tcPr>
            <w:tcW w:w="2409" w:type="dxa"/>
          </w:tcPr>
          <w:p w14:paraId="2C7FBD29" w14:textId="77777777" w:rsidR="005F02A6" w:rsidRDefault="005F02A6" w:rsidP="00B65792">
            <w:pPr>
              <w:pStyle w:val="Default"/>
              <w:rPr>
                <w:sz w:val="22"/>
                <w:szCs w:val="22"/>
              </w:rPr>
            </w:pPr>
            <w:r>
              <w:rPr>
                <w:sz w:val="22"/>
                <w:szCs w:val="22"/>
              </w:rPr>
              <w:t>9</w:t>
            </w:r>
          </w:p>
        </w:tc>
      </w:tr>
      <w:tr w:rsidR="005F02A6" w14:paraId="79CAECCB" w14:textId="77777777" w:rsidTr="00B65792">
        <w:trPr>
          <w:trHeight w:val="110"/>
        </w:trPr>
        <w:tc>
          <w:tcPr>
            <w:tcW w:w="2689" w:type="dxa"/>
          </w:tcPr>
          <w:p w14:paraId="044A0C77" w14:textId="77777777" w:rsidR="005F02A6" w:rsidRDefault="005F02A6" w:rsidP="00B65792">
            <w:pPr>
              <w:pStyle w:val="Default"/>
              <w:rPr>
                <w:sz w:val="22"/>
                <w:szCs w:val="22"/>
              </w:rPr>
            </w:pPr>
            <w:r>
              <w:rPr>
                <w:sz w:val="22"/>
                <w:szCs w:val="22"/>
              </w:rPr>
              <w:t xml:space="preserve">Hotel </w:t>
            </w:r>
          </w:p>
        </w:tc>
        <w:tc>
          <w:tcPr>
            <w:tcW w:w="2409" w:type="dxa"/>
          </w:tcPr>
          <w:p w14:paraId="27CCE070" w14:textId="77777777" w:rsidR="005F02A6" w:rsidRDefault="005F02A6" w:rsidP="00B65792">
            <w:pPr>
              <w:pStyle w:val="Default"/>
              <w:rPr>
                <w:sz w:val="22"/>
                <w:szCs w:val="22"/>
              </w:rPr>
            </w:pPr>
            <w:r>
              <w:rPr>
                <w:sz w:val="22"/>
                <w:szCs w:val="22"/>
              </w:rPr>
              <w:t>10</w:t>
            </w:r>
          </w:p>
        </w:tc>
      </w:tr>
      <w:tr w:rsidR="005F02A6" w14:paraId="7DEFE582" w14:textId="77777777" w:rsidTr="00B65792">
        <w:trPr>
          <w:trHeight w:val="110"/>
        </w:trPr>
        <w:tc>
          <w:tcPr>
            <w:tcW w:w="2689" w:type="dxa"/>
          </w:tcPr>
          <w:p w14:paraId="78EB2C37" w14:textId="77777777" w:rsidR="005F02A6" w:rsidRDefault="005F02A6" w:rsidP="00B65792">
            <w:pPr>
              <w:pStyle w:val="Default"/>
              <w:rPr>
                <w:sz w:val="22"/>
                <w:szCs w:val="22"/>
              </w:rPr>
            </w:pPr>
            <w:r>
              <w:rPr>
                <w:sz w:val="22"/>
                <w:szCs w:val="22"/>
              </w:rPr>
              <w:t xml:space="preserve">Airport </w:t>
            </w:r>
          </w:p>
        </w:tc>
        <w:tc>
          <w:tcPr>
            <w:tcW w:w="2409" w:type="dxa"/>
          </w:tcPr>
          <w:p w14:paraId="710C3F93" w14:textId="77777777" w:rsidR="005F02A6" w:rsidRDefault="005F02A6" w:rsidP="00B65792">
            <w:pPr>
              <w:pStyle w:val="Default"/>
              <w:rPr>
                <w:sz w:val="22"/>
                <w:szCs w:val="22"/>
              </w:rPr>
            </w:pPr>
            <w:r>
              <w:rPr>
                <w:sz w:val="22"/>
                <w:szCs w:val="22"/>
              </w:rPr>
              <w:t>11</w:t>
            </w:r>
          </w:p>
        </w:tc>
      </w:tr>
      <w:tr w:rsidR="005F02A6" w14:paraId="6AEAE4AC" w14:textId="77777777" w:rsidTr="00B65792">
        <w:trPr>
          <w:trHeight w:val="110"/>
        </w:trPr>
        <w:tc>
          <w:tcPr>
            <w:tcW w:w="2689" w:type="dxa"/>
          </w:tcPr>
          <w:p w14:paraId="774496D9" w14:textId="77777777" w:rsidR="005F02A6" w:rsidRDefault="005F02A6" w:rsidP="00B65792">
            <w:pPr>
              <w:pStyle w:val="Default"/>
              <w:rPr>
                <w:sz w:val="22"/>
                <w:szCs w:val="22"/>
              </w:rPr>
            </w:pPr>
            <w:r>
              <w:rPr>
                <w:sz w:val="22"/>
                <w:szCs w:val="22"/>
              </w:rPr>
              <w:t xml:space="preserve">Industrial </w:t>
            </w:r>
          </w:p>
        </w:tc>
        <w:tc>
          <w:tcPr>
            <w:tcW w:w="2409" w:type="dxa"/>
          </w:tcPr>
          <w:p w14:paraId="1D5BEEF5" w14:textId="77777777" w:rsidR="005F02A6" w:rsidRDefault="005F02A6" w:rsidP="00B65792">
            <w:pPr>
              <w:pStyle w:val="Default"/>
              <w:rPr>
                <w:sz w:val="22"/>
                <w:szCs w:val="22"/>
              </w:rPr>
            </w:pPr>
            <w:r>
              <w:rPr>
                <w:sz w:val="22"/>
                <w:szCs w:val="22"/>
              </w:rPr>
              <w:t xml:space="preserve">12 </w:t>
            </w:r>
          </w:p>
        </w:tc>
      </w:tr>
      <w:tr w:rsidR="005F02A6" w14:paraId="6E3C0119" w14:textId="77777777" w:rsidTr="00B65792">
        <w:trPr>
          <w:trHeight w:val="110"/>
        </w:trPr>
        <w:tc>
          <w:tcPr>
            <w:tcW w:w="2689" w:type="dxa"/>
          </w:tcPr>
          <w:p w14:paraId="5053991D" w14:textId="77777777" w:rsidR="005F02A6" w:rsidRDefault="005F02A6" w:rsidP="00B65792">
            <w:pPr>
              <w:pStyle w:val="Default"/>
              <w:rPr>
                <w:sz w:val="22"/>
                <w:szCs w:val="22"/>
              </w:rPr>
            </w:pPr>
            <w:r>
              <w:rPr>
                <w:sz w:val="22"/>
                <w:szCs w:val="22"/>
              </w:rPr>
              <w:t xml:space="preserve">Community Centre </w:t>
            </w:r>
          </w:p>
        </w:tc>
        <w:tc>
          <w:tcPr>
            <w:tcW w:w="2409" w:type="dxa"/>
          </w:tcPr>
          <w:p w14:paraId="3225C67A" w14:textId="77777777" w:rsidR="005F02A6" w:rsidRDefault="005F02A6" w:rsidP="00B65792">
            <w:pPr>
              <w:pStyle w:val="Default"/>
              <w:rPr>
                <w:sz w:val="22"/>
                <w:szCs w:val="22"/>
              </w:rPr>
            </w:pPr>
            <w:r>
              <w:rPr>
                <w:sz w:val="22"/>
                <w:szCs w:val="22"/>
              </w:rPr>
              <w:t xml:space="preserve">13 </w:t>
            </w:r>
          </w:p>
        </w:tc>
      </w:tr>
      <w:tr w:rsidR="005F02A6" w14:paraId="10DC7B85" w14:textId="77777777" w:rsidTr="00B65792">
        <w:trPr>
          <w:trHeight w:val="110"/>
        </w:trPr>
        <w:tc>
          <w:tcPr>
            <w:tcW w:w="2689" w:type="dxa"/>
          </w:tcPr>
          <w:p w14:paraId="0F030090" w14:textId="77777777" w:rsidR="005F02A6" w:rsidRDefault="005F02A6" w:rsidP="00B65792">
            <w:pPr>
              <w:pStyle w:val="Default"/>
              <w:rPr>
                <w:sz w:val="22"/>
                <w:szCs w:val="22"/>
              </w:rPr>
            </w:pPr>
            <w:r>
              <w:rPr>
                <w:sz w:val="22"/>
                <w:szCs w:val="22"/>
              </w:rPr>
              <w:t xml:space="preserve">Agricultural </w:t>
            </w:r>
          </w:p>
        </w:tc>
        <w:tc>
          <w:tcPr>
            <w:tcW w:w="2409" w:type="dxa"/>
          </w:tcPr>
          <w:p w14:paraId="01395E1F" w14:textId="77777777" w:rsidR="005F02A6" w:rsidRDefault="005F02A6" w:rsidP="00B65792">
            <w:pPr>
              <w:pStyle w:val="Default"/>
              <w:rPr>
                <w:sz w:val="22"/>
                <w:szCs w:val="22"/>
              </w:rPr>
            </w:pPr>
            <w:r>
              <w:rPr>
                <w:sz w:val="22"/>
                <w:szCs w:val="22"/>
              </w:rPr>
              <w:t xml:space="preserve">14 </w:t>
            </w:r>
          </w:p>
        </w:tc>
      </w:tr>
      <w:tr w:rsidR="005F02A6" w14:paraId="332E20C2" w14:textId="77777777" w:rsidTr="00B65792">
        <w:trPr>
          <w:trHeight w:val="110"/>
        </w:trPr>
        <w:tc>
          <w:tcPr>
            <w:tcW w:w="2689" w:type="dxa"/>
          </w:tcPr>
          <w:p w14:paraId="757B4FE4" w14:textId="77777777" w:rsidR="005F02A6" w:rsidRDefault="005F02A6" w:rsidP="00B65792">
            <w:pPr>
              <w:pStyle w:val="Default"/>
              <w:rPr>
                <w:sz w:val="22"/>
                <w:szCs w:val="22"/>
              </w:rPr>
            </w:pPr>
            <w:r>
              <w:rPr>
                <w:sz w:val="22"/>
                <w:szCs w:val="22"/>
              </w:rPr>
              <w:t xml:space="preserve">Energy </w:t>
            </w:r>
          </w:p>
        </w:tc>
        <w:tc>
          <w:tcPr>
            <w:tcW w:w="2409" w:type="dxa"/>
          </w:tcPr>
          <w:p w14:paraId="16B4DA79" w14:textId="77777777" w:rsidR="005F02A6" w:rsidRDefault="005F02A6" w:rsidP="00B65792">
            <w:pPr>
              <w:pStyle w:val="Default"/>
              <w:rPr>
                <w:sz w:val="22"/>
                <w:szCs w:val="22"/>
              </w:rPr>
            </w:pPr>
            <w:r>
              <w:rPr>
                <w:sz w:val="22"/>
                <w:szCs w:val="22"/>
              </w:rPr>
              <w:t xml:space="preserve">15 </w:t>
            </w:r>
          </w:p>
        </w:tc>
      </w:tr>
      <w:tr w:rsidR="005F02A6" w14:paraId="7B20FD4D" w14:textId="77777777" w:rsidTr="00B65792">
        <w:trPr>
          <w:trHeight w:val="110"/>
        </w:trPr>
        <w:tc>
          <w:tcPr>
            <w:tcW w:w="2689" w:type="dxa"/>
          </w:tcPr>
          <w:p w14:paraId="0BAB934A" w14:textId="77777777" w:rsidR="005F02A6" w:rsidRDefault="005F02A6" w:rsidP="00B65792">
            <w:pPr>
              <w:pStyle w:val="Default"/>
              <w:rPr>
                <w:sz w:val="22"/>
                <w:szCs w:val="22"/>
              </w:rPr>
            </w:pPr>
            <w:r>
              <w:rPr>
                <w:sz w:val="22"/>
                <w:szCs w:val="22"/>
              </w:rPr>
              <w:lastRenderedPageBreak/>
              <w:t xml:space="preserve">Banking and Finance </w:t>
            </w:r>
          </w:p>
        </w:tc>
        <w:tc>
          <w:tcPr>
            <w:tcW w:w="2409" w:type="dxa"/>
          </w:tcPr>
          <w:p w14:paraId="503E2512" w14:textId="77777777" w:rsidR="005F02A6" w:rsidRDefault="005F02A6" w:rsidP="00B65792">
            <w:pPr>
              <w:pStyle w:val="Default"/>
              <w:rPr>
                <w:sz w:val="22"/>
                <w:szCs w:val="22"/>
              </w:rPr>
            </w:pPr>
            <w:r>
              <w:rPr>
                <w:sz w:val="22"/>
                <w:szCs w:val="22"/>
              </w:rPr>
              <w:t xml:space="preserve">16 </w:t>
            </w:r>
          </w:p>
        </w:tc>
      </w:tr>
      <w:tr w:rsidR="005F02A6" w14:paraId="636F8629" w14:textId="77777777" w:rsidTr="00B65792">
        <w:trPr>
          <w:trHeight w:val="110"/>
        </w:trPr>
        <w:tc>
          <w:tcPr>
            <w:tcW w:w="2689" w:type="dxa"/>
          </w:tcPr>
          <w:p w14:paraId="3BA2640A" w14:textId="77777777" w:rsidR="005F02A6" w:rsidRDefault="005F02A6" w:rsidP="00B65792">
            <w:pPr>
              <w:pStyle w:val="Default"/>
              <w:rPr>
                <w:sz w:val="22"/>
                <w:szCs w:val="22"/>
              </w:rPr>
            </w:pPr>
            <w:r>
              <w:rPr>
                <w:sz w:val="22"/>
                <w:szCs w:val="22"/>
              </w:rPr>
              <w:t xml:space="preserve">Mail and Shipping </w:t>
            </w:r>
          </w:p>
        </w:tc>
        <w:tc>
          <w:tcPr>
            <w:tcW w:w="2409" w:type="dxa"/>
          </w:tcPr>
          <w:p w14:paraId="5FE4B137" w14:textId="77777777" w:rsidR="005F02A6" w:rsidRDefault="005F02A6" w:rsidP="00B65792">
            <w:pPr>
              <w:pStyle w:val="Default"/>
              <w:rPr>
                <w:sz w:val="22"/>
                <w:szCs w:val="22"/>
              </w:rPr>
            </w:pPr>
            <w:r>
              <w:rPr>
                <w:sz w:val="22"/>
                <w:szCs w:val="22"/>
              </w:rPr>
              <w:t xml:space="preserve">17 </w:t>
            </w:r>
          </w:p>
        </w:tc>
      </w:tr>
      <w:tr w:rsidR="005F02A6" w14:paraId="7ADBADEE" w14:textId="77777777" w:rsidTr="00B65792">
        <w:trPr>
          <w:trHeight w:val="110"/>
        </w:trPr>
        <w:tc>
          <w:tcPr>
            <w:tcW w:w="2689" w:type="dxa"/>
          </w:tcPr>
          <w:p w14:paraId="487AC469" w14:textId="77777777" w:rsidR="005F02A6" w:rsidRDefault="005F02A6" w:rsidP="00B65792">
            <w:pPr>
              <w:pStyle w:val="Default"/>
              <w:rPr>
                <w:sz w:val="22"/>
                <w:szCs w:val="22"/>
              </w:rPr>
            </w:pPr>
            <w:r>
              <w:rPr>
                <w:sz w:val="22"/>
                <w:szCs w:val="22"/>
              </w:rPr>
              <w:t xml:space="preserve">Weather </w:t>
            </w:r>
          </w:p>
        </w:tc>
        <w:tc>
          <w:tcPr>
            <w:tcW w:w="2409" w:type="dxa"/>
          </w:tcPr>
          <w:p w14:paraId="28CDD11A" w14:textId="77777777" w:rsidR="005F02A6" w:rsidRDefault="005F02A6" w:rsidP="00B65792">
            <w:pPr>
              <w:pStyle w:val="Default"/>
              <w:rPr>
                <w:sz w:val="22"/>
                <w:szCs w:val="22"/>
              </w:rPr>
            </w:pPr>
            <w:r>
              <w:rPr>
                <w:sz w:val="22"/>
                <w:szCs w:val="22"/>
              </w:rPr>
              <w:t xml:space="preserve">18 </w:t>
            </w:r>
          </w:p>
        </w:tc>
      </w:tr>
      <w:tr w:rsidR="005F02A6" w14:paraId="0FCA857D" w14:textId="77777777" w:rsidTr="00B65792">
        <w:trPr>
          <w:trHeight w:val="110"/>
        </w:trPr>
        <w:tc>
          <w:tcPr>
            <w:tcW w:w="2689" w:type="dxa"/>
          </w:tcPr>
          <w:p w14:paraId="58AC7B58" w14:textId="77777777" w:rsidR="005F02A6" w:rsidRDefault="005F02A6" w:rsidP="00B65792">
            <w:pPr>
              <w:pStyle w:val="Default"/>
              <w:rPr>
                <w:sz w:val="22"/>
                <w:szCs w:val="22"/>
              </w:rPr>
            </w:pPr>
            <w:r>
              <w:rPr>
                <w:sz w:val="22"/>
                <w:szCs w:val="22"/>
              </w:rPr>
              <w:t xml:space="preserve">Water Supply and Treatment </w:t>
            </w:r>
          </w:p>
        </w:tc>
        <w:tc>
          <w:tcPr>
            <w:tcW w:w="2409" w:type="dxa"/>
          </w:tcPr>
          <w:p w14:paraId="6C04D0C8" w14:textId="77777777" w:rsidR="005F02A6" w:rsidRDefault="005F02A6" w:rsidP="00B65792">
            <w:pPr>
              <w:pStyle w:val="Default"/>
              <w:rPr>
                <w:sz w:val="22"/>
                <w:szCs w:val="22"/>
              </w:rPr>
            </w:pPr>
            <w:r>
              <w:rPr>
                <w:sz w:val="22"/>
                <w:szCs w:val="22"/>
              </w:rPr>
              <w:t xml:space="preserve">19 </w:t>
            </w:r>
          </w:p>
        </w:tc>
      </w:tr>
      <w:tr w:rsidR="005F02A6" w14:paraId="4584828E" w14:textId="77777777" w:rsidTr="00B65792">
        <w:trPr>
          <w:trHeight w:val="110"/>
        </w:trPr>
        <w:tc>
          <w:tcPr>
            <w:tcW w:w="2689" w:type="dxa"/>
          </w:tcPr>
          <w:p w14:paraId="676FD790" w14:textId="77777777" w:rsidR="005F02A6" w:rsidRDefault="005F02A6" w:rsidP="00B65792">
            <w:pPr>
              <w:pStyle w:val="Default"/>
              <w:rPr>
                <w:sz w:val="22"/>
                <w:szCs w:val="22"/>
              </w:rPr>
            </w:pPr>
            <w:r>
              <w:rPr>
                <w:sz w:val="22"/>
                <w:szCs w:val="22"/>
              </w:rPr>
              <w:t xml:space="preserve">Information and Communication </w:t>
            </w:r>
          </w:p>
        </w:tc>
        <w:tc>
          <w:tcPr>
            <w:tcW w:w="2409" w:type="dxa"/>
          </w:tcPr>
          <w:p w14:paraId="48AD9045" w14:textId="77777777" w:rsidR="005F02A6" w:rsidRDefault="005F02A6" w:rsidP="00B65792">
            <w:pPr>
              <w:pStyle w:val="Default"/>
              <w:rPr>
                <w:sz w:val="22"/>
                <w:szCs w:val="22"/>
              </w:rPr>
            </w:pPr>
            <w:r>
              <w:rPr>
                <w:sz w:val="22"/>
                <w:szCs w:val="22"/>
              </w:rPr>
              <w:t xml:space="preserve">20 </w:t>
            </w:r>
          </w:p>
        </w:tc>
      </w:tr>
      <w:tr w:rsidR="005F02A6" w14:paraId="1E3FE498" w14:textId="77777777" w:rsidTr="00B65792">
        <w:trPr>
          <w:trHeight w:val="110"/>
        </w:trPr>
        <w:tc>
          <w:tcPr>
            <w:tcW w:w="2689" w:type="dxa"/>
          </w:tcPr>
          <w:p w14:paraId="0791531D" w14:textId="77777777" w:rsidR="005F02A6" w:rsidRDefault="005F02A6" w:rsidP="00B65792">
            <w:pPr>
              <w:pStyle w:val="Default"/>
              <w:rPr>
                <w:sz w:val="22"/>
                <w:szCs w:val="22"/>
              </w:rPr>
            </w:pPr>
            <w:r>
              <w:rPr>
                <w:sz w:val="22"/>
                <w:szCs w:val="22"/>
              </w:rPr>
              <w:t xml:space="preserve">Other </w:t>
            </w:r>
          </w:p>
        </w:tc>
        <w:tc>
          <w:tcPr>
            <w:tcW w:w="2409" w:type="dxa"/>
          </w:tcPr>
          <w:p w14:paraId="6D2E249F" w14:textId="77777777" w:rsidR="005F02A6" w:rsidRDefault="005F02A6" w:rsidP="00B65792">
            <w:pPr>
              <w:pStyle w:val="Default"/>
              <w:numPr>
                <w:ilvl w:val="3"/>
                <w:numId w:val="19"/>
              </w:numPr>
              <w:rPr>
                <w:sz w:val="22"/>
                <w:szCs w:val="22"/>
              </w:rPr>
            </w:pPr>
          </w:p>
        </w:tc>
      </w:tr>
    </w:tbl>
    <w:p w14:paraId="14316660"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GFXLandCover subClassOf LandUseClassification</w:t>
      </w:r>
    </w:p>
    <w:p w14:paraId="46312B78" w14:textId="77777777" w:rsidR="005F02A6" w:rsidRDefault="005F02A6" w:rsidP="005F02A6">
      <w:pPr>
        <w:pStyle w:val="ListParagraph"/>
        <w:numPr>
          <w:ilvl w:val="1"/>
          <w:numId w:val="2"/>
        </w:numPr>
        <w:rPr>
          <w:lang w:val="en-CA"/>
        </w:rPr>
      </w:pPr>
      <w:r>
        <w:rPr>
          <w:lang w:val="en-CA"/>
        </w:rPr>
        <w:t>Subclasses of GFXLandCover may be defined according to the value of hasGFXLandCoverCode:</w:t>
      </w:r>
    </w:p>
    <w:tbl>
      <w:tblPr>
        <w:tblStyle w:val="PlainTable1"/>
        <w:tblW w:w="5838" w:type="pct"/>
        <w:tblInd w:w="-113" w:type="dxa"/>
        <w:tblLayout w:type="fixed"/>
        <w:tblLook w:val="04A0" w:firstRow="1" w:lastRow="0" w:firstColumn="1" w:lastColumn="0" w:noHBand="0" w:noVBand="1"/>
      </w:tblPr>
      <w:tblGrid>
        <w:gridCol w:w="641"/>
        <w:gridCol w:w="3192"/>
        <w:gridCol w:w="616"/>
        <w:gridCol w:w="3129"/>
        <w:gridCol w:w="653"/>
        <w:gridCol w:w="2686"/>
      </w:tblGrid>
      <w:tr w:rsidR="005F02A6" w:rsidRPr="008640A6" w14:paraId="39B8E6B3"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75D761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0</w:t>
            </w:r>
          </w:p>
        </w:tc>
        <w:tc>
          <w:tcPr>
            <w:tcW w:w="1462" w:type="pct"/>
            <w:noWrap/>
            <w:vAlign w:val="center"/>
            <w:hideMark/>
          </w:tcPr>
          <w:p w14:paraId="0787D52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No data</w:t>
            </w:r>
          </w:p>
        </w:tc>
        <w:tc>
          <w:tcPr>
            <w:tcW w:w="282" w:type="pct"/>
            <w:vAlign w:val="center"/>
          </w:tcPr>
          <w:p w14:paraId="010904A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50</w:t>
            </w:r>
          </w:p>
        </w:tc>
        <w:tc>
          <w:tcPr>
            <w:tcW w:w="1433" w:type="pct"/>
            <w:vAlign w:val="center"/>
          </w:tcPr>
          <w:p w14:paraId="52031E3A"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Shrubland</w:t>
            </w:r>
          </w:p>
        </w:tc>
        <w:tc>
          <w:tcPr>
            <w:tcW w:w="299" w:type="pct"/>
            <w:vAlign w:val="center"/>
          </w:tcPr>
          <w:p w14:paraId="5CAB8870"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121</w:t>
            </w:r>
          </w:p>
        </w:tc>
        <w:tc>
          <w:tcPr>
            <w:tcW w:w="1230" w:type="pct"/>
            <w:vAlign w:val="center"/>
          </w:tcPr>
          <w:p w14:paraId="3B9E0F2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8640A6">
              <w:rPr>
                <w:rFonts w:ascii="Arial" w:hAnsi="Arial" w:cs="Arial"/>
                <w:b w:val="0"/>
                <w:sz w:val="20"/>
                <w:szCs w:val="20"/>
              </w:rPr>
              <w:t>Annual Cropland</w:t>
            </w:r>
          </w:p>
        </w:tc>
      </w:tr>
      <w:tr w:rsidR="005F02A6" w:rsidRPr="008640A6" w14:paraId="2DBFF2CB"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577211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10</w:t>
            </w:r>
          </w:p>
        </w:tc>
        <w:tc>
          <w:tcPr>
            <w:tcW w:w="1462" w:type="pct"/>
            <w:noWrap/>
            <w:vAlign w:val="center"/>
            <w:hideMark/>
          </w:tcPr>
          <w:p w14:paraId="463D54C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Unclassified</w:t>
            </w:r>
          </w:p>
        </w:tc>
        <w:tc>
          <w:tcPr>
            <w:tcW w:w="282" w:type="pct"/>
            <w:vAlign w:val="center"/>
          </w:tcPr>
          <w:p w14:paraId="39EB60C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51</w:t>
            </w:r>
          </w:p>
        </w:tc>
        <w:tc>
          <w:tcPr>
            <w:tcW w:w="1433" w:type="pct"/>
            <w:vAlign w:val="center"/>
          </w:tcPr>
          <w:p w14:paraId="15ED0C30"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tall</w:t>
            </w:r>
          </w:p>
        </w:tc>
        <w:tc>
          <w:tcPr>
            <w:tcW w:w="299" w:type="pct"/>
            <w:vAlign w:val="center"/>
          </w:tcPr>
          <w:p w14:paraId="41F9490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122</w:t>
            </w:r>
          </w:p>
        </w:tc>
        <w:tc>
          <w:tcPr>
            <w:tcW w:w="1230" w:type="pct"/>
            <w:vAlign w:val="center"/>
          </w:tcPr>
          <w:p w14:paraId="137294B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Perennial Cropland and Pasture</w:t>
            </w:r>
          </w:p>
        </w:tc>
      </w:tr>
      <w:tr w:rsidR="005F02A6" w:rsidRPr="008640A6" w14:paraId="17A63A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7D2261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11</w:t>
            </w:r>
          </w:p>
        </w:tc>
        <w:tc>
          <w:tcPr>
            <w:tcW w:w="1462" w:type="pct"/>
            <w:noWrap/>
            <w:vAlign w:val="center"/>
            <w:hideMark/>
          </w:tcPr>
          <w:p w14:paraId="140B4F9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Cloud</w:t>
            </w:r>
          </w:p>
        </w:tc>
        <w:tc>
          <w:tcPr>
            <w:tcW w:w="282" w:type="pct"/>
            <w:vAlign w:val="center"/>
          </w:tcPr>
          <w:p w14:paraId="10F91F8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52</w:t>
            </w:r>
          </w:p>
        </w:tc>
        <w:tc>
          <w:tcPr>
            <w:tcW w:w="1433" w:type="pct"/>
            <w:vAlign w:val="center"/>
          </w:tcPr>
          <w:p w14:paraId="403B8F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Shrub low</w:t>
            </w:r>
          </w:p>
        </w:tc>
        <w:tc>
          <w:tcPr>
            <w:tcW w:w="299" w:type="pct"/>
            <w:vAlign w:val="center"/>
          </w:tcPr>
          <w:p w14:paraId="4807AA4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200</w:t>
            </w:r>
          </w:p>
        </w:tc>
        <w:tc>
          <w:tcPr>
            <w:tcW w:w="1230" w:type="pct"/>
            <w:vAlign w:val="center"/>
          </w:tcPr>
          <w:p w14:paraId="691CF9C0"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Forest/Tree classes</w:t>
            </w:r>
          </w:p>
        </w:tc>
      </w:tr>
      <w:tr w:rsidR="005F02A6" w:rsidRPr="008640A6" w14:paraId="2071294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F16957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12</w:t>
            </w:r>
          </w:p>
        </w:tc>
        <w:tc>
          <w:tcPr>
            <w:tcW w:w="1462" w:type="pct"/>
            <w:noWrap/>
            <w:vAlign w:val="center"/>
            <w:hideMark/>
          </w:tcPr>
          <w:p w14:paraId="007141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Shadow</w:t>
            </w:r>
          </w:p>
        </w:tc>
        <w:tc>
          <w:tcPr>
            <w:tcW w:w="282" w:type="pct"/>
            <w:vAlign w:val="center"/>
          </w:tcPr>
          <w:p w14:paraId="13E8308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53</w:t>
            </w:r>
          </w:p>
        </w:tc>
        <w:tc>
          <w:tcPr>
            <w:tcW w:w="1433" w:type="pct"/>
            <w:vAlign w:val="center"/>
          </w:tcPr>
          <w:p w14:paraId="4D9B09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Prostrate dwarf shrub</w:t>
            </w:r>
          </w:p>
        </w:tc>
        <w:tc>
          <w:tcPr>
            <w:tcW w:w="299" w:type="pct"/>
            <w:vAlign w:val="center"/>
          </w:tcPr>
          <w:p w14:paraId="4FCB6A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210</w:t>
            </w:r>
          </w:p>
        </w:tc>
        <w:tc>
          <w:tcPr>
            <w:tcW w:w="1230" w:type="pct"/>
            <w:vAlign w:val="center"/>
          </w:tcPr>
          <w:p w14:paraId="49B784D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Forest</w:t>
            </w:r>
          </w:p>
        </w:tc>
      </w:tr>
      <w:tr w:rsidR="005F02A6" w:rsidRPr="008640A6" w14:paraId="4E089D4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048EFC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20</w:t>
            </w:r>
          </w:p>
        </w:tc>
        <w:tc>
          <w:tcPr>
            <w:tcW w:w="1462" w:type="pct"/>
            <w:noWrap/>
            <w:vAlign w:val="center"/>
            <w:hideMark/>
          </w:tcPr>
          <w:p w14:paraId="792318C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Water</w:t>
            </w:r>
          </w:p>
        </w:tc>
        <w:tc>
          <w:tcPr>
            <w:tcW w:w="282" w:type="pct"/>
            <w:vAlign w:val="center"/>
          </w:tcPr>
          <w:p w14:paraId="527A7D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80</w:t>
            </w:r>
          </w:p>
        </w:tc>
        <w:tc>
          <w:tcPr>
            <w:tcW w:w="1433" w:type="pct"/>
            <w:vAlign w:val="center"/>
          </w:tcPr>
          <w:p w14:paraId="403471E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w:t>
            </w:r>
          </w:p>
        </w:tc>
        <w:tc>
          <w:tcPr>
            <w:tcW w:w="299" w:type="pct"/>
            <w:vAlign w:val="center"/>
          </w:tcPr>
          <w:p w14:paraId="3703524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211</w:t>
            </w:r>
          </w:p>
        </w:tc>
        <w:tc>
          <w:tcPr>
            <w:tcW w:w="1230" w:type="pct"/>
            <w:vAlign w:val="center"/>
          </w:tcPr>
          <w:p w14:paraId="1578956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Dense</w:t>
            </w:r>
          </w:p>
        </w:tc>
      </w:tr>
      <w:tr w:rsidR="005F02A6" w:rsidRPr="008640A6" w14:paraId="39212353"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B86BF94"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21</w:t>
            </w:r>
          </w:p>
        </w:tc>
        <w:tc>
          <w:tcPr>
            <w:tcW w:w="1462" w:type="pct"/>
            <w:noWrap/>
            <w:vAlign w:val="center"/>
            <w:hideMark/>
          </w:tcPr>
          <w:p w14:paraId="3B7064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Beach</w:t>
            </w:r>
          </w:p>
        </w:tc>
        <w:tc>
          <w:tcPr>
            <w:tcW w:w="282" w:type="pct"/>
            <w:vAlign w:val="center"/>
          </w:tcPr>
          <w:p w14:paraId="61C238F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81</w:t>
            </w:r>
          </w:p>
        </w:tc>
        <w:tc>
          <w:tcPr>
            <w:tcW w:w="1433" w:type="pct"/>
            <w:vAlign w:val="center"/>
          </w:tcPr>
          <w:p w14:paraId="731086D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Treed</w:t>
            </w:r>
          </w:p>
        </w:tc>
        <w:tc>
          <w:tcPr>
            <w:tcW w:w="299" w:type="pct"/>
            <w:vAlign w:val="center"/>
          </w:tcPr>
          <w:p w14:paraId="5C12C76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212</w:t>
            </w:r>
          </w:p>
        </w:tc>
        <w:tc>
          <w:tcPr>
            <w:tcW w:w="1230" w:type="pct"/>
            <w:vAlign w:val="center"/>
          </w:tcPr>
          <w:p w14:paraId="577831F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Open</w:t>
            </w:r>
          </w:p>
        </w:tc>
      </w:tr>
      <w:tr w:rsidR="005F02A6" w:rsidRPr="008640A6" w14:paraId="375CCEF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754FE25"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30</w:t>
            </w:r>
          </w:p>
        </w:tc>
        <w:tc>
          <w:tcPr>
            <w:tcW w:w="1462" w:type="pct"/>
            <w:noWrap/>
            <w:vAlign w:val="center"/>
            <w:hideMark/>
          </w:tcPr>
          <w:p w14:paraId="22A6A6D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Barren/Non-vegetated</w:t>
            </w:r>
          </w:p>
        </w:tc>
        <w:tc>
          <w:tcPr>
            <w:tcW w:w="282" w:type="pct"/>
            <w:vAlign w:val="center"/>
          </w:tcPr>
          <w:p w14:paraId="6E5C227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82</w:t>
            </w:r>
          </w:p>
        </w:tc>
        <w:tc>
          <w:tcPr>
            <w:tcW w:w="1433" w:type="pct"/>
            <w:vAlign w:val="center"/>
          </w:tcPr>
          <w:p w14:paraId="5FA2C8D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Shrub</w:t>
            </w:r>
          </w:p>
        </w:tc>
        <w:tc>
          <w:tcPr>
            <w:tcW w:w="299" w:type="pct"/>
            <w:vAlign w:val="center"/>
          </w:tcPr>
          <w:p w14:paraId="030058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213</w:t>
            </w:r>
          </w:p>
        </w:tc>
        <w:tc>
          <w:tcPr>
            <w:tcW w:w="1230" w:type="pct"/>
            <w:vAlign w:val="center"/>
          </w:tcPr>
          <w:p w14:paraId="3F44397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Coniferous Sparse</w:t>
            </w:r>
          </w:p>
        </w:tc>
      </w:tr>
      <w:tr w:rsidR="005F02A6" w:rsidRPr="008640A6" w14:paraId="4CC4DA1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7E7CB092"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31</w:t>
            </w:r>
          </w:p>
        </w:tc>
        <w:tc>
          <w:tcPr>
            <w:tcW w:w="1462" w:type="pct"/>
            <w:noWrap/>
            <w:vAlign w:val="center"/>
            <w:hideMark/>
          </w:tcPr>
          <w:p w14:paraId="108EBEE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Snow/Ice</w:t>
            </w:r>
          </w:p>
        </w:tc>
        <w:tc>
          <w:tcPr>
            <w:tcW w:w="282" w:type="pct"/>
            <w:vAlign w:val="center"/>
          </w:tcPr>
          <w:p w14:paraId="4F3DC90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83</w:t>
            </w:r>
          </w:p>
        </w:tc>
        <w:tc>
          <w:tcPr>
            <w:tcW w:w="1433" w:type="pct"/>
            <w:vAlign w:val="center"/>
          </w:tcPr>
          <w:p w14:paraId="1056051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Wetland - Herb</w:t>
            </w:r>
          </w:p>
        </w:tc>
        <w:tc>
          <w:tcPr>
            <w:tcW w:w="299" w:type="pct"/>
            <w:vAlign w:val="center"/>
          </w:tcPr>
          <w:p w14:paraId="4F0DD3E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220</w:t>
            </w:r>
          </w:p>
        </w:tc>
        <w:tc>
          <w:tcPr>
            <w:tcW w:w="1230" w:type="pct"/>
            <w:vAlign w:val="center"/>
          </w:tcPr>
          <w:p w14:paraId="608797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Deciduous Forest</w:t>
            </w:r>
          </w:p>
        </w:tc>
      </w:tr>
      <w:tr w:rsidR="005F02A6" w:rsidRPr="008640A6" w14:paraId="744B1D23"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36EE774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32</w:t>
            </w:r>
          </w:p>
        </w:tc>
        <w:tc>
          <w:tcPr>
            <w:tcW w:w="1462" w:type="pct"/>
            <w:noWrap/>
            <w:vAlign w:val="center"/>
            <w:hideMark/>
          </w:tcPr>
          <w:p w14:paraId="75627BA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Rock/Rubble</w:t>
            </w:r>
          </w:p>
        </w:tc>
        <w:tc>
          <w:tcPr>
            <w:tcW w:w="282" w:type="pct"/>
            <w:vAlign w:val="center"/>
          </w:tcPr>
          <w:p w14:paraId="5E2E1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100</w:t>
            </w:r>
          </w:p>
        </w:tc>
        <w:tc>
          <w:tcPr>
            <w:tcW w:w="1433" w:type="pct"/>
            <w:vAlign w:val="center"/>
          </w:tcPr>
          <w:p w14:paraId="29A06B1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Herb</w:t>
            </w:r>
          </w:p>
        </w:tc>
        <w:tc>
          <w:tcPr>
            <w:tcW w:w="299" w:type="pct"/>
            <w:vAlign w:val="center"/>
          </w:tcPr>
          <w:p w14:paraId="0A3861B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221</w:t>
            </w:r>
          </w:p>
        </w:tc>
        <w:tc>
          <w:tcPr>
            <w:tcW w:w="1230" w:type="pct"/>
            <w:vAlign w:val="center"/>
          </w:tcPr>
          <w:p w14:paraId="30096A9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Dense</w:t>
            </w:r>
          </w:p>
        </w:tc>
      </w:tr>
      <w:tr w:rsidR="005F02A6" w:rsidRPr="008640A6" w14:paraId="1260EC30"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00A9B25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33</w:t>
            </w:r>
          </w:p>
        </w:tc>
        <w:tc>
          <w:tcPr>
            <w:tcW w:w="1462" w:type="pct"/>
            <w:noWrap/>
            <w:vAlign w:val="center"/>
            <w:hideMark/>
          </w:tcPr>
          <w:p w14:paraId="092B7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Exposed land</w:t>
            </w:r>
          </w:p>
        </w:tc>
        <w:tc>
          <w:tcPr>
            <w:tcW w:w="282" w:type="pct"/>
            <w:vAlign w:val="center"/>
          </w:tcPr>
          <w:p w14:paraId="63DBC2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101</w:t>
            </w:r>
          </w:p>
        </w:tc>
        <w:tc>
          <w:tcPr>
            <w:tcW w:w="1433" w:type="pct"/>
            <w:vAlign w:val="center"/>
          </w:tcPr>
          <w:p w14:paraId="00CAF63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Tussock graminoid tundra</w:t>
            </w:r>
          </w:p>
        </w:tc>
        <w:tc>
          <w:tcPr>
            <w:tcW w:w="299" w:type="pct"/>
            <w:vAlign w:val="center"/>
          </w:tcPr>
          <w:p w14:paraId="055354A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222</w:t>
            </w:r>
          </w:p>
        </w:tc>
        <w:tc>
          <w:tcPr>
            <w:tcW w:w="1230" w:type="pct"/>
            <w:vAlign w:val="center"/>
          </w:tcPr>
          <w:p w14:paraId="68E41E0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Open</w:t>
            </w:r>
          </w:p>
        </w:tc>
      </w:tr>
      <w:tr w:rsidR="005F02A6" w:rsidRPr="008640A6" w14:paraId="62833ED2"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2B51A868"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34</w:t>
            </w:r>
          </w:p>
        </w:tc>
        <w:tc>
          <w:tcPr>
            <w:tcW w:w="1462" w:type="pct"/>
            <w:noWrap/>
            <w:vAlign w:val="center"/>
            <w:hideMark/>
          </w:tcPr>
          <w:p w14:paraId="76B675B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Developed</w:t>
            </w:r>
          </w:p>
        </w:tc>
        <w:tc>
          <w:tcPr>
            <w:tcW w:w="282" w:type="pct"/>
            <w:vAlign w:val="center"/>
          </w:tcPr>
          <w:p w14:paraId="50D003A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102</w:t>
            </w:r>
          </w:p>
        </w:tc>
        <w:tc>
          <w:tcPr>
            <w:tcW w:w="1433" w:type="pct"/>
            <w:vAlign w:val="center"/>
          </w:tcPr>
          <w:p w14:paraId="5729848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Wet sedge</w:t>
            </w:r>
          </w:p>
        </w:tc>
        <w:tc>
          <w:tcPr>
            <w:tcW w:w="299" w:type="pct"/>
            <w:vAlign w:val="center"/>
          </w:tcPr>
          <w:p w14:paraId="6ECDD48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223</w:t>
            </w:r>
          </w:p>
        </w:tc>
        <w:tc>
          <w:tcPr>
            <w:tcW w:w="1230" w:type="pct"/>
            <w:vAlign w:val="center"/>
          </w:tcPr>
          <w:p w14:paraId="695E522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Broadleaf Sparse</w:t>
            </w:r>
          </w:p>
        </w:tc>
      </w:tr>
      <w:tr w:rsidR="005F02A6" w:rsidRPr="008640A6" w14:paraId="5F4466D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600DDA26"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35</w:t>
            </w:r>
          </w:p>
        </w:tc>
        <w:tc>
          <w:tcPr>
            <w:tcW w:w="1462" w:type="pct"/>
            <w:noWrap/>
            <w:vAlign w:val="center"/>
            <w:hideMark/>
          </w:tcPr>
          <w:p w14:paraId="0E76D82C"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bedrock</w:t>
            </w:r>
          </w:p>
        </w:tc>
        <w:tc>
          <w:tcPr>
            <w:tcW w:w="282" w:type="pct"/>
            <w:vAlign w:val="center"/>
          </w:tcPr>
          <w:p w14:paraId="004FC6D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103</w:t>
            </w:r>
          </w:p>
        </w:tc>
        <w:tc>
          <w:tcPr>
            <w:tcW w:w="1433" w:type="pct"/>
            <w:vAlign w:val="center"/>
          </w:tcPr>
          <w:p w14:paraId="0F8BB1B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Moist to dry nontussock graminoid/dwarf shrub tundra</w:t>
            </w:r>
          </w:p>
        </w:tc>
        <w:tc>
          <w:tcPr>
            <w:tcW w:w="299" w:type="pct"/>
            <w:vAlign w:val="center"/>
          </w:tcPr>
          <w:p w14:paraId="7D2DBF9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230</w:t>
            </w:r>
          </w:p>
        </w:tc>
        <w:tc>
          <w:tcPr>
            <w:tcW w:w="1230" w:type="pct"/>
            <w:vAlign w:val="center"/>
          </w:tcPr>
          <w:p w14:paraId="5F1C646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 Forest</w:t>
            </w:r>
          </w:p>
        </w:tc>
      </w:tr>
      <w:tr w:rsidR="005F02A6" w:rsidRPr="008640A6" w14:paraId="2BA40BA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5E2ADC8A"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36</w:t>
            </w:r>
          </w:p>
        </w:tc>
        <w:tc>
          <w:tcPr>
            <w:tcW w:w="1462" w:type="pct"/>
            <w:noWrap/>
            <w:vAlign w:val="center"/>
            <w:hideMark/>
          </w:tcPr>
          <w:p w14:paraId="2D5B7313"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Sparsely vegetated till-conluvium</w:t>
            </w:r>
          </w:p>
        </w:tc>
        <w:tc>
          <w:tcPr>
            <w:tcW w:w="282" w:type="pct"/>
            <w:vAlign w:val="center"/>
          </w:tcPr>
          <w:p w14:paraId="285A6AA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104</w:t>
            </w:r>
          </w:p>
        </w:tc>
        <w:tc>
          <w:tcPr>
            <w:tcW w:w="1433" w:type="pct"/>
            <w:vAlign w:val="center"/>
          </w:tcPr>
          <w:p w14:paraId="2FBB79B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Dry graminoid prostrate dwarf shrub tundra</w:t>
            </w:r>
          </w:p>
        </w:tc>
        <w:tc>
          <w:tcPr>
            <w:tcW w:w="299" w:type="pct"/>
            <w:vAlign w:val="center"/>
          </w:tcPr>
          <w:p w14:paraId="4638450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231</w:t>
            </w:r>
          </w:p>
        </w:tc>
        <w:tc>
          <w:tcPr>
            <w:tcW w:w="1230" w:type="pct"/>
            <w:vAlign w:val="center"/>
          </w:tcPr>
          <w:p w14:paraId="77BD138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Dense</w:t>
            </w:r>
          </w:p>
        </w:tc>
      </w:tr>
      <w:tr w:rsidR="005F02A6" w:rsidRPr="008640A6" w14:paraId="4A4A0D5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4F5FA9DC"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lastRenderedPageBreak/>
              <w:t>37</w:t>
            </w:r>
          </w:p>
        </w:tc>
        <w:tc>
          <w:tcPr>
            <w:tcW w:w="1462" w:type="pct"/>
            <w:noWrap/>
            <w:vAlign w:val="center"/>
            <w:hideMark/>
          </w:tcPr>
          <w:p w14:paraId="24042C7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Bare soil with cryptogam crust - frost boils</w:t>
            </w:r>
          </w:p>
        </w:tc>
        <w:tc>
          <w:tcPr>
            <w:tcW w:w="282" w:type="pct"/>
            <w:vAlign w:val="center"/>
          </w:tcPr>
          <w:p w14:paraId="4F2BDA3B"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110</w:t>
            </w:r>
          </w:p>
        </w:tc>
        <w:tc>
          <w:tcPr>
            <w:tcW w:w="1433" w:type="pct"/>
            <w:vAlign w:val="center"/>
          </w:tcPr>
          <w:p w14:paraId="605FD7F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Grassland</w:t>
            </w:r>
          </w:p>
        </w:tc>
        <w:tc>
          <w:tcPr>
            <w:tcW w:w="299" w:type="pct"/>
            <w:vAlign w:val="center"/>
          </w:tcPr>
          <w:p w14:paraId="57ECB9A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232</w:t>
            </w:r>
          </w:p>
        </w:tc>
        <w:tc>
          <w:tcPr>
            <w:tcW w:w="1230" w:type="pct"/>
            <w:vAlign w:val="center"/>
          </w:tcPr>
          <w:p w14:paraId="2F9A375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Open</w:t>
            </w:r>
          </w:p>
        </w:tc>
      </w:tr>
      <w:tr w:rsidR="005F02A6" w:rsidRPr="008640A6" w14:paraId="44F9749F"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294" w:type="pct"/>
            <w:noWrap/>
            <w:vAlign w:val="center"/>
            <w:hideMark/>
          </w:tcPr>
          <w:p w14:paraId="15EEFC21" w14:textId="77777777" w:rsidR="005F02A6" w:rsidRPr="008640A6" w:rsidRDefault="005F02A6" w:rsidP="00B65792">
            <w:pPr>
              <w:jc w:val="right"/>
              <w:rPr>
                <w:rFonts w:ascii="Arial" w:hAnsi="Arial" w:cs="Arial"/>
                <w:b w:val="0"/>
                <w:sz w:val="20"/>
                <w:szCs w:val="20"/>
              </w:rPr>
            </w:pPr>
            <w:r w:rsidRPr="008640A6">
              <w:rPr>
                <w:rFonts w:ascii="Arial" w:hAnsi="Arial" w:cs="Arial"/>
                <w:b w:val="0"/>
                <w:sz w:val="20"/>
                <w:szCs w:val="20"/>
              </w:rPr>
              <w:t>40</w:t>
            </w:r>
          </w:p>
        </w:tc>
        <w:tc>
          <w:tcPr>
            <w:tcW w:w="1462" w:type="pct"/>
            <w:noWrap/>
            <w:vAlign w:val="center"/>
            <w:hideMark/>
          </w:tcPr>
          <w:p w14:paraId="0C4B4DF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Bryoids</w:t>
            </w:r>
          </w:p>
        </w:tc>
        <w:tc>
          <w:tcPr>
            <w:tcW w:w="282" w:type="pct"/>
            <w:vAlign w:val="center"/>
          </w:tcPr>
          <w:p w14:paraId="3FF9C2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120</w:t>
            </w:r>
          </w:p>
        </w:tc>
        <w:tc>
          <w:tcPr>
            <w:tcW w:w="1433" w:type="pct"/>
            <w:vAlign w:val="center"/>
          </w:tcPr>
          <w:p w14:paraId="6BB16CC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Cultivated Agricultural Land</w:t>
            </w:r>
          </w:p>
        </w:tc>
        <w:tc>
          <w:tcPr>
            <w:tcW w:w="299" w:type="pct"/>
            <w:vAlign w:val="center"/>
          </w:tcPr>
          <w:p w14:paraId="10A637F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233</w:t>
            </w:r>
          </w:p>
        </w:tc>
        <w:tc>
          <w:tcPr>
            <w:tcW w:w="1230" w:type="pct"/>
            <w:vAlign w:val="center"/>
          </w:tcPr>
          <w:p w14:paraId="53BE421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640A6">
              <w:rPr>
                <w:rFonts w:ascii="Arial" w:hAnsi="Arial" w:cs="Arial"/>
                <w:sz w:val="20"/>
                <w:szCs w:val="20"/>
              </w:rPr>
              <w:t>Mixedwood Sparse</w:t>
            </w:r>
          </w:p>
        </w:tc>
      </w:tr>
    </w:tbl>
    <w:p w14:paraId="30FBC790" w14:textId="77777777" w:rsidR="005F02A6" w:rsidRPr="005F02A6" w:rsidRDefault="005F02A6" w:rsidP="005F02A6"/>
    <w:p w14:paraId="4623A3F2" w14:textId="77777777" w:rsidR="005F02A6" w:rsidRPr="005F02A6" w:rsidRDefault="005F02A6" w:rsidP="008C7F3C">
      <w:pPr>
        <w:pStyle w:val="ListParagraph"/>
        <w:numPr>
          <w:ilvl w:val="0"/>
          <w:numId w:val="74"/>
        </w:numPr>
        <w:spacing w:line="240" w:lineRule="auto"/>
        <w:rPr>
          <w:lang w:val="en-CA"/>
        </w:rPr>
      </w:pPr>
      <w:r>
        <w:rPr>
          <w:lang w:val="en-CA"/>
        </w:rPr>
        <w:t xml:space="preserve">New Class: </w:t>
      </w:r>
      <w:r w:rsidRPr="005F02A6">
        <w:t>PointOfInterest</w:t>
      </w:r>
    </w:p>
    <w:p w14:paraId="60556370" w14:textId="77777777" w:rsidR="005F02A6" w:rsidRDefault="005F02A6" w:rsidP="005F02A6">
      <w:pPr>
        <w:pStyle w:val="ListParagraph"/>
        <w:numPr>
          <w:ilvl w:val="1"/>
          <w:numId w:val="2"/>
        </w:numPr>
        <w:rPr>
          <w:lang w:val="en-CA"/>
        </w:rPr>
      </w:pPr>
      <w:r>
        <w:rPr>
          <w:lang w:val="en-CA"/>
        </w:rPr>
        <w:t>PointOfInterest subclassof locatedOnParcel min 1 Parcel</w:t>
      </w:r>
    </w:p>
    <w:p w14:paraId="46D4A870" w14:textId="77777777" w:rsidR="005F02A6" w:rsidRDefault="005F02A6" w:rsidP="005F02A6">
      <w:pPr>
        <w:pStyle w:val="ListParagraph"/>
        <w:numPr>
          <w:ilvl w:val="1"/>
          <w:numId w:val="2"/>
        </w:numPr>
        <w:rPr>
          <w:lang w:val="en-CA"/>
        </w:rPr>
      </w:pPr>
      <w:r>
        <w:rPr>
          <w:lang w:val="en-CA"/>
        </w:rPr>
        <w:t>Subclasses of POI may be defined according to the value of hasGFXPOIClassCode</w:t>
      </w:r>
    </w:p>
    <w:tbl>
      <w:tblPr>
        <w:tblStyle w:val="PlainTable1"/>
        <w:tblW w:w="4052" w:type="pct"/>
        <w:tblInd w:w="607" w:type="dxa"/>
        <w:tblLayout w:type="fixed"/>
        <w:tblLook w:val="04A0" w:firstRow="1" w:lastRow="0" w:firstColumn="1" w:lastColumn="0" w:noHBand="0" w:noVBand="1"/>
      </w:tblPr>
      <w:tblGrid>
        <w:gridCol w:w="643"/>
        <w:gridCol w:w="3191"/>
        <w:gridCol w:w="615"/>
        <w:gridCol w:w="3128"/>
      </w:tblGrid>
      <w:tr w:rsidR="005F02A6" w:rsidRPr="008640A6" w14:paraId="792D3D5D"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674EA7F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106" w:type="pct"/>
            <w:noWrap/>
            <w:vAlign w:val="center"/>
          </w:tcPr>
          <w:p w14:paraId="4F8F131C"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 xml:space="preserve">General </w:t>
            </w:r>
          </w:p>
        </w:tc>
        <w:tc>
          <w:tcPr>
            <w:tcW w:w="406" w:type="pct"/>
            <w:vAlign w:val="center"/>
          </w:tcPr>
          <w:p w14:paraId="3EDD0B96"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16</w:t>
            </w:r>
          </w:p>
        </w:tc>
        <w:tc>
          <w:tcPr>
            <w:tcW w:w="2064" w:type="pct"/>
            <w:vAlign w:val="center"/>
          </w:tcPr>
          <w:p w14:paraId="41126158"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Banking and Finance</w:t>
            </w:r>
          </w:p>
        </w:tc>
      </w:tr>
      <w:tr w:rsidR="005F02A6" w:rsidRPr="008640A6" w14:paraId="59A3A3E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798152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106" w:type="pct"/>
            <w:noWrap/>
            <w:vAlign w:val="center"/>
          </w:tcPr>
          <w:p w14:paraId="0070DA2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Government</w:t>
            </w:r>
          </w:p>
        </w:tc>
        <w:tc>
          <w:tcPr>
            <w:tcW w:w="406" w:type="pct"/>
            <w:vAlign w:val="center"/>
          </w:tcPr>
          <w:p w14:paraId="046EDC1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2064" w:type="pct"/>
            <w:vAlign w:val="center"/>
          </w:tcPr>
          <w:p w14:paraId="2BFE663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Mail and Shipping</w:t>
            </w:r>
          </w:p>
        </w:tc>
      </w:tr>
      <w:tr w:rsidR="005F02A6" w:rsidRPr="008640A6" w14:paraId="64D0714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D49D2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106" w:type="pct"/>
            <w:noWrap/>
            <w:vAlign w:val="center"/>
          </w:tcPr>
          <w:p w14:paraId="789D4EB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Medical</w:t>
            </w:r>
          </w:p>
        </w:tc>
        <w:tc>
          <w:tcPr>
            <w:tcW w:w="406" w:type="pct"/>
            <w:vAlign w:val="center"/>
          </w:tcPr>
          <w:p w14:paraId="45E2686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2064" w:type="pct"/>
            <w:vAlign w:val="center"/>
          </w:tcPr>
          <w:p w14:paraId="19CCE741"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Weather</w:t>
            </w:r>
          </w:p>
        </w:tc>
      </w:tr>
      <w:tr w:rsidR="005F02A6" w:rsidRPr="008640A6" w14:paraId="2D9010D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2B972B6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106" w:type="pct"/>
            <w:noWrap/>
            <w:vAlign w:val="center"/>
          </w:tcPr>
          <w:p w14:paraId="6169E4F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Education</w:t>
            </w:r>
          </w:p>
        </w:tc>
        <w:tc>
          <w:tcPr>
            <w:tcW w:w="406" w:type="pct"/>
            <w:vAlign w:val="center"/>
          </w:tcPr>
          <w:p w14:paraId="3682A96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2064" w:type="pct"/>
            <w:vAlign w:val="center"/>
          </w:tcPr>
          <w:p w14:paraId="4DAAD3E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Water Supply and Treatment</w:t>
            </w:r>
          </w:p>
        </w:tc>
      </w:tr>
      <w:tr w:rsidR="005F02A6" w:rsidRPr="008640A6" w14:paraId="71EE4A01"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E22235"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106" w:type="pct"/>
            <w:noWrap/>
            <w:vAlign w:val="center"/>
          </w:tcPr>
          <w:p w14:paraId="2046FD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Transportation</w:t>
            </w:r>
          </w:p>
        </w:tc>
        <w:tc>
          <w:tcPr>
            <w:tcW w:w="406" w:type="pct"/>
            <w:vAlign w:val="center"/>
          </w:tcPr>
          <w:p w14:paraId="5E791FA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2064" w:type="pct"/>
            <w:vAlign w:val="center"/>
          </w:tcPr>
          <w:p w14:paraId="67C0FE7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Information and Communication</w:t>
            </w:r>
          </w:p>
        </w:tc>
      </w:tr>
      <w:tr w:rsidR="005F02A6" w:rsidRPr="008640A6" w14:paraId="5325733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D9A0C76"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106" w:type="pct"/>
            <w:noWrap/>
            <w:vAlign w:val="center"/>
          </w:tcPr>
          <w:p w14:paraId="79DCEDB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Commercial</w:t>
            </w:r>
          </w:p>
        </w:tc>
        <w:tc>
          <w:tcPr>
            <w:tcW w:w="406" w:type="pct"/>
            <w:vAlign w:val="center"/>
          </w:tcPr>
          <w:p w14:paraId="2B97B5E9"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21</w:t>
            </w:r>
          </w:p>
        </w:tc>
        <w:tc>
          <w:tcPr>
            <w:tcW w:w="2064" w:type="pct"/>
            <w:vAlign w:val="center"/>
          </w:tcPr>
          <w:p w14:paraId="762A6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Settlement</w:t>
            </w:r>
          </w:p>
        </w:tc>
      </w:tr>
      <w:tr w:rsidR="005F02A6" w:rsidRPr="008640A6" w14:paraId="4FD3390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5EC1A1AD"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106" w:type="pct"/>
            <w:noWrap/>
            <w:vAlign w:val="center"/>
          </w:tcPr>
          <w:p w14:paraId="4564597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Religious</w:t>
            </w:r>
          </w:p>
        </w:tc>
        <w:tc>
          <w:tcPr>
            <w:tcW w:w="406" w:type="pct"/>
            <w:vAlign w:val="center"/>
          </w:tcPr>
          <w:p w14:paraId="35CA02FA"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2064" w:type="pct"/>
            <w:vAlign w:val="center"/>
          </w:tcPr>
          <w:p w14:paraId="21E1003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Natural</w:t>
            </w:r>
          </w:p>
        </w:tc>
      </w:tr>
      <w:tr w:rsidR="005F02A6" w:rsidRPr="008640A6" w14:paraId="2345772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54031C3"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106" w:type="pct"/>
            <w:noWrap/>
            <w:vAlign w:val="center"/>
          </w:tcPr>
          <w:p w14:paraId="3AC1ECB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c>
          <w:tcPr>
            <w:tcW w:w="406" w:type="pct"/>
            <w:vAlign w:val="center"/>
          </w:tcPr>
          <w:p w14:paraId="3CA3117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2064" w:type="pct"/>
            <w:vAlign w:val="center"/>
          </w:tcPr>
          <w:p w14:paraId="56E17B56"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r w:rsidR="005F02A6" w:rsidRPr="008640A6" w14:paraId="26651E9A"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3AF9A0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106" w:type="pct"/>
            <w:noWrap/>
            <w:vAlign w:val="center"/>
          </w:tcPr>
          <w:p w14:paraId="1582222F"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Cultural / Heritage</w:t>
            </w:r>
          </w:p>
        </w:tc>
        <w:tc>
          <w:tcPr>
            <w:tcW w:w="406" w:type="pct"/>
            <w:vAlign w:val="center"/>
          </w:tcPr>
          <w:p w14:paraId="3C661E0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349A817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2DEE33C"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053BD2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106" w:type="pct"/>
            <w:noWrap/>
            <w:vAlign w:val="center"/>
          </w:tcPr>
          <w:p w14:paraId="778C7EB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Hotel</w:t>
            </w:r>
          </w:p>
        </w:tc>
        <w:tc>
          <w:tcPr>
            <w:tcW w:w="406" w:type="pct"/>
            <w:vAlign w:val="center"/>
          </w:tcPr>
          <w:p w14:paraId="63E74FB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BE9C95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4BF89E6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BC01E3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11</w:t>
            </w:r>
          </w:p>
        </w:tc>
        <w:tc>
          <w:tcPr>
            <w:tcW w:w="2106" w:type="pct"/>
            <w:noWrap/>
            <w:vAlign w:val="center"/>
          </w:tcPr>
          <w:p w14:paraId="6454A86E"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Airport</w:t>
            </w:r>
          </w:p>
        </w:tc>
        <w:tc>
          <w:tcPr>
            <w:tcW w:w="406" w:type="pct"/>
            <w:vAlign w:val="center"/>
          </w:tcPr>
          <w:p w14:paraId="1ECE6C7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024B9C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49F15E8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1BE1A06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12</w:t>
            </w:r>
          </w:p>
        </w:tc>
        <w:tc>
          <w:tcPr>
            <w:tcW w:w="2106" w:type="pct"/>
            <w:noWrap/>
            <w:vAlign w:val="center"/>
          </w:tcPr>
          <w:p w14:paraId="39D4224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Industrial</w:t>
            </w:r>
          </w:p>
        </w:tc>
        <w:tc>
          <w:tcPr>
            <w:tcW w:w="406" w:type="pct"/>
            <w:vAlign w:val="center"/>
          </w:tcPr>
          <w:p w14:paraId="1A32FB58"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30E12FBE"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3AB5F1D9"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4BC3EDA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13</w:t>
            </w:r>
          </w:p>
        </w:tc>
        <w:tc>
          <w:tcPr>
            <w:tcW w:w="2106" w:type="pct"/>
            <w:noWrap/>
            <w:vAlign w:val="center"/>
          </w:tcPr>
          <w:p w14:paraId="3680271C"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Community Centre</w:t>
            </w:r>
          </w:p>
        </w:tc>
        <w:tc>
          <w:tcPr>
            <w:tcW w:w="406" w:type="pct"/>
            <w:vAlign w:val="center"/>
          </w:tcPr>
          <w:p w14:paraId="6D692D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76F1F0F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5F02A6" w:rsidRPr="008640A6" w14:paraId="17F0C107"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710BDBA2"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14</w:t>
            </w:r>
          </w:p>
        </w:tc>
        <w:tc>
          <w:tcPr>
            <w:tcW w:w="2106" w:type="pct"/>
            <w:noWrap/>
            <w:vAlign w:val="center"/>
          </w:tcPr>
          <w:p w14:paraId="6EF5D2D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Agricultural</w:t>
            </w:r>
          </w:p>
        </w:tc>
        <w:tc>
          <w:tcPr>
            <w:tcW w:w="406" w:type="pct"/>
            <w:vAlign w:val="center"/>
          </w:tcPr>
          <w:p w14:paraId="67A60E5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064" w:type="pct"/>
            <w:vAlign w:val="center"/>
          </w:tcPr>
          <w:p w14:paraId="68802AA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5F02A6" w:rsidRPr="008640A6" w14:paraId="239A5A3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424" w:type="pct"/>
            <w:noWrap/>
            <w:vAlign w:val="center"/>
          </w:tcPr>
          <w:p w14:paraId="0A29EF28"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lastRenderedPageBreak/>
              <w:t>15</w:t>
            </w:r>
          </w:p>
        </w:tc>
        <w:tc>
          <w:tcPr>
            <w:tcW w:w="2106" w:type="pct"/>
            <w:noWrap/>
            <w:vAlign w:val="center"/>
          </w:tcPr>
          <w:p w14:paraId="05C87B3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Energy</w:t>
            </w:r>
          </w:p>
        </w:tc>
        <w:tc>
          <w:tcPr>
            <w:tcW w:w="406" w:type="pct"/>
            <w:vAlign w:val="center"/>
          </w:tcPr>
          <w:p w14:paraId="772AE0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064" w:type="pct"/>
            <w:vAlign w:val="center"/>
          </w:tcPr>
          <w:p w14:paraId="42ED45C4"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843DBB" w14:textId="77777777" w:rsidR="005F02A6" w:rsidRDefault="005F02A6" w:rsidP="005F02A6">
      <w:pPr>
        <w:pStyle w:val="ListParagraph"/>
        <w:numPr>
          <w:ilvl w:val="0"/>
          <w:numId w:val="0"/>
        </w:numPr>
        <w:ind w:left="720"/>
        <w:rPr>
          <w:lang w:val="en-CA"/>
        </w:rPr>
      </w:pPr>
    </w:p>
    <w:p w14:paraId="334126E5" w14:textId="77777777" w:rsidR="005F02A6" w:rsidRDefault="005F02A6" w:rsidP="008C7F3C">
      <w:pPr>
        <w:pStyle w:val="ListParagraph"/>
        <w:numPr>
          <w:ilvl w:val="0"/>
          <w:numId w:val="74"/>
        </w:numPr>
        <w:spacing w:line="240" w:lineRule="auto"/>
        <w:rPr>
          <w:lang w:val="en-CA"/>
        </w:rPr>
      </w:pPr>
      <w:r>
        <w:rPr>
          <w:lang w:val="en-CA"/>
        </w:rPr>
        <w:t>New Class: GFXRoadSegment subclassOf TransportationComplex (not quite icity:RoadSegment because it also includes other modes of transport)</w:t>
      </w:r>
    </w:p>
    <w:p w14:paraId="657DF1AF" w14:textId="77777777" w:rsidR="005F02A6" w:rsidRDefault="005F02A6" w:rsidP="005F02A6">
      <w:pPr>
        <w:pStyle w:val="ListParagraph"/>
        <w:numPr>
          <w:ilvl w:val="1"/>
          <w:numId w:val="2"/>
        </w:numPr>
        <w:rPr>
          <w:lang w:val="en-CA"/>
        </w:rPr>
      </w:pPr>
      <w:r>
        <w:rPr>
          <w:lang w:val="en-CA"/>
        </w:rPr>
        <w:t>Subclassof hasRoadLevel exactly 1 RoadLevel</w:t>
      </w:r>
    </w:p>
    <w:p w14:paraId="2BADC641" w14:textId="77777777" w:rsidR="005F02A6" w:rsidRDefault="005F02A6" w:rsidP="005F02A6">
      <w:pPr>
        <w:pStyle w:val="ListParagraph"/>
        <w:numPr>
          <w:ilvl w:val="1"/>
          <w:numId w:val="2"/>
        </w:numPr>
        <w:rPr>
          <w:lang w:val="en-CA"/>
        </w:rPr>
      </w:pPr>
      <w:r>
        <w:rPr>
          <w:lang w:val="en-CA"/>
        </w:rPr>
        <w:t>subclasses of RoadSegment may be defined according to the value of hasGFXRoadClassCode:</w:t>
      </w:r>
    </w:p>
    <w:tbl>
      <w:tblPr>
        <w:tblStyle w:val="PlainTable1"/>
        <w:tblW w:w="4164" w:type="pct"/>
        <w:tblInd w:w="607" w:type="dxa"/>
        <w:tblLayout w:type="fixed"/>
        <w:tblLook w:val="04A0" w:firstRow="1" w:lastRow="0" w:firstColumn="1" w:lastColumn="0" w:noHBand="0" w:noVBand="1"/>
      </w:tblPr>
      <w:tblGrid>
        <w:gridCol w:w="852"/>
        <w:gridCol w:w="3191"/>
        <w:gridCol w:w="727"/>
        <w:gridCol w:w="3017"/>
      </w:tblGrid>
      <w:tr w:rsidR="005F02A6" w:rsidRPr="008640A6" w14:paraId="12AD4AE5" w14:textId="77777777" w:rsidTr="00B6579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49B72DF"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w:t>
            </w:r>
          </w:p>
        </w:tc>
        <w:tc>
          <w:tcPr>
            <w:tcW w:w="2049" w:type="pct"/>
            <w:noWrap/>
            <w:vAlign w:val="center"/>
          </w:tcPr>
          <w:p w14:paraId="1A92A4E3"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Freeway</w:t>
            </w:r>
          </w:p>
        </w:tc>
        <w:tc>
          <w:tcPr>
            <w:tcW w:w="467" w:type="pct"/>
            <w:vAlign w:val="center"/>
          </w:tcPr>
          <w:p w14:paraId="06CC6412"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11</w:t>
            </w:r>
          </w:p>
        </w:tc>
        <w:tc>
          <w:tcPr>
            <w:tcW w:w="1937" w:type="pct"/>
            <w:vAlign w:val="center"/>
          </w:tcPr>
          <w:p w14:paraId="6A27C494" w14:textId="77777777" w:rsidR="005F02A6" w:rsidRPr="008640A6" w:rsidRDefault="005F02A6" w:rsidP="00B65792">
            <w:pP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b w:val="0"/>
                <w:sz w:val="20"/>
                <w:szCs w:val="20"/>
              </w:rPr>
              <w:t>Rapid Transit</w:t>
            </w:r>
          </w:p>
        </w:tc>
      </w:tr>
      <w:tr w:rsidR="005F02A6" w:rsidRPr="008640A6" w14:paraId="6F594869"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1D1EE09A"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2</w:t>
            </w:r>
          </w:p>
        </w:tc>
        <w:tc>
          <w:tcPr>
            <w:tcW w:w="2049" w:type="pct"/>
            <w:noWrap/>
            <w:vAlign w:val="center"/>
          </w:tcPr>
          <w:p w14:paraId="449B2A4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Expressway / Highway</w:t>
            </w:r>
          </w:p>
        </w:tc>
        <w:tc>
          <w:tcPr>
            <w:tcW w:w="467" w:type="pct"/>
            <w:vAlign w:val="center"/>
          </w:tcPr>
          <w:p w14:paraId="0FB166F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c>
          <w:tcPr>
            <w:tcW w:w="1937" w:type="pct"/>
            <w:vAlign w:val="center"/>
          </w:tcPr>
          <w:p w14:paraId="23C8F48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Service Lane</w:t>
            </w:r>
          </w:p>
        </w:tc>
      </w:tr>
      <w:tr w:rsidR="005F02A6" w:rsidRPr="008640A6" w14:paraId="66841B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3BE9E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3</w:t>
            </w:r>
          </w:p>
        </w:tc>
        <w:tc>
          <w:tcPr>
            <w:tcW w:w="2049" w:type="pct"/>
            <w:noWrap/>
            <w:vAlign w:val="center"/>
          </w:tcPr>
          <w:p w14:paraId="4888B28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Arterial</w:t>
            </w:r>
          </w:p>
        </w:tc>
        <w:tc>
          <w:tcPr>
            <w:tcW w:w="467" w:type="pct"/>
            <w:vAlign w:val="center"/>
          </w:tcPr>
          <w:p w14:paraId="3F3507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c>
          <w:tcPr>
            <w:tcW w:w="1937" w:type="pct"/>
            <w:vAlign w:val="center"/>
          </w:tcPr>
          <w:p w14:paraId="706ED23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Winter</w:t>
            </w:r>
          </w:p>
        </w:tc>
      </w:tr>
      <w:tr w:rsidR="005F02A6" w:rsidRPr="008640A6" w14:paraId="313C0F8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52DE5FE"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4</w:t>
            </w:r>
          </w:p>
        </w:tc>
        <w:tc>
          <w:tcPr>
            <w:tcW w:w="2049" w:type="pct"/>
            <w:noWrap/>
            <w:vAlign w:val="center"/>
          </w:tcPr>
          <w:p w14:paraId="7CDD3303"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w:t>
            </w:r>
          </w:p>
        </w:tc>
        <w:tc>
          <w:tcPr>
            <w:tcW w:w="467" w:type="pct"/>
            <w:vAlign w:val="center"/>
          </w:tcPr>
          <w:p w14:paraId="4CFAF01A"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14</w:t>
            </w:r>
          </w:p>
        </w:tc>
        <w:tc>
          <w:tcPr>
            <w:tcW w:w="1937" w:type="pct"/>
            <w:vAlign w:val="center"/>
          </w:tcPr>
          <w:p w14:paraId="51D9F295"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Major Arterial</w:t>
            </w:r>
          </w:p>
        </w:tc>
      </w:tr>
      <w:tr w:rsidR="005F02A6" w:rsidRPr="008640A6" w14:paraId="6104BD2B"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82B8561"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5</w:t>
            </w:r>
          </w:p>
        </w:tc>
        <w:tc>
          <w:tcPr>
            <w:tcW w:w="2049" w:type="pct"/>
            <w:noWrap/>
            <w:vAlign w:val="center"/>
          </w:tcPr>
          <w:p w14:paraId="68A8B8F2"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Street</w:t>
            </w:r>
          </w:p>
        </w:tc>
        <w:tc>
          <w:tcPr>
            <w:tcW w:w="467" w:type="pct"/>
            <w:vAlign w:val="center"/>
          </w:tcPr>
          <w:p w14:paraId="2BCC0C8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c>
          <w:tcPr>
            <w:tcW w:w="1937" w:type="pct"/>
            <w:vAlign w:val="center"/>
          </w:tcPr>
          <w:p w14:paraId="4E099778"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Minor Arterial</w:t>
            </w:r>
          </w:p>
        </w:tc>
      </w:tr>
      <w:tr w:rsidR="005F02A6" w:rsidRPr="008640A6" w14:paraId="4E9F495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DDA0E0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6</w:t>
            </w:r>
          </w:p>
        </w:tc>
        <w:tc>
          <w:tcPr>
            <w:tcW w:w="2049" w:type="pct"/>
            <w:noWrap/>
            <w:vAlign w:val="center"/>
          </w:tcPr>
          <w:p w14:paraId="0158587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 / Strata</w:t>
            </w:r>
          </w:p>
        </w:tc>
        <w:tc>
          <w:tcPr>
            <w:tcW w:w="467" w:type="pct"/>
            <w:vAlign w:val="center"/>
          </w:tcPr>
          <w:p w14:paraId="3545A83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c>
          <w:tcPr>
            <w:tcW w:w="1937" w:type="pct"/>
            <w:vAlign w:val="center"/>
          </w:tcPr>
          <w:p w14:paraId="4C54070D"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Recreation</w:t>
            </w:r>
          </w:p>
        </w:tc>
      </w:tr>
      <w:tr w:rsidR="005F02A6" w:rsidRPr="008640A6" w14:paraId="240AD2DD"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FCE49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7</w:t>
            </w:r>
          </w:p>
        </w:tc>
        <w:tc>
          <w:tcPr>
            <w:tcW w:w="2049" w:type="pct"/>
            <w:noWrap/>
            <w:vAlign w:val="center"/>
          </w:tcPr>
          <w:p w14:paraId="37E4CAB9"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 Unknown</w:t>
            </w:r>
          </w:p>
        </w:tc>
        <w:tc>
          <w:tcPr>
            <w:tcW w:w="467" w:type="pct"/>
            <w:vAlign w:val="center"/>
          </w:tcPr>
          <w:p w14:paraId="5F41DE0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c>
          <w:tcPr>
            <w:tcW w:w="1937" w:type="pct"/>
            <w:vAlign w:val="center"/>
          </w:tcPr>
          <w:p w14:paraId="7CF026BB"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Resource</w:t>
            </w:r>
          </w:p>
        </w:tc>
      </w:tr>
      <w:tr w:rsidR="005F02A6" w:rsidRPr="008640A6" w14:paraId="006D4ABD"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4E4836BC"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8</w:t>
            </w:r>
          </w:p>
        </w:tc>
        <w:tc>
          <w:tcPr>
            <w:tcW w:w="2049" w:type="pct"/>
            <w:noWrap/>
            <w:vAlign w:val="center"/>
          </w:tcPr>
          <w:p w14:paraId="4368AAF4"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Alleyway / Lane</w:t>
            </w:r>
          </w:p>
        </w:tc>
        <w:tc>
          <w:tcPr>
            <w:tcW w:w="467" w:type="pct"/>
            <w:vAlign w:val="center"/>
          </w:tcPr>
          <w:p w14:paraId="2173389F"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c>
          <w:tcPr>
            <w:tcW w:w="1937" w:type="pct"/>
            <w:vAlign w:val="center"/>
          </w:tcPr>
          <w:p w14:paraId="5C4FE76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Lane</w:t>
            </w:r>
          </w:p>
        </w:tc>
      </w:tr>
      <w:tr w:rsidR="005F02A6" w:rsidRPr="008640A6" w14:paraId="582A5317"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BD8F2D9"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9</w:t>
            </w:r>
          </w:p>
        </w:tc>
        <w:tc>
          <w:tcPr>
            <w:tcW w:w="2049" w:type="pct"/>
            <w:noWrap/>
            <w:vAlign w:val="center"/>
          </w:tcPr>
          <w:p w14:paraId="4CE965E5"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Ramp</w:t>
            </w:r>
          </w:p>
        </w:tc>
        <w:tc>
          <w:tcPr>
            <w:tcW w:w="467" w:type="pct"/>
            <w:vAlign w:val="center"/>
          </w:tcPr>
          <w:p w14:paraId="30F6D956"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w:t>
            </w:r>
          </w:p>
        </w:tc>
        <w:tc>
          <w:tcPr>
            <w:tcW w:w="1937" w:type="pct"/>
            <w:vAlign w:val="center"/>
          </w:tcPr>
          <w:p w14:paraId="08FC753D"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Alleyway</w:t>
            </w:r>
          </w:p>
        </w:tc>
      </w:tr>
      <w:tr w:rsidR="005F02A6" w:rsidRPr="008640A6" w14:paraId="49E260D5"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6AC28074" w14:textId="77777777" w:rsidR="005F02A6" w:rsidRPr="008640A6" w:rsidRDefault="005F02A6" w:rsidP="00B65792">
            <w:pPr>
              <w:jc w:val="right"/>
              <w:rPr>
                <w:rFonts w:ascii="Arial" w:hAnsi="Arial" w:cs="Arial"/>
                <w:b w:val="0"/>
                <w:sz w:val="20"/>
                <w:szCs w:val="20"/>
              </w:rPr>
            </w:pPr>
            <w:r>
              <w:rPr>
                <w:rFonts w:ascii="Arial" w:hAnsi="Arial" w:cs="Arial"/>
                <w:b w:val="0"/>
                <w:sz w:val="20"/>
                <w:szCs w:val="20"/>
              </w:rPr>
              <w:t>10</w:t>
            </w:r>
          </w:p>
        </w:tc>
        <w:tc>
          <w:tcPr>
            <w:tcW w:w="2049" w:type="pct"/>
            <w:noWrap/>
            <w:vAlign w:val="center"/>
          </w:tcPr>
          <w:p w14:paraId="42C6DFF2"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Resource / Recreation</w:t>
            </w:r>
          </w:p>
        </w:tc>
        <w:tc>
          <w:tcPr>
            <w:tcW w:w="467" w:type="pct"/>
            <w:vAlign w:val="center"/>
          </w:tcPr>
          <w:p w14:paraId="628A1FC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37" w:type="pct"/>
            <w:vAlign w:val="center"/>
          </w:tcPr>
          <w:p w14:paraId="67F1FF77"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Local</w:t>
            </w:r>
          </w:p>
        </w:tc>
      </w:tr>
      <w:tr w:rsidR="005F02A6" w:rsidRPr="008640A6" w14:paraId="0914A43E"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0CA994BD" w14:textId="77777777" w:rsidR="005F02A6" w:rsidRDefault="005F02A6" w:rsidP="00B65792">
            <w:pPr>
              <w:jc w:val="right"/>
              <w:rPr>
                <w:rFonts w:ascii="Arial" w:hAnsi="Arial" w:cs="Arial"/>
                <w:b w:val="0"/>
                <w:sz w:val="20"/>
                <w:szCs w:val="20"/>
              </w:rPr>
            </w:pPr>
            <w:r>
              <w:rPr>
                <w:rFonts w:ascii="Arial" w:hAnsi="Arial" w:cs="Arial"/>
                <w:b w:val="0"/>
                <w:sz w:val="20"/>
                <w:szCs w:val="20"/>
              </w:rPr>
              <w:t>21</w:t>
            </w:r>
          </w:p>
        </w:tc>
        <w:tc>
          <w:tcPr>
            <w:tcW w:w="2049" w:type="pct"/>
            <w:noWrap/>
            <w:vAlign w:val="center"/>
          </w:tcPr>
          <w:p w14:paraId="60BBC377"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4WD</w:t>
            </w:r>
          </w:p>
        </w:tc>
        <w:tc>
          <w:tcPr>
            <w:tcW w:w="467" w:type="pct"/>
            <w:vAlign w:val="center"/>
          </w:tcPr>
          <w:p w14:paraId="1E469DE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c>
          <w:tcPr>
            <w:tcW w:w="1937" w:type="pct"/>
            <w:vAlign w:val="center"/>
          </w:tcPr>
          <w:p w14:paraId="16244917" w14:textId="77777777" w:rsidR="005F02A6" w:rsidRPr="008640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Ferry</w:t>
            </w:r>
          </w:p>
        </w:tc>
      </w:tr>
      <w:tr w:rsidR="005F02A6" w:rsidRPr="008640A6" w14:paraId="2FDAD231"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7ED8A6E" w14:textId="77777777" w:rsidR="005F02A6" w:rsidRDefault="005F02A6" w:rsidP="00B65792">
            <w:pPr>
              <w:jc w:val="right"/>
              <w:rPr>
                <w:rFonts w:ascii="Arial" w:hAnsi="Arial" w:cs="Arial"/>
                <w:b w:val="0"/>
                <w:sz w:val="20"/>
                <w:szCs w:val="20"/>
              </w:rPr>
            </w:pPr>
            <w:r>
              <w:rPr>
                <w:rFonts w:ascii="Arial" w:hAnsi="Arial" w:cs="Arial"/>
                <w:b w:val="0"/>
                <w:sz w:val="20"/>
                <w:szCs w:val="20"/>
              </w:rPr>
              <w:t>23</w:t>
            </w:r>
          </w:p>
        </w:tc>
        <w:tc>
          <w:tcPr>
            <w:tcW w:w="2049" w:type="pct"/>
            <w:noWrap/>
            <w:vAlign w:val="center"/>
          </w:tcPr>
          <w:p w14:paraId="6EE488B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Farm</w:t>
            </w:r>
          </w:p>
        </w:tc>
        <w:tc>
          <w:tcPr>
            <w:tcW w:w="467" w:type="pct"/>
            <w:vAlign w:val="center"/>
          </w:tcPr>
          <w:p w14:paraId="505E67FE"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w:t>
            </w:r>
          </w:p>
        </w:tc>
        <w:tc>
          <w:tcPr>
            <w:tcW w:w="1937" w:type="pct"/>
            <w:vAlign w:val="center"/>
          </w:tcPr>
          <w:p w14:paraId="50C85111" w14:textId="77777777" w:rsidR="005F02A6" w:rsidRPr="008640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Freeway Ramp</w:t>
            </w:r>
          </w:p>
        </w:tc>
      </w:tr>
      <w:tr w:rsidR="005F02A6" w:rsidRPr="008640A6" w14:paraId="0EC83386"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8BE738B" w14:textId="77777777" w:rsidR="005F02A6" w:rsidRDefault="005F02A6" w:rsidP="00B65792">
            <w:pPr>
              <w:jc w:val="right"/>
              <w:rPr>
                <w:rFonts w:ascii="Arial" w:hAnsi="Arial" w:cs="Arial"/>
                <w:b w:val="0"/>
                <w:sz w:val="20"/>
                <w:szCs w:val="20"/>
              </w:rPr>
            </w:pPr>
            <w:r>
              <w:rPr>
                <w:rFonts w:ascii="Arial" w:hAnsi="Arial" w:cs="Arial"/>
                <w:b w:val="0"/>
                <w:sz w:val="20"/>
                <w:szCs w:val="20"/>
              </w:rPr>
              <w:t>25</w:t>
            </w:r>
          </w:p>
        </w:tc>
        <w:tc>
          <w:tcPr>
            <w:tcW w:w="2049" w:type="pct"/>
            <w:noWrap/>
            <w:vAlign w:val="center"/>
          </w:tcPr>
          <w:p w14:paraId="3D63A238"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Highway Ramp</w:t>
            </w:r>
          </w:p>
        </w:tc>
        <w:tc>
          <w:tcPr>
            <w:tcW w:w="467" w:type="pct"/>
            <w:vAlign w:val="center"/>
          </w:tcPr>
          <w:p w14:paraId="32530899"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w:t>
            </w:r>
          </w:p>
        </w:tc>
        <w:tc>
          <w:tcPr>
            <w:tcW w:w="1937" w:type="pct"/>
            <w:vAlign w:val="center"/>
          </w:tcPr>
          <w:p w14:paraId="367DAFA6"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Major Arterial Ramp</w:t>
            </w:r>
          </w:p>
        </w:tc>
      </w:tr>
      <w:tr w:rsidR="005F02A6" w:rsidRPr="008640A6" w14:paraId="40FB2A42" w14:textId="77777777" w:rsidTr="00B6579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316D4258" w14:textId="77777777" w:rsidR="005F02A6" w:rsidRDefault="005F02A6" w:rsidP="00B65792">
            <w:pPr>
              <w:jc w:val="right"/>
              <w:rPr>
                <w:rFonts w:ascii="Arial" w:hAnsi="Arial" w:cs="Arial"/>
                <w:b w:val="0"/>
                <w:sz w:val="20"/>
                <w:szCs w:val="20"/>
              </w:rPr>
            </w:pPr>
            <w:r>
              <w:rPr>
                <w:rFonts w:ascii="Arial" w:hAnsi="Arial" w:cs="Arial"/>
                <w:b w:val="0"/>
                <w:sz w:val="20"/>
                <w:szCs w:val="20"/>
              </w:rPr>
              <w:t>27</w:t>
            </w:r>
          </w:p>
        </w:tc>
        <w:tc>
          <w:tcPr>
            <w:tcW w:w="2049" w:type="pct"/>
            <w:noWrap/>
            <w:vAlign w:val="center"/>
          </w:tcPr>
          <w:p w14:paraId="4796F951"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Minor Arterial Ram</w:t>
            </w:r>
          </w:p>
        </w:tc>
        <w:tc>
          <w:tcPr>
            <w:tcW w:w="467" w:type="pct"/>
            <w:vAlign w:val="center"/>
          </w:tcPr>
          <w:p w14:paraId="05E77FFB"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37" w:type="pct"/>
            <w:vAlign w:val="center"/>
          </w:tcPr>
          <w:p w14:paraId="1D2574B6" w14:textId="77777777" w:rsidR="005F02A6" w:rsidRDefault="005F02A6" w:rsidP="00B6579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Collector Ramp</w:t>
            </w:r>
          </w:p>
        </w:tc>
      </w:tr>
      <w:tr w:rsidR="005F02A6" w:rsidRPr="008640A6" w14:paraId="4CF0F9D8" w14:textId="77777777" w:rsidTr="00B65792">
        <w:trPr>
          <w:trHeight w:val="255"/>
        </w:trPr>
        <w:tc>
          <w:tcPr>
            <w:cnfStyle w:val="001000000000" w:firstRow="0" w:lastRow="0" w:firstColumn="1" w:lastColumn="0" w:oddVBand="0" w:evenVBand="0" w:oddHBand="0" w:evenHBand="0" w:firstRowFirstColumn="0" w:firstRowLastColumn="0" w:lastRowFirstColumn="0" w:lastRowLastColumn="0"/>
            <w:tcW w:w="547" w:type="pct"/>
            <w:noWrap/>
            <w:vAlign w:val="center"/>
          </w:tcPr>
          <w:p w14:paraId="7E90EC08" w14:textId="77777777" w:rsidR="005F02A6" w:rsidRDefault="005F02A6" w:rsidP="00B65792">
            <w:pPr>
              <w:jc w:val="right"/>
              <w:rPr>
                <w:rFonts w:ascii="Arial" w:hAnsi="Arial" w:cs="Arial"/>
                <w:b w:val="0"/>
                <w:sz w:val="20"/>
                <w:szCs w:val="20"/>
              </w:rPr>
            </w:pPr>
            <w:r>
              <w:rPr>
                <w:rFonts w:ascii="Arial" w:hAnsi="Arial" w:cs="Arial"/>
                <w:b w:val="0"/>
                <w:sz w:val="20"/>
                <w:szCs w:val="20"/>
              </w:rPr>
              <w:t>29</w:t>
            </w:r>
          </w:p>
        </w:tc>
        <w:tc>
          <w:tcPr>
            <w:tcW w:w="2049" w:type="pct"/>
            <w:noWrap/>
            <w:vAlign w:val="center"/>
          </w:tcPr>
          <w:p w14:paraId="18BBE8BE"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Local Ramp</w:t>
            </w:r>
          </w:p>
        </w:tc>
        <w:tc>
          <w:tcPr>
            <w:tcW w:w="467" w:type="pct"/>
            <w:vAlign w:val="center"/>
          </w:tcPr>
          <w:p w14:paraId="7BDC81FC"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99</w:t>
            </w:r>
          </w:p>
        </w:tc>
        <w:tc>
          <w:tcPr>
            <w:tcW w:w="1937" w:type="pct"/>
            <w:vAlign w:val="center"/>
          </w:tcPr>
          <w:p w14:paraId="55738CE4" w14:textId="77777777" w:rsidR="005F02A6" w:rsidRDefault="005F02A6" w:rsidP="00B6579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Other</w:t>
            </w:r>
          </w:p>
        </w:tc>
      </w:tr>
    </w:tbl>
    <w:p w14:paraId="1431BDB1" w14:textId="77777777" w:rsidR="005F02A6" w:rsidRDefault="005F02A6" w:rsidP="00FA2762">
      <w:pPr>
        <w:pStyle w:val="ListParagraph"/>
        <w:numPr>
          <w:ilvl w:val="0"/>
          <w:numId w:val="0"/>
        </w:numPr>
        <w:ind w:left="720"/>
        <w:rPr>
          <w:lang w:val="en-CA"/>
        </w:rPr>
      </w:pPr>
    </w:p>
    <w:p w14:paraId="5346E519" w14:textId="77777777" w:rsidR="005F02A6" w:rsidRDefault="005F02A6" w:rsidP="008C7F3C">
      <w:pPr>
        <w:pStyle w:val="ListParagraph"/>
        <w:numPr>
          <w:ilvl w:val="0"/>
          <w:numId w:val="74"/>
        </w:numPr>
        <w:spacing w:line="240" w:lineRule="auto"/>
        <w:rPr>
          <w:lang w:val="en-CA"/>
        </w:rPr>
      </w:pPr>
      <w:r>
        <w:rPr>
          <w:lang w:val="en-CA"/>
        </w:rPr>
        <w:lastRenderedPageBreak/>
        <w:t>New object property: hasRoadLevel some RoadLevel</w:t>
      </w:r>
    </w:p>
    <w:p w14:paraId="61CFD9F4" w14:textId="77777777" w:rsidR="005F02A6" w:rsidRDefault="005F02A6" w:rsidP="005F02A6">
      <w:pPr>
        <w:pStyle w:val="ListParagraph"/>
        <w:rPr>
          <w:lang w:val="en-CA"/>
        </w:rPr>
      </w:pPr>
      <w:r>
        <w:rPr>
          <w:lang w:val="en-CA"/>
        </w:rPr>
        <w:t>Subclasses of RoadLevel definable wrt hasGFXRoadLevelCode values</w:t>
      </w:r>
    </w:p>
    <w:p w14:paraId="7DE958BA" w14:textId="77777777" w:rsidR="005F02A6" w:rsidRPr="009B3F7D" w:rsidRDefault="005F02A6" w:rsidP="005F02A6">
      <w:pPr>
        <w:rPr>
          <w:b/>
        </w:rPr>
      </w:pPr>
      <w:r w:rsidRPr="009B3F7D">
        <w:rPr>
          <w:b/>
        </w:rPr>
        <w:t xml:space="preserve">Grade Level – Above or below </w:t>
      </w:r>
    </w:p>
    <w:tbl>
      <w:tblPr>
        <w:tblStyle w:val="PlainTable1"/>
        <w:tblW w:w="1649" w:type="pct"/>
        <w:tblLook w:val="04A0" w:firstRow="1" w:lastRow="0" w:firstColumn="1" w:lastColumn="0" w:noHBand="0" w:noVBand="1"/>
      </w:tblPr>
      <w:tblGrid>
        <w:gridCol w:w="463"/>
        <w:gridCol w:w="2621"/>
      </w:tblGrid>
      <w:tr w:rsidR="005F02A6" w:rsidRPr="006776D9" w14:paraId="732D0547" w14:textId="77777777" w:rsidTr="00B65792">
        <w:trPr>
          <w:cnfStyle w:val="100000000000" w:firstRow="1" w:lastRow="0" w:firstColumn="0" w:lastColumn="0" w:oddVBand="0" w:evenVBand="0" w:oddHBand="0"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7BFDD7C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0</w:t>
            </w:r>
          </w:p>
        </w:tc>
        <w:tc>
          <w:tcPr>
            <w:tcW w:w="4250" w:type="pct"/>
          </w:tcPr>
          <w:p w14:paraId="544B98AD" w14:textId="77777777" w:rsidR="005F02A6" w:rsidRPr="006776D9" w:rsidRDefault="005F02A6" w:rsidP="00B65792">
            <w:pPr>
              <w:cnfStyle w:val="100000000000" w:firstRow="1" w:lastRow="0" w:firstColumn="0" w:lastColumn="0" w:oddVBand="0" w:evenVBand="0" w:oddHBand="0" w:evenHBand="0" w:firstRowFirstColumn="0" w:firstRowLastColumn="0" w:lastRowFirstColumn="0" w:lastRowLastColumn="0"/>
              <w:rPr>
                <w:rFonts w:ascii="Calibri" w:hAnsi="Calibri" w:cs="Times New Roman"/>
                <w:b w:val="0"/>
                <w:color w:val="000000"/>
              </w:rPr>
            </w:pPr>
            <w:r w:rsidRPr="006776D9">
              <w:rPr>
                <w:rFonts w:ascii="Calibri" w:hAnsi="Calibri" w:cs="Times New Roman"/>
                <w:b w:val="0"/>
                <w:color w:val="000000"/>
              </w:rPr>
              <w:t>Ground Level</w:t>
            </w:r>
          </w:p>
        </w:tc>
      </w:tr>
      <w:tr w:rsidR="005F02A6" w:rsidRPr="006776D9" w14:paraId="0A5906A0"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21306C3B"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9B4DB97"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First Level</w:t>
            </w:r>
          </w:p>
        </w:tc>
      </w:tr>
      <w:tr w:rsidR="005F02A6" w:rsidRPr="006776D9" w14:paraId="67FAA3C3"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45FE8A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E6C9E1D"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Level</w:t>
            </w:r>
          </w:p>
        </w:tc>
      </w:tr>
      <w:tr w:rsidR="005F02A6" w:rsidRPr="006776D9" w14:paraId="318CD44C"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156958E4"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3</w:t>
            </w:r>
          </w:p>
        </w:tc>
        <w:tc>
          <w:tcPr>
            <w:tcW w:w="4250" w:type="pct"/>
          </w:tcPr>
          <w:p w14:paraId="0583EFA2"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Third Level</w:t>
            </w:r>
          </w:p>
        </w:tc>
      </w:tr>
      <w:tr w:rsidR="005F02A6" w:rsidRPr="006776D9" w14:paraId="2D4C011A"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02B9352A"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4</w:t>
            </w:r>
          </w:p>
        </w:tc>
        <w:tc>
          <w:tcPr>
            <w:tcW w:w="4250" w:type="pct"/>
          </w:tcPr>
          <w:p w14:paraId="16393FA9"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Fourth Level</w:t>
            </w:r>
          </w:p>
        </w:tc>
      </w:tr>
      <w:tr w:rsidR="005F02A6" w:rsidRPr="006776D9" w14:paraId="7B06203E" w14:textId="77777777" w:rsidTr="00B65792">
        <w:trPr>
          <w:cnfStyle w:val="000000100000" w:firstRow="0" w:lastRow="0" w:firstColumn="0" w:lastColumn="0" w:oddVBand="0" w:evenVBand="0" w:oddHBand="1" w:evenHBand="0" w:firstRowFirstColumn="0" w:firstRowLastColumn="0" w:lastRowFirstColumn="0" w:lastRowLastColumn="0"/>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57D31098"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-1</w:t>
            </w:r>
          </w:p>
        </w:tc>
        <w:tc>
          <w:tcPr>
            <w:tcW w:w="4250" w:type="pct"/>
          </w:tcPr>
          <w:p w14:paraId="5730825D" w14:textId="77777777" w:rsidR="005F02A6" w:rsidRPr="006776D9" w:rsidRDefault="005F02A6" w:rsidP="00B65792">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Subsurface</w:t>
            </w:r>
          </w:p>
        </w:tc>
      </w:tr>
      <w:tr w:rsidR="005F02A6" w:rsidRPr="006776D9" w14:paraId="58DFFB2E" w14:textId="77777777" w:rsidTr="00B65792">
        <w:trPr>
          <w:trHeight w:hRule="exact" w:val="259"/>
        </w:trPr>
        <w:tc>
          <w:tcPr>
            <w:cnfStyle w:val="001000000000" w:firstRow="0" w:lastRow="0" w:firstColumn="1" w:lastColumn="0" w:oddVBand="0" w:evenVBand="0" w:oddHBand="0" w:evenHBand="0" w:firstRowFirstColumn="0" w:firstRowLastColumn="0" w:lastRowFirstColumn="0" w:lastRowLastColumn="0"/>
            <w:tcW w:w="750" w:type="pct"/>
          </w:tcPr>
          <w:p w14:paraId="350FF165" w14:textId="77777777" w:rsidR="005F02A6" w:rsidRPr="006776D9" w:rsidRDefault="005F02A6" w:rsidP="00B65792">
            <w:pPr>
              <w:rPr>
                <w:rFonts w:ascii="Calibri" w:hAnsi="Calibri" w:cs="Times New Roman"/>
                <w:b w:val="0"/>
                <w:color w:val="000000"/>
              </w:rPr>
            </w:pPr>
            <w:r w:rsidRPr="006776D9">
              <w:rPr>
                <w:rFonts w:ascii="Calibri" w:hAnsi="Calibri" w:cs="Times New Roman"/>
                <w:b w:val="0"/>
                <w:color w:val="000000"/>
              </w:rPr>
              <w:t>-2</w:t>
            </w:r>
          </w:p>
        </w:tc>
        <w:tc>
          <w:tcPr>
            <w:tcW w:w="4250" w:type="pct"/>
          </w:tcPr>
          <w:p w14:paraId="3FAC87BC" w14:textId="77777777" w:rsidR="005F02A6" w:rsidRPr="006776D9" w:rsidRDefault="005F02A6" w:rsidP="00B65792">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6776D9">
              <w:rPr>
                <w:rFonts w:ascii="Calibri" w:hAnsi="Calibri" w:cs="Times New Roman"/>
                <w:color w:val="000000"/>
              </w:rPr>
              <w:t>Second Subsurface</w:t>
            </w:r>
          </w:p>
        </w:tc>
      </w:tr>
    </w:tbl>
    <w:p w14:paraId="23B40348" w14:textId="77777777" w:rsidR="005F02A6" w:rsidRPr="005F02A6" w:rsidRDefault="005F02A6" w:rsidP="005F02A6"/>
    <w:p w14:paraId="4BEEA664"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routeNear</w:t>
      </w:r>
    </w:p>
    <w:p w14:paraId="1D721DE0" w14:textId="77777777" w:rsidR="005F02A6" w:rsidRDefault="005F02A6" w:rsidP="005F02A6">
      <w:pPr>
        <w:pStyle w:val="ListParagraph"/>
        <w:numPr>
          <w:ilvl w:val="1"/>
          <w:numId w:val="2"/>
        </w:numPr>
        <w:rPr>
          <w:lang w:val="en-CA"/>
        </w:rPr>
      </w:pPr>
      <w:r>
        <w:rPr>
          <w:lang w:val="en-CA"/>
        </w:rPr>
        <w:t>Possibly definable wrt geo:within between locations of objects?</w:t>
      </w:r>
    </w:p>
    <w:p w14:paraId="3DF0E228" w14:textId="77777777" w:rsidR="005F02A6" w:rsidRDefault="005F02A6" w:rsidP="008C7F3C">
      <w:pPr>
        <w:pStyle w:val="ListParagraph"/>
        <w:numPr>
          <w:ilvl w:val="0"/>
          <w:numId w:val="74"/>
        </w:numPr>
        <w:spacing w:line="240" w:lineRule="auto"/>
        <w:rPr>
          <w:lang w:val="en-CA"/>
        </w:rPr>
      </w:pPr>
      <w:r>
        <w:rPr>
          <w:lang w:val="en-CA"/>
        </w:rPr>
        <w:t xml:space="preserve">New object property: </w:t>
      </w:r>
      <w:r w:rsidRPr="00BC65C1">
        <w:rPr>
          <w:lang w:val="en-CA"/>
        </w:rPr>
        <w:t>routeIntersects</w:t>
      </w:r>
    </w:p>
    <w:p w14:paraId="5D20F2D2" w14:textId="77777777" w:rsidR="005F02A6" w:rsidRPr="00753567" w:rsidRDefault="005F02A6" w:rsidP="005F02A6">
      <w:pPr>
        <w:pStyle w:val="ListParagraph"/>
        <w:numPr>
          <w:ilvl w:val="1"/>
          <w:numId w:val="2"/>
        </w:numPr>
        <w:rPr>
          <w:lang w:val="en-CA"/>
        </w:rPr>
      </w:pPr>
      <w:r>
        <w:rPr>
          <w:lang w:val="en-CA"/>
        </w:rPr>
        <w:t>Can define wrt geo:intersects between locations of objects</w:t>
      </w:r>
    </w:p>
    <w:p w14:paraId="62B64D7E" w14:textId="77777777" w:rsidR="005F02A6" w:rsidRPr="005F02A6" w:rsidRDefault="005F02A6" w:rsidP="005F02A6">
      <w:pPr>
        <w:spacing w:line="276" w:lineRule="auto"/>
      </w:pPr>
    </w:p>
    <w:p w14:paraId="597B7611" w14:textId="20F4B409" w:rsidR="00C73696" w:rsidRDefault="005F02A6" w:rsidP="00C73696">
      <w:pPr>
        <w:pStyle w:val="Heading1"/>
        <w:rPr>
          <w:lang w:val="en-CA"/>
        </w:rPr>
      </w:pPr>
      <w:bookmarkStart w:id="245" w:name="_Toc35948935"/>
      <w:r>
        <w:rPr>
          <w:lang w:val="en-CA"/>
        </w:rPr>
        <w:t>Mappings from tables to iCity TPSO Esri Extension</w:t>
      </w:r>
      <w:bookmarkEnd w:id="245"/>
    </w:p>
    <w:p w14:paraId="706D4AAE" w14:textId="77777777" w:rsidR="00C73696" w:rsidRDefault="00C73696" w:rsidP="00C73696">
      <w:pPr>
        <w:pStyle w:val="Heading2"/>
        <w:numPr>
          <w:ilvl w:val="0"/>
          <w:numId w:val="0"/>
        </w:numPr>
        <w:ind w:left="576" w:hanging="576"/>
        <w:rPr>
          <w:lang w:val="en-CA"/>
        </w:rPr>
      </w:pPr>
      <w:bookmarkStart w:id="246" w:name="_Toc35948936"/>
      <w:r>
        <w:rPr>
          <w:lang w:val="en-CA"/>
        </w:rPr>
        <w:t>Neighbourhood (neighbourhood_mun)</w:t>
      </w:r>
      <w:bookmarkEnd w:id="246"/>
    </w:p>
    <w:p w14:paraId="2BD6F39E" w14:textId="77777777" w:rsidR="00C73696" w:rsidRDefault="00C73696" w:rsidP="008C7F3C">
      <w:pPr>
        <w:pStyle w:val="ListParagraph"/>
        <w:numPr>
          <w:ilvl w:val="0"/>
          <w:numId w:val="69"/>
        </w:numPr>
        <w:spacing w:line="240" w:lineRule="auto"/>
        <w:rPr>
          <w:lang w:val="en-CA"/>
        </w:rPr>
      </w:pPr>
      <w:r>
        <w:rPr>
          <w:lang w:val="en-CA"/>
        </w:rPr>
        <w:t>Feature hash</w:t>
      </w:r>
    </w:p>
    <w:p w14:paraId="704CB85B" w14:textId="77777777" w:rsidR="00C73696" w:rsidRPr="00B17B75" w:rsidRDefault="00C73696" w:rsidP="00C73696">
      <w:pPr>
        <w:pStyle w:val="ListParagraph"/>
        <w:rPr>
          <w:lang w:val="en-CA"/>
        </w:rPr>
      </w:pPr>
      <w:r>
        <w:rPr>
          <w:lang w:val="en-CA"/>
        </w:rPr>
        <w:t>{feature hash} a Neighbourhood;</w:t>
      </w:r>
    </w:p>
    <w:p w14:paraId="4A497198" w14:textId="77777777" w:rsidR="00C73696" w:rsidRDefault="00C73696" w:rsidP="008C7F3C">
      <w:pPr>
        <w:pStyle w:val="ListParagraph"/>
        <w:numPr>
          <w:ilvl w:val="0"/>
          <w:numId w:val="69"/>
        </w:numPr>
        <w:spacing w:line="240" w:lineRule="auto"/>
        <w:rPr>
          <w:lang w:val="en-CA"/>
        </w:rPr>
      </w:pPr>
      <w:r>
        <w:rPr>
          <w:lang w:val="en-CA"/>
        </w:rPr>
        <w:t>Name</w:t>
      </w:r>
    </w:p>
    <w:p w14:paraId="7E97BBD7" w14:textId="77777777" w:rsidR="00C73696" w:rsidRDefault="00C73696" w:rsidP="00C73696">
      <w:pPr>
        <w:pStyle w:val="ListParagraph"/>
        <w:rPr>
          <w:lang w:val="en-CA"/>
        </w:rPr>
      </w:pPr>
      <w:r>
        <w:rPr>
          <w:lang w:val="en-CA"/>
        </w:rPr>
        <w:t>{feature hash} foaf:name {Name}</w:t>
      </w:r>
    </w:p>
    <w:p w14:paraId="1E0E2F54"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Province or Territory</w:t>
      </w:r>
    </w:p>
    <w:p w14:paraId="213A65A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Provider type</w:t>
      </w:r>
    </w:p>
    <w:p w14:paraId="585BBEF1"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Data source</w:t>
      </w:r>
    </w:p>
    <w:p w14:paraId="52B9119F"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Creation date</w:t>
      </w:r>
    </w:p>
    <w:p w14:paraId="20E5D416" w14:textId="77777777" w:rsidR="00C73696" w:rsidRPr="008B276B" w:rsidRDefault="00C73696" w:rsidP="008C7F3C">
      <w:pPr>
        <w:pStyle w:val="ListParagraph"/>
        <w:numPr>
          <w:ilvl w:val="0"/>
          <w:numId w:val="69"/>
        </w:numPr>
        <w:spacing w:line="240" w:lineRule="auto"/>
        <w:rPr>
          <w:i/>
          <w:color w:val="DDD9C3" w:themeColor="background2" w:themeShade="E6"/>
          <w:lang w:val="en-CA"/>
        </w:rPr>
      </w:pPr>
      <w:r w:rsidRPr="008B276B">
        <w:rPr>
          <w:i/>
          <w:color w:val="DDD9C3" w:themeColor="background2" w:themeShade="E6"/>
          <w:lang w:val="en-CA"/>
        </w:rPr>
        <w:t>Revision date</w:t>
      </w:r>
    </w:p>
    <w:p w14:paraId="2C0602DF" w14:textId="77777777" w:rsidR="00C73696" w:rsidRDefault="00C73696" w:rsidP="00C73696"/>
    <w:p w14:paraId="7DA8E54C" w14:textId="77777777" w:rsidR="00C73696" w:rsidRDefault="00C73696" w:rsidP="005F02A6">
      <w:pPr>
        <w:pStyle w:val="Heading2"/>
        <w:numPr>
          <w:ilvl w:val="0"/>
          <w:numId w:val="0"/>
        </w:numPr>
        <w:ind w:left="576" w:hanging="576"/>
        <w:rPr>
          <w:lang w:val="en-CA"/>
        </w:rPr>
      </w:pPr>
      <w:bookmarkStart w:id="247" w:name="_Toc35948937"/>
      <w:r>
        <w:rPr>
          <w:lang w:val="en-CA"/>
        </w:rPr>
        <w:t>Land Use (landuse_mun)</w:t>
      </w:r>
      <w:bookmarkEnd w:id="247"/>
    </w:p>
    <w:p w14:paraId="53718EF7" w14:textId="77777777" w:rsidR="00C73696" w:rsidRDefault="00C73696" w:rsidP="00C73696">
      <w:r>
        <w:t>SELECT feature_hash, lu_class, name1, desc_english from landuse_mun</w:t>
      </w:r>
    </w:p>
    <w:p w14:paraId="73392DEE" w14:textId="55A4470D" w:rsidR="00C73696" w:rsidRPr="00C73696" w:rsidRDefault="005F02A6" w:rsidP="00C73696">
      <w:pPr>
        <w:spacing w:line="240" w:lineRule="auto"/>
        <w:ind w:left="360"/>
      </w:pPr>
      <w:r w:rsidRPr="005F02A6">
        <w:rPr>
          <w:b/>
        </w:rPr>
        <w:t>Ontop mapping:</w:t>
      </w:r>
      <w:r w:rsidR="00C73696" w:rsidRPr="00C73696">
        <w:br/>
        <w:t>{feature hash} a Parcel;</w:t>
      </w:r>
    </w:p>
    <w:p w14:paraId="73A3EE3B" w14:textId="77777777" w:rsidR="00C73696" w:rsidRPr="00C73696" w:rsidRDefault="00C73696" w:rsidP="00C73696">
      <w:pPr>
        <w:ind w:left="360"/>
      </w:pPr>
      <w:r w:rsidRPr="00C73696">
        <w:lastRenderedPageBreak/>
        <w:t>hasLandUse [a GFXLandUseClassification;</w:t>
      </w:r>
    </w:p>
    <w:p w14:paraId="72F7477D" w14:textId="77777777" w:rsidR="00C73696" w:rsidRPr="00C73696" w:rsidRDefault="00C73696" w:rsidP="00C73696">
      <w:pPr>
        <w:ind w:left="720" w:hanging="360"/>
      </w:pPr>
      <w:r w:rsidRPr="00C73696">
        <w:t>hasGFXLandUseCode {code}</w:t>
      </w:r>
    </w:p>
    <w:p w14:paraId="137E8292" w14:textId="21763DE2" w:rsidR="00C73696" w:rsidRDefault="00C73696" w:rsidP="00C73696">
      <w:pPr>
        <w:pStyle w:val="ListParagraph"/>
        <w:numPr>
          <w:ilvl w:val="0"/>
          <w:numId w:val="0"/>
        </w:numPr>
        <w:ind w:left="1440"/>
        <w:rPr>
          <w:lang w:val="en-CA"/>
        </w:rPr>
      </w:pPr>
      <w:r>
        <w:rPr>
          <w:lang w:val="en-CA"/>
        </w:rPr>
        <w:t>foaf:name {</w:t>
      </w:r>
      <w:r w:rsidR="005F02A6">
        <w:rPr>
          <w:lang w:val="en-CA"/>
        </w:rPr>
        <w:t>n</w:t>
      </w:r>
      <w:r>
        <w:rPr>
          <w:lang w:val="en-CA"/>
        </w:rPr>
        <w:t>ame 1}</w:t>
      </w:r>
    </w:p>
    <w:p w14:paraId="0E6ED1D2" w14:textId="77777777" w:rsidR="00C73696" w:rsidRDefault="00C73696" w:rsidP="005F02A6">
      <w:pPr>
        <w:pStyle w:val="Heading2"/>
        <w:numPr>
          <w:ilvl w:val="0"/>
          <w:numId w:val="0"/>
        </w:numPr>
        <w:ind w:left="576" w:hanging="576"/>
        <w:rPr>
          <w:lang w:val="en-CA"/>
        </w:rPr>
      </w:pPr>
      <w:bookmarkStart w:id="248" w:name="_Toc35948938"/>
      <w:r>
        <w:rPr>
          <w:lang w:val="en-CA"/>
        </w:rPr>
        <w:t>Land Cover (landcover_mun)</w:t>
      </w:r>
      <w:bookmarkEnd w:id="248"/>
    </w:p>
    <w:p w14:paraId="4C742BB9" w14:textId="77777777" w:rsidR="00C73696" w:rsidRDefault="00C73696" w:rsidP="008C7F3C">
      <w:pPr>
        <w:pStyle w:val="ListParagraph"/>
        <w:numPr>
          <w:ilvl w:val="0"/>
          <w:numId w:val="70"/>
        </w:numPr>
        <w:spacing w:line="240" w:lineRule="auto"/>
        <w:rPr>
          <w:lang w:val="en-CA"/>
        </w:rPr>
      </w:pPr>
      <w:r>
        <w:rPr>
          <w:lang w:val="en-CA"/>
        </w:rPr>
        <w:t>Feature hash</w:t>
      </w:r>
    </w:p>
    <w:p w14:paraId="1FBE2828" w14:textId="77777777" w:rsidR="00C73696" w:rsidRDefault="00C73696" w:rsidP="00C73696">
      <w:pPr>
        <w:pStyle w:val="ListParagraph"/>
        <w:rPr>
          <w:lang w:val="en-CA"/>
        </w:rPr>
      </w:pPr>
      <w:r>
        <w:rPr>
          <w:lang w:val="en-CA"/>
        </w:rPr>
        <w:t>{Feature hash} a Parcel</w:t>
      </w:r>
    </w:p>
    <w:p w14:paraId="5D17591A" w14:textId="77777777" w:rsidR="00C73696" w:rsidRDefault="00C73696" w:rsidP="008C7F3C">
      <w:pPr>
        <w:pStyle w:val="ListParagraph"/>
        <w:numPr>
          <w:ilvl w:val="0"/>
          <w:numId w:val="70"/>
        </w:numPr>
        <w:spacing w:line="240" w:lineRule="auto"/>
        <w:rPr>
          <w:lang w:val="en-CA"/>
        </w:rPr>
      </w:pPr>
      <w:r>
        <w:rPr>
          <w:lang w:val="en-CA"/>
        </w:rPr>
        <w:t>Coverage type</w:t>
      </w:r>
    </w:p>
    <w:p w14:paraId="02A74549" w14:textId="71637156" w:rsidR="00C73696" w:rsidRPr="005F02A6" w:rsidRDefault="00C73696" w:rsidP="005F02A6">
      <w:pPr>
        <w:pStyle w:val="ListParagraph"/>
        <w:rPr>
          <w:lang w:val="en-CA"/>
        </w:rPr>
      </w:pPr>
      <w:r>
        <w:rPr>
          <w:lang w:val="en-CA"/>
        </w:rPr>
        <w:t>{Feature has</w:t>
      </w:r>
      <w:r w:rsidR="005F02A6">
        <w:rPr>
          <w:lang w:val="en-CA"/>
        </w:rPr>
        <w:t>h</w:t>
      </w:r>
      <w:r>
        <w:rPr>
          <w:lang w:val="en-CA"/>
        </w:rPr>
        <w:t>} hasLandUseClassification [a GFXLandCoverClassification; hasGFXLandCoverClassCode {code}]</w:t>
      </w:r>
    </w:p>
    <w:p w14:paraId="6619AE40" w14:textId="77777777" w:rsidR="00C73696" w:rsidRDefault="00C73696" w:rsidP="005F02A6">
      <w:pPr>
        <w:pStyle w:val="Heading2"/>
        <w:numPr>
          <w:ilvl w:val="0"/>
          <w:numId w:val="0"/>
        </w:numPr>
        <w:ind w:left="576" w:hanging="576"/>
        <w:rPr>
          <w:lang w:val="en-CA"/>
        </w:rPr>
      </w:pPr>
      <w:bookmarkStart w:id="249" w:name="_Toc35948939"/>
      <w:r>
        <w:rPr>
          <w:lang w:val="en-CA"/>
        </w:rPr>
        <w:t>Point of Interest (pointofinterest_mun)</w:t>
      </w:r>
      <w:bookmarkEnd w:id="249"/>
    </w:p>
    <w:p w14:paraId="023EB7F4" w14:textId="77777777" w:rsidR="00C73696" w:rsidRDefault="00C73696" w:rsidP="008C7F3C">
      <w:pPr>
        <w:pStyle w:val="ListParagraph"/>
        <w:numPr>
          <w:ilvl w:val="0"/>
          <w:numId w:val="72"/>
        </w:numPr>
        <w:spacing w:line="240" w:lineRule="auto"/>
        <w:rPr>
          <w:lang w:val="en-CA"/>
        </w:rPr>
      </w:pPr>
      <w:r>
        <w:rPr>
          <w:lang w:val="en-CA"/>
        </w:rPr>
        <w:t>Feature hash</w:t>
      </w:r>
    </w:p>
    <w:p w14:paraId="3B23C8EF" w14:textId="77777777" w:rsidR="00C73696" w:rsidRDefault="00C73696" w:rsidP="00C73696">
      <w:pPr>
        <w:pStyle w:val="ListParagraph"/>
        <w:rPr>
          <w:lang w:val="en-CA"/>
        </w:rPr>
      </w:pPr>
      <w:r>
        <w:rPr>
          <w:lang w:val="en-CA"/>
        </w:rPr>
        <w:t>{Feature hash} a Parcel;</w:t>
      </w:r>
    </w:p>
    <w:p w14:paraId="66E042A1" w14:textId="77777777" w:rsidR="00C73696" w:rsidRDefault="00C73696" w:rsidP="00C73696">
      <w:pPr>
        <w:pStyle w:val="ListParagraph"/>
        <w:rPr>
          <w:lang w:val="en-CA"/>
        </w:rPr>
      </w:pPr>
      <w:commentRangeStart w:id="250"/>
      <w:r>
        <w:rPr>
          <w:lang w:val="en-CA"/>
        </w:rPr>
        <w:t>Contains / locatedOn-</w:t>
      </w:r>
      <w:commentRangeEnd w:id="250"/>
      <w:r>
        <w:rPr>
          <w:rStyle w:val="CommentReference"/>
        </w:rPr>
        <w:commentReference w:id="250"/>
      </w:r>
      <w:r>
        <w:rPr>
          <w:lang w:val="en-CA"/>
        </w:rPr>
        <w:t xml:space="preserve"> [a PointOfInterest; hasGFXPOIClassCode {class}; foaf:name {Name 1}]</w:t>
      </w:r>
    </w:p>
    <w:p w14:paraId="4469081C" w14:textId="77777777" w:rsidR="00C73696" w:rsidRPr="00960938" w:rsidRDefault="00C73696" w:rsidP="008C7F3C">
      <w:pPr>
        <w:pStyle w:val="ListParagraph"/>
        <w:numPr>
          <w:ilvl w:val="0"/>
          <w:numId w:val="72"/>
        </w:numPr>
        <w:spacing w:line="240" w:lineRule="auto"/>
        <w:rPr>
          <w:lang w:val="en-CA"/>
        </w:rPr>
      </w:pPr>
      <w:r>
        <w:rPr>
          <w:lang w:val="en-CA"/>
        </w:rPr>
        <w:t>Point of Interest Class</w:t>
      </w:r>
    </w:p>
    <w:p w14:paraId="0C68EA0D" w14:textId="77777777" w:rsidR="00C73696" w:rsidRPr="00E61D77" w:rsidRDefault="00C73696" w:rsidP="008C7F3C">
      <w:pPr>
        <w:pStyle w:val="ListParagraph"/>
        <w:numPr>
          <w:ilvl w:val="0"/>
          <w:numId w:val="72"/>
        </w:numPr>
        <w:spacing w:line="240" w:lineRule="auto"/>
        <w:rPr>
          <w:i/>
          <w:color w:val="C4BC96" w:themeColor="background2" w:themeShade="BF"/>
          <w:lang w:val="en-CA"/>
        </w:rPr>
      </w:pPr>
      <w:commentRangeStart w:id="251"/>
      <w:r w:rsidRPr="00E61D77">
        <w:rPr>
          <w:i/>
          <w:color w:val="C4BC96" w:themeColor="background2" w:themeShade="BF"/>
          <w:lang w:val="en-CA"/>
        </w:rPr>
        <w:t>POI type</w:t>
      </w:r>
      <w:commentRangeEnd w:id="251"/>
      <w:r w:rsidRPr="00E61D77">
        <w:rPr>
          <w:rStyle w:val="CommentReference"/>
          <w:color w:val="C4BC96" w:themeColor="background2" w:themeShade="BF"/>
        </w:rPr>
        <w:commentReference w:id="251"/>
      </w:r>
    </w:p>
    <w:p w14:paraId="2FE799F7" w14:textId="77777777" w:rsidR="00C73696" w:rsidRDefault="00C73696" w:rsidP="008C7F3C">
      <w:pPr>
        <w:pStyle w:val="ListParagraph"/>
        <w:numPr>
          <w:ilvl w:val="0"/>
          <w:numId w:val="72"/>
        </w:numPr>
        <w:spacing w:line="240" w:lineRule="auto"/>
        <w:rPr>
          <w:lang w:val="en-CA"/>
        </w:rPr>
      </w:pPr>
      <w:r>
        <w:rPr>
          <w:lang w:val="en-CA"/>
        </w:rPr>
        <w:t>Name 1</w:t>
      </w:r>
    </w:p>
    <w:p w14:paraId="2FBF7FBF" w14:textId="77777777" w:rsidR="00C73696" w:rsidRPr="00B226F1" w:rsidRDefault="00C73696" w:rsidP="00C73696">
      <w:pPr>
        <w:ind w:left="360"/>
      </w:pPr>
    </w:p>
    <w:p w14:paraId="6094982E" w14:textId="77777777" w:rsidR="00C73696" w:rsidRDefault="00C73696" w:rsidP="005F02A6">
      <w:pPr>
        <w:pStyle w:val="Heading2"/>
        <w:numPr>
          <w:ilvl w:val="0"/>
          <w:numId w:val="0"/>
        </w:numPr>
        <w:ind w:left="576" w:hanging="576"/>
        <w:rPr>
          <w:lang w:val="en-CA"/>
        </w:rPr>
      </w:pPr>
      <w:bookmarkStart w:id="252" w:name="_Toc35948940"/>
      <w:r>
        <w:rPr>
          <w:lang w:val="en-CA"/>
        </w:rPr>
        <w:t>Road Segment (roadsegment_mun)</w:t>
      </w:r>
      <w:bookmarkEnd w:id="252"/>
    </w:p>
    <w:p w14:paraId="3F9EF5BA" w14:textId="77777777" w:rsidR="00C73696" w:rsidRDefault="00C73696" w:rsidP="008C7F3C">
      <w:pPr>
        <w:pStyle w:val="ListParagraph"/>
        <w:numPr>
          <w:ilvl w:val="0"/>
          <w:numId w:val="73"/>
        </w:numPr>
        <w:spacing w:line="240" w:lineRule="auto"/>
        <w:rPr>
          <w:lang w:val="en-CA"/>
        </w:rPr>
      </w:pPr>
      <w:r>
        <w:rPr>
          <w:lang w:val="en-CA"/>
        </w:rPr>
        <w:t>Feature hash</w:t>
      </w:r>
    </w:p>
    <w:p w14:paraId="5045B251" w14:textId="77777777" w:rsidR="00C73696" w:rsidRDefault="00C73696" w:rsidP="00C73696">
      <w:pPr>
        <w:pStyle w:val="ListParagraph"/>
        <w:rPr>
          <w:lang w:val="en-CA"/>
        </w:rPr>
      </w:pPr>
      <w:r>
        <w:rPr>
          <w:lang w:val="en-CA"/>
        </w:rPr>
        <w:t>{Feature hash} a RoadSegment;</w:t>
      </w:r>
    </w:p>
    <w:p w14:paraId="1CD6ADC9" w14:textId="77777777" w:rsidR="00C73696" w:rsidRDefault="00C73696" w:rsidP="00C73696">
      <w:pPr>
        <w:pStyle w:val="ListParagraph"/>
        <w:rPr>
          <w:lang w:val="en-CA"/>
        </w:rPr>
      </w:pPr>
      <w:r w:rsidRPr="0065029F">
        <w:rPr>
          <w:strike/>
          <w:lang w:val="en-CA"/>
        </w:rPr>
        <w:t>isAboveGrade</w:t>
      </w:r>
      <w:r>
        <w:rPr>
          <w:lang w:val="en-CA"/>
        </w:rPr>
        <w:t xml:space="preserve"> roadLevelCode {Above of below grade};</w:t>
      </w:r>
    </w:p>
    <w:p w14:paraId="72D5C21F" w14:textId="77777777" w:rsidR="00C73696" w:rsidRDefault="00C73696" w:rsidP="00C73696">
      <w:pPr>
        <w:pStyle w:val="ListParagraph"/>
        <w:rPr>
          <w:lang w:val="en-CA"/>
        </w:rPr>
      </w:pPr>
      <w:r>
        <w:rPr>
          <w:lang w:val="en-CA"/>
        </w:rPr>
        <w:t>foaf:name {Official Street Name};</w:t>
      </w:r>
    </w:p>
    <w:p w14:paraId="0D8511C1" w14:textId="77777777" w:rsidR="00C73696" w:rsidRDefault="00C73696" w:rsidP="00C73696">
      <w:pPr>
        <w:pStyle w:val="ListParagraph"/>
        <w:rPr>
          <w:lang w:val="en-CA"/>
        </w:rPr>
      </w:pPr>
      <w:r>
        <w:rPr>
          <w:lang w:val="en-CA"/>
        </w:rPr>
        <w:t>hasGFXRoadClassCode {Road Class};</w:t>
      </w:r>
    </w:p>
    <w:p w14:paraId="4506E192" w14:textId="77777777" w:rsidR="00C73696" w:rsidRDefault="00C73696" w:rsidP="00C73696">
      <w:pPr>
        <w:pStyle w:val="ListParagraph"/>
        <w:rPr>
          <w:lang w:val="en-CA"/>
        </w:rPr>
      </w:pPr>
      <w:r>
        <w:rPr>
          <w:lang w:val="en-CA"/>
        </w:rPr>
        <w:t>hasLength [a length; measure [a Measure; numerical_value {Length}]]</w:t>
      </w:r>
    </w:p>
    <w:p w14:paraId="304C7101" w14:textId="77777777" w:rsidR="00C73696" w:rsidRPr="002F70BB" w:rsidRDefault="00C73696" w:rsidP="008C7F3C">
      <w:pPr>
        <w:pStyle w:val="ListParagraph"/>
        <w:numPr>
          <w:ilvl w:val="0"/>
          <w:numId w:val="73"/>
        </w:numPr>
        <w:spacing w:line="240" w:lineRule="auto"/>
        <w:rPr>
          <w:lang w:val="en-CA"/>
        </w:rPr>
      </w:pPr>
      <w:r w:rsidRPr="002F70BB">
        <w:rPr>
          <w:lang w:val="en-CA"/>
        </w:rPr>
        <w:t>Above or below grade</w:t>
      </w:r>
    </w:p>
    <w:p w14:paraId="7F98028F" w14:textId="77777777" w:rsidR="00C73696" w:rsidRDefault="00C73696" w:rsidP="008C7F3C">
      <w:pPr>
        <w:pStyle w:val="ListParagraph"/>
        <w:numPr>
          <w:ilvl w:val="0"/>
          <w:numId w:val="73"/>
        </w:numPr>
        <w:spacing w:line="240" w:lineRule="auto"/>
        <w:rPr>
          <w:lang w:val="en-CA"/>
        </w:rPr>
      </w:pPr>
      <w:r>
        <w:rPr>
          <w:lang w:val="en-CA"/>
        </w:rPr>
        <w:t>Official Street Name</w:t>
      </w:r>
    </w:p>
    <w:p w14:paraId="05A727EE" w14:textId="77777777" w:rsidR="00C73696" w:rsidRDefault="00C73696" w:rsidP="008C7F3C">
      <w:pPr>
        <w:pStyle w:val="ListParagraph"/>
        <w:numPr>
          <w:ilvl w:val="0"/>
          <w:numId w:val="73"/>
        </w:numPr>
        <w:spacing w:line="240" w:lineRule="auto"/>
        <w:rPr>
          <w:lang w:val="en-CA"/>
        </w:rPr>
      </w:pPr>
      <w:r>
        <w:rPr>
          <w:lang w:val="en-CA"/>
        </w:rPr>
        <w:t>Road Class</w:t>
      </w:r>
    </w:p>
    <w:p w14:paraId="6C0F8BE7" w14:textId="77777777" w:rsidR="00C73696" w:rsidRPr="00C73696" w:rsidRDefault="00C73696" w:rsidP="00C73696"/>
    <w:p w14:paraId="2B77012C" w14:textId="77777777" w:rsidR="00C73696" w:rsidRDefault="00C73696" w:rsidP="005F02A6">
      <w:pPr>
        <w:pStyle w:val="Heading2"/>
        <w:numPr>
          <w:ilvl w:val="0"/>
          <w:numId w:val="0"/>
        </w:numPr>
        <w:ind w:left="576" w:hanging="576"/>
        <w:rPr>
          <w:lang w:val="en-CA"/>
        </w:rPr>
      </w:pPr>
      <w:bookmarkStart w:id="253" w:name="_Toc35948941"/>
      <w:r>
        <w:rPr>
          <w:lang w:val="en-CA"/>
        </w:rPr>
        <w:lastRenderedPageBreak/>
        <w:t>Intersect Neighbourhood (generated via ArcGIS process)</w:t>
      </w:r>
      <w:bookmarkEnd w:id="253"/>
    </w:p>
    <w:p w14:paraId="0F74D053" w14:textId="77777777" w:rsidR="00C73696" w:rsidRDefault="00C73696" w:rsidP="008C7F3C">
      <w:pPr>
        <w:pStyle w:val="ListParagraph"/>
        <w:numPr>
          <w:ilvl w:val="0"/>
          <w:numId w:val="71"/>
        </w:numPr>
        <w:spacing w:line="240" w:lineRule="auto"/>
        <w:rPr>
          <w:lang w:val="en-CA"/>
        </w:rPr>
      </w:pPr>
      <w:r>
        <w:rPr>
          <w:lang w:val="en-CA"/>
        </w:rPr>
        <w:t>Roadsegment (feature hash)</w:t>
      </w:r>
    </w:p>
    <w:p w14:paraId="0F68C3BE" w14:textId="77777777" w:rsidR="00C73696" w:rsidRDefault="00C73696" w:rsidP="008C7F3C">
      <w:pPr>
        <w:pStyle w:val="ListParagraph"/>
        <w:numPr>
          <w:ilvl w:val="0"/>
          <w:numId w:val="71"/>
        </w:numPr>
        <w:spacing w:line="240" w:lineRule="auto"/>
        <w:rPr>
          <w:lang w:val="en-CA"/>
        </w:rPr>
      </w:pPr>
      <w:r>
        <w:rPr>
          <w:lang w:val="en-CA"/>
        </w:rPr>
        <w:t>Neighbourhood feature hash</w:t>
      </w:r>
    </w:p>
    <w:p w14:paraId="4129FD5B" w14:textId="77777777" w:rsidR="00C73696" w:rsidRDefault="00C73696" w:rsidP="005F02A6">
      <w:pPr>
        <w:pStyle w:val="Heading2"/>
        <w:numPr>
          <w:ilvl w:val="0"/>
          <w:numId w:val="0"/>
        </w:numPr>
        <w:ind w:left="576" w:hanging="576"/>
        <w:rPr>
          <w:lang w:val="en-CA"/>
        </w:rPr>
      </w:pPr>
      <w:bookmarkStart w:id="254" w:name="_Toc35948942"/>
      <w:r>
        <w:rPr>
          <w:lang w:val="en-CA"/>
        </w:rPr>
        <w:t>Near Land Use (generated via ArcGIS process)</w:t>
      </w:r>
      <w:bookmarkEnd w:id="254"/>
    </w:p>
    <w:p w14:paraId="02E961C8" w14:textId="77777777" w:rsidR="00C73696" w:rsidRDefault="00C73696" w:rsidP="008C7F3C">
      <w:pPr>
        <w:pStyle w:val="ListParagraph"/>
        <w:numPr>
          <w:ilvl w:val="0"/>
          <w:numId w:val="71"/>
        </w:numPr>
        <w:spacing w:line="240" w:lineRule="auto"/>
        <w:rPr>
          <w:lang w:val="en-CA"/>
        </w:rPr>
      </w:pPr>
      <w:r>
        <w:rPr>
          <w:lang w:val="en-CA"/>
        </w:rPr>
        <w:t>Roadsegment (feature hash)</w:t>
      </w:r>
    </w:p>
    <w:p w14:paraId="4E58E157" w14:textId="77777777" w:rsidR="00C73696" w:rsidRDefault="00C73696" w:rsidP="008C7F3C">
      <w:pPr>
        <w:pStyle w:val="ListParagraph"/>
        <w:numPr>
          <w:ilvl w:val="0"/>
          <w:numId w:val="71"/>
        </w:numPr>
        <w:spacing w:line="240" w:lineRule="auto"/>
        <w:rPr>
          <w:lang w:val="en-CA"/>
        </w:rPr>
      </w:pPr>
      <w:r>
        <w:rPr>
          <w:lang w:val="en-CA"/>
        </w:rPr>
        <w:t>Parcel with some land use feature hash</w:t>
      </w:r>
    </w:p>
    <w:p w14:paraId="42C99C7A" w14:textId="77777777" w:rsidR="00C73696" w:rsidRDefault="00C73696" w:rsidP="005F02A6">
      <w:pPr>
        <w:pStyle w:val="Heading2"/>
        <w:numPr>
          <w:ilvl w:val="0"/>
          <w:numId w:val="0"/>
        </w:numPr>
        <w:ind w:left="576" w:hanging="576"/>
        <w:rPr>
          <w:lang w:val="en-CA"/>
        </w:rPr>
      </w:pPr>
      <w:bookmarkStart w:id="255" w:name="_Toc35948943"/>
      <w:r>
        <w:rPr>
          <w:lang w:val="en-CA"/>
        </w:rPr>
        <w:t>Near Land Cover (generated via ArcGIS process)</w:t>
      </w:r>
      <w:bookmarkEnd w:id="255"/>
    </w:p>
    <w:p w14:paraId="4B84C4F1"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F843C79" w14:textId="77777777" w:rsidR="00C73696" w:rsidRPr="00977DAD" w:rsidRDefault="00C73696" w:rsidP="008C7F3C">
      <w:pPr>
        <w:pStyle w:val="ListParagraph"/>
        <w:numPr>
          <w:ilvl w:val="0"/>
          <w:numId w:val="71"/>
        </w:numPr>
        <w:spacing w:line="240" w:lineRule="auto"/>
        <w:rPr>
          <w:lang w:val="en-CA"/>
        </w:rPr>
      </w:pPr>
      <w:r>
        <w:rPr>
          <w:lang w:val="en-CA"/>
        </w:rPr>
        <w:t xml:space="preserve">Parcel with some </w:t>
      </w:r>
      <w:r w:rsidRPr="00977DAD">
        <w:rPr>
          <w:lang w:val="en-CA"/>
        </w:rPr>
        <w:t>Land Cover feature hash</w:t>
      </w:r>
    </w:p>
    <w:p w14:paraId="4F10CF83" w14:textId="77777777" w:rsidR="00C73696" w:rsidRDefault="00C73696" w:rsidP="005F02A6">
      <w:pPr>
        <w:pStyle w:val="Heading2"/>
        <w:numPr>
          <w:ilvl w:val="0"/>
          <w:numId w:val="0"/>
        </w:numPr>
        <w:ind w:left="576" w:hanging="576"/>
        <w:rPr>
          <w:lang w:val="en-CA"/>
        </w:rPr>
      </w:pPr>
      <w:bookmarkStart w:id="256" w:name="_Toc35948944"/>
      <w:r>
        <w:rPr>
          <w:lang w:val="en-CA"/>
        </w:rPr>
        <w:t>Near POI (generated via ArcGIS process)</w:t>
      </w:r>
      <w:bookmarkEnd w:id="256"/>
    </w:p>
    <w:p w14:paraId="52F5C176" w14:textId="77777777" w:rsidR="00C73696" w:rsidRDefault="00C73696" w:rsidP="008C7F3C">
      <w:pPr>
        <w:pStyle w:val="ListParagraph"/>
        <w:numPr>
          <w:ilvl w:val="0"/>
          <w:numId w:val="71"/>
        </w:numPr>
        <w:spacing w:line="240" w:lineRule="auto"/>
        <w:rPr>
          <w:lang w:val="en-CA"/>
        </w:rPr>
      </w:pPr>
      <w:r>
        <w:rPr>
          <w:lang w:val="en-CA"/>
        </w:rPr>
        <w:t>Roadsegment (feature hash)</w:t>
      </w:r>
    </w:p>
    <w:p w14:paraId="390BA2C9" w14:textId="77777777" w:rsidR="00C73696" w:rsidRDefault="00C73696" w:rsidP="008C7F3C">
      <w:pPr>
        <w:pStyle w:val="ListParagraph"/>
        <w:numPr>
          <w:ilvl w:val="0"/>
          <w:numId w:val="71"/>
        </w:numPr>
        <w:spacing w:line="240" w:lineRule="auto"/>
        <w:rPr>
          <w:lang w:val="en-CA"/>
        </w:rPr>
      </w:pPr>
      <w:r>
        <w:rPr>
          <w:lang w:val="en-CA"/>
        </w:rPr>
        <w:t>POI locatedOnParcel with some Parcel feature hash</w:t>
      </w:r>
    </w:p>
    <w:p w14:paraId="7910B1EA" w14:textId="77777777" w:rsidR="00C73696" w:rsidRPr="00C73696" w:rsidRDefault="00C73696" w:rsidP="00C73696">
      <w:pPr>
        <w:rPr>
          <w:lang w:val="en-US" w:bidi="en-US"/>
        </w:rPr>
      </w:pPr>
    </w:p>
    <w:p w14:paraId="416B6C59" w14:textId="4CDA6221" w:rsidR="0040754B" w:rsidRPr="00E17349" w:rsidRDefault="0040754B" w:rsidP="002660E6">
      <w:pPr>
        <w:spacing w:after="200" w:line="276" w:lineRule="auto"/>
      </w:pPr>
    </w:p>
    <w:sectPr w:rsidR="0040754B" w:rsidRPr="00E17349" w:rsidSect="002C59C9">
      <w:footerReference w:type="default" r:id="rId69"/>
      <w:footerReference w:type="first" r:id="rId70"/>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8" w:author="Megan Katsumi" w:date="2020-04-06T16:10:00Z" w:initials="MK">
    <w:p w14:paraId="6BDF1B7A" w14:textId="05F896DD" w:rsidR="004A6700" w:rsidRDefault="004A6700">
      <w:pPr>
        <w:pStyle w:val="CommentText"/>
      </w:pPr>
      <w:r>
        <w:rPr>
          <w:rStyle w:val="CommentReference"/>
        </w:rPr>
        <w:annotationRef/>
      </w:r>
      <w:r>
        <w:t>here</w:t>
      </w:r>
    </w:p>
  </w:comment>
  <w:comment w:id="164" w:author="Megan Katsumi [2]" w:date="2019-10-28T14:17:00Z" w:initials="MK">
    <w:p w14:paraId="60A28637" w14:textId="5FDB5FB4" w:rsidR="004A6700" w:rsidRDefault="004A6700">
      <w:pPr>
        <w:pStyle w:val="CommentText"/>
      </w:pPr>
      <w:r>
        <w:rPr>
          <w:rStyle w:val="CommentReference"/>
        </w:rPr>
        <w:annotationRef/>
      </w:r>
      <w:r>
        <w:t>Review &amp; confirm namespaces defined for ontologies</w:t>
      </w:r>
    </w:p>
  </w:comment>
  <w:comment w:id="225" w:author="Megan Katsumi" w:date="2019-11-26T14:33:00Z" w:initials="MK">
    <w:p w14:paraId="5ECF906D" w14:textId="1F011E41" w:rsidR="004A6700" w:rsidRDefault="004A6700">
      <w:pPr>
        <w:pStyle w:val="CommentText"/>
      </w:pPr>
      <w:r>
        <w:rPr>
          <w:rStyle w:val="CommentReference"/>
        </w:rPr>
        <w:annotationRef/>
      </w:r>
      <w:r>
        <w:t>Update to include both Allegrograph &amp; Virtuoso mappings</w:t>
      </w:r>
    </w:p>
  </w:comment>
  <w:comment w:id="227" w:author="Megan Katsumi" w:date="2019-03-15T08:25:00Z" w:initials="MK">
    <w:p w14:paraId="49F03101" w14:textId="77777777" w:rsidR="004A6700" w:rsidRDefault="004A6700" w:rsidP="002660E6">
      <w:pPr>
        <w:pStyle w:val="CommentText"/>
      </w:pPr>
      <w:r>
        <w:rPr>
          <w:rStyle w:val="CommentReference"/>
        </w:rPr>
        <w:annotationRef/>
      </w:r>
      <w:r>
        <w:t>Q: do gtfs routes distinguish between input and outbound?</w:t>
      </w:r>
    </w:p>
  </w:comment>
  <w:comment w:id="250" w:author="Megan Katsumi" w:date="2019-11-27T14:19:00Z" w:initials="MK">
    <w:p w14:paraId="6AA6740E" w14:textId="77777777" w:rsidR="004A6700" w:rsidRDefault="004A6700" w:rsidP="00C73696">
      <w:pPr>
        <w:pStyle w:val="CommentText"/>
      </w:pPr>
      <w:r>
        <w:rPr>
          <w:rStyle w:val="CommentReference"/>
        </w:rPr>
        <w:annotationRef/>
      </w:r>
      <w:r>
        <w:t>TBD: relationship between a Parcel and some Building / Facility / etc. Define POI class?</w:t>
      </w:r>
    </w:p>
  </w:comment>
  <w:comment w:id="251" w:author="Megan Katsumi" w:date="2019-11-29T14:23:00Z" w:initials="MK">
    <w:p w14:paraId="0EBF3832" w14:textId="77777777" w:rsidR="004A6700" w:rsidRDefault="004A6700" w:rsidP="00C73696">
      <w:pPr>
        <w:pStyle w:val="CommentText"/>
      </w:pPr>
      <w:r>
        <w:rPr>
          <w:rStyle w:val="CommentReference"/>
        </w:rPr>
        <w:annotationRef/>
      </w:r>
      <w:r>
        <w:t>Next stage: can we categorize the Point of interest type according to the point of interest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DF1B7A" w15:done="0"/>
  <w15:commentEx w15:paraId="60A28637" w15:done="0"/>
  <w15:commentEx w15:paraId="5ECF906D" w15:done="0"/>
  <w15:commentEx w15:paraId="49F03101" w15:done="0"/>
  <w15:commentEx w15:paraId="6AA6740E" w15:done="0"/>
  <w15:commentEx w15:paraId="0EBF38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DF1B7A" w16cid:durableId="2235D300"/>
  <w16cid:commentId w16cid:paraId="60A28637" w16cid:durableId="21617704"/>
  <w16cid:commentId w16cid:paraId="5ECF906D" w16cid:durableId="2187B621"/>
  <w16cid:commentId w16cid:paraId="49F03101" w16cid:durableId="2035E007"/>
  <w16cid:commentId w16cid:paraId="6AA6740E" w16cid:durableId="2189045B"/>
  <w16cid:commentId w16cid:paraId="0EBF3832" w16cid:durableId="218BA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6EB13" w14:textId="77777777" w:rsidR="00EA2484" w:rsidRDefault="00EA2484" w:rsidP="00EA354A">
      <w:r>
        <w:separator/>
      </w:r>
    </w:p>
  </w:endnote>
  <w:endnote w:type="continuationSeparator" w:id="0">
    <w:p w14:paraId="31026301" w14:textId="77777777" w:rsidR="00EA2484" w:rsidRDefault="00EA2484" w:rsidP="00EA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altName w:val="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529157"/>
      <w:docPartObj>
        <w:docPartGallery w:val="Page Numbers (Bottom of Page)"/>
        <w:docPartUnique/>
      </w:docPartObj>
    </w:sdtPr>
    <w:sdtContent>
      <w:p w14:paraId="4DAF3627" w14:textId="77777777" w:rsidR="004A6700" w:rsidRDefault="004A6700">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55BD4212" w14:textId="77777777" w:rsidR="004A6700" w:rsidRPr="0032583C" w:rsidRDefault="004A6700">
    <w:pPr>
      <w:pStyle w:val="Footer"/>
      <w:rPr>
        <w:lang w:val="en-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7"/>
      <w:gridCol w:w="3372"/>
    </w:tblGrid>
    <w:tr w:rsidR="004A6700" w14:paraId="2B76F3B3" w14:textId="77777777" w:rsidTr="00967D94">
      <w:tc>
        <w:tcPr>
          <w:tcW w:w="6947" w:type="dxa"/>
        </w:tcPr>
        <w:p w14:paraId="07DEE8C9" w14:textId="77777777" w:rsidR="004A6700" w:rsidRDefault="004A6700" w:rsidP="00967D94">
          <w:pPr>
            <w:pStyle w:val="Footer"/>
          </w:pPr>
          <w:r w:rsidRPr="00A55DB1">
            <w:rPr>
              <w:noProof/>
            </w:rPr>
            <w:drawing>
              <wp:inline distT="0" distB="0" distL="0" distR="0" wp14:anchorId="70CECF49" wp14:editId="48F3053A">
                <wp:extent cx="2952750" cy="438218"/>
                <wp:effectExtent l="0" t="0" r="0" b="0"/>
                <wp:docPr id="1" name="Picture 2" descr="Sig_EDUCD_TransportationResearchIns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_EDUCD_TransportationResearchInst_K"/>
                        <pic:cNvPicPr>
                          <a:picLocks noChangeAspect="1" noChangeArrowheads="1"/>
                        </pic:cNvPicPr>
                      </pic:nvPicPr>
                      <pic:blipFill>
                        <a:blip r:embed="rId1" cstate="print">
                          <a:extLst>
                            <a:ext uri="{28A0092B-C50C-407E-A947-70E740481C1C}">
                              <a14:useLocalDpi xmlns:a14="http://schemas.microsoft.com/office/drawing/2010/main" val="0"/>
                            </a:ext>
                          </a:extLst>
                        </a:blip>
                        <a:srcRect l="-16324"/>
                        <a:stretch>
                          <a:fillRect/>
                        </a:stretch>
                      </pic:blipFill>
                      <pic:spPr bwMode="auto">
                        <a:xfrm>
                          <a:off x="0" y="0"/>
                          <a:ext cx="2952750" cy="438218"/>
                        </a:xfrm>
                        <a:prstGeom prst="rect">
                          <a:avLst/>
                        </a:prstGeom>
                        <a:noFill/>
                        <a:ln>
                          <a:noFill/>
                        </a:ln>
                      </pic:spPr>
                    </pic:pic>
                  </a:graphicData>
                </a:graphic>
              </wp:inline>
            </w:drawing>
          </w:r>
        </w:p>
      </w:tc>
      <w:tc>
        <w:tcPr>
          <w:tcW w:w="3372" w:type="dxa"/>
        </w:tcPr>
        <w:p w14:paraId="0D9515EE" w14:textId="77777777" w:rsidR="004A6700" w:rsidRDefault="004A6700" w:rsidP="00967D94">
          <w:pPr>
            <w:pStyle w:val="Footer"/>
          </w:pPr>
          <w:r>
            <w:rPr>
              <w:noProof/>
            </w:rPr>
            <w:drawing>
              <wp:inline distT="0" distB="0" distL="0" distR="0" wp14:anchorId="2E1C5684" wp14:editId="102FD4A2">
                <wp:extent cx="1263532" cy="374632"/>
                <wp:effectExtent l="0" t="0" r="0" b="6985"/>
                <wp:docPr id="3" name="Picture 5" descr="C:\Users\Judy\Documents\Branding\UTTRI logo\UTTRI without a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dy\Documents\Branding\UTTRI logo\UTTRI without a bg.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H="1" flipV="1">
                          <a:off x="0" y="0"/>
                          <a:ext cx="1264384" cy="374885"/>
                        </a:xfrm>
                        <a:prstGeom prst="rect">
                          <a:avLst/>
                        </a:prstGeom>
                        <a:noFill/>
                        <a:ln>
                          <a:noFill/>
                        </a:ln>
                      </pic:spPr>
                    </pic:pic>
                  </a:graphicData>
                </a:graphic>
              </wp:inline>
            </w:drawing>
          </w:r>
        </w:p>
      </w:tc>
    </w:tr>
  </w:tbl>
  <w:p w14:paraId="0D6FE243" w14:textId="77777777" w:rsidR="004A6700" w:rsidRDefault="004A6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479CF" w14:textId="77777777" w:rsidR="00EA2484" w:rsidRDefault="00EA2484" w:rsidP="00EA354A">
      <w:r>
        <w:separator/>
      </w:r>
    </w:p>
  </w:footnote>
  <w:footnote w:type="continuationSeparator" w:id="0">
    <w:p w14:paraId="4D8B7FAB" w14:textId="77777777" w:rsidR="00EA2484" w:rsidRDefault="00EA2484" w:rsidP="00EA354A">
      <w:r>
        <w:continuationSeparator/>
      </w:r>
    </w:p>
  </w:footnote>
  <w:footnote w:id="1">
    <w:p w14:paraId="7F6A7F3D" w14:textId="1FAFC5FB" w:rsidR="004A6700" w:rsidRPr="00755319" w:rsidRDefault="004A6700">
      <w:pPr>
        <w:pStyle w:val="FootnoteText"/>
        <w:rPr>
          <w:lang w:val="en-CA"/>
        </w:rPr>
      </w:pPr>
      <w:r>
        <w:rPr>
          <w:rStyle w:val="FootnoteReference"/>
        </w:rPr>
        <w:footnoteRef/>
      </w:r>
      <w:r>
        <w:t xml:space="preserve"> </w:t>
      </w:r>
      <w:r w:rsidRPr="00755319">
        <w:t>https://esri.ca/en/node/16356</w:t>
      </w:r>
    </w:p>
  </w:footnote>
  <w:footnote w:id="2">
    <w:p w14:paraId="189CB595" w14:textId="042B96E3" w:rsidR="004A6700" w:rsidRPr="00755319" w:rsidRDefault="004A6700">
      <w:pPr>
        <w:pStyle w:val="FootnoteText"/>
        <w:rPr>
          <w:lang w:val="en-CA"/>
        </w:rPr>
      </w:pPr>
      <w:r>
        <w:rPr>
          <w:rStyle w:val="FootnoteReference"/>
        </w:rPr>
        <w:footnoteRef/>
      </w:r>
      <w:r>
        <w:t xml:space="preserve"> </w:t>
      </w:r>
      <w:r w:rsidRPr="00755319">
        <w:t>https://esri.ca/en/programs/the-community-map-of-canada</w:t>
      </w:r>
    </w:p>
  </w:footnote>
  <w:footnote w:id="3">
    <w:p w14:paraId="481F122A" w14:textId="67F8445A" w:rsidR="004A6700" w:rsidRPr="00755319" w:rsidRDefault="004A6700">
      <w:pPr>
        <w:pStyle w:val="FootnoteText"/>
        <w:rPr>
          <w:lang w:val="en-CA"/>
        </w:rPr>
      </w:pPr>
      <w:r>
        <w:rPr>
          <w:rStyle w:val="FootnoteReference"/>
        </w:rPr>
        <w:footnoteRef/>
      </w:r>
      <w:r>
        <w:t xml:space="preserve"> </w:t>
      </w:r>
      <w:r w:rsidRPr="00755319">
        <w:t>https://esri.ca/en/programs/community-maps-program/geofoundation-exchange</w:t>
      </w:r>
    </w:p>
  </w:footnote>
  <w:footnote w:id="4">
    <w:p w14:paraId="5FE01675" w14:textId="23B9D56A" w:rsidR="004A6700" w:rsidRPr="00C01762" w:rsidRDefault="004A6700">
      <w:pPr>
        <w:pStyle w:val="FootnoteText"/>
        <w:rPr>
          <w:lang w:val="en-CA"/>
        </w:rPr>
      </w:pPr>
      <w:r>
        <w:rPr>
          <w:rStyle w:val="FootnoteReference"/>
        </w:rPr>
        <w:footnoteRef/>
      </w:r>
      <w:r>
        <w:t xml:space="preserve"> </w:t>
      </w:r>
      <w:r w:rsidRPr="00C01762">
        <w:t>http://www.opengis.net/ont/geosparql</w:t>
      </w:r>
    </w:p>
  </w:footnote>
  <w:footnote w:id="5">
    <w:p w14:paraId="2A27582E" w14:textId="72F030AB" w:rsidR="004A6700" w:rsidRPr="008C1769" w:rsidRDefault="004A6700" w:rsidP="00763A5C">
      <w:pPr>
        <w:pStyle w:val="FootnoteText"/>
        <w:rPr>
          <w:lang w:val="en-CA"/>
        </w:rPr>
      </w:pPr>
      <w:r>
        <w:rPr>
          <w:rStyle w:val="FootnoteReference"/>
        </w:rPr>
        <w:footnoteRef/>
      </w:r>
      <w:r>
        <w:t xml:space="preserve"> </w:t>
      </w:r>
      <w:r>
        <w:rPr>
          <w:lang w:val="en-CA"/>
        </w:rPr>
        <w:t>AllegroGraph-generated nD datatype for lat-lon location data</w:t>
      </w:r>
    </w:p>
  </w:footnote>
  <w:footnote w:id="6">
    <w:p w14:paraId="2926F4D4" w14:textId="77777777" w:rsidR="004A6700" w:rsidRDefault="004A6700" w:rsidP="00A62F41">
      <w:pPr>
        <w:pStyle w:val="FootnoteText"/>
      </w:pPr>
      <w:r>
        <w:rPr>
          <w:rStyle w:val="FootnoteReference"/>
        </w:rPr>
        <w:footnoteRef/>
      </w:r>
      <w:r>
        <w:t xml:space="preserve"> Note: in order to avoid confusion that may result from the use of the "-Process" suffix (e.g. VehicleProcess,OrganizationProcess), we opt instead to use the suffix "PD", i.e. short for "Perdurant".</w:t>
      </w:r>
    </w:p>
  </w:footnote>
  <w:footnote w:id="7">
    <w:p w14:paraId="769F109D" w14:textId="6B5645ED" w:rsidR="004A6700" w:rsidRPr="00FE13B1" w:rsidRDefault="004A6700">
      <w:pPr>
        <w:pStyle w:val="FootnoteText"/>
        <w:rPr>
          <w:lang w:val="en-CA"/>
        </w:rPr>
      </w:pPr>
      <w:r>
        <w:rPr>
          <w:rStyle w:val="FootnoteReference"/>
        </w:rPr>
        <w:footnoteRef/>
      </w:r>
      <w:r>
        <w:t xml:space="preserve"> </w:t>
      </w:r>
      <w:r w:rsidRPr="00FE13B1">
        <w:t>http://ontology.eil.utoronto.ca/tove/activity.owl</w:t>
      </w:r>
    </w:p>
  </w:footnote>
  <w:footnote w:id="8">
    <w:p w14:paraId="176C17F5" w14:textId="77777777" w:rsidR="004A6700" w:rsidRPr="008E7C02" w:rsidRDefault="004A6700" w:rsidP="00E8128A">
      <w:pPr>
        <w:pStyle w:val="FootnoteText"/>
        <w:rPr>
          <w:lang w:val="en-CA"/>
        </w:rPr>
      </w:pPr>
      <w:r>
        <w:rPr>
          <w:rStyle w:val="FootnoteReference"/>
        </w:rPr>
        <w:footnoteRef/>
      </w:r>
      <w:r>
        <w:t xml:space="preserve"> </w:t>
      </w:r>
      <w:r w:rsidRPr="008E7C02">
        <w:t>http://ontology.eil.utoronto.ca/city-services/city-services.owl#</w:t>
      </w:r>
    </w:p>
  </w:footnote>
  <w:footnote w:id="9">
    <w:p w14:paraId="62054BCC" w14:textId="77777777" w:rsidR="004A6700" w:rsidRPr="00BD4EF4" w:rsidRDefault="004A6700" w:rsidP="00E80D3C">
      <w:r>
        <w:rPr>
          <w:rStyle w:val="FootnoteReference"/>
        </w:rPr>
        <w:footnoteRef/>
      </w:r>
      <w:r>
        <w:t xml:space="preserve"> </w:t>
      </w:r>
      <w:r w:rsidRPr="00B74DA0">
        <w:rPr>
          <w:sz w:val="20"/>
        </w:rPr>
        <w:t>http://ontology.eil.utoronto.ca/GCI/Foundation/GCI-Foundation-v2.owl#</w:t>
      </w:r>
    </w:p>
    <w:p w14:paraId="4AE1EB08" w14:textId="6D90AB37" w:rsidR="004A6700" w:rsidRPr="00E80D3C" w:rsidRDefault="004A6700">
      <w:pPr>
        <w:pStyle w:val="FootnoteText"/>
        <w:rPr>
          <w:lang w:val="en-CA"/>
        </w:rPr>
      </w:pPr>
    </w:p>
  </w:footnote>
  <w:footnote w:id="10">
    <w:p w14:paraId="717C987B" w14:textId="77777777" w:rsidR="004A6700" w:rsidRPr="008B5808" w:rsidRDefault="004A6700" w:rsidP="008A4F0D">
      <w:pPr>
        <w:pStyle w:val="FootnoteText"/>
        <w:rPr>
          <w:lang w:val="en-CA"/>
        </w:rPr>
      </w:pPr>
      <w:r>
        <w:rPr>
          <w:rStyle w:val="FootnoteReference"/>
        </w:rPr>
        <w:footnoteRef/>
      </w:r>
      <w:r>
        <w:t xml:space="preserve"> </w:t>
      </w:r>
      <w:hyperlink r:id="rId1" w:history="1">
        <w:r w:rsidRPr="00F30726">
          <w:rPr>
            <w:rStyle w:val="Hyperlink"/>
          </w:rPr>
          <w:t>http://www.w3.org/ns/ssn/</w:t>
        </w:r>
      </w:hyperlink>
    </w:p>
  </w:footnote>
  <w:footnote w:id="11">
    <w:p w14:paraId="25631F8F" w14:textId="6B49DF7F" w:rsidR="004A6700" w:rsidRPr="00046E73" w:rsidRDefault="004A6700">
      <w:pPr>
        <w:pStyle w:val="FootnoteText"/>
        <w:rPr>
          <w:lang w:val="en-CA"/>
        </w:rPr>
      </w:pPr>
      <w:r>
        <w:rPr>
          <w:rStyle w:val="FootnoteReference"/>
        </w:rPr>
        <w:footnoteRef/>
      </w:r>
      <w:r>
        <w:t xml:space="preserve"> </w:t>
      </w:r>
      <w:r w:rsidRPr="00046E73">
        <w:t>http://www23.statcan.gc.ca/imdb/p3Var.pl?Function=DEC&amp;Id=24101</w:t>
      </w:r>
    </w:p>
  </w:footnote>
  <w:footnote w:id="12">
    <w:p w14:paraId="6F87F670" w14:textId="77777777" w:rsidR="004A6700" w:rsidRDefault="004A6700">
      <w:pPr>
        <w:pStyle w:val="FootnoteText"/>
      </w:pPr>
      <w:r>
        <w:rPr>
          <w:rStyle w:val="FootnoteReference"/>
        </w:rPr>
        <w:footnoteRef/>
      </w:r>
      <w:r>
        <w:t xml:space="preserve"> </w:t>
      </w:r>
      <w:r w:rsidRPr="00827DD8">
        <w:t>http://schema.org/</w:t>
      </w:r>
    </w:p>
  </w:footnote>
  <w:footnote w:id="13">
    <w:p w14:paraId="4E061129" w14:textId="77777777" w:rsidR="004A6700" w:rsidRDefault="004A6700">
      <w:pPr>
        <w:pStyle w:val="FootnoteText"/>
      </w:pPr>
      <w:r>
        <w:rPr>
          <w:rStyle w:val="FootnoteReference"/>
        </w:rPr>
        <w:footnoteRef/>
      </w:r>
      <w:r>
        <w:t xml:space="preserve"> </w:t>
      </w:r>
      <w:r w:rsidRPr="00827DD8">
        <w:t>http://ontology.eil.utoronto.ca/GCI/Shelters/GCI-Shelters.html</w:t>
      </w:r>
    </w:p>
  </w:footnote>
  <w:footnote w:id="14">
    <w:p w14:paraId="59CD3014" w14:textId="77777777" w:rsidR="004A6700" w:rsidRDefault="004A6700">
      <w:pPr>
        <w:pStyle w:val="FootnoteText"/>
      </w:pPr>
      <w:r>
        <w:rPr>
          <w:rStyle w:val="FootnoteReference"/>
        </w:rPr>
        <w:footnoteRef/>
      </w:r>
      <w:r>
        <w:t xml:space="preserve"> </w:t>
      </w:r>
      <w:r w:rsidRPr="005B2B4C">
        <w:t>http://ontology.eil.utoronto.ca/tove/organization.html</w:t>
      </w:r>
    </w:p>
  </w:footnote>
  <w:footnote w:id="15">
    <w:p w14:paraId="2EAE6E34" w14:textId="77777777" w:rsidR="004A6700" w:rsidRDefault="004A6700" w:rsidP="00C36CB8">
      <w:pPr>
        <w:pStyle w:val="FootnoteText"/>
      </w:pPr>
      <w:r>
        <w:rPr>
          <w:rStyle w:val="FootnoteReference"/>
        </w:rPr>
        <w:footnoteRef/>
      </w:r>
      <w:r>
        <w:t xml:space="preserve"> </w:t>
      </w:r>
      <w:r w:rsidRPr="005B2B4C">
        <w:t>http://www.pms.ifi.lmu.de/rewerse-wga1/otn/OTN.owl</w:t>
      </w:r>
    </w:p>
  </w:footnote>
  <w:footnote w:id="16">
    <w:p w14:paraId="4979EED5" w14:textId="1603F09E" w:rsidR="004A6700" w:rsidRPr="001A792D" w:rsidRDefault="004A6700">
      <w:pPr>
        <w:pStyle w:val="FootnoteText"/>
        <w:rPr>
          <w:lang w:val="en-CA"/>
        </w:rPr>
      </w:pPr>
      <w:r>
        <w:rPr>
          <w:rStyle w:val="FootnoteReference"/>
        </w:rPr>
        <w:footnoteRef/>
      </w:r>
      <w:r>
        <w:t xml:space="preserve"> </w:t>
      </w:r>
      <w:r>
        <w:rPr>
          <w:lang w:val="en-CA"/>
        </w:rPr>
        <w:t>More options may be added as required. This list comes from the options specified in the EMME NCS11.</w:t>
      </w:r>
    </w:p>
  </w:footnote>
  <w:footnote w:id="17">
    <w:p w14:paraId="1A6DAD25" w14:textId="77777777" w:rsidR="004A6700" w:rsidRDefault="004A6700">
      <w:pPr>
        <w:pStyle w:val="FootnoteText"/>
      </w:pPr>
      <w:r>
        <w:rPr>
          <w:rStyle w:val="FootnoteReference"/>
        </w:rPr>
        <w:footnoteRef/>
      </w:r>
      <w:r>
        <w:t xml:space="preserve"> N</w:t>
      </w:r>
      <w:r>
        <w:rPr>
          <w:rFonts w:ascii="Times-Roman" w:hAnsi="Times-Roman" w:cs="Times-Roman"/>
          <w:lang w:val="en-CA" w:bidi="ar-SA"/>
        </w:rPr>
        <w:t>ot available online</w:t>
      </w:r>
    </w:p>
  </w:footnote>
  <w:footnote w:id="18">
    <w:p w14:paraId="3791EF9C" w14:textId="520FC5A3" w:rsidR="004A6700" w:rsidRPr="00461993" w:rsidRDefault="004A6700" w:rsidP="00461993">
      <w:r>
        <w:rPr>
          <w:rStyle w:val="FootnoteReference"/>
        </w:rPr>
        <w:footnoteRef/>
      </w:r>
      <w:r>
        <w:t xml:space="preserve"> </w:t>
      </w:r>
      <w:r w:rsidRPr="00461993">
        <w:t>http://www.w3.org/2006/time#January</w:t>
      </w:r>
    </w:p>
  </w:footnote>
  <w:footnote w:id="19">
    <w:p w14:paraId="511019FB" w14:textId="31BE8285" w:rsidR="004A6700" w:rsidRPr="00A84A0A" w:rsidRDefault="004A6700">
      <w:pPr>
        <w:pStyle w:val="FootnoteText"/>
        <w:rPr>
          <w:lang w:val="en-CA"/>
        </w:rPr>
      </w:pPr>
      <w:r>
        <w:rPr>
          <w:rStyle w:val="FootnoteReference"/>
        </w:rPr>
        <w:footnoteRef/>
      </w:r>
      <w:r>
        <w:t xml:space="preserve"> </w:t>
      </w:r>
      <w:r w:rsidRPr="00A84A0A">
        <w:t>https://www.w3.org/TR/sparql11-overview/</w:t>
      </w:r>
    </w:p>
  </w:footnote>
  <w:footnote w:id="20">
    <w:p w14:paraId="358EBD27" w14:textId="3E665B6D" w:rsidR="004A6700" w:rsidRPr="00FE42D1" w:rsidRDefault="004A6700">
      <w:pPr>
        <w:pStyle w:val="FootnoteText"/>
        <w:rPr>
          <w:lang w:val="en-CA"/>
        </w:rPr>
      </w:pPr>
      <w:r>
        <w:rPr>
          <w:rStyle w:val="FootnoteReference"/>
        </w:rPr>
        <w:footnoteRef/>
      </w:r>
      <w:r>
        <w:t xml:space="preserve"> </w:t>
      </w:r>
      <w:r>
        <w:rPr>
          <w:lang w:val="en-CA"/>
        </w:rPr>
        <w:t>This and subsequent queries may be easily repurposed to retrieve trips with a particular end zone by replacing trip:startLoc with trip:endLoc.</w:t>
      </w:r>
    </w:p>
  </w:footnote>
  <w:footnote w:id="21">
    <w:p w14:paraId="433B9CF0" w14:textId="67990B2B" w:rsidR="004A6700" w:rsidRPr="005A5BC5" w:rsidRDefault="004A6700">
      <w:pPr>
        <w:pStyle w:val="FootnoteText"/>
        <w:rPr>
          <w:lang w:val="en-CA"/>
        </w:rPr>
      </w:pPr>
      <w:r>
        <w:rPr>
          <w:rStyle w:val="FootnoteReference"/>
        </w:rPr>
        <w:footnoteRef/>
      </w:r>
      <w:r>
        <w:t xml:space="preserve"> </w:t>
      </w:r>
      <w:r>
        <w:rPr>
          <w:lang w:val="en-CA"/>
        </w:rPr>
        <w:t>Note: the precise formalism of this query will vary depending on the triple store and how it has implemented the required GeoSPARQL functions. If no GeoSPARQL or other similar spatial functions have been implemented, then this query may not be successfully answered. In some cases it may be possible that the spatial relations of interest are pre-computed and populated in the triple store.</w:t>
      </w:r>
    </w:p>
  </w:footnote>
  <w:footnote w:id="22">
    <w:p w14:paraId="3D4B6790" w14:textId="737AFB82" w:rsidR="004A6700" w:rsidRPr="00020C6E" w:rsidRDefault="004A6700">
      <w:pPr>
        <w:pStyle w:val="FootnoteText"/>
        <w:rPr>
          <w:lang w:val="en-CA"/>
        </w:rPr>
      </w:pPr>
      <w:r>
        <w:rPr>
          <w:rStyle w:val="FootnoteReference"/>
        </w:rPr>
        <w:footnoteRef/>
      </w:r>
      <w:r>
        <w:t xml:space="preserve"> </w:t>
      </w:r>
      <w:r w:rsidRPr="00020C6E">
        <w:t>http://ld-r.org</w:t>
      </w:r>
    </w:p>
  </w:footnote>
  <w:footnote w:id="23">
    <w:p w14:paraId="33DA1B45" w14:textId="77777777" w:rsidR="004A6700" w:rsidRPr="00FB098B" w:rsidRDefault="004A6700" w:rsidP="007B4B5D">
      <w:pPr>
        <w:pStyle w:val="FootnoteText"/>
        <w:rPr>
          <w:lang w:val="en-CA"/>
        </w:rPr>
      </w:pPr>
      <w:r>
        <w:rPr>
          <w:rStyle w:val="FootnoteReference"/>
        </w:rPr>
        <w:footnoteRef/>
      </w:r>
      <w:r>
        <w:t xml:space="preserve"> </w:t>
      </w:r>
      <w:r w:rsidRPr="00FB098B">
        <w:t>http://ld-r.org/docs/configFacets.html</w:t>
      </w:r>
    </w:p>
  </w:footnote>
  <w:footnote w:id="24">
    <w:p w14:paraId="7E3878FB" w14:textId="7C4D9088" w:rsidR="004A6700" w:rsidRPr="00D379A5" w:rsidRDefault="004A6700">
      <w:pPr>
        <w:pStyle w:val="FootnoteText"/>
        <w:rPr>
          <w:lang w:val="en-CA"/>
        </w:rPr>
      </w:pPr>
      <w:r>
        <w:rPr>
          <w:rStyle w:val="FootnoteReference"/>
        </w:rPr>
        <w:footnoteRef/>
      </w:r>
      <w:r>
        <w:t xml:space="preserve"> </w:t>
      </w:r>
      <w:r w:rsidRPr="00D379A5">
        <w:t>https://virtuoso.openlinksw.com</w:t>
      </w:r>
    </w:p>
  </w:footnote>
  <w:footnote w:id="25">
    <w:p w14:paraId="3E0050FD" w14:textId="48F85208" w:rsidR="004A6700" w:rsidRPr="00EC4F81" w:rsidRDefault="004A6700">
      <w:pPr>
        <w:pStyle w:val="FootnoteText"/>
        <w:rPr>
          <w:lang w:val="en-CA"/>
        </w:rPr>
      </w:pPr>
      <w:r>
        <w:rPr>
          <w:rStyle w:val="FootnoteReference"/>
        </w:rPr>
        <w:footnoteRef/>
      </w:r>
      <w:r>
        <w:t xml:space="preserve"> </w:t>
      </w:r>
      <w:r w:rsidRPr="00EC4F81">
        <w:t>https://www.w3.org/TR/r2rml/</w:t>
      </w:r>
    </w:p>
  </w:footnote>
  <w:footnote w:id="26">
    <w:p w14:paraId="02D2E4C3" w14:textId="77777777" w:rsidR="004A6700" w:rsidRPr="001517C5" w:rsidRDefault="004A6700" w:rsidP="00E47020">
      <w:pPr>
        <w:pStyle w:val="FootnoteText"/>
        <w:rPr>
          <w:lang w:val="en-CA"/>
        </w:rPr>
      </w:pPr>
      <w:r>
        <w:rPr>
          <w:rStyle w:val="FootnoteReference"/>
        </w:rPr>
        <w:footnoteRef/>
      </w:r>
      <w:r>
        <w:t xml:space="preserve"> </w:t>
      </w:r>
      <w:r w:rsidRPr="001517C5">
        <w:t>https://owlready2.readthedocs.io/en/latest/</w:t>
      </w:r>
    </w:p>
  </w:footnote>
  <w:footnote w:id="27">
    <w:p w14:paraId="6F9ECB07" w14:textId="77777777" w:rsidR="004A6700" w:rsidRPr="00915792" w:rsidRDefault="004A6700" w:rsidP="00E47020">
      <w:pPr>
        <w:pStyle w:val="FootnoteText"/>
        <w:rPr>
          <w:lang w:val="en-CA"/>
        </w:rPr>
      </w:pPr>
      <w:r>
        <w:rPr>
          <w:rStyle w:val="FootnoteReference"/>
        </w:rPr>
        <w:footnoteRef/>
      </w:r>
      <w:r>
        <w:t xml:space="preserve"> </w:t>
      </w:r>
      <w:r w:rsidRPr="00915792">
        <w:t>http://rdflib.readthedocs.io</w:t>
      </w:r>
    </w:p>
  </w:footnote>
  <w:footnote w:id="28">
    <w:p w14:paraId="22C94C61" w14:textId="120EAD93" w:rsidR="004A6700" w:rsidRPr="00053538" w:rsidRDefault="004A6700">
      <w:pPr>
        <w:pStyle w:val="FootnoteText"/>
        <w:rPr>
          <w:lang w:val="en-CA"/>
        </w:rPr>
      </w:pPr>
      <w:r>
        <w:rPr>
          <w:rStyle w:val="FootnoteReference"/>
        </w:rPr>
        <w:footnoteRef/>
      </w:r>
      <w:r>
        <w:t xml:space="preserve"> </w:t>
      </w:r>
      <w:r w:rsidRPr="00053538">
        <w:t>https://www.w3.org/TR/r2rml/</w:t>
      </w:r>
    </w:p>
  </w:footnote>
  <w:footnote w:id="29">
    <w:p w14:paraId="5F58FA41" w14:textId="77777777" w:rsidR="004A6700" w:rsidRPr="00846739" w:rsidRDefault="004A6700" w:rsidP="0015597C">
      <w:pPr>
        <w:pStyle w:val="FootnoteText"/>
        <w:rPr>
          <w:lang w:val="en-CA"/>
        </w:rPr>
      </w:pPr>
      <w:r>
        <w:rPr>
          <w:rStyle w:val="FootnoteReference"/>
        </w:rPr>
        <w:footnoteRef/>
      </w:r>
      <w:r>
        <w:t xml:space="preserve"> </w:t>
      </w:r>
      <w:r w:rsidRPr="00846739">
        <w:t>http://usc-isi-i2.github.io/karma/</w:t>
      </w:r>
    </w:p>
  </w:footnote>
  <w:footnote w:id="30">
    <w:p w14:paraId="687F46B9" w14:textId="6CDC98EF" w:rsidR="004A6700" w:rsidRPr="002F5FC7" w:rsidRDefault="004A6700">
      <w:pPr>
        <w:pStyle w:val="FootnoteText"/>
        <w:rPr>
          <w:lang w:val="en-CA"/>
        </w:rPr>
      </w:pPr>
      <w:r>
        <w:rPr>
          <w:rStyle w:val="FootnoteReference"/>
        </w:rPr>
        <w:footnoteRef/>
      </w:r>
      <w:r>
        <w:t xml:space="preserve"> </w:t>
      </w:r>
      <w:r w:rsidRPr="002F5FC7">
        <w:t>http://www.obdasystems.com/mastro</w:t>
      </w:r>
    </w:p>
  </w:footnote>
  <w:footnote w:id="31">
    <w:p w14:paraId="7524A6C7" w14:textId="7A5ECFDB" w:rsidR="004A6700" w:rsidRPr="002F5FC7" w:rsidRDefault="004A6700">
      <w:pPr>
        <w:pStyle w:val="FootnoteText"/>
        <w:rPr>
          <w:lang w:val="en-CA"/>
        </w:rPr>
      </w:pPr>
      <w:r>
        <w:rPr>
          <w:rStyle w:val="FootnoteReference"/>
        </w:rPr>
        <w:footnoteRef/>
      </w:r>
      <w:r>
        <w:t xml:space="preserve"> </w:t>
      </w:r>
      <w:r w:rsidRPr="002F5FC7">
        <w:t>https://ontop-vkg.org</w:t>
      </w:r>
    </w:p>
  </w:footnote>
  <w:footnote w:id="32">
    <w:p w14:paraId="599CA213" w14:textId="77777777" w:rsidR="004A6700" w:rsidRPr="00FE081C" w:rsidRDefault="004A6700" w:rsidP="005565E1">
      <w:pPr>
        <w:pStyle w:val="FootnoteText"/>
        <w:rPr>
          <w:lang w:val="en-CA"/>
        </w:rPr>
      </w:pPr>
      <w:r>
        <w:rPr>
          <w:rStyle w:val="FootnoteReference"/>
        </w:rPr>
        <w:footnoteRef/>
      </w:r>
      <w:r>
        <w:t xml:space="preserve"> </w:t>
      </w:r>
      <w:r w:rsidRPr="00FE081C">
        <w:t>http://usc-isi-i2.github.io/karma/</w:t>
      </w:r>
    </w:p>
  </w:footnote>
  <w:footnote w:id="33">
    <w:p w14:paraId="73856734" w14:textId="77777777" w:rsidR="004A6700" w:rsidRPr="00E9694B" w:rsidRDefault="004A6700" w:rsidP="0015597C">
      <w:r>
        <w:rPr>
          <w:rStyle w:val="FootnoteReference"/>
        </w:rPr>
        <w:footnoteRef/>
      </w:r>
      <w:r>
        <w:t xml:space="preserve"> </w:t>
      </w:r>
      <w:r w:rsidRPr="00E9694B">
        <w:t>https://github.com/usc-isi-i2/Web-Karma/wiki/Batch-Mode-for-RDF-Generation</w:t>
      </w:r>
    </w:p>
    <w:p w14:paraId="5FD51CB1" w14:textId="77777777" w:rsidR="004A6700" w:rsidRPr="00E9694B" w:rsidRDefault="004A6700" w:rsidP="0015597C">
      <w:pPr>
        <w:pStyle w:val="FootnoteText"/>
        <w:rPr>
          <w:lang w:val="en-CA"/>
        </w:rPr>
      </w:pPr>
    </w:p>
  </w:footnote>
  <w:footnote w:id="34">
    <w:p w14:paraId="5B5DA7E9" w14:textId="4F322B24" w:rsidR="004A6700" w:rsidRPr="00682918" w:rsidRDefault="004A6700">
      <w:pPr>
        <w:pStyle w:val="FootnoteText"/>
        <w:rPr>
          <w:lang w:val="en-CA"/>
        </w:rPr>
      </w:pPr>
      <w:r>
        <w:rPr>
          <w:rStyle w:val="FootnoteReference"/>
        </w:rPr>
        <w:footnoteRef/>
      </w:r>
      <w:r>
        <w:t xml:space="preserve"> </w:t>
      </w:r>
      <w:r w:rsidRPr="00682918">
        <w:t>https://zenodo.org/badge/latestdoi/11427075</w:t>
      </w:r>
    </w:p>
  </w:footnote>
  <w:footnote w:id="35">
    <w:p w14:paraId="5026ED5E" w14:textId="77777777" w:rsidR="004A6700" w:rsidRPr="00094FF5" w:rsidRDefault="004A6700" w:rsidP="00F62733">
      <w:pPr>
        <w:pStyle w:val="FootnoteText"/>
        <w:rPr>
          <w:lang w:val="en-CA"/>
        </w:rPr>
      </w:pPr>
      <w:r>
        <w:rPr>
          <w:rStyle w:val="FootnoteReference"/>
        </w:rPr>
        <w:footnoteRef/>
      </w:r>
      <w:r>
        <w:t xml:space="preserve"> </w:t>
      </w:r>
      <w:r w:rsidRPr="00C353D6">
        <w:t>http://semver.org/</w:t>
      </w:r>
    </w:p>
  </w:footnote>
  <w:footnote w:id="36">
    <w:p w14:paraId="2BB33B80" w14:textId="77777777" w:rsidR="004A6700" w:rsidRPr="002829CA" w:rsidRDefault="004A6700" w:rsidP="00F6295F">
      <w:pPr>
        <w:pStyle w:val="FootnoteText"/>
        <w:rPr>
          <w:lang w:val="en-CA"/>
        </w:rPr>
      </w:pPr>
      <w:r>
        <w:rPr>
          <w:rStyle w:val="FootnoteReference"/>
        </w:rPr>
        <w:footnoteRef/>
      </w:r>
      <w:r>
        <w:t xml:space="preserve"> </w:t>
      </w:r>
      <w:r>
        <w:rPr>
          <w:lang w:val="en-CA"/>
        </w:rPr>
        <w:t>The exact procedure will vary depending on the storage / purl set-up.</w:t>
      </w:r>
    </w:p>
  </w:footnote>
  <w:footnote w:id="37">
    <w:p w14:paraId="60CE99CD" w14:textId="54325C08" w:rsidR="004A6700" w:rsidRPr="00541F63" w:rsidRDefault="004A6700">
      <w:pPr>
        <w:pStyle w:val="FootnoteText"/>
        <w:rPr>
          <w:lang w:val="en-CA"/>
        </w:rPr>
      </w:pPr>
      <w:r>
        <w:rPr>
          <w:rStyle w:val="FootnoteReference"/>
        </w:rPr>
        <w:footnoteRef/>
      </w:r>
      <w:r>
        <w:t xml:space="preserve"> </w:t>
      </w:r>
      <w:r w:rsidRPr="00541F63">
        <w:t>https://raw.githubusercontent.com/EnterpriseIntegrationLab/icity/master/docs/.htaccess</w:t>
      </w:r>
    </w:p>
  </w:footnote>
  <w:footnote w:id="38">
    <w:p w14:paraId="08E0B9C6" w14:textId="77777777" w:rsidR="004A6700" w:rsidRPr="00752F7C" w:rsidRDefault="004A6700" w:rsidP="0040708C">
      <w:pPr>
        <w:pStyle w:val="FootnoteText"/>
        <w:rPr>
          <w:lang w:val="en-CA"/>
        </w:rPr>
      </w:pPr>
      <w:r>
        <w:rPr>
          <w:rStyle w:val="FootnoteReference"/>
        </w:rPr>
        <w:footnoteRef/>
      </w:r>
      <w:r>
        <w:t xml:space="preserve"> </w:t>
      </w:r>
      <w:r w:rsidRPr="00752F7C">
        <w:t>http://citydata.utoronto.ca</w:t>
      </w:r>
    </w:p>
  </w:footnote>
  <w:footnote w:id="39">
    <w:p w14:paraId="34B59A19" w14:textId="77777777" w:rsidR="004A6700" w:rsidRPr="009B3C10" w:rsidRDefault="004A6700" w:rsidP="00DE663F">
      <w:pPr>
        <w:pStyle w:val="FootnoteText"/>
        <w:rPr>
          <w:lang w:val="en-CA"/>
        </w:rPr>
      </w:pPr>
      <w:r>
        <w:rPr>
          <w:rStyle w:val="FootnoteReference"/>
        </w:rPr>
        <w:footnoteRef/>
      </w:r>
      <w:r>
        <w:t xml:space="preserve"> </w:t>
      </w:r>
    </w:p>
  </w:footnote>
  <w:footnote w:id="40">
    <w:p w14:paraId="728995B4" w14:textId="32478919" w:rsidR="004A6700" w:rsidRPr="0046391E" w:rsidRDefault="004A6700">
      <w:pPr>
        <w:pStyle w:val="FootnoteText"/>
        <w:rPr>
          <w:lang w:val="en-CA"/>
        </w:rPr>
      </w:pPr>
      <w:r>
        <w:rPr>
          <w:rStyle w:val="FootnoteReference"/>
        </w:rPr>
        <w:footnoteRef/>
      </w:r>
      <w:r>
        <w:t xml:space="preserve"> </w:t>
      </w:r>
      <w:r>
        <w:rPr>
          <w:lang w:val="en-CA"/>
        </w:rPr>
        <w:t xml:space="preserve">Ontology was later updated to include a more specific property: </w:t>
      </w:r>
      <w:r w:rsidRPr="0046391E">
        <w:rPr>
          <w:lang w:val="en-CA"/>
        </w:rPr>
        <w:t>http://ontology.eil.utoronto.ca/icity/UrbanSystem/tripPerformedBy</w:t>
      </w:r>
    </w:p>
  </w:footnote>
  <w:footnote w:id="41">
    <w:p w14:paraId="1E94CA35" w14:textId="77777777" w:rsidR="004A6700" w:rsidRPr="002569AE" w:rsidRDefault="004A6700" w:rsidP="002660E6">
      <w:pPr>
        <w:pStyle w:val="FootnoteText"/>
        <w:rPr>
          <w:lang w:val="en-CA"/>
        </w:rPr>
      </w:pPr>
      <w:r>
        <w:rPr>
          <w:rStyle w:val="FootnoteReference"/>
        </w:rPr>
        <w:footnoteRef/>
      </w:r>
      <w:r>
        <w:t xml:space="preserve"> </w:t>
      </w:r>
      <w:r w:rsidRPr="002569AE">
        <w:t>http://gruff.allegrograph.com:10035/doc/geospatial-nd-tutorial.html#geo-intro</w:t>
      </w:r>
    </w:p>
  </w:footnote>
  <w:footnote w:id="42">
    <w:p w14:paraId="4D1E1ABC" w14:textId="77777777" w:rsidR="004A6700" w:rsidRPr="00747A61" w:rsidRDefault="004A6700" w:rsidP="002660E6">
      <w:pPr>
        <w:pStyle w:val="FootnoteText"/>
        <w:rPr>
          <w:lang w:val="en-CA"/>
        </w:rPr>
      </w:pPr>
      <w:r>
        <w:rPr>
          <w:rStyle w:val="FootnoteReference"/>
        </w:rPr>
        <w:footnoteRef/>
      </w:r>
      <w:r>
        <w:t xml:space="preserve"> </w:t>
      </w:r>
      <w:r w:rsidRPr="00747A61">
        <w:t>http://gruff.allegrograph.com:10035/doc/magic-properties.html</w:t>
      </w:r>
    </w:p>
  </w:footnote>
  <w:footnote w:id="43">
    <w:p w14:paraId="16F48314" w14:textId="77777777" w:rsidR="004A6700" w:rsidRPr="00CC6A63" w:rsidRDefault="004A6700" w:rsidP="002660E6">
      <w:pPr>
        <w:pStyle w:val="FootnoteText"/>
        <w:rPr>
          <w:lang w:val="en-CA"/>
        </w:rPr>
      </w:pPr>
      <w:r>
        <w:rPr>
          <w:rStyle w:val="FootnoteReference"/>
        </w:rPr>
        <w:footnoteRef/>
      </w:r>
      <w:r>
        <w:t xml:space="preserve"> </w:t>
      </w:r>
      <w:r>
        <w:rPr>
          <w:lang w:val="en-CA"/>
        </w:rPr>
        <w:t>Note: this requires the use of the group by function, it’s not clear whether the mapping file will also capture the grouping transformation, or if the mapping function will need to be applied to a “grouped” input file. We may need to transform the file a priori for automated mappings.</w:t>
      </w:r>
    </w:p>
  </w:footnote>
  <w:footnote w:id="44">
    <w:p w14:paraId="762E049E" w14:textId="77777777" w:rsidR="004A6700" w:rsidRPr="00115140" w:rsidRDefault="004A6700" w:rsidP="00797143">
      <w:pPr>
        <w:pStyle w:val="FootnoteText"/>
        <w:rPr>
          <w:lang w:val="en-CA"/>
        </w:rPr>
      </w:pPr>
      <w:r>
        <w:rPr>
          <w:rStyle w:val="FootnoteReference"/>
        </w:rPr>
        <w:footnoteRef/>
      </w:r>
      <w:r>
        <w:t xml:space="preserve"> </w:t>
      </w:r>
      <w:r w:rsidRPr="00784DD1">
        <w:rPr>
          <w:sz w:val="21"/>
        </w:rPr>
        <w:t>http://ontology.eil.utoronto.ca/icity/</w:t>
      </w:r>
      <w:r>
        <w:rPr>
          <w:sz w:val="21"/>
        </w:rPr>
        <w:t>Observations</w:t>
      </w:r>
    </w:p>
  </w:footnote>
  <w:footnote w:id="45">
    <w:p w14:paraId="5E741D67" w14:textId="77777777" w:rsidR="004A6700" w:rsidRPr="00115140" w:rsidRDefault="004A6700" w:rsidP="00797143">
      <w:pPr>
        <w:pStyle w:val="FootnoteText"/>
        <w:rPr>
          <w:lang w:val="en-CA"/>
        </w:rPr>
      </w:pPr>
      <w:r>
        <w:rPr>
          <w:rStyle w:val="FootnoteReference"/>
        </w:rPr>
        <w:footnoteRef/>
      </w:r>
      <w:r>
        <w:t xml:space="preserve"> </w:t>
      </w:r>
      <w:r w:rsidRPr="00784DD1">
        <w:rPr>
          <w:sz w:val="21"/>
        </w:rPr>
        <w:t>http://ontology.eil.utoronto.ca/icity/</w:t>
      </w:r>
      <w:r>
        <w:rPr>
          <w:sz w:val="21"/>
        </w:rPr>
        <w:t>TransportationSystem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006"/>
    <w:multiLevelType w:val="hybridMultilevel"/>
    <w:tmpl w:val="DCC2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5100B"/>
    <w:multiLevelType w:val="hybridMultilevel"/>
    <w:tmpl w:val="746C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C6B11"/>
    <w:multiLevelType w:val="hybridMultilevel"/>
    <w:tmpl w:val="3B0215C0"/>
    <w:lvl w:ilvl="0" w:tplc="DA7EA7D2">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93A05"/>
    <w:multiLevelType w:val="hybridMultilevel"/>
    <w:tmpl w:val="28C6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C2339F"/>
    <w:multiLevelType w:val="hybridMultilevel"/>
    <w:tmpl w:val="D598BD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7D10303"/>
    <w:multiLevelType w:val="hybridMultilevel"/>
    <w:tmpl w:val="810A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03DDB"/>
    <w:multiLevelType w:val="hybridMultilevel"/>
    <w:tmpl w:val="85AEF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A5A57"/>
    <w:multiLevelType w:val="hybridMultilevel"/>
    <w:tmpl w:val="0C660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C02129"/>
    <w:multiLevelType w:val="hybridMultilevel"/>
    <w:tmpl w:val="C44AFD5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2770E"/>
    <w:multiLevelType w:val="hybridMultilevel"/>
    <w:tmpl w:val="4A0E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CC17ED"/>
    <w:multiLevelType w:val="hybridMultilevel"/>
    <w:tmpl w:val="98E88360"/>
    <w:lvl w:ilvl="0" w:tplc="81AE95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D30712"/>
    <w:multiLevelType w:val="hybridMultilevel"/>
    <w:tmpl w:val="DBB4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8B207A"/>
    <w:multiLevelType w:val="hybridMultilevel"/>
    <w:tmpl w:val="2D0EF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B23036"/>
    <w:multiLevelType w:val="hybridMultilevel"/>
    <w:tmpl w:val="83525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30369"/>
    <w:multiLevelType w:val="hybridMultilevel"/>
    <w:tmpl w:val="EC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593716"/>
    <w:multiLevelType w:val="hybridMultilevel"/>
    <w:tmpl w:val="E8B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3447C"/>
    <w:multiLevelType w:val="hybridMultilevel"/>
    <w:tmpl w:val="1820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30671"/>
    <w:multiLevelType w:val="hybridMultilevel"/>
    <w:tmpl w:val="2DC69092"/>
    <w:lvl w:ilvl="0" w:tplc="8A6CDCA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F44053"/>
    <w:multiLevelType w:val="hybridMultilevel"/>
    <w:tmpl w:val="FC00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001CFA"/>
    <w:multiLevelType w:val="hybridMultilevel"/>
    <w:tmpl w:val="D09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E65BE1"/>
    <w:multiLevelType w:val="hybridMultilevel"/>
    <w:tmpl w:val="8ECEE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336BF"/>
    <w:multiLevelType w:val="hybridMultilevel"/>
    <w:tmpl w:val="833877B4"/>
    <w:lvl w:ilvl="0" w:tplc="E4402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EF7932"/>
    <w:multiLevelType w:val="hybridMultilevel"/>
    <w:tmpl w:val="8C2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F43FD2"/>
    <w:multiLevelType w:val="hybridMultilevel"/>
    <w:tmpl w:val="144E61B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290272B5"/>
    <w:multiLevelType w:val="hybridMultilevel"/>
    <w:tmpl w:val="C638F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B2C5EFF"/>
    <w:multiLevelType w:val="hybridMultilevel"/>
    <w:tmpl w:val="42CAB94A"/>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BCC5FBA"/>
    <w:multiLevelType w:val="hybridMultilevel"/>
    <w:tmpl w:val="5764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A312F"/>
    <w:multiLevelType w:val="hybridMultilevel"/>
    <w:tmpl w:val="F1E2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CA0240"/>
    <w:multiLevelType w:val="hybridMultilevel"/>
    <w:tmpl w:val="0B68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B84F89"/>
    <w:multiLevelType w:val="hybridMultilevel"/>
    <w:tmpl w:val="EC94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0A0208"/>
    <w:multiLevelType w:val="hybridMultilevel"/>
    <w:tmpl w:val="19D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FA767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8EC027F"/>
    <w:multiLevelType w:val="hybridMultilevel"/>
    <w:tmpl w:val="F234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FA1F71"/>
    <w:multiLevelType w:val="hybridMultilevel"/>
    <w:tmpl w:val="3AD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F01DAD"/>
    <w:multiLevelType w:val="hybridMultilevel"/>
    <w:tmpl w:val="D85A9E24"/>
    <w:lvl w:ilvl="0" w:tplc="5BFEA9E6">
      <w:start w:val="1"/>
      <w:numFmt w:val="decimal"/>
      <w:lvlText w:val="(%1)"/>
      <w:lvlJc w:val="left"/>
      <w:pPr>
        <w:ind w:left="720" w:hanging="360"/>
      </w:pPr>
      <w:rPr>
        <w:rFonts w:hint="default"/>
      </w:rPr>
    </w:lvl>
    <w:lvl w:ilvl="1" w:tplc="CB8E958A">
      <w:start w:val="1"/>
      <w:numFmt w:val="lowerRoman"/>
      <w:lvlText w:val="%2."/>
      <w:lvlJc w:val="right"/>
      <w:pPr>
        <w:ind w:left="1440" w:hanging="360"/>
      </w:pPr>
      <w:rPr>
        <w:rFonts w:asciiTheme="minorHAnsi" w:hAnsiTheme="minorHAnsi" w:cstheme="minorHAnsi" w:hint="default"/>
        <w:sz w:val="24"/>
      </w:rPr>
    </w:lvl>
    <w:lvl w:ilvl="2" w:tplc="CB8E958A">
      <w:start w:val="1"/>
      <w:numFmt w:val="lowerRoman"/>
      <w:lvlText w:val="%3."/>
      <w:lvlJc w:val="right"/>
      <w:pPr>
        <w:ind w:left="2160" w:hanging="180"/>
      </w:pPr>
      <w:rPr>
        <w:rFonts w:asciiTheme="minorHAnsi" w:hAnsiTheme="minorHAnsi" w:cstheme="minorHAnsi" w:hint="default"/>
        <w:sz w:val="24"/>
      </w:rPr>
    </w:lvl>
    <w:lvl w:ilvl="3" w:tplc="6FEAC28E">
      <w:start w:val="9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2756DF"/>
    <w:multiLevelType w:val="hybridMultilevel"/>
    <w:tmpl w:val="BFC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2E3A65"/>
    <w:multiLevelType w:val="hybridMultilevel"/>
    <w:tmpl w:val="CC72B0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15B1368"/>
    <w:multiLevelType w:val="hybridMultilevel"/>
    <w:tmpl w:val="71F08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A70CA2"/>
    <w:multiLevelType w:val="hybridMultilevel"/>
    <w:tmpl w:val="B8565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482680"/>
    <w:multiLevelType w:val="hybridMultilevel"/>
    <w:tmpl w:val="50F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1B36D8"/>
    <w:multiLevelType w:val="hybridMultilevel"/>
    <w:tmpl w:val="40E6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42750"/>
    <w:multiLevelType w:val="hybridMultilevel"/>
    <w:tmpl w:val="9C96D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FE185C"/>
    <w:multiLevelType w:val="hybridMultilevel"/>
    <w:tmpl w:val="7B5A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894BD4"/>
    <w:multiLevelType w:val="hybridMultilevel"/>
    <w:tmpl w:val="89E0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2B7B5B"/>
    <w:multiLevelType w:val="hybridMultilevel"/>
    <w:tmpl w:val="3C58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4E5223"/>
    <w:multiLevelType w:val="hybridMultilevel"/>
    <w:tmpl w:val="4FDE7646"/>
    <w:lvl w:ilvl="0" w:tplc="E656FA46">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955554"/>
    <w:multiLevelType w:val="multilevel"/>
    <w:tmpl w:val="E5AA2F1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584C2A3C"/>
    <w:multiLevelType w:val="hybridMultilevel"/>
    <w:tmpl w:val="7FBE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4F70BD"/>
    <w:multiLevelType w:val="hybridMultilevel"/>
    <w:tmpl w:val="6DACE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8A425E"/>
    <w:multiLevelType w:val="hybridMultilevel"/>
    <w:tmpl w:val="ADF65F6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9F4258B"/>
    <w:multiLevelType w:val="hybridMultilevel"/>
    <w:tmpl w:val="E926D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F64808"/>
    <w:multiLevelType w:val="hybridMultilevel"/>
    <w:tmpl w:val="E942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21A6D1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AE374F"/>
    <w:multiLevelType w:val="hybridMultilevel"/>
    <w:tmpl w:val="00062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5CDD5D89"/>
    <w:multiLevelType w:val="multilevel"/>
    <w:tmpl w:val="485C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F32CCA"/>
    <w:multiLevelType w:val="hybridMultilevel"/>
    <w:tmpl w:val="04487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274FFA"/>
    <w:multiLevelType w:val="hybridMultilevel"/>
    <w:tmpl w:val="F9DA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90428B"/>
    <w:multiLevelType w:val="hybridMultilevel"/>
    <w:tmpl w:val="3D8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652CC9"/>
    <w:multiLevelType w:val="hybridMultilevel"/>
    <w:tmpl w:val="4DA8951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6568076C"/>
    <w:multiLevelType w:val="hybridMultilevel"/>
    <w:tmpl w:val="F68A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F2450E"/>
    <w:multiLevelType w:val="hybridMultilevel"/>
    <w:tmpl w:val="50EE2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6E6A63"/>
    <w:multiLevelType w:val="hybridMultilevel"/>
    <w:tmpl w:val="5F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C13EAB"/>
    <w:multiLevelType w:val="hybridMultilevel"/>
    <w:tmpl w:val="F0DC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F04660"/>
    <w:multiLevelType w:val="hybridMultilevel"/>
    <w:tmpl w:val="2C505A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CF13607"/>
    <w:multiLevelType w:val="hybridMultilevel"/>
    <w:tmpl w:val="D152D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4322C6"/>
    <w:multiLevelType w:val="hybridMultilevel"/>
    <w:tmpl w:val="7E54EF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6FAF6010"/>
    <w:multiLevelType w:val="hybridMultilevel"/>
    <w:tmpl w:val="1040D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0053FBD"/>
    <w:multiLevelType w:val="hybridMultilevel"/>
    <w:tmpl w:val="CE48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787935"/>
    <w:multiLevelType w:val="hybridMultilevel"/>
    <w:tmpl w:val="6804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272F06"/>
    <w:multiLevelType w:val="hybridMultilevel"/>
    <w:tmpl w:val="4D16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2B5FFF"/>
    <w:multiLevelType w:val="hybridMultilevel"/>
    <w:tmpl w:val="000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3557C0"/>
    <w:multiLevelType w:val="hybridMultilevel"/>
    <w:tmpl w:val="4612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602918"/>
    <w:multiLevelType w:val="hybridMultilevel"/>
    <w:tmpl w:val="5510A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067FA8"/>
    <w:multiLevelType w:val="hybridMultilevel"/>
    <w:tmpl w:val="ACCA3C84"/>
    <w:lvl w:ilvl="0" w:tplc="E1BC971C">
      <w:start w:val="1"/>
      <w:numFmt w:val="bullet"/>
      <w:pStyle w:val="ListParagraph"/>
      <w:lvlText w:val=""/>
      <w:lvlJc w:val="left"/>
      <w:pPr>
        <w:ind w:left="720" w:hanging="360"/>
      </w:pPr>
      <w:rPr>
        <w:rFonts w:ascii="Symbol" w:hAnsi="Symbol" w:hint="default"/>
        <w:strike w:val="0"/>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73D86C51"/>
    <w:multiLevelType w:val="hybridMultilevel"/>
    <w:tmpl w:val="4D32D6AC"/>
    <w:lvl w:ilvl="0" w:tplc="A0B85BFC">
      <w:numFmt w:val="bullet"/>
      <w:lvlText w:val="-"/>
      <w:lvlJc w:val="left"/>
      <w:pPr>
        <w:ind w:left="1080" w:hanging="360"/>
      </w:pPr>
      <w:rPr>
        <w:rFonts w:ascii="Times New Roman" w:eastAsiaTheme="minorHAns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4" w15:restartNumberingAfterBreak="0">
    <w:nsid w:val="74C87C74"/>
    <w:multiLevelType w:val="hybridMultilevel"/>
    <w:tmpl w:val="7370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855226"/>
    <w:multiLevelType w:val="hybridMultilevel"/>
    <w:tmpl w:val="7D6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6A373D"/>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6D7253"/>
    <w:multiLevelType w:val="hybridMultilevel"/>
    <w:tmpl w:val="3272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ED0DFE"/>
    <w:multiLevelType w:val="hybridMultilevel"/>
    <w:tmpl w:val="028866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7CC73712"/>
    <w:multiLevelType w:val="hybridMultilevel"/>
    <w:tmpl w:val="B2D083E2"/>
    <w:lvl w:ilvl="0" w:tplc="1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E5718F"/>
    <w:multiLevelType w:val="hybridMultilevel"/>
    <w:tmpl w:val="CE809AE4"/>
    <w:lvl w:ilvl="0" w:tplc="EC90DC6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F54034"/>
    <w:multiLevelType w:val="multilevel"/>
    <w:tmpl w:val="8BA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72"/>
  </w:num>
  <w:num w:numId="3">
    <w:abstractNumId w:val="4"/>
  </w:num>
  <w:num w:numId="4">
    <w:abstractNumId w:val="24"/>
  </w:num>
  <w:num w:numId="5">
    <w:abstractNumId w:val="65"/>
  </w:num>
  <w:num w:numId="6">
    <w:abstractNumId w:val="80"/>
  </w:num>
  <w:num w:numId="7">
    <w:abstractNumId w:val="48"/>
  </w:num>
  <w:num w:numId="8">
    <w:abstractNumId w:val="76"/>
  </w:num>
  <w:num w:numId="9">
    <w:abstractNumId w:val="79"/>
  </w:num>
  <w:num w:numId="10">
    <w:abstractNumId w:val="17"/>
  </w:num>
  <w:num w:numId="11">
    <w:abstractNumId w:val="30"/>
  </w:num>
  <w:num w:numId="12">
    <w:abstractNumId w:val="28"/>
  </w:num>
  <w:num w:numId="13">
    <w:abstractNumId w:val="59"/>
  </w:num>
  <w:num w:numId="14">
    <w:abstractNumId w:val="74"/>
  </w:num>
  <w:num w:numId="15">
    <w:abstractNumId w:val="58"/>
  </w:num>
  <w:num w:numId="16">
    <w:abstractNumId w:val="0"/>
  </w:num>
  <w:num w:numId="17">
    <w:abstractNumId w:val="22"/>
  </w:num>
  <w:num w:numId="18">
    <w:abstractNumId w:val="5"/>
  </w:num>
  <w:num w:numId="19">
    <w:abstractNumId w:val="34"/>
  </w:num>
  <w:num w:numId="20">
    <w:abstractNumId w:val="64"/>
  </w:num>
  <w:num w:numId="21">
    <w:abstractNumId w:val="52"/>
  </w:num>
  <w:num w:numId="22">
    <w:abstractNumId w:val="62"/>
  </w:num>
  <w:num w:numId="23">
    <w:abstractNumId w:val="20"/>
  </w:num>
  <w:num w:numId="24">
    <w:abstractNumId w:val="23"/>
  </w:num>
  <w:num w:numId="25">
    <w:abstractNumId w:val="44"/>
  </w:num>
  <w:num w:numId="26">
    <w:abstractNumId w:val="25"/>
  </w:num>
  <w:num w:numId="2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3"/>
  </w:num>
  <w:num w:numId="29">
    <w:abstractNumId w:val="70"/>
  </w:num>
  <w:num w:numId="30">
    <w:abstractNumId w:val="51"/>
  </w:num>
  <w:num w:numId="31">
    <w:abstractNumId w:val="26"/>
  </w:num>
  <w:num w:numId="32">
    <w:abstractNumId w:val="71"/>
  </w:num>
  <w:num w:numId="33">
    <w:abstractNumId w:val="3"/>
  </w:num>
  <w:num w:numId="34">
    <w:abstractNumId w:val="16"/>
  </w:num>
  <w:num w:numId="35">
    <w:abstractNumId w:val="43"/>
  </w:num>
  <w:num w:numId="36">
    <w:abstractNumId w:val="41"/>
  </w:num>
  <w:num w:numId="37">
    <w:abstractNumId w:val="10"/>
  </w:num>
  <w:num w:numId="38">
    <w:abstractNumId w:val="61"/>
  </w:num>
  <w:num w:numId="39">
    <w:abstractNumId w:val="27"/>
  </w:num>
  <w:num w:numId="40">
    <w:abstractNumId w:val="14"/>
  </w:num>
  <w:num w:numId="41">
    <w:abstractNumId w:val="13"/>
  </w:num>
  <w:num w:numId="42">
    <w:abstractNumId w:val="1"/>
  </w:num>
  <w:num w:numId="43">
    <w:abstractNumId w:val="63"/>
  </w:num>
  <w:num w:numId="44">
    <w:abstractNumId w:val="33"/>
  </w:num>
  <w:num w:numId="45">
    <w:abstractNumId w:val="15"/>
  </w:num>
  <w:num w:numId="46">
    <w:abstractNumId w:val="67"/>
  </w:num>
  <w:num w:numId="47">
    <w:abstractNumId w:val="50"/>
  </w:num>
  <w:num w:numId="48">
    <w:abstractNumId w:val="2"/>
  </w:num>
  <w:num w:numId="49">
    <w:abstractNumId w:val="75"/>
  </w:num>
  <w:num w:numId="50">
    <w:abstractNumId w:val="36"/>
  </w:num>
  <w:num w:numId="51">
    <w:abstractNumId w:val="40"/>
  </w:num>
  <w:num w:numId="52">
    <w:abstractNumId w:val="56"/>
  </w:num>
  <w:num w:numId="53">
    <w:abstractNumId w:val="68"/>
  </w:num>
  <w:num w:numId="54">
    <w:abstractNumId w:val="38"/>
  </w:num>
  <w:num w:numId="55">
    <w:abstractNumId w:val="55"/>
  </w:num>
  <w:num w:numId="56">
    <w:abstractNumId w:val="69"/>
  </w:num>
  <w:num w:numId="57">
    <w:abstractNumId w:val="77"/>
  </w:num>
  <w:num w:numId="58">
    <w:abstractNumId w:val="54"/>
  </w:num>
  <w:num w:numId="59">
    <w:abstractNumId w:val="6"/>
  </w:num>
  <w:num w:numId="60">
    <w:abstractNumId w:val="42"/>
  </w:num>
  <w:num w:numId="61">
    <w:abstractNumId w:val="12"/>
  </w:num>
  <w:num w:numId="62">
    <w:abstractNumId w:val="19"/>
  </w:num>
  <w:num w:numId="63">
    <w:abstractNumId w:val="45"/>
  </w:num>
  <w:num w:numId="64">
    <w:abstractNumId w:val="66"/>
  </w:num>
  <w:num w:numId="65">
    <w:abstractNumId w:val="60"/>
  </w:num>
  <w:num w:numId="66">
    <w:abstractNumId w:val="7"/>
  </w:num>
  <w:num w:numId="67">
    <w:abstractNumId w:val="21"/>
  </w:num>
  <w:num w:numId="68">
    <w:abstractNumId w:val="35"/>
  </w:num>
  <w:num w:numId="69">
    <w:abstractNumId w:val="29"/>
  </w:num>
  <w:num w:numId="70">
    <w:abstractNumId w:val="39"/>
  </w:num>
  <w:num w:numId="71">
    <w:abstractNumId w:val="11"/>
  </w:num>
  <w:num w:numId="72">
    <w:abstractNumId w:val="18"/>
  </w:num>
  <w:num w:numId="73">
    <w:abstractNumId w:val="37"/>
  </w:num>
  <w:num w:numId="74">
    <w:abstractNumId w:val="47"/>
  </w:num>
  <w:num w:numId="75">
    <w:abstractNumId w:val="32"/>
  </w:num>
  <w:num w:numId="76">
    <w:abstractNumId w:val="9"/>
  </w:num>
  <w:num w:numId="77">
    <w:abstractNumId w:val="78"/>
  </w:num>
  <w:num w:numId="78">
    <w:abstractNumId w:val="31"/>
  </w:num>
  <w:num w:numId="79">
    <w:abstractNumId w:val="49"/>
  </w:num>
  <w:num w:numId="80">
    <w:abstractNumId w:val="81"/>
  </w:num>
  <w:num w:numId="81">
    <w:abstractNumId w:val="53"/>
  </w:num>
  <w:num w:numId="82">
    <w:abstractNumId w:val="8"/>
  </w:num>
  <w:num w:numId="83">
    <w:abstractNumId w:val="57"/>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Katsumi">
    <w15:presenceInfo w15:providerId="AD" w15:userId="S::megan.katsumi@utoronto.ca::284c8d73-5dbc-4b14-88ae-142993c43acb"/>
  </w15:person>
  <w15:person w15:author="Megan Katsumi [2]">
    <w15:presenceInfo w15:providerId="Windows Live" w15:userId="284c8d73-5dbc-4b14-88ae-142993c43a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1570"/>
    <w:rsid w:val="00000334"/>
    <w:rsid w:val="0000153B"/>
    <w:rsid w:val="00001DAE"/>
    <w:rsid w:val="00002232"/>
    <w:rsid w:val="00003230"/>
    <w:rsid w:val="00003303"/>
    <w:rsid w:val="00003764"/>
    <w:rsid w:val="00004241"/>
    <w:rsid w:val="000050A4"/>
    <w:rsid w:val="0000590A"/>
    <w:rsid w:val="00005C26"/>
    <w:rsid w:val="00007795"/>
    <w:rsid w:val="0001086A"/>
    <w:rsid w:val="000117A5"/>
    <w:rsid w:val="00011C71"/>
    <w:rsid w:val="00011CCB"/>
    <w:rsid w:val="00012119"/>
    <w:rsid w:val="00015A1C"/>
    <w:rsid w:val="00015C47"/>
    <w:rsid w:val="0001629A"/>
    <w:rsid w:val="0001640A"/>
    <w:rsid w:val="00020502"/>
    <w:rsid w:val="00020B99"/>
    <w:rsid w:val="00020C6E"/>
    <w:rsid w:val="00022431"/>
    <w:rsid w:val="000225DA"/>
    <w:rsid w:val="00022AC1"/>
    <w:rsid w:val="00022B45"/>
    <w:rsid w:val="00022D28"/>
    <w:rsid w:val="0002326D"/>
    <w:rsid w:val="0002418C"/>
    <w:rsid w:val="00024402"/>
    <w:rsid w:val="000253F7"/>
    <w:rsid w:val="00025862"/>
    <w:rsid w:val="00025F2B"/>
    <w:rsid w:val="00025FD3"/>
    <w:rsid w:val="0002692E"/>
    <w:rsid w:val="00026CEF"/>
    <w:rsid w:val="000274B3"/>
    <w:rsid w:val="00030577"/>
    <w:rsid w:val="000306CA"/>
    <w:rsid w:val="0003082E"/>
    <w:rsid w:val="00030D85"/>
    <w:rsid w:val="0003104B"/>
    <w:rsid w:val="0003235F"/>
    <w:rsid w:val="0003253D"/>
    <w:rsid w:val="000330A0"/>
    <w:rsid w:val="00033962"/>
    <w:rsid w:val="00033AA0"/>
    <w:rsid w:val="00034B8F"/>
    <w:rsid w:val="000356F4"/>
    <w:rsid w:val="0003690F"/>
    <w:rsid w:val="00036AF1"/>
    <w:rsid w:val="00037609"/>
    <w:rsid w:val="0003795F"/>
    <w:rsid w:val="00037CEC"/>
    <w:rsid w:val="000407A9"/>
    <w:rsid w:val="00040F7C"/>
    <w:rsid w:val="00041E49"/>
    <w:rsid w:val="0004205B"/>
    <w:rsid w:val="000428DE"/>
    <w:rsid w:val="00043D02"/>
    <w:rsid w:val="00043DB0"/>
    <w:rsid w:val="00043F71"/>
    <w:rsid w:val="00044769"/>
    <w:rsid w:val="00045329"/>
    <w:rsid w:val="00045BC5"/>
    <w:rsid w:val="00045BFD"/>
    <w:rsid w:val="000466FC"/>
    <w:rsid w:val="0004677B"/>
    <w:rsid w:val="00046E73"/>
    <w:rsid w:val="000501AD"/>
    <w:rsid w:val="000511A3"/>
    <w:rsid w:val="00051B1E"/>
    <w:rsid w:val="00051B45"/>
    <w:rsid w:val="00053538"/>
    <w:rsid w:val="00055B81"/>
    <w:rsid w:val="00055D84"/>
    <w:rsid w:val="00055FDB"/>
    <w:rsid w:val="000562BB"/>
    <w:rsid w:val="00056363"/>
    <w:rsid w:val="000566DF"/>
    <w:rsid w:val="000600B4"/>
    <w:rsid w:val="00060A31"/>
    <w:rsid w:val="00061215"/>
    <w:rsid w:val="00062332"/>
    <w:rsid w:val="00063707"/>
    <w:rsid w:val="00063991"/>
    <w:rsid w:val="00063996"/>
    <w:rsid w:val="00063B5D"/>
    <w:rsid w:val="00065816"/>
    <w:rsid w:val="00066EB8"/>
    <w:rsid w:val="0006796A"/>
    <w:rsid w:val="00070532"/>
    <w:rsid w:val="00070B80"/>
    <w:rsid w:val="00070E0D"/>
    <w:rsid w:val="00072731"/>
    <w:rsid w:val="0007577F"/>
    <w:rsid w:val="00075AA3"/>
    <w:rsid w:val="0007622D"/>
    <w:rsid w:val="0007681B"/>
    <w:rsid w:val="00077033"/>
    <w:rsid w:val="0007792D"/>
    <w:rsid w:val="00077DD8"/>
    <w:rsid w:val="00077EEA"/>
    <w:rsid w:val="0008093F"/>
    <w:rsid w:val="0008153F"/>
    <w:rsid w:val="00081639"/>
    <w:rsid w:val="00082561"/>
    <w:rsid w:val="00082A66"/>
    <w:rsid w:val="00082C83"/>
    <w:rsid w:val="0008527B"/>
    <w:rsid w:val="000854F1"/>
    <w:rsid w:val="00086B4C"/>
    <w:rsid w:val="00087D57"/>
    <w:rsid w:val="000909CE"/>
    <w:rsid w:val="00090A29"/>
    <w:rsid w:val="0009190F"/>
    <w:rsid w:val="00091950"/>
    <w:rsid w:val="00092042"/>
    <w:rsid w:val="00092B03"/>
    <w:rsid w:val="00092E5D"/>
    <w:rsid w:val="0009486D"/>
    <w:rsid w:val="00094FF5"/>
    <w:rsid w:val="00095D0A"/>
    <w:rsid w:val="00096310"/>
    <w:rsid w:val="0009707F"/>
    <w:rsid w:val="00097404"/>
    <w:rsid w:val="0009778C"/>
    <w:rsid w:val="000A017C"/>
    <w:rsid w:val="000A050E"/>
    <w:rsid w:val="000A1035"/>
    <w:rsid w:val="000A1CC3"/>
    <w:rsid w:val="000A1FF2"/>
    <w:rsid w:val="000A2475"/>
    <w:rsid w:val="000A327F"/>
    <w:rsid w:val="000A41BB"/>
    <w:rsid w:val="000A4E28"/>
    <w:rsid w:val="000A4FC4"/>
    <w:rsid w:val="000A50D8"/>
    <w:rsid w:val="000A62D9"/>
    <w:rsid w:val="000A6D60"/>
    <w:rsid w:val="000A7307"/>
    <w:rsid w:val="000B03FD"/>
    <w:rsid w:val="000B0762"/>
    <w:rsid w:val="000B0E5F"/>
    <w:rsid w:val="000B1161"/>
    <w:rsid w:val="000B1AE7"/>
    <w:rsid w:val="000B2172"/>
    <w:rsid w:val="000B268D"/>
    <w:rsid w:val="000B2D6B"/>
    <w:rsid w:val="000B38BF"/>
    <w:rsid w:val="000B4838"/>
    <w:rsid w:val="000B4A16"/>
    <w:rsid w:val="000B5886"/>
    <w:rsid w:val="000B6935"/>
    <w:rsid w:val="000B6DE8"/>
    <w:rsid w:val="000B6EE3"/>
    <w:rsid w:val="000B72D5"/>
    <w:rsid w:val="000B7F06"/>
    <w:rsid w:val="000C0909"/>
    <w:rsid w:val="000C09A0"/>
    <w:rsid w:val="000C0D23"/>
    <w:rsid w:val="000C125B"/>
    <w:rsid w:val="000C1636"/>
    <w:rsid w:val="000C185B"/>
    <w:rsid w:val="000C19DC"/>
    <w:rsid w:val="000C2F43"/>
    <w:rsid w:val="000C363A"/>
    <w:rsid w:val="000C3964"/>
    <w:rsid w:val="000C477F"/>
    <w:rsid w:val="000C4D13"/>
    <w:rsid w:val="000C545C"/>
    <w:rsid w:val="000C6696"/>
    <w:rsid w:val="000C6959"/>
    <w:rsid w:val="000C6FC7"/>
    <w:rsid w:val="000C7020"/>
    <w:rsid w:val="000C7745"/>
    <w:rsid w:val="000C7B23"/>
    <w:rsid w:val="000D021E"/>
    <w:rsid w:val="000D073E"/>
    <w:rsid w:val="000D0EE9"/>
    <w:rsid w:val="000D2843"/>
    <w:rsid w:val="000D2B20"/>
    <w:rsid w:val="000D2B4D"/>
    <w:rsid w:val="000D2D51"/>
    <w:rsid w:val="000D3AF9"/>
    <w:rsid w:val="000D4063"/>
    <w:rsid w:val="000D40DB"/>
    <w:rsid w:val="000D6904"/>
    <w:rsid w:val="000D74C8"/>
    <w:rsid w:val="000D79A3"/>
    <w:rsid w:val="000D79D1"/>
    <w:rsid w:val="000D7AE5"/>
    <w:rsid w:val="000D7C32"/>
    <w:rsid w:val="000D7C90"/>
    <w:rsid w:val="000D7D67"/>
    <w:rsid w:val="000E0AE7"/>
    <w:rsid w:val="000E0F4C"/>
    <w:rsid w:val="000E10D5"/>
    <w:rsid w:val="000E18FF"/>
    <w:rsid w:val="000E2229"/>
    <w:rsid w:val="000E2370"/>
    <w:rsid w:val="000E26BC"/>
    <w:rsid w:val="000E3555"/>
    <w:rsid w:val="000E3EA3"/>
    <w:rsid w:val="000E4E0D"/>
    <w:rsid w:val="000E5418"/>
    <w:rsid w:val="000E5600"/>
    <w:rsid w:val="000E6398"/>
    <w:rsid w:val="000E65F7"/>
    <w:rsid w:val="000E661A"/>
    <w:rsid w:val="000E693F"/>
    <w:rsid w:val="000E7680"/>
    <w:rsid w:val="000F054A"/>
    <w:rsid w:val="000F4675"/>
    <w:rsid w:val="000F48DC"/>
    <w:rsid w:val="000F5143"/>
    <w:rsid w:val="000F5789"/>
    <w:rsid w:val="000F584F"/>
    <w:rsid w:val="000F5EBA"/>
    <w:rsid w:val="000F7B6B"/>
    <w:rsid w:val="0010060E"/>
    <w:rsid w:val="00100796"/>
    <w:rsid w:val="00100AF5"/>
    <w:rsid w:val="00101C88"/>
    <w:rsid w:val="00102037"/>
    <w:rsid w:val="001020C5"/>
    <w:rsid w:val="00102812"/>
    <w:rsid w:val="00104285"/>
    <w:rsid w:val="00105569"/>
    <w:rsid w:val="00105763"/>
    <w:rsid w:val="0010618A"/>
    <w:rsid w:val="001065EB"/>
    <w:rsid w:val="00106CC5"/>
    <w:rsid w:val="001070FC"/>
    <w:rsid w:val="0010776B"/>
    <w:rsid w:val="00107E77"/>
    <w:rsid w:val="00110A4D"/>
    <w:rsid w:val="00110D13"/>
    <w:rsid w:val="001117F1"/>
    <w:rsid w:val="00112423"/>
    <w:rsid w:val="0011342E"/>
    <w:rsid w:val="00113641"/>
    <w:rsid w:val="0011390F"/>
    <w:rsid w:val="00113A87"/>
    <w:rsid w:val="00114632"/>
    <w:rsid w:val="00114D33"/>
    <w:rsid w:val="00116E9A"/>
    <w:rsid w:val="0011717B"/>
    <w:rsid w:val="0011734E"/>
    <w:rsid w:val="00117AEF"/>
    <w:rsid w:val="0012023B"/>
    <w:rsid w:val="00120D1E"/>
    <w:rsid w:val="0012132D"/>
    <w:rsid w:val="00121469"/>
    <w:rsid w:val="001214EE"/>
    <w:rsid w:val="001216A3"/>
    <w:rsid w:val="0012212D"/>
    <w:rsid w:val="001222AE"/>
    <w:rsid w:val="001223BA"/>
    <w:rsid w:val="0012265A"/>
    <w:rsid w:val="00122EF0"/>
    <w:rsid w:val="001232B8"/>
    <w:rsid w:val="00123855"/>
    <w:rsid w:val="00124142"/>
    <w:rsid w:val="00124453"/>
    <w:rsid w:val="001248E6"/>
    <w:rsid w:val="00124C4B"/>
    <w:rsid w:val="00125B98"/>
    <w:rsid w:val="00125E0F"/>
    <w:rsid w:val="001262F2"/>
    <w:rsid w:val="00127DA8"/>
    <w:rsid w:val="001301AE"/>
    <w:rsid w:val="00130F0F"/>
    <w:rsid w:val="00131A71"/>
    <w:rsid w:val="00131A80"/>
    <w:rsid w:val="00131B2A"/>
    <w:rsid w:val="00131B2E"/>
    <w:rsid w:val="0013210A"/>
    <w:rsid w:val="00133839"/>
    <w:rsid w:val="00133C73"/>
    <w:rsid w:val="00133D57"/>
    <w:rsid w:val="00134C72"/>
    <w:rsid w:val="00135DBA"/>
    <w:rsid w:val="00136B29"/>
    <w:rsid w:val="0013726F"/>
    <w:rsid w:val="00140D8C"/>
    <w:rsid w:val="001410B1"/>
    <w:rsid w:val="00141D20"/>
    <w:rsid w:val="00141DF1"/>
    <w:rsid w:val="001422EF"/>
    <w:rsid w:val="0014465C"/>
    <w:rsid w:val="001469E2"/>
    <w:rsid w:val="00146C3E"/>
    <w:rsid w:val="00147350"/>
    <w:rsid w:val="00147C1C"/>
    <w:rsid w:val="0015093A"/>
    <w:rsid w:val="001517C5"/>
    <w:rsid w:val="001529B8"/>
    <w:rsid w:val="001546EB"/>
    <w:rsid w:val="00154813"/>
    <w:rsid w:val="00155060"/>
    <w:rsid w:val="00155428"/>
    <w:rsid w:val="0015597C"/>
    <w:rsid w:val="00155C21"/>
    <w:rsid w:val="00156222"/>
    <w:rsid w:val="001565C3"/>
    <w:rsid w:val="00157C17"/>
    <w:rsid w:val="00160087"/>
    <w:rsid w:val="0016027A"/>
    <w:rsid w:val="0016067D"/>
    <w:rsid w:val="001608B3"/>
    <w:rsid w:val="00161133"/>
    <w:rsid w:val="00161997"/>
    <w:rsid w:val="00163DA5"/>
    <w:rsid w:val="00164066"/>
    <w:rsid w:val="001646D3"/>
    <w:rsid w:val="00164AEB"/>
    <w:rsid w:val="00165031"/>
    <w:rsid w:val="00165B84"/>
    <w:rsid w:val="001668E9"/>
    <w:rsid w:val="00166F85"/>
    <w:rsid w:val="00167AE3"/>
    <w:rsid w:val="0017129E"/>
    <w:rsid w:val="00171ED8"/>
    <w:rsid w:val="0017215C"/>
    <w:rsid w:val="0017276B"/>
    <w:rsid w:val="00172BEE"/>
    <w:rsid w:val="00172C03"/>
    <w:rsid w:val="001731A0"/>
    <w:rsid w:val="001733E0"/>
    <w:rsid w:val="00173F6A"/>
    <w:rsid w:val="0017425A"/>
    <w:rsid w:val="0017456C"/>
    <w:rsid w:val="001754B8"/>
    <w:rsid w:val="00175B0E"/>
    <w:rsid w:val="00175F0A"/>
    <w:rsid w:val="001760B2"/>
    <w:rsid w:val="00176592"/>
    <w:rsid w:val="00176FA5"/>
    <w:rsid w:val="0017710E"/>
    <w:rsid w:val="00177339"/>
    <w:rsid w:val="0017750F"/>
    <w:rsid w:val="001807E3"/>
    <w:rsid w:val="001809E9"/>
    <w:rsid w:val="001816C2"/>
    <w:rsid w:val="001819C1"/>
    <w:rsid w:val="00181BCD"/>
    <w:rsid w:val="00181DAA"/>
    <w:rsid w:val="00182F91"/>
    <w:rsid w:val="00183346"/>
    <w:rsid w:val="0018346B"/>
    <w:rsid w:val="0018442F"/>
    <w:rsid w:val="00184455"/>
    <w:rsid w:val="001859D3"/>
    <w:rsid w:val="00186885"/>
    <w:rsid w:val="00187584"/>
    <w:rsid w:val="001878B7"/>
    <w:rsid w:val="00187CBD"/>
    <w:rsid w:val="0019026A"/>
    <w:rsid w:val="00192C86"/>
    <w:rsid w:val="0019543E"/>
    <w:rsid w:val="00196498"/>
    <w:rsid w:val="00196B6E"/>
    <w:rsid w:val="0019767C"/>
    <w:rsid w:val="001976C4"/>
    <w:rsid w:val="00197AFC"/>
    <w:rsid w:val="00197D00"/>
    <w:rsid w:val="00197D81"/>
    <w:rsid w:val="001A05D2"/>
    <w:rsid w:val="001A107B"/>
    <w:rsid w:val="001A1437"/>
    <w:rsid w:val="001A169D"/>
    <w:rsid w:val="001A29DC"/>
    <w:rsid w:val="001A42F5"/>
    <w:rsid w:val="001A6211"/>
    <w:rsid w:val="001A630A"/>
    <w:rsid w:val="001A792D"/>
    <w:rsid w:val="001B06FA"/>
    <w:rsid w:val="001B08AF"/>
    <w:rsid w:val="001B0EA6"/>
    <w:rsid w:val="001B118D"/>
    <w:rsid w:val="001B2595"/>
    <w:rsid w:val="001B5C0E"/>
    <w:rsid w:val="001B6216"/>
    <w:rsid w:val="001B6C71"/>
    <w:rsid w:val="001B7121"/>
    <w:rsid w:val="001B71D6"/>
    <w:rsid w:val="001B7F62"/>
    <w:rsid w:val="001C004F"/>
    <w:rsid w:val="001C0C18"/>
    <w:rsid w:val="001C1329"/>
    <w:rsid w:val="001C192B"/>
    <w:rsid w:val="001C1ECD"/>
    <w:rsid w:val="001C1F21"/>
    <w:rsid w:val="001C20EB"/>
    <w:rsid w:val="001C2A47"/>
    <w:rsid w:val="001C2B10"/>
    <w:rsid w:val="001C3B00"/>
    <w:rsid w:val="001C45CD"/>
    <w:rsid w:val="001C4E8E"/>
    <w:rsid w:val="001C5A01"/>
    <w:rsid w:val="001C600E"/>
    <w:rsid w:val="001C6A89"/>
    <w:rsid w:val="001C70B8"/>
    <w:rsid w:val="001C7E03"/>
    <w:rsid w:val="001D0540"/>
    <w:rsid w:val="001D1384"/>
    <w:rsid w:val="001D1B93"/>
    <w:rsid w:val="001D23BA"/>
    <w:rsid w:val="001D2538"/>
    <w:rsid w:val="001D3486"/>
    <w:rsid w:val="001D3F17"/>
    <w:rsid w:val="001D4C2D"/>
    <w:rsid w:val="001D51E2"/>
    <w:rsid w:val="001D5F7A"/>
    <w:rsid w:val="001D6413"/>
    <w:rsid w:val="001D7226"/>
    <w:rsid w:val="001D7CBC"/>
    <w:rsid w:val="001D7CF9"/>
    <w:rsid w:val="001E0400"/>
    <w:rsid w:val="001E3257"/>
    <w:rsid w:val="001E4796"/>
    <w:rsid w:val="001E494D"/>
    <w:rsid w:val="001E4C58"/>
    <w:rsid w:val="001E5B10"/>
    <w:rsid w:val="001E5CDE"/>
    <w:rsid w:val="001E661C"/>
    <w:rsid w:val="001E67D8"/>
    <w:rsid w:val="001E69B2"/>
    <w:rsid w:val="001E7288"/>
    <w:rsid w:val="001E72A5"/>
    <w:rsid w:val="001F0377"/>
    <w:rsid w:val="001F1105"/>
    <w:rsid w:val="001F1E55"/>
    <w:rsid w:val="001F1FB9"/>
    <w:rsid w:val="001F235C"/>
    <w:rsid w:val="001F2CA5"/>
    <w:rsid w:val="001F2F92"/>
    <w:rsid w:val="001F4806"/>
    <w:rsid w:val="001F4E64"/>
    <w:rsid w:val="001F5886"/>
    <w:rsid w:val="001F669D"/>
    <w:rsid w:val="001F7BC7"/>
    <w:rsid w:val="0020035A"/>
    <w:rsid w:val="002010DA"/>
    <w:rsid w:val="00201527"/>
    <w:rsid w:val="002016ED"/>
    <w:rsid w:val="00202756"/>
    <w:rsid w:val="00202937"/>
    <w:rsid w:val="002029D7"/>
    <w:rsid w:val="002033BD"/>
    <w:rsid w:val="00203506"/>
    <w:rsid w:val="00203F97"/>
    <w:rsid w:val="002043EA"/>
    <w:rsid w:val="0020475C"/>
    <w:rsid w:val="00204CEE"/>
    <w:rsid w:val="002056D3"/>
    <w:rsid w:val="0020642E"/>
    <w:rsid w:val="00206467"/>
    <w:rsid w:val="002102D5"/>
    <w:rsid w:val="00211C28"/>
    <w:rsid w:val="00212353"/>
    <w:rsid w:val="002129B1"/>
    <w:rsid w:val="00212AB4"/>
    <w:rsid w:val="00212FB1"/>
    <w:rsid w:val="00213214"/>
    <w:rsid w:val="002133DB"/>
    <w:rsid w:val="00213962"/>
    <w:rsid w:val="00213D9A"/>
    <w:rsid w:val="00213E43"/>
    <w:rsid w:val="0021403A"/>
    <w:rsid w:val="00215C4E"/>
    <w:rsid w:val="00216156"/>
    <w:rsid w:val="00216195"/>
    <w:rsid w:val="00216301"/>
    <w:rsid w:val="00216528"/>
    <w:rsid w:val="00216E9F"/>
    <w:rsid w:val="00217910"/>
    <w:rsid w:val="00217B46"/>
    <w:rsid w:val="00217CD7"/>
    <w:rsid w:val="002201AD"/>
    <w:rsid w:val="00220677"/>
    <w:rsid w:val="00220D83"/>
    <w:rsid w:val="0022118F"/>
    <w:rsid w:val="00221F28"/>
    <w:rsid w:val="0022226D"/>
    <w:rsid w:val="002232A7"/>
    <w:rsid w:val="002236A1"/>
    <w:rsid w:val="00223738"/>
    <w:rsid w:val="002238A2"/>
    <w:rsid w:val="00224D94"/>
    <w:rsid w:val="002262DA"/>
    <w:rsid w:val="0022726A"/>
    <w:rsid w:val="0022758E"/>
    <w:rsid w:val="002278F3"/>
    <w:rsid w:val="00227AB4"/>
    <w:rsid w:val="0023193A"/>
    <w:rsid w:val="00231EEB"/>
    <w:rsid w:val="00232ADD"/>
    <w:rsid w:val="00232CF4"/>
    <w:rsid w:val="00233354"/>
    <w:rsid w:val="0023361A"/>
    <w:rsid w:val="0023421C"/>
    <w:rsid w:val="00234444"/>
    <w:rsid w:val="002358F6"/>
    <w:rsid w:val="00235B5F"/>
    <w:rsid w:val="00236C9A"/>
    <w:rsid w:val="0023704E"/>
    <w:rsid w:val="00237391"/>
    <w:rsid w:val="00237F66"/>
    <w:rsid w:val="00240635"/>
    <w:rsid w:val="0024077A"/>
    <w:rsid w:val="00240C97"/>
    <w:rsid w:val="002417DA"/>
    <w:rsid w:val="002439B1"/>
    <w:rsid w:val="002439D3"/>
    <w:rsid w:val="00244D2C"/>
    <w:rsid w:val="00244E56"/>
    <w:rsid w:val="00245172"/>
    <w:rsid w:val="0024607C"/>
    <w:rsid w:val="00247E8B"/>
    <w:rsid w:val="002515AE"/>
    <w:rsid w:val="00251F46"/>
    <w:rsid w:val="0025317E"/>
    <w:rsid w:val="002532B4"/>
    <w:rsid w:val="0025356D"/>
    <w:rsid w:val="00253AFA"/>
    <w:rsid w:val="00254311"/>
    <w:rsid w:val="00254DB4"/>
    <w:rsid w:val="00254E5A"/>
    <w:rsid w:val="00255050"/>
    <w:rsid w:val="002551E6"/>
    <w:rsid w:val="00255B76"/>
    <w:rsid w:val="00256226"/>
    <w:rsid w:val="00257B0C"/>
    <w:rsid w:val="00261D05"/>
    <w:rsid w:val="00261E64"/>
    <w:rsid w:val="00261F7F"/>
    <w:rsid w:val="002626F5"/>
    <w:rsid w:val="00262946"/>
    <w:rsid w:val="002630F2"/>
    <w:rsid w:val="002630FB"/>
    <w:rsid w:val="00263D82"/>
    <w:rsid w:val="00265148"/>
    <w:rsid w:val="00265B46"/>
    <w:rsid w:val="002660E6"/>
    <w:rsid w:val="0026639F"/>
    <w:rsid w:val="0026789E"/>
    <w:rsid w:val="00270463"/>
    <w:rsid w:val="002705E8"/>
    <w:rsid w:val="00270A44"/>
    <w:rsid w:val="00272044"/>
    <w:rsid w:val="002733DB"/>
    <w:rsid w:val="0027394F"/>
    <w:rsid w:val="00273DC2"/>
    <w:rsid w:val="002768AB"/>
    <w:rsid w:val="00276A16"/>
    <w:rsid w:val="00276A22"/>
    <w:rsid w:val="00276E0F"/>
    <w:rsid w:val="002777E9"/>
    <w:rsid w:val="00280336"/>
    <w:rsid w:val="00280350"/>
    <w:rsid w:val="0028054A"/>
    <w:rsid w:val="0028082E"/>
    <w:rsid w:val="00281C77"/>
    <w:rsid w:val="002829CA"/>
    <w:rsid w:val="00283F74"/>
    <w:rsid w:val="002840F8"/>
    <w:rsid w:val="00284650"/>
    <w:rsid w:val="00284B0F"/>
    <w:rsid w:val="00285647"/>
    <w:rsid w:val="00285CFF"/>
    <w:rsid w:val="002862FC"/>
    <w:rsid w:val="00286604"/>
    <w:rsid w:val="0028670A"/>
    <w:rsid w:val="00287BC3"/>
    <w:rsid w:val="00290AF0"/>
    <w:rsid w:val="00290D3B"/>
    <w:rsid w:val="0029174B"/>
    <w:rsid w:val="002918B6"/>
    <w:rsid w:val="00291BE3"/>
    <w:rsid w:val="0029203C"/>
    <w:rsid w:val="0029246E"/>
    <w:rsid w:val="00292F36"/>
    <w:rsid w:val="00292F57"/>
    <w:rsid w:val="00294061"/>
    <w:rsid w:val="00294C07"/>
    <w:rsid w:val="00294E05"/>
    <w:rsid w:val="00295676"/>
    <w:rsid w:val="00297428"/>
    <w:rsid w:val="002A1141"/>
    <w:rsid w:val="002A1719"/>
    <w:rsid w:val="002A2024"/>
    <w:rsid w:val="002A21B1"/>
    <w:rsid w:val="002A2608"/>
    <w:rsid w:val="002A2C7E"/>
    <w:rsid w:val="002A2D2A"/>
    <w:rsid w:val="002A3EDA"/>
    <w:rsid w:val="002A4A86"/>
    <w:rsid w:val="002A514F"/>
    <w:rsid w:val="002A5B2F"/>
    <w:rsid w:val="002A6246"/>
    <w:rsid w:val="002A65F9"/>
    <w:rsid w:val="002A6C67"/>
    <w:rsid w:val="002B00FB"/>
    <w:rsid w:val="002B02D6"/>
    <w:rsid w:val="002B0728"/>
    <w:rsid w:val="002B09D4"/>
    <w:rsid w:val="002B0B5C"/>
    <w:rsid w:val="002B207C"/>
    <w:rsid w:val="002B28F0"/>
    <w:rsid w:val="002B2AAB"/>
    <w:rsid w:val="002B3CFA"/>
    <w:rsid w:val="002B3F58"/>
    <w:rsid w:val="002B6171"/>
    <w:rsid w:val="002B623B"/>
    <w:rsid w:val="002B6886"/>
    <w:rsid w:val="002B7901"/>
    <w:rsid w:val="002B7E86"/>
    <w:rsid w:val="002C06BA"/>
    <w:rsid w:val="002C0A46"/>
    <w:rsid w:val="002C20C7"/>
    <w:rsid w:val="002C3BD0"/>
    <w:rsid w:val="002C4AE3"/>
    <w:rsid w:val="002C509E"/>
    <w:rsid w:val="002C59C9"/>
    <w:rsid w:val="002C6657"/>
    <w:rsid w:val="002C6F7E"/>
    <w:rsid w:val="002C727C"/>
    <w:rsid w:val="002C7644"/>
    <w:rsid w:val="002C7E2D"/>
    <w:rsid w:val="002D2251"/>
    <w:rsid w:val="002D49FE"/>
    <w:rsid w:val="002D4ACD"/>
    <w:rsid w:val="002D544C"/>
    <w:rsid w:val="002D6874"/>
    <w:rsid w:val="002D7288"/>
    <w:rsid w:val="002D7688"/>
    <w:rsid w:val="002E01DF"/>
    <w:rsid w:val="002E05B8"/>
    <w:rsid w:val="002E08AA"/>
    <w:rsid w:val="002E108E"/>
    <w:rsid w:val="002E15FC"/>
    <w:rsid w:val="002E1D5B"/>
    <w:rsid w:val="002E1FD9"/>
    <w:rsid w:val="002E2080"/>
    <w:rsid w:val="002E21C6"/>
    <w:rsid w:val="002E336F"/>
    <w:rsid w:val="002E361B"/>
    <w:rsid w:val="002E36B4"/>
    <w:rsid w:val="002E36E8"/>
    <w:rsid w:val="002E393A"/>
    <w:rsid w:val="002E3B0E"/>
    <w:rsid w:val="002E4131"/>
    <w:rsid w:val="002E4715"/>
    <w:rsid w:val="002E4FD3"/>
    <w:rsid w:val="002E5F98"/>
    <w:rsid w:val="002E611F"/>
    <w:rsid w:val="002E6407"/>
    <w:rsid w:val="002E6C09"/>
    <w:rsid w:val="002E74DC"/>
    <w:rsid w:val="002E7622"/>
    <w:rsid w:val="002F0C0F"/>
    <w:rsid w:val="002F0EF1"/>
    <w:rsid w:val="002F1071"/>
    <w:rsid w:val="002F1647"/>
    <w:rsid w:val="002F1A27"/>
    <w:rsid w:val="002F3DA6"/>
    <w:rsid w:val="002F524C"/>
    <w:rsid w:val="002F5FC7"/>
    <w:rsid w:val="002F60DE"/>
    <w:rsid w:val="002F6849"/>
    <w:rsid w:val="002F69C7"/>
    <w:rsid w:val="002F7C60"/>
    <w:rsid w:val="00300D4D"/>
    <w:rsid w:val="00301CFD"/>
    <w:rsid w:val="003035AB"/>
    <w:rsid w:val="003044E9"/>
    <w:rsid w:val="0030460D"/>
    <w:rsid w:val="00304AAE"/>
    <w:rsid w:val="00304C62"/>
    <w:rsid w:val="00304E42"/>
    <w:rsid w:val="0030608A"/>
    <w:rsid w:val="003073EE"/>
    <w:rsid w:val="003102B4"/>
    <w:rsid w:val="00310518"/>
    <w:rsid w:val="003109EB"/>
    <w:rsid w:val="00311313"/>
    <w:rsid w:val="00311611"/>
    <w:rsid w:val="00311B9D"/>
    <w:rsid w:val="003125FD"/>
    <w:rsid w:val="0031270D"/>
    <w:rsid w:val="00315576"/>
    <w:rsid w:val="00315993"/>
    <w:rsid w:val="00315B91"/>
    <w:rsid w:val="00315D14"/>
    <w:rsid w:val="00316A06"/>
    <w:rsid w:val="00317706"/>
    <w:rsid w:val="00320390"/>
    <w:rsid w:val="00320C3A"/>
    <w:rsid w:val="00320FAD"/>
    <w:rsid w:val="00321651"/>
    <w:rsid w:val="00321E4C"/>
    <w:rsid w:val="00322076"/>
    <w:rsid w:val="00322525"/>
    <w:rsid w:val="003228F1"/>
    <w:rsid w:val="003229EF"/>
    <w:rsid w:val="00322A3F"/>
    <w:rsid w:val="003230A0"/>
    <w:rsid w:val="00323640"/>
    <w:rsid w:val="00324747"/>
    <w:rsid w:val="00324873"/>
    <w:rsid w:val="00324F04"/>
    <w:rsid w:val="0032583C"/>
    <w:rsid w:val="003260FA"/>
    <w:rsid w:val="00330AD4"/>
    <w:rsid w:val="00331702"/>
    <w:rsid w:val="00331829"/>
    <w:rsid w:val="00331870"/>
    <w:rsid w:val="00331CB6"/>
    <w:rsid w:val="00331E3D"/>
    <w:rsid w:val="003329EF"/>
    <w:rsid w:val="00333AFF"/>
    <w:rsid w:val="00333C83"/>
    <w:rsid w:val="00333D45"/>
    <w:rsid w:val="00336291"/>
    <w:rsid w:val="0033781E"/>
    <w:rsid w:val="00337A5F"/>
    <w:rsid w:val="00337D5C"/>
    <w:rsid w:val="0034152E"/>
    <w:rsid w:val="00341609"/>
    <w:rsid w:val="00343572"/>
    <w:rsid w:val="0034358F"/>
    <w:rsid w:val="00343E6B"/>
    <w:rsid w:val="00343EF4"/>
    <w:rsid w:val="00344553"/>
    <w:rsid w:val="00344673"/>
    <w:rsid w:val="00344FDC"/>
    <w:rsid w:val="00345187"/>
    <w:rsid w:val="0034537C"/>
    <w:rsid w:val="00345695"/>
    <w:rsid w:val="00345902"/>
    <w:rsid w:val="00345927"/>
    <w:rsid w:val="00345CD2"/>
    <w:rsid w:val="003463CF"/>
    <w:rsid w:val="0034768F"/>
    <w:rsid w:val="003476E3"/>
    <w:rsid w:val="003477E9"/>
    <w:rsid w:val="00350A50"/>
    <w:rsid w:val="00350BF1"/>
    <w:rsid w:val="00351195"/>
    <w:rsid w:val="00351A5F"/>
    <w:rsid w:val="00352A86"/>
    <w:rsid w:val="0035479B"/>
    <w:rsid w:val="00354ABE"/>
    <w:rsid w:val="00354D64"/>
    <w:rsid w:val="00354F9A"/>
    <w:rsid w:val="0035644F"/>
    <w:rsid w:val="00356EFD"/>
    <w:rsid w:val="00357028"/>
    <w:rsid w:val="00357123"/>
    <w:rsid w:val="00357841"/>
    <w:rsid w:val="00357CD7"/>
    <w:rsid w:val="00357D26"/>
    <w:rsid w:val="00360F3F"/>
    <w:rsid w:val="0036286B"/>
    <w:rsid w:val="00362957"/>
    <w:rsid w:val="00363569"/>
    <w:rsid w:val="00364191"/>
    <w:rsid w:val="00364ADB"/>
    <w:rsid w:val="00365930"/>
    <w:rsid w:val="00365980"/>
    <w:rsid w:val="00365B56"/>
    <w:rsid w:val="00366841"/>
    <w:rsid w:val="00366A4F"/>
    <w:rsid w:val="00367F57"/>
    <w:rsid w:val="00370319"/>
    <w:rsid w:val="003706FD"/>
    <w:rsid w:val="00370824"/>
    <w:rsid w:val="00371F08"/>
    <w:rsid w:val="00371F6C"/>
    <w:rsid w:val="003722D4"/>
    <w:rsid w:val="00372A66"/>
    <w:rsid w:val="003759E8"/>
    <w:rsid w:val="00376508"/>
    <w:rsid w:val="00376703"/>
    <w:rsid w:val="00376B36"/>
    <w:rsid w:val="00380FBA"/>
    <w:rsid w:val="00381B6D"/>
    <w:rsid w:val="003825E7"/>
    <w:rsid w:val="00382AA3"/>
    <w:rsid w:val="00382FCD"/>
    <w:rsid w:val="00383764"/>
    <w:rsid w:val="00383C49"/>
    <w:rsid w:val="00383C70"/>
    <w:rsid w:val="003842CE"/>
    <w:rsid w:val="00384357"/>
    <w:rsid w:val="00384947"/>
    <w:rsid w:val="00384B12"/>
    <w:rsid w:val="00385772"/>
    <w:rsid w:val="0038626E"/>
    <w:rsid w:val="00386539"/>
    <w:rsid w:val="00386D35"/>
    <w:rsid w:val="00387A3F"/>
    <w:rsid w:val="00387E43"/>
    <w:rsid w:val="00391247"/>
    <w:rsid w:val="00392D50"/>
    <w:rsid w:val="00393168"/>
    <w:rsid w:val="00394433"/>
    <w:rsid w:val="00394BE1"/>
    <w:rsid w:val="00395239"/>
    <w:rsid w:val="00395A3A"/>
    <w:rsid w:val="00396195"/>
    <w:rsid w:val="003974CD"/>
    <w:rsid w:val="003978C5"/>
    <w:rsid w:val="003A0FD1"/>
    <w:rsid w:val="003A1543"/>
    <w:rsid w:val="003A1F01"/>
    <w:rsid w:val="003A4251"/>
    <w:rsid w:val="003A44A6"/>
    <w:rsid w:val="003A4B14"/>
    <w:rsid w:val="003A54C7"/>
    <w:rsid w:val="003A68E1"/>
    <w:rsid w:val="003A74B9"/>
    <w:rsid w:val="003A7A7C"/>
    <w:rsid w:val="003A7D7E"/>
    <w:rsid w:val="003B0333"/>
    <w:rsid w:val="003B1405"/>
    <w:rsid w:val="003B2292"/>
    <w:rsid w:val="003B2540"/>
    <w:rsid w:val="003B2F98"/>
    <w:rsid w:val="003B455C"/>
    <w:rsid w:val="003B4D7A"/>
    <w:rsid w:val="003B4DBD"/>
    <w:rsid w:val="003B5471"/>
    <w:rsid w:val="003B5D94"/>
    <w:rsid w:val="003B6261"/>
    <w:rsid w:val="003B7B5B"/>
    <w:rsid w:val="003C0716"/>
    <w:rsid w:val="003C176F"/>
    <w:rsid w:val="003C2701"/>
    <w:rsid w:val="003C4219"/>
    <w:rsid w:val="003C429B"/>
    <w:rsid w:val="003C5ABE"/>
    <w:rsid w:val="003C5D68"/>
    <w:rsid w:val="003C6849"/>
    <w:rsid w:val="003C6BC4"/>
    <w:rsid w:val="003C6E29"/>
    <w:rsid w:val="003C7C4B"/>
    <w:rsid w:val="003D0AF6"/>
    <w:rsid w:val="003D0D90"/>
    <w:rsid w:val="003D10FB"/>
    <w:rsid w:val="003D14D7"/>
    <w:rsid w:val="003D1B56"/>
    <w:rsid w:val="003D2A9A"/>
    <w:rsid w:val="003D3381"/>
    <w:rsid w:val="003D39F3"/>
    <w:rsid w:val="003D3B92"/>
    <w:rsid w:val="003D4C7A"/>
    <w:rsid w:val="003D53CD"/>
    <w:rsid w:val="003D6DED"/>
    <w:rsid w:val="003D6FB3"/>
    <w:rsid w:val="003D75E1"/>
    <w:rsid w:val="003D78DD"/>
    <w:rsid w:val="003D7E0F"/>
    <w:rsid w:val="003E0EEF"/>
    <w:rsid w:val="003E13B6"/>
    <w:rsid w:val="003E24B8"/>
    <w:rsid w:val="003E3145"/>
    <w:rsid w:val="003E48AB"/>
    <w:rsid w:val="003E4B4D"/>
    <w:rsid w:val="003E4BE6"/>
    <w:rsid w:val="003E6C97"/>
    <w:rsid w:val="003E6E57"/>
    <w:rsid w:val="003E7869"/>
    <w:rsid w:val="003E7B8C"/>
    <w:rsid w:val="003F0E44"/>
    <w:rsid w:val="003F2606"/>
    <w:rsid w:val="003F458D"/>
    <w:rsid w:val="003F4762"/>
    <w:rsid w:val="003F4B8C"/>
    <w:rsid w:val="003F50C7"/>
    <w:rsid w:val="003F552F"/>
    <w:rsid w:val="003F6149"/>
    <w:rsid w:val="003F6348"/>
    <w:rsid w:val="003F6A24"/>
    <w:rsid w:val="003F6E41"/>
    <w:rsid w:val="003F7257"/>
    <w:rsid w:val="003F7A96"/>
    <w:rsid w:val="004004BA"/>
    <w:rsid w:val="00400809"/>
    <w:rsid w:val="004014D3"/>
    <w:rsid w:val="00401982"/>
    <w:rsid w:val="004019D1"/>
    <w:rsid w:val="00401F7C"/>
    <w:rsid w:val="00401FFF"/>
    <w:rsid w:val="00402C7E"/>
    <w:rsid w:val="004032A3"/>
    <w:rsid w:val="00403834"/>
    <w:rsid w:val="00403B49"/>
    <w:rsid w:val="0040449F"/>
    <w:rsid w:val="0040482C"/>
    <w:rsid w:val="004053E0"/>
    <w:rsid w:val="00405984"/>
    <w:rsid w:val="00405D2A"/>
    <w:rsid w:val="0040617A"/>
    <w:rsid w:val="0040708C"/>
    <w:rsid w:val="0040754B"/>
    <w:rsid w:val="00407BDE"/>
    <w:rsid w:val="004100A2"/>
    <w:rsid w:val="004108C3"/>
    <w:rsid w:val="00411C9B"/>
    <w:rsid w:val="00412279"/>
    <w:rsid w:val="00413420"/>
    <w:rsid w:val="0041369F"/>
    <w:rsid w:val="0041386A"/>
    <w:rsid w:val="00414538"/>
    <w:rsid w:val="0041470A"/>
    <w:rsid w:val="00414B5E"/>
    <w:rsid w:val="00414DCD"/>
    <w:rsid w:val="00414E85"/>
    <w:rsid w:val="0041621A"/>
    <w:rsid w:val="00416D5D"/>
    <w:rsid w:val="0041724B"/>
    <w:rsid w:val="00417649"/>
    <w:rsid w:val="0041768B"/>
    <w:rsid w:val="00420889"/>
    <w:rsid w:val="00420EC6"/>
    <w:rsid w:val="00421190"/>
    <w:rsid w:val="00422F47"/>
    <w:rsid w:val="00423BF6"/>
    <w:rsid w:val="00423D4F"/>
    <w:rsid w:val="004248D2"/>
    <w:rsid w:val="004260D9"/>
    <w:rsid w:val="004262AE"/>
    <w:rsid w:val="0042767C"/>
    <w:rsid w:val="00427874"/>
    <w:rsid w:val="00427BFA"/>
    <w:rsid w:val="0043066A"/>
    <w:rsid w:val="0043074E"/>
    <w:rsid w:val="00430916"/>
    <w:rsid w:val="00430F9E"/>
    <w:rsid w:val="00430FE4"/>
    <w:rsid w:val="00431A50"/>
    <w:rsid w:val="00431B6B"/>
    <w:rsid w:val="00431BF1"/>
    <w:rsid w:val="00431CAA"/>
    <w:rsid w:val="00432001"/>
    <w:rsid w:val="004322C3"/>
    <w:rsid w:val="00432443"/>
    <w:rsid w:val="00432DF0"/>
    <w:rsid w:val="00432E01"/>
    <w:rsid w:val="004334EA"/>
    <w:rsid w:val="0043356D"/>
    <w:rsid w:val="0043363D"/>
    <w:rsid w:val="00433B71"/>
    <w:rsid w:val="00433E1D"/>
    <w:rsid w:val="004340BF"/>
    <w:rsid w:val="00434958"/>
    <w:rsid w:val="004357BC"/>
    <w:rsid w:val="00435F0D"/>
    <w:rsid w:val="0043630C"/>
    <w:rsid w:val="00436824"/>
    <w:rsid w:val="00436DA8"/>
    <w:rsid w:val="00440C8C"/>
    <w:rsid w:val="0044106C"/>
    <w:rsid w:val="00441CA2"/>
    <w:rsid w:val="004425FB"/>
    <w:rsid w:val="00442D85"/>
    <w:rsid w:val="0044381B"/>
    <w:rsid w:val="00443B0A"/>
    <w:rsid w:val="004440CD"/>
    <w:rsid w:val="00444850"/>
    <w:rsid w:val="00445D13"/>
    <w:rsid w:val="004461CA"/>
    <w:rsid w:val="0044650B"/>
    <w:rsid w:val="00446A35"/>
    <w:rsid w:val="00447B80"/>
    <w:rsid w:val="00451410"/>
    <w:rsid w:val="00451828"/>
    <w:rsid w:val="00451959"/>
    <w:rsid w:val="004519E4"/>
    <w:rsid w:val="004523C2"/>
    <w:rsid w:val="004528D5"/>
    <w:rsid w:val="0045302A"/>
    <w:rsid w:val="00453048"/>
    <w:rsid w:val="00453100"/>
    <w:rsid w:val="00453E60"/>
    <w:rsid w:val="00455856"/>
    <w:rsid w:val="00455BD0"/>
    <w:rsid w:val="004604AD"/>
    <w:rsid w:val="00461993"/>
    <w:rsid w:val="00461A80"/>
    <w:rsid w:val="00461B74"/>
    <w:rsid w:val="00462FCB"/>
    <w:rsid w:val="0046391E"/>
    <w:rsid w:val="00464B54"/>
    <w:rsid w:val="00464F72"/>
    <w:rsid w:val="00464F88"/>
    <w:rsid w:val="00464FE5"/>
    <w:rsid w:val="00465293"/>
    <w:rsid w:val="00466239"/>
    <w:rsid w:val="00466487"/>
    <w:rsid w:val="00467446"/>
    <w:rsid w:val="00467AC6"/>
    <w:rsid w:val="0047062D"/>
    <w:rsid w:val="00470842"/>
    <w:rsid w:val="00470DA9"/>
    <w:rsid w:val="00471164"/>
    <w:rsid w:val="0047255E"/>
    <w:rsid w:val="0047483E"/>
    <w:rsid w:val="00475AE4"/>
    <w:rsid w:val="00476DD3"/>
    <w:rsid w:val="00477461"/>
    <w:rsid w:val="00477679"/>
    <w:rsid w:val="00480268"/>
    <w:rsid w:val="004803FF"/>
    <w:rsid w:val="00480C2A"/>
    <w:rsid w:val="004816C9"/>
    <w:rsid w:val="00481D2C"/>
    <w:rsid w:val="0048221A"/>
    <w:rsid w:val="00483CCF"/>
    <w:rsid w:val="0048453A"/>
    <w:rsid w:val="00484B3B"/>
    <w:rsid w:val="00484CAA"/>
    <w:rsid w:val="004852EA"/>
    <w:rsid w:val="00485C15"/>
    <w:rsid w:val="00485FCB"/>
    <w:rsid w:val="0048663B"/>
    <w:rsid w:val="00486923"/>
    <w:rsid w:val="004872D5"/>
    <w:rsid w:val="0048795D"/>
    <w:rsid w:val="0049031C"/>
    <w:rsid w:val="00490BBC"/>
    <w:rsid w:val="00490FC2"/>
    <w:rsid w:val="004910EB"/>
    <w:rsid w:val="0049134E"/>
    <w:rsid w:val="00491837"/>
    <w:rsid w:val="00491D6C"/>
    <w:rsid w:val="00492B81"/>
    <w:rsid w:val="00492E43"/>
    <w:rsid w:val="004931D2"/>
    <w:rsid w:val="00493FE1"/>
    <w:rsid w:val="00494297"/>
    <w:rsid w:val="00494EAA"/>
    <w:rsid w:val="00496EF2"/>
    <w:rsid w:val="004973F3"/>
    <w:rsid w:val="00497B92"/>
    <w:rsid w:val="004A0A6B"/>
    <w:rsid w:val="004A11A0"/>
    <w:rsid w:val="004A1427"/>
    <w:rsid w:val="004A2671"/>
    <w:rsid w:val="004A370E"/>
    <w:rsid w:val="004A376A"/>
    <w:rsid w:val="004A3CFD"/>
    <w:rsid w:val="004A4928"/>
    <w:rsid w:val="004A52BD"/>
    <w:rsid w:val="004A63B2"/>
    <w:rsid w:val="004A66F6"/>
    <w:rsid w:val="004A6700"/>
    <w:rsid w:val="004B0399"/>
    <w:rsid w:val="004B15F3"/>
    <w:rsid w:val="004B1B27"/>
    <w:rsid w:val="004B1E7B"/>
    <w:rsid w:val="004B1F12"/>
    <w:rsid w:val="004B2921"/>
    <w:rsid w:val="004B31FF"/>
    <w:rsid w:val="004B35BF"/>
    <w:rsid w:val="004B381C"/>
    <w:rsid w:val="004B45F4"/>
    <w:rsid w:val="004B4669"/>
    <w:rsid w:val="004B598C"/>
    <w:rsid w:val="004B5E74"/>
    <w:rsid w:val="004B5EBD"/>
    <w:rsid w:val="004B7120"/>
    <w:rsid w:val="004B72D9"/>
    <w:rsid w:val="004B7F97"/>
    <w:rsid w:val="004C00EA"/>
    <w:rsid w:val="004C15FC"/>
    <w:rsid w:val="004C17AC"/>
    <w:rsid w:val="004C29CD"/>
    <w:rsid w:val="004C2D54"/>
    <w:rsid w:val="004C32B7"/>
    <w:rsid w:val="004C40A9"/>
    <w:rsid w:val="004C60BC"/>
    <w:rsid w:val="004C60F9"/>
    <w:rsid w:val="004C7583"/>
    <w:rsid w:val="004C7917"/>
    <w:rsid w:val="004C7A6B"/>
    <w:rsid w:val="004D10A9"/>
    <w:rsid w:val="004D2842"/>
    <w:rsid w:val="004D2A08"/>
    <w:rsid w:val="004D2AB7"/>
    <w:rsid w:val="004D2E0A"/>
    <w:rsid w:val="004D310C"/>
    <w:rsid w:val="004D3985"/>
    <w:rsid w:val="004D39D0"/>
    <w:rsid w:val="004D3B2F"/>
    <w:rsid w:val="004D444C"/>
    <w:rsid w:val="004D4654"/>
    <w:rsid w:val="004D480B"/>
    <w:rsid w:val="004D66F4"/>
    <w:rsid w:val="004D75E9"/>
    <w:rsid w:val="004D7877"/>
    <w:rsid w:val="004D7948"/>
    <w:rsid w:val="004D79D8"/>
    <w:rsid w:val="004D7DF1"/>
    <w:rsid w:val="004E01E5"/>
    <w:rsid w:val="004E1082"/>
    <w:rsid w:val="004E17B1"/>
    <w:rsid w:val="004E1ED2"/>
    <w:rsid w:val="004E2B7F"/>
    <w:rsid w:val="004E3418"/>
    <w:rsid w:val="004E353F"/>
    <w:rsid w:val="004E359B"/>
    <w:rsid w:val="004E37CC"/>
    <w:rsid w:val="004E3D0A"/>
    <w:rsid w:val="004E3E33"/>
    <w:rsid w:val="004E50C3"/>
    <w:rsid w:val="004E5463"/>
    <w:rsid w:val="004E56DE"/>
    <w:rsid w:val="004E5BAF"/>
    <w:rsid w:val="004E5F96"/>
    <w:rsid w:val="004E69C9"/>
    <w:rsid w:val="004E74A7"/>
    <w:rsid w:val="004E7EDD"/>
    <w:rsid w:val="004F04EA"/>
    <w:rsid w:val="004F0627"/>
    <w:rsid w:val="004F0DC9"/>
    <w:rsid w:val="004F0EB2"/>
    <w:rsid w:val="004F15EF"/>
    <w:rsid w:val="004F1D87"/>
    <w:rsid w:val="004F237B"/>
    <w:rsid w:val="004F27C9"/>
    <w:rsid w:val="004F2CF0"/>
    <w:rsid w:val="004F3E6D"/>
    <w:rsid w:val="004F530E"/>
    <w:rsid w:val="004F57B7"/>
    <w:rsid w:val="004F5E84"/>
    <w:rsid w:val="004F6CD1"/>
    <w:rsid w:val="004F7501"/>
    <w:rsid w:val="004F7B38"/>
    <w:rsid w:val="00501683"/>
    <w:rsid w:val="00501C65"/>
    <w:rsid w:val="00502983"/>
    <w:rsid w:val="00503161"/>
    <w:rsid w:val="00504720"/>
    <w:rsid w:val="00505099"/>
    <w:rsid w:val="005053E8"/>
    <w:rsid w:val="0050576E"/>
    <w:rsid w:val="0050598D"/>
    <w:rsid w:val="00506070"/>
    <w:rsid w:val="00506E5F"/>
    <w:rsid w:val="00510412"/>
    <w:rsid w:val="00510CD2"/>
    <w:rsid w:val="00510D38"/>
    <w:rsid w:val="00510DA3"/>
    <w:rsid w:val="00510F2B"/>
    <w:rsid w:val="005119C6"/>
    <w:rsid w:val="00512299"/>
    <w:rsid w:val="00512CBF"/>
    <w:rsid w:val="005132E8"/>
    <w:rsid w:val="0051387A"/>
    <w:rsid w:val="00514173"/>
    <w:rsid w:val="0051476C"/>
    <w:rsid w:val="00514882"/>
    <w:rsid w:val="005148B3"/>
    <w:rsid w:val="00514D83"/>
    <w:rsid w:val="00515D05"/>
    <w:rsid w:val="00517D8F"/>
    <w:rsid w:val="00517F8F"/>
    <w:rsid w:val="00520123"/>
    <w:rsid w:val="0052055B"/>
    <w:rsid w:val="00520AAA"/>
    <w:rsid w:val="00521EE2"/>
    <w:rsid w:val="00521F4F"/>
    <w:rsid w:val="00522B28"/>
    <w:rsid w:val="00523C35"/>
    <w:rsid w:val="00524196"/>
    <w:rsid w:val="00524288"/>
    <w:rsid w:val="00524B95"/>
    <w:rsid w:val="005250D0"/>
    <w:rsid w:val="00526274"/>
    <w:rsid w:val="00527FD6"/>
    <w:rsid w:val="005301BE"/>
    <w:rsid w:val="005302C6"/>
    <w:rsid w:val="00531707"/>
    <w:rsid w:val="00532D83"/>
    <w:rsid w:val="005356DE"/>
    <w:rsid w:val="005357C8"/>
    <w:rsid w:val="00535939"/>
    <w:rsid w:val="00535EDF"/>
    <w:rsid w:val="00536BE0"/>
    <w:rsid w:val="00536C51"/>
    <w:rsid w:val="005371CB"/>
    <w:rsid w:val="005402C8"/>
    <w:rsid w:val="0054038E"/>
    <w:rsid w:val="00540B7F"/>
    <w:rsid w:val="005410AB"/>
    <w:rsid w:val="00541A88"/>
    <w:rsid w:val="00541F63"/>
    <w:rsid w:val="00542D17"/>
    <w:rsid w:val="00543523"/>
    <w:rsid w:val="005439F0"/>
    <w:rsid w:val="00543C0C"/>
    <w:rsid w:val="00543FD2"/>
    <w:rsid w:val="005459FB"/>
    <w:rsid w:val="00547371"/>
    <w:rsid w:val="0054779B"/>
    <w:rsid w:val="00547880"/>
    <w:rsid w:val="00547B69"/>
    <w:rsid w:val="00547C0F"/>
    <w:rsid w:val="00550947"/>
    <w:rsid w:val="00550DEB"/>
    <w:rsid w:val="00550FC8"/>
    <w:rsid w:val="0055163B"/>
    <w:rsid w:val="00551E2B"/>
    <w:rsid w:val="00552456"/>
    <w:rsid w:val="00553340"/>
    <w:rsid w:val="00553525"/>
    <w:rsid w:val="005548E3"/>
    <w:rsid w:val="005555C9"/>
    <w:rsid w:val="00555FDE"/>
    <w:rsid w:val="0055633A"/>
    <w:rsid w:val="005565E1"/>
    <w:rsid w:val="005565E5"/>
    <w:rsid w:val="00556759"/>
    <w:rsid w:val="00556A8D"/>
    <w:rsid w:val="0055741E"/>
    <w:rsid w:val="00557F2D"/>
    <w:rsid w:val="00557F3B"/>
    <w:rsid w:val="005603D2"/>
    <w:rsid w:val="00560804"/>
    <w:rsid w:val="00560C95"/>
    <w:rsid w:val="00560F3F"/>
    <w:rsid w:val="00561056"/>
    <w:rsid w:val="00561254"/>
    <w:rsid w:val="00561CA2"/>
    <w:rsid w:val="00561E84"/>
    <w:rsid w:val="005622FC"/>
    <w:rsid w:val="005631B0"/>
    <w:rsid w:val="005631DB"/>
    <w:rsid w:val="00563609"/>
    <w:rsid w:val="005639AD"/>
    <w:rsid w:val="0056419C"/>
    <w:rsid w:val="005642BB"/>
    <w:rsid w:val="00564626"/>
    <w:rsid w:val="0056469A"/>
    <w:rsid w:val="005652CE"/>
    <w:rsid w:val="00565650"/>
    <w:rsid w:val="00565C6B"/>
    <w:rsid w:val="00565EE7"/>
    <w:rsid w:val="00566694"/>
    <w:rsid w:val="00566BCC"/>
    <w:rsid w:val="0056778D"/>
    <w:rsid w:val="00567FDF"/>
    <w:rsid w:val="005702D6"/>
    <w:rsid w:val="00570F4F"/>
    <w:rsid w:val="00571AFD"/>
    <w:rsid w:val="00571DAE"/>
    <w:rsid w:val="005734B9"/>
    <w:rsid w:val="005749BB"/>
    <w:rsid w:val="00574C80"/>
    <w:rsid w:val="00574D94"/>
    <w:rsid w:val="00574E04"/>
    <w:rsid w:val="00576274"/>
    <w:rsid w:val="00576975"/>
    <w:rsid w:val="005769DF"/>
    <w:rsid w:val="00576D1D"/>
    <w:rsid w:val="00577061"/>
    <w:rsid w:val="00577A41"/>
    <w:rsid w:val="00577F14"/>
    <w:rsid w:val="005808D8"/>
    <w:rsid w:val="00580ECE"/>
    <w:rsid w:val="00581122"/>
    <w:rsid w:val="00582038"/>
    <w:rsid w:val="00582894"/>
    <w:rsid w:val="00583166"/>
    <w:rsid w:val="0058395F"/>
    <w:rsid w:val="00583C89"/>
    <w:rsid w:val="00583F15"/>
    <w:rsid w:val="00584A35"/>
    <w:rsid w:val="00584ECE"/>
    <w:rsid w:val="00585BDB"/>
    <w:rsid w:val="00587C7A"/>
    <w:rsid w:val="00590451"/>
    <w:rsid w:val="005908CF"/>
    <w:rsid w:val="00590C9F"/>
    <w:rsid w:val="00590FE5"/>
    <w:rsid w:val="0059107A"/>
    <w:rsid w:val="00591513"/>
    <w:rsid w:val="00592522"/>
    <w:rsid w:val="00592D41"/>
    <w:rsid w:val="0059306E"/>
    <w:rsid w:val="00593920"/>
    <w:rsid w:val="00593A52"/>
    <w:rsid w:val="00593B1D"/>
    <w:rsid w:val="00593B7B"/>
    <w:rsid w:val="005962DE"/>
    <w:rsid w:val="005A153F"/>
    <w:rsid w:val="005A25A4"/>
    <w:rsid w:val="005A2984"/>
    <w:rsid w:val="005A2CAA"/>
    <w:rsid w:val="005A2D07"/>
    <w:rsid w:val="005A3DFD"/>
    <w:rsid w:val="005A3E9C"/>
    <w:rsid w:val="005A46D2"/>
    <w:rsid w:val="005A47BC"/>
    <w:rsid w:val="005A5B3A"/>
    <w:rsid w:val="005A5BC5"/>
    <w:rsid w:val="005A6FB2"/>
    <w:rsid w:val="005A6FFD"/>
    <w:rsid w:val="005A7ABB"/>
    <w:rsid w:val="005A7E5B"/>
    <w:rsid w:val="005B0AA7"/>
    <w:rsid w:val="005B0DB3"/>
    <w:rsid w:val="005B0E28"/>
    <w:rsid w:val="005B1267"/>
    <w:rsid w:val="005B2B4C"/>
    <w:rsid w:val="005B3B04"/>
    <w:rsid w:val="005B5A71"/>
    <w:rsid w:val="005B6867"/>
    <w:rsid w:val="005B6DF7"/>
    <w:rsid w:val="005B758E"/>
    <w:rsid w:val="005B7CBE"/>
    <w:rsid w:val="005C054E"/>
    <w:rsid w:val="005C07DD"/>
    <w:rsid w:val="005C0B05"/>
    <w:rsid w:val="005C0FAE"/>
    <w:rsid w:val="005C1290"/>
    <w:rsid w:val="005C171B"/>
    <w:rsid w:val="005C1AFC"/>
    <w:rsid w:val="005C1EB3"/>
    <w:rsid w:val="005C2025"/>
    <w:rsid w:val="005C2713"/>
    <w:rsid w:val="005C2DE5"/>
    <w:rsid w:val="005C310A"/>
    <w:rsid w:val="005C4A05"/>
    <w:rsid w:val="005C4DB9"/>
    <w:rsid w:val="005C50A4"/>
    <w:rsid w:val="005C555E"/>
    <w:rsid w:val="005C57A3"/>
    <w:rsid w:val="005C5ABB"/>
    <w:rsid w:val="005C62B3"/>
    <w:rsid w:val="005C7810"/>
    <w:rsid w:val="005D0B2D"/>
    <w:rsid w:val="005D0FBF"/>
    <w:rsid w:val="005D138F"/>
    <w:rsid w:val="005D1C20"/>
    <w:rsid w:val="005D20D1"/>
    <w:rsid w:val="005D28F4"/>
    <w:rsid w:val="005D3386"/>
    <w:rsid w:val="005D38DC"/>
    <w:rsid w:val="005D3A32"/>
    <w:rsid w:val="005D3A61"/>
    <w:rsid w:val="005D42D3"/>
    <w:rsid w:val="005D44C9"/>
    <w:rsid w:val="005D4E06"/>
    <w:rsid w:val="005D4E2C"/>
    <w:rsid w:val="005D56A5"/>
    <w:rsid w:val="005D59CC"/>
    <w:rsid w:val="005D6189"/>
    <w:rsid w:val="005D6B56"/>
    <w:rsid w:val="005D7372"/>
    <w:rsid w:val="005D7766"/>
    <w:rsid w:val="005D78FA"/>
    <w:rsid w:val="005E019A"/>
    <w:rsid w:val="005E0780"/>
    <w:rsid w:val="005E0A4A"/>
    <w:rsid w:val="005E14B4"/>
    <w:rsid w:val="005E14FD"/>
    <w:rsid w:val="005E19ED"/>
    <w:rsid w:val="005E323D"/>
    <w:rsid w:val="005E45F1"/>
    <w:rsid w:val="005E4B16"/>
    <w:rsid w:val="005E5545"/>
    <w:rsid w:val="005E5F3C"/>
    <w:rsid w:val="005E5FCD"/>
    <w:rsid w:val="005E732C"/>
    <w:rsid w:val="005E7D8F"/>
    <w:rsid w:val="005F00D8"/>
    <w:rsid w:val="005F02A6"/>
    <w:rsid w:val="005F07AB"/>
    <w:rsid w:val="005F0BBD"/>
    <w:rsid w:val="005F0F5A"/>
    <w:rsid w:val="005F1351"/>
    <w:rsid w:val="005F3C16"/>
    <w:rsid w:val="005F5656"/>
    <w:rsid w:val="005F57B5"/>
    <w:rsid w:val="005F6193"/>
    <w:rsid w:val="005F6263"/>
    <w:rsid w:val="005F62EF"/>
    <w:rsid w:val="005F67F8"/>
    <w:rsid w:val="005F681C"/>
    <w:rsid w:val="005F7459"/>
    <w:rsid w:val="005F7625"/>
    <w:rsid w:val="005F7DA5"/>
    <w:rsid w:val="006009F8"/>
    <w:rsid w:val="00600FE3"/>
    <w:rsid w:val="00601167"/>
    <w:rsid w:val="00601DCA"/>
    <w:rsid w:val="00602F42"/>
    <w:rsid w:val="006049CC"/>
    <w:rsid w:val="00604BF5"/>
    <w:rsid w:val="0060579F"/>
    <w:rsid w:val="00605B08"/>
    <w:rsid w:val="00606008"/>
    <w:rsid w:val="00606D12"/>
    <w:rsid w:val="00610355"/>
    <w:rsid w:val="0061052A"/>
    <w:rsid w:val="00610D29"/>
    <w:rsid w:val="00610E67"/>
    <w:rsid w:val="00610F94"/>
    <w:rsid w:val="0061138E"/>
    <w:rsid w:val="006113AD"/>
    <w:rsid w:val="00613688"/>
    <w:rsid w:val="0061372F"/>
    <w:rsid w:val="00613DF2"/>
    <w:rsid w:val="00613F6A"/>
    <w:rsid w:val="0061551F"/>
    <w:rsid w:val="006158D6"/>
    <w:rsid w:val="00615CC0"/>
    <w:rsid w:val="00616203"/>
    <w:rsid w:val="006163F6"/>
    <w:rsid w:val="0061671E"/>
    <w:rsid w:val="00616AA3"/>
    <w:rsid w:val="00616EC9"/>
    <w:rsid w:val="006177BA"/>
    <w:rsid w:val="006177D9"/>
    <w:rsid w:val="00617BFA"/>
    <w:rsid w:val="00621451"/>
    <w:rsid w:val="00621B8E"/>
    <w:rsid w:val="00621BEA"/>
    <w:rsid w:val="00621E18"/>
    <w:rsid w:val="0062227B"/>
    <w:rsid w:val="006224EC"/>
    <w:rsid w:val="00622E87"/>
    <w:rsid w:val="006235D3"/>
    <w:rsid w:val="0062461A"/>
    <w:rsid w:val="00624998"/>
    <w:rsid w:val="006259B0"/>
    <w:rsid w:val="00626A4C"/>
    <w:rsid w:val="0062743B"/>
    <w:rsid w:val="00631092"/>
    <w:rsid w:val="00633032"/>
    <w:rsid w:val="0063407C"/>
    <w:rsid w:val="00635109"/>
    <w:rsid w:val="0063554D"/>
    <w:rsid w:val="00636002"/>
    <w:rsid w:val="0063624F"/>
    <w:rsid w:val="00636B40"/>
    <w:rsid w:val="006373E0"/>
    <w:rsid w:val="00637F93"/>
    <w:rsid w:val="00640BD4"/>
    <w:rsid w:val="00640D9F"/>
    <w:rsid w:val="00640F19"/>
    <w:rsid w:val="006411A4"/>
    <w:rsid w:val="0064259A"/>
    <w:rsid w:val="006427C1"/>
    <w:rsid w:val="0064284A"/>
    <w:rsid w:val="00642E0E"/>
    <w:rsid w:val="00642F9C"/>
    <w:rsid w:val="00643D82"/>
    <w:rsid w:val="00645B7D"/>
    <w:rsid w:val="00645EA8"/>
    <w:rsid w:val="006460E0"/>
    <w:rsid w:val="00646539"/>
    <w:rsid w:val="00650128"/>
    <w:rsid w:val="006504CF"/>
    <w:rsid w:val="006508AC"/>
    <w:rsid w:val="00651669"/>
    <w:rsid w:val="006521B6"/>
    <w:rsid w:val="006521E7"/>
    <w:rsid w:val="006522C8"/>
    <w:rsid w:val="00652F94"/>
    <w:rsid w:val="006534D6"/>
    <w:rsid w:val="006539A1"/>
    <w:rsid w:val="00653AB8"/>
    <w:rsid w:val="00653B1A"/>
    <w:rsid w:val="00654012"/>
    <w:rsid w:val="006549B4"/>
    <w:rsid w:val="00655674"/>
    <w:rsid w:val="00656571"/>
    <w:rsid w:val="00656842"/>
    <w:rsid w:val="006568C6"/>
    <w:rsid w:val="006571BF"/>
    <w:rsid w:val="006601FC"/>
    <w:rsid w:val="006605E1"/>
    <w:rsid w:val="00660D4B"/>
    <w:rsid w:val="0066239F"/>
    <w:rsid w:val="00662AF4"/>
    <w:rsid w:val="00663411"/>
    <w:rsid w:val="00663AFE"/>
    <w:rsid w:val="00663B76"/>
    <w:rsid w:val="00663DAD"/>
    <w:rsid w:val="00663DB9"/>
    <w:rsid w:val="006641A9"/>
    <w:rsid w:val="006644C9"/>
    <w:rsid w:val="00664979"/>
    <w:rsid w:val="00665086"/>
    <w:rsid w:val="00667138"/>
    <w:rsid w:val="00667888"/>
    <w:rsid w:val="00667926"/>
    <w:rsid w:val="00667E7F"/>
    <w:rsid w:val="0067071B"/>
    <w:rsid w:val="00671DA3"/>
    <w:rsid w:val="00671E67"/>
    <w:rsid w:val="00672FFC"/>
    <w:rsid w:val="006752C7"/>
    <w:rsid w:val="0067572F"/>
    <w:rsid w:val="00675C3D"/>
    <w:rsid w:val="00675F84"/>
    <w:rsid w:val="006763D1"/>
    <w:rsid w:val="00676875"/>
    <w:rsid w:val="00676DDE"/>
    <w:rsid w:val="006779B7"/>
    <w:rsid w:val="00677C22"/>
    <w:rsid w:val="00677F58"/>
    <w:rsid w:val="00680235"/>
    <w:rsid w:val="00680A88"/>
    <w:rsid w:val="00680CBC"/>
    <w:rsid w:val="00681BCD"/>
    <w:rsid w:val="00682918"/>
    <w:rsid w:val="00682F22"/>
    <w:rsid w:val="006841E7"/>
    <w:rsid w:val="0068608F"/>
    <w:rsid w:val="00686921"/>
    <w:rsid w:val="00686C04"/>
    <w:rsid w:val="00687AE6"/>
    <w:rsid w:val="00687B20"/>
    <w:rsid w:val="006908A2"/>
    <w:rsid w:val="006908F9"/>
    <w:rsid w:val="006914EE"/>
    <w:rsid w:val="00691E55"/>
    <w:rsid w:val="00692917"/>
    <w:rsid w:val="00692B1E"/>
    <w:rsid w:val="00692F12"/>
    <w:rsid w:val="0069371E"/>
    <w:rsid w:val="00693795"/>
    <w:rsid w:val="00693BFD"/>
    <w:rsid w:val="00695539"/>
    <w:rsid w:val="00696098"/>
    <w:rsid w:val="00696236"/>
    <w:rsid w:val="00696518"/>
    <w:rsid w:val="00697022"/>
    <w:rsid w:val="0069706C"/>
    <w:rsid w:val="006A007D"/>
    <w:rsid w:val="006A044F"/>
    <w:rsid w:val="006A04CD"/>
    <w:rsid w:val="006A04E8"/>
    <w:rsid w:val="006A09A5"/>
    <w:rsid w:val="006A0A1C"/>
    <w:rsid w:val="006A0AAC"/>
    <w:rsid w:val="006A18F4"/>
    <w:rsid w:val="006A1C57"/>
    <w:rsid w:val="006A1D59"/>
    <w:rsid w:val="006A1FB4"/>
    <w:rsid w:val="006A200A"/>
    <w:rsid w:val="006A26AB"/>
    <w:rsid w:val="006A3550"/>
    <w:rsid w:val="006A3E39"/>
    <w:rsid w:val="006A547E"/>
    <w:rsid w:val="006A55F9"/>
    <w:rsid w:val="006A573C"/>
    <w:rsid w:val="006A6A7E"/>
    <w:rsid w:val="006A73EE"/>
    <w:rsid w:val="006A7709"/>
    <w:rsid w:val="006A796E"/>
    <w:rsid w:val="006A79F1"/>
    <w:rsid w:val="006A7C28"/>
    <w:rsid w:val="006B06D3"/>
    <w:rsid w:val="006B09AD"/>
    <w:rsid w:val="006B0EC9"/>
    <w:rsid w:val="006B0F81"/>
    <w:rsid w:val="006B1085"/>
    <w:rsid w:val="006B1183"/>
    <w:rsid w:val="006B1410"/>
    <w:rsid w:val="006B1F7B"/>
    <w:rsid w:val="006B3727"/>
    <w:rsid w:val="006B41BB"/>
    <w:rsid w:val="006B4965"/>
    <w:rsid w:val="006B4D45"/>
    <w:rsid w:val="006B559D"/>
    <w:rsid w:val="006B5EBC"/>
    <w:rsid w:val="006B7E3B"/>
    <w:rsid w:val="006C01D0"/>
    <w:rsid w:val="006C0740"/>
    <w:rsid w:val="006C131F"/>
    <w:rsid w:val="006C20C9"/>
    <w:rsid w:val="006C2C08"/>
    <w:rsid w:val="006C32BE"/>
    <w:rsid w:val="006C61B0"/>
    <w:rsid w:val="006C6529"/>
    <w:rsid w:val="006C7287"/>
    <w:rsid w:val="006C7A40"/>
    <w:rsid w:val="006C7A58"/>
    <w:rsid w:val="006D16D0"/>
    <w:rsid w:val="006D2A85"/>
    <w:rsid w:val="006D364B"/>
    <w:rsid w:val="006D365E"/>
    <w:rsid w:val="006D498C"/>
    <w:rsid w:val="006D4EE6"/>
    <w:rsid w:val="006D5597"/>
    <w:rsid w:val="006D5709"/>
    <w:rsid w:val="006D612F"/>
    <w:rsid w:val="006D6D3B"/>
    <w:rsid w:val="006D6F57"/>
    <w:rsid w:val="006D74DC"/>
    <w:rsid w:val="006D798B"/>
    <w:rsid w:val="006E047A"/>
    <w:rsid w:val="006E04AB"/>
    <w:rsid w:val="006E06A3"/>
    <w:rsid w:val="006E0ED2"/>
    <w:rsid w:val="006E1269"/>
    <w:rsid w:val="006E192F"/>
    <w:rsid w:val="006E244B"/>
    <w:rsid w:val="006E31E4"/>
    <w:rsid w:val="006E3D88"/>
    <w:rsid w:val="006E4169"/>
    <w:rsid w:val="006E4AF6"/>
    <w:rsid w:val="006E4B9E"/>
    <w:rsid w:val="006E6071"/>
    <w:rsid w:val="006E6506"/>
    <w:rsid w:val="006E670F"/>
    <w:rsid w:val="006E76B7"/>
    <w:rsid w:val="006E76E1"/>
    <w:rsid w:val="006F0379"/>
    <w:rsid w:val="006F1016"/>
    <w:rsid w:val="006F1576"/>
    <w:rsid w:val="006F203A"/>
    <w:rsid w:val="006F25A2"/>
    <w:rsid w:val="006F3DA6"/>
    <w:rsid w:val="006F4479"/>
    <w:rsid w:val="006F44C8"/>
    <w:rsid w:val="006F4B87"/>
    <w:rsid w:val="006F4CAA"/>
    <w:rsid w:val="006F5C52"/>
    <w:rsid w:val="006F7374"/>
    <w:rsid w:val="006F76ED"/>
    <w:rsid w:val="006F7C33"/>
    <w:rsid w:val="0070052E"/>
    <w:rsid w:val="00700C61"/>
    <w:rsid w:val="00700D3F"/>
    <w:rsid w:val="007010DA"/>
    <w:rsid w:val="007026A8"/>
    <w:rsid w:val="00703007"/>
    <w:rsid w:val="00703C61"/>
    <w:rsid w:val="00703EE3"/>
    <w:rsid w:val="00703F12"/>
    <w:rsid w:val="0070434A"/>
    <w:rsid w:val="0070440A"/>
    <w:rsid w:val="00705D78"/>
    <w:rsid w:val="00706098"/>
    <w:rsid w:val="00706114"/>
    <w:rsid w:val="007064E2"/>
    <w:rsid w:val="00706830"/>
    <w:rsid w:val="00706876"/>
    <w:rsid w:val="00706CDA"/>
    <w:rsid w:val="00706F9C"/>
    <w:rsid w:val="00706FA9"/>
    <w:rsid w:val="00707032"/>
    <w:rsid w:val="007074BC"/>
    <w:rsid w:val="00707CFC"/>
    <w:rsid w:val="00710220"/>
    <w:rsid w:val="00710A59"/>
    <w:rsid w:val="00710B25"/>
    <w:rsid w:val="0071143C"/>
    <w:rsid w:val="0071145B"/>
    <w:rsid w:val="0071181A"/>
    <w:rsid w:val="00711B91"/>
    <w:rsid w:val="00711D66"/>
    <w:rsid w:val="00712851"/>
    <w:rsid w:val="00712A7D"/>
    <w:rsid w:val="00713916"/>
    <w:rsid w:val="00714179"/>
    <w:rsid w:val="00714DB6"/>
    <w:rsid w:val="00714FA1"/>
    <w:rsid w:val="00715840"/>
    <w:rsid w:val="00715AA5"/>
    <w:rsid w:val="00716053"/>
    <w:rsid w:val="0071652C"/>
    <w:rsid w:val="00717AEB"/>
    <w:rsid w:val="007215F8"/>
    <w:rsid w:val="00721AB5"/>
    <w:rsid w:val="00722BF7"/>
    <w:rsid w:val="00722F06"/>
    <w:rsid w:val="00722F88"/>
    <w:rsid w:val="00723909"/>
    <w:rsid w:val="00723A70"/>
    <w:rsid w:val="00723D39"/>
    <w:rsid w:val="0072475D"/>
    <w:rsid w:val="00724C8C"/>
    <w:rsid w:val="00724E96"/>
    <w:rsid w:val="007255D2"/>
    <w:rsid w:val="0072665F"/>
    <w:rsid w:val="007307B7"/>
    <w:rsid w:val="007312EF"/>
    <w:rsid w:val="007325E1"/>
    <w:rsid w:val="00732AFD"/>
    <w:rsid w:val="00732C94"/>
    <w:rsid w:val="00733062"/>
    <w:rsid w:val="0073310B"/>
    <w:rsid w:val="00733723"/>
    <w:rsid w:val="00733EB6"/>
    <w:rsid w:val="007347F8"/>
    <w:rsid w:val="0073714C"/>
    <w:rsid w:val="0073758C"/>
    <w:rsid w:val="00737904"/>
    <w:rsid w:val="00737A6D"/>
    <w:rsid w:val="00737AD9"/>
    <w:rsid w:val="00737EFF"/>
    <w:rsid w:val="00740251"/>
    <w:rsid w:val="007406EF"/>
    <w:rsid w:val="007419CE"/>
    <w:rsid w:val="00741E3D"/>
    <w:rsid w:val="00742638"/>
    <w:rsid w:val="007429A8"/>
    <w:rsid w:val="00742FFF"/>
    <w:rsid w:val="007437F7"/>
    <w:rsid w:val="00744640"/>
    <w:rsid w:val="00745549"/>
    <w:rsid w:val="00745784"/>
    <w:rsid w:val="00745AD6"/>
    <w:rsid w:val="00745C8C"/>
    <w:rsid w:val="007474BA"/>
    <w:rsid w:val="00750909"/>
    <w:rsid w:val="00750A77"/>
    <w:rsid w:val="00751605"/>
    <w:rsid w:val="007517AF"/>
    <w:rsid w:val="00752797"/>
    <w:rsid w:val="007535DF"/>
    <w:rsid w:val="00753CBA"/>
    <w:rsid w:val="007540C2"/>
    <w:rsid w:val="007542D0"/>
    <w:rsid w:val="007545F2"/>
    <w:rsid w:val="00754900"/>
    <w:rsid w:val="00755319"/>
    <w:rsid w:val="007555EE"/>
    <w:rsid w:val="007558F3"/>
    <w:rsid w:val="00755FAD"/>
    <w:rsid w:val="00756549"/>
    <w:rsid w:val="00756EE0"/>
    <w:rsid w:val="007578A0"/>
    <w:rsid w:val="0076097D"/>
    <w:rsid w:val="00762E0A"/>
    <w:rsid w:val="00762EA7"/>
    <w:rsid w:val="007633A9"/>
    <w:rsid w:val="00763A55"/>
    <w:rsid w:val="00763A5C"/>
    <w:rsid w:val="007640B9"/>
    <w:rsid w:val="00764839"/>
    <w:rsid w:val="007650AC"/>
    <w:rsid w:val="007654A6"/>
    <w:rsid w:val="0076633D"/>
    <w:rsid w:val="007663E5"/>
    <w:rsid w:val="00766700"/>
    <w:rsid w:val="00766727"/>
    <w:rsid w:val="0076675C"/>
    <w:rsid w:val="00767670"/>
    <w:rsid w:val="007676CD"/>
    <w:rsid w:val="007678F4"/>
    <w:rsid w:val="00767989"/>
    <w:rsid w:val="00770369"/>
    <w:rsid w:val="00770B33"/>
    <w:rsid w:val="00770C66"/>
    <w:rsid w:val="00770F99"/>
    <w:rsid w:val="007713A5"/>
    <w:rsid w:val="00771541"/>
    <w:rsid w:val="00771BDD"/>
    <w:rsid w:val="00771F46"/>
    <w:rsid w:val="00772000"/>
    <w:rsid w:val="007724D0"/>
    <w:rsid w:val="00772CE9"/>
    <w:rsid w:val="007736F9"/>
    <w:rsid w:val="00774659"/>
    <w:rsid w:val="00774AAE"/>
    <w:rsid w:val="007753C4"/>
    <w:rsid w:val="0077639F"/>
    <w:rsid w:val="00776EA5"/>
    <w:rsid w:val="00776ECB"/>
    <w:rsid w:val="007773A5"/>
    <w:rsid w:val="00777FEB"/>
    <w:rsid w:val="00780292"/>
    <w:rsid w:val="00780EC0"/>
    <w:rsid w:val="00780FAD"/>
    <w:rsid w:val="00782B48"/>
    <w:rsid w:val="00782E5E"/>
    <w:rsid w:val="00783A08"/>
    <w:rsid w:val="007845CC"/>
    <w:rsid w:val="00786B83"/>
    <w:rsid w:val="007871F4"/>
    <w:rsid w:val="00787BA6"/>
    <w:rsid w:val="00790069"/>
    <w:rsid w:val="007903FB"/>
    <w:rsid w:val="0079041D"/>
    <w:rsid w:val="00791147"/>
    <w:rsid w:val="00791570"/>
    <w:rsid w:val="00791CA6"/>
    <w:rsid w:val="00791F3A"/>
    <w:rsid w:val="007921D6"/>
    <w:rsid w:val="0079284E"/>
    <w:rsid w:val="007933E5"/>
    <w:rsid w:val="007934C8"/>
    <w:rsid w:val="0079461C"/>
    <w:rsid w:val="00794A0A"/>
    <w:rsid w:val="0079514B"/>
    <w:rsid w:val="0079549A"/>
    <w:rsid w:val="0079610A"/>
    <w:rsid w:val="00796315"/>
    <w:rsid w:val="007964B7"/>
    <w:rsid w:val="00796664"/>
    <w:rsid w:val="00796B76"/>
    <w:rsid w:val="00796FFA"/>
    <w:rsid w:val="00797143"/>
    <w:rsid w:val="0079758A"/>
    <w:rsid w:val="007978A3"/>
    <w:rsid w:val="007A0703"/>
    <w:rsid w:val="007A2340"/>
    <w:rsid w:val="007A2834"/>
    <w:rsid w:val="007A2E1A"/>
    <w:rsid w:val="007A3493"/>
    <w:rsid w:val="007A38D5"/>
    <w:rsid w:val="007A38FA"/>
    <w:rsid w:val="007A42D4"/>
    <w:rsid w:val="007A52BC"/>
    <w:rsid w:val="007A5A00"/>
    <w:rsid w:val="007A6D06"/>
    <w:rsid w:val="007A6D12"/>
    <w:rsid w:val="007A6F56"/>
    <w:rsid w:val="007B039B"/>
    <w:rsid w:val="007B1478"/>
    <w:rsid w:val="007B20D0"/>
    <w:rsid w:val="007B2E80"/>
    <w:rsid w:val="007B2FA7"/>
    <w:rsid w:val="007B3991"/>
    <w:rsid w:val="007B3E65"/>
    <w:rsid w:val="007B4B5D"/>
    <w:rsid w:val="007B4D7A"/>
    <w:rsid w:val="007B4F18"/>
    <w:rsid w:val="007B5361"/>
    <w:rsid w:val="007B569F"/>
    <w:rsid w:val="007B59DF"/>
    <w:rsid w:val="007B683E"/>
    <w:rsid w:val="007C0DC2"/>
    <w:rsid w:val="007C1154"/>
    <w:rsid w:val="007C1354"/>
    <w:rsid w:val="007C1549"/>
    <w:rsid w:val="007C159D"/>
    <w:rsid w:val="007C1CB0"/>
    <w:rsid w:val="007C1FE1"/>
    <w:rsid w:val="007C2F52"/>
    <w:rsid w:val="007C40E0"/>
    <w:rsid w:val="007C4105"/>
    <w:rsid w:val="007C4DB9"/>
    <w:rsid w:val="007C53A2"/>
    <w:rsid w:val="007C53F3"/>
    <w:rsid w:val="007C5F2B"/>
    <w:rsid w:val="007C6D45"/>
    <w:rsid w:val="007D0DAF"/>
    <w:rsid w:val="007D0E05"/>
    <w:rsid w:val="007D160B"/>
    <w:rsid w:val="007D1D97"/>
    <w:rsid w:val="007D2574"/>
    <w:rsid w:val="007D25F0"/>
    <w:rsid w:val="007D2793"/>
    <w:rsid w:val="007D3493"/>
    <w:rsid w:val="007D3675"/>
    <w:rsid w:val="007D3EAA"/>
    <w:rsid w:val="007D456F"/>
    <w:rsid w:val="007D5E2A"/>
    <w:rsid w:val="007D5F69"/>
    <w:rsid w:val="007D6B00"/>
    <w:rsid w:val="007D6D23"/>
    <w:rsid w:val="007D7184"/>
    <w:rsid w:val="007E02F9"/>
    <w:rsid w:val="007E03CF"/>
    <w:rsid w:val="007E14C1"/>
    <w:rsid w:val="007E16CC"/>
    <w:rsid w:val="007E298E"/>
    <w:rsid w:val="007E2E8C"/>
    <w:rsid w:val="007E3275"/>
    <w:rsid w:val="007E3CAA"/>
    <w:rsid w:val="007E3D7D"/>
    <w:rsid w:val="007E44D2"/>
    <w:rsid w:val="007E4AA7"/>
    <w:rsid w:val="007E5033"/>
    <w:rsid w:val="007E5AA9"/>
    <w:rsid w:val="007E5C3D"/>
    <w:rsid w:val="007E5F4F"/>
    <w:rsid w:val="007E667D"/>
    <w:rsid w:val="007E76BD"/>
    <w:rsid w:val="007F05D8"/>
    <w:rsid w:val="007F18DA"/>
    <w:rsid w:val="007F1B3B"/>
    <w:rsid w:val="007F1C18"/>
    <w:rsid w:val="007F2649"/>
    <w:rsid w:val="007F2861"/>
    <w:rsid w:val="007F3284"/>
    <w:rsid w:val="007F3308"/>
    <w:rsid w:val="007F380B"/>
    <w:rsid w:val="007F39F0"/>
    <w:rsid w:val="007F3BBB"/>
    <w:rsid w:val="007F4062"/>
    <w:rsid w:val="007F5D9E"/>
    <w:rsid w:val="007F61ED"/>
    <w:rsid w:val="007F6AE3"/>
    <w:rsid w:val="007F6B36"/>
    <w:rsid w:val="007F75FD"/>
    <w:rsid w:val="007F76CA"/>
    <w:rsid w:val="007F7B8D"/>
    <w:rsid w:val="00800752"/>
    <w:rsid w:val="008010B8"/>
    <w:rsid w:val="008010DA"/>
    <w:rsid w:val="00802321"/>
    <w:rsid w:val="00802AF7"/>
    <w:rsid w:val="00803B7C"/>
    <w:rsid w:val="00804490"/>
    <w:rsid w:val="00804CF9"/>
    <w:rsid w:val="00805271"/>
    <w:rsid w:val="00805310"/>
    <w:rsid w:val="00805906"/>
    <w:rsid w:val="00806205"/>
    <w:rsid w:val="00806253"/>
    <w:rsid w:val="0080626C"/>
    <w:rsid w:val="008069AC"/>
    <w:rsid w:val="00806DFE"/>
    <w:rsid w:val="008071BB"/>
    <w:rsid w:val="0080777C"/>
    <w:rsid w:val="00807D4E"/>
    <w:rsid w:val="0081005F"/>
    <w:rsid w:val="00810AC1"/>
    <w:rsid w:val="00810DF6"/>
    <w:rsid w:val="00810FF1"/>
    <w:rsid w:val="00811688"/>
    <w:rsid w:val="0081249B"/>
    <w:rsid w:val="008129DD"/>
    <w:rsid w:val="00812F4A"/>
    <w:rsid w:val="00813497"/>
    <w:rsid w:val="00813981"/>
    <w:rsid w:val="00813A83"/>
    <w:rsid w:val="00813B62"/>
    <w:rsid w:val="0081495A"/>
    <w:rsid w:val="00814A54"/>
    <w:rsid w:val="00814FDC"/>
    <w:rsid w:val="00815140"/>
    <w:rsid w:val="008161C5"/>
    <w:rsid w:val="008166DC"/>
    <w:rsid w:val="00816B3F"/>
    <w:rsid w:val="00817513"/>
    <w:rsid w:val="0081753D"/>
    <w:rsid w:val="0081782E"/>
    <w:rsid w:val="008179F9"/>
    <w:rsid w:val="00817FE6"/>
    <w:rsid w:val="008200E4"/>
    <w:rsid w:val="00820F81"/>
    <w:rsid w:val="008215E6"/>
    <w:rsid w:val="00822076"/>
    <w:rsid w:val="0082222F"/>
    <w:rsid w:val="00823AE4"/>
    <w:rsid w:val="0082588C"/>
    <w:rsid w:val="00826135"/>
    <w:rsid w:val="008263C9"/>
    <w:rsid w:val="00827677"/>
    <w:rsid w:val="00827CD4"/>
    <w:rsid w:val="00827DD8"/>
    <w:rsid w:val="00830D72"/>
    <w:rsid w:val="0083118D"/>
    <w:rsid w:val="008314C1"/>
    <w:rsid w:val="008315A4"/>
    <w:rsid w:val="0083161B"/>
    <w:rsid w:val="00831D53"/>
    <w:rsid w:val="00832411"/>
    <w:rsid w:val="00833A0B"/>
    <w:rsid w:val="00834417"/>
    <w:rsid w:val="00834883"/>
    <w:rsid w:val="0083493A"/>
    <w:rsid w:val="00835996"/>
    <w:rsid w:val="00835F2C"/>
    <w:rsid w:val="00836114"/>
    <w:rsid w:val="00836C9E"/>
    <w:rsid w:val="0084091C"/>
    <w:rsid w:val="0084093A"/>
    <w:rsid w:val="00841DCF"/>
    <w:rsid w:val="00841E6A"/>
    <w:rsid w:val="00844229"/>
    <w:rsid w:val="0084441B"/>
    <w:rsid w:val="008460B3"/>
    <w:rsid w:val="00847BF4"/>
    <w:rsid w:val="00847C27"/>
    <w:rsid w:val="00850110"/>
    <w:rsid w:val="00850CCC"/>
    <w:rsid w:val="00850F4D"/>
    <w:rsid w:val="0085168E"/>
    <w:rsid w:val="0085190E"/>
    <w:rsid w:val="00852D36"/>
    <w:rsid w:val="008532E5"/>
    <w:rsid w:val="00854636"/>
    <w:rsid w:val="008551FA"/>
    <w:rsid w:val="00856E41"/>
    <w:rsid w:val="008575B9"/>
    <w:rsid w:val="008608D9"/>
    <w:rsid w:val="00860FAE"/>
    <w:rsid w:val="008617A6"/>
    <w:rsid w:val="00861D01"/>
    <w:rsid w:val="008626EB"/>
    <w:rsid w:val="008635BB"/>
    <w:rsid w:val="0086459A"/>
    <w:rsid w:val="00864D3D"/>
    <w:rsid w:val="00865A1D"/>
    <w:rsid w:val="00865F82"/>
    <w:rsid w:val="008662BA"/>
    <w:rsid w:val="008663AF"/>
    <w:rsid w:val="00867B79"/>
    <w:rsid w:val="008701F0"/>
    <w:rsid w:val="00870880"/>
    <w:rsid w:val="00872DB6"/>
    <w:rsid w:val="00873066"/>
    <w:rsid w:val="00874427"/>
    <w:rsid w:val="00874C3D"/>
    <w:rsid w:val="008750E6"/>
    <w:rsid w:val="00875497"/>
    <w:rsid w:val="00875549"/>
    <w:rsid w:val="00875E73"/>
    <w:rsid w:val="008803B6"/>
    <w:rsid w:val="00880635"/>
    <w:rsid w:val="008807BA"/>
    <w:rsid w:val="00881236"/>
    <w:rsid w:val="00882108"/>
    <w:rsid w:val="0088295E"/>
    <w:rsid w:val="008845CD"/>
    <w:rsid w:val="008857E7"/>
    <w:rsid w:val="00885A48"/>
    <w:rsid w:val="00885ADC"/>
    <w:rsid w:val="00890347"/>
    <w:rsid w:val="00891743"/>
    <w:rsid w:val="00891ADF"/>
    <w:rsid w:val="00892A73"/>
    <w:rsid w:val="00893232"/>
    <w:rsid w:val="00893884"/>
    <w:rsid w:val="00894131"/>
    <w:rsid w:val="0089518D"/>
    <w:rsid w:val="00895F0B"/>
    <w:rsid w:val="00896202"/>
    <w:rsid w:val="00896B55"/>
    <w:rsid w:val="00896F7F"/>
    <w:rsid w:val="008970CB"/>
    <w:rsid w:val="008972CE"/>
    <w:rsid w:val="00897526"/>
    <w:rsid w:val="008A031D"/>
    <w:rsid w:val="008A0807"/>
    <w:rsid w:val="008A08B1"/>
    <w:rsid w:val="008A0F14"/>
    <w:rsid w:val="008A1341"/>
    <w:rsid w:val="008A14DF"/>
    <w:rsid w:val="008A155D"/>
    <w:rsid w:val="008A255C"/>
    <w:rsid w:val="008A2ABF"/>
    <w:rsid w:val="008A2BFE"/>
    <w:rsid w:val="008A3E6B"/>
    <w:rsid w:val="008A3FC0"/>
    <w:rsid w:val="008A4004"/>
    <w:rsid w:val="008A4348"/>
    <w:rsid w:val="008A44B3"/>
    <w:rsid w:val="008A4BB3"/>
    <w:rsid w:val="008A4CC4"/>
    <w:rsid w:val="008A4F0D"/>
    <w:rsid w:val="008A5076"/>
    <w:rsid w:val="008A5489"/>
    <w:rsid w:val="008A5775"/>
    <w:rsid w:val="008A5BC2"/>
    <w:rsid w:val="008A5F8C"/>
    <w:rsid w:val="008A653D"/>
    <w:rsid w:val="008A6C35"/>
    <w:rsid w:val="008A6CB6"/>
    <w:rsid w:val="008A718B"/>
    <w:rsid w:val="008A7A83"/>
    <w:rsid w:val="008A7BC9"/>
    <w:rsid w:val="008A7F02"/>
    <w:rsid w:val="008B03E4"/>
    <w:rsid w:val="008B1314"/>
    <w:rsid w:val="008B1472"/>
    <w:rsid w:val="008B16BF"/>
    <w:rsid w:val="008B182D"/>
    <w:rsid w:val="008B1965"/>
    <w:rsid w:val="008B1A8F"/>
    <w:rsid w:val="008B32DA"/>
    <w:rsid w:val="008B36EB"/>
    <w:rsid w:val="008B3700"/>
    <w:rsid w:val="008B370B"/>
    <w:rsid w:val="008B39E0"/>
    <w:rsid w:val="008B3CCB"/>
    <w:rsid w:val="008B4FC4"/>
    <w:rsid w:val="008B5CC9"/>
    <w:rsid w:val="008B5E3A"/>
    <w:rsid w:val="008B73D0"/>
    <w:rsid w:val="008C0849"/>
    <w:rsid w:val="008C0C6B"/>
    <w:rsid w:val="008C10E3"/>
    <w:rsid w:val="008C1769"/>
    <w:rsid w:val="008C1F06"/>
    <w:rsid w:val="008C2C1D"/>
    <w:rsid w:val="008C3AA4"/>
    <w:rsid w:val="008C4496"/>
    <w:rsid w:val="008C4514"/>
    <w:rsid w:val="008C4E24"/>
    <w:rsid w:val="008C57FD"/>
    <w:rsid w:val="008C5A7E"/>
    <w:rsid w:val="008C7E8E"/>
    <w:rsid w:val="008C7F3C"/>
    <w:rsid w:val="008D073D"/>
    <w:rsid w:val="008D0779"/>
    <w:rsid w:val="008D089D"/>
    <w:rsid w:val="008D13CD"/>
    <w:rsid w:val="008D1F7E"/>
    <w:rsid w:val="008D20F6"/>
    <w:rsid w:val="008D2D6B"/>
    <w:rsid w:val="008D401E"/>
    <w:rsid w:val="008D45C5"/>
    <w:rsid w:val="008D4905"/>
    <w:rsid w:val="008D4FF1"/>
    <w:rsid w:val="008D51F5"/>
    <w:rsid w:val="008D582F"/>
    <w:rsid w:val="008D5896"/>
    <w:rsid w:val="008D6847"/>
    <w:rsid w:val="008D6D01"/>
    <w:rsid w:val="008D7379"/>
    <w:rsid w:val="008D7756"/>
    <w:rsid w:val="008D7FC4"/>
    <w:rsid w:val="008E02CC"/>
    <w:rsid w:val="008E0D0C"/>
    <w:rsid w:val="008E23AF"/>
    <w:rsid w:val="008E2A78"/>
    <w:rsid w:val="008E309B"/>
    <w:rsid w:val="008E4D96"/>
    <w:rsid w:val="008E5EC9"/>
    <w:rsid w:val="008E5EF6"/>
    <w:rsid w:val="008E6E32"/>
    <w:rsid w:val="008E76D6"/>
    <w:rsid w:val="008E7C02"/>
    <w:rsid w:val="008E7E87"/>
    <w:rsid w:val="008F00DF"/>
    <w:rsid w:val="008F0759"/>
    <w:rsid w:val="008F1630"/>
    <w:rsid w:val="008F2010"/>
    <w:rsid w:val="008F24F1"/>
    <w:rsid w:val="008F28B4"/>
    <w:rsid w:val="008F3255"/>
    <w:rsid w:val="008F3C50"/>
    <w:rsid w:val="008F4442"/>
    <w:rsid w:val="008F499F"/>
    <w:rsid w:val="008F6075"/>
    <w:rsid w:val="008F6607"/>
    <w:rsid w:val="008F778E"/>
    <w:rsid w:val="009013A6"/>
    <w:rsid w:val="0090163A"/>
    <w:rsid w:val="00902935"/>
    <w:rsid w:val="00902F61"/>
    <w:rsid w:val="009035F7"/>
    <w:rsid w:val="009037A2"/>
    <w:rsid w:val="009039E4"/>
    <w:rsid w:val="00904033"/>
    <w:rsid w:val="0090469C"/>
    <w:rsid w:val="00904AFA"/>
    <w:rsid w:val="009052F6"/>
    <w:rsid w:val="00905E1F"/>
    <w:rsid w:val="009064F7"/>
    <w:rsid w:val="00906939"/>
    <w:rsid w:val="00906BD0"/>
    <w:rsid w:val="009073D9"/>
    <w:rsid w:val="00907C64"/>
    <w:rsid w:val="00910AAF"/>
    <w:rsid w:val="00910B6C"/>
    <w:rsid w:val="00910FD9"/>
    <w:rsid w:val="00911008"/>
    <w:rsid w:val="009138D4"/>
    <w:rsid w:val="00915792"/>
    <w:rsid w:val="00916B43"/>
    <w:rsid w:val="00916DDA"/>
    <w:rsid w:val="00917EBD"/>
    <w:rsid w:val="009201DE"/>
    <w:rsid w:val="00920292"/>
    <w:rsid w:val="009209AA"/>
    <w:rsid w:val="00920C20"/>
    <w:rsid w:val="00920E4E"/>
    <w:rsid w:val="00921F44"/>
    <w:rsid w:val="009226EE"/>
    <w:rsid w:val="00923109"/>
    <w:rsid w:val="00923803"/>
    <w:rsid w:val="00923C34"/>
    <w:rsid w:val="00924A40"/>
    <w:rsid w:val="009250C3"/>
    <w:rsid w:val="00925136"/>
    <w:rsid w:val="00926175"/>
    <w:rsid w:val="00926400"/>
    <w:rsid w:val="00926976"/>
    <w:rsid w:val="00926C73"/>
    <w:rsid w:val="00926D74"/>
    <w:rsid w:val="00927ADF"/>
    <w:rsid w:val="00931A61"/>
    <w:rsid w:val="00931D1B"/>
    <w:rsid w:val="00931F58"/>
    <w:rsid w:val="00932727"/>
    <w:rsid w:val="009329E6"/>
    <w:rsid w:val="00932C0C"/>
    <w:rsid w:val="00932E71"/>
    <w:rsid w:val="0093359F"/>
    <w:rsid w:val="009344B6"/>
    <w:rsid w:val="00935842"/>
    <w:rsid w:val="00936170"/>
    <w:rsid w:val="00936B25"/>
    <w:rsid w:val="0093785A"/>
    <w:rsid w:val="00937D04"/>
    <w:rsid w:val="00940129"/>
    <w:rsid w:val="00941E91"/>
    <w:rsid w:val="009420ED"/>
    <w:rsid w:val="00942F7F"/>
    <w:rsid w:val="00943A38"/>
    <w:rsid w:val="00943F1A"/>
    <w:rsid w:val="00944B19"/>
    <w:rsid w:val="00945639"/>
    <w:rsid w:val="00945EA2"/>
    <w:rsid w:val="00946644"/>
    <w:rsid w:val="00946D63"/>
    <w:rsid w:val="00947530"/>
    <w:rsid w:val="0095082F"/>
    <w:rsid w:val="00950AE6"/>
    <w:rsid w:val="00950BB8"/>
    <w:rsid w:val="00951044"/>
    <w:rsid w:val="00951CFF"/>
    <w:rsid w:val="00952765"/>
    <w:rsid w:val="009528A0"/>
    <w:rsid w:val="00953371"/>
    <w:rsid w:val="00953499"/>
    <w:rsid w:val="00953642"/>
    <w:rsid w:val="00954869"/>
    <w:rsid w:val="00954BF6"/>
    <w:rsid w:val="00955E64"/>
    <w:rsid w:val="00956273"/>
    <w:rsid w:val="00956276"/>
    <w:rsid w:val="00956BC4"/>
    <w:rsid w:val="00956DAD"/>
    <w:rsid w:val="009600E0"/>
    <w:rsid w:val="0096091C"/>
    <w:rsid w:val="009615BA"/>
    <w:rsid w:val="0096271D"/>
    <w:rsid w:val="00962AD6"/>
    <w:rsid w:val="009630FB"/>
    <w:rsid w:val="00963113"/>
    <w:rsid w:val="0096525C"/>
    <w:rsid w:val="009654DA"/>
    <w:rsid w:val="009658A5"/>
    <w:rsid w:val="0096603B"/>
    <w:rsid w:val="00967AC4"/>
    <w:rsid w:val="00967D94"/>
    <w:rsid w:val="00970C22"/>
    <w:rsid w:val="00970EC1"/>
    <w:rsid w:val="00972230"/>
    <w:rsid w:val="00972559"/>
    <w:rsid w:val="0097309C"/>
    <w:rsid w:val="00973356"/>
    <w:rsid w:val="00973D7A"/>
    <w:rsid w:val="00973EE7"/>
    <w:rsid w:val="00974D4E"/>
    <w:rsid w:val="00974F67"/>
    <w:rsid w:val="00976AFD"/>
    <w:rsid w:val="00977133"/>
    <w:rsid w:val="0097778F"/>
    <w:rsid w:val="00977DB8"/>
    <w:rsid w:val="00980A22"/>
    <w:rsid w:val="00982A72"/>
    <w:rsid w:val="009844E2"/>
    <w:rsid w:val="0098475B"/>
    <w:rsid w:val="009857CA"/>
    <w:rsid w:val="0098584A"/>
    <w:rsid w:val="009858FA"/>
    <w:rsid w:val="00985D91"/>
    <w:rsid w:val="00985FB1"/>
    <w:rsid w:val="00986002"/>
    <w:rsid w:val="00990159"/>
    <w:rsid w:val="00990468"/>
    <w:rsid w:val="00990BD1"/>
    <w:rsid w:val="00990F1F"/>
    <w:rsid w:val="00991899"/>
    <w:rsid w:val="009922AE"/>
    <w:rsid w:val="00992672"/>
    <w:rsid w:val="009927C7"/>
    <w:rsid w:val="0099293A"/>
    <w:rsid w:val="00992AD7"/>
    <w:rsid w:val="009932DA"/>
    <w:rsid w:val="0099345A"/>
    <w:rsid w:val="0099398E"/>
    <w:rsid w:val="009948EF"/>
    <w:rsid w:val="00994900"/>
    <w:rsid w:val="009961A8"/>
    <w:rsid w:val="009968C5"/>
    <w:rsid w:val="00996B03"/>
    <w:rsid w:val="009971BB"/>
    <w:rsid w:val="00997778"/>
    <w:rsid w:val="009A0D2C"/>
    <w:rsid w:val="009A2F1D"/>
    <w:rsid w:val="009A36FB"/>
    <w:rsid w:val="009A4D09"/>
    <w:rsid w:val="009A5985"/>
    <w:rsid w:val="009A5F01"/>
    <w:rsid w:val="009A6595"/>
    <w:rsid w:val="009A7537"/>
    <w:rsid w:val="009B150C"/>
    <w:rsid w:val="009B1A62"/>
    <w:rsid w:val="009B2048"/>
    <w:rsid w:val="009B28E0"/>
    <w:rsid w:val="009B30D7"/>
    <w:rsid w:val="009B39BE"/>
    <w:rsid w:val="009B422C"/>
    <w:rsid w:val="009B4339"/>
    <w:rsid w:val="009B4346"/>
    <w:rsid w:val="009B602D"/>
    <w:rsid w:val="009B6351"/>
    <w:rsid w:val="009B6F55"/>
    <w:rsid w:val="009B7CB9"/>
    <w:rsid w:val="009C0303"/>
    <w:rsid w:val="009C046E"/>
    <w:rsid w:val="009C0796"/>
    <w:rsid w:val="009C1305"/>
    <w:rsid w:val="009C1D12"/>
    <w:rsid w:val="009C248E"/>
    <w:rsid w:val="009C262E"/>
    <w:rsid w:val="009C2878"/>
    <w:rsid w:val="009C327D"/>
    <w:rsid w:val="009C34EF"/>
    <w:rsid w:val="009C3944"/>
    <w:rsid w:val="009C455F"/>
    <w:rsid w:val="009C51C4"/>
    <w:rsid w:val="009C5AEA"/>
    <w:rsid w:val="009C5E28"/>
    <w:rsid w:val="009C66BB"/>
    <w:rsid w:val="009C66BF"/>
    <w:rsid w:val="009C6FB4"/>
    <w:rsid w:val="009C730F"/>
    <w:rsid w:val="009D0500"/>
    <w:rsid w:val="009D085B"/>
    <w:rsid w:val="009D137A"/>
    <w:rsid w:val="009D1641"/>
    <w:rsid w:val="009D1A0C"/>
    <w:rsid w:val="009D1B6F"/>
    <w:rsid w:val="009D1F59"/>
    <w:rsid w:val="009D269D"/>
    <w:rsid w:val="009D2E62"/>
    <w:rsid w:val="009D417D"/>
    <w:rsid w:val="009D4F80"/>
    <w:rsid w:val="009D5240"/>
    <w:rsid w:val="009D5D8F"/>
    <w:rsid w:val="009D640D"/>
    <w:rsid w:val="009D6D1E"/>
    <w:rsid w:val="009D7CBE"/>
    <w:rsid w:val="009E0903"/>
    <w:rsid w:val="009E1DC8"/>
    <w:rsid w:val="009E1DDE"/>
    <w:rsid w:val="009E240A"/>
    <w:rsid w:val="009E2E00"/>
    <w:rsid w:val="009E2F6D"/>
    <w:rsid w:val="009E304C"/>
    <w:rsid w:val="009E3163"/>
    <w:rsid w:val="009E35ED"/>
    <w:rsid w:val="009E45C2"/>
    <w:rsid w:val="009E4878"/>
    <w:rsid w:val="009E4A69"/>
    <w:rsid w:val="009E506C"/>
    <w:rsid w:val="009E5CF6"/>
    <w:rsid w:val="009E6473"/>
    <w:rsid w:val="009E6B11"/>
    <w:rsid w:val="009E6C5F"/>
    <w:rsid w:val="009E7CC0"/>
    <w:rsid w:val="009F0059"/>
    <w:rsid w:val="009F0D57"/>
    <w:rsid w:val="009F0EF2"/>
    <w:rsid w:val="009F11B5"/>
    <w:rsid w:val="009F3635"/>
    <w:rsid w:val="009F45E1"/>
    <w:rsid w:val="009F4950"/>
    <w:rsid w:val="009F5008"/>
    <w:rsid w:val="009F54EA"/>
    <w:rsid w:val="009F5D64"/>
    <w:rsid w:val="009F5ED0"/>
    <w:rsid w:val="009F6993"/>
    <w:rsid w:val="009F73F2"/>
    <w:rsid w:val="009F7486"/>
    <w:rsid w:val="009F7BDA"/>
    <w:rsid w:val="00A005A8"/>
    <w:rsid w:val="00A00802"/>
    <w:rsid w:val="00A00EF7"/>
    <w:rsid w:val="00A02789"/>
    <w:rsid w:val="00A02DF3"/>
    <w:rsid w:val="00A0315C"/>
    <w:rsid w:val="00A03341"/>
    <w:rsid w:val="00A0372F"/>
    <w:rsid w:val="00A03E2D"/>
    <w:rsid w:val="00A05592"/>
    <w:rsid w:val="00A05716"/>
    <w:rsid w:val="00A05A82"/>
    <w:rsid w:val="00A062C2"/>
    <w:rsid w:val="00A064C5"/>
    <w:rsid w:val="00A0764E"/>
    <w:rsid w:val="00A100BD"/>
    <w:rsid w:val="00A10252"/>
    <w:rsid w:val="00A1065B"/>
    <w:rsid w:val="00A10D62"/>
    <w:rsid w:val="00A121CF"/>
    <w:rsid w:val="00A12AE8"/>
    <w:rsid w:val="00A13010"/>
    <w:rsid w:val="00A13F13"/>
    <w:rsid w:val="00A1451D"/>
    <w:rsid w:val="00A158A5"/>
    <w:rsid w:val="00A16916"/>
    <w:rsid w:val="00A169D5"/>
    <w:rsid w:val="00A16CB7"/>
    <w:rsid w:val="00A178EE"/>
    <w:rsid w:val="00A20589"/>
    <w:rsid w:val="00A21488"/>
    <w:rsid w:val="00A219F3"/>
    <w:rsid w:val="00A21DEE"/>
    <w:rsid w:val="00A22986"/>
    <w:rsid w:val="00A2415D"/>
    <w:rsid w:val="00A2480A"/>
    <w:rsid w:val="00A24D1E"/>
    <w:rsid w:val="00A24F05"/>
    <w:rsid w:val="00A25DB5"/>
    <w:rsid w:val="00A273E1"/>
    <w:rsid w:val="00A27B28"/>
    <w:rsid w:val="00A30173"/>
    <w:rsid w:val="00A30239"/>
    <w:rsid w:val="00A325FA"/>
    <w:rsid w:val="00A329EB"/>
    <w:rsid w:val="00A32A45"/>
    <w:rsid w:val="00A32D62"/>
    <w:rsid w:val="00A33BCE"/>
    <w:rsid w:val="00A33FE2"/>
    <w:rsid w:val="00A34A73"/>
    <w:rsid w:val="00A3510B"/>
    <w:rsid w:val="00A368E3"/>
    <w:rsid w:val="00A36E42"/>
    <w:rsid w:val="00A40575"/>
    <w:rsid w:val="00A40F25"/>
    <w:rsid w:val="00A40F30"/>
    <w:rsid w:val="00A40FF5"/>
    <w:rsid w:val="00A4218F"/>
    <w:rsid w:val="00A42E7B"/>
    <w:rsid w:val="00A43C7A"/>
    <w:rsid w:val="00A44508"/>
    <w:rsid w:val="00A44F43"/>
    <w:rsid w:val="00A45512"/>
    <w:rsid w:val="00A45E0B"/>
    <w:rsid w:val="00A461E5"/>
    <w:rsid w:val="00A46F47"/>
    <w:rsid w:val="00A46F5A"/>
    <w:rsid w:val="00A47647"/>
    <w:rsid w:val="00A47715"/>
    <w:rsid w:val="00A47861"/>
    <w:rsid w:val="00A511B6"/>
    <w:rsid w:val="00A5128B"/>
    <w:rsid w:val="00A52309"/>
    <w:rsid w:val="00A52515"/>
    <w:rsid w:val="00A526A1"/>
    <w:rsid w:val="00A5276C"/>
    <w:rsid w:val="00A52A6F"/>
    <w:rsid w:val="00A533C4"/>
    <w:rsid w:val="00A54A76"/>
    <w:rsid w:val="00A55C3F"/>
    <w:rsid w:val="00A563A3"/>
    <w:rsid w:val="00A56C04"/>
    <w:rsid w:val="00A56E68"/>
    <w:rsid w:val="00A572C2"/>
    <w:rsid w:val="00A5771F"/>
    <w:rsid w:val="00A609FD"/>
    <w:rsid w:val="00A61295"/>
    <w:rsid w:val="00A613C9"/>
    <w:rsid w:val="00A618D5"/>
    <w:rsid w:val="00A62727"/>
    <w:rsid w:val="00A62F07"/>
    <w:rsid w:val="00A62F41"/>
    <w:rsid w:val="00A63CA1"/>
    <w:rsid w:val="00A6449B"/>
    <w:rsid w:val="00A65215"/>
    <w:rsid w:val="00A6623E"/>
    <w:rsid w:val="00A6666F"/>
    <w:rsid w:val="00A6667A"/>
    <w:rsid w:val="00A66F8D"/>
    <w:rsid w:val="00A673D1"/>
    <w:rsid w:val="00A67E5C"/>
    <w:rsid w:val="00A70287"/>
    <w:rsid w:val="00A7090C"/>
    <w:rsid w:val="00A70D73"/>
    <w:rsid w:val="00A71591"/>
    <w:rsid w:val="00A7235A"/>
    <w:rsid w:val="00A72D35"/>
    <w:rsid w:val="00A73421"/>
    <w:rsid w:val="00A73CEA"/>
    <w:rsid w:val="00A74095"/>
    <w:rsid w:val="00A74718"/>
    <w:rsid w:val="00A749A3"/>
    <w:rsid w:val="00A7515E"/>
    <w:rsid w:val="00A755AA"/>
    <w:rsid w:val="00A75949"/>
    <w:rsid w:val="00A75C6C"/>
    <w:rsid w:val="00A760AA"/>
    <w:rsid w:val="00A76461"/>
    <w:rsid w:val="00A765C9"/>
    <w:rsid w:val="00A76D03"/>
    <w:rsid w:val="00A776A5"/>
    <w:rsid w:val="00A77D71"/>
    <w:rsid w:val="00A807D8"/>
    <w:rsid w:val="00A80B68"/>
    <w:rsid w:val="00A81843"/>
    <w:rsid w:val="00A81E33"/>
    <w:rsid w:val="00A82DDE"/>
    <w:rsid w:val="00A835CF"/>
    <w:rsid w:val="00A837A1"/>
    <w:rsid w:val="00A83B40"/>
    <w:rsid w:val="00A84A0A"/>
    <w:rsid w:val="00A84E55"/>
    <w:rsid w:val="00A853CE"/>
    <w:rsid w:val="00A855CB"/>
    <w:rsid w:val="00A85D8C"/>
    <w:rsid w:val="00A860B1"/>
    <w:rsid w:val="00A86E8E"/>
    <w:rsid w:val="00A87357"/>
    <w:rsid w:val="00A879B5"/>
    <w:rsid w:val="00A91B93"/>
    <w:rsid w:val="00A92AA5"/>
    <w:rsid w:val="00A92D48"/>
    <w:rsid w:val="00A92E1E"/>
    <w:rsid w:val="00A94C9C"/>
    <w:rsid w:val="00A95730"/>
    <w:rsid w:val="00A95A64"/>
    <w:rsid w:val="00A9615E"/>
    <w:rsid w:val="00A96524"/>
    <w:rsid w:val="00A9653B"/>
    <w:rsid w:val="00A97751"/>
    <w:rsid w:val="00A97A2F"/>
    <w:rsid w:val="00AA0236"/>
    <w:rsid w:val="00AA089A"/>
    <w:rsid w:val="00AA0C85"/>
    <w:rsid w:val="00AA10FC"/>
    <w:rsid w:val="00AA1FBD"/>
    <w:rsid w:val="00AA2701"/>
    <w:rsid w:val="00AA29D6"/>
    <w:rsid w:val="00AA2B8E"/>
    <w:rsid w:val="00AA34D2"/>
    <w:rsid w:val="00AA4007"/>
    <w:rsid w:val="00AA4F4A"/>
    <w:rsid w:val="00AA537C"/>
    <w:rsid w:val="00AA6251"/>
    <w:rsid w:val="00AA76F2"/>
    <w:rsid w:val="00AA7EFB"/>
    <w:rsid w:val="00AB1CAE"/>
    <w:rsid w:val="00AB25B7"/>
    <w:rsid w:val="00AB3101"/>
    <w:rsid w:val="00AB4E09"/>
    <w:rsid w:val="00AB4FA9"/>
    <w:rsid w:val="00AB555C"/>
    <w:rsid w:val="00AB7FC6"/>
    <w:rsid w:val="00AC0B4C"/>
    <w:rsid w:val="00AC0C70"/>
    <w:rsid w:val="00AC0D8E"/>
    <w:rsid w:val="00AC170C"/>
    <w:rsid w:val="00AC24CD"/>
    <w:rsid w:val="00AC26E6"/>
    <w:rsid w:val="00AC2A3E"/>
    <w:rsid w:val="00AC2F96"/>
    <w:rsid w:val="00AC372F"/>
    <w:rsid w:val="00AC3C1E"/>
    <w:rsid w:val="00AC3DDB"/>
    <w:rsid w:val="00AC4D18"/>
    <w:rsid w:val="00AC4EEF"/>
    <w:rsid w:val="00AC522F"/>
    <w:rsid w:val="00AC5F99"/>
    <w:rsid w:val="00AC678D"/>
    <w:rsid w:val="00AC789D"/>
    <w:rsid w:val="00AD0DDB"/>
    <w:rsid w:val="00AD1CB3"/>
    <w:rsid w:val="00AD1D59"/>
    <w:rsid w:val="00AD1D76"/>
    <w:rsid w:val="00AD1F4B"/>
    <w:rsid w:val="00AD22FF"/>
    <w:rsid w:val="00AD2545"/>
    <w:rsid w:val="00AD27F4"/>
    <w:rsid w:val="00AD2E0B"/>
    <w:rsid w:val="00AD32F3"/>
    <w:rsid w:val="00AD3B8E"/>
    <w:rsid w:val="00AD3C93"/>
    <w:rsid w:val="00AD3E0D"/>
    <w:rsid w:val="00AD4260"/>
    <w:rsid w:val="00AD45D6"/>
    <w:rsid w:val="00AD4A90"/>
    <w:rsid w:val="00AD4AFA"/>
    <w:rsid w:val="00AD549D"/>
    <w:rsid w:val="00AD6A9C"/>
    <w:rsid w:val="00AD7036"/>
    <w:rsid w:val="00AD74AF"/>
    <w:rsid w:val="00AD7AA2"/>
    <w:rsid w:val="00AD7ACB"/>
    <w:rsid w:val="00AD7B1D"/>
    <w:rsid w:val="00AD7ED6"/>
    <w:rsid w:val="00AE0CB3"/>
    <w:rsid w:val="00AE12C9"/>
    <w:rsid w:val="00AE1B14"/>
    <w:rsid w:val="00AE1DF0"/>
    <w:rsid w:val="00AE2788"/>
    <w:rsid w:val="00AE27DB"/>
    <w:rsid w:val="00AE30C1"/>
    <w:rsid w:val="00AE36D1"/>
    <w:rsid w:val="00AE3ACA"/>
    <w:rsid w:val="00AE3B3A"/>
    <w:rsid w:val="00AE60A4"/>
    <w:rsid w:val="00AE69CB"/>
    <w:rsid w:val="00AE6D44"/>
    <w:rsid w:val="00AE6E07"/>
    <w:rsid w:val="00AE7366"/>
    <w:rsid w:val="00AE79F4"/>
    <w:rsid w:val="00AF0847"/>
    <w:rsid w:val="00AF0C93"/>
    <w:rsid w:val="00AF2E80"/>
    <w:rsid w:val="00AF31C2"/>
    <w:rsid w:val="00AF3519"/>
    <w:rsid w:val="00AF57A4"/>
    <w:rsid w:val="00AF60A2"/>
    <w:rsid w:val="00AF62E7"/>
    <w:rsid w:val="00AF6398"/>
    <w:rsid w:val="00AF66EC"/>
    <w:rsid w:val="00B0037E"/>
    <w:rsid w:val="00B00C9B"/>
    <w:rsid w:val="00B00E80"/>
    <w:rsid w:val="00B01553"/>
    <w:rsid w:val="00B02A71"/>
    <w:rsid w:val="00B02DF9"/>
    <w:rsid w:val="00B03864"/>
    <w:rsid w:val="00B03A04"/>
    <w:rsid w:val="00B053A6"/>
    <w:rsid w:val="00B0605D"/>
    <w:rsid w:val="00B100A3"/>
    <w:rsid w:val="00B102A3"/>
    <w:rsid w:val="00B108AE"/>
    <w:rsid w:val="00B120B1"/>
    <w:rsid w:val="00B12769"/>
    <w:rsid w:val="00B13145"/>
    <w:rsid w:val="00B13565"/>
    <w:rsid w:val="00B13A85"/>
    <w:rsid w:val="00B13C3B"/>
    <w:rsid w:val="00B149F8"/>
    <w:rsid w:val="00B1501A"/>
    <w:rsid w:val="00B153F5"/>
    <w:rsid w:val="00B16505"/>
    <w:rsid w:val="00B165C7"/>
    <w:rsid w:val="00B16885"/>
    <w:rsid w:val="00B16895"/>
    <w:rsid w:val="00B17029"/>
    <w:rsid w:val="00B17E1B"/>
    <w:rsid w:val="00B20DD8"/>
    <w:rsid w:val="00B21B2F"/>
    <w:rsid w:val="00B22684"/>
    <w:rsid w:val="00B2283D"/>
    <w:rsid w:val="00B2298F"/>
    <w:rsid w:val="00B2311C"/>
    <w:rsid w:val="00B236A5"/>
    <w:rsid w:val="00B23966"/>
    <w:rsid w:val="00B23D9F"/>
    <w:rsid w:val="00B24FB9"/>
    <w:rsid w:val="00B25D0C"/>
    <w:rsid w:val="00B27F01"/>
    <w:rsid w:val="00B30290"/>
    <w:rsid w:val="00B3078C"/>
    <w:rsid w:val="00B30BE7"/>
    <w:rsid w:val="00B318DD"/>
    <w:rsid w:val="00B32081"/>
    <w:rsid w:val="00B338DA"/>
    <w:rsid w:val="00B33DC6"/>
    <w:rsid w:val="00B3417E"/>
    <w:rsid w:val="00B34B7E"/>
    <w:rsid w:val="00B3604C"/>
    <w:rsid w:val="00B36292"/>
    <w:rsid w:val="00B371C7"/>
    <w:rsid w:val="00B37423"/>
    <w:rsid w:val="00B402FD"/>
    <w:rsid w:val="00B4078C"/>
    <w:rsid w:val="00B40C59"/>
    <w:rsid w:val="00B40EBD"/>
    <w:rsid w:val="00B40F01"/>
    <w:rsid w:val="00B41467"/>
    <w:rsid w:val="00B439A6"/>
    <w:rsid w:val="00B43FBF"/>
    <w:rsid w:val="00B45397"/>
    <w:rsid w:val="00B45BDD"/>
    <w:rsid w:val="00B4604B"/>
    <w:rsid w:val="00B4628B"/>
    <w:rsid w:val="00B46D53"/>
    <w:rsid w:val="00B47D43"/>
    <w:rsid w:val="00B509E7"/>
    <w:rsid w:val="00B516BC"/>
    <w:rsid w:val="00B52046"/>
    <w:rsid w:val="00B523E9"/>
    <w:rsid w:val="00B524F8"/>
    <w:rsid w:val="00B52F27"/>
    <w:rsid w:val="00B530C1"/>
    <w:rsid w:val="00B532A9"/>
    <w:rsid w:val="00B538A1"/>
    <w:rsid w:val="00B54275"/>
    <w:rsid w:val="00B54AD0"/>
    <w:rsid w:val="00B552C5"/>
    <w:rsid w:val="00B553EA"/>
    <w:rsid w:val="00B56312"/>
    <w:rsid w:val="00B56355"/>
    <w:rsid w:val="00B563DD"/>
    <w:rsid w:val="00B56892"/>
    <w:rsid w:val="00B574D5"/>
    <w:rsid w:val="00B577C2"/>
    <w:rsid w:val="00B57C50"/>
    <w:rsid w:val="00B57FC8"/>
    <w:rsid w:val="00B57FF3"/>
    <w:rsid w:val="00B60B95"/>
    <w:rsid w:val="00B61423"/>
    <w:rsid w:val="00B61932"/>
    <w:rsid w:val="00B61C73"/>
    <w:rsid w:val="00B62324"/>
    <w:rsid w:val="00B6258A"/>
    <w:rsid w:val="00B62E1C"/>
    <w:rsid w:val="00B630CD"/>
    <w:rsid w:val="00B637E1"/>
    <w:rsid w:val="00B6391B"/>
    <w:rsid w:val="00B640FA"/>
    <w:rsid w:val="00B64131"/>
    <w:rsid w:val="00B656F5"/>
    <w:rsid w:val="00B65792"/>
    <w:rsid w:val="00B658F8"/>
    <w:rsid w:val="00B65D5F"/>
    <w:rsid w:val="00B65F67"/>
    <w:rsid w:val="00B66359"/>
    <w:rsid w:val="00B66AE2"/>
    <w:rsid w:val="00B67CEE"/>
    <w:rsid w:val="00B706B5"/>
    <w:rsid w:val="00B71544"/>
    <w:rsid w:val="00B74DA0"/>
    <w:rsid w:val="00B7509A"/>
    <w:rsid w:val="00B76537"/>
    <w:rsid w:val="00B76DF7"/>
    <w:rsid w:val="00B80D79"/>
    <w:rsid w:val="00B819C7"/>
    <w:rsid w:val="00B81F3A"/>
    <w:rsid w:val="00B82064"/>
    <w:rsid w:val="00B827F0"/>
    <w:rsid w:val="00B828F3"/>
    <w:rsid w:val="00B82CCD"/>
    <w:rsid w:val="00B834A3"/>
    <w:rsid w:val="00B83933"/>
    <w:rsid w:val="00B83B80"/>
    <w:rsid w:val="00B83F5B"/>
    <w:rsid w:val="00B849EF"/>
    <w:rsid w:val="00B85A48"/>
    <w:rsid w:val="00B86E18"/>
    <w:rsid w:val="00B874E0"/>
    <w:rsid w:val="00B87892"/>
    <w:rsid w:val="00B87C43"/>
    <w:rsid w:val="00B87CE5"/>
    <w:rsid w:val="00B904D3"/>
    <w:rsid w:val="00B90704"/>
    <w:rsid w:val="00B9108C"/>
    <w:rsid w:val="00B911CB"/>
    <w:rsid w:val="00B924CC"/>
    <w:rsid w:val="00B9334A"/>
    <w:rsid w:val="00B937DE"/>
    <w:rsid w:val="00B93947"/>
    <w:rsid w:val="00B93EF4"/>
    <w:rsid w:val="00B9425B"/>
    <w:rsid w:val="00B94D2C"/>
    <w:rsid w:val="00B94DC5"/>
    <w:rsid w:val="00B95591"/>
    <w:rsid w:val="00B95D53"/>
    <w:rsid w:val="00B96711"/>
    <w:rsid w:val="00B9713C"/>
    <w:rsid w:val="00B972E5"/>
    <w:rsid w:val="00B97504"/>
    <w:rsid w:val="00B978C9"/>
    <w:rsid w:val="00B97B38"/>
    <w:rsid w:val="00BA0407"/>
    <w:rsid w:val="00BA058F"/>
    <w:rsid w:val="00BA0648"/>
    <w:rsid w:val="00BA0B6E"/>
    <w:rsid w:val="00BA0C40"/>
    <w:rsid w:val="00BA107A"/>
    <w:rsid w:val="00BA17F1"/>
    <w:rsid w:val="00BA196B"/>
    <w:rsid w:val="00BA1ACD"/>
    <w:rsid w:val="00BA1BA1"/>
    <w:rsid w:val="00BA1BB5"/>
    <w:rsid w:val="00BA2290"/>
    <w:rsid w:val="00BA3358"/>
    <w:rsid w:val="00BA3E61"/>
    <w:rsid w:val="00BA4B3A"/>
    <w:rsid w:val="00BA55C6"/>
    <w:rsid w:val="00BA5A7B"/>
    <w:rsid w:val="00BA5BA6"/>
    <w:rsid w:val="00BA6BBD"/>
    <w:rsid w:val="00BA6D9A"/>
    <w:rsid w:val="00BA763F"/>
    <w:rsid w:val="00BA7C4D"/>
    <w:rsid w:val="00BB01BB"/>
    <w:rsid w:val="00BB05EE"/>
    <w:rsid w:val="00BB1F5E"/>
    <w:rsid w:val="00BB254A"/>
    <w:rsid w:val="00BB2E06"/>
    <w:rsid w:val="00BB356A"/>
    <w:rsid w:val="00BB3756"/>
    <w:rsid w:val="00BB48DB"/>
    <w:rsid w:val="00BB52E6"/>
    <w:rsid w:val="00BB5977"/>
    <w:rsid w:val="00BB5D9D"/>
    <w:rsid w:val="00BC08C9"/>
    <w:rsid w:val="00BC0DD9"/>
    <w:rsid w:val="00BC143C"/>
    <w:rsid w:val="00BC16B7"/>
    <w:rsid w:val="00BC25BA"/>
    <w:rsid w:val="00BC33DD"/>
    <w:rsid w:val="00BC52FF"/>
    <w:rsid w:val="00BC5636"/>
    <w:rsid w:val="00BC56F1"/>
    <w:rsid w:val="00BC5B02"/>
    <w:rsid w:val="00BC5CD6"/>
    <w:rsid w:val="00BC5E3C"/>
    <w:rsid w:val="00BC7768"/>
    <w:rsid w:val="00BD12A7"/>
    <w:rsid w:val="00BD165D"/>
    <w:rsid w:val="00BD2118"/>
    <w:rsid w:val="00BD4EF4"/>
    <w:rsid w:val="00BD5345"/>
    <w:rsid w:val="00BD68FC"/>
    <w:rsid w:val="00BD6A34"/>
    <w:rsid w:val="00BD70F9"/>
    <w:rsid w:val="00BD7289"/>
    <w:rsid w:val="00BD74CA"/>
    <w:rsid w:val="00BD77A9"/>
    <w:rsid w:val="00BD7C89"/>
    <w:rsid w:val="00BD7D3F"/>
    <w:rsid w:val="00BD7FA8"/>
    <w:rsid w:val="00BE043E"/>
    <w:rsid w:val="00BE05E7"/>
    <w:rsid w:val="00BE080F"/>
    <w:rsid w:val="00BE08EE"/>
    <w:rsid w:val="00BE1CA8"/>
    <w:rsid w:val="00BE20BF"/>
    <w:rsid w:val="00BE28BF"/>
    <w:rsid w:val="00BE2BAA"/>
    <w:rsid w:val="00BE329B"/>
    <w:rsid w:val="00BE38F0"/>
    <w:rsid w:val="00BE3CE6"/>
    <w:rsid w:val="00BE5934"/>
    <w:rsid w:val="00BE60F9"/>
    <w:rsid w:val="00BE620F"/>
    <w:rsid w:val="00BE67F3"/>
    <w:rsid w:val="00BE6A2E"/>
    <w:rsid w:val="00BE71C2"/>
    <w:rsid w:val="00BE736C"/>
    <w:rsid w:val="00BE7ACD"/>
    <w:rsid w:val="00BE7EDE"/>
    <w:rsid w:val="00BF094C"/>
    <w:rsid w:val="00BF1751"/>
    <w:rsid w:val="00BF1785"/>
    <w:rsid w:val="00BF1A08"/>
    <w:rsid w:val="00BF257D"/>
    <w:rsid w:val="00BF3C2C"/>
    <w:rsid w:val="00BF3CFC"/>
    <w:rsid w:val="00BF3D10"/>
    <w:rsid w:val="00BF5958"/>
    <w:rsid w:val="00BF61BA"/>
    <w:rsid w:val="00BF61FF"/>
    <w:rsid w:val="00BF62DB"/>
    <w:rsid w:val="00BF6ED0"/>
    <w:rsid w:val="00BF7587"/>
    <w:rsid w:val="00C00B92"/>
    <w:rsid w:val="00C00FD1"/>
    <w:rsid w:val="00C01762"/>
    <w:rsid w:val="00C025F3"/>
    <w:rsid w:val="00C0283B"/>
    <w:rsid w:val="00C03105"/>
    <w:rsid w:val="00C0399F"/>
    <w:rsid w:val="00C03BF2"/>
    <w:rsid w:val="00C049AD"/>
    <w:rsid w:val="00C06AE9"/>
    <w:rsid w:val="00C06F62"/>
    <w:rsid w:val="00C07322"/>
    <w:rsid w:val="00C0784C"/>
    <w:rsid w:val="00C07C8D"/>
    <w:rsid w:val="00C07E9D"/>
    <w:rsid w:val="00C11786"/>
    <w:rsid w:val="00C1206A"/>
    <w:rsid w:val="00C13283"/>
    <w:rsid w:val="00C13323"/>
    <w:rsid w:val="00C13400"/>
    <w:rsid w:val="00C16171"/>
    <w:rsid w:val="00C17D8D"/>
    <w:rsid w:val="00C20155"/>
    <w:rsid w:val="00C211E5"/>
    <w:rsid w:val="00C21459"/>
    <w:rsid w:val="00C21705"/>
    <w:rsid w:val="00C21C5D"/>
    <w:rsid w:val="00C21D09"/>
    <w:rsid w:val="00C22F47"/>
    <w:rsid w:val="00C23985"/>
    <w:rsid w:val="00C23C26"/>
    <w:rsid w:val="00C24958"/>
    <w:rsid w:val="00C24DEA"/>
    <w:rsid w:val="00C25319"/>
    <w:rsid w:val="00C2562C"/>
    <w:rsid w:val="00C25E38"/>
    <w:rsid w:val="00C26501"/>
    <w:rsid w:val="00C275DE"/>
    <w:rsid w:val="00C27D0F"/>
    <w:rsid w:val="00C30191"/>
    <w:rsid w:val="00C30344"/>
    <w:rsid w:val="00C3082A"/>
    <w:rsid w:val="00C30B8C"/>
    <w:rsid w:val="00C30D74"/>
    <w:rsid w:val="00C311CC"/>
    <w:rsid w:val="00C31836"/>
    <w:rsid w:val="00C32EA4"/>
    <w:rsid w:val="00C330F4"/>
    <w:rsid w:val="00C33918"/>
    <w:rsid w:val="00C34722"/>
    <w:rsid w:val="00C355FA"/>
    <w:rsid w:val="00C35D24"/>
    <w:rsid w:val="00C360E2"/>
    <w:rsid w:val="00C36552"/>
    <w:rsid w:val="00C36CB8"/>
    <w:rsid w:val="00C37E2F"/>
    <w:rsid w:val="00C404F5"/>
    <w:rsid w:val="00C406C8"/>
    <w:rsid w:val="00C42382"/>
    <w:rsid w:val="00C42448"/>
    <w:rsid w:val="00C42559"/>
    <w:rsid w:val="00C429F3"/>
    <w:rsid w:val="00C42B24"/>
    <w:rsid w:val="00C43159"/>
    <w:rsid w:val="00C43EA6"/>
    <w:rsid w:val="00C4533C"/>
    <w:rsid w:val="00C474CF"/>
    <w:rsid w:val="00C47BF5"/>
    <w:rsid w:val="00C47DA7"/>
    <w:rsid w:val="00C502E5"/>
    <w:rsid w:val="00C51388"/>
    <w:rsid w:val="00C51464"/>
    <w:rsid w:val="00C51746"/>
    <w:rsid w:val="00C51754"/>
    <w:rsid w:val="00C51834"/>
    <w:rsid w:val="00C52890"/>
    <w:rsid w:val="00C52F34"/>
    <w:rsid w:val="00C5336E"/>
    <w:rsid w:val="00C53D25"/>
    <w:rsid w:val="00C540C7"/>
    <w:rsid w:val="00C5456A"/>
    <w:rsid w:val="00C5537F"/>
    <w:rsid w:val="00C56336"/>
    <w:rsid w:val="00C574AC"/>
    <w:rsid w:val="00C5755C"/>
    <w:rsid w:val="00C60FFF"/>
    <w:rsid w:val="00C61372"/>
    <w:rsid w:val="00C61940"/>
    <w:rsid w:val="00C61D26"/>
    <w:rsid w:val="00C61E20"/>
    <w:rsid w:val="00C62622"/>
    <w:rsid w:val="00C62890"/>
    <w:rsid w:val="00C62994"/>
    <w:rsid w:val="00C62CE7"/>
    <w:rsid w:val="00C632C2"/>
    <w:rsid w:val="00C63381"/>
    <w:rsid w:val="00C637B9"/>
    <w:rsid w:val="00C647C4"/>
    <w:rsid w:val="00C6491F"/>
    <w:rsid w:val="00C65004"/>
    <w:rsid w:val="00C652BF"/>
    <w:rsid w:val="00C65757"/>
    <w:rsid w:val="00C6591B"/>
    <w:rsid w:val="00C65A6C"/>
    <w:rsid w:val="00C65CEA"/>
    <w:rsid w:val="00C65E50"/>
    <w:rsid w:val="00C668BA"/>
    <w:rsid w:val="00C67976"/>
    <w:rsid w:val="00C70A28"/>
    <w:rsid w:val="00C70D21"/>
    <w:rsid w:val="00C7112C"/>
    <w:rsid w:val="00C71524"/>
    <w:rsid w:val="00C718B3"/>
    <w:rsid w:val="00C725DF"/>
    <w:rsid w:val="00C72BD7"/>
    <w:rsid w:val="00C72ED2"/>
    <w:rsid w:val="00C7318B"/>
    <w:rsid w:val="00C73696"/>
    <w:rsid w:val="00C74053"/>
    <w:rsid w:val="00C7484D"/>
    <w:rsid w:val="00C74B62"/>
    <w:rsid w:val="00C74DD3"/>
    <w:rsid w:val="00C74F35"/>
    <w:rsid w:val="00C75323"/>
    <w:rsid w:val="00C76514"/>
    <w:rsid w:val="00C76A3B"/>
    <w:rsid w:val="00C76F1C"/>
    <w:rsid w:val="00C77300"/>
    <w:rsid w:val="00C77369"/>
    <w:rsid w:val="00C77501"/>
    <w:rsid w:val="00C77BFB"/>
    <w:rsid w:val="00C8059E"/>
    <w:rsid w:val="00C809BA"/>
    <w:rsid w:val="00C8158E"/>
    <w:rsid w:val="00C82479"/>
    <w:rsid w:val="00C83188"/>
    <w:rsid w:val="00C83FAE"/>
    <w:rsid w:val="00C84486"/>
    <w:rsid w:val="00C850B1"/>
    <w:rsid w:val="00C85687"/>
    <w:rsid w:val="00C861C8"/>
    <w:rsid w:val="00C86AEB"/>
    <w:rsid w:val="00C87610"/>
    <w:rsid w:val="00C909E9"/>
    <w:rsid w:val="00C9189B"/>
    <w:rsid w:val="00C91AF4"/>
    <w:rsid w:val="00C92A26"/>
    <w:rsid w:val="00C92A82"/>
    <w:rsid w:val="00C933BE"/>
    <w:rsid w:val="00C93D09"/>
    <w:rsid w:val="00C94D04"/>
    <w:rsid w:val="00C95738"/>
    <w:rsid w:val="00C95B20"/>
    <w:rsid w:val="00C96635"/>
    <w:rsid w:val="00C969BA"/>
    <w:rsid w:val="00C9725F"/>
    <w:rsid w:val="00CA0398"/>
    <w:rsid w:val="00CA0A44"/>
    <w:rsid w:val="00CA1023"/>
    <w:rsid w:val="00CA13A3"/>
    <w:rsid w:val="00CA16AC"/>
    <w:rsid w:val="00CA1B40"/>
    <w:rsid w:val="00CA31AE"/>
    <w:rsid w:val="00CA413B"/>
    <w:rsid w:val="00CA48B3"/>
    <w:rsid w:val="00CA5570"/>
    <w:rsid w:val="00CA591B"/>
    <w:rsid w:val="00CA60C0"/>
    <w:rsid w:val="00CA6D16"/>
    <w:rsid w:val="00CA7E16"/>
    <w:rsid w:val="00CB0157"/>
    <w:rsid w:val="00CB0584"/>
    <w:rsid w:val="00CB0650"/>
    <w:rsid w:val="00CB0F36"/>
    <w:rsid w:val="00CB25B8"/>
    <w:rsid w:val="00CB262D"/>
    <w:rsid w:val="00CB2819"/>
    <w:rsid w:val="00CB30EB"/>
    <w:rsid w:val="00CB32EB"/>
    <w:rsid w:val="00CB33AD"/>
    <w:rsid w:val="00CB3A4E"/>
    <w:rsid w:val="00CB3C5D"/>
    <w:rsid w:val="00CB3CB7"/>
    <w:rsid w:val="00CB4925"/>
    <w:rsid w:val="00CB5051"/>
    <w:rsid w:val="00CB59BA"/>
    <w:rsid w:val="00CB5FCB"/>
    <w:rsid w:val="00CB7A9A"/>
    <w:rsid w:val="00CC0630"/>
    <w:rsid w:val="00CC0822"/>
    <w:rsid w:val="00CC0EA8"/>
    <w:rsid w:val="00CC1399"/>
    <w:rsid w:val="00CC30BD"/>
    <w:rsid w:val="00CC30ED"/>
    <w:rsid w:val="00CC3B89"/>
    <w:rsid w:val="00CC62A3"/>
    <w:rsid w:val="00CC6B8B"/>
    <w:rsid w:val="00CC6D4E"/>
    <w:rsid w:val="00CC6FE3"/>
    <w:rsid w:val="00CC71E2"/>
    <w:rsid w:val="00CC7784"/>
    <w:rsid w:val="00CD0594"/>
    <w:rsid w:val="00CD1236"/>
    <w:rsid w:val="00CD145A"/>
    <w:rsid w:val="00CD1521"/>
    <w:rsid w:val="00CD260D"/>
    <w:rsid w:val="00CD28A7"/>
    <w:rsid w:val="00CD3E2D"/>
    <w:rsid w:val="00CD42BA"/>
    <w:rsid w:val="00CD499C"/>
    <w:rsid w:val="00CD5FCC"/>
    <w:rsid w:val="00CD609A"/>
    <w:rsid w:val="00CD6741"/>
    <w:rsid w:val="00CE0260"/>
    <w:rsid w:val="00CE13D3"/>
    <w:rsid w:val="00CE1787"/>
    <w:rsid w:val="00CE2C44"/>
    <w:rsid w:val="00CE3491"/>
    <w:rsid w:val="00CE3959"/>
    <w:rsid w:val="00CE4479"/>
    <w:rsid w:val="00CE463C"/>
    <w:rsid w:val="00CE4C5A"/>
    <w:rsid w:val="00CE5043"/>
    <w:rsid w:val="00CE58BE"/>
    <w:rsid w:val="00CE5C3D"/>
    <w:rsid w:val="00CE5C46"/>
    <w:rsid w:val="00CE6297"/>
    <w:rsid w:val="00CE7356"/>
    <w:rsid w:val="00CE75E8"/>
    <w:rsid w:val="00CE762C"/>
    <w:rsid w:val="00CE7BB0"/>
    <w:rsid w:val="00CF0CCF"/>
    <w:rsid w:val="00CF11C5"/>
    <w:rsid w:val="00CF1208"/>
    <w:rsid w:val="00CF152D"/>
    <w:rsid w:val="00CF174C"/>
    <w:rsid w:val="00CF206D"/>
    <w:rsid w:val="00CF2CB0"/>
    <w:rsid w:val="00CF3262"/>
    <w:rsid w:val="00CF34B8"/>
    <w:rsid w:val="00CF3517"/>
    <w:rsid w:val="00CF46FC"/>
    <w:rsid w:val="00CF54F2"/>
    <w:rsid w:val="00CF71F2"/>
    <w:rsid w:val="00CF7A9B"/>
    <w:rsid w:val="00D00910"/>
    <w:rsid w:val="00D00BF4"/>
    <w:rsid w:val="00D00C1F"/>
    <w:rsid w:val="00D01F8A"/>
    <w:rsid w:val="00D03736"/>
    <w:rsid w:val="00D0393F"/>
    <w:rsid w:val="00D03E37"/>
    <w:rsid w:val="00D0475D"/>
    <w:rsid w:val="00D04FBC"/>
    <w:rsid w:val="00D05109"/>
    <w:rsid w:val="00D05CED"/>
    <w:rsid w:val="00D060A3"/>
    <w:rsid w:val="00D06CC3"/>
    <w:rsid w:val="00D07099"/>
    <w:rsid w:val="00D072CA"/>
    <w:rsid w:val="00D072EE"/>
    <w:rsid w:val="00D1068C"/>
    <w:rsid w:val="00D10F6A"/>
    <w:rsid w:val="00D1195A"/>
    <w:rsid w:val="00D125A0"/>
    <w:rsid w:val="00D12FAC"/>
    <w:rsid w:val="00D13B4F"/>
    <w:rsid w:val="00D14398"/>
    <w:rsid w:val="00D1490F"/>
    <w:rsid w:val="00D14A8A"/>
    <w:rsid w:val="00D15E5B"/>
    <w:rsid w:val="00D16478"/>
    <w:rsid w:val="00D165B2"/>
    <w:rsid w:val="00D16C99"/>
    <w:rsid w:val="00D16FAA"/>
    <w:rsid w:val="00D1785F"/>
    <w:rsid w:val="00D17DF7"/>
    <w:rsid w:val="00D20912"/>
    <w:rsid w:val="00D21486"/>
    <w:rsid w:val="00D22AD2"/>
    <w:rsid w:val="00D22E62"/>
    <w:rsid w:val="00D22EE2"/>
    <w:rsid w:val="00D23540"/>
    <w:rsid w:val="00D23CD5"/>
    <w:rsid w:val="00D23F24"/>
    <w:rsid w:val="00D240E8"/>
    <w:rsid w:val="00D24EC6"/>
    <w:rsid w:val="00D257CF"/>
    <w:rsid w:val="00D26047"/>
    <w:rsid w:val="00D26BC3"/>
    <w:rsid w:val="00D26C0D"/>
    <w:rsid w:val="00D26E34"/>
    <w:rsid w:val="00D272A8"/>
    <w:rsid w:val="00D273AA"/>
    <w:rsid w:val="00D273D4"/>
    <w:rsid w:val="00D27470"/>
    <w:rsid w:val="00D27E34"/>
    <w:rsid w:val="00D30D37"/>
    <w:rsid w:val="00D3131F"/>
    <w:rsid w:val="00D316CD"/>
    <w:rsid w:val="00D31BAB"/>
    <w:rsid w:val="00D3241A"/>
    <w:rsid w:val="00D32507"/>
    <w:rsid w:val="00D3322C"/>
    <w:rsid w:val="00D33625"/>
    <w:rsid w:val="00D34541"/>
    <w:rsid w:val="00D34591"/>
    <w:rsid w:val="00D34DDA"/>
    <w:rsid w:val="00D3542D"/>
    <w:rsid w:val="00D36B71"/>
    <w:rsid w:val="00D36FA0"/>
    <w:rsid w:val="00D37062"/>
    <w:rsid w:val="00D3778D"/>
    <w:rsid w:val="00D379A5"/>
    <w:rsid w:val="00D37ADB"/>
    <w:rsid w:val="00D41E3E"/>
    <w:rsid w:val="00D42897"/>
    <w:rsid w:val="00D42E21"/>
    <w:rsid w:val="00D42E96"/>
    <w:rsid w:val="00D42F35"/>
    <w:rsid w:val="00D439BF"/>
    <w:rsid w:val="00D43B7D"/>
    <w:rsid w:val="00D43DE0"/>
    <w:rsid w:val="00D44FEE"/>
    <w:rsid w:val="00D45766"/>
    <w:rsid w:val="00D458EF"/>
    <w:rsid w:val="00D4596C"/>
    <w:rsid w:val="00D4668D"/>
    <w:rsid w:val="00D4672F"/>
    <w:rsid w:val="00D46A88"/>
    <w:rsid w:val="00D46E33"/>
    <w:rsid w:val="00D479C9"/>
    <w:rsid w:val="00D47C2F"/>
    <w:rsid w:val="00D50012"/>
    <w:rsid w:val="00D502B4"/>
    <w:rsid w:val="00D506D0"/>
    <w:rsid w:val="00D513A9"/>
    <w:rsid w:val="00D5168D"/>
    <w:rsid w:val="00D51DB1"/>
    <w:rsid w:val="00D52DEC"/>
    <w:rsid w:val="00D5301E"/>
    <w:rsid w:val="00D532F0"/>
    <w:rsid w:val="00D536AC"/>
    <w:rsid w:val="00D54204"/>
    <w:rsid w:val="00D54E00"/>
    <w:rsid w:val="00D553FB"/>
    <w:rsid w:val="00D55DCE"/>
    <w:rsid w:val="00D5637A"/>
    <w:rsid w:val="00D5789E"/>
    <w:rsid w:val="00D60654"/>
    <w:rsid w:val="00D60CBC"/>
    <w:rsid w:val="00D62A38"/>
    <w:rsid w:val="00D639A9"/>
    <w:rsid w:val="00D647B7"/>
    <w:rsid w:val="00D6540A"/>
    <w:rsid w:val="00D67E4A"/>
    <w:rsid w:val="00D67F19"/>
    <w:rsid w:val="00D70FCA"/>
    <w:rsid w:val="00D710D1"/>
    <w:rsid w:val="00D717BB"/>
    <w:rsid w:val="00D71999"/>
    <w:rsid w:val="00D7238C"/>
    <w:rsid w:val="00D72392"/>
    <w:rsid w:val="00D724E8"/>
    <w:rsid w:val="00D72AC0"/>
    <w:rsid w:val="00D73669"/>
    <w:rsid w:val="00D739CC"/>
    <w:rsid w:val="00D73D23"/>
    <w:rsid w:val="00D74B2C"/>
    <w:rsid w:val="00D74EA0"/>
    <w:rsid w:val="00D75616"/>
    <w:rsid w:val="00D76B82"/>
    <w:rsid w:val="00D8001F"/>
    <w:rsid w:val="00D82C10"/>
    <w:rsid w:val="00D84173"/>
    <w:rsid w:val="00D85E96"/>
    <w:rsid w:val="00D87C44"/>
    <w:rsid w:val="00D9096C"/>
    <w:rsid w:val="00D9130F"/>
    <w:rsid w:val="00D9136D"/>
    <w:rsid w:val="00D91EFD"/>
    <w:rsid w:val="00D92497"/>
    <w:rsid w:val="00D9399C"/>
    <w:rsid w:val="00D93E2F"/>
    <w:rsid w:val="00D94F4A"/>
    <w:rsid w:val="00D95178"/>
    <w:rsid w:val="00D9532F"/>
    <w:rsid w:val="00D96F31"/>
    <w:rsid w:val="00D978D8"/>
    <w:rsid w:val="00DA0923"/>
    <w:rsid w:val="00DA0EFA"/>
    <w:rsid w:val="00DA2194"/>
    <w:rsid w:val="00DA2850"/>
    <w:rsid w:val="00DA31E1"/>
    <w:rsid w:val="00DA412D"/>
    <w:rsid w:val="00DA41F3"/>
    <w:rsid w:val="00DA460B"/>
    <w:rsid w:val="00DA4D7B"/>
    <w:rsid w:val="00DA4F7C"/>
    <w:rsid w:val="00DA5AF2"/>
    <w:rsid w:val="00DA6698"/>
    <w:rsid w:val="00DA6B7D"/>
    <w:rsid w:val="00DA6E9C"/>
    <w:rsid w:val="00DB0044"/>
    <w:rsid w:val="00DB0226"/>
    <w:rsid w:val="00DB0856"/>
    <w:rsid w:val="00DB1351"/>
    <w:rsid w:val="00DB2D5F"/>
    <w:rsid w:val="00DB314F"/>
    <w:rsid w:val="00DB3215"/>
    <w:rsid w:val="00DB4DAA"/>
    <w:rsid w:val="00DB5DA6"/>
    <w:rsid w:val="00DB5DF1"/>
    <w:rsid w:val="00DB60DF"/>
    <w:rsid w:val="00DB622C"/>
    <w:rsid w:val="00DB7115"/>
    <w:rsid w:val="00DC08EB"/>
    <w:rsid w:val="00DC138E"/>
    <w:rsid w:val="00DC19D7"/>
    <w:rsid w:val="00DC1A9A"/>
    <w:rsid w:val="00DC2B92"/>
    <w:rsid w:val="00DC325E"/>
    <w:rsid w:val="00DC4079"/>
    <w:rsid w:val="00DC412A"/>
    <w:rsid w:val="00DC42C2"/>
    <w:rsid w:val="00DC4D49"/>
    <w:rsid w:val="00DC51EA"/>
    <w:rsid w:val="00DC74DA"/>
    <w:rsid w:val="00DC7AFB"/>
    <w:rsid w:val="00DD2816"/>
    <w:rsid w:val="00DD3639"/>
    <w:rsid w:val="00DD3D15"/>
    <w:rsid w:val="00DD533D"/>
    <w:rsid w:val="00DD5660"/>
    <w:rsid w:val="00DD56B0"/>
    <w:rsid w:val="00DD5B7D"/>
    <w:rsid w:val="00DD5BBB"/>
    <w:rsid w:val="00DD695A"/>
    <w:rsid w:val="00DD6E6B"/>
    <w:rsid w:val="00DD6EA0"/>
    <w:rsid w:val="00DD7860"/>
    <w:rsid w:val="00DD7BFE"/>
    <w:rsid w:val="00DD7DAA"/>
    <w:rsid w:val="00DE072C"/>
    <w:rsid w:val="00DE0EC5"/>
    <w:rsid w:val="00DE1ACD"/>
    <w:rsid w:val="00DE222C"/>
    <w:rsid w:val="00DE2FBD"/>
    <w:rsid w:val="00DE37C6"/>
    <w:rsid w:val="00DE37DA"/>
    <w:rsid w:val="00DE40D4"/>
    <w:rsid w:val="00DE45D2"/>
    <w:rsid w:val="00DE4610"/>
    <w:rsid w:val="00DE4DC9"/>
    <w:rsid w:val="00DE4F56"/>
    <w:rsid w:val="00DE5225"/>
    <w:rsid w:val="00DE547B"/>
    <w:rsid w:val="00DE572C"/>
    <w:rsid w:val="00DE6020"/>
    <w:rsid w:val="00DE663F"/>
    <w:rsid w:val="00DE6D67"/>
    <w:rsid w:val="00DE6FBD"/>
    <w:rsid w:val="00DE7031"/>
    <w:rsid w:val="00DE70F1"/>
    <w:rsid w:val="00DE7368"/>
    <w:rsid w:val="00DE747E"/>
    <w:rsid w:val="00DE75A8"/>
    <w:rsid w:val="00DE7BFB"/>
    <w:rsid w:val="00DE7CB1"/>
    <w:rsid w:val="00DF0685"/>
    <w:rsid w:val="00DF0EF3"/>
    <w:rsid w:val="00DF1C49"/>
    <w:rsid w:val="00DF1D7E"/>
    <w:rsid w:val="00DF1FF2"/>
    <w:rsid w:val="00DF289E"/>
    <w:rsid w:val="00DF37CC"/>
    <w:rsid w:val="00DF488C"/>
    <w:rsid w:val="00DF48AD"/>
    <w:rsid w:val="00DF6622"/>
    <w:rsid w:val="00DF6D70"/>
    <w:rsid w:val="00E003EF"/>
    <w:rsid w:val="00E00416"/>
    <w:rsid w:val="00E00D6D"/>
    <w:rsid w:val="00E012DF"/>
    <w:rsid w:val="00E01B67"/>
    <w:rsid w:val="00E025C3"/>
    <w:rsid w:val="00E03268"/>
    <w:rsid w:val="00E03AE1"/>
    <w:rsid w:val="00E05000"/>
    <w:rsid w:val="00E0503E"/>
    <w:rsid w:val="00E05250"/>
    <w:rsid w:val="00E057A2"/>
    <w:rsid w:val="00E05DA7"/>
    <w:rsid w:val="00E06860"/>
    <w:rsid w:val="00E06B62"/>
    <w:rsid w:val="00E07AB4"/>
    <w:rsid w:val="00E11BD1"/>
    <w:rsid w:val="00E12004"/>
    <w:rsid w:val="00E1299A"/>
    <w:rsid w:val="00E13704"/>
    <w:rsid w:val="00E13F85"/>
    <w:rsid w:val="00E1480C"/>
    <w:rsid w:val="00E15C78"/>
    <w:rsid w:val="00E15CEC"/>
    <w:rsid w:val="00E16073"/>
    <w:rsid w:val="00E166EF"/>
    <w:rsid w:val="00E16855"/>
    <w:rsid w:val="00E16B33"/>
    <w:rsid w:val="00E17349"/>
    <w:rsid w:val="00E21820"/>
    <w:rsid w:val="00E21B3E"/>
    <w:rsid w:val="00E22CE0"/>
    <w:rsid w:val="00E23879"/>
    <w:rsid w:val="00E240C5"/>
    <w:rsid w:val="00E24B3D"/>
    <w:rsid w:val="00E254B2"/>
    <w:rsid w:val="00E2622A"/>
    <w:rsid w:val="00E278B4"/>
    <w:rsid w:val="00E301C1"/>
    <w:rsid w:val="00E30220"/>
    <w:rsid w:val="00E30D2C"/>
    <w:rsid w:val="00E311A8"/>
    <w:rsid w:val="00E319DC"/>
    <w:rsid w:val="00E31A2A"/>
    <w:rsid w:val="00E32263"/>
    <w:rsid w:val="00E32378"/>
    <w:rsid w:val="00E328A8"/>
    <w:rsid w:val="00E332BA"/>
    <w:rsid w:val="00E3362E"/>
    <w:rsid w:val="00E33BB0"/>
    <w:rsid w:val="00E3468F"/>
    <w:rsid w:val="00E35BFC"/>
    <w:rsid w:val="00E3620B"/>
    <w:rsid w:val="00E36830"/>
    <w:rsid w:val="00E36DAC"/>
    <w:rsid w:val="00E40240"/>
    <w:rsid w:val="00E40914"/>
    <w:rsid w:val="00E40D54"/>
    <w:rsid w:val="00E4104A"/>
    <w:rsid w:val="00E420DA"/>
    <w:rsid w:val="00E42B68"/>
    <w:rsid w:val="00E4494A"/>
    <w:rsid w:val="00E44A53"/>
    <w:rsid w:val="00E4566F"/>
    <w:rsid w:val="00E45816"/>
    <w:rsid w:val="00E45E6F"/>
    <w:rsid w:val="00E45F01"/>
    <w:rsid w:val="00E46451"/>
    <w:rsid w:val="00E4682D"/>
    <w:rsid w:val="00E47020"/>
    <w:rsid w:val="00E4780A"/>
    <w:rsid w:val="00E47F0B"/>
    <w:rsid w:val="00E5089A"/>
    <w:rsid w:val="00E51930"/>
    <w:rsid w:val="00E5248F"/>
    <w:rsid w:val="00E52FCB"/>
    <w:rsid w:val="00E531C8"/>
    <w:rsid w:val="00E5363A"/>
    <w:rsid w:val="00E53C87"/>
    <w:rsid w:val="00E53DD3"/>
    <w:rsid w:val="00E53F9D"/>
    <w:rsid w:val="00E54A16"/>
    <w:rsid w:val="00E5713D"/>
    <w:rsid w:val="00E572F1"/>
    <w:rsid w:val="00E575F2"/>
    <w:rsid w:val="00E57B23"/>
    <w:rsid w:val="00E60348"/>
    <w:rsid w:val="00E60526"/>
    <w:rsid w:val="00E60967"/>
    <w:rsid w:val="00E609DC"/>
    <w:rsid w:val="00E61018"/>
    <w:rsid w:val="00E61C21"/>
    <w:rsid w:val="00E62203"/>
    <w:rsid w:val="00E63A22"/>
    <w:rsid w:val="00E63F34"/>
    <w:rsid w:val="00E640E5"/>
    <w:rsid w:val="00E64138"/>
    <w:rsid w:val="00E64265"/>
    <w:rsid w:val="00E648A0"/>
    <w:rsid w:val="00E64A18"/>
    <w:rsid w:val="00E64B16"/>
    <w:rsid w:val="00E65DBC"/>
    <w:rsid w:val="00E662AD"/>
    <w:rsid w:val="00E66689"/>
    <w:rsid w:val="00E666AA"/>
    <w:rsid w:val="00E66883"/>
    <w:rsid w:val="00E66E73"/>
    <w:rsid w:val="00E6732F"/>
    <w:rsid w:val="00E6765C"/>
    <w:rsid w:val="00E706D8"/>
    <w:rsid w:val="00E71D85"/>
    <w:rsid w:val="00E72332"/>
    <w:rsid w:val="00E72AD2"/>
    <w:rsid w:val="00E72BCF"/>
    <w:rsid w:val="00E72DBB"/>
    <w:rsid w:val="00E73311"/>
    <w:rsid w:val="00E73861"/>
    <w:rsid w:val="00E73C79"/>
    <w:rsid w:val="00E740E4"/>
    <w:rsid w:val="00E74BE6"/>
    <w:rsid w:val="00E74F79"/>
    <w:rsid w:val="00E76345"/>
    <w:rsid w:val="00E76B0F"/>
    <w:rsid w:val="00E7707D"/>
    <w:rsid w:val="00E80A41"/>
    <w:rsid w:val="00E80D3C"/>
    <w:rsid w:val="00E8115D"/>
    <w:rsid w:val="00E8128A"/>
    <w:rsid w:val="00E813D4"/>
    <w:rsid w:val="00E81713"/>
    <w:rsid w:val="00E81964"/>
    <w:rsid w:val="00E84184"/>
    <w:rsid w:val="00E85338"/>
    <w:rsid w:val="00E857E3"/>
    <w:rsid w:val="00E85B3A"/>
    <w:rsid w:val="00E86562"/>
    <w:rsid w:val="00E87413"/>
    <w:rsid w:val="00E87D92"/>
    <w:rsid w:val="00E901F5"/>
    <w:rsid w:val="00E91055"/>
    <w:rsid w:val="00E9140C"/>
    <w:rsid w:val="00E91E39"/>
    <w:rsid w:val="00E92394"/>
    <w:rsid w:val="00E929E0"/>
    <w:rsid w:val="00E92AB9"/>
    <w:rsid w:val="00E92CE8"/>
    <w:rsid w:val="00E936B1"/>
    <w:rsid w:val="00E938EB"/>
    <w:rsid w:val="00E940A3"/>
    <w:rsid w:val="00E95066"/>
    <w:rsid w:val="00E96D73"/>
    <w:rsid w:val="00EA0718"/>
    <w:rsid w:val="00EA071C"/>
    <w:rsid w:val="00EA1C1F"/>
    <w:rsid w:val="00EA1F01"/>
    <w:rsid w:val="00EA2087"/>
    <w:rsid w:val="00EA2484"/>
    <w:rsid w:val="00EA2913"/>
    <w:rsid w:val="00EA2DD1"/>
    <w:rsid w:val="00EA33A8"/>
    <w:rsid w:val="00EA354A"/>
    <w:rsid w:val="00EA41E0"/>
    <w:rsid w:val="00EA4B3F"/>
    <w:rsid w:val="00EA4E34"/>
    <w:rsid w:val="00EA55B8"/>
    <w:rsid w:val="00EA5956"/>
    <w:rsid w:val="00EA5CFD"/>
    <w:rsid w:val="00EA6A93"/>
    <w:rsid w:val="00EA6DB6"/>
    <w:rsid w:val="00EA7EC4"/>
    <w:rsid w:val="00EB013E"/>
    <w:rsid w:val="00EB06B1"/>
    <w:rsid w:val="00EB1F80"/>
    <w:rsid w:val="00EB30AC"/>
    <w:rsid w:val="00EB326E"/>
    <w:rsid w:val="00EB3CDC"/>
    <w:rsid w:val="00EB546E"/>
    <w:rsid w:val="00EB5989"/>
    <w:rsid w:val="00EB59E8"/>
    <w:rsid w:val="00EB5D4E"/>
    <w:rsid w:val="00EB73FC"/>
    <w:rsid w:val="00EC044E"/>
    <w:rsid w:val="00EC1136"/>
    <w:rsid w:val="00EC2030"/>
    <w:rsid w:val="00EC2959"/>
    <w:rsid w:val="00EC2F24"/>
    <w:rsid w:val="00EC3630"/>
    <w:rsid w:val="00EC4B04"/>
    <w:rsid w:val="00EC4F81"/>
    <w:rsid w:val="00EC4FB3"/>
    <w:rsid w:val="00EC5080"/>
    <w:rsid w:val="00EC53CF"/>
    <w:rsid w:val="00EC5759"/>
    <w:rsid w:val="00EC5C62"/>
    <w:rsid w:val="00EC6171"/>
    <w:rsid w:val="00EC7102"/>
    <w:rsid w:val="00EC7500"/>
    <w:rsid w:val="00EC752C"/>
    <w:rsid w:val="00EC7587"/>
    <w:rsid w:val="00ED0452"/>
    <w:rsid w:val="00ED0FAA"/>
    <w:rsid w:val="00ED13D0"/>
    <w:rsid w:val="00ED1523"/>
    <w:rsid w:val="00ED22C9"/>
    <w:rsid w:val="00ED2FBA"/>
    <w:rsid w:val="00ED3380"/>
    <w:rsid w:val="00ED57B5"/>
    <w:rsid w:val="00ED58E7"/>
    <w:rsid w:val="00ED5A89"/>
    <w:rsid w:val="00EE028C"/>
    <w:rsid w:val="00EE07DA"/>
    <w:rsid w:val="00EE1032"/>
    <w:rsid w:val="00EE1115"/>
    <w:rsid w:val="00EE1742"/>
    <w:rsid w:val="00EE1D2F"/>
    <w:rsid w:val="00EE296B"/>
    <w:rsid w:val="00EE3191"/>
    <w:rsid w:val="00EE4783"/>
    <w:rsid w:val="00EE4939"/>
    <w:rsid w:val="00EE4AFE"/>
    <w:rsid w:val="00EE5328"/>
    <w:rsid w:val="00EE5F04"/>
    <w:rsid w:val="00EE73F6"/>
    <w:rsid w:val="00EE7CBB"/>
    <w:rsid w:val="00EF0C58"/>
    <w:rsid w:val="00EF0DE3"/>
    <w:rsid w:val="00EF1501"/>
    <w:rsid w:val="00EF1752"/>
    <w:rsid w:val="00EF2BAF"/>
    <w:rsid w:val="00EF379A"/>
    <w:rsid w:val="00EF3A11"/>
    <w:rsid w:val="00EF4897"/>
    <w:rsid w:val="00EF4C9C"/>
    <w:rsid w:val="00EF5193"/>
    <w:rsid w:val="00EF6545"/>
    <w:rsid w:val="00EF65D4"/>
    <w:rsid w:val="00EF74D8"/>
    <w:rsid w:val="00EF7B75"/>
    <w:rsid w:val="00EF7F6D"/>
    <w:rsid w:val="00F012B6"/>
    <w:rsid w:val="00F0152C"/>
    <w:rsid w:val="00F01708"/>
    <w:rsid w:val="00F020F9"/>
    <w:rsid w:val="00F0213F"/>
    <w:rsid w:val="00F028D3"/>
    <w:rsid w:val="00F032B2"/>
    <w:rsid w:val="00F0372D"/>
    <w:rsid w:val="00F04637"/>
    <w:rsid w:val="00F056EB"/>
    <w:rsid w:val="00F05E36"/>
    <w:rsid w:val="00F06ED1"/>
    <w:rsid w:val="00F07998"/>
    <w:rsid w:val="00F07E99"/>
    <w:rsid w:val="00F1015B"/>
    <w:rsid w:val="00F123E0"/>
    <w:rsid w:val="00F12B42"/>
    <w:rsid w:val="00F13BFD"/>
    <w:rsid w:val="00F13E98"/>
    <w:rsid w:val="00F13F77"/>
    <w:rsid w:val="00F145AF"/>
    <w:rsid w:val="00F14E1A"/>
    <w:rsid w:val="00F1540A"/>
    <w:rsid w:val="00F15D3D"/>
    <w:rsid w:val="00F15FE4"/>
    <w:rsid w:val="00F16151"/>
    <w:rsid w:val="00F1657B"/>
    <w:rsid w:val="00F16ED5"/>
    <w:rsid w:val="00F1704F"/>
    <w:rsid w:val="00F176A7"/>
    <w:rsid w:val="00F177B5"/>
    <w:rsid w:val="00F200BA"/>
    <w:rsid w:val="00F20CC2"/>
    <w:rsid w:val="00F20D7E"/>
    <w:rsid w:val="00F212E0"/>
    <w:rsid w:val="00F2323D"/>
    <w:rsid w:val="00F232E4"/>
    <w:rsid w:val="00F23F33"/>
    <w:rsid w:val="00F23F62"/>
    <w:rsid w:val="00F2468E"/>
    <w:rsid w:val="00F25444"/>
    <w:rsid w:val="00F255EA"/>
    <w:rsid w:val="00F26474"/>
    <w:rsid w:val="00F272AE"/>
    <w:rsid w:val="00F27815"/>
    <w:rsid w:val="00F27CAF"/>
    <w:rsid w:val="00F27CF4"/>
    <w:rsid w:val="00F30084"/>
    <w:rsid w:val="00F3060A"/>
    <w:rsid w:val="00F3106F"/>
    <w:rsid w:val="00F31201"/>
    <w:rsid w:val="00F3156E"/>
    <w:rsid w:val="00F3219B"/>
    <w:rsid w:val="00F32439"/>
    <w:rsid w:val="00F345F8"/>
    <w:rsid w:val="00F35382"/>
    <w:rsid w:val="00F35872"/>
    <w:rsid w:val="00F367B8"/>
    <w:rsid w:val="00F36B05"/>
    <w:rsid w:val="00F36F45"/>
    <w:rsid w:val="00F4089D"/>
    <w:rsid w:val="00F40ECB"/>
    <w:rsid w:val="00F42A7A"/>
    <w:rsid w:val="00F42FDD"/>
    <w:rsid w:val="00F439E1"/>
    <w:rsid w:val="00F442CF"/>
    <w:rsid w:val="00F4443B"/>
    <w:rsid w:val="00F44D11"/>
    <w:rsid w:val="00F44D21"/>
    <w:rsid w:val="00F44E16"/>
    <w:rsid w:val="00F45293"/>
    <w:rsid w:val="00F45428"/>
    <w:rsid w:val="00F4612B"/>
    <w:rsid w:val="00F4635A"/>
    <w:rsid w:val="00F46374"/>
    <w:rsid w:val="00F46A1B"/>
    <w:rsid w:val="00F46B84"/>
    <w:rsid w:val="00F46BD1"/>
    <w:rsid w:val="00F4711B"/>
    <w:rsid w:val="00F47DFE"/>
    <w:rsid w:val="00F50777"/>
    <w:rsid w:val="00F517DF"/>
    <w:rsid w:val="00F518F8"/>
    <w:rsid w:val="00F51C25"/>
    <w:rsid w:val="00F51CE1"/>
    <w:rsid w:val="00F5340C"/>
    <w:rsid w:val="00F53868"/>
    <w:rsid w:val="00F539C5"/>
    <w:rsid w:val="00F54CE3"/>
    <w:rsid w:val="00F5508C"/>
    <w:rsid w:val="00F55354"/>
    <w:rsid w:val="00F5550D"/>
    <w:rsid w:val="00F55B31"/>
    <w:rsid w:val="00F55CCA"/>
    <w:rsid w:val="00F56238"/>
    <w:rsid w:val="00F56775"/>
    <w:rsid w:val="00F570C3"/>
    <w:rsid w:val="00F570C9"/>
    <w:rsid w:val="00F62733"/>
    <w:rsid w:val="00F6295F"/>
    <w:rsid w:val="00F6312D"/>
    <w:rsid w:val="00F63836"/>
    <w:rsid w:val="00F641AF"/>
    <w:rsid w:val="00F65E58"/>
    <w:rsid w:val="00F66192"/>
    <w:rsid w:val="00F6655F"/>
    <w:rsid w:val="00F66865"/>
    <w:rsid w:val="00F66AA4"/>
    <w:rsid w:val="00F67523"/>
    <w:rsid w:val="00F7015C"/>
    <w:rsid w:val="00F703A5"/>
    <w:rsid w:val="00F70C1A"/>
    <w:rsid w:val="00F7102A"/>
    <w:rsid w:val="00F71AF9"/>
    <w:rsid w:val="00F71C23"/>
    <w:rsid w:val="00F72725"/>
    <w:rsid w:val="00F729DE"/>
    <w:rsid w:val="00F73CC5"/>
    <w:rsid w:val="00F759C7"/>
    <w:rsid w:val="00F76883"/>
    <w:rsid w:val="00F76FF7"/>
    <w:rsid w:val="00F771F1"/>
    <w:rsid w:val="00F80297"/>
    <w:rsid w:val="00F80804"/>
    <w:rsid w:val="00F808ED"/>
    <w:rsid w:val="00F80A7E"/>
    <w:rsid w:val="00F81203"/>
    <w:rsid w:val="00F81B0C"/>
    <w:rsid w:val="00F826CA"/>
    <w:rsid w:val="00F82D84"/>
    <w:rsid w:val="00F83D02"/>
    <w:rsid w:val="00F84C47"/>
    <w:rsid w:val="00F85C4D"/>
    <w:rsid w:val="00F8610D"/>
    <w:rsid w:val="00F86A2E"/>
    <w:rsid w:val="00F86CDE"/>
    <w:rsid w:val="00F876B1"/>
    <w:rsid w:val="00F87AF2"/>
    <w:rsid w:val="00F87EA0"/>
    <w:rsid w:val="00F87F48"/>
    <w:rsid w:val="00F900BF"/>
    <w:rsid w:val="00F901B1"/>
    <w:rsid w:val="00F906E8"/>
    <w:rsid w:val="00F912DD"/>
    <w:rsid w:val="00F91428"/>
    <w:rsid w:val="00F91769"/>
    <w:rsid w:val="00F919BA"/>
    <w:rsid w:val="00F924D9"/>
    <w:rsid w:val="00F92782"/>
    <w:rsid w:val="00F92DE6"/>
    <w:rsid w:val="00F9320A"/>
    <w:rsid w:val="00F93F1C"/>
    <w:rsid w:val="00F93F7D"/>
    <w:rsid w:val="00F951F6"/>
    <w:rsid w:val="00F95B7F"/>
    <w:rsid w:val="00F96730"/>
    <w:rsid w:val="00F96CC5"/>
    <w:rsid w:val="00F97C0E"/>
    <w:rsid w:val="00FA059E"/>
    <w:rsid w:val="00FA06BD"/>
    <w:rsid w:val="00FA15AE"/>
    <w:rsid w:val="00FA197F"/>
    <w:rsid w:val="00FA210F"/>
    <w:rsid w:val="00FA2762"/>
    <w:rsid w:val="00FA29BF"/>
    <w:rsid w:val="00FA2DED"/>
    <w:rsid w:val="00FA36DF"/>
    <w:rsid w:val="00FA3859"/>
    <w:rsid w:val="00FA44AE"/>
    <w:rsid w:val="00FA4A04"/>
    <w:rsid w:val="00FA5179"/>
    <w:rsid w:val="00FA5D70"/>
    <w:rsid w:val="00FA697A"/>
    <w:rsid w:val="00FA6CD4"/>
    <w:rsid w:val="00FA7246"/>
    <w:rsid w:val="00FB022C"/>
    <w:rsid w:val="00FB0489"/>
    <w:rsid w:val="00FB09ED"/>
    <w:rsid w:val="00FB0DA5"/>
    <w:rsid w:val="00FB1A68"/>
    <w:rsid w:val="00FB223E"/>
    <w:rsid w:val="00FB23A8"/>
    <w:rsid w:val="00FB3138"/>
    <w:rsid w:val="00FB321B"/>
    <w:rsid w:val="00FB3EC6"/>
    <w:rsid w:val="00FB5A9E"/>
    <w:rsid w:val="00FB5AB2"/>
    <w:rsid w:val="00FB5BA5"/>
    <w:rsid w:val="00FB626F"/>
    <w:rsid w:val="00FB66CF"/>
    <w:rsid w:val="00FB72B6"/>
    <w:rsid w:val="00FC08EF"/>
    <w:rsid w:val="00FC116C"/>
    <w:rsid w:val="00FC125F"/>
    <w:rsid w:val="00FC1A5F"/>
    <w:rsid w:val="00FC2BAF"/>
    <w:rsid w:val="00FC2DD3"/>
    <w:rsid w:val="00FC4872"/>
    <w:rsid w:val="00FC4D3C"/>
    <w:rsid w:val="00FC4DEE"/>
    <w:rsid w:val="00FC5026"/>
    <w:rsid w:val="00FC5045"/>
    <w:rsid w:val="00FC5248"/>
    <w:rsid w:val="00FC58CF"/>
    <w:rsid w:val="00FC5E41"/>
    <w:rsid w:val="00FC6D57"/>
    <w:rsid w:val="00FD1335"/>
    <w:rsid w:val="00FD13F5"/>
    <w:rsid w:val="00FD185A"/>
    <w:rsid w:val="00FD200D"/>
    <w:rsid w:val="00FD2DC5"/>
    <w:rsid w:val="00FD4A3B"/>
    <w:rsid w:val="00FD590F"/>
    <w:rsid w:val="00FD5AE0"/>
    <w:rsid w:val="00FD632C"/>
    <w:rsid w:val="00FD6465"/>
    <w:rsid w:val="00FD708C"/>
    <w:rsid w:val="00FD71E3"/>
    <w:rsid w:val="00FD7626"/>
    <w:rsid w:val="00FD7655"/>
    <w:rsid w:val="00FE07DA"/>
    <w:rsid w:val="00FE13B1"/>
    <w:rsid w:val="00FE1FC2"/>
    <w:rsid w:val="00FE1FC4"/>
    <w:rsid w:val="00FE270E"/>
    <w:rsid w:val="00FE3A05"/>
    <w:rsid w:val="00FE3D93"/>
    <w:rsid w:val="00FE421D"/>
    <w:rsid w:val="00FE42D1"/>
    <w:rsid w:val="00FE4987"/>
    <w:rsid w:val="00FE4CDE"/>
    <w:rsid w:val="00FE5E40"/>
    <w:rsid w:val="00FE6277"/>
    <w:rsid w:val="00FE65F3"/>
    <w:rsid w:val="00FE798C"/>
    <w:rsid w:val="00FF06FB"/>
    <w:rsid w:val="00FF2205"/>
    <w:rsid w:val="00FF404B"/>
    <w:rsid w:val="00FF4DBC"/>
    <w:rsid w:val="00FF4EA6"/>
    <w:rsid w:val="00FF5ABD"/>
    <w:rsid w:val="00FF5B8D"/>
    <w:rsid w:val="00FF7D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68CB2"/>
  <w15:docId w15:val="{1CB01116-0CE1-C84F-B368-B9DAD100C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0F4D"/>
    <w:pPr>
      <w:spacing w:before="120" w:after="120" w:line="360" w:lineRule="auto"/>
    </w:pPr>
    <w:rPr>
      <w:rFonts w:ascii="Times New Roman" w:eastAsia="Times New Roman" w:hAnsi="Times New Roman"/>
      <w:sz w:val="24"/>
      <w:szCs w:val="24"/>
      <w:lang w:val="en-CA" w:bidi="ar-SA"/>
    </w:rPr>
  </w:style>
  <w:style w:type="paragraph" w:styleId="Heading1">
    <w:name w:val="heading 1"/>
    <w:basedOn w:val="Normal"/>
    <w:next w:val="Normal"/>
    <w:link w:val="Heading1Char"/>
    <w:uiPriority w:val="9"/>
    <w:qFormat/>
    <w:rsid w:val="00196B6E"/>
    <w:pPr>
      <w:keepNext/>
      <w:numPr>
        <w:numId w:val="1"/>
      </w:numPr>
      <w:spacing w:before="240" w:after="60"/>
      <w:outlineLvl w:val="0"/>
    </w:pPr>
    <w:rPr>
      <w:rFonts w:asciiTheme="majorHAnsi" w:eastAsiaTheme="majorEastAsia" w:hAnsiTheme="majorHAnsi"/>
      <w:b/>
      <w:bCs/>
      <w:kern w:val="32"/>
      <w:szCs w:val="32"/>
      <w:lang w:val="en-US" w:bidi="en-US"/>
    </w:rPr>
  </w:style>
  <w:style w:type="paragraph" w:styleId="Heading2">
    <w:name w:val="heading 2"/>
    <w:basedOn w:val="Normal"/>
    <w:next w:val="Normal"/>
    <w:link w:val="Heading2Char"/>
    <w:uiPriority w:val="9"/>
    <w:unhideWhenUsed/>
    <w:qFormat/>
    <w:rsid w:val="00082C83"/>
    <w:pPr>
      <w:keepNext/>
      <w:numPr>
        <w:ilvl w:val="1"/>
        <w:numId w:val="1"/>
      </w:numPr>
      <w:spacing w:before="240" w:after="60"/>
      <w:outlineLvl w:val="1"/>
    </w:pPr>
    <w:rPr>
      <w:rFonts w:asciiTheme="majorHAnsi" w:eastAsiaTheme="majorEastAsia" w:hAnsiTheme="majorHAnsi"/>
      <w:b/>
      <w:bCs/>
      <w:i/>
      <w:iCs/>
      <w:sz w:val="22"/>
      <w:szCs w:val="28"/>
      <w:lang w:val="en-US" w:bidi="en-US"/>
    </w:rPr>
  </w:style>
  <w:style w:type="paragraph" w:styleId="Heading3">
    <w:name w:val="heading 3"/>
    <w:basedOn w:val="Normal"/>
    <w:next w:val="Normal"/>
    <w:link w:val="Heading3Char"/>
    <w:uiPriority w:val="9"/>
    <w:unhideWhenUsed/>
    <w:qFormat/>
    <w:rsid w:val="00082C83"/>
    <w:pPr>
      <w:keepNext/>
      <w:numPr>
        <w:ilvl w:val="2"/>
        <w:numId w:val="1"/>
      </w:numPr>
      <w:spacing w:before="240" w:after="60"/>
      <w:outlineLvl w:val="2"/>
    </w:pPr>
    <w:rPr>
      <w:rFonts w:asciiTheme="majorHAnsi" w:eastAsiaTheme="majorEastAsia" w:hAnsiTheme="majorHAnsi"/>
      <w:b/>
      <w:bCs/>
      <w:sz w:val="20"/>
      <w:szCs w:val="26"/>
      <w:lang w:val="en-US" w:bidi="en-US"/>
    </w:rPr>
  </w:style>
  <w:style w:type="paragraph" w:styleId="Heading4">
    <w:name w:val="heading 4"/>
    <w:basedOn w:val="Normal"/>
    <w:next w:val="Normal"/>
    <w:link w:val="Heading4Char"/>
    <w:uiPriority w:val="9"/>
    <w:unhideWhenUsed/>
    <w:qFormat/>
    <w:rsid w:val="004F7B38"/>
    <w:pPr>
      <w:keepNext/>
      <w:numPr>
        <w:ilvl w:val="3"/>
        <w:numId w:val="1"/>
      </w:numPr>
      <w:spacing w:before="240" w:after="60"/>
      <w:outlineLvl w:val="3"/>
    </w:pPr>
    <w:rPr>
      <w:rFonts w:asciiTheme="minorHAnsi" w:eastAsiaTheme="minorEastAsia" w:hAnsiTheme="minorHAnsi"/>
      <w:b/>
      <w:bCs/>
      <w:sz w:val="22"/>
      <w:szCs w:val="28"/>
      <w:lang w:val="en-US" w:bidi="en-US"/>
    </w:rPr>
  </w:style>
  <w:style w:type="paragraph" w:styleId="Heading5">
    <w:name w:val="heading 5"/>
    <w:basedOn w:val="Normal"/>
    <w:next w:val="Normal"/>
    <w:link w:val="Heading5Char"/>
    <w:uiPriority w:val="9"/>
    <w:unhideWhenUsed/>
    <w:qFormat/>
    <w:rsid w:val="006549B4"/>
    <w:pPr>
      <w:numPr>
        <w:ilvl w:val="4"/>
        <w:numId w:val="1"/>
      </w:numPr>
      <w:spacing w:before="240" w:after="60"/>
      <w:outlineLvl w:val="4"/>
    </w:pPr>
    <w:rPr>
      <w:rFonts w:asciiTheme="minorHAnsi" w:eastAsiaTheme="minorEastAsia" w:hAnsiTheme="minorHAnsi"/>
      <w:b/>
      <w:bCs/>
      <w:i/>
      <w:iCs/>
      <w:sz w:val="26"/>
      <w:szCs w:val="26"/>
      <w:lang w:val="en-US" w:bidi="en-US"/>
    </w:rPr>
  </w:style>
  <w:style w:type="paragraph" w:styleId="Heading6">
    <w:name w:val="heading 6"/>
    <w:basedOn w:val="Normal"/>
    <w:next w:val="Normal"/>
    <w:link w:val="Heading6Char"/>
    <w:uiPriority w:val="9"/>
    <w:semiHidden/>
    <w:unhideWhenUsed/>
    <w:qFormat/>
    <w:rsid w:val="006549B4"/>
    <w:pPr>
      <w:numPr>
        <w:ilvl w:val="5"/>
        <w:numId w:val="1"/>
      </w:numPr>
      <w:spacing w:before="240" w:after="60"/>
      <w:outlineLvl w:val="5"/>
    </w:pPr>
    <w:rPr>
      <w:rFonts w:asciiTheme="minorHAnsi" w:eastAsiaTheme="minorEastAsia" w:hAnsiTheme="minorHAnsi"/>
      <w:b/>
      <w:bCs/>
      <w:sz w:val="22"/>
      <w:szCs w:val="22"/>
      <w:lang w:val="en-US" w:bidi="en-US"/>
    </w:rPr>
  </w:style>
  <w:style w:type="paragraph" w:styleId="Heading7">
    <w:name w:val="heading 7"/>
    <w:basedOn w:val="Normal"/>
    <w:next w:val="Normal"/>
    <w:link w:val="Heading7Char"/>
    <w:uiPriority w:val="9"/>
    <w:semiHidden/>
    <w:unhideWhenUsed/>
    <w:qFormat/>
    <w:rsid w:val="006549B4"/>
    <w:pPr>
      <w:numPr>
        <w:ilvl w:val="6"/>
        <w:numId w:val="1"/>
      </w:numPr>
      <w:spacing w:before="240" w:after="60"/>
      <w:outlineLvl w:val="6"/>
    </w:pPr>
    <w:rPr>
      <w:rFonts w:asciiTheme="minorHAnsi" w:eastAsiaTheme="minorEastAsia" w:hAnsiTheme="minorHAnsi"/>
      <w:sz w:val="20"/>
      <w:lang w:val="en-US" w:bidi="en-US"/>
    </w:rPr>
  </w:style>
  <w:style w:type="paragraph" w:styleId="Heading8">
    <w:name w:val="heading 8"/>
    <w:basedOn w:val="Normal"/>
    <w:next w:val="Normal"/>
    <w:link w:val="Heading8Char"/>
    <w:uiPriority w:val="9"/>
    <w:semiHidden/>
    <w:unhideWhenUsed/>
    <w:qFormat/>
    <w:rsid w:val="006549B4"/>
    <w:pPr>
      <w:numPr>
        <w:ilvl w:val="7"/>
        <w:numId w:val="1"/>
      </w:numPr>
      <w:spacing w:before="240" w:after="60"/>
      <w:outlineLvl w:val="7"/>
    </w:pPr>
    <w:rPr>
      <w:rFonts w:asciiTheme="minorHAnsi" w:eastAsiaTheme="minorEastAsia" w:hAnsiTheme="minorHAnsi"/>
      <w:i/>
      <w:iCs/>
      <w:sz w:val="20"/>
      <w:lang w:val="en-US" w:bidi="en-US"/>
    </w:rPr>
  </w:style>
  <w:style w:type="paragraph" w:styleId="Heading9">
    <w:name w:val="heading 9"/>
    <w:basedOn w:val="Normal"/>
    <w:next w:val="Normal"/>
    <w:link w:val="Heading9Char"/>
    <w:uiPriority w:val="9"/>
    <w:semiHidden/>
    <w:unhideWhenUsed/>
    <w:qFormat/>
    <w:rsid w:val="006549B4"/>
    <w:pPr>
      <w:numPr>
        <w:ilvl w:val="8"/>
        <w:numId w:val="1"/>
      </w:numPr>
      <w:spacing w:before="240" w:after="60"/>
      <w:outlineLvl w:val="8"/>
    </w:pPr>
    <w:rPr>
      <w:rFonts w:asciiTheme="majorHAnsi" w:eastAsiaTheme="majorEastAsia" w:hAnsiTheme="majorHAnsi"/>
      <w:sz w:val="22"/>
      <w:szCs w:val="2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33A"/>
    <w:pPr>
      <w:numPr>
        <w:numId w:val="2"/>
      </w:numPr>
      <w:contextualSpacing/>
    </w:pPr>
    <w:rPr>
      <w:rFonts w:asciiTheme="minorHAnsi" w:eastAsiaTheme="minorEastAsia" w:hAnsiTheme="minorHAnsi"/>
      <w:lang w:val="en-US" w:bidi="en-US"/>
    </w:rPr>
  </w:style>
  <w:style w:type="paragraph" w:styleId="Title">
    <w:name w:val="Title"/>
    <w:basedOn w:val="Normal"/>
    <w:next w:val="Normal"/>
    <w:link w:val="TitleChar"/>
    <w:uiPriority w:val="10"/>
    <w:qFormat/>
    <w:rsid w:val="006549B4"/>
    <w:pPr>
      <w:spacing w:before="240" w:after="60"/>
      <w:jc w:val="center"/>
      <w:outlineLvl w:val="0"/>
    </w:pPr>
    <w:rPr>
      <w:rFonts w:asciiTheme="majorHAnsi" w:eastAsiaTheme="majorEastAsia" w:hAnsiTheme="majorHAnsi" w:cstheme="majorBidi"/>
      <w:b/>
      <w:bCs/>
      <w:kern w:val="28"/>
      <w:sz w:val="32"/>
      <w:szCs w:val="32"/>
      <w:lang w:val="en-US" w:bidi="en-US"/>
    </w:rPr>
  </w:style>
  <w:style w:type="character" w:customStyle="1" w:styleId="TitleChar">
    <w:name w:val="Title Char"/>
    <w:basedOn w:val="DefaultParagraphFont"/>
    <w:link w:val="Title"/>
    <w:uiPriority w:val="10"/>
    <w:rsid w:val="006549B4"/>
    <w:rPr>
      <w:rFonts w:asciiTheme="majorHAnsi" w:eastAsiaTheme="majorEastAsia" w:hAnsiTheme="majorHAnsi" w:cstheme="majorBidi"/>
      <w:b/>
      <w:bCs/>
      <w:kern w:val="28"/>
      <w:sz w:val="32"/>
      <w:szCs w:val="32"/>
    </w:rPr>
  </w:style>
  <w:style w:type="character" w:customStyle="1" w:styleId="Heading1Char">
    <w:name w:val="Heading 1 Char"/>
    <w:basedOn w:val="DefaultParagraphFont"/>
    <w:link w:val="Heading1"/>
    <w:uiPriority w:val="9"/>
    <w:rsid w:val="00196B6E"/>
    <w:rPr>
      <w:rFonts w:asciiTheme="majorHAnsi" w:eastAsiaTheme="majorEastAsia" w:hAnsiTheme="majorHAnsi"/>
      <w:b/>
      <w:bCs/>
      <w:kern w:val="32"/>
      <w:sz w:val="24"/>
      <w:szCs w:val="32"/>
    </w:rPr>
  </w:style>
  <w:style w:type="character" w:customStyle="1" w:styleId="Heading2Char">
    <w:name w:val="Heading 2 Char"/>
    <w:basedOn w:val="DefaultParagraphFont"/>
    <w:link w:val="Heading2"/>
    <w:uiPriority w:val="9"/>
    <w:rsid w:val="00082C83"/>
    <w:rPr>
      <w:rFonts w:asciiTheme="majorHAnsi" w:eastAsiaTheme="majorEastAsia" w:hAnsiTheme="majorHAnsi"/>
      <w:b/>
      <w:bCs/>
      <w:i/>
      <w:iCs/>
      <w:szCs w:val="28"/>
    </w:rPr>
  </w:style>
  <w:style w:type="character" w:customStyle="1" w:styleId="Heading3Char">
    <w:name w:val="Heading 3 Char"/>
    <w:basedOn w:val="DefaultParagraphFont"/>
    <w:link w:val="Heading3"/>
    <w:uiPriority w:val="9"/>
    <w:rsid w:val="00082C83"/>
    <w:rPr>
      <w:rFonts w:asciiTheme="majorHAnsi" w:eastAsiaTheme="majorEastAsia" w:hAnsiTheme="majorHAnsi"/>
      <w:b/>
      <w:bCs/>
      <w:sz w:val="20"/>
      <w:szCs w:val="26"/>
    </w:rPr>
  </w:style>
  <w:style w:type="character" w:customStyle="1" w:styleId="Heading4Char">
    <w:name w:val="Heading 4 Char"/>
    <w:basedOn w:val="DefaultParagraphFont"/>
    <w:link w:val="Heading4"/>
    <w:uiPriority w:val="9"/>
    <w:rsid w:val="004F7B38"/>
    <w:rPr>
      <w:b/>
      <w:bCs/>
      <w:szCs w:val="28"/>
    </w:rPr>
  </w:style>
  <w:style w:type="character" w:customStyle="1" w:styleId="Heading5Char">
    <w:name w:val="Heading 5 Char"/>
    <w:basedOn w:val="DefaultParagraphFont"/>
    <w:link w:val="Heading5"/>
    <w:uiPriority w:val="9"/>
    <w:rsid w:val="006549B4"/>
    <w:rPr>
      <w:b/>
      <w:bCs/>
      <w:i/>
      <w:iCs/>
      <w:sz w:val="26"/>
      <w:szCs w:val="26"/>
    </w:rPr>
  </w:style>
  <w:style w:type="character" w:customStyle="1" w:styleId="Heading6Char">
    <w:name w:val="Heading 6 Char"/>
    <w:basedOn w:val="DefaultParagraphFont"/>
    <w:link w:val="Heading6"/>
    <w:uiPriority w:val="9"/>
    <w:semiHidden/>
    <w:rsid w:val="006549B4"/>
    <w:rPr>
      <w:b/>
      <w:bCs/>
    </w:rPr>
  </w:style>
  <w:style w:type="character" w:customStyle="1" w:styleId="Heading7Char">
    <w:name w:val="Heading 7 Char"/>
    <w:basedOn w:val="DefaultParagraphFont"/>
    <w:link w:val="Heading7"/>
    <w:uiPriority w:val="9"/>
    <w:semiHidden/>
    <w:rsid w:val="006549B4"/>
    <w:rPr>
      <w:sz w:val="20"/>
      <w:szCs w:val="24"/>
    </w:rPr>
  </w:style>
  <w:style w:type="character" w:customStyle="1" w:styleId="Heading8Char">
    <w:name w:val="Heading 8 Char"/>
    <w:basedOn w:val="DefaultParagraphFont"/>
    <w:link w:val="Heading8"/>
    <w:uiPriority w:val="9"/>
    <w:semiHidden/>
    <w:rsid w:val="006549B4"/>
    <w:rPr>
      <w:i/>
      <w:iCs/>
      <w:sz w:val="20"/>
      <w:szCs w:val="24"/>
    </w:rPr>
  </w:style>
  <w:style w:type="character" w:customStyle="1" w:styleId="Heading9Char">
    <w:name w:val="Heading 9 Char"/>
    <w:basedOn w:val="DefaultParagraphFont"/>
    <w:link w:val="Heading9"/>
    <w:uiPriority w:val="9"/>
    <w:semiHidden/>
    <w:rsid w:val="006549B4"/>
    <w:rPr>
      <w:rFonts w:asciiTheme="majorHAnsi" w:eastAsiaTheme="majorEastAsia" w:hAnsiTheme="majorHAnsi"/>
    </w:rPr>
  </w:style>
  <w:style w:type="paragraph" w:styleId="Subtitle">
    <w:name w:val="Subtitle"/>
    <w:basedOn w:val="Normal"/>
    <w:next w:val="Normal"/>
    <w:link w:val="SubtitleChar"/>
    <w:uiPriority w:val="11"/>
    <w:qFormat/>
    <w:rsid w:val="006549B4"/>
    <w:pPr>
      <w:spacing w:after="60"/>
      <w:jc w:val="center"/>
      <w:outlineLvl w:val="1"/>
    </w:pPr>
    <w:rPr>
      <w:rFonts w:asciiTheme="majorHAnsi" w:eastAsiaTheme="majorEastAsia" w:hAnsiTheme="majorHAnsi"/>
      <w:sz w:val="20"/>
      <w:lang w:val="en-US" w:bidi="en-US"/>
    </w:rPr>
  </w:style>
  <w:style w:type="character" w:customStyle="1" w:styleId="SubtitleChar">
    <w:name w:val="Subtitle Char"/>
    <w:basedOn w:val="DefaultParagraphFont"/>
    <w:link w:val="Subtitle"/>
    <w:uiPriority w:val="11"/>
    <w:rsid w:val="006549B4"/>
    <w:rPr>
      <w:rFonts w:asciiTheme="majorHAnsi" w:eastAsiaTheme="majorEastAsia" w:hAnsiTheme="majorHAnsi"/>
      <w:sz w:val="24"/>
      <w:szCs w:val="24"/>
    </w:rPr>
  </w:style>
  <w:style w:type="character" w:styleId="Strong">
    <w:name w:val="Strong"/>
    <w:basedOn w:val="DefaultParagraphFont"/>
    <w:uiPriority w:val="22"/>
    <w:qFormat/>
    <w:rsid w:val="006549B4"/>
    <w:rPr>
      <w:b/>
      <w:bCs/>
    </w:rPr>
  </w:style>
  <w:style w:type="character" w:styleId="Emphasis">
    <w:name w:val="Emphasis"/>
    <w:basedOn w:val="DefaultParagraphFont"/>
    <w:uiPriority w:val="20"/>
    <w:qFormat/>
    <w:rsid w:val="006549B4"/>
    <w:rPr>
      <w:rFonts w:asciiTheme="minorHAnsi" w:hAnsiTheme="minorHAnsi"/>
      <w:b/>
      <w:i/>
      <w:iCs/>
    </w:rPr>
  </w:style>
  <w:style w:type="paragraph" w:styleId="NoSpacing">
    <w:name w:val="No Spacing"/>
    <w:basedOn w:val="Normal"/>
    <w:uiPriority w:val="1"/>
    <w:qFormat/>
    <w:rsid w:val="00D51DB1"/>
    <w:pPr>
      <w:framePr w:hSpace="180" w:wrap="around" w:vAnchor="text" w:hAnchor="margin" w:y="128"/>
      <w:spacing w:before="0" w:after="0" w:line="240" w:lineRule="auto"/>
    </w:pPr>
    <w:rPr>
      <w:sz w:val="21"/>
    </w:rPr>
  </w:style>
  <w:style w:type="paragraph" w:styleId="Quote">
    <w:name w:val="Quote"/>
    <w:basedOn w:val="Normal"/>
    <w:next w:val="Normal"/>
    <w:link w:val="QuoteChar"/>
    <w:uiPriority w:val="29"/>
    <w:qFormat/>
    <w:rsid w:val="006549B4"/>
    <w:rPr>
      <w:rFonts w:asciiTheme="minorHAnsi" w:eastAsiaTheme="minorEastAsia" w:hAnsiTheme="minorHAnsi"/>
      <w:i/>
      <w:sz w:val="20"/>
      <w:lang w:val="en-US" w:bidi="en-US"/>
    </w:rPr>
  </w:style>
  <w:style w:type="character" w:customStyle="1" w:styleId="QuoteChar">
    <w:name w:val="Quote Char"/>
    <w:basedOn w:val="DefaultParagraphFont"/>
    <w:link w:val="Quote"/>
    <w:uiPriority w:val="29"/>
    <w:rsid w:val="006549B4"/>
    <w:rPr>
      <w:i/>
      <w:sz w:val="24"/>
      <w:szCs w:val="24"/>
    </w:rPr>
  </w:style>
  <w:style w:type="paragraph" w:styleId="IntenseQuote">
    <w:name w:val="Intense Quote"/>
    <w:basedOn w:val="Normal"/>
    <w:next w:val="Normal"/>
    <w:link w:val="IntenseQuoteChar"/>
    <w:uiPriority w:val="30"/>
    <w:qFormat/>
    <w:rsid w:val="006549B4"/>
    <w:pPr>
      <w:ind w:left="720" w:right="720"/>
    </w:pPr>
    <w:rPr>
      <w:rFonts w:asciiTheme="minorHAnsi" w:eastAsiaTheme="minorEastAsia" w:hAnsiTheme="minorHAnsi"/>
      <w:b/>
      <w:i/>
      <w:sz w:val="20"/>
      <w:szCs w:val="22"/>
      <w:lang w:val="en-US" w:bidi="en-US"/>
    </w:rPr>
  </w:style>
  <w:style w:type="character" w:customStyle="1" w:styleId="IntenseQuoteChar">
    <w:name w:val="Intense Quote Char"/>
    <w:basedOn w:val="DefaultParagraphFont"/>
    <w:link w:val="IntenseQuote"/>
    <w:uiPriority w:val="30"/>
    <w:rsid w:val="006549B4"/>
    <w:rPr>
      <w:b/>
      <w:i/>
      <w:sz w:val="24"/>
    </w:rPr>
  </w:style>
  <w:style w:type="character" w:styleId="SubtleEmphasis">
    <w:name w:val="Subtle Emphasis"/>
    <w:uiPriority w:val="19"/>
    <w:qFormat/>
    <w:rsid w:val="006549B4"/>
    <w:rPr>
      <w:i/>
      <w:color w:val="5A5A5A" w:themeColor="text1" w:themeTint="A5"/>
    </w:rPr>
  </w:style>
  <w:style w:type="character" w:styleId="IntenseEmphasis">
    <w:name w:val="Intense Emphasis"/>
    <w:basedOn w:val="DefaultParagraphFont"/>
    <w:uiPriority w:val="21"/>
    <w:qFormat/>
    <w:rsid w:val="006549B4"/>
    <w:rPr>
      <w:b/>
      <w:i/>
      <w:sz w:val="24"/>
      <w:szCs w:val="24"/>
      <w:u w:val="single"/>
    </w:rPr>
  </w:style>
  <w:style w:type="character" w:styleId="SubtleReference">
    <w:name w:val="Subtle Reference"/>
    <w:basedOn w:val="DefaultParagraphFont"/>
    <w:uiPriority w:val="31"/>
    <w:qFormat/>
    <w:rsid w:val="006549B4"/>
    <w:rPr>
      <w:sz w:val="24"/>
      <w:szCs w:val="24"/>
      <w:u w:val="single"/>
    </w:rPr>
  </w:style>
  <w:style w:type="character" w:styleId="IntenseReference">
    <w:name w:val="Intense Reference"/>
    <w:basedOn w:val="DefaultParagraphFont"/>
    <w:uiPriority w:val="32"/>
    <w:qFormat/>
    <w:rsid w:val="006549B4"/>
    <w:rPr>
      <w:b/>
      <w:sz w:val="24"/>
      <w:u w:val="single"/>
    </w:rPr>
  </w:style>
  <w:style w:type="character" w:styleId="BookTitle">
    <w:name w:val="Book Title"/>
    <w:basedOn w:val="DefaultParagraphFont"/>
    <w:uiPriority w:val="33"/>
    <w:qFormat/>
    <w:rsid w:val="006549B4"/>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6549B4"/>
    <w:pPr>
      <w:outlineLvl w:val="9"/>
    </w:pPr>
  </w:style>
  <w:style w:type="character" w:styleId="CommentReference">
    <w:name w:val="annotation reference"/>
    <w:basedOn w:val="DefaultParagraphFont"/>
    <w:uiPriority w:val="99"/>
    <w:semiHidden/>
    <w:unhideWhenUsed/>
    <w:rsid w:val="000511A3"/>
    <w:rPr>
      <w:sz w:val="16"/>
      <w:szCs w:val="16"/>
    </w:rPr>
  </w:style>
  <w:style w:type="paragraph" w:styleId="CommentText">
    <w:name w:val="annotation text"/>
    <w:basedOn w:val="Normal"/>
    <w:link w:val="CommentTextChar"/>
    <w:uiPriority w:val="99"/>
    <w:unhideWhenUsed/>
    <w:rsid w:val="000511A3"/>
    <w:rPr>
      <w:rFonts w:asciiTheme="minorHAnsi" w:eastAsiaTheme="minorEastAsia" w:hAnsiTheme="minorHAnsi"/>
      <w:sz w:val="20"/>
      <w:szCs w:val="20"/>
      <w:lang w:val="en-US" w:bidi="en-US"/>
    </w:rPr>
  </w:style>
  <w:style w:type="character" w:customStyle="1" w:styleId="CommentTextChar">
    <w:name w:val="Comment Text Char"/>
    <w:basedOn w:val="DefaultParagraphFont"/>
    <w:link w:val="CommentText"/>
    <w:uiPriority w:val="99"/>
    <w:rsid w:val="000511A3"/>
    <w:rPr>
      <w:sz w:val="20"/>
      <w:szCs w:val="20"/>
    </w:rPr>
  </w:style>
  <w:style w:type="paragraph" w:styleId="CommentSubject">
    <w:name w:val="annotation subject"/>
    <w:basedOn w:val="CommentText"/>
    <w:next w:val="CommentText"/>
    <w:link w:val="CommentSubjectChar"/>
    <w:uiPriority w:val="99"/>
    <w:semiHidden/>
    <w:unhideWhenUsed/>
    <w:rsid w:val="000511A3"/>
    <w:rPr>
      <w:b/>
      <w:bCs/>
    </w:rPr>
  </w:style>
  <w:style w:type="character" w:customStyle="1" w:styleId="CommentSubjectChar">
    <w:name w:val="Comment Subject Char"/>
    <w:basedOn w:val="CommentTextChar"/>
    <w:link w:val="CommentSubject"/>
    <w:uiPriority w:val="99"/>
    <w:semiHidden/>
    <w:rsid w:val="000511A3"/>
    <w:rPr>
      <w:b/>
      <w:bCs/>
      <w:sz w:val="20"/>
      <w:szCs w:val="20"/>
    </w:rPr>
  </w:style>
  <w:style w:type="paragraph" w:styleId="BalloonText">
    <w:name w:val="Balloon Text"/>
    <w:basedOn w:val="Normal"/>
    <w:link w:val="BalloonTextChar"/>
    <w:uiPriority w:val="99"/>
    <w:semiHidden/>
    <w:unhideWhenUsed/>
    <w:rsid w:val="000511A3"/>
    <w:rPr>
      <w:rFonts w:ascii="Tahoma" w:eastAsiaTheme="minorEastAsia" w:hAnsi="Tahoma" w:cs="Tahoma"/>
      <w:sz w:val="16"/>
      <w:szCs w:val="16"/>
      <w:lang w:val="en-US" w:bidi="en-US"/>
    </w:rPr>
  </w:style>
  <w:style w:type="character" w:customStyle="1" w:styleId="BalloonTextChar">
    <w:name w:val="Balloon Text Char"/>
    <w:basedOn w:val="DefaultParagraphFont"/>
    <w:link w:val="BalloonText"/>
    <w:uiPriority w:val="99"/>
    <w:semiHidden/>
    <w:rsid w:val="000511A3"/>
    <w:rPr>
      <w:rFonts w:ascii="Tahoma" w:hAnsi="Tahoma" w:cs="Tahoma"/>
      <w:sz w:val="16"/>
      <w:szCs w:val="16"/>
    </w:rPr>
  </w:style>
  <w:style w:type="paragraph" w:styleId="Caption">
    <w:name w:val="caption"/>
    <w:basedOn w:val="Normal"/>
    <w:next w:val="Normal"/>
    <w:uiPriority w:val="35"/>
    <w:unhideWhenUsed/>
    <w:qFormat/>
    <w:rsid w:val="00CA1023"/>
    <w:pPr>
      <w:spacing w:after="200"/>
    </w:pPr>
    <w:rPr>
      <w:rFonts w:asciiTheme="minorHAnsi" w:eastAsiaTheme="minorEastAsia" w:hAnsiTheme="minorHAnsi"/>
      <w:b/>
      <w:bCs/>
      <w:color w:val="4F81BD" w:themeColor="accent1"/>
      <w:sz w:val="18"/>
      <w:szCs w:val="18"/>
      <w:lang w:val="en-US" w:bidi="en-US"/>
    </w:rPr>
  </w:style>
  <w:style w:type="character" w:styleId="Hyperlink">
    <w:name w:val="Hyperlink"/>
    <w:basedOn w:val="DefaultParagraphFont"/>
    <w:uiPriority w:val="99"/>
    <w:unhideWhenUsed/>
    <w:rsid w:val="00DD2816"/>
    <w:rPr>
      <w:color w:val="0000FF" w:themeColor="hyperlink"/>
      <w:u w:val="single"/>
    </w:rPr>
  </w:style>
  <w:style w:type="table" w:styleId="TableGrid">
    <w:name w:val="Table Grid"/>
    <w:basedOn w:val="TableNormal"/>
    <w:uiPriority w:val="59"/>
    <w:rsid w:val="00086B4C"/>
    <w:pPr>
      <w:spacing w:after="0" w:line="240" w:lineRule="auto"/>
    </w:pPr>
    <w:rPr>
      <w:rFonts w:ascii="Cambria" w:eastAsia="Times New Roman" w:hAnsi="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086B4C"/>
    <w:rPr>
      <w:rFonts w:asciiTheme="minorHAnsi" w:eastAsiaTheme="minorEastAsia" w:hAnsiTheme="minorHAnsi"/>
      <w:sz w:val="20"/>
      <w:szCs w:val="20"/>
      <w:lang w:val="en-US" w:bidi="en-US"/>
    </w:rPr>
  </w:style>
  <w:style w:type="character" w:customStyle="1" w:styleId="FootnoteTextChar">
    <w:name w:val="Footnote Text Char"/>
    <w:basedOn w:val="DefaultParagraphFont"/>
    <w:link w:val="FootnoteText"/>
    <w:uiPriority w:val="99"/>
    <w:rsid w:val="00086B4C"/>
    <w:rPr>
      <w:sz w:val="20"/>
      <w:szCs w:val="20"/>
    </w:rPr>
  </w:style>
  <w:style w:type="character" w:styleId="FootnoteReference">
    <w:name w:val="footnote reference"/>
    <w:basedOn w:val="DefaultParagraphFont"/>
    <w:uiPriority w:val="99"/>
    <w:unhideWhenUsed/>
    <w:rsid w:val="00086B4C"/>
    <w:rPr>
      <w:vertAlign w:val="superscript"/>
    </w:rPr>
  </w:style>
  <w:style w:type="character" w:styleId="FollowedHyperlink">
    <w:name w:val="FollowedHyperlink"/>
    <w:basedOn w:val="DefaultParagraphFont"/>
    <w:uiPriority w:val="99"/>
    <w:semiHidden/>
    <w:unhideWhenUsed/>
    <w:rsid w:val="00B52046"/>
    <w:rPr>
      <w:color w:val="800080" w:themeColor="followedHyperlink"/>
      <w:u w:val="single"/>
    </w:rPr>
  </w:style>
  <w:style w:type="paragraph" w:styleId="Header">
    <w:name w:val="header"/>
    <w:basedOn w:val="Normal"/>
    <w:link w:val="HeaderChar"/>
    <w:uiPriority w:val="99"/>
    <w:semiHidden/>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HeaderChar">
    <w:name w:val="Header Char"/>
    <w:basedOn w:val="DefaultParagraphFont"/>
    <w:link w:val="Header"/>
    <w:uiPriority w:val="99"/>
    <w:semiHidden/>
    <w:rsid w:val="0032583C"/>
    <w:rPr>
      <w:sz w:val="20"/>
      <w:szCs w:val="24"/>
    </w:rPr>
  </w:style>
  <w:style w:type="paragraph" w:styleId="Footer">
    <w:name w:val="footer"/>
    <w:basedOn w:val="Normal"/>
    <w:link w:val="FooterChar"/>
    <w:uiPriority w:val="99"/>
    <w:unhideWhenUsed/>
    <w:rsid w:val="0032583C"/>
    <w:pPr>
      <w:tabs>
        <w:tab w:val="center" w:pos="4680"/>
        <w:tab w:val="right" w:pos="9360"/>
      </w:tabs>
    </w:pPr>
    <w:rPr>
      <w:rFonts w:asciiTheme="minorHAnsi" w:eastAsiaTheme="minorEastAsia" w:hAnsiTheme="minorHAnsi"/>
      <w:sz w:val="20"/>
      <w:lang w:val="en-US" w:bidi="en-US"/>
    </w:rPr>
  </w:style>
  <w:style w:type="character" w:customStyle="1" w:styleId="FooterChar">
    <w:name w:val="Footer Char"/>
    <w:basedOn w:val="DefaultParagraphFont"/>
    <w:link w:val="Footer"/>
    <w:uiPriority w:val="99"/>
    <w:rsid w:val="0032583C"/>
    <w:rPr>
      <w:sz w:val="20"/>
      <w:szCs w:val="24"/>
    </w:rPr>
  </w:style>
  <w:style w:type="paragraph" w:styleId="TOC1">
    <w:name w:val="toc 1"/>
    <w:basedOn w:val="Normal"/>
    <w:next w:val="Normal"/>
    <w:autoRedefine/>
    <w:uiPriority w:val="39"/>
    <w:unhideWhenUsed/>
    <w:rsid w:val="00C77BFB"/>
    <w:pPr>
      <w:tabs>
        <w:tab w:val="left" w:pos="400"/>
        <w:tab w:val="right" w:leader="dot" w:pos="9350"/>
      </w:tabs>
      <w:spacing w:after="100"/>
    </w:pPr>
    <w:rPr>
      <w:rFonts w:asciiTheme="minorHAnsi" w:eastAsiaTheme="minorEastAsia" w:hAnsiTheme="minorHAnsi"/>
      <w:sz w:val="20"/>
      <w:lang w:val="en-US" w:bidi="en-US"/>
    </w:rPr>
  </w:style>
  <w:style w:type="paragraph" w:styleId="TOC2">
    <w:name w:val="toc 2"/>
    <w:basedOn w:val="Normal"/>
    <w:next w:val="Normal"/>
    <w:autoRedefine/>
    <w:uiPriority w:val="39"/>
    <w:unhideWhenUsed/>
    <w:rsid w:val="00B165C7"/>
    <w:pPr>
      <w:spacing w:after="100"/>
      <w:ind w:left="200"/>
    </w:pPr>
    <w:rPr>
      <w:rFonts w:asciiTheme="minorHAnsi" w:eastAsiaTheme="minorEastAsia" w:hAnsiTheme="minorHAnsi"/>
      <w:sz w:val="20"/>
      <w:lang w:val="en-US" w:bidi="en-US"/>
    </w:rPr>
  </w:style>
  <w:style w:type="paragraph" w:styleId="TOC3">
    <w:name w:val="toc 3"/>
    <w:basedOn w:val="Normal"/>
    <w:next w:val="Normal"/>
    <w:autoRedefine/>
    <w:uiPriority w:val="39"/>
    <w:unhideWhenUsed/>
    <w:rsid w:val="00B165C7"/>
    <w:pPr>
      <w:spacing w:after="100"/>
      <w:ind w:left="400"/>
    </w:pPr>
    <w:rPr>
      <w:rFonts w:asciiTheme="minorHAnsi" w:eastAsiaTheme="minorEastAsia" w:hAnsiTheme="minorHAnsi"/>
      <w:sz w:val="20"/>
      <w:lang w:val="en-US" w:bidi="en-US"/>
    </w:rPr>
  </w:style>
  <w:style w:type="paragraph" w:styleId="Bibliography">
    <w:name w:val="Bibliography"/>
    <w:basedOn w:val="Normal"/>
    <w:next w:val="Normal"/>
    <w:uiPriority w:val="37"/>
    <w:unhideWhenUsed/>
    <w:rsid w:val="00F96730"/>
    <w:rPr>
      <w:rFonts w:asciiTheme="minorHAnsi" w:eastAsiaTheme="minorEastAsia" w:hAnsiTheme="minorHAnsi"/>
      <w:sz w:val="20"/>
      <w:lang w:val="en-US" w:bidi="en-US"/>
    </w:rPr>
  </w:style>
  <w:style w:type="paragraph" w:customStyle="1" w:styleId="p1">
    <w:name w:val="p1"/>
    <w:basedOn w:val="Normal"/>
    <w:rsid w:val="002F6849"/>
    <w:rPr>
      <w:rFonts w:ascii="Helvetica" w:eastAsiaTheme="minorEastAsia" w:hAnsi="Helvetica"/>
      <w:sz w:val="17"/>
      <w:szCs w:val="17"/>
      <w:lang w:val="en-US"/>
    </w:rPr>
  </w:style>
  <w:style w:type="paragraph" w:customStyle="1" w:styleId="Code">
    <w:name w:val="Code"/>
    <w:basedOn w:val="Normal"/>
    <w:next w:val="Normal"/>
    <w:link w:val="CodeChar"/>
    <w:uiPriority w:val="99"/>
    <w:rsid w:val="00155C21"/>
    <w:pPr>
      <w:spacing w:before="200" w:after="200" w:line="276" w:lineRule="auto"/>
    </w:pPr>
    <w:rPr>
      <w:rFonts w:ascii="Courier New" w:hAnsi="Courier New" w:cs="Courier New"/>
      <w:sz w:val="20"/>
      <w:szCs w:val="20"/>
      <w:lang w:val="en-US"/>
    </w:rPr>
  </w:style>
  <w:style w:type="character" w:customStyle="1" w:styleId="CodeChar">
    <w:name w:val="Code Char"/>
    <w:basedOn w:val="DefaultParagraphFont"/>
    <w:link w:val="Code"/>
    <w:uiPriority w:val="99"/>
    <w:locked/>
    <w:rsid w:val="00155C21"/>
    <w:rPr>
      <w:rFonts w:ascii="Courier New" w:eastAsia="Times New Roman" w:hAnsi="Courier New" w:cs="Courier New"/>
      <w:sz w:val="20"/>
      <w:szCs w:val="20"/>
      <w:lang w:bidi="ar-SA"/>
    </w:rPr>
  </w:style>
  <w:style w:type="paragraph" w:styleId="Revision">
    <w:name w:val="Revision"/>
    <w:hidden/>
    <w:uiPriority w:val="99"/>
    <w:semiHidden/>
    <w:rsid w:val="00A16916"/>
    <w:pPr>
      <w:spacing w:after="0" w:line="240" w:lineRule="auto"/>
    </w:pPr>
    <w:rPr>
      <w:sz w:val="20"/>
      <w:szCs w:val="24"/>
    </w:rPr>
  </w:style>
  <w:style w:type="character" w:customStyle="1" w:styleId="apple-converted-space">
    <w:name w:val="apple-converted-space"/>
    <w:basedOn w:val="DefaultParagraphFont"/>
    <w:rsid w:val="00616203"/>
  </w:style>
  <w:style w:type="character" w:styleId="UnresolvedMention">
    <w:name w:val="Unresolved Mention"/>
    <w:basedOn w:val="DefaultParagraphFont"/>
    <w:uiPriority w:val="99"/>
    <w:rsid w:val="006A6A7E"/>
    <w:rPr>
      <w:color w:val="605E5C"/>
      <w:shd w:val="clear" w:color="auto" w:fill="E1DFDD"/>
    </w:rPr>
  </w:style>
  <w:style w:type="paragraph" w:customStyle="1" w:styleId="EndNoteBibliographyTitle">
    <w:name w:val="EndNote Bibliography Title"/>
    <w:basedOn w:val="Normal"/>
    <w:link w:val="EndNoteBibliographyTitleChar"/>
    <w:rsid w:val="00BF257D"/>
    <w:pPr>
      <w:framePr w:hSpace="180" w:wrap="around" w:vAnchor="text" w:hAnchor="margin" w:y="128"/>
      <w:jc w:val="center"/>
    </w:pPr>
    <w:rPr>
      <w:lang w:val="en-US"/>
    </w:rPr>
  </w:style>
  <w:style w:type="character" w:customStyle="1" w:styleId="EndNoteBibliographyTitleChar">
    <w:name w:val="EndNote Bibliography Title Char"/>
    <w:basedOn w:val="DefaultParagraphFont"/>
    <w:link w:val="EndNoteBibliographyTitle"/>
    <w:rsid w:val="00BF257D"/>
    <w:rPr>
      <w:rFonts w:ascii="Times New Roman" w:eastAsia="Times New Roman" w:hAnsi="Times New Roman"/>
      <w:sz w:val="24"/>
      <w:szCs w:val="24"/>
      <w:lang w:bidi="ar-SA"/>
    </w:rPr>
  </w:style>
  <w:style w:type="paragraph" w:customStyle="1" w:styleId="EndNoteBibliography">
    <w:name w:val="EndNote Bibliography"/>
    <w:basedOn w:val="Normal"/>
    <w:link w:val="EndNoteBibliographyChar"/>
    <w:rsid w:val="00BF257D"/>
    <w:pPr>
      <w:framePr w:hSpace="180" w:wrap="around" w:vAnchor="text" w:hAnchor="margin" w:y="128"/>
      <w:spacing w:line="240" w:lineRule="auto"/>
    </w:pPr>
    <w:rPr>
      <w:lang w:val="en-US"/>
    </w:rPr>
  </w:style>
  <w:style w:type="character" w:customStyle="1" w:styleId="EndNoteBibliographyChar">
    <w:name w:val="EndNote Bibliography Char"/>
    <w:basedOn w:val="DefaultParagraphFont"/>
    <w:link w:val="EndNoteBibliography"/>
    <w:rsid w:val="00BF257D"/>
    <w:rPr>
      <w:rFonts w:ascii="Times New Roman" w:eastAsia="Times New Roman" w:hAnsi="Times New Roman"/>
      <w:sz w:val="24"/>
      <w:szCs w:val="24"/>
      <w:lang w:bidi="ar-SA"/>
    </w:rPr>
  </w:style>
  <w:style w:type="paragraph" w:styleId="HTMLPreformatted">
    <w:name w:val="HTML Preformatted"/>
    <w:basedOn w:val="Normal"/>
    <w:link w:val="HTMLPreformattedChar"/>
    <w:uiPriority w:val="99"/>
    <w:semiHidden/>
    <w:unhideWhenUsed/>
    <w:rsid w:val="003A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44A6"/>
    <w:rPr>
      <w:rFonts w:ascii="Courier New" w:eastAsia="Times New Roman" w:hAnsi="Courier New" w:cs="Courier New"/>
      <w:sz w:val="20"/>
      <w:szCs w:val="20"/>
      <w:lang w:val="en-CA" w:bidi="ar-SA"/>
    </w:rPr>
  </w:style>
  <w:style w:type="character" w:customStyle="1" w:styleId="pl-k">
    <w:name w:val="pl-k"/>
    <w:basedOn w:val="DefaultParagraphFont"/>
    <w:rsid w:val="003A44A6"/>
  </w:style>
  <w:style w:type="character" w:customStyle="1" w:styleId="pl-en">
    <w:name w:val="pl-en"/>
    <w:basedOn w:val="DefaultParagraphFont"/>
    <w:rsid w:val="003A44A6"/>
  </w:style>
  <w:style w:type="character" w:customStyle="1" w:styleId="pl-c1">
    <w:name w:val="pl-c1"/>
    <w:basedOn w:val="DefaultParagraphFont"/>
    <w:rsid w:val="003A44A6"/>
  </w:style>
  <w:style w:type="character" w:customStyle="1" w:styleId="pl-s">
    <w:name w:val="pl-s"/>
    <w:basedOn w:val="DefaultParagraphFont"/>
    <w:rsid w:val="003A44A6"/>
  </w:style>
  <w:style w:type="character" w:customStyle="1" w:styleId="pl-pds">
    <w:name w:val="pl-pds"/>
    <w:basedOn w:val="DefaultParagraphFont"/>
    <w:rsid w:val="003A44A6"/>
  </w:style>
  <w:style w:type="paragraph" w:styleId="TOC4">
    <w:name w:val="toc 4"/>
    <w:basedOn w:val="Normal"/>
    <w:next w:val="Normal"/>
    <w:autoRedefine/>
    <w:uiPriority w:val="39"/>
    <w:unhideWhenUsed/>
    <w:rsid w:val="00600FE3"/>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600FE3"/>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600FE3"/>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600FE3"/>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600FE3"/>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600FE3"/>
    <w:pPr>
      <w:spacing w:after="100"/>
      <w:ind w:left="1920"/>
    </w:pPr>
    <w:rPr>
      <w:rFonts w:asciiTheme="minorHAnsi" w:eastAsiaTheme="minorEastAsia" w:hAnsiTheme="minorHAnsi" w:cstheme="minorBidi"/>
    </w:rPr>
  </w:style>
  <w:style w:type="paragraph" w:customStyle="1" w:styleId="Default">
    <w:name w:val="Default"/>
    <w:rsid w:val="00C73696"/>
    <w:pPr>
      <w:autoSpaceDE w:val="0"/>
      <w:autoSpaceDN w:val="0"/>
      <w:adjustRightInd w:val="0"/>
      <w:spacing w:after="0" w:line="240" w:lineRule="auto"/>
    </w:pPr>
    <w:rPr>
      <w:rFonts w:ascii="Calibri" w:eastAsiaTheme="minorHAnsi" w:hAnsi="Calibri" w:cs="Calibri"/>
      <w:color w:val="000000"/>
      <w:sz w:val="24"/>
      <w:szCs w:val="24"/>
      <w:lang w:bidi="ar-SA"/>
    </w:rPr>
  </w:style>
  <w:style w:type="table" w:styleId="PlainTable1">
    <w:name w:val="Plain Table 1"/>
    <w:basedOn w:val="TableNormal"/>
    <w:uiPriority w:val="41"/>
    <w:rsid w:val="00C73696"/>
    <w:pPr>
      <w:spacing w:after="0" w:line="240" w:lineRule="auto"/>
    </w:pPr>
    <w:rPr>
      <w:rFonts w:eastAsiaTheme="minorHAnsi" w:cstheme="minorBidi"/>
      <w:lang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97">
      <w:bodyDiv w:val="1"/>
      <w:marLeft w:val="0"/>
      <w:marRight w:val="0"/>
      <w:marTop w:val="0"/>
      <w:marBottom w:val="0"/>
      <w:divBdr>
        <w:top w:val="none" w:sz="0" w:space="0" w:color="auto"/>
        <w:left w:val="none" w:sz="0" w:space="0" w:color="auto"/>
        <w:bottom w:val="none" w:sz="0" w:space="0" w:color="auto"/>
        <w:right w:val="none" w:sz="0" w:space="0" w:color="auto"/>
      </w:divBdr>
    </w:div>
    <w:div w:id="30032951">
      <w:bodyDiv w:val="1"/>
      <w:marLeft w:val="0"/>
      <w:marRight w:val="0"/>
      <w:marTop w:val="0"/>
      <w:marBottom w:val="0"/>
      <w:divBdr>
        <w:top w:val="none" w:sz="0" w:space="0" w:color="auto"/>
        <w:left w:val="none" w:sz="0" w:space="0" w:color="auto"/>
        <w:bottom w:val="none" w:sz="0" w:space="0" w:color="auto"/>
        <w:right w:val="none" w:sz="0" w:space="0" w:color="auto"/>
      </w:divBdr>
    </w:div>
    <w:div w:id="52969030">
      <w:bodyDiv w:val="1"/>
      <w:marLeft w:val="0"/>
      <w:marRight w:val="0"/>
      <w:marTop w:val="0"/>
      <w:marBottom w:val="0"/>
      <w:divBdr>
        <w:top w:val="none" w:sz="0" w:space="0" w:color="auto"/>
        <w:left w:val="none" w:sz="0" w:space="0" w:color="auto"/>
        <w:bottom w:val="none" w:sz="0" w:space="0" w:color="auto"/>
        <w:right w:val="none" w:sz="0" w:space="0" w:color="auto"/>
      </w:divBdr>
    </w:div>
    <w:div w:id="84114984">
      <w:bodyDiv w:val="1"/>
      <w:marLeft w:val="0"/>
      <w:marRight w:val="0"/>
      <w:marTop w:val="0"/>
      <w:marBottom w:val="0"/>
      <w:divBdr>
        <w:top w:val="none" w:sz="0" w:space="0" w:color="auto"/>
        <w:left w:val="none" w:sz="0" w:space="0" w:color="auto"/>
        <w:bottom w:val="none" w:sz="0" w:space="0" w:color="auto"/>
        <w:right w:val="none" w:sz="0" w:space="0" w:color="auto"/>
      </w:divBdr>
    </w:div>
    <w:div w:id="105273346">
      <w:bodyDiv w:val="1"/>
      <w:marLeft w:val="0"/>
      <w:marRight w:val="0"/>
      <w:marTop w:val="0"/>
      <w:marBottom w:val="0"/>
      <w:divBdr>
        <w:top w:val="none" w:sz="0" w:space="0" w:color="auto"/>
        <w:left w:val="none" w:sz="0" w:space="0" w:color="auto"/>
        <w:bottom w:val="none" w:sz="0" w:space="0" w:color="auto"/>
        <w:right w:val="none" w:sz="0" w:space="0" w:color="auto"/>
      </w:divBdr>
    </w:div>
    <w:div w:id="106704186">
      <w:bodyDiv w:val="1"/>
      <w:marLeft w:val="0"/>
      <w:marRight w:val="0"/>
      <w:marTop w:val="0"/>
      <w:marBottom w:val="0"/>
      <w:divBdr>
        <w:top w:val="none" w:sz="0" w:space="0" w:color="auto"/>
        <w:left w:val="none" w:sz="0" w:space="0" w:color="auto"/>
        <w:bottom w:val="none" w:sz="0" w:space="0" w:color="auto"/>
        <w:right w:val="none" w:sz="0" w:space="0" w:color="auto"/>
      </w:divBdr>
    </w:div>
    <w:div w:id="114913513">
      <w:bodyDiv w:val="1"/>
      <w:marLeft w:val="0"/>
      <w:marRight w:val="0"/>
      <w:marTop w:val="0"/>
      <w:marBottom w:val="0"/>
      <w:divBdr>
        <w:top w:val="none" w:sz="0" w:space="0" w:color="auto"/>
        <w:left w:val="none" w:sz="0" w:space="0" w:color="auto"/>
        <w:bottom w:val="none" w:sz="0" w:space="0" w:color="auto"/>
        <w:right w:val="none" w:sz="0" w:space="0" w:color="auto"/>
      </w:divBdr>
    </w:div>
    <w:div w:id="141776727">
      <w:bodyDiv w:val="1"/>
      <w:marLeft w:val="0"/>
      <w:marRight w:val="0"/>
      <w:marTop w:val="0"/>
      <w:marBottom w:val="0"/>
      <w:divBdr>
        <w:top w:val="none" w:sz="0" w:space="0" w:color="auto"/>
        <w:left w:val="none" w:sz="0" w:space="0" w:color="auto"/>
        <w:bottom w:val="none" w:sz="0" w:space="0" w:color="auto"/>
        <w:right w:val="none" w:sz="0" w:space="0" w:color="auto"/>
      </w:divBdr>
    </w:div>
    <w:div w:id="156267346">
      <w:bodyDiv w:val="1"/>
      <w:marLeft w:val="0"/>
      <w:marRight w:val="0"/>
      <w:marTop w:val="0"/>
      <w:marBottom w:val="0"/>
      <w:divBdr>
        <w:top w:val="none" w:sz="0" w:space="0" w:color="auto"/>
        <w:left w:val="none" w:sz="0" w:space="0" w:color="auto"/>
        <w:bottom w:val="none" w:sz="0" w:space="0" w:color="auto"/>
        <w:right w:val="none" w:sz="0" w:space="0" w:color="auto"/>
      </w:divBdr>
    </w:div>
    <w:div w:id="165169286">
      <w:bodyDiv w:val="1"/>
      <w:marLeft w:val="0"/>
      <w:marRight w:val="0"/>
      <w:marTop w:val="0"/>
      <w:marBottom w:val="0"/>
      <w:divBdr>
        <w:top w:val="none" w:sz="0" w:space="0" w:color="auto"/>
        <w:left w:val="none" w:sz="0" w:space="0" w:color="auto"/>
        <w:bottom w:val="none" w:sz="0" w:space="0" w:color="auto"/>
        <w:right w:val="none" w:sz="0" w:space="0" w:color="auto"/>
      </w:divBdr>
    </w:div>
    <w:div w:id="188959144">
      <w:bodyDiv w:val="1"/>
      <w:marLeft w:val="0"/>
      <w:marRight w:val="0"/>
      <w:marTop w:val="0"/>
      <w:marBottom w:val="0"/>
      <w:divBdr>
        <w:top w:val="none" w:sz="0" w:space="0" w:color="auto"/>
        <w:left w:val="none" w:sz="0" w:space="0" w:color="auto"/>
        <w:bottom w:val="none" w:sz="0" w:space="0" w:color="auto"/>
        <w:right w:val="none" w:sz="0" w:space="0" w:color="auto"/>
      </w:divBdr>
      <w:divsChild>
        <w:div w:id="118766700">
          <w:marLeft w:val="864"/>
          <w:marRight w:val="0"/>
          <w:marTop w:val="100"/>
          <w:marBottom w:val="0"/>
          <w:divBdr>
            <w:top w:val="none" w:sz="0" w:space="0" w:color="auto"/>
            <w:left w:val="none" w:sz="0" w:space="0" w:color="auto"/>
            <w:bottom w:val="none" w:sz="0" w:space="0" w:color="auto"/>
            <w:right w:val="none" w:sz="0" w:space="0" w:color="auto"/>
          </w:divBdr>
        </w:div>
        <w:div w:id="2001348794">
          <w:marLeft w:val="864"/>
          <w:marRight w:val="0"/>
          <w:marTop w:val="100"/>
          <w:marBottom w:val="0"/>
          <w:divBdr>
            <w:top w:val="none" w:sz="0" w:space="0" w:color="auto"/>
            <w:left w:val="none" w:sz="0" w:space="0" w:color="auto"/>
            <w:bottom w:val="none" w:sz="0" w:space="0" w:color="auto"/>
            <w:right w:val="none" w:sz="0" w:space="0" w:color="auto"/>
          </w:divBdr>
        </w:div>
      </w:divsChild>
    </w:div>
    <w:div w:id="199048576">
      <w:bodyDiv w:val="1"/>
      <w:marLeft w:val="0"/>
      <w:marRight w:val="0"/>
      <w:marTop w:val="0"/>
      <w:marBottom w:val="0"/>
      <w:divBdr>
        <w:top w:val="none" w:sz="0" w:space="0" w:color="auto"/>
        <w:left w:val="none" w:sz="0" w:space="0" w:color="auto"/>
        <w:bottom w:val="none" w:sz="0" w:space="0" w:color="auto"/>
        <w:right w:val="none" w:sz="0" w:space="0" w:color="auto"/>
      </w:divBdr>
    </w:div>
    <w:div w:id="212427031">
      <w:bodyDiv w:val="1"/>
      <w:marLeft w:val="0"/>
      <w:marRight w:val="0"/>
      <w:marTop w:val="0"/>
      <w:marBottom w:val="0"/>
      <w:divBdr>
        <w:top w:val="none" w:sz="0" w:space="0" w:color="auto"/>
        <w:left w:val="none" w:sz="0" w:space="0" w:color="auto"/>
        <w:bottom w:val="none" w:sz="0" w:space="0" w:color="auto"/>
        <w:right w:val="none" w:sz="0" w:space="0" w:color="auto"/>
      </w:divBdr>
    </w:div>
    <w:div w:id="217673868">
      <w:bodyDiv w:val="1"/>
      <w:marLeft w:val="0"/>
      <w:marRight w:val="0"/>
      <w:marTop w:val="0"/>
      <w:marBottom w:val="0"/>
      <w:divBdr>
        <w:top w:val="none" w:sz="0" w:space="0" w:color="auto"/>
        <w:left w:val="none" w:sz="0" w:space="0" w:color="auto"/>
        <w:bottom w:val="none" w:sz="0" w:space="0" w:color="auto"/>
        <w:right w:val="none" w:sz="0" w:space="0" w:color="auto"/>
      </w:divBdr>
    </w:div>
    <w:div w:id="219437297">
      <w:bodyDiv w:val="1"/>
      <w:marLeft w:val="0"/>
      <w:marRight w:val="0"/>
      <w:marTop w:val="0"/>
      <w:marBottom w:val="0"/>
      <w:divBdr>
        <w:top w:val="none" w:sz="0" w:space="0" w:color="auto"/>
        <w:left w:val="none" w:sz="0" w:space="0" w:color="auto"/>
        <w:bottom w:val="none" w:sz="0" w:space="0" w:color="auto"/>
        <w:right w:val="none" w:sz="0" w:space="0" w:color="auto"/>
      </w:divBdr>
    </w:div>
    <w:div w:id="255986639">
      <w:bodyDiv w:val="1"/>
      <w:marLeft w:val="0"/>
      <w:marRight w:val="0"/>
      <w:marTop w:val="0"/>
      <w:marBottom w:val="0"/>
      <w:divBdr>
        <w:top w:val="none" w:sz="0" w:space="0" w:color="auto"/>
        <w:left w:val="none" w:sz="0" w:space="0" w:color="auto"/>
        <w:bottom w:val="none" w:sz="0" w:space="0" w:color="auto"/>
        <w:right w:val="none" w:sz="0" w:space="0" w:color="auto"/>
      </w:divBdr>
    </w:div>
    <w:div w:id="298002140">
      <w:bodyDiv w:val="1"/>
      <w:marLeft w:val="0"/>
      <w:marRight w:val="0"/>
      <w:marTop w:val="0"/>
      <w:marBottom w:val="0"/>
      <w:divBdr>
        <w:top w:val="none" w:sz="0" w:space="0" w:color="auto"/>
        <w:left w:val="none" w:sz="0" w:space="0" w:color="auto"/>
        <w:bottom w:val="none" w:sz="0" w:space="0" w:color="auto"/>
        <w:right w:val="none" w:sz="0" w:space="0" w:color="auto"/>
      </w:divBdr>
    </w:div>
    <w:div w:id="383337272">
      <w:bodyDiv w:val="1"/>
      <w:marLeft w:val="0"/>
      <w:marRight w:val="0"/>
      <w:marTop w:val="0"/>
      <w:marBottom w:val="0"/>
      <w:divBdr>
        <w:top w:val="none" w:sz="0" w:space="0" w:color="auto"/>
        <w:left w:val="none" w:sz="0" w:space="0" w:color="auto"/>
        <w:bottom w:val="none" w:sz="0" w:space="0" w:color="auto"/>
        <w:right w:val="none" w:sz="0" w:space="0" w:color="auto"/>
      </w:divBdr>
    </w:div>
    <w:div w:id="393622849">
      <w:bodyDiv w:val="1"/>
      <w:marLeft w:val="0"/>
      <w:marRight w:val="0"/>
      <w:marTop w:val="0"/>
      <w:marBottom w:val="0"/>
      <w:divBdr>
        <w:top w:val="none" w:sz="0" w:space="0" w:color="auto"/>
        <w:left w:val="none" w:sz="0" w:space="0" w:color="auto"/>
        <w:bottom w:val="none" w:sz="0" w:space="0" w:color="auto"/>
        <w:right w:val="none" w:sz="0" w:space="0" w:color="auto"/>
      </w:divBdr>
      <w:divsChild>
        <w:div w:id="463280244">
          <w:marLeft w:val="0"/>
          <w:marRight w:val="0"/>
          <w:marTop w:val="0"/>
          <w:marBottom w:val="0"/>
          <w:divBdr>
            <w:top w:val="none" w:sz="0" w:space="0" w:color="auto"/>
            <w:left w:val="none" w:sz="0" w:space="0" w:color="auto"/>
            <w:bottom w:val="none" w:sz="0" w:space="0" w:color="auto"/>
            <w:right w:val="none" w:sz="0" w:space="0" w:color="auto"/>
          </w:divBdr>
        </w:div>
      </w:divsChild>
    </w:div>
    <w:div w:id="404031267">
      <w:bodyDiv w:val="1"/>
      <w:marLeft w:val="0"/>
      <w:marRight w:val="0"/>
      <w:marTop w:val="0"/>
      <w:marBottom w:val="0"/>
      <w:divBdr>
        <w:top w:val="none" w:sz="0" w:space="0" w:color="auto"/>
        <w:left w:val="none" w:sz="0" w:space="0" w:color="auto"/>
        <w:bottom w:val="none" w:sz="0" w:space="0" w:color="auto"/>
        <w:right w:val="none" w:sz="0" w:space="0" w:color="auto"/>
      </w:divBdr>
    </w:div>
    <w:div w:id="405222704">
      <w:bodyDiv w:val="1"/>
      <w:marLeft w:val="0"/>
      <w:marRight w:val="0"/>
      <w:marTop w:val="0"/>
      <w:marBottom w:val="0"/>
      <w:divBdr>
        <w:top w:val="none" w:sz="0" w:space="0" w:color="auto"/>
        <w:left w:val="none" w:sz="0" w:space="0" w:color="auto"/>
        <w:bottom w:val="none" w:sz="0" w:space="0" w:color="auto"/>
        <w:right w:val="none" w:sz="0" w:space="0" w:color="auto"/>
      </w:divBdr>
    </w:div>
    <w:div w:id="416098032">
      <w:bodyDiv w:val="1"/>
      <w:marLeft w:val="0"/>
      <w:marRight w:val="0"/>
      <w:marTop w:val="0"/>
      <w:marBottom w:val="0"/>
      <w:divBdr>
        <w:top w:val="none" w:sz="0" w:space="0" w:color="auto"/>
        <w:left w:val="none" w:sz="0" w:space="0" w:color="auto"/>
        <w:bottom w:val="none" w:sz="0" w:space="0" w:color="auto"/>
        <w:right w:val="none" w:sz="0" w:space="0" w:color="auto"/>
      </w:divBdr>
    </w:div>
    <w:div w:id="436028652">
      <w:bodyDiv w:val="1"/>
      <w:marLeft w:val="0"/>
      <w:marRight w:val="0"/>
      <w:marTop w:val="0"/>
      <w:marBottom w:val="0"/>
      <w:divBdr>
        <w:top w:val="none" w:sz="0" w:space="0" w:color="auto"/>
        <w:left w:val="none" w:sz="0" w:space="0" w:color="auto"/>
        <w:bottom w:val="none" w:sz="0" w:space="0" w:color="auto"/>
        <w:right w:val="none" w:sz="0" w:space="0" w:color="auto"/>
      </w:divBdr>
    </w:div>
    <w:div w:id="444009972">
      <w:bodyDiv w:val="1"/>
      <w:marLeft w:val="0"/>
      <w:marRight w:val="0"/>
      <w:marTop w:val="0"/>
      <w:marBottom w:val="0"/>
      <w:divBdr>
        <w:top w:val="none" w:sz="0" w:space="0" w:color="auto"/>
        <w:left w:val="none" w:sz="0" w:space="0" w:color="auto"/>
        <w:bottom w:val="none" w:sz="0" w:space="0" w:color="auto"/>
        <w:right w:val="none" w:sz="0" w:space="0" w:color="auto"/>
      </w:divBdr>
    </w:div>
    <w:div w:id="464933452">
      <w:bodyDiv w:val="1"/>
      <w:marLeft w:val="0"/>
      <w:marRight w:val="0"/>
      <w:marTop w:val="0"/>
      <w:marBottom w:val="0"/>
      <w:divBdr>
        <w:top w:val="none" w:sz="0" w:space="0" w:color="auto"/>
        <w:left w:val="none" w:sz="0" w:space="0" w:color="auto"/>
        <w:bottom w:val="none" w:sz="0" w:space="0" w:color="auto"/>
        <w:right w:val="none" w:sz="0" w:space="0" w:color="auto"/>
      </w:divBdr>
    </w:div>
    <w:div w:id="482048915">
      <w:bodyDiv w:val="1"/>
      <w:marLeft w:val="0"/>
      <w:marRight w:val="0"/>
      <w:marTop w:val="0"/>
      <w:marBottom w:val="0"/>
      <w:divBdr>
        <w:top w:val="none" w:sz="0" w:space="0" w:color="auto"/>
        <w:left w:val="none" w:sz="0" w:space="0" w:color="auto"/>
        <w:bottom w:val="none" w:sz="0" w:space="0" w:color="auto"/>
        <w:right w:val="none" w:sz="0" w:space="0" w:color="auto"/>
      </w:divBdr>
    </w:div>
    <w:div w:id="514342907">
      <w:bodyDiv w:val="1"/>
      <w:marLeft w:val="0"/>
      <w:marRight w:val="0"/>
      <w:marTop w:val="0"/>
      <w:marBottom w:val="0"/>
      <w:divBdr>
        <w:top w:val="none" w:sz="0" w:space="0" w:color="auto"/>
        <w:left w:val="none" w:sz="0" w:space="0" w:color="auto"/>
        <w:bottom w:val="none" w:sz="0" w:space="0" w:color="auto"/>
        <w:right w:val="none" w:sz="0" w:space="0" w:color="auto"/>
      </w:divBdr>
    </w:div>
    <w:div w:id="567155552">
      <w:bodyDiv w:val="1"/>
      <w:marLeft w:val="0"/>
      <w:marRight w:val="0"/>
      <w:marTop w:val="0"/>
      <w:marBottom w:val="0"/>
      <w:divBdr>
        <w:top w:val="none" w:sz="0" w:space="0" w:color="auto"/>
        <w:left w:val="none" w:sz="0" w:space="0" w:color="auto"/>
        <w:bottom w:val="none" w:sz="0" w:space="0" w:color="auto"/>
        <w:right w:val="none" w:sz="0" w:space="0" w:color="auto"/>
      </w:divBdr>
    </w:div>
    <w:div w:id="591397806">
      <w:bodyDiv w:val="1"/>
      <w:marLeft w:val="0"/>
      <w:marRight w:val="0"/>
      <w:marTop w:val="0"/>
      <w:marBottom w:val="0"/>
      <w:divBdr>
        <w:top w:val="none" w:sz="0" w:space="0" w:color="auto"/>
        <w:left w:val="none" w:sz="0" w:space="0" w:color="auto"/>
        <w:bottom w:val="none" w:sz="0" w:space="0" w:color="auto"/>
        <w:right w:val="none" w:sz="0" w:space="0" w:color="auto"/>
      </w:divBdr>
    </w:div>
    <w:div w:id="593167523">
      <w:bodyDiv w:val="1"/>
      <w:marLeft w:val="0"/>
      <w:marRight w:val="0"/>
      <w:marTop w:val="0"/>
      <w:marBottom w:val="0"/>
      <w:divBdr>
        <w:top w:val="none" w:sz="0" w:space="0" w:color="auto"/>
        <w:left w:val="none" w:sz="0" w:space="0" w:color="auto"/>
        <w:bottom w:val="none" w:sz="0" w:space="0" w:color="auto"/>
        <w:right w:val="none" w:sz="0" w:space="0" w:color="auto"/>
      </w:divBdr>
    </w:div>
    <w:div w:id="597755309">
      <w:bodyDiv w:val="1"/>
      <w:marLeft w:val="0"/>
      <w:marRight w:val="0"/>
      <w:marTop w:val="0"/>
      <w:marBottom w:val="0"/>
      <w:divBdr>
        <w:top w:val="none" w:sz="0" w:space="0" w:color="auto"/>
        <w:left w:val="none" w:sz="0" w:space="0" w:color="auto"/>
        <w:bottom w:val="none" w:sz="0" w:space="0" w:color="auto"/>
        <w:right w:val="none" w:sz="0" w:space="0" w:color="auto"/>
      </w:divBdr>
    </w:div>
    <w:div w:id="608195114">
      <w:bodyDiv w:val="1"/>
      <w:marLeft w:val="0"/>
      <w:marRight w:val="0"/>
      <w:marTop w:val="0"/>
      <w:marBottom w:val="0"/>
      <w:divBdr>
        <w:top w:val="none" w:sz="0" w:space="0" w:color="auto"/>
        <w:left w:val="none" w:sz="0" w:space="0" w:color="auto"/>
        <w:bottom w:val="none" w:sz="0" w:space="0" w:color="auto"/>
        <w:right w:val="none" w:sz="0" w:space="0" w:color="auto"/>
      </w:divBdr>
    </w:div>
    <w:div w:id="612319951">
      <w:bodyDiv w:val="1"/>
      <w:marLeft w:val="0"/>
      <w:marRight w:val="0"/>
      <w:marTop w:val="0"/>
      <w:marBottom w:val="0"/>
      <w:divBdr>
        <w:top w:val="none" w:sz="0" w:space="0" w:color="auto"/>
        <w:left w:val="none" w:sz="0" w:space="0" w:color="auto"/>
        <w:bottom w:val="none" w:sz="0" w:space="0" w:color="auto"/>
        <w:right w:val="none" w:sz="0" w:space="0" w:color="auto"/>
      </w:divBdr>
    </w:div>
    <w:div w:id="621617127">
      <w:bodyDiv w:val="1"/>
      <w:marLeft w:val="0"/>
      <w:marRight w:val="0"/>
      <w:marTop w:val="0"/>
      <w:marBottom w:val="0"/>
      <w:divBdr>
        <w:top w:val="none" w:sz="0" w:space="0" w:color="auto"/>
        <w:left w:val="none" w:sz="0" w:space="0" w:color="auto"/>
        <w:bottom w:val="none" w:sz="0" w:space="0" w:color="auto"/>
        <w:right w:val="none" w:sz="0" w:space="0" w:color="auto"/>
      </w:divBdr>
      <w:divsChild>
        <w:div w:id="384185421">
          <w:marLeft w:val="864"/>
          <w:marRight w:val="0"/>
          <w:marTop w:val="100"/>
          <w:marBottom w:val="0"/>
          <w:divBdr>
            <w:top w:val="none" w:sz="0" w:space="0" w:color="auto"/>
            <w:left w:val="none" w:sz="0" w:space="0" w:color="auto"/>
            <w:bottom w:val="none" w:sz="0" w:space="0" w:color="auto"/>
            <w:right w:val="none" w:sz="0" w:space="0" w:color="auto"/>
          </w:divBdr>
        </w:div>
        <w:div w:id="1475296134">
          <w:marLeft w:val="864"/>
          <w:marRight w:val="0"/>
          <w:marTop w:val="100"/>
          <w:marBottom w:val="0"/>
          <w:divBdr>
            <w:top w:val="none" w:sz="0" w:space="0" w:color="auto"/>
            <w:left w:val="none" w:sz="0" w:space="0" w:color="auto"/>
            <w:bottom w:val="none" w:sz="0" w:space="0" w:color="auto"/>
            <w:right w:val="none" w:sz="0" w:space="0" w:color="auto"/>
          </w:divBdr>
        </w:div>
        <w:div w:id="1985112951">
          <w:marLeft w:val="864"/>
          <w:marRight w:val="0"/>
          <w:marTop w:val="100"/>
          <w:marBottom w:val="0"/>
          <w:divBdr>
            <w:top w:val="none" w:sz="0" w:space="0" w:color="auto"/>
            <w:left w:val="none" w:sz="0" w:space="0" w:color="auto"/>
            <w:bottom w:val="none" w:sz="0" w:space="0" w:color="auto"/>
            <w:right w:val="none" w:sz="0" w:space="0" w:color="auto"/>
          </w:divBdr>
        </w:div>
      </w:divsChild>
    </w:div>
    <w:div w:id="628899640">
      <w:bodyDiv w:val="1"/>
      <w:marLeft w:val="0"/>
      <w:marRight w:val="0"/>
      <w:marTop w:val="0"/>
      <w:marBottom w:val="0"/>
      <w:divBdr>
        <w:top w:val="none" w:sz="0" w:space="0" w:color="auto"/>
        <w:left w:val="none" w:sz="0" w:space="0" w:color="auto"/>
        <w:bottom w:val="none" w:sz="0" w:space="0" w:color="auto"/>
        <w:right w:val="none" w:sz="0" w:space="0" w:color="auto"/>
      </w:divBdr>
    </w:div>
    <w:div w:id="641081230">
      <w:bodyDiv w:val="1"/>
      <w:marLeft w:val="0"/>
      <w:marRight w:val="0"/>
      <w:marTop w:val="0"/>
      <w:marBottom w:val="0"/>
      <w:divBdr>
        <w:top w:val="none" w:sz="0" w:space="0" w:color="auto"/>
        <w:left w:val="none" w:sz="0" w:space="0" w:color="auto"/>
        <w:bottom w:val="none" w:sz="0" w:space="0" w:color="auto"/>
        <w:right w:val="none" w:sz="0" w:space="0" w:color="auto"/>
      </w:divBdr>
    </w:div>
    <w:div w:id="724376810">
      <w:bodyDiv w:val="1"/>
      <w:marLeft w:val="0"/>
      <w:marRight w:val="0"/>
      <w:marTop w:val="0"/>
      <w:marBottom w:val="0"/>
      <w:divBdr>
        <w:top w:val="none" w:sz="0" w:space="0" w:color="auto"/>
        <w:left w:val="none" w:sz="0" w:space="0" w:color="auto"/>
        <w:bottom w:val="none" w:sz="0" w:space="0" w:color="auto"/>
        <w:right w:val="none" w:sz="0" w:space="0" w:color="auto"/>
      </w:divBdr>
    </w:div>
    <w:div w:id="735859801">
      <w:bodyDiv w:val="1"/>
      <w:marLeft w:val="0"/>
      <w:marRight w:val="0"/>
      <w:marTop w:val="0"/>
      <w:marBottom w:val="0"/>
      <w:divBdr>
        <w:top w:val="none" w:sz="0" w:space="0" w:color="auto"/>
        <w:left w:val="none" w:sz="0" w:space="0" w:color="auto"/>
        <w:bottom w:val="none" w:sz="0" w:space="0" w:color="auto"/>
        <w:right w:val="none" w:sz="0" w:space="0" w:color="auto"/>
      </w:divBdr>
    </w:div>
    <w:div w:id="741491098">
      <w:bodyDiv w:val="1"/>
      <w:marLeft w:val="0"/>
      <w:marRight w:val="0"/>
      <w:marTop w:val="0"/>
      <w:marBottom w:val="0"/>
      <w:divBdr>
        <w:top w:val="none" w:sz="0" w:space="0" w:color="auto"/>
        <w:left w:val="none" w:sz="0" w:space="0" w:color="auto"/>
        <w:bottom w:val="none" w:sz="0" w:space="0" w:color="auto"/>
        <w:right w:val="none" w:sz="0" w:space="0" w:color="auto"/>
      </w:divBdr>
      <w:divsChild>
        <w:div w:id="1316688395">
          <w:marLeft w:val="0"/>
          <w:marRight w:val="0"/>
          <w:marTop w:val="0"/>
          <w:marBottom w:val="0"/>
          <w:divBdr>
            <w:top w:val="none" w:sz="0" w:space="0" w:color="auto"/>
            <w:left w:val="none" w:sz="0" w:space="0" w:color="auto"/>
            <w:bottom w:val="none" w:sz="0" w:space="0" w:color="auto"/>
            <w:right w:val="none" w:sz="0" w:space="0" w:color="auto"/>
          </w:divBdr>
        </w:div>
      </w:divsChild>
    </w:div>
    <w:div w:id="786781160">
      <w:bodyDiv w:val="1"/>
      <w:marLeft w:val="0"/>
      <w:marRight w:val="0"/>
      <w:marTop w:val="0"/>
      <w:marBottom w:val="0"/>
      <w:divBdr>
        <w:top w:val="none" w:sz="0" w:space="0" w:color="auto"/>
        <w:left w:val="none" w:sz="0" w:space="0" w:color="auto"/>
        <w:bottom w:val="none" w:sz="0" w:space="0" w:color="auto"/>
        <w:right w:val="none" w:sz="0" w:space="0" w:color="auto"/>
      </w:divBdr>
    </w:div>
    <w:div w:id="865603017">
      <w:bodyDiv w:val="1"/>
      <w:marLeft w:val="0"/>
      <w:marRight w:val="0"/>
      <w:marTop w:val="0"/>
      <w:marBottom w:val="0"/>
      <w:divBdr>
        <w:top w:val="none" w:sz="0" w:space="0" w:color="auto"/>
        <w:left w:val="none" w:sz="0" w:space="0" w:color="auto"/>
        <w:bottom w:val="none" w:sz="0" w:space="0" w:color="auto"/>
        <w:right w:val="none" w:sz="0" w:space="0" w:color="auto"/>
      </w:divBdr>
    </w:div>
    <w:div w:id="878780781">
      <w:bodyDiv w:val="1"/>
      <w:marLeft w:val="0"/>
      <w:marRight w:val="0"/>
      <w:marTop w:val="0"/>
      <w:marBottom w:val="0"/>
      <w:divBdr>
        <w:top w:val="none" w:sz="0" w:space="0" w:color="auto"/>
        <w:left w:val="none" w:sz="0" w:space="0" w:color="auto"/>
        <w:bottom w:val="none" w:sz="0" w:space="0" w:color="auto"/>
        <w:right w:val="none" w:sz="0" w:space="0" w:color="auto"/>
      </w:divBdr>
      <w:divsChild>
        <w:div w:id="984309745">
          <w:marLeft w:val="0"/>
          <w:marRight w:val="0"/>
          <w:marTop w:val="0"/>
          <w:marBottom w:val="0"/>
          <w:divBdr>
            <w:top w:val="none" w:sz="0" w:space="0" w:color="auto"/>
            <w:left w:val="none" w:sz="0" w:space="0" w:color="auto"/>
            <w:bottom w:val="none" w:sz="0" w:space="0" w:color="auto"/>
            <w:right w:val="none" w:sz="0" w:space="0" w:color="auto"/>
          </w:divBdr>
        </w:div>
      </w:divsChild>
    </w:div>
    <w:div w:id="894581420">
      <w:bodyDiv w:val="1"/>
      <w:marLeft w:val="0"/>
      <w:marRight w:val="0"/>
      <w:marTop w:val="0"/>
      <w:marBottom w:val="0"/>
      <w:divBdr>
        <w:top w:val="none" w:sz="0" w:space="0" w:color="auto"/>
        <w:left w:val="none" w:sz="0" w:space="0" w:color="auto"/>
        <w:bottom w:val="none" w:sz="0" w:space="0" w:color="auto"/>
        <w:right w:val="none" w:sz="0" w:space="0" w:color="auto"/>
      </w:divBdr>
    </w:div>
    <w:div w:id="899364260">
      <w:bodyDiv w:val="1"/>
      <w:marLeft w:val="0"/>
      <w:marRight w:val="0"/>
      <w:marTop w:val="0"/>
      <w:marBottom w:val="0"/>
      <w:divBdr>
        <w:top w:val="none" w:sz="0" w:space="0" w:color="auto"/>
        <w:left w:val="none" w:sz="0" w:space="0" w:color="auto"/>
        <w:bottom w:val="none" w:sz="0" w:space="0" w:color="auto"/>
        <w:right w:val="none" w:sz="0" w:space="0" w:color="auto"/>
      </w:divBdr>
    </w:div>
    <w:div w:id="910889880">
      <w:bodyDiv w:val="1"/>
      <w:marLeft w:val="0"/>
      <w:marRight w:val="0"/>
      <w:marTop w:val="0"/>
      <w:marBottom w:val="0"/>
      <w:divBdr>
        <w:top w:val="none" w:sz="0" w:space="0" w:color="auto"/>
        <w:left w:val="none" w:sz="0" w:space="0" w:color="auto"/>
        <w:bottom w:val="none" w:sz="0" w:space="0" w:color="auto"/>
        <w:right w:val="none" w:sz="0" w:space="0" w:color="auto"/>
      </w:divBdr>
    </w:div>
    <w:div w:id="944994133">
      <w:bodyDiv w:val="1"/>
      <w:marLeft w:val="0"/>
      <w:marRight w:val="0"/>
      <w:marTop w:val="0"/>
      <w:marBottom w:val="0"/>
      <w:divBdr>
        <w:top w:val="none" w:sz="0" w:space="0" w:color="auto"/>
        <w:left w:val="none" w:sz="0" w:space="0" w:color="auto"/>
        <w:bottom w:val="none" w:sz="0" w:space="0" w:color="auto"/>
        <w:right w:val="none" w:sz="0" w:space="0" w:color="auto"/>
      </w:divBdr>
    </w:div>
    <w:div w:id="950017118">
      <w:bodyDiv w:val="1"/>
      <w:marLeft w:val="0"/>
      <w:marRight w:val="0"/>
      <w:marTop w:val="0"/>
      <w:marBottom w:val="0"/>
      <w:divBdr>
        <w:top w:val="none" w:sz="0" w:space="0" w:color="auto"/>
        <w:left w:val="none" w:sz="0" w:space="0" w:color="auto"/>
        <w:bottom w:val="none" w:sz="0" w:space="0" w:color="auto"/>
        <w:right w:val="none" w:sz="0" w:space="0" w:color="auto"/>
      </w:divBdr>
      <w:divsChild>
        <w:div w:id="1519004606">
          <w:marLeft w:val="0"/>
          <w:marRight w:val="0"/>
          <w:marTop w:val="0"/>
          <w:marBottom w:val="0"/>
          <w:divBdr>
            <w:top w:val="none" w:sz="0" w:space="0" w:color="auto"/>
            <w:left w:val="none" w:sz="0" w:space="0" w:color="auto"/>
            <w:bottom w:val="none" w:sz="0" w:space="0" w:color="auto"/>
            <w:right w:val="none" w:sz="0" w:space="0" w:color="auto"/>
          </w:divBdr>
          <w:divsChild>
            <w:div w:id="776675406">
              <w:marLeft w:val="0"/>
              <w:marRight w:val="0"/>
              <w:marTop w:val="0"/>
              <w:marBottom w:val="0"/>
              <w:divBdr>
                <w:top w:val="none" w:sz="0" w:space="0" w:color="auto"/>
                <w:left w:val="none" w:sz="0" w:space="0" w:color="auto"/>
                <w:bottom w:val="none" w:sz="0" w:space="0" w:color="auto"/>
                <w:right w:val="none" w:sz="0" w:space="0" w:color="auto"/>
              </w:divBdr>
            </w:div>
            <w:div w:id="1810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2151">
      <w:bodyDiv w:val="1"/>
      <w:marLeft w:val="0"/>
      <w:marRight w:val="0"/>
      <w:marTop w:val="0"/>
      <w:marBottom w:val="0"/>
      <w:divBdr>
        <w:top w:val="none" w:sz="0" w:space="0" w:color="auto"/>
        <w:left w:val="none" w:sz="0" w:space="0" w:color="auto"/>
        <w:bottom w:val="none" w:sz="0" w:space="0" w:color="auto"/>
        <w:right w:val="none" w:sz="0" w:space="0" w:color="auto"/>
      </w:divBdr>
    </w:div>
    <w:div w:id="986323436">
      <w:bodyDiv w:val="1"/>
      <w:marLeft w:val="0"/>
      <w:marRight w:val="0"/>
      <w:marTop w:val="0"/>
      <w:marBottom w:val="0"/>
      <w:divBdr>
        <w:top w:val="none" w:sz="0" w:space="0" w:color="auto"/>
        <w:left w:val="none" w:sz="0" w:space="0" w:color="auto"/>
        <w:bottom w:val="none" w:sz="0" w:space="0" w:color="auto"/>
        <w:right w:val="none" w:sz="0" w:space="0" w:color="auto"/>
      </w:divBdr>
    </w:div>
    <w:div w:id="987247902">
      <w:bodyDiv w:val="1"/>
      <w:marLeft w:val="0"/>
      <w:marRight w:val="0"/>
      <w:marTop w:val="0"/>
      <w:marBottom w:val="0"/>
      <w:divBdr>
        <w:top w:val="none" w:sz="0" w:space="0" w:color="auto"/>
        <w:left w:val="none" w:sz="0" w:space="0" w:color="auto"/>
        <w:bottom w:val="none" w:sz="0" w:space="0" w:color="auto"/>
        <w:right w:val="none" w:sz="0" w:space="0" w:color="auto"/>
      </w:divBdr>
      <w:divsChild>
        <w:div w:id="1231815068">
          <w:marLeft w:val="0"/>
          <w:marRight w:val="0"/>
          <w:marTop w:val="0"/>
          <w:marBottom w:val="0"/>
          <w:divBdr>
            <w:top w:val="none" w:sz="0" w:space="0" w:color="auto"/>
            <w:left w:val="none" w:sz="0" w:space="0" w:color="auto"/>
            <w:bottom w:val="none" w:sz="0" w:space="0" w:color="auto"/>
            <w:right w:val="none" w:sz="0" w:space="0" w:color="auto"/>
          </w:divBdr>
        </w:div>
      </w:divsChild>
    </w:div>
    <w:div w:id="990133198">
      <w:bodyDiv w:val="1"/>
      <w:marLeft w:val="0"/>
      <w:marRight w:val="0"/>
      <w:marTop w:val="0"/>
      <w:marBottom w:val="0"/>
      <w:divBdr>
        <w:top w:val="none" w:sz="0" w:space="0" w:color="auto"/>
        <w:left w:val="none" w:sz="0" w:space="0" w:color="auto"/>
        <w:bottom w:val="none" w:sz="0" w:space="0" w:color="auto"/>
        <w:right w:val="none" w:sz="0" w:space="0" w:color="auto"/>
      </w:divBdr>
    </w:div>
    <w:div w:id="1010526700">
      <w:bodyDiv w:val="1"/>
      <w:marLeft w:val="0"/>
      <w:marRight w:val="0"/>
      <w:marTop w:val="0"/>
      <w:marBottom w:val="0"/>
      <w:divBdr>
        <w:top w:val="none" w:sz="0" w:space="0" w:color="auto"/>
        <w:left w:val="none" w:sz="0" w:space="0" w:color="auto"/>
        <w:bottom w:val="none" w:sz="0" w:space="0" w:color="auto"/>
        <w:right w:val="none" w:sz="0" w:space="0" w:color="auto"/>
      </w:divBdr>
    </w:div>
    <w:div w:id="1030716900">
      <w:bodyDiv w:val="1"/>
      <w:marLeft w:val="0"/>
      <w:marRight w:val="0"/>
      <w:marTop w:val="0"/>
      <w:marBottom w:val="0"/>
      <w:divBdr>
        <w:top w:val="none" w:sz="0" w:space="0" w:color="auto"/>
        <w:left w:val="none" w:sz="0" w:space="0" w:color="auto"/>
        <w:bottom w:val="none" w:sz="0" w:space="0" w:color="auto"/>
        <w:right w:val="none" w:sz="0" w:space="0" w:color="auto"/>
      </w:divBdr>
    </w:div>
    <w:div w:id="1047220269">
      <w:bodyDiv w:val="1"/>
      <w:marLeft w:val="0"/>
      <w:marRight w:val="0"/>
      <w:marTop w:val="0"/>
      <w:marBottom w:val="0"/>
      <w:divBdr>
        <w:top w:val="none" w:sz="0" w:space="0" w:color="auto"/>
        <w:left w:val="none" w:sz="0" w:space="0" w:color="auto"/>
        <w:bottom w:val="none" w:sz="0" w:space="0" w:color="auto"/>
        <w:right w:val="none" w:sz="0" w:space="0" w:color="auto"/>
      </w:divBdr>
    </w:div>
    <w:div w:id="1048920686">
      <w:bodyDiv w:val="1"/>
      <w:marLeft w:val="0"/>
      <w:marRight w:val="0"/>
      <w:marTop w:val="0"/>
      <w:marBottom w:val="0"/>
      <w:divBdr>
        <w:top w:val="none" w:sz="0" w:space="0" w:color="auto"/>
        <w:left w:val="none" w:sz="0" w:space="0" w:color="auto"/>
        <w:bottom w:val="none" w:sz="0" w:space="0" w:color="auto"/>
        <w:right w:val="none" w:sz="0" w:space="0" w:color="auto"/>
      </w:divBdr>
    </w:div>
    <w:div w:id="1077705198">
      <w:bodyDiv w:val="1"/>
      <w:marLeft w:val="0"/>
      <w:marRight w:val="0"/>
      <w:marTop w:val="0"/>
      <w:marBottom w:val="0"/>
      <w:divBdr>
        <w:top w:val="none" w:sz="0" w:space="0" w:color="auto"/>
        <w:left w:val="none" w:sz="0" w:space="0" w:color="auto"/>
        <w:bottom w:val="none" w:sz="0" w:space="0" w:color="auto"/>
        <w:right w:val="none" w:sz="0" w:space="0" w:color="auto"/>
      </w:divBdr>
    </w:div>
    <w:div w:id="1098255116">
      <w:bodyDiv w:val="1"/>
      <w:marLeft w:val="0"/>
      <w:marRight w:val="0"/>
      <w:marTop w:val="0"/>
      <w:marBottom w:val="0"/>
      <w:divBdr>
        <w:top w:val="none" w:sz="0" w:space="0" w:color="auto"/>
        <w:left w:val="none" w:sz="0" w:space="0" w:color="auto"/>
        <w:bottom w:val="none" w:sz="0" w:space="0" w:color="auto"/>
        <w:right w:val="none" w:sz="0" w:space="0" w:color="auto"/>
      </w:divBdr>
    </w:div>
    <w:div w:id="1109012099">
      <w:bodyDiv w:val="1"/>
      <w:marLeft w:val="0"/>
      <w:marRight w:val="0"/>
      <w:marTop w:val="0"/>
      <w:marBottom w:val="0"/>
      <w:divBdr>
        <w:top w:val="none" w:sz="0" w:space="0" w:color="auto"/>
        <w:left w:val="none" w:sz="0" w:space="0" w:color="auto"/>
        <w:bottom w:val="none" w:sz="0" w:space="0" w:color="auto"/>
        <w:right w:val="none" w:sz="0" w:space="0" w:color="auto"/>
      </w:divBdr>
    </w:div>
    <w:div w:id="1114667142">
      <w:bodyDiv w:val="1"/>
      <w:marLeft w:val="0"/>
      <w:marRight w:val="0"/>
      <w:marTop w:val="0"/>
      <w:marBottom w:val="0"/>
      <w:divBdr>
        <w:top w:val="none" w:sz="0" w:space="0" w:color="auto"/>
        <w:left w:val="none" w:sz="0" w:space="0" w:color="auto"/>
        <w:bottom w:val="none" w:sz="0" w:space="0" w:color="auto"/>
        <w:right w:val="none" w:sz="0" w:space="0" w:color="auto"/>
      </w:divBdr>
    </w:div>
    <w:div w:id="1150974405">
      <w:bodyDiv w:val="1"/>
      <w:marLeft w:val="0"/>
      <w:marRight w:val="0"/>
      <w:marTop w:val="0"/>
      <w:marBottom w:val="0"/>
      <w:divBdr>
        <w:top w:val="none" w:sz="0" w:space="0" w:color="auto"/>
        <w:left w:val="none" w:sz="0" w:space="0" w:color="auto"/>
        <w:bottom w:val="none" w:sz="0" w:space="0" w:color="auto"/>
        <w:right w:val="none" w:sz="0" w:space="0" w:color="auto"/>
      </w:divBdr>
    </w:div>
    <w:div w:id="1189373656">
      <w:bodyDiv w:val="1"/>
      <w:marLeft w:val="0"/>
      <w:marRight w:val="0"/>
      <w:marTop w:val="0"/>
      <w:marBottom w:val="0"/>
      <w:divBdr>
        <w:top w:val="none" w:sz="0" w:space="0" w:color="auto"/>
        <w:left w:val="none" w:sz="0" w:space="0" w:color="auto"/>
        <w:bottom w:val="none" w:sz="0" w:space="0" w:color="auto"/>
        <w:right w:val="none" w:sz="0" w:space="0" w:color="auto"/>
      </w:divBdr>
    </w:div>
    <w:div w:id="1191600831">
      <w:bodyDiv w:val="1"/>
      <w:marLeft w:val="0"/>
      <w:marRight w:val="0"/>
      <w:marTop w:val="0"/>
      <w:marBottom w:val="0"/>
      <w:divBdr>
        <w:top w:val="none" w:sz="0" w:space="0" w:color="auto"/>
        <w:left w:val="none" w:sz="0" w:space="0" w:color="auto"/>
        <w:bottom w:val="none" w:sz="0" w:space="0" w:color="auto"/>
        <w:right w:val="none" w:sz="0" w:space="0" w:color="auto"/>
      </w:divBdr>
    </w:div>
    <w:div w:id="1215391381">
      <w:bodyDiv w:val="1"/>
      <w:marLeft w:val="0"/>
      <w:marRight w:val="0"/>
      <w:marTop w:val="0"/>
      <w:marBottom w:val="0"/>
      <w:divBdr>
        <w:top w:val="none" w:sz="0" w:space="0" w:color="auto"/>
        <w:left w:val="none" w:sz="0" w:space="0" w:color="auto"/>
        <w:bottom w:val="none" w:sz="0" w:space="0" w:color="auto"/>
        <w:right w:val="none" w:sz="0" w:space="0" w:color="auto"/>
      </w:divBdr>
    </w:div>
    <w:div w:id="1235891986">
      <w:bodyDiv w:val="1"/>
      <w:marLeft w:val="0"/>
      <w:marRight w:val="0"/>
      <w:marTop w:val="0"/>
      <w:marBottom w:val="0"/>
      <w:divBdr>
        <w:top w:val="none" w:sz="0" w:space="0" w:color="auto"/>
        <w:left w:val="none" w:sz="0" w:space="0" w:color="auto"/>
        <w:bottom w:val="none" w:sz="0" w:space="0" w:color="auto"/>
        <w:right w:val="none" w:sz="0" w:space="0" w:color="auto"/>
      </w:divBdr>
    </w:div>
    <w:div w:id="1261378439">
      <w:bodyDiv w:val="1"/>
      <w:marLeft w:val="0"/>
      <w:marRight w:val="0"/>
      <w:marTop w:val="0"/>
      <w:marBottom w:val="0"/>
      <w:divBdr>
        <w:top w:val="none" w:sz="0" w:space="0" w:color="auto"/>
        <w:left w:val="none" w:sz="0" w:space="0" w:color="auto"/>
        <w:bottom w:val="none" w:sz="0" w:space="0" w:color="auto"/>
        <w:right w:val="none" w:sz="0" w:space="0" w:color="auto"/>
      </w:divBdr>
    </w:div>
    <w:div w:id="1274705775">
      <w:bodyDiv w:val="1"/>
      <w:marLeft w:val="0"/>
      <w:marRight w:val="0"/>
      <w:marTop w:val="0"/>
      <w:marBottom w:val="0"/>
      <w:divBdr>
        <w:top w:val="none" w:sz="0" w:space="0" w:color="auto"/>
        <w:left w:val="none" w:sz="0" w:space="0" w:color="auto"/>
        <w:bottom w:val="none" w:sz="0" w:space="0" w:color="auto"/>
        <w:right w:val="none" w:sz="0" w:space="0" w:color="auto"/>
      </w:divBdr>
    </w:div>
    <w:div w:id="1274753377">
      <w:bodyDiv w:val="1"/>
      <w:marLeft w:val="0"/>
      <w:marRight w:val="0"/>
      <w:marTop w:val="0"/>
      <w:marBottom w:val="0"/>
      <w:divBdr>
        <w:top w:val="none" w:sz="0" w:space="0" w:color="auto"/>
        <w:left w:val="none" w:sz="0" w:space="0" w:color="auto"/>
        <w:bottom w:val="none" w:sz="0" w:space="0" w:color="auto"/>
        <w:right w:val="none" w:sz="0" w:space="0" w:color="auto"/>
      </w:divBdr>
      <w:divsChild>
        <w:div w:id="560410105">
          <w:marLeft w:val="0"/>
          <w:marRight w:val="0"/>
          <w:marTop w:val="0"/>
          <w:marBottom w:val="0"/>
          <w:divBdr>
            <w:top w:val="none" w:sz="0" w:space="0" w:color="auto"/>
            <w:left w:val="none" w:sz="0" w:space="0" w:color="auto"/>
            <w:bottom w:val="none" w:sz="0" w:space="0" w:color="auto"/>
            <w:right w:val="none" w:sz="0" w:space="0" w:color="auto"/>
          </w:divBdr>
        </w:div>
      </w:divsChild>
    </w:div>
    <w:div w:id="1296714325">
      <w:bodyDiv w:val="1"/>
      <w:marLeft w:val="0"/>
      <w:marRight w:val="0"/>
      <w:marTop w:val="0"/>
      <w:marBottom w:val="0"/>
      <w:divBdr>
        <w:top w:val="none" w:sz="0" w:space="0" w:color="auto"/>
        <w:left w:val="none" w:sz="0" w:space="0" w:color="auto"/>
        <w:bottom w:val="none" w:sz="0" w:space="0" w:color="auto"/>
        <w:right w:val="none" w:sz="0" w:space="0" w:color="auto"/>
      </w:divBdr>
    </w:div>
    <w:div w:id="1302031208">
      <w:bodyDiv w:val="1"/>
      <w:marLeft w:val="0"/>
      <w:marRight w:val="0"/>
      <w:marTop w:val="0"/>
      <w:marBottom w:val="0"/>
      <w:divBdr>
        <w:top w:val="none" w:sz="0" w:space="0" w:color="auto"/>
        <w:left w:val="none" w:sz="0" w:space="0" w:color="auto"/>
        <w:bottom w:val="none" w:sz="0" w:space="0" w:color="auto"/>
        <w:right w:val="none" w:sz="0" w:space="0" w:color="auto"/>
      </w:divBdr>
    </w:div>
    <w:div w:id="1322927651">
      <w:bodyDiv w:val="1"/>
      <w:marLeft w:val="0"/>
      <w:marRight w:val="0"/>
      <w:marTop w:val="0"/>
      <w:marBottom w:val="0"/>
      <w:divBdr>
        <w:top w:val="none" w:sz="0" w:space="0" w:color="auto"/>
        <w:left w:val="none" w:sz="0" w:space="0" w:color="auto"/>
        <w:bottom w:val="none" w:sz="0" w:space="0" w:color="auto"/>
        <w:right w:val="none" w:sz="0" w:space="0" w:color="auto"/>
      </w:divBdr>
      <w:divsChild>
        <w:div w:id="1574705139">
          <w:marLeft w:val="0"/>
          <w:marRight w:val="0"/>
          <w:marTop w:val="0"/>
          <w:marBottom w:val="0"/>
          <w:divBdr>
            <w:top w:val="none" w:sz="0" w:space="0" w:color="auto"/>
            <w:left w:val="none" w:sz="0" w:space="0" w:color="auto"/>
            <w:bottom w:val="none" w:sz="0" w:space="0" w:color="auto"/>
            <w:right w:val="none" w:sz="0" w:space="0" w:color="auto"/>
          </w:divBdr>
        </w:div>
      </w:divsChild>
    </w:div>
    <w:div w:id="1324699458">
      <w:bodyDiv w:val="1"/>
      <w:marLeft w:val="0"/>
      <w:marRight w:val="0"/>
      <w:marTop w:val="0"/>
      <w:marBottom w:val="0"/>
      <w:divBdr>
        <w:top w:val="none" w:sz="0" w:space="0" w:color="auto"/>
        <w:left w:val="none" w:sz="0" w:space="0" w:color="auto"/>
        <w:bottom w:val="none" w:sz="0" w:space="0" w:color="auto"/>
        <w:right w:val="none" w:sz="0" w:space="0" w:color="auto"/>
      </w:divBdr>
    </w:div>
    <w:div w:id="1344279319">
      <w:bodyDiv w:val="1"/>
      <w:marLeft w:val="0"/>
      <w:marRight w:val="0"/>
      <w:marTop w:val="0"/>
      <w:marBottom w:val="0"/>
      <w:divBdr>
        <w:top w:val="none" w:sz="0" w:space="0" w:color="auto"/>
        <w:left w:val="none" w:sz="0" w:space="0" w:color="auto"/>
        <w:bottom w:val="none" w:sz="0" w:space="0" w:color="auto"/>
        <w:right w:val="none" w:sz="0" w:space="0" w:color="auto"/>
      </w:divBdr>
    </w:div>
    <w:div w:id="1407800538">
      <w:bodyDiv w:val="1"/>
      <w:marLeft w:val="0"/>
      <w:marRight w:val="0"/>
      <w:marTop w:val="0"/>
      <w:marBottom w:val="0"/>
      <w:divBdr>
        <w:top w:val="none" w:sz="0" w:space="0" w:color="auto"/>
        <w:left w:val="none" w:sz="0" w:space="0" w:color="auto"/>
        <w:bottom w:val="none" w:sz="0" w:space="0" w:color="auto"/>
        <w:right w:val="none" w:sz="0" w:space="0" w:color="auto"/>
      </w:divBdr>
      <w:divsChild>
        <w:div w:id="286284089">
          <w:marLeft w:val="0"/>
          <w:marRight w:val="0"/>
          <w:marTop w:val="0"/>
          <w:marBottom w:val="0"/>
          <w:divBdr>
            <w:top w:val="none" w:sz="0" w:space="0" w:color="auto"/>
            <w:left w:val="none" w:sz="0" w:space="0" w:color="auto"/>
            <w:bottom w:val="none" w:sz="0" w:space="0" w:color="auto"/>
            <w:right w:val="none" w:sz="0" w:space="0" w:color="auto"/>
          </w:divBdr>
        </w:div>
        <w:div w:id="1716269106">
          <w:marLeft w:val="0"/>
          <w:marRight w:val="0"/>
          <w:marTop w:val="0"/>
          <w:marBottom w:val="0"/>
          <w:divBdr>
            <w:top w:val="none" w:sz="0" w:space="0" w:color="auto"/>
            <w:left w:val="none" w:sz="0" w:space="0" w:color="auto"/>
            <w:bottom w:val="none" w:sz="0" w:space="0" w:color="auto"/>
            <w:right w:val="none" w:sz="0" w:space="0" w:color="auto"/>
          </w:divBdr>
        </w:div>
        <w:div w:id="2067558366">
          <w:marLeft w:val="0"/>
          <w:marRight w:val="0"/>
          <w:marTop w:val="0"/>
          <w:marBottom w:val="0"/>
          <w:divBdr>
            <w:top w:val="none" w:sz="0" w:space="0" w:color="auto"/>
            <w:left w:val="none" w:sz="0" w:space="0" w:color="auto"/>
            <w:bottom w:val="none" w:sz="0" w:space="0" w:color="auto"/>
            <w:right w:val="none" w:sz="0" w:space="0" w:color="auto"/>
          </w:divBdr>
        </w:div>
      </w:divsChild>
    </w:div>
    <w:div w:id="1423574215">
      <w:bodyDiv w:val="1"/>
      <w:marLeft w:val="0"/>
      <w:marRight w:val="0"/>
      <w:marTop w:val="0"/>
      <w:marBottom w:val="0"/>
      <w:divBdr>
        <w:top w:val="none" w:sz="0" w:space="0" w:color="auto"/>
        <w:left w:val="none" w:sz="0" w:space="0" w:color="auto"/>
        <w:bottom w:val="none" w:sz="0" w:space="0" w:color="auto"/>
        <w:right w:val="none" w:sz="0" w:space="0" w:color="auto"/>
      </w:divBdr>
    </w:div>
    <w:div w:id="1452238895">
      <w:bodyDiv w:val="1"/>
      <w:marLeft w:val="0"/>
      <w:marRight w:val="0"/>
      <w:marTop w:val="0"/>
      <w:marBottom w:val="0"/>
      <w:divBdr>
        <w:top w:val="none" w:sz="0" w:space="0" w:color="auto"/>
        <w:left w:val="none" w:sz="0" w:space="0" w:color="auto"/>
        <w:bottom w:val="none" w:sz="0" w:space="0" w:color="auto"/>
        <w:right w:val="none" w:sz="0" w:space="0" w:color="auto"/>
      </w:divBdr>
    </w:div>
    <w:div w:id="1457603383">
      <w:bodyDiv w:val="1"/>
      <w:marLeft w:val="0"/>
      <w:marRight w:val="0"/>
      <w:marTop w:val="0"/>
      <w:marBottom w:val="0"/>
      <w:divBdr>
        <w:top w:val="none" w:sz="0" w:space="0" w:color="auto"/>
        <w:left w:val="none" w:sz="0" w:space="0" w:color="auto"/>
        <w:bottom w:val="none" w:sz="0" w:space="0" w:color="auto"/>
        <w:right w:val="none" w:sz="0" w:space="0" w:color="auto"/>
      </w:divBdr>
    </w:div>
    <w:div w:id="1461462488">
      <w:bodyDiv w:val="1"/>
      <w:marLeft w:val="0"/>
      <w:marRight w:val="0"/>
      <w:marTop w:val="0"/>
      <w:marBottom w:val="0"/>
      <w:divBdr>
        <w:top w:val="none" w:sz="0" w:space="0" w:color="auto"/>
        <w:left w:val="none" w:sz="0" w:space="0" w:color="auto"/>
        <w:bottom w:val="none" w:sz="0" w:space="0" w:color="auto"/>
        <w:right w:val="none" w:sz="0" w:space="0" w:color="auto"/>
      </w:divBdr>
    </w:div>
    <w:div w:id="1480489644">
      <w:bodyDiv w:val="1"/>
      <w:marLeft w:val="0"/>
      <w:marRight w:val="0"/>
      <w:marTop w:val="0"/>
      <w:marBottom w:val="0"/>
      <w:divBdr>
        <w:top w:val="none" w:sz="0" w:space="0" w:color="auto"/>
        <w:left w:val="none" w:sz="0" w:space="0" w:color="auto"/>
        <w:bottom w:val="none" w:sz="0" w:space="0" w:color="auto"/>
        <w:right w:val="none" w:sz="0" w:space="0" w:color="auto"/>
      </w:divBdr>
    </w:div>
    <w:div w:id="1483885585">
      <w:bodyDiv w:val="1"/>
      <w:marLeft w:val="0"/>
      <w:marRight w:val="0"/>
      <w:marTop w:val="0"/>
      <w:marBottom w:val="0"/>
      <w:divBdr>
        <w:top w:val="none" w:sz="0" w:space="0" w:color="auto"/>
        <w:left w:val="none" w:sz="0" w:space="0" w:color="auto"/>
        <w:bottom w:val="none" w:sz="0" w:space="0" w:color="auto"/>
        <w:right w:val="none" w:sz="0" w:space="0" w:color="auto"/>
      </w:divBdr>
    </w:div>
    <w:div w:id="1502626979">
      <w:bodyDiv w:val="1"/>
      <w:marLeft w:val="0"/>
      <w:marRight w:val="0"/>
      <w:marTop w:val="0"/>
      <w:marBottom w:val="0"/>
      <w:divBdr>
        <w:top w:val="none" w:sz="0" w:space="0" w:color="auto"/>
        <w:left w:val="none" w:sz="0" w:space="0" w:color="auto"/>
        <w:bottom w:val="none" w:sz="0" w:space="0" w:color="auto"/>
        <w:right w:val="none" w:sz="0" w:space="0" w:color="auto"/>
      </w:divBdr>
    </w:div>
    <w:div w:id="1512798389">
      <w:bodyDiv w:val="1"/>
      <w:marLeft w:val="0"/>
      <w:marRight w:val="0"/>
      <w:marTop w:val="0"/>
      <w:marBottom w:val="0"/>
      <w:divBdr>
        <w:top w:val="none" w:sz="0" w:space="0" w:color="auto"/>
        <w:left w:val="none" w:sz="0" w:space="0" w:color="auto"/>
        <w:bottom w:val="none" w:sz="0" w:space="0" w:color="auto"/>
        <w:right w:val="none" w:sz="0" w:space="0" w:color="auto"/>
      </w:divBdr>
      <w:divsChild>
        <w:div w:id="1735473085">
          <w:marLeft w:val="0"/>
          <w:marRight w:val="0"/>
          <w:marTop w:val="0"/>
          <w:marBottom w:val="0"/>
          <w:divBdr>
            <w:top w:val="none" w:sz="0" w:space="0" w:color="auto"/>
            <w:left w:val="none" w:sz="0" w:space="0" w:color="auto"/>
            <w:bottom w:val="none" w:sz="0" w:space="0" w:color="auto"/>
            <w:right w:val="none" w:sz="0" w:space="0" w:color="auto"/>
          </w:divBdr>
          <w:divsChild>
            <w:div w:id="710615068">
              <w:marLeft w:val="0"/>
              <w:marRight w:val="0"/>
              <w:marTop w:val="0"/>
              <w:marBottom w:val="0"/>
              <w:divBdr>
                <w:top w:val="none" w:sz="0" w:space="0" w:color="auto"/>
                <w:left w:val="none" w:sz="0" w:space="0" w:color="auto"/>
                <w:bottom w:val="none" w:sz="0" w:space="0" w:color="auto"/>
                <w:right w:val="none" w:sz="0" w:space="0" w:color="auto"/>
              </w:divBdr>
            </w:div>
            <w:div w:id="14885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4735">
      <w:bodyDiv w:val="1"/>
      <w:marLeft w:val="0"/>
      <w:marRight w:val="0"/>
      <w:marTop w:val="0"/>
      <w:marBottom w:val="0"/>
      <w:divBdr>
        <w:top w:val="none" w:sz="0" w:space="0" w:color="auto"/>
        <w:left w:val="none" w:sz="0" w:space="0" w:color="auto"/>
        <w:bottom w:val="none" w:sz="0" w:space="0" w:color="auto"/>
        <w:right w:val="none" w:sz="0" w:space="0" w:color="auto"/>
      </w:divBdr>
    </w:div>
    <w:div w:id="1532111935">
      <w:bodyDiv w:val="1"/>
      <w:marLeft w:val="0"/>
      <w:marRight w:val="0"/>
      <w:marTop w:val="0"/>
      <w:marBottom w:val="0"/>
      <w:divBdr>
        <w:top w:val="none" w:sz="0" w:space="0" w:color="auto"/>
        <w:left w:val="none" w:sz="0" w:space="0" w:color="auto"/>
        <w:bottom w:val="none" w:sz="0" w:space="0" w:color="auto"/>
        <w:right w:val="none" w:sz="0" w:space="0" w:color="auto"/>
      </w:divBdr>
      <w:divsChild>
        <w:div w:id="904991804">
          <w:marLeft w:val="0"/>
          <w:marRight w:val="0"/>
          <w:marTop w:val="0"/>
          <w:marBottom w:val="0"/>
          <w:divBdr>
            <w:top w:val="none" w:sz="0" w:space="0" w:color="auto"/>
            <w:left w:val="none" w:sz="0" w:space="0" w:color="auto"/>
            <w:bottom w:val="none" w:sz="0" w:space="0" w:color="auto"/>
            <w:right w:val="none" w:sz="0" w:space="0" w:color="auto"/>
          </w:divBdr>
        </w:div>
      </w:divsChild>
    </w:div>
    <w:div w:id="1550339768">
      <w:bodyDiv w:val="1"/>
      <w:marLeft w:val="0"/>
      <w:marRight w:val="0"/>
      <w:marTop w:val="0"/>
      <w:marBottom w:val="0"/>
      <w:divBdr>
        <w:top w:val="none" w:sz="0" w:space="0" w:color="auto"/>
        <w:left w:val="none" w:sz="0" w:space="0" w:color="auto"/>
        <w:bottom w:val="none" w:sz="0" w:space="0" w:color="auto"/>
        <w:right w:val="none" w:sz="0" w:space="0" w:color="auto"/>
      </w:divBdr>
      <w:divsChild>
        <w:div w:id="577373930">
          <w:marLeft w:val="0"/>
          <w:marRight w:val="0"/>
          <w:marTop w:val="0"/>
          <w:marBottom w:val="0"/>
          <w:divBdr>
            <w:top w:val="none" w:sz="0" w:space="0" w:color="auto"/>
            <w:left w:val="none" w:sz="0" w:space="0" w:color="auto"/>
            <w:bottom w:val="none" w:sz="0" w:space="0" w:color="auto"/>
            <w:right w:val="none" w:sz="0" w:space="0" w:color="auto"/>
          </w:divBdr>
        </w:div>
        <w:div w:id="1067217988">
          <w:marLeft w:val="0"/>
          <w:marRight w:val="0"/>
          <w:marTop w:val="0"/>
          <w:marBottom w:val="0"/>
          <w:divBdr>
            <w:top w:val="none" w:sz="0" w:space="0" w:color="auto"/>
            <w:left w:val="none" w:sz="0" w:space="0" w:color="auto"/>
            <w:bottom w:val="none" w:sz="0" w:space="0" w:color="auto"/>
            <w:right w:val="none" w:sz="0" w:space="0" w:color="auto"/>
          </w:divBdr>
        </w:div>
        <w:div w:id="1863860581">
          <w:marLeft w:val="0"/>
          <w:marRight w:val="0"/>
          <w:marTop w:val="0"/>
          <w:marBottom w:val="0"/>
          <w:divBdr>
            <w:top w:val="none" w:sz="0" w:space="0" w:color="auto"/>
            <w:left w:val="none" w:sz="0" w:space="0" w:color="auto"/>
            <w:bottom w:val="none" w:sz="0" w:space="0" w:color="auto"/>
            <w:right w:val="none" w:sz="0" w:space="0" w:color="auto"/>
          </w:divBdr>
        </w:div>
      </w:divsChild>
    </w:div>
    <w:div w:id="1583567886">
      <w:bodyDiv w:val="1"/>
      <w:marLeft w:val="0"/>
      <w:marRight w:val="0"/>
      <w:marTop w:val="0"/>
      <w:marBottom w:val="0"/>
      <w:divBdr>
        <w:top w:val="none" w:sz="0" w:space="0" w:color="auto"/>
        <w:left w:val="none" w:sz="0" w:space="0" w:color="auto"/>
        <w:bottom w:val="none" w:sz="0" w:space="0" w:color="auto"/>
        <w:right w:val="none" w:sz="0" w:space="0" w:color="auto"/>
      </w:divBdr>
    </w:div>
    <w:div w:id="1603225433">
      <w:bodyDiv w:val="1"/>
      <w:marLeft w:val="0"/>
      <w:marRight w:val="0"/>
      <w:marTop w:val="0"/>
      <w:marBottom w:val="0"/>
      <w:divBdr>
        <w:top w:val="none" w:sz="0" w:space="0" w:color="auto"/>
        <w:left w:val="none" w:sz="0" w:space="0" w:color="auto"/>
        <w:bottom w:val="none" w:sz="0" w:space="0" w:color="auto"/>
        <w:right w:val="none" w:sz="0" w:space="0" w:color="auto"/>
      </w:divBdr>
    </w:div>
    <w:div w:id="1604412037">
      <w:bodyDiv w:val="1"/>
      <w:marLeft w:val="0"/>
      <w:marRight w:val="0"/>
      <w:marTop w:val="0"/>
      <w:marBottom w:val="0"/>
      <w:divBdr>
        <w:top w:val="none" w:sz="0" w:space="0" w:color="auto"/>
        <w:left w:val="none" w:sz="0" w:space="0" w:color="auto"/>
        <w:bottom w:val="none" w:sz="0" w:space="0" w:color="auto"/>
        <w:right w:val="none" w:sz="0" w:space="0" w:color="auto"/>
      </w:divBdr>
      <w:divsChild>
        <w:div w:id="1372732182">
          <w:marLeft w:val="0"/>
          <w:marRight w:val="0"/>
          <w:marTop w:val="0"/>
          <w:marBottom w:val="0"/>
          <w:divBdr>
            <w:top w:val="none" w:sz="0" w:space="0" w:color="auto"/>
            <w:left w:val="none" w:sz="0" w:space="0" w:color="auto"/>
            <w:bottom w:val="none" w:sz="0" w:space="0" w:color="auto"/>
            <w:right w:val="none" w:sz="0" w:space="0" w:color="auto"/>
          </w:divBdr>
        </w:div>
      </w:divsChild>
    </w:div>
    <w:div w:id="1614707589">
      <w:bodyDiv w:val="1"/>
      <w:marLeft w:val="0"/>
      <w:marRight w:val="0"/>
      <w:marTop w:val="0"/>
      <w:marBottom w:val="0"/>
      <w:divBdr>
        <w:top w:val="none" w:sz="0" w:space="0" w:color="auto"/>
        <w:left w:val="none" w:sz="0" w:space="0" w:color="auto"/>
        <w:bottom w:val="none" w:sz="0" w:space="0" w:color="auto"/>
        <w:right w:val="none" w:sz="0" w:space="0" w:color="auto"/>
      </w:divBdr>
    </w:div>
    <w:div w:id="1620868821">
      <w:bodyDiv w:val="1"/>
      <w:marLeft w:val="0"/>
      <w:marRight w:val="0"/>
      <w:marTop w:val="0"/>
      <w:marBottom w:val="0"/>
      <w:divBdr>
        <w:top w:val="none" w:sz="0" w:space="0" w:color="auto"/>
        <w:left w:val="none" w:sz="0" w:space="0" w:color="auto"/>
        <w:bottom w:val="none" w:sz="0" w:space="0" w:color="auto"/>
        <w:right w:val="none" w:sz="0" w:space="0" w:color="auto"/>
      </w:divBdr>
    </w:div>
    <w:div w:id="1629163702">
      <w:bodyDiv w:val="1"/>
      <w:marLeft w:val="0"/>
      <w:marRight w:val="0"/>
      <w:marTop w:val="0"/>
      <w:marBottom w:val="0"/>
      <w:divBdr>
        <w:top w:val="none" w:sz="0" w:space="0" w:color="auto"/>
        <w:left w:val="none" w:sz="0" w:space="0" w:color="auto"/>
        <w:bottom w:val="none" w:sz="0" w:space="0" w:color="auto"/>
        <w:right w:val="none" w:sz="0" w:space="0" w:color="auto"/>
      </w:divBdr>
    </w:div>
    <w:div w:id="1631016591">
      <w:bodyDiv w:val="1"/>
      <w:marLeft w:val="0"/>
      <w:marRight w:val="0"/>
      <w:marTop w:val="0"/>
      <w:marBottom w:val="0"/>
      <w:divBdr>
        <w:top w:val="none" w:sz="0" w:space="0" w:color="auto"/>
        <w:left w:val="none" w:sz="0" w:space="0" w:color="auto"/>
        <w:bottom w:val="none" w:sz="0" w:space="0" w:color="auto"/>
        <w:right w:val="none" w:sz="0" w:space="0" w:color="auto"/>
      </w:divBdr>
    </w:div>
    <w:div w:id="1637493866">
      <w:bodyDiv w:val="1"/>
      <w:marLeft w:val="0"/>
      <w:marRight w:val="0"/>
      <w:marTop w:val="0"/>
      <w:marBottom w:val="0"/>
      <w:divBdr>
        <w:top w:val="none" w:sz="0" w:space="0" w:color="auto"/>
        <w:left w:val="none" w:sz="0" w:space="0" w:color="auto"/>
        <w:bottom w:val="none" w:sz="0" w:space="0" w:color="auto"/>
        <w:right w:val="none" w:sz="0" w:space="0" w:color="auto"/>
      </w:divBdr>
      <w:divsChild>
        <w:div w:id="152916059">
          <w:marLeft w:val="0"/>
          <w:marRight w:val="0"/>
          <w:marTop w:val="0"/>
          <w:marBottom w:val="0"/>
          <w:divBdr>
            <w:top w:val="none" w:sz="0" w:space="0" w:color="auto"/>
            <w:left w:val="none" w:sz="0" w:space="0" w:color="auto"/>
            <w:bottom w:val="none" w:sz="0" w:space="0" w:color="auto"/>
            <w:right w:val="none" w:sz="0" w:space="0" w:color="auto"/>
          </w:divBdr>
        </w:div>
      </w:divsChild>
    </w:div>
    <w:div w:id="1694333470">
      <w:bodyDiv w:val="1"/>
      <w:marLeft w:val="0"/>
      <w:marRight w:val="0"/>
      <w:marTop w:val="0"/>
      <w:marBottom w:val="0"/>
      <w:divBdr>
        <w:top w:val="none" w:sz="0" w:space="0" w:color="auto"/>
        <w:left w:val="none" w:sz="0" w:space="0" w:color="auto"/>
        <w:bottom w:val="none" w:sz="0" w:space="0" w:color="auto"/>
        <w:right w:val="none" w:sz="0" w:space="0" w:color="auto"/>
      </w:divBdr>
    </w:div>
    <w:div w:id="1774544612">
      <w:bodyDiv w:val="1"/>
      <w:marLeft w:val="0"/>
      <w:marRight w:val="0"/>
      <w:marTop w:val="0"/>
      <w:marBottom w:val="0"/>
      <w:divBdr>
        <w:top w:val="none" w:sz="0" w:space="0" w:color="auto"/>
        <w:left w:val="none" w:sz="0" w:space="0" w:color="auto"/>
        <w:bottom w:val="none" w:sz="0" w:space="0" w:color="auto"/>
        <w:right w:val="none" w:sz="0" w:space="0" w:color="auto"/>
      </w:divBdr>
    </w:div>
    <w:div w:id="1792748334">
      <w:bodyDiv w:val="1"/>
      <w:marLeft w:val="0"/>
      <w:marRight w:val="0"/>
      <w:marTop w:val="0"/>
      <w:marBottom w:val="0"/>
      <w:divBdr>
        <w:top w:val="none" w:sz="0" w:space="0" w:color="auto"/>
        <w:left w:val="none" w:sz="0" w:space="0" w:color="auto"/>
        <w:bottom w:val="none" w:sz="0" w:space="0" w:color="auto"/>
        <w:right w:val="none" w:sz="0" w:space="0" w:color="auto"/>
      </w:divBdr>
      <w:divsChild>
        <w:div w:id="248586941">
          <w:marLeft w:val="864"/>
          <w:marRight w:val="0"/>
          <w:marTop w:val="100"/>
          <w:marBottom w:val="0"/>
          <w:divBdr>
            <w:top w:val="none" w:sz="0" w:space="0" w:color="auto"/>
            <w:left w:val="none" w:sz="0" w:space="0" w:color="auto"/>
            <w:bottom w:val="none" w:sz="0" w:space="0" w:color="auto"/>
            <w:right w:val="none" w:sz="0" w:space="0" w:color="auto"/>
          </w:divBdr>
        </w:div>
        <w:div w:id="1093941472">
          <w:marLeft w:val="864"/>
          <w:marRight w:val="0"/>
          <w:marTop w:val="100"/>
          <w:marBottom w:val="0"/>
          <w:divBdr>
            <w:top w:val="none" w:sz="0" w:space="0" w:color="auto"/>
            <w:left w:val="none" w:sz="0" w:space="0" w:color="auto"/>
            <w:bottom w:val="none" w:sz="0" w:space="0" w:color="auto"/>
            <w:right w:val="none" w:sz="0" w:space="0" w:color="auto"/>
          </w:divBdr>
        </w:div>
        <w:div w:id="1306861420">
          <w:marLeft w:val="864"/>
          <w:marRight w:val="0"/>
          <w:marTop w:val="100"/>
          <w:marBottom w:val="0"/>
          <w:divBdr>
            <w:top w:val="none" w:sz="0" w:space="0" w:color="auto"/>
            <w:left w:val="none" w:sz="0" w:space="0" w:color="auto"/>
            <w:bottom w:val="none" w:sz="0" w:space="0" w:color="auto"/>
            <w:right w:val="none" w:sz="0" w:space="0" w:color="auto"/>
          </w:divBdr>
        </w:div>
        <w:div w:id="1584484346">
          <w:marLeft w:val="432"/>
          <w:marRight w:val="0"/>
          <w:marTop w:val="120"/>
          <w:marBottom w:val="0"/>
          <w:divBdr>
            <w:top w:val="none" w:sz="0" w:space="0" w:color="auto"/>
            <w:left w:val="none" w:sz="0" w:space="0" w:color="auto"/>
            <w:bottom w:val="none" w:sz="0" w:space="0" w:color="auto"/>
            <w:right w:val="none" w:sz="0" w:space="0" w:color="auto"/>
          </w:divBdr>
        </w:div>
        <w:div w:id="2125610852">
          <w:marLeft w:val="864"/>
          <w:marRight w:val="0"/>
          <w:marTop w:val="100"/>
          <w:marBottom w:val="0"/>
          <w:divBdr>
            <w:top w:val="none" w:sz="0" w:space="0" w:color="auto"/>
            <w:left w:val="none" w:sz="0" w:space="0" w:color="auto"/>
            <w:bottom w:val="none" w:sz="0" w:space="0" w:color="auto"/>
            <w:right w:val="none" w:sz="0" w:space="0" w:color="auto"/>
          </w:divBdr>
        </w:div>
      </w:divsChild>
    </w:div>
    <w:div w:id="1830635967">
      <w:bodyDiv w:val="1"/>
      <w:marLeft w:val="0"/>
      <w:marRight w:val="0"/>
      <w:marTop w:val="0"/>
      <w:marBottom w:val="0"/>
      <w:divBdr>
        <w:top w:val="none" w:sz="0" w:space="0" w:color="auto"/>
        <w:left w:val="none" w:sz="0" w:space="0" w:color="auto"/>
        <w:bottom w:val="none" w:sz="0" w:space="0" w:color="auto"/>
        <w:right w:val="none" w:sz="0" w:space="0" w:color="auto"/>
      </w:divBdr>
    </w:div>
    <w:div w:id="1873883809">
      <w:bodyDiv w:val="1"/>
      <w:marLeft w:val="0"/>
      <w:marRight w:val="0"/>
      <w:marTop w:val="0"/>
      <w:marBottom w:val="0"/>
      <w:divBdr>
        <w:top w:val="none" w:sz="0" w:space="0" w:color="auto"/>
        <w:left w:val="none" w:sz="0" w:space="0" w:color="auto"/>
        <w:bottom w:val="none" w:sz="0" w:space="0" w:color="auto"/>
        <w:right w:val="none" w:sz="0" w:space="0" w:color="auto"/>
      </w:divBdr>
    </w:div>
    <w:div w:id="1873884392">
      <w:bodyDiv w:val="1"/>
      <w:marLeft w:val="0"/>
      <w:marRight w:val="0"/>
      <w:marTop w:val="0"/>
      <w:marBottom w:val="0"/>
      <w:divBdr>
        <w:top w:val="none" w:sz="0" w:space="0" w:color="auto"/>
        <w:left w:val="none" w:sz="0" w:space="0" w:color="auto"/>
        <w:bottom w:val="none" w:sz="0" w:space="0" w:color="auto"/>
        <w:right w:val="none" w:sz="0" w:space="0" w:color="auto"/>
      </w:divBdr>
    </w:div>
    <w:div w:id="1906522271">
      <w:bodyDiv w:val="1"/>
      <w:marLeft w:val="0"/>
      <w:marRight w:val="0"/>
      <w:marTop w:val="0"/>
      <w:marBottom w:val="0"/>
      <w:divBdr>
        <w:top w:val="none" w:sz="0" w:space="0" w:color="auto"/>
        <w:left w:val="none" w:sz="0" w:space="0" w:color="auto"/>
        <w:bottom w:val="none" w:sz="0" w:space="0" w:color="auto"/>
        <w:right w:val="none" w:sz="0" w:space="0" w:color="auto"/>
      </w:divBdr>
    </w:div>
    <w:div w:id="1947617460">
      <w:bodyDiv w:val="1"/>
      <w:marLeft w:val="0"/>
      <w:marRight w:val="0"/>
      <w:marTop w:val="0"/>
      <w:marBottom w:val="0"/>
      <w:divBdr>
        <w:top w:val="none" w:sz="0" w:space="0" w:color="auto"/>
        <w:left w:val="none" w:sz="0" w:space="0" w:color="auto"/>
        <w:bottom w:val="none" w:sz="0" w:space="0" w:color="auto"/>
        <w:right w:val="none" w:sz="0" w:space="0" w:color="auto"/>
      </w:divBdr>
      <w:divsChild>
        <w:div w:id="2007438440">
          <w:marLeft w:val="0"/>
          <w:marRight w:val="0"/>
          <w:marTop w:val="0"/>
          <w:marBottom w:val="0"/>
          <w:divBdr>
            <w:top w:val="none" w:sz="0" w:space="0" w:color="auto"/>
            <w:left w:val="none" w:sz="0" w:space="0" w:color="auto"/>
            <w:bottom w:val="none" w:sz="0" w:space="0" w:color="auto"/>
            <w:right w:val="none" w:sz="0" w:space="0" w:color="auto"/>
          </w:divBdr>
        </w:div>
      </w:divsChild>
    </w:div>
    <w:div w:id="1954894977">
      <w:bodyDiv w:val="1"/>
      <w:marLeft w:val="0"/>
      <w:marRight w:val="0"/>
      <w:marTop w:val="0"/>
      <w:marBottom w:val="0"/>
      <w:divBdr>
        <w:top w:val="none" w:sz="0" w:space="0" w:color="auto"/>
        <w:left w:val="none" w:sz="0" w:space="0" w:color="auto"/>
        <w:bottom w:val="none" w:sz="0" w:space="0" w:color="auto"/>
        <w:right w:val="none" w:sz="0" w:space="0" w:color="auto"/>
      </w:divBdr>
    </w:div>
    <w:div w:id="1960255552">
      <w:bodyDiv w:val="1"/>
      <w:marLeft w:val="0"/>
      <w:marRight w:val="0"/>
      <w:marTop w:val="0"/>
      <w:marBottom w:val="0"/>
      <w:divBdr>
        <w:top w:val="none" w:sz="0" w:space="0" w:color="auto"/>
        <w:left w:val="none" w:sz="0" w:space="0" w:color="auto"/>
        <w:bottom w:val="none" w:sz="0" w:space="0" w:color="auto"/>
        <w:right w:val="none" w:sz="0" w:space="0" w:color="auto"/>
      </w:divBdr>
    </w:div>
    <w:div w:id="1974752127">
      <w:bodyDiv w:val="1"/>
      <w:marLeft w:val="0"/>
      <w:marRight w:val="0"/>
      <w:marTop w:val="0"/>
      <w:marBottom w:val="0"/>
      <w:divBdr>
        <w:top w:val="none" w:sz="0" w:space="0" w:color="auto"/>
        <w:left w:val="none" w:sz="0" w:space="0" w:color="auto"/>
        <w:bottom w:val="none" w:sz="0" w:space="0" w:color="auto"/>
        <w:right w:val="none" w:sz="0" w:space="0" w:color="auto"/>
      </w:divBdr>
    </w:div>
    <w:div w:id="1997106642">
      <w:bodyDiv w:val="1"/>
      <w:marLeft w:val="0"/>
      <w:marRight w:val="0"/>
      <w:marTop w:val="0"/>
      <w:marBottom w:val="0"/>
      <w:divBdr>
        <w:top w:val="none" w:sz="0" w:space="0" w:color="auto"/>
        <w:left w:val="none" w:sz="0" w:space="0" w:color="auto"/>
        <w:bottom w:val="none" w:sz="0" w:space="0" w:color="auto"/>
        <w:right w:val="none" w:sz="0" w:space="0" w:color="auto"/>
      </w:divBdr>
    </w:div>
    <w:div w:id="2002654598">
      <w:bodyDiv w:val="1"/>
      <w:marLeft w:val="0"/>
      <w:marRight w:val="0"/>
      <w:marTop w:val="0"/>
      <w:marBottom w:val="0"/>
      <w:divBdr>
        <w:top w:val="none" w:sz="0" w:space="0" w:color="auto"/>
        <w:left w:val="none" w:sz="0" w:space="0" w:color="auto"/>
        <w:bottom w:val="none" w:sz="0" w:space="0" w:color="auto"/>
        <w:right w:val="none" w:sz="0" w:space="0" w:color="auto"/>
      </w:divBdr>
    </w:div>
    <w:div w:id="2015452282">
      <w:bodyDiv w:val="1"/>
      <w:marLeft w:val="0"/>
      <w:marRight w:val="0"/>
      <w:marTop w:val="0"/>
      <w:marBottom w:val="0"/>
      <w:divBdr>
        <w:top w:val="none" w:sz="0" w:space="0" w:color="auto"/>
        <w:left w:val="none" w:sz="0" w:space="0" w:color="auto"/>
        <w:bottom w:val="none" w:sz="0" w:space="0" w:color="auto"/>
        <w:right w:val="none" w:sz="0" w:space="0" w:color="auto"/>
      </w:divBdr>
    </w:div>
    <w:div w:id="2062247730">
      <w:bodyDiv w:val="1"/>
      <w:marLeft w:val="0"/>
      <w:marRight w:val="0"/>
      <w:marTop w:val="0"/>
      <w:marBottom w:val="0"/>
      <w:divBdr>
        <w:top w:val="none" w:sz="0" w:space="0" w:color="auto"/>
        <w:left w:val="none" w:sz="0" w:space="0" w:color="auto"/>
        <w:bottom w:val="none" w:sz="0" w:space="0" w:color="auto"/>
        <w:right w:val="none" w:sz="0" w:space="0" w:color="auto"/>
      </w:divBdr>
    </w:div>
    <w:div w:id="2102986377">
      <w:bodyDiv w:val="1"/>
      <w:marLeft w:val="0"/>
      <w:marRight w:val="0"/>
      <w:marTop w:val="0"/>
      <w:marBottom w:val="0"/>
      <w:divBdr>
        <w:top w:val="none" w:sz="0" w:space="0" w:color="auto"/>
        <w:left w:val="none" w:sz="0" w:space="0" w:color="auto"/>
        <w:bottom w:val="none" w:sz="0" w:space="0" w:color="auto"/>
        <w:right w:val="none" w:sz="0" w:space="0" w:color="auto"/>
      </w:divBdr>
    </w:div>
    <w:div w:id="2136832258">
      <w:bodyDiv w:val="1"/>
      <w:marLeft w:val="0"/>
      <w:marRight w:val="0"/>
      <w:marTop w:val="0"/>
      <w:marBottom w:val="0"/>
      <w:divBdr>
        <w:top w:val="none" w:sz="0" w:space="0" w:color="auto"/>
        <w:left w:val="none" w:sz="0" w:space="0" w:color="auto"/>
        <w:bottom w:val="none" w:sz="0" w:space="0" w:color="auto"/>
        <w:right w:val="none" w:sz="0" w:space="0" w:color="auto"/>
      </w:divBdr>
      <w:divsChild>
        <w:div w:id="690763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1.emf"/><Relationship Id="rId42" Type="http://schemas.openxmlformats.org/officeDocument/2006/relationships/image" Target="media/image22.png"/><Relationship Id="rId47" Type="http://schemas.openxmlformats.org/officeDocument/2006/relationships/hyperlink" Target="https://github.com/EnterpriseIntegrationLab/icity/tree/master/mappings/Esri_GSX" TargetMode="External"/><Relationship Id="rId63" Type="http://schemas.openxmlformats.org/officeDocument/2006/relationships/hyperlink" Target="http://www.nextbus.com/xmlFeedDocs/NextBusXMLFeed.pdf" TargetMode="External"/><Relationship Id="rId68"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data.ign.fr/def/ignf/20150505.en.htm" TargetMode="External"/><Relationship Id="rId11" Type="http://schemas.openxmlformats.org/officeDocument/2006/relationships/image" Target="media/image3.emf"/><Relationship Id="rId24" Type="http://schemas.openxmlformats.org/officeDocument/2006/relationships/comments" Target="comments.xml"/><Relationship Id="rId32" Type="http://schemas.openxmlformats.org/officeDocument/2006/relationships/hyperlink" Target="https://w3id.org/icity/SpatialLoc/" TargetMode="External"/><Relationship Id="rId37" Type="http://schemas.openxmlformats.org/officeDocument/2006/relationships/hyperlink" Target="https://github.com/EnterpriseIntegrationLab/icity/tree/master/applications/TASHA/configs" TargetMode="External"/><Relationship Id="rId40" Type="http://schemas.openxmlformats.org/officeDocument/2006/relationships/hyperlink" Target="https://github.com/EnterpriseIntegrationLab/icity/tree/master/mappings/TASHA" TargetMode="External"/><Relationship Id="rId45" Type="http://schemas.openxmlformats.org/officeDocument/2006/relationships/hyperlink" Target="https://github.com/EnterpriseIntegrationLab/icity/upload/master/mappings/ITSoS" TargetMode="External"/><Relationship Id="rId53" Type="http://schemas.openxmlformats.org/officeDocument/2006/relationships/hyperlink" Target="https://www.w3.org/TR/owl-time/" TargetMode="External"/><Relationship Id="rId58" Type="http://schemas.openxmlformats.org/officeDocument/2006/relationships/hyperlink" Target="http://ontology.eil.utoronto.ca/icity/Organization/PartTimeRegEmployee" TargetMode="External"/><Relationship Id="rId66" Type="http://schemas.openxmlformats.org/officeDocument/2006/relationships/hyperlink" Target="http://franz.com/ns/allegrograph/5.0/geo/nd" TargetMode="External"/><Relationship Id="rId5" Type="http://schemas.openxmlformats.org/officeDocument/2006/relationships/webSettings" Target="webSettings.xml"/><Relationship Id="rId61" Type="http://schemas.openxmlformats.org/officeDocument/2006/relationships/hyperlink" Target="http://ontology.eil.utoronto.ca/icity/TASHA/Auto" TargetMode="External"/><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hyperlink" Target="mailto:ec2-user@ec2-35-183-119-164.ca-central-1.compute.amazonaws.com" TargetMode="External"/><Relationship Id="rId56" Type="http://schemas.openxmlformats.org/officeDocument/2006/relationships/hyperlink" Target="http://ontology.eil.utoronto.ca/icity/Organization/FullTimeRegEmployee" TargetMode="External"/><Relationship Id="rId64" Type="http://schemas.openxmlformats.org/officeDocument/2006/relationships/hyperlink" Target="https://www.nature.com/articles/sdata201889" TargetMode="External"/><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25.tiff"/><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ontology.eil.utoronto.ca/icity/Time.owl" TargetMode="External"/><Relationship Id="rId17" Type="http://schemas.openxmlformats.org/officeDocument/2006/relationships/image" Target="media/image7.emf"/><Relationship Id="rId25" Type="http://schemas.microsoft.com/office/2011/relationships/commentsExtended" Target="commentsExtended.xml"/><Relationship Id="rId33" Type="http://schemas.openxmlformats.org/officeDocument/2006/relationships/image" Target="media/image17.emf"/><Relationship Id="rId38" Type="http://schemas.openxmlformats.org/officeDocument/2006/relationships/image" Target="media/image20.png"/><Relationship Id="rId46" Type="http://schemas.openxmlformats.org/officeDocument/2006/relationships/image" Target="media/image24.emf"/><Relationship Id="rId59" Type="http://schemas.openxmlformats.org/officeDocument/2006/relationships/hyperlink" Target="http://ontology.eil.utoronto.ca/icity/Organization/PartTimeHomeEmployee" TargetMode="External"/><Relationship Id="rId67" Type="http://schemas.openxmlformats.org/officeDocument/2006/relationships/hyperlink" Target="https://github.com/EnterpriseIntegrationLab/icity/tree/master/mappings/ITSoS" TargetMode="External"/><Relationship Id="rId20" Type="http://schemas.openxmlformats.org/officeDocument/2006/relationships/image" Target="media/image10.emf"/><Relationship Id="rId41" Type="http://schemas.openxmlformats.org/officeDocument/2006/relationships/hyperlink" Target="https://github.com/EnterpriseIntegrationLab/icity/upload/master/mappings/TTC" TargetMode="External"/><Relationship Id="rId54" Type="http://schemas.openxmlformats.org/officeDocument/2006/relationships/hyperlink" Target="http://www" TargetMode="External"/><Relationship Id="rId62" Type="http://schemas.openxmlformats.org/officeDocument/2006/relationships/hyperlink" Target="http://webservices.nextbus.com/service/publicXMLFeed?command=vehicleLocations&amp;a=ttc&amp;r=501&amp;t=1525184100000"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tology.eil.utoronto.ca/icity/Activity.owl" TargetMode="External"/><Relationship Id="rId23" Type="http://schemas.openxmlformats.org/officeDocument/2006/relationships/image" Target="media/image13.emf"/><Relationship Id="rId28" Type="http://schemas.openxmlformats.org/officeDocument/2006/relationships/image" Target="media/image15.emf"/><Relationship Id="rId36" Type="http://schemas.openxmlformats.org/officeDocument/2006/relationships/hyperlink" Target="https://w3id.org/icity/PublicTransit.owl" TargetMode="External"/><Relationship Id="rId49" Type="http://schemas.openxmlformats.org/officeDocument/2006/relationships/hyperlink" Target="http://dgarijo.github.io/Widoco/doc/bestPractices/index-en.html" TargetMode="External"/><Relationship Id="rId57" Type="http://schemas.openxmlformats.org/officeDocument/2006/relationships/hyperlink" Target="http://ontology.eil.utoronto.ca/icity/Organization/FullTimeHomeEmployee" TargetMode="External"/><Relationship Id="rId10" Type="http://schemas.openxmlformats.org/officeDocument/2006/relationships/hyperlink" Target="http://franz.com/ns/allegrograph/5.0/geo/nd" TargetMode="External"/><Relationship Id="rId31" Type="http://schemas.openxmlformats.org/officeDocument/2006/relationships/hyperlink" Target="http://ontology.eil.utoronto.ca/icontact.owl" TargetMode="External"/><Relationship Id="rId44" Type="http://schemas.openxmlformats.org/officeDocument/2006/relationships/hyperlink" Target="https://github.com/OneITS/OTP" TargetMode="External"/><Relationship Id="rId52" Type="http://schemas.openxmlformats.org/officeDocument/2006/relationships/hyperlink" Target="https://www.w3.org/TR/owl-time/" TargetMode="External"/><Relationship Id="rId60" Type="http://schemas.openxmlformats.org/officeDocument/2006/relationships/hyperlink" Target="http://ontology.eil.utoronto.ca/icity/Organization/PartTimeStudent" TargetMode="External"/><Relationship Id="rId65" Type="http://schemas.openxmlformats.org/officeDocument/2006/relationships/hyperlink" Target="http://franz.com/ns/allegrograph/5.0/geo/nd"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image" Target="media/image21.emf"/><Relationship Id="rId34" Type="http://schemas.openxmlformats.org/officeDocument/2006/relationships/image" Target="media/image18.emf"/><Relationship Id="rId50" Type="http://schemas.openxmlformats.org/officeDocument/2006/relationships/hyperlink" Target="http://w3id.org/icity/Change/1.0/" TargetMode="External"/><Relationship Id="rId55" Type="http://schemas.openxmlformats.org/officeDocument/2006/relationships/hyperlink" Target="http://www" TargetMode="External"/><Relationship Id="rId7" Type="http://schemas.openxmlformats.org/officeDocument/2006/relationships/endnotes" Target="endnotes.xml"/><Relationship Id="rId71"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jpeg"/></Relationships>
</file>

<file path=word/_rels/footnotes.xml.rels><?xml version="1.0" encoding="UTF-8" standalone="yes"?>
<Relationships xmlns="http://schemas.openxmlformats.org/package/2006/relationships"><Relationship Id="rId1" Type="http://schemas.openxmlformats.org/officeDocument/2006/relationships/hyperlink" Target="http://www.w3.org/ns/ss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Kri08</b:Tag>
    <b:SourceType>ConferenceProceedings</b:SourceType>
    <b:Guid>{E6ADA907-E83B-4954-9B27-32F420B688BF}</b:Guid>
    <b:Author>
      <b:Author>
        <b:NameList>
          <b:Person>
            <b:Last>Krieger</b:Last>
            <b:First>Hans-Ulrich</b:First>
          </b:Person>
        </b:NameList>
      </b:Author>
    </b:Author>
    <b:Title>Where temporal description logics fail: Representing temporally-changing relationships.</b:Title>
    <b:Year>2008</b:Year>
    <b:Pages>249-257</b:Pages>
    <b:ConferenceName>Annual Conference on Artificial Intelligence</b:ConferenceName>
    <b:Publisher>Springer Berlin Heidelberg</b:Publisher>
    <b:RefOrder>1</b:RefOrder>
  </b:Source>
  <b:Source>
    <b:Tag>Wel062</b:Tag>
    <b:SourceType>ConferenceProceedings</b:SourceType>
    <b:Guid>{544544FB-0FD9-4B93-A5A3-D4012A369E50}</b:Guid>
    <b:Author>
      <b:Author>
        <b:NameList>
          <b:Person>
            <b:Last>Welty</b:Last>
            <b:First>Chris</b:First>
          </b:Person>
          <b:Person>
            <b:Last>Fikes</b:Last>
            <b:First>Richard</b:First>
          </b:Person>
          <b:Person>
            <b:Last>Makarios</b:Last>
            <b:First>Selene</b:First>
          </b:Person>
        </b:NameList>
      </b:Author>
    </b:Author>
    <b:Title>A reusable ontology for fluents in OWL</b:Title>
    <b:Pages>226-236</b:Pages>
    <b:Year>2006</b:Year>
    <b:ConferenceName>Formal Ontology in Information Systems (FOIS)</b:ConferenceName>
    <b:RefOrder>2</b:RefOrder>
  </b:Source>
  <b:Source>
    <b:Tag>Fad94</b:Tag>
    <b:SourceType>ConferenceProceedings</b:SourceType>
    <b:Guid>{FB5FADDB-056B-485B-94D3-A8CE6D1C7491}</b:Guid>
    <b:Author>
      <b:Author>
        <b:NameList>
          <b:Person>
            <b:Last>Fadel</b:Last>
            <b:First>Fadi</b:First>
            <b:Middle>George</b:Middle>
          </b:Person>
          <b:Person>
            <b:Last>Fox</b:Last>
            <b:First>Mark</b:First>
            <b:Middle>S.</b:Middle>
          </b:Person>
          <b:Person>
            <b:Last>Gruninger</b:Last>
            <b:First>Michael</b:First>
          </b:Person>
        </b:NameList>
      </b:Author>
    </b:Author>
    <b:Title>A Generic Enterprise Resource Ontology</b:Title>
    <b:Pages>117-128</b:Pages>
    <b:Year>1994</b:Year>
    <b:ConferenceName>Third Workshop on Enabling Technologies: Infrastructure for Collaborative Enterprises</b:ConferenceName>
    <b:Publisher>IEEE</b:Publisher>
    <b:RefOrder>3</b:RefOrder>
  </b:Source>
  <b:Source>
    <b:Tag>Hob041</b:Tag>
    <b:SourceType>JournalArticle</b:SourceType>
    <b:Guid>{8B3D7011-7637-424D-8816-8E5CEC3FE37C}</b:Guid>
    <b:Author>
      <b:Author>
        <b:NameList>
          <b:Person>
            <b:Last>Hobbs</b:Last>
            <b:First>Jerry</b:First>
            <b:Middle>R</b:Middle>
          </b:Person>
          <b:Person>
            <b:Last>Pan</b:Last>
            <b:First>Feng</b:First>
          </b:Person>
        </b:NameList>
      </b:Author>
    </b:Author>
    <b:Title>An ontology of time for the semantic web</b:Title>
    <b:Pages>66-85</b:Pages>
    <b:Year>2004</b:Year>
    <b:JournalName>ACM Transactions on Asian Language Information Processing (TALIP)</b:JournalName>
    <b:RefOrder>4</b:RefOrder>
  </b:Source>
  <b:Source>
    <b:Tag>Bit05</b:Tag>
    <b:SourceType>ConferenceProceedings</b:SourceType>
    <b:Guid>{A5F18445-F69F-4948-9505-4B474C0E2B2C}</b:Guid>
    <b:Author>
      <b:Author>
        <b:NameList>
          <b:Person>
            <b:Last>Bittner</b:Last>
            <b:First>Thomas</b:First>
          </b:Person>
          <b:Person>
            <b:Last>Donnelly</b:Last>
            <b:First>Maureen</b:First>
          </b:Person>
        </b:NameList>
      </b:Author>
    </b:Author>
    <b:Title>Computational ontologies of parthood, componenthood, and containment</b:Title>
    <b:Year>2005</b:Year>
    <b:ConferenceName>Proceedings of the 19th international joint conference on Artificial intelligence (IJCAI)</b:ConferenceName>
    <b:Publisher> Morgan Kaufmann Publishers Inc.</b:Publisher>
    <b:RefOrder>5</b:RefOrder>
  </b:Source>
  <b:Source>
    <b:Tag>Fox98</b:Tag>
    <b:SourceType>BookSection</b:SourceType>
    <b:Guid>{DFC7EDC0-DC2F-4CB2-8168-B813EF92C8EB}</b:Guid>
    <b:Author>
      <b:Author>
        <b:NameList>
          <b:Person>
            <b:Last>Fox</b:Last>
            <b:First>Mark</b:First>
            <b:Middle>S.</b:Middle>
          </b:Person>
          <b:Person>
            <b:Last>Barbuceanu</b:Last>
            <b:First>Mihai</b:First>
          </b:Person>
          <b:Person>
            <b:Last>Gruninger</b:Last>
            <b:First>Michael</b:First>
          </b:Person>
          <b:Person>
            <b:Last>Lin</b:Last>
            <b:First>Jinxin</b:First>
          </b:Person>
        </b:NameList>
      </b:Author>
      <b:BookAuthor>
        <b:NameList>
          <b:Person>
            <b:Last>M. Prietula</b:Last>
            <b:First>K.</b:First>
            <b:Middle>Carley &amp; L. Gasser (Eds)</b:Middle>
          </b:Person>
        </b:NameList>
      </b:BookAuthor>
    </b:Author>
    <b:Title>An Organization Ontology for Enterprise Modelling</b:Title>
    <b:Pages>131-152</b:Pages>
    <b:Year>1998</b:Year>
    <b:City>Menlo Park CA</b:City>
    <b:Publisher>AAAI/MIT Press</b:Publisher>
    <b:BookTitle>Simulating Organizations: Computational Models of Institutions and Groups</b:BookTitle>
    <b:RefOrder>6</b:RefOrder>
  </b:Source>
  <b:Source>
    <b:Tag>Lor05</b:Tag>
    <b:SourceType>Report</b:SourceType>
    <b:Guid>{558334AA-957A-44CF-974E-221A28C1461D}</b:Guid>
    <b:Author>
      <b:Author>
        <b:NameList>
          <b:Person>
            <b:Last>Lorenz</b:Last>
            <b:First>Bernhard</b:First>
          </b:Person>
          <b:Person>
            <b:Last>Ohlbach</b:Last>
            <b:First>Hans</b:First>
            <b:Middle>Jürgen</b:Middle>
          </b:Person>
          <b:Person>
            <b:Last>Yang</b:Last>
            <b:First>Laibing</b:First>
          </b:Person>
        </b:NameList>
      </b:Author>
    </b:Author>
    <b:Title>Ontology of transportation networks</b:Title>
    <b:Year>2005</b:Year>
    <b:RefOrder>7</b:RefOrder>
  </b:Source>
  <b:Source>
    <b:Tag>Mon11</b:Tag>
    <b:SourceType>ConferenceProceedings</b:SourceType>
    <b:Guid>{30FFE748-DB1B-457B-A505-4423243B6F87}</b:Guid>
    <b:Author>
      <b:Author>
        <b:NameList>
          <b:Person>
            <b:Last>Montenegro</b:Last>
            <b:First>Nuno</b:First>
          </b:Person>
          <b:Person>
            <b:Last>Gomes</b:Last>
            <b:First>Jorge</b:First>
          </b:Person>
          <b:Person>
            <b:Last>Urbano</b:Last>
            <b:First>Paulo</b:First>
          </b:Person>
          <b:Person>
            <b:Last>Duarte</b:Last>
            <b:First>José</b:First>
          </b:Person>
        </b:NameList>
      </b:Author>
    </b:Author>
    <b:Title>An OWL2 Land Use Ontology: LBCS</b:Title>
    <b:Year>2011</b:Year>
    <b:Publisher>Springer Berlin Heidelberg</b:Publisher>
    <b:Pages>185-198</b:Pages>
    <b:ConferenceName>International Conference on Computational Science and its Applications</b:ConferenceName>
    <b:RefOrder>8</b:RefOrder>
  </b:Source>
  <b:Source>
    <b:Tag>Gra08</b:Tag>
    <b:SourceType>JournalArticle</b:SourceType>
    <b:Guid>{E8F113B9-A155-4146-B82C-83D33C49C48C}</b:Guid>
    <b:Author>
      <b:Author>
        <b:NameList>
          <b:Person>
            <b:Last>Grau</b:Last>
            <b:First>Bernardo</b:First>
            <b:Middle>Cuenca</b:Middle>
          </b:Person>
          <b:Person>
            <b:Last>Horrocks</b:Last>
            <b:First>Ian</b:First>
          </b:Person>
          <b:Person>
            <b:Last>Motik</b:Last>
            <b:First>Boris</b:First>
          </b:Person>
          <b:Person>
            <b:Last>Parsia</b:Last>
            <b:First>Bijan</b:First>
          </b:Person>
          <b:Person>
            <b:Last>Patel-Schneider</b:Last>
            <b:First>Peter</b:First>
          </b:Person>
          <b:Person>
            <b:Last>Sattler</b:Last>
            <b:First>Ulrike</b:First>
          </b:Person>
        </b:NameList>
      </b:Author>
    </b:Author>
    <b:Title>OWL 2: The next step for OWL</b:Title>
    <b:Pages>309-322</b:Pages>
    <b:Year>2008</b:Year>
    <b:JournalName>Web Semantics: Science, Services and Agents on the World Wide Web</b:JournalName>
    <b:RefOrder>9</b:RefOrder>
  </b:Source>
  <b:Source>
    <b:Tag>Fox93</b:Tag>
    <b:SourceType>ConferenceProceedings</b:SourceType>
    <b:Guid>{F3A03896-57D3-4E91-9658-0DA2413EE852}</b:Guid>
    <b:Author>
      <b:Author>
        <b:NameList>
          <b:Person>
            <b:Last>Fox</b:Last>
            <b:First>Mark</b:First>
            <b:Middle>S</b:Middle>
          </b:Person>
          <b:Person>
            <b:Last>Chionglo</b:Last>
            <b:First>John</b:First>
            <b:Middle>F</b:Middle>
          </b:Person>
          <b:Person>
            <b:Last>Fadel</b:Last>
            <b:First>Fadi</b:First>
            <b:Middle>G</b:Middle>
          </b:Person>
        </b:NameList>
      </b:Author>
    </b:Author>
    <b:Title>A Common Sense Model of the Enterprise</b:Title>
    <b:Year>1993</b:Year>
    <b:Pages>425-429</b:Pages>
    <b:ConferenceName>Proceedings of the 2nd Industrial Engineering Research Conference</b:ConferenceName>
    <b:City>Norcross GA</b:City>
    <b:RefOrder>10</b:RefOrder>
  </b:Source>
  <b:Source>
    <b:Tag>Kol12</b:Tag>
    <b:SourceType>Report</b:SourceType>
    <b:Guid>{DF07B19F-9208-C444-889C-D9E137678FE3}</b:Guid>
    <b:Title>GEOSPARQL USER GUIDE</b:Title>
    <b:Year>2012</b:Year>
    <b:Author>
      <b:Author>
        <b:NameList>
          <b:Person>
            <b:Last>Kolas</b:Last>
            <b:First>Dave</b:First>
          </b:Person>
          <b:Person>
            <b:Last>Battle</b:Last>
            <b:First>Robert</b:First>
          </b:Person>
        </b:NameList>
      </b:Author>
    </b:Author>
    <b:RefOrder>11</b:RefOrder>
  </b:Source>
</b:Sources>
</file>

<file path=customXml/itemProps1.xml><?xml version="1.0" encoding="utf-8"?>
<ds:datastoreItem xmlns:ds="http://schemas.openxmlformats.org/officeDocument/2006/customXml" ds:itemID="{30EC3EA1-8A38-914C-8996-4109D7C11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225</Pages>
  <Words>50879</Words>
  <Characters>290012</Characters>
  <Application>Microsoft Office Word</Application>
  <DocSecurity>0</DocSecurity>
  <Lines>2416</Lines>
  <Paragraphs>680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meggo</dc:creator>
  <cp:keywords/>
  <dc:description/>
  <cp:lastModifiedBy>Megan Katsumi</cp:lastModifiedBy>
  <cp:revision>43</cp:revision>
  <cp:lastPrinted>2020-03-24T17:27:00Z</cp:lastPrinted>
  <dcterms:created xsi:type="dcterms:W3CDTF">2020-03-24T17:27:00Z</dcterms:created>
  <dcterms:modified xsi:type="dcterms:W3CDTF">2020-04-27T16:34:00Z</dcterms:modified>
</cp:coreProperties>
</file>