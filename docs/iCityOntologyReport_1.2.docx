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bookmarkStart w:id="5" w:name="_GoBack" w:displacedByCustomXml="prev"/>
        <w:bookmarkEnd w:id="5" w:displacedByCustomXml="prev"/>
        <w:p w14:paraId="1EC3AFBB" w14:textId="6EC7E3DC" w:rsidR="00454AF4"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42093490" w:history="1">
            <w:r w:rsidR="00454AF4" w:rsidRPr="00FC2364">
              <w:rPr>
                <w:rStyle w:val="Hyperlink"/>
                <w:noProof/>
              </w:rPr>
              <w:t>1</w:t>
            </w:r>
            <w:r w:rsidR="00454AF4">
              <w:rPr>
                <w:rFonts w:cstheme="minorBidi"/>
                <w:noProof/>
                <w:sz w:val="24"/>
                <w:lang w:val="en-CA" w:bidi="ar-SA"/>
              </w:rPr>
              <w:tab/>
            </w:r>
            <w:r w:rsidR="00454AF4" w:rsidRPr="00FC2364">
              <w:rPr>
                <w:rStyle w:val="Hyperlink"/>
                <w:noProof/>
              </w:rPr>
              <w:t>Purpose</w:t>
            </w:r>
            <w:r w:rsidR="00454AF4">
              <w:rPr>
                <w:noProof/>
                <w:webHidden/>
              </w:rPr>
              <w:tab/>
            </w:r>
            <w:r w:rsidR="00454AF4">
              <w:rPr>
                <w:noProof/>
                <w:webHidden/>
              </w:rPr>
              <w:fldChar w:fldCharType="begin"/>
            </w:r>
            <w:r w:rsidR="00454AF4">
              <w:rPr>
                <w:noProof/>
                <w:webHidden/>
              </w:rPr>
              <w:instrText xml:space="preserve"> PAGEREF _Toc42093490 \h </w:instrText>
            </w:r>
            <w:r w:rsidR="00454AF4">
              <w:rPr>
                <w:noProof/>
                <w:webHidden/>
              </w:rPr>
            </w:r>
            <w:r w:rsidR="00454AF4">
              <w:rPr>
                <w:noProof/>
                <w:webHidden/>
              </w:rPr>
              <w:fldChar w:fldCharType="separate"/>
            </w:r>
            <w:r w:rsidR="00454AF4">
              <w:rPr>
                <w:noProof/>
                <w:webHidden/>
              </w:rPr>
              <w:t>7</w:t>
            </w:r>
            <w:r w:rsidR="00454AF4">
              <w:rPr>
                <w:noProof/>
                <w:webHidden/>
              </w:rPr>
              <w:fldChar w:fldCharType="end"/>
            </w:r>
          </w:hyperlink>
        </w:p>
        <w:p w14:paraId="54395720" w14:textId="7226E984" w:rsidR="00454AF4" w:rsidRDefault="00454AF4">
          <w:pPr>
            <w:pStyle w:val="TOC1"/>
            <w:rPr>
              <w:rFonts w:cstheme="minorBidi"/>
              <w:noProof/>
              <w:sz w:val="24"/>
              <w:lang w:val="en-CA" w:bidi="ar-SA"/>
            </w:rPr>
          </w:pPr>
          <w:hyperlink w:anchor="_Toc42093491" w:history="1">
            <w:r w:rsidRPr="00FC2364">
              <w:rPr>
                <w:rStyle w:val="Hyperlink"/>
                <w:noProof/>
              </w:rPr>
              <w:t>2</w:t>
            </w:r>
            <w:r>
              <w:rPr>
                <w:rFonts w:cstheme="minorBidi"/>
                <w:noProof/>
                <w:sz w:val="24"/>
                <w:lang w:val="en-CA" w:bidi="ar-SA"/>
              </w:rPr>
              <w:tab/>
            </w:r>
            <w:r w:rsidRPr="00FC2364">
              <w:rPr>
                <w:rStyle w:val="Hyperlink"/>
                <w:noProof/>
              </w:rPr>
              <w:t>Scope</w:t>
            </w:r>
            <w:r>
              <w:rPr>
                <w:noProof/>
                <w:webHidden/>
              </w:rPr>
              <w:tab/>
            </w:r>
            <w:r>
              <w:rPr>
                <w:noProof/>
                <w:webHidden/>
              </w:rPr>
              <w:fldChar w:fldCharType="begin"/>
            </w:r>
            <w:r>
              <w:rPr>
                <w:noProof/>
                <w:webHidden/>
              </w:rPr>
              <w:instrText xml:space="preserve"> PAGEREF _Toc42093491 \h </w:instrText>
            </w:r>
            <w:r>
              <w:rPr>
                <w:noProof/>
                <w:webHidden/>
              </w:rPr>
            </w:r>
            <w:r>
              <w:rPr>
                <w:noProof/>
                <w:webHidden/>
              </w:rPr>
              <w:fldChar w:fldCharType="separate"/>
            </w:r>
            <w:r>
              <w:rPr>
                <w:noProof/>
                <w:webHidden/>
              </w:rPr>
              <w:t>7</w:t>
            </w:r>
            <w:r>
              <w:rPr>
                <w:noProof/>
                <w:webHidden/>
              </w:rPr>
              <w:fldChar w:fldCharType="end"/>
            </w:r>
          </w:hyperlink>
        </w:p>
        <w:p w14:paraId="36D03753" w14:textId="2F549F77" w:rsidR="00454AF4" w:rsidRDefault="00454AF4">
          <w:pPr>
            <w:pStyle w:val="TOC1"/>
            <w:rPr>
              <w:rFonts w:cstheme="minorBidi"/>
              <w:noProof/>
              <w:sz w:val="24"/>
              <w:lang w:val="en-CA" w:bidi="ar-SA"/>
            </w:rPr>
          </w:pPr>
          <w:hyperlink w:anchor="_Toc42093492" w:history="1">
            <w:r w:rsidRPr="00FC2364">
              <w:rPr>
                <w:rStyle w:val="Hyperlink"/>
                <w:noProof/>
              </w:rPr>
              <w:t>3</w:t>
            </w:r>
            <w:r>
              <w:rPr>
                <w:rFonts w:cstheme="minorBidi"/>
                <w:noProof/>
                <w:sz w:val="24"/>
                <w:lang w:val="en-CA" w:bidi="ar-SA"/>
              </w:rPr>
              <w:tab/>
            </w:r>
            <w:r w:rsidRPr="00FC2364">
              <w:rPr>
                <w:rStyle w:val="Hyperlink"/>
                <w:noProof/>
              </w:rPr>
              <w:t>Role of the Ontology</w:t>
            </w:r>
            <w:r>
              <w:rPr>
                <w:noProof/>
                <w:webHidden/>
              </w:rPr>
              <w:tab/>
            </w:r>
            <w:r>
              <w:rPr>
                <w:noProof/>
                <w:webHidden/>
              </w:rPr>
              <w:fldChar w:fldCharType="begin"/>
            </w:r>
            <w:r>
              <w:rPr>
                <w:noProof/>
                <w:webHidden/>
              </w:rPr>
              <w:instrText xml:space="preserve"> PAGEREF _Toc42093492 \h </w:instrText>
            </w:r>
            <w:r>
              <w:rPr>
                <w:noProof/>
                <w:webHidden/>
              </w:rPr>
            </w:r>
            <w:r>
              <w:rPr>
                <w:noProof/>
                <w:webHidden/>
              </w:rPr>
              <w:fldChar w:fldCharType="separate"/>
            </w:r>
            <w:r>
              <w:rPr>
                <w:noProof/>
                <w:webHidden/>
              </w:rPr>
              <w:t>7</w:t>
            </w:r>
            <w:r>
              <w:rPr>
                <w:noProof/>
                <w:webHidden/>
              </w:rPr>
              <w:fldChar w:fldCharType="end"/>
            </w:r>
          </w:hyperlink>
        </w:p>
        <w:p w14:paraId="6CE736AD" w14:textId="2ECAF6AE" w:rsidR="00454AF4" w:rsidRDefault="00454AF4">
          <w:pPr>
            <w:pStyle w:val="TOC1"/>
            <w:rPr>
              <w:rFonts w:cstheme="minorBidi"/>
              <w:noProof/>
              <w:sz w:val="24"/>
              <w:lang w:val="en-CA" w:bidi="ar-SA"/>
            </w:rPr>
          </w:pPr>
          <w:hyperlink w:anchor="_Toc42093493" w:history="1">
            <w:r w:rsidRPr="00FC2364">
              <w:rPr>
                <w:rStyle w:val="Hyperlink"/>
                <w:noProof/>
              </w:rPr>
              <w:t>4</w:t>
            </w:r>
            <w:r>
              <w:rPr>
                <w:rFonts w:cstheme="minorBidi"/>
                <w:noProof/>
                <w:sz w:val="24"/>
                <w:lang w:val="en-CA" w:bidi="ar-SA"/>
              </w:rPr>
              <w:tab/>
            </w:r>
            <w:r w:rsidRPr="00FC2364">
              <w:rPr>
                <w:rStyle w:val="Hyperlink"/>
                <w:noProof/>
              </w:rPr>
              <w:t>Development Approach</w:t>
            </w:r>
            <w:r>
              <w:rPr>
                <w:noProof/>
                <w:webHidden/>
              </w:rPr>
              <w:tab/>
            </w:r>
            <w:r>
              <w:rPr>
                <w:noProof/>
                <w:webHidden/>
              </w:rPr>
              <w:fldChar w:fldCharType="begin"/>
            </w:r>
            <w:r>
              <w:rPr>
                <w:noProof/>
                <w:webHidden/>
              </w:rPr>
              <w:instrText xml:space="preserve"> PAGEREF _Toc42093493 \h </w:instrText>
            </w:r>
            <w:r>
              <w:rPr>
                <w:noProof/>
                <w:webHidden/>
              </w:rPr>
            </w:r>
            <w:r>
              <w:rPr>
                <w:noProof/>
                <w:webHidden/>
              </w:rPr>
              <w:fldChar w:fldCharType="separate"/>
            </w:r>
            <w:r>
              <w:rPr>
                <w:noProof/>
                <w:webHidden/>
              </w:rPr>
              <w:t>9</w:t>
            </w:r>
            <w:r>
              <w:rPr>
                <w:noProof/>
                <w:webHidden/>
              </w:rPr>
              <w:fldChar w:fldCharType="end"/>
            </w:r>
          </w:hyperlink>
        </w:p>
        <w:p w14:paraId="7D298EA5" w14:textId="1A42C4BA" w:rsidR="00454AF4" w:rsidRDefault="00454AF4">
          <w:pPr>
            <w:pStyle w:val="TOC1"/>
            <w:rPr>
              <w:rFonts w:cstheme="minorBidi"/>
              <w:noProof/>
              <w:sz w:val="24"/>
              <w:lang w:val="en-CA" w:bidi="ar-SA"/>
            </w:rPr>
          </w:pPr>
          <w:hyperlink w:anchor="_Toc42093494" w:history="1">
            <w:r w:rsidRPr="00FC2364">
              <w:rPr>
                <w:rStyle w:val="Hyperlink"/>
                <w:noProof/>
              </w:rPr>
              <w:t>5</w:t>
            </w:r>
            <w:r>
              <w:rPr>
                <w:rFonts w:cstheme="minorBidi"/>
                <w:noProof/>
                <w:sz w:val="24"/>
                <w:lang w:val="en-CA" w:bidi="ar-SA"/>
              </w:rPr>
              <w:tab/>
            </w:r>
            <w:r w:rsidRPr="00FC2364">
              <w:rPr>
                <w:rStyle w:val="Hyperlink"/>
                <w:noProof/>
              </w:rPr>
              <w:t>Requirements</w:t>
            </w:r>
            <w:r>
              <w:rPr>
                <w:noProof/>
                <w:webHidden/>
              </w:rPr>
              <w:tab/>
            </w:r>
            <w:r>
              <w:rPr>
                <w:noProof/>
                <w:webHidden/>
              </w:rPr>
              <w:fldChar w:fldCharType="begin"/>
            </w:r>
            <w:r>
              <w:rPr>
                <w:noProof/>
                <w:webHidden/>
              </w:rPr>
              <w:instrText xml:space="preserve"> PAGEREF _Toc42093494 \h </w:instrText>
            </w:r>
            <w:r>
              <w:rPr>
                <w:noProof/>
                <w:webHidden/>
              </w:rPr>
            </w:r>
            <w:r>
              <w:rPr>
                <w:noProof/>
                <w:webHidden/>
              </w:rPr>
              <w:fldChar w:fldCharType="separate"/>
            </w:r>
            <w:r>
              <w:rPr>
                <w:noProof/>
                <w:webHidden/>
              </w:rPr>
              <w:t>10</w:t>
            </w:r>
            <w:r>
              <w:rPr>
                <w:noProof/>
                <w:webHidden/>
              </w:rPr>
              <w:fldChar w:fldCharType="end"/>
            </w:r>
          </w:hyperlink>
        </w:p>
        <w:p w14:paraId="3E523D43" w14:textId="1C0D6FA4" w:rsidR="00454AF4" w:rsidRDefault="00454AF4">
          <w:pPr>
            <w:pStyle w:val="TOC3"/>
            <w:tabs>
              <w:tab w:val="left" w:pos="1200"/>
              <w:tab w:val="right" w:leader="dot" w:pos="9350"/>
            </w:tabs>
            <w:rPr>
              <w:rFonts w:cstheme="minorBidi"/>
              <w:noProof/>
              <w:sz w:val="24"/>
              <w:lang w:val="en-CA" w:bidi="ar-SA"/>
            </w:rPr>
          </w:pPr>
          <w:hyperlink w:anchor="_Toc42093495" w:history="1">
            <w:r w:rsidRPr="00FC2364">
              <w:rPr>
                <w:rStyle w:val="Hyperlink"/>
                <w:noProof/>
              </w:rPr>
              <w:t>5.1.1</w:t>
            </w:r>
            <w:r>
              <w:rPr>
                <w:rFonts w:cstheme="minorBidi"/>
                <w:noProof/>
                <w:sz w:val="24"/>
                <w:lang w:val="en-CA" w:bidi="ar-SA"/>
              </w:rPr>
              <w:tab/>
            </w:r>
            <w:r w:rsidRPr="00FC2364">
              <w:rPr>
                <w:rStyle w:val="Hyperlink"/>
                <w:noProof/>
              </w:rPr>
              <w:t>Beyond motivating scenarios</w:t>
            </w:r>
            <w:r>
              <w:rPr>
                <w:noProof/>
                <w:webHidden/>
              </w:rPr>
              <w:tab/>
            </w:r>
            <w:r>
              <w:rPr>
                <w:noProof/>
                <w:webHidden/>
              </w:rPr>
              <w:fldChar w:fldCharType="begin"/>
            </w:r>
            <w:r>
              <w:rPr>
                <w:noProof/>
                <w:webHidden/>
              </w:rPr>
              <w:instrText xml:space="preserve"> PAGEREF _Toc42093495 \h </w:instrText>
            </w:r>
            <w:r>
              <w:rPr>
                <w:noProof/>
                <w:webHidden/>
              </w:rPr>
            </w:r>
            <w:r>
              <w:rPr>
                <w:noProof/>
                <w:webHidden/>
              </w:rPr>
              <w:fldChar w:fldCharType="separate"/>
            </w:r>
            <w:r>
              <w:rPr>
                <w:noProof/>
                <w:webHidden/>
              </w:rPr>
              <w:t>11</w:t>
            </w:r>
            <w:r>
              <w:rPr>
                <w:noProof/>
                <w:webHidden/>
              </w:rPr>
              <w:fldChar w:fldCharType="end"/>
            </w:r>
          </w:hyperlink>
        </w:p>
        <w:p w14:paraId="74050DC7" w14:textId="6D41EF1C" w:rsidR="00454AF4" w:rsidRDefault="00454AF4">
          <w:pPr>
            <w:pStyle w:val="TOC2"/>
            <w:tabs>
              <w:tab w:val="left" w:pos="720"/>
              <w:tab w:val="right" w:leader="dot" w:pos="9350"/>
            </w:tabs>
            <w:rPr>
              <w:rFonts w:cstheme="minorBidi"/>
              <w:noProof/>
              <w:sz w:val="24"/>
              <w:lang w:val="en-CA" w:bidi="ar-SA"/>
            </w:rPr>
          </w:pPr>
          <w:hyperlink w:anchor="_Toc42093496" w:history="1">
            <w:r w:rsidRPr="00FC2364">
              <w:rPr>
                <w:rStyle w:val="Hyperlink"/>
                <w:rFonts w:ascii="Times New Roman" w:hAnsi="Times New Roman"/>
                <w:noProof/>
                <w:snapToGrid w:val="0"/>
                <w:w w:val="0"/>
              </w:rPr>
              <w:t>5.2</w:t>
            </w:r>
            <w:r>
              <w:rPr>
                <w:rFonts w:cstheme="minorBidi"/>
                <w:noProof/>
                <w:sz w:val="24"/>
                <w:lang w:val="en-CA" w:bidi="ar-SA"/>
              </w:rPr>
              <w:tab/>
            </w:r>
            <w:r w:rsidRPr="00FC2364">
              <w:rPr>
                <w:rStyle w:val="Hyperlink"/>
                <w:noProof/>
              </w:rPr>
              <w:t>Motivating Scenario: Land Use and Transportation Simulation</w:t>
            </w:r>
            <w:r>
              <w:rPr>
                <w:noProof/>
                <w:webHidden/>
              </w:rPr>
              <w:tab/>
            </w:r>
            <w:r>
              <w:rPr>
                <w:noProof/>
                <w:webHidden/>
              </w:rPr>
              <w:fldChar w:fldCharType="begin"/>
            </w:r>
            <w:r>
              <w:rPr>
                <w:noProof/>
                <w:webHidden/>
              </w:rPr>
              <w:instrText xml:space="preserve"> PAGEREF _Toc42093496 \h </w:instrText>
            </w:r>
            <w:r>
              <w:rPr>
                <w:noProof/>
                <w:webHidden/>
              </w:rPr>
            </w:r>
            <w:r>
              <w:rPr>
                <w:noProof/>
                <w:webHidden/>
              </w:rPr>
              <w:fldChar w:fldCharType="separate"/>
            </w:r>
            <w:r>
              <w:rPr>
                <w:noProof/>
                <w:webHidden/>
              </w:rPr>
              <w:t>12</w:t>
            </w:r>
            <w:r>
              <w:rPr>
                <w:noProof/>
                <w:webHidden/>
              </w:rPr>
              <w:fldChar w:fldCharType="end"/>
            </w:r>
          </w:hyperlink>
        </w:p>
        <w:p w14:paraId="00EE6E5A" w14:textId="52DBD513" w:rsidR="00454AF4" w:rsidRDefault="00454AF4">
          <w:pPr>
            <w:pStyle w:val="TOC2"/>
            <w:tabs>
              <w:tab w:val="left" w:pos="720"/>
              <w:tab w:val="right" w:leader="dot" w:pos="9350"/>
            </w:tabs>
            <w:rPr>
              <w:rFonts w:cstheme="minorBidi"/>
              <w:noProof/>
              <w:sz w:val="24"/>
              <w:lang w:val="en-CA" w:bidi="ar-SA"/>
            </w:rPr>
          </w:pPr>
          <w:hyperlink w:anchor="_Toc42093497" w:history="1">
            <w:r w:rsidRPr="00FC2364">
              <w:rPr>
                <w:rStyle w:val="Hyperlink"/>
                <w:rFonts w:ascii="Times New Roman" w:hAnsi="Times New Roman"/>
                <w:noProof/>
                <w:snapToGrid w:val="0"/>
                <w:w w:val="0"/>
              </w:rPr>
              <w:t>5.3</w:t>
            </w:r>
            <w:r>
              <w:rPr>
                <w:rFonts w:cstheme="minorBidi"/>
                <w:noProof/>
                <w:sz w:val="24"/>
                <w:lang w:val="en-CA" w:bidi="ar-SA"/>
              </w:rPr>
              <w:tab/>
            </w:r>
            <w:r w:rsidRPr="00FC2364">
              <w:rPr>
                <w:rStyle w:val="Hyperlink"/>
                <w:noProof/>
              </w:rPr>
              <w:t>Motivating Scenario: Transit Research</w:t>
            </w:r>
            <w:r>
              <w:rPr>
                <w:noProof/>
                <w:webHidden/>
              </w:rPr>
              <w:tab/>
            </w:r>
            <w:r>
              <w:rPr>
                <w:noProof/>
                <w:webHidden/>
              </w:rPr>
              <w:fldChar w:fldCharType="begin"/>
            </w:r>
            <w:r>
              <w:rPr>
                <w:noProof/>
                <w:webHidden/>
              </w:rPr>
              <w:instrText xml:space="preserve"> PAGEREF _Toc42093497 \h </w:instrText>
            </w:r>
            <w:r>
              <w:rPr>
                <w:noProof/>
                <w:webHidden/>
              </w:rPr>
            </w:r>
            <w:r>
              <w:rPr>
                <w:noProof/>
                <w:webHidden/>
              </w:rPr>
              <w:fldChar w:fldCharType="separate"/>
            </w:r>
            <w:r>
              <w:rPr>
                <w:noProof/>
                <w:webHidden/>
              </w:rPr>
              <w:t>13</w:t>
            </w:r>
            <w:r>
              <w:rPr>
                <w:noProof/>
                <w:webHidden/>
              </w:rPr>
              <w:fldChar w:fldCharType="end"/>
            </w:r>
          </w:hyperlink>
        </w:p>
        <w:p w14:paraId="560C2B44" w14:textId="1AD40FAD" w:rsidR="00454AF4" w:rsidRDefault="00454AF4">
          <w:pPr>
            <w:pStyle w:val="TOC2"/>
            <w:tabs>
              <w:tab w:val="left" w:pos="720"/>
              <w:tab w:val="right" w:leader="dot" w:pos="9350"/>
            </w:tabs>
            <w:rPr>
              <w:rFonts w:cstheme="minorBidi"/>
              <w:noProof/>
              <w:sz w:val="24"/>
              <w:lang w:val="en-CA" w:bidi="ar-SA"/>
            </w:rPr>
          </w:pPr>
          <w:hyperlink w:anchor="_Toc42093498" w:history="1">
            <w:r w:rsidRPr="00FC2364">
              <w:rPr>
                <w:rStyle w:val="Hyperlink"/>
                <w:rFonts w:ascii="Times New Roman" w:hAnsi="Times New Roman"/>
                <w:noProof/>
                <w:snapToGrid w:val="0"/>
                <w:w w:val="0"/>
              </w:rPr>
              <w:t>5.4</w:t>
            </w:r>
            <w:r>
              <w:rPr>
                <w:rFonts w:cstheme="minorBidi"/>
                <w:noProof/>
                <w:sz w:val="24"/>
                <w:lang w:val="en-CA" w:bidi="ar-SA"/>
              </w:rPr>
              <w:tab/>
            </w:r>
            <w:r w:rsidRPr="00FC2364">
              <w:rPr>
                <w:rStyle w:val="Hyperlink"/>
                <w:noProof/>
              </w:rPr>
              <w:t>Motivating Scenario: Smart Parking Applications</w:t>
            </w:r>
            <w:r>
              <w:rPr>
                <w:noProof/>
                <w:webHidden/>
              </w:rPr>
              <w:tab/>
            </w:r>
            <w:r>
              <w:rPr>
                <w:noProof/>
                <w:webHidden/>
              </w:rPr>
              <w:fldChar w:fldCharType="begin"/>
            </w:r>
            <w:r>
              <w:rPr>
                <w:noProof/>
                <w:webHidden/>
              </w:rPr>
              <w:instrText xml:space="preserve"> PAGEREF _Toc42093498 \h </w:instrText>
            </w:r>
            <w:r>
              <w:rPr>
                <w:noProof/>
                <w:webHidden/>
              </w:rPr>
            </w:r>
            <w:r>
              <w:rPr>
                <w:noProof/>
                <w:webHidden/>
              </w:rPr>
              <w:fldChar w:fldCharType="separate"/>
            </w:r>
            <w:r>
              <w:rPr>
                <w:noProof/>
                <w:webHidden/>
              </w:rPr>
              <w:t>13</w:t>
            </w:r>
            <w:r>
              <w:rPr>
                <w:noProof/>
                <w:webHidden/>
              </w:rPr>
              <w:fldChar w:fldCharType="end"/>
            </w:r>
          </w:hyperlink>
        </w:p>
        <w:p w14:paraId="2BE4AEDD" w14:textId="36297AB5" w:rsidR="00454AF4" w:rsidRDefault="00454AF4">
          <w:pPr>
            <w:pStyle w:val="TOC2"/>
            <w:tabs>
              <w:tab w:val="left" w:pos="720"/>
              <w:tab w:val="right" w:leader="dot" w:pos="9350"/>
            </w:tabs>
            <w:rPr>
              <w:rFonts w:cstheme="minorBidi"/>
              <w:noProof/>
              <w:sz w:val="24"/>
              <w:lang w:val="en-CA" w:bidi="ar-SA"/>
            </w:rPr>
          </w:pPr>
          <w:hyperlink w:anchor="_Toc42093499" w:history="1">
            <w:r w:rsidRPr="00FC2364">
              <w:rPr>
                <w:rStyle w:val="Hyperlink"/>
                <w:rFonts w:ascii="Times New Roman" w:hAnsi="Times New Roman"/>
                <w:noProof/>
                <w:snapToGrid w:val="0"/>
                <w:w w:val="0"/>
              </w:rPr>
              <w:t>5.5</w:t>
            </w:r>
            <w:r>
              <w:rPr>
                <w:rFonts w:cstheme="minorBidi"/>
                <w:noProof/>
                <w:sz w:val="24"/>
                <w:lang w:val="en-CA" w:bidi="ar-SA"/>
              </w:rPr>
              <w:tab/>
            </w:r>
            <w:r w:rsidRPr="00FC2364">
              <w:rPr>
                <w:rStyle w:val="Hyperlink"/>
                <w:noProof/>
              </w:rPr>
              <w:t>Motivating Scenario: ATIS via ITSoS</w:t>
            </w:r>
            <w:r>
              <w:rPr>
                <w:noProof/>
                <w:webHidden/>
              </w:rPr>
              <w:tab/>
            </w:r>
            <w:r>
              <w:rPr>
                <w:noProof/>
                <w:webHidden/>
              </w:rPr>
              <w:fldChar w:fldCharType="begin"/>
            </w:r>
            <w:r>
              <w:rPr>
                <w:noProof/>
                <w:webHidden/>
              </w:rPr>
              <w:instrText xml:space="preserve"> PAGEREF _Toc42093499 \h </w:instrText>
            </w:r>
            <w:r>
              <w:rPr>
                <w:noProof/>
                <w:webHidden/>
              </w:rPr>
            </w:r>
            <w:r>
              <w:rPr>
                <w:noProof/>
                <w:webHidden/>
              </w:rPr>
              <w:fldChar w:fldCharType="separate"/>
            </w:r>
            <w:r>
              <w:rPr>
                <w:noProof/>
                <w:webHidden/>
              </w:rPr>
              <w:t>14</w:t>
            </w:r>
            <w:r>
              <w:rPr>
                <w:noProof/>
                <w:webHidden/>
              </w:rPr>
              <w:fldChar w:fldCharType="end"/>
            </w:r>
          </w:hyperlink>
        </w:p>
        <w:p w14:paraId="7F152D72" w14:textId="6C19E0AC" w:rsidR="00454AF4" w:rsidRDefault="00454AF4">
          <w:pPr>
            <w:pStyle w:val="TOC2"/>
            <w:tabs>
              <w:tab w:val="left" w:pos="720"/>
              <w:tab w:val="right" w:leader="dot" w:pos="9350"/>
            </w:tabs>
            <w:rPr>
              <w:rFonts w:cstheme="minorBidi"/>
              <w:noProof/>
              <w:sz w:val="24"/>
              <w:lang w:val="en-CA" w:bidi="ar-SA"/>
            </w:rPr>
          </w:pPr>
          <w:hyperlink w:anchor="_Toc42093500" w:history="1">
            <w:r w:rsidRPr="00FC2364">
              <w:rPr>
                <w:rStyle w:val="Hyperlink"/>
                <w:rFonts w:ascii="Times New Roman" w:hAnsi="Times New Roman"/>
                <w:noProof/>
                <w:snapToGrid w:val="0"/>
                <w:w w:val="0"/>
              </w:rPr>
              <w:t>5.6</w:t>
            </w:r>
            <w:r>
              <w:rPr>
                <w:rFonts w:cstheme="minorBidi"/>
                <w:noProof/>
                <w:sz w:val="24"/>
                <w:lang w:val="en-CA" w:bidi="ar-SA"/>
              </w:rPr>
              <w:tab/>
            </w:r>
            <w:r w:rsidRPr="00FC2364">
              <w:rPr>
                <w:rStyle w:val="Hyperlink"/>
                <w:noProof/>
              </w:rPr>
              <w:t>Motivating Scenario: ArcGIS Query Support</w:t>
            </w:r>
            <w:r>
              <w:rPr>
                <w:noProof/>
                <w:webHidden/>
              </w:rPr>
              <w:tab/>
            </w:r>
            <w:r>
              <w:rPr>
                <w:noProof/>
                <w:webHidden/>
              </w:rPr>
              <w:fldChar w:fldCharType="begin"/>
            </w:r>
            <w:r>
              <w:rPr>
                <w:noProof/>
                <w:webHidden/>
              </w:rPr>
              <w:instrText xml:space="preserve"> PAGEREF _Toc42093500 \h </w:instrText>
            </w:r>
            <w:r>
              <w:rPr>
                <w:noProof/>
                <w:webHidden/>
              </w:rPr>
            </w:r>
            <w:r>
              <w:rPr>
                <w:noProof/>
                <w:webHidden/>
              </w:rPr>
              <w:fldChar w:fldCharType="separate"/>
            </w:r>
            <w:r>
              <w:rPr>
                <w:noProof/>
                <w:webHidden/>
              </w:rPr>
              <w:t>15</w:t>
            </w:r>
            <w:r>
              <w:rPr>
                <w:noProof/>
                <w:webHidden/>
              </w:rPr>
              <w:fldChar w:fldCharType="end"/>
            </w:r>
          </w:hyperlink>
        </w:p>
        <w:p w14:paraId="6A7D7475" w14:textId="0A71F834" w:rsidR="00454AF4" w:rsidRDefault="00454AF4">
          <w:pPr>
            <w:pStyle w:val="TOC1"/>
            <w:rPr>
              <w:rFonts w:cstheme="minorBidi"/>
              <w:noProof/>
              <w:sz w:val="24"/>
              <w:lang w:val="en-CA" w:bidi="ar-SA"/>
            </w:rPr>
          </w:pPr>
          <w:hyperlink w:anchor="_Toc42093501" w:history="1">
            <w:r w:rsidRPr="00FC2364">
              <w:rPr>
                <w:rStyle w:val="Hyperlink"/>
                <w:noProof/>
              </w:rPr>
              <w:t>6</w:t>
            </w:r>
            <w:r>
              <w:rPr>
                <w:rFonts w:cstheme="minorBidi"/>
                <w:noProof/>
                <w:sz w:val="24"/>
                <w:lang w:val="en-CA" w:bidi="ar-SA"/>
              </w:rPr>
              <w:tab/>
            </w:r>
            <w:r w:rsidRPr="00FC2364">
              <w:rPr>
                <w:rStyle w:val="Hyperlink"/>
                <w:noProof/>
              </w:rPr>
              <w:t>The iCity Transportation Planning Suite of Ontologies</w:t>
            </w:r>
            <w:r>
              <w:rPr>
                <w:noProof/>
                <w:webHidden/>
              </w:rPr>
              <w:tab/>
            </w:r>
            <w:r>
              <w:rPr>
                <w:noProof/>
                <w:webHidden/>
              </w:rPr>
              <w:fldChar w:fldCharType="begin"/>
            </w:r>
            <w:r>
              <w:rPr>
                <w:noProof/>
                <w:webHidden/>
              </w:rPr>
              <w:instrText xml:space="preserve"> PAGEREF _Toc42093501 \h </w:instrText>
            </w:r>
            <w:r>
              <w:rPr>
                <w:noProof/>
                <w:webHidden/>
              </w:rPr>
            </w:r>
            <w:r>
              <w:rPr>
                <w:noProof/>
                <w:webHidden/>
              </w:rPr>
              <w:fldChar w:fldCharType="separate"/>
            </w:r>
            <w:r>
              <w:rPr>
                <w:noProof/>
                <w:webHidden/>
              </w:rPr>
              <w:t>17</w:t>
            </w:r>
            <w:r>
              <w:rPr>
                <w:noProof/>
                <w:webHidden/>
              </w:rPr>
              <w:fldChar w:fldCharType="end"/>
            </w:r>
          </w:hyperlink>
        </w:p>
        <w:p w14:paraId="69E9AB0E" w14:textId="5B7FBB0E" w:rsidR="00454AF4" w:rsidRDefault="00454AF4">
          <w:pPr>
            <w:pStyle w:val="TOC2"/>
            <w:tabs>
              <w:tab w:val="left" w:pos="720"/>
              <w:tab w:val="right" w:leader="dot" w:pos="9350"/>
            </w:tabs>
            <w:rPr>
              <w:rFonts w:cstheme="minorBidi"/>
              <w:noProof/>
              <w:sz w:val="24"/>
              <w:lang w:val="en-CA" w:bidi="ar-SA"/>
            </w:rPr>
          </w:pPr>
          <w:hyperlink w:anchor="_Toc42093502" w:history="1">
            <w:r w:rsidRPr="00FC2364">
              <w:rPr>
                <w:rStyle w:val="Hyperlink"/>
                <w:rFonts w:ascii="Times New Roman" w:hAnsi="Times New Roman"/>
                <w:noProof/>
                <w:snapToGrid w:val="0"/>
                <w:w w:val="0"/>
              </w:rPr>
              <w:t>6.1</w:t>
            </w:r>
            <w:r>
              <w:rPr>
                <w:rFonts w:cstheme="minorBidi"/>
                <w:noProof/>
                <w:sz w:val="24"/>
                <w:lang w:val="en-CA" w:bidi="ar-SA"/>
              </w:rPr>
              <w:tab/>
            </w:r>
            <w:r w:rsidRPr="00FC2364">
              <w:rPr>
                <w:rStyle w:val="Hyperlink"/>
                <w:noProof/>
              </w:rPr>
              <w:t>Namespaces</w:t>
            </w:r>
            <w:r>
              <w:rPr>
                <w:noProof/>
                <w:webHidden/>
              </w:rPr>
              <w:tab/>
            </w:r>
            <w:r>
              <w:rPr>
                <w:noProof/>
                <w:webHidden/>
              </w:rPr>
              <w:fldChar w:fldCharType="begin"/>
            </w:r>
            <w:r>
              <w:rPr>
                <w:noProof/>
                <w:webHidden/>
              </w:rPr>
              <w:instrText xml:space="preserve"> PAGEREF _Toc42093502 \h </w:instrText>
            </w:r>
            <w:r>
              <w:rPr>
                <w:noProof/>
                <w:webHidden/>
              </w:rPr>
            </w:r>
            <w:r>
              <w:rPr>
                <w:noProof/>
                <w:webHidden/>
              </w:rPr>
              <w:fldChar w:fldCharType="separate"/>
            </w:r>
            <w:r>
              <w:rPr>
                <w:noProof/>
                <w:webHidden/>
              </w:rPr>
              <w:t>18</w:t>
            </w:r>
            <w:r>
              <w:rPr>
                <w:noProof/>
                <w:webHidden/>
              </w:rPr>
              <w:fldChar w:fldCharType="end"/>
            </w:r>
          </w:hyperlink>
        </w:p>
        <w:p w14:paraId="44543045" w14:textId="62CBAF00" w:rsidR="00454AF4" w:rsidRDefault="00454AF4">
          <w:pPr>
            <w:pStyle w:val="TOC2"/>
            <w:tabs>
              <w:tab w:val="left" w:pos="720"/>
              <w:tab w:val="right" w:leader="dot" w:pos="9350"/>
            </w:tabs>
            <w:rPr>
              <w:rFonts w:cstheme="minorBidi"/>
              <w:noProof/>
              <w:sz w:val="24"/>
              <w:lang w:val="en-CA" w:bidi="ar-SA"/>
            </w:rPr>
          </w:pPr>
          <w:hyperlink w:anchor="_Toc42093503" w:history="1">
            <w:r w:rsidRPr="00FC2364">
              <w:rPr>
                <w:rStyle w:val="Hyperlink"/>
                <w:rFonts w:ascii="Times New Roman" w:hAnsi="Times New Roman"/>
                <w:noProof/>
                <w:snapToGrid w:val="0"/>
                <w:w w:val="0"/>
              </w:rPr>
              <w:t>6.2</w:t>
            </w:r>
            <w:r>
              <w:rPr>
                <w:rFonts w:cstheme="minorBidi"/>
                <w:noProof/>
                <w:sz w:val="24"/>
                <w:lang w:val="en-CA" w:bidi="ar-SA"/>
              </w:rPr>
              <w:tab/>
            </w:r>
            <w:r w:rsidRPr="00FC2364">
              <w:rPr>
                <w:rStyle w:val="Hyperlink"/>
                <w:noProof/>
              </w:rPr>
              <w:t>Pragmatic Design Practices</w:t>
            </w:r>
            <w:r>
              <w:rPr>
                <w:noProof/>
                <w:webHidden/>
              </w:rPr>
              <w:tab/>
            </w:r>
            <w:r>
              <w:rPr>
                <w:noProof/>
                <w:webHidden/>
              </w:rPr>
              <w:fldChar w:fldCharType="begin"/>
            </w:r>
            <w:r>
              <w:rPr>
                <w:noProof/>
                <w:webHidden/>
              </w:rPr>
              <w:instrText xml:space="preserve"> PAGEREF _Toc42093503 \h </w:instrText>
            </w:r>
            <w:r>
              <w:rPr>
                <w:noProof/>
                <w:webHidden/>
              </w:rPr>
            </w:r>
            <w:r>
              <w:rPr>
                <w:noProof/>
                <w:webHidden/>
              </w:rPr>
              <w:fldChar w:fldCharType="separate"/>
            </w:r>
            <w:r>
              <w:rPr>
                <w:noProof/>
                <w:webHidden/>
              </w:rPr>
              <w:t>19</w:t>
            </w:r>
            <w:r>
              <w:rPr>
                <w:noProof/>
                <w:webHidden/>
              </w:rPr>
              <w:fldChar w:fldCharType="end"/>
            </w:r>
          </w:hyperlink>
        </w:p>
        <w:p w14:paraId="6CCCAE64" w14:textId="62643194" w:rsidR="00454AF4" w:rsidRDefault="00454AF4">
          <w:pPr>
            <w:pStyle w:val="TOC2"/>
            <w:tabs>
              <w:tab w:val="left" w:pos="720"/>
              <w:tab w:val="right" w:leader="dot" w:pos="9350"/>
            </w:tabs>
            <w:rPr>
              <w:rFonts w:cstheme="minorBidi"/>
              <w:noProof/>
              <w:sz w:val="24"/>
              <w:lang w:val="en-CA" w:bidi="ar-SA"/>
            </w:rPr>
          </w:pPr>
          <w:hyperlink w:anchor="_Toc42093504" w:history="1">
            <w:r w:rsidRPr="00FC2364">
              <w:rPr>
                <w:rStyle w:val="Hyperlink"/>
                <w:rFonts w:ascii="Times New Roman" w:hAnsi="Times New Roman"/>
                <w:noProof/>
                <w:snapToGrid w:val="0"/>
                <w:w w:val="0"/>
              </w:rPr>
              <w:t>6.3</w:t>
            </w:r>
            <w:r>
              <w:rPr>
                <w:rFonts w:cstheme="minorBidi"/>
                <w:noProof/>
                <w:sz w:val="24"/>
                <w:lang w:val="en-CA" w:bidi="ar-SA"/>
              </w:rPr>
              <w:tab/>
            </w:r>
            <w:r w:rsidRPr="00FC2364">
              <w:rPr>
                <w:rStyle w:val="Hyperlink"/>
                <w:noProof/>
              </w:rPr>
              <w:t>Foundational Ontologies</w:t>
            </w:r>
            <w:r>
              <w:rPr>
                <w:noProof/>
                <w:webHidden/>
              </w:rPr>
              <w:tab/>
            </w:r>
            <w:r>
              <w:rPr>
                <w:noProof/>
                <w:webHidden/>
              </w:rPr>
              <w:fldChar w:fldCharType="begin"/>
            </w:r>
            <w:r>
              <w:rPr>
                <w:noProof/>
                <w:webHidden/>
              </w:rPr>
              <w:instrText xml:space="preserve"> PAGEREF _Toc42093504 \h </w:instrText>
            </w:r>
            <w:r>
              <w:rPr>
                <w:noProof/>
                <w:webHidden/>
              </w:rPr>
            </w:r>
            <w:r>
              <w:rPr>
                <w:noProof/>
                <w:webHidden/>
              </w:rPr>
              <w:fldChar w:fldCharType="separate"/>
            </w:r>
            <w:r>
              <w:rPr>
                <w:noProof/>
                <w:webHidden/>
              </w:rPr>
              <w:t>21</w:t>
            </w:r>
            <w:r>
              <w:rPr>
                <w:noProof/>
                <w:webHidden/>
              </w:rPr>
              <w:fldChar w:fldCharType="end"/>
            </w:r>
          </w:hyperlink>
        </w:p>
        <w:p w14:paraId="034B1EAE" w14:textId="249198C7" w:rsidR="00454AF4" w:rsidRDefault="00454AF4">
          <w:pPr>
            <w:pStyle w:val="TOC3"/>
            <w:tabs>
              <w:tab w:val="left" w:pos="1200"/>
              <w:tab w:val="right" w:leader="dot" w:pos="9350"/>
            </w:tabs>
            <w:rPr>
              <w:rFonts w:cstheme="minorBidi"/>
              <w:noProof/>
              <w:sz w:val="24"/>
              <w:lang w:val="en-CA" w:bidi="ar-SA"/>
            </w:rPr>
          </w:pPr>
          <w:hyperlink w:anchor="_Toc42093505" w:history="1">
            <w:r w:rsidRPr="00FC2364">
              <w:rPr>
                <w:rStyle w:val="Hyperlink"/>
                <w:noProof/>
              </w:rPr>
              <w:t>6.3.1</w:t>
            </w:r>
            <w:r>
              <w:rPr>
                <w:rFonts w:cstheme="minorBidi"/>
                <w:noProof/>
                <w:sz w:val="24"/>
                <w:lang w:val="en-CA" w:bidi="ar-SA"/>
              </w:rPr>
              <w:tab/>
            </w:r>
            <w:r w:rsidRPr="00FC2364">
              <w:rPr>
                <w:rStyle w:val="Hyperlink"/>
                <w:noProof/>
              </w:rPr>
              <w:t>Location Ontology</w:t>
            </w:r>
            <w:r>
              <w:rPr>
                <w:noProof/>
                <w:webHidden/>
              </w:rPr>
              <w:tab/>
            </w:r>
            <w:r>
              <w:rPr>
                <w:noProof/>
                <w:webHidden/>
              </w:rPr>
              <w:fldChar w:fldCharType="begin"/>
            </w:r>
            <w:r>
              <w:rPr>
                <w:noProof/>
                <w:webHidden/>
              </w:rPr>
              <w:instrText xml:space="preserve"> PAGEREF _Toc42093505 \h </w:instrText>
            </w:r>
            <w:r>
              <w:rPr>
                <w:noProof/>
                <w:webHidden/>
              </w:rPr>
            </w:r>
            <w:r>
              <w:rPr>
                <w:noProof/>
                <w:webHidden/>
              </w:rPr>
              <w:fldChar w:fldCharType="separate"/>
            </w:r>
            <w:r>
              <w:rPr>
                <w:noProof/>
                <w:webHidden/>
              </w:rPr>
              <w:t>21</w:t>
            </w:r>
            <w:r>
              <w:rPr>
                <w:noProof/>
                <w:webHidden/>
              </w:rPr>
              <w:fldChar w:fldCharType="end"/>
            </w:r>
          </w:hyperlink>
        </w:p>
        <w:p w14:paraId="73E49F7F" w14:textId="616AF312" w:rsidR="00454AF4" w:rsidRDefault="00454AF4">
          <w:pPr>
            <w:pStyle w:val="TOC3"/>
            <w:tabs>
              <w:tab w:val="left" w:pos="1200"/>
              <w:tab w:val="right" w:leader="dot" w:pos="9350"/>
            </w:tabs>
            <w:rPr>
              <w:rFonts w:cstheme="minorBidi"/>
              <w:noProof/>
              <w:sz w:val="24"/>
              <w:lang w:val="en-CA" w:bidi="ar-SA"/>
            </w:rPr>
          </w:pPr>
          <w:hyperlink w:anchor="_Toc42093506" w:history="1">
            <w:r w:rsidRPr="00FC2364">
              <w:rPr>
                <w:rStyle w:val="Hyperlink"/>
                <w:noProof/>
              </w:rPr>
              <w:t>6.3.2</w:t>
            </w:r>
            <w:r>
              <w:rPr>
                <w:rFonts w:cstheme="minorBidi"/>
                <w:noProof/>
                <w:sz w:val="24"/>
                <w:lang w:val="en-CA" w:bidi="ar-SA"/>
              </w:rPr>
              <w:tab/>
            </w:r>
            <w:r w:rsidRPr="00FC2364">
              <w:rPr>
                <w:rStyle w:val="Hyperlink"/>
                <w:noProof/>
              </w:rPr>
              <w:t>Time Ontology</w:t>
            </w:r>
            <w:r>
              <w:rPr>
                <w:noProof/>
                <w:webHidden/>
              </w:rPr>
              <w:tab/>
            </w:r>
            <w:r>
              <w:rPr>
                <w:noProof/>
                <w:webHidden/>
              </w:rPr>
              <w:fldChar w:fldCharType="begin"/>
            </w:r>
            <w:r>
              <w:rPr>
                <w:noProof/>
                <w:webHidden/>
              </w:rPr>
              <w:instrText xml:space="preserve"> PAGEREF _Toc42093506 \h </w:instrText>
            </w:r>
            <w:r>
              <w:rPr>
                <w:noProof/>
                <w:webHidden/>
              </w:rPr>
            </w:r>
            <w:r>
              <w:rPr>
                <w:noProof/>
                <w:webHidden/>
              </w:rPr>
              <w:fldChar w:fldCharType="separate"/>
            </w:r>
            <w:r>
              <w:rPr>
                <w:noProof/>
                <w:webHidden/>
              </w:rPr>
              <w:t>24</w:t>
            </w:r>
            <w:r>
              <w:rPr>
                <w:noProof/>
                <w:webHidden/>
              </w:rPr>
              <w:fldChar w:fldCharType="end"/>
            </w:r>
          </w:hyperlink>
        </w:p>
        <w:p w14:paraId="24C7C460" w14:textId="2CD8A766" w:rsidR="00454AF4" w:rsidRDefault="00454AF4">
          <w:pPr>
            <w:pStyle w:val="TOC3"/>
            <w:tabs>
              <w:tab w:val="left" w:pos="1200"/>
              <w:tab w:val="right" w:leader="dot" w:pos="9350"/>
            </w:tabs>
            <w:rPr>
              <w:rFonts w:cstheme="minorBidi"/>
              <w:noProof/>
              <w:sz w:val="24"/>
              <w:lang w:val="en-CA" w:bidi="ar-SA"/>
            </w:rPr>
          </w:pPr>
          <w:hyperlink w:anchor="_Toc42093507" w:history="1">
            <w:r w:rsidRPr="00FC2364">
              <w:rPr>
                <w:rStyle w:val="Hyperlink"/>
                <w:noProof/>
              </w:rPr>
              <w:t>6.3.3</w:t>
            </w:r>
            <w:r>
              <w:rPr>
                <w:rFonts w:cstheme="minorBidi"/>
                <w:noProof/>
                <w:sz w:val="24"/>
                <w:lang w:val="en-CA" w:bidi="ar-SA"/>
              </w:rPr>
              <w:tab/>
            </w:r>
            <w:r w:rsidRPr="00FC2364">
              <w:rPr>
                <w:rStyle w:val="Hyperlink"/>
                <w:noProof/>
              </w:rPr>
              <w:t>Change Ontology</w:t>
            </w:r>
            <w:r>
              <w:rPr>
                <w:noProof/>
                <w:webHidden/>
              </w:rPr>
              <w:tab/>
            </w:r>
            <w:r>
              <w:rPr>
                <w:noProof/>
                <w:webHidden/>
              </w:rPr>
              <w:fldChar w:fldCharType="begin"/>
            </w:r>
            <w:r>
              <w:rPr>
                <w:noProof/>
                <w:webHidden/>
              </w:rPr>
              <w:instrText xml:space="preserve"> PAGEREF _Toc42093507 \h </w:instrText>
            </w:r>
            <w:r>
              <w:rPr>
                <w:noProof/>
                <w:webHidden/>
              </w:rPr>
            </w:r>
            <w:r>
              <w:rPr>
                <w:noProof/>
                <w:webHidden/>
              </w:rPr>
              <w:fldChar w:fldCharType="separate"/>
            </w:r>
            <w:r>
              <w:rPr>
                <w:noProof/>
                <w:webHidden/>
              </w:rPr>
              <w:t>27</w:t>
            </w:r>
            <w:r>
              <w:rPr>
                <w:noProof/>
                <w:webHidden/>
              </w:rPr>
              <w:fldChar w:fldCharType="end"/>
            </w:r>
          </w:hyperlink>
        </w:p>
        <w:p w14:paraId="1EC55D63" w14:textId="2FA4409E" w:rsidR="00454AF4" w:rsidRDefault="00454AF4">
          <w:pPr>
            <w:pStyle w:val="TOC3"/>
            <w:tabs>
              <w:tab w:val="left" w:pos="1200"/>
              <w:tab w:val="right" w:leader="dot" w:pos="9350"/>
            </w:tabs>
            <w:rPr>
              <w:rFonts w:cstheme="minorBidi"/>
              <w:noProof/>
              <w:sz w:val="24"/>
              <w:lang w:val="en-CA" w:bidi="ar-SA"/>
            </w:rPr>
          </w:pPr>
          <w:hyperlink w:anchor="_Toc42093508" w:history="1">
            <w:r w:rsidRPr="00FC2364">
              <w:rPr>
                <w:rStyle w:val="Hyperlink"/>
                <w:noProof/>
              </w:rPr>
              <w:t>6.3.4</w:t>
            </w:r>
            <w:r>
              <w:rPr>
                <w:rFonts w:cstheme="minorBidi"/>
                <w:noProof/>
                <w:sz w:val="24"/>
                <w:lang w:val="en-CA" w:bidi="ar-SA"/>
              </w:rPr>
              <w:tab/>
            </w:r>
            <w:r w:rsidRPr="00FC2364">
              <w:rPr>
                <w:rStyle w:val="Hyperlink"/>
                <w:noProof/>
              </w:rPr>
              <w:t>Activity Ontology</w:t>
            </w:r>
            <w:r>
              <w:rPr>
                <w:noProof/>
                <w:webHidden/>
              </w:rPr>
              <w:tab/>
            </w:r>
            <w:r>
              <w:rPr>
                <w:noProof/>
                <w:webHidden/>
              </w:rPr>
              <w:fldChar w:fldCharType="begin"/>
            </w:r>
            <w:r>
              <w:rPr>
                <w:noProof/>
                <w:webHidden/>
              </w:rPr>
              <w:instrText xml:space="preserve"> PAGEREF _Toc42093508 \h </w:instrText>
            </w:r>
            <w:r>
              <w:rPr>
                <w:noProof/>
                <w:webHidden/>
              </w:rPr>
            </w:r>
            <w:r>
              <w:rPr>
                <w:noProof/>
                <w:webHidden/>
              </w:rPr>
              <w:fldChar w:fldCharType="separate"/>
            </w:r>
            <w:r>
              <w:rPr>
                <w:noProof/>
                <w:webHidden/>
              </w:rPr>
              <w:t>30</w:t>
            </w:r>
            <w:r>
              <w:rPr>
                <w:noProof/>
                <w:webHidden/>
              </w:rPr>
              <w:fldChar w:fldCharType="end"/>
            </w:r>
          </w:hyperlink>
        </w:p>
        <w:p w14:paraId="149C4F85" w14:textId="43BA6654" w:rsidR="00454AF4" w:rsidRDefault="00454AF4">
          <w:pPr>
            <w:pStyle w:val="TOC3"/>
            <w:tabs>
              <w:tab w:val="left" w:pos="1200"/>
              <w:tab w:val="right" w:leader="dot" w:pos="9350"/>
            </w:tabs>
            <w:rPr>
              <w:rFonts w:cstheme="minorBidi"/>
              <w:noProof/>
              <w:sz w:val="24"/>
              <w:lang w:val="en-CA" w:bidi="ar-SA"/>
            </w:rPr>
          </w:pPr>
          <w:hyperlink w:anchor="_Toc42093509" w:history="1">
            <w:r w:rsidRPr="00FC2364">
              <w:rPr>
                <w:rStyle w:val="Hyperlink"/>
                <w:noProof/>
              </w:rPr>
              <w:t>6.3.5</w:t>
            </w:r>
            <w:r>
              <w:rPr>
                <w:rFonts w:cstheme="minorBidi"/>
                <w:noProof/>
                <w:sz w:val="24"/>
                <w:lang w:val="en-CA" w:bidi="ar-SA"/>
              </w:rPr>
              <w:tab/>
            </w:r>
            <w:r w:rsidRPr="00FC2364">
              <w:rPr>
                <w:rStyle w:val="Hyperlink"/>
                <w:noProof/>
              </w:rPr>
              <w:t>Recurring Event ontology</w:t>
            </w:r>
            <w:r>
              <w:rPr>
                <w:noProof/>
                <w:webHidden/>
              </w:rPr>
              <w:tab/>
            </w:r>
            <w:r>
              <w:rPr>
                <w:noProof/>
                <w:webHidden/>
              </w:rPr>
              <w:fldChar w:fldCharType="begin"/>
            </w:r>
            <w:r>
              <w:rPr>
                <w:noProof/>
                <w:webHidden/>
              </w:rPr>
              <w:instrText xml:space="preserve"> PAGEREF _Toc42093509 \h </w:instrText>
            </w:r>
            <w:r>
              <w:rPr>
                <w:noProof/>
                <w:webHidden/>
              </w:rPr>
            </w:r>
            <w:r>
              <w:rPr>
                <w:noProof/>
                <w:webHidden/>
              </w:rPr>
              <w:fldChar w:fldCharType="separate"/>
            </w:r>
            <w:r>
              <w:rPr>
                <w:noProof/>
                <w:webHidden/>
              </w:rPr>
              <w:t>36</w:t>
            </w:r>
            <w:r>
              <w:rPr>
                <w:noProof/>
                <w:webHidden/>
              </w:rPr>
              <w:fldChar w:fldCharType="end"/>
            </w:r>
          </w:hyperlink>
        </w:p>
        <w:p w14:paraId="4BA36FC4" w14:textId="32D7BEBE" w:rsidR="00454AF4" w:rsidRDefault="00454AF4">
          <w:pPr>
            <w:pStyle w:val="TOC3"/>
            <w:tabs>
              <w:tab w:val="left" w:pos="1200"/>
              <w:tab w:val="right" w:leader="dot" w:pos="9350"/>
            </w:tabs>
            <w:rPr>
              <w:rFonts w:cstheme="minorBidi"/>
              <w:noProof/>
              <w:sz w:val="24"/>
              <w:lang w:val="en-CA" w:bidi="ar-SA"/>
            </w:rPr>
          </w:pPr>
          <w:hyperlink w:anchor="_Toc42093510" w:history="1">
            <w:r w:rsidRPr="00FC2364">
              <w:rPr>
                <w:rStyle w:val="Hyperlink"/>
                <w:noProof/>
              </w:rPr>
              <w:t>6.3.6</w:t>
            </w:r>
            <w:r>
              <w:rPr>
                <w:rFonts w:cstheme="minorBidi"/>
                <w:noProof/>
                <w:sz w:val="24"/>
                <w:lang w:val="en-CA" w:bidi="ar-SA"/>
              </w:rPr>
              <w:tab/>
            </w:r>
            <w:r w:rsidRPr="00FC2364">
              <w:rPr>
                <w:rStyle w:val="Hyperlink"/>
                <w:noProof/>
              </w:rPr>
              <w:t>Resource Ontology</w:t>
            </w:r>
            <w:r>
              <w:rPr>
                <w:noProof/>
                <w:webHidden/>
              </w:rPr>
              <w:tab/>
            </w:r>
            <w:r>
              <w:rPr>
                <w:noProof/>
                <w:webHidden/>
              </w:rPr>
              <w:fldChar w:fldCharType="begin"/>
            </w:r>
            <w:r>
              <w:rPr>
                <w:noProof/>
                <w:webHidden/>
              </w:rPr>
              <w:instrText xml:space="preserve"> PAGEREF _Toc42093510 \h </w:instrText>
            </w:r>
            <w:r>
              <w:rPr>
                <w:noProof/>
                <w:webHidden/>
              </w:rPr>
            </w:r>
            <w:r>
              <w:rPr>
                <w:noProof/>
                <w:webHidden/>
              </w:rPr>
              <w:fldChar w:fldCharType="separate"/>
            </w:r>
            <w:r>
              <w:rPr>
                <w:noProof/>
                <w:webHidden/>
              </w:rPr>
              <w:t>42</w:t>
            </w:r>
            <w:r>
              <w:rPr>
                <w:noProof/>
                <w:webHidden/>
              </w:rPr>
              <w:fldChar w:fldCharType="end"/>
            </w:r>
          </w:hyperlink>
        </w:p>
        <w:p w14:paraId="580392DC" w14:textId="16B6D519" w:rsidR="00454AF4" w:rsidRDefault="00454AF4">
          <w:pPr>
            <w:pStyle w:val="TOC3"/>
            <w:tabs>
              <w:tab w:val="left" w:pos="1200"/>
              <w:tab w:val="right" w:leader="dot" w:pos="9350"/>
            </w:tabs>
            <w:rPr>
              <w:rFonts w:cstheme="minorBidi"/>
              <w:noProof/>
              <w:sz w:val="24"/>
              <w:lang w:val="en-CA" w:bidi="ar-SA"/>
            </w:rPr>
          </w:pPr>
          <w:hyperlink w:anchor="_Toc42093511" w:history="1">
            <w:r w:rsidRPr="00FC2364">
              <w:rPr>
                <w:rStyle w:val="Hyperlink"/>
                <w:noProof/>
              </w:rPr>
              <w:t>6.3.7</w:t>
            </w:r>
            <w:r>
              <w:rPr>
                <w:rFonts w:cstheme="minorBidi"/>
                <w:noProof/>
                <w:sz w:val="24"/>
                <w:lang w:val="en-CA" w:bidi="ar-SA"/>
              </w:rPr>
              <w:tab/>
            </w:r>
            <w:r w:rsidRPr="00FC2364">
              <w:rPr>
                <w:rStyle w:val="Hyperlink"/>
                <w:noProof/>
              </w:rPr>
              <w:t>Parthood Ontology</w:t>
            </w:r>
            <w:r>
              <w:rPr>
                <w:noProof/>
                <w:webHidden/>
              </w:rPr>
              <w:tab/>
            </w:r>
            <w:r>
              <w:rPr>
                <w:noProof/>
                <w:webHidden/>
              </w:rPr>
              <w:fldChar w:fldCharType="begin"/>
            </w:r>
            <w:r>
              <w:rPr>
                <w:noProof/>
                <w:webHidden/>
              </w:rPr>
              <w:instrText xml:space="preserve"> PAGEREF _Toc42093511 \h </w:instrText>
            </w:r>
            <w:r>
              <w:rPr>
                <w:noProof/>
                <w:webHidden/>
              </w:rPr>
            </w:r>
            <w:r>
              <w:rPr>
                <w:noProof/>
                <w:webHidden/>
              </w:rPr>
              <w:fldChar w:fldCharType="separate"/>
            </w:r>
            <w:r>
              <w:rPr>
                <w:noProof/>
                <w:webHidden/>
              </w:rPr>
              <w:t>45</w:t>
            </w:r>
            <w:r>
              <w:rPr>
                <w:noProof/>
                <w:webHidden/>
              </w:rPr>
              <w:fldChar w:fldCharType="end"/>
            </w:r>
          </w:hyperlink>
        </w:p>
        <w:p w14:paraId="1C25E7E7" w14:textId="553D5E8B" w:rsidR="00454AF4" w:rsidRDefault="00454AF4">
          <w:pPr>
            <w:pStyle w:val="TOC3"/>
            <w:tabs>
              <w:tab w:val="left" w:pos="1200"/>
              <w:tab w:val="right" w:leader="dot" w:pos="9350"/>
            </w:tabs>
            <w:rPr>
              <w:rFonts w:cstheme="minorBidi"/>
              <w:noProof/>
              <w:sz w:val="24"/>
              <w:lang w:val="en-CA" w:bidi="ar-SA"/>
            </w:rPr>
          </w:pPr>
          <w:hyperlink w:anchor="_Toc42093512" w:history="1">
            <w:r w:rsidRPr="00FC2364">
              <w:rPr>
                <w:rStyle w:val="Hyperlink"/>
                <w:noProof/>
              </w:rPr>
              <w:t>6.3.8</w:t>
            </w:r>
            <w:r>
              <w:rPr>
                <w:rFonts w:cstheme="minorBidi"/>
                <w:noProof/>
                <w:sz w:val="24"/>
                <w:lang w:val="en-CA" w:bidi="ar-SA"/>
              </w:rPr>
              <w:tab/>
            </w:r>
            <w:r w:rsidRPr="00FC2364">
              <w:rPr>
                <w:rStyle w:val="Hyperlink"/>
                <w:noProof/>
              </w:rPr>
              <w:t>Units of Measure Ontology</w:t>
            </w:r>
            <w:r>
              <w:rPr>
                <w:noProof/>
                <w:webHidden/>
              </w:rPr>
              <w:tab/>
            </w:r>
            <w:r>
              <w:rPr>
                <w:noProof/>
                <w:webHidden/>
              </w:rPr>
              <w:fldChar w:fldCharType="begin"/>
            </w:r>
            <w:r>
              <w:rPr>
                <w:noProof/>
                <w:webHidden/>
              </w:rPr>
              <w:instrText xml:space="preserve"> PAGEREF _Toc42093512 \h </w:instrText>
            </w:r>
            <w:r>
              <w:rPr>
                <w:noProof/>
                <w:webHidden/>
              </w:rPr>
            </w:r>
            <w:r>
              <w:rPr>
                <w:noProof/>
                <w:webHidden/>
              </w:rPr>
              <w:fldChar w:fldCharType="separate"/>
            </w:r>
            <w:r>
              <w:rPr>
                <w:noProof/>
                <w:webHidden/>
              </w:rPr>
              <w:t>48</w:t>
            </w:r>
            <w:r>
              <w:rPr>
                <w:noProof/>
                <w:webHidden/>
              </w:rPr>
              <w:fldChar w:fldCharType="end"/>
            </w:r>
          </w:hyperlink>
        </w:p>
        <w:p w14:paraId="753E448F" w14:textId="6183BC4E" w:rsidR="00454AF4" w:rsidRDefault="00454AF4">
          <w:pPr>
            <w:pStyle w:val="TOC3"/>
            <w:tabs>
              <w:tab w:val="left" w:pos="1200"/>
              <w:tab w:val="right" w:leader="dot" w:pos="9350"/>
            </w:tabs>
            <w:rPr>
              <w:rFonts w:cstheme="minorBidi"/>
              <w:noProof/>
              <w:sz w:val="24"/>
              <w:lang w:val="en-CA" w:bidi="ar-SA"/>
            </w:rPr>
          </w:pPr>
          <w:hyperlink w:anchor="_Toc42093513" w:history="1">
            <w:r w:rsidRPr="00FC2364">
              <w:rPr>
                <w:rStyle w:val="Hyperlink"/>
                <w:noProof/>
              </w:rPr>
              <w:t>6.3.9</w:t>
            </w:r>
            <w:r>
              <w:rPr>
                <w:rFonts w:cstheme="minorBidi"/>
                <w:noProof/>
                <w:sz w:val="24"/>
                <w:lang w:val="en-CA" w:bidi="ar-SA"/>
              </w:rPr>
              <w:tab/>
            </w:r>
            <w:r w:rsidRPr="00FC2364">
              <w:rPr>
                <w:rStyle w:val="Hyperlink"/>
                <w:noProof/>
              </w:rPr>
              <w:t>Observations Ontology</w:t>
            </w:r>
            <w:r>
              <w:rPr>
                <w:noProof/>
                <w:webHidden/>
              </w:rPr>
              <w:tab/>
            </w:r>
            <w:r>
              <w:rPr>
                <w:noProof/>
                <w:webHidden/>
              </w:rPr>
              <w:fldChar w:fldCharType="begin"/>
            </w:r>
            <w:r>
              <w:rPr>
                <w:noProof/>
                <w:webHidden/>
              </w:rPr>
              <w:instrText xml:space="preserve"> PAGEREF _Toc42093513 \h </w:instrText>
            </w:r>
            <w:r>
              <w:rPr>
                <w:noProof/>
                <w:webHidden/>
              </w:rPr>
            </w:r>
            <w:r>
              <w:rPr>
                <w:noProof/>
                <w:webHidden/>
              </w:rPr>
              <w:fldChar w:fldCharType="separate"/>
            </w:r>
            <w:r>
              <w:rPr>
                <w:noProof/>
                <w:webHidden/>
              </w:rPr>
              <w:t>53</w:t>
            </w:r>
            <w:r>
              <w:rPr>
                <w:noProof/>
                <w:webHidden/>
              </w:rPr>
              <w:fldChar w:fldCharType="end"/>
            </w:r>
          </w:hyperlink>
        </w:p>
        <w:p w14:paraId="70D91244" w14:textId="45E90957" w:rsidR="00454AF4" w:rsidRDefault="00454AF4">
          <w:pPr>
            <w:pStyle w:val="TOC2"/>
            <w:tabs>
              <w:tab w:val="left" w:pos="720"/>
              <w:tab w:val="right" w:leader="dot" w:pos="9350"/>
            </w:tabs>
            <w:rPr>
              <w:rFonts w:cstheme="minorBidi"/>
              <w:noProof/>
              <w:sz w:val="24"/>
              <w:lang w:val="en-CA" w:bidi="ar-SA"/>
            </w:rPr>
          </w:pPr>
          <w:hyperlink w:anchor="_Toc42093514" w:history="1">
            <w:r w:rsidRPr="00FC2364">
              <w:rPr>
                <w:rStyle w:val="Hyperlink"/>
                <w:rFonts w:ascii="Times New Roman" w:hAnsi="Times New Roman"/>
                <w:noProof/>
                <w:snapToGrid w:val="0"/>
                <w:w w:val="0"/>
              </w:rPr>
              <w:t>6.4</w:t>
            </w:r>
            <w:r>
              <w:rPr>
                <w:rFonts w:cstheme="minorBidi"/>
                <w:noProof/>
                <w:sz w:val="24"/>
                <w:lang w:val="en-CA" w:bidi="ar-SA"/>
              </w:rPr>
              <w:tab/>
            </w:r>
            <w:r w:rsidRPr="00FC2364">
              <w:rPr>
                <w:rStyle w:val="Hyperlink"/>
                <w:noProof/>
              </w:rPr>
              <w:t>Contact Ontology</w:t>
            </w:r>
            <w:r>
              <w:rPr>
                <w:noProof/>
                <w:webHidden/>
              </w:rPr>
              <w:tab/>
            </w:r>
            <w:r>
              <w:rPr>
                <w:noProof/>
                <w:webHidden/>
              </w:rPr>
              <w:fldChar w:fldCharType="begin"/>
            </w:r>
            <w:r>
              <w:rPr>
                <w:noProof/>
                <w:webHidden/>
              </w:rPr>
              <w:instrText xml:space="preserve"> PAGEREF _Toc42093514 \h </w:instrText>
            </w:r>
            <w:r>
              <w:rPr>
                <w:noProof/>
                <w:webHidden/>
              </w:rPr>
            </w:r>
            <w:r>
              <w:rPr>
                <w:noProof/>
                <w:webHidden/>
              </w:rPr>
              <w:fldChar w:fldCharType="separate"/>
            </w:r>
            <w:r>
              <w:rPr>
                <w:noProof/>
                <w:webHidden/>
              </w:rPr>
              <w:t>56</w:t>
            </w:r>
            <w:r>
              <w:rPr>
                <w:noProof/>
                <w:webHidden/>
              </w:rPr>
              <w:fldChar w:fldCharType="end"/>
            </w:r>
          </w:hyperlink>
        </w:p>
        <w:p w14:paraId="529E9F55" w14:textId="214DF9BD" w:rsidR="00454AF4" w:rsidRDefault="00454AF4">
          <w:pPr>
            <w:pStyle w:val="TOC3"/>
            <w:tabs>
              <w:tab w:val="left" w:pos="1200"/>
              <w:tab w:val="right" w:leader="dot" w:pos="9350"/>
            </w:tabs>
            <w:rPr>
              <w:rFonts w:cstheme="minorBidi"/>
              <w:noProof/>
              <w:sz w:val="24"/>
              <w:lang w:val="en-CA" w:bidi="ar-SA"/>
            </w:rPr>
          </w:pPr>
          <w:hyperlink w:anchor="_Toc42093515" w:history="1">
            <w:r w:rsidRPr="00FC2364">
              <w:rPr>
                <w:rStyle w:val="Hyperlink"/>
                <w:noProof/>
              </w:rPr>
              <w:t>6.4.1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_Toc42093515 \h </w:instrText>
            </w:r>
            <w:r>
              <w:rPr>
                <w:noProof/>
                <w:webHidden/>
              </w:rPr>
            </w:r>
            <w:r>
              <w:rPr>
                <w:noProof/>
                <w:webHidden/>
              </w:rPr>
              <w:fldChar w:fldCharType="separate"/>
            </w:r>
            <w:r>
              <w:rPr>
                <w:noProof/>
                <w:webHidden/>
              </w:rPr>
              <w:t>57</w:t>
            </w:r>
            <w:r>
              <w:rPr>
                <w:noProof/>
                <w:webHidden/>
              </w:rPr>
              <w:fldChar w:fldCharType="end"/>
            </w:r>
          </w:hyperlink>
        </w:p>
        <w:p w14:paraId="2A53579F" w14:textId="34F43C89" w:rsidR="00454AF4" w:rsidRDefault="00454AF4">
          <w:pPr>
            <w:pStyle w:val="TOC2"/>
            <w:tabs>
              <w:tab w:val="left" w:pos="720"/>
              <w:tab w:val="right" w:leader="dot" w:pos="9350"/>
            </w:tabs>
            <w:rPr>
              <w:rFonts w:cstheme="minorBidi"/>
              <w:noProof/>
              <w:sz w:val="24"/>
              <w:lang w:val="en-CA" w:bidi="ar-SA"/>
            </w:rPr>
          </w:pPr>
          <w:hyperlink w:anchor="_Toc42093516" w:history="1">
            <w:r w:rsidRPr="00FC2364">
              <w:rPr>
                <w:rStyle w:val="Hyperlink"/>
                <w:rFonts w:ascii="Times New Roman" w:hAnsi="Times New Roman"/>
                <w:noProof/>
                <w:snapToGrid w:val="0"/>
                <w:w w:val="0"/>
              </w:rPr>
              <w:t>6.5</w:t>
            </w:r>
            <w:r>
              <w:rPr>
                <w:rFonts w:cstheme="minorBidi"/>
                <w:noProof/>
                <w:sz w:val="24"/>
                <w:lang w:val="en-CA" w:bidi="ar-SA"/>
              </w:rPr>
              <w:tab/>
            </w:r>
            <w:r w:rsidRPr="00FC2364">
              <w:rPr>
                <w:rStyle w:val="Hyperlink"/>
                <w:noProof/>
              </w:rPr>
              <w:t>Person Ontology</w:t>
            </w:r>
            <w:r>
              <w:rPr>
                <w:noProof/>
                <w:webHidden/>
              </w:rPr>
              <w:tab/>
            </w:r>
            <w:r>
              <w:rPr>
                <w:noProof/>
                <w:webHidden/>
              </w:rPr>
              <w:fldChar w:fldCharType="begin"/>
            </w:r>
            <w:r>
              <w:rPr>
                <w:noProof/>
                <w:webHidden/>
              </w:rPr>
              <w:instrText xml:space="preserve"> PAGEREF _Toc42093516 \h </w:instrText>
            </w:r>
            <w:r>
              <w:rPr>
                <w:noProof/>
                <w:webHidden/>
              </w:rPr>
            </w:r>
            <w:r>
              <w:rPr>
                <w:noProof/>
                <w:webHidden/>
              </w:rPr>
              <w:fldChar w:fldCharType="separate"/>
            </w:r>
            <w:r>
              <w:rPr>
                <w:noProof/>
                <w:webHidden/>
              </w:rPr>
              <w:t>57</w:t>
            </w:r>
            <w:r>
              <w:rPr>
                <w:noProof/>
                <w:webHidden/>
              </w:rPr>
              <w:fldChar w:fldCharType="end"/>
            </w:r>
          </w:hyperlink>
        </w:p>
        <w:p w14:paraId="5A553D23" w14:textId="322AA3D1" w:rsidR="00454AF4" w:rsidRDefault="00454AF4">
          <w:pPr>
            <w:pStyle w:val="TOC3"/>
            <w:tabs>
              <w:tab w:val="left" w:pos="1200"/>
              <w:tab w:val="right" w:leader="dot" w:pos="9350"/>
            </w:tabs>
            <w:rPr>
              <w:rFonts w:cstheme="minorBidi"/>
              <w:noProof/>
              <w:sz w:val="24"/>
              <w:lang w:val="en-CA" w:bidi="ar-SA"/>
            </w:rPr>
          </w:pPr>
          <w:hyperlink w:anchor="_Toc42093517" w:history="1">
            <w:r w:rsidRPr="00FC2364">
              <w:rPr>
                <w:rStyle w:val="Hyperlink"/>
                <w:noProof/>
              </w:rPr>
              <w:t>6.5.1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_Toc42093517 \h </w:instrText>
            </w:r>
            <w:r>
              <w:rPr>
                <w:noProof/>
                <w:webHidden/>
              </w:rPr>
            </w:r>
            <w:r>
              <w:rPr>
                <w:noProof/>
                <w:webHidden/>
              </w:rPr>
              <w:fldChar w:fldCharType="separate"/>
            </w:r>
            <w:r>
              <w:rPr>
                <w:noProof/>
                <w:webHidden/>
              </w:rPr>
              <w:t>58</w:t>
            </w:r>
            <w:r>
              <w:rPr>
                <w:noProof/>
                <w:webHidden/>
              </w:rPr>
              <w:fldChar w:fldCharType="end"/>
            </w:r>
          </w:hyperlink>
        </w:p>
        <w:p w14:paraId="13174168" w14:textId="77FDDB6C" w:rsidR="00454AF4" w:rsidRDefault="00454AF4">
          <w:pPr>
            <w:pStyle w:val="TOC2"/>
            <w:tabs>
              <w:tab w:val="left" w:pos="720"/>
              <w:tab w:val="right" w:leader="dot" w:pos="9350"/>
            </w:tabs>
            <w:rPr>
              <w:rFonts w:cstheme="minorBidi"/>
              <w:noProof/>
              <w:sz w:val="24"/>
              <w:lang w:val="en-CA" w:bidi="ar-SA"/>
            </w:rPr>
          </w:pPr>
          <w:hyperlink w:anchor="_Toc42093518" w:history="1">
            <w:r w:rsidRPr="00FC2364">
              <w:rPr>
                <w:rStyle w:val="Hyperlink"/>
                <w:rFonts w:ascii="Times New Roman" w:hAnsi="Times New Roman"/>
                <w:noProof/>
                <w:snapToGrid w:val="0"/>
                <w:w w:val="0"/>
              </w:rPr>
              <w:t>6.6</w:t>
            </w:r>
            <w:r>
              <w:rPr>
                <w:rFonts w:cstheme="minorBidi"/>
                <w:noProof/>
                <w:sz w:val="24"/>
                <w:lang w:val="en-CA" w:bidi="ar-SA"/>
              </w:rPr>
              <w:tab/>
            </w:r>
            <w:r w:rsidRPr="00FC2364">
              <w:rPr>
                <w:rStyle w:val="Hyperlink"/>
                <w:noProof/>
              </w:rPr>
              <w:t>Household Ontology</w:t>
            </w:r>
            <w:r>
              <w:rPr>
                <w:noProof/>
                <w:webHidden/>
              </w:rPr>
              <w:tab/>
            </w:r>
            <w:r>
              <w:rPr>
                <w:noProof/>
                <w:webHidden/>
              </w:rPr>
              <w:fldChar w:fldCharType="begin"/>
            </w:r>
            <w:r>
              <w:rPr>
                <w:noProof/>
                <w:webHidden/>
              </w:rPr>
              <w:instrText xml:space="preserve"> PAGEREF _Toc42093518 \h </w:instrText>
            </w:r>
            <w:r>
              <w:rPr>
                <w:noProof/>
                <w:webHidden/>
              </w:rPr>
            </w:r>
            <w:r>
              <w:rPr>
                <w:noProof/>
                <w:webHidden/>
              </w:rPr>
              <w:fldChar w:fldCharType="separate"/>
            </w:r>
            <w:r>
              <w:rPr>
                <w:noProof/>
                <w:webHidden/>
              </w:rPr>
              <w:t>59</w:t>
            </w:r>
            <w:r>
              <w:rPr>
                <w:noProof/>
                <w:webHidden/>
              </w:rPr>
              <w:fldChar w:fldCharType="end"/>
            </w:r>
          </w:hyperlink>
        </w:p>
        <w:p w14:paraId="7E34F683" w14:textId="7F221861" w:rsidR="00454AF4" w:rsidRDefault="00454AF4">
          <w:pPr>
            <w:pStyle w:val="TOC3"/>
            <w:tabs>
              <w:tab w:val="left" w:pos="1200"/>
              <w:tab w:val="right" w:leader="dot" w:pos="9350"/>
            </w:tabs>
            <w:rPr>
              <w:rFonts w:cstheme="minorBidi"/>
              <w:noProof/>
              <w:sz w:val="24"/>
              <w:lang w:val="en-CA" w:bidi="ar-SA"/>
            </w:rPr>
          </w:pPr>
          <w:hyperlink w:anchor="_Toc42093519" w:history="1">
            <w:r w:rsidRPr="00FC2364">
              <w:rPr>
                <w:rStyle w:val="Hyperlink"/>
                <w:noProof/>
              </w:rPr>
              <w:t>6.6.1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_Toc42093519 \h </w:instrText>
            </w:r>
            <w:r>
              <w:rPr>
                <w:noProof/>
                <w:webHidden/>
              </w:rPr>
            </w:r>
            <w:r>
              <w:rPr>
                <w:noProof/>
                <w:webHidden/>
              </w:rPr>
              <w:fldChar w:fldCharType="separate"/>
            </w:r>
            <w:r>
              <w:rPr>
                <w:noProof/>
                <w:webHidden/>
              </w:rPr>
              <w:t>61</w:t>
            </w:r>
            <w:r>
              <w:rPr>
                <w:noProof/>
                <w:webHidden/>
              </w:rPr>
              <w:fldChar w:fldCharType="end"/>
            </w:r>
          </w:hyperlink>
        </w:p>
        <w:p w14:paraId="50E20796" w14:textId="44487B3D" w:rsidR="00454AF4" w:rsidRDefault="00454AF4">
          <w:pPr>
            <w:pStyle w:val="TOC2"/>
            <w:tabs>
              <w:tab w:val="left" w:pos="720"/>
              <w:tab w:val="right" w:leader="dot" w:pos="9350"/>
            </w:tabs>
            <w:rPr>
              <w:rFonts w:cstheme="minorBidi"/>
              <w:noProof/>
              <w:sz w:val="24"/>
              <w:lang w:val="en-CA" w:bidi="ar-SA"/>
            </w:rPr>
          </w:pPr>
          <w:hyperlink w:anchor="_Toc42093520" w:history="1">
            <w:r w:rsidRPr="00FC2364">
              <w:rPr>
                <w:rStyle w:val="Hyperlink"/>
                <w:rFonts w:ascii="Times New Roman" w:hAnsi="Times New Roman"/>
                <w:noProof/>
                <w:snapToGrid w:val="0"/>
                <w:w w:val="0"/>
              </w:rPr>
              <w:t>6.7</w:t>
            </w:r>
            <w:r>
              <w:rPr>
                <w:rFonts w:cstheme="minorBidi"/>
                <w:noProof/>
                <w:sz w:val="24"/>
                <w:lang w:val="en-CA" w:bidi="ar-SA"/>
              </w:rPr>
              <w:tab/>
            </w:r>
            <w:r w:rsidRPr="00FC2364">
              <w:rPr>
                <w:rStyle w:val="Hyperlink"/>
                <w:noProof/>
              </w:rPr>
              <w:t>Organization Ontology</w:t>
            </w:r>
            <w:r>
              <w:rPr>
                <w:noProof/>
                <w:webHidden/>
              </w:rPr>
              <w:tab/>
            </w:r>
            <w:r>
              <w:rPr>
                <w:noProof/>
                <w:webHidden/>
              </w:rPr>
              <w:fldChar w:fldCharType="begin"/>
            </w:r>
            <w:r>
              <w:rPr>
                <w:noProof/>
                <w:webHidden/>
              </w:rPr>
              <w:instrText xml:space="preserve"> PAGEREF _Toc42093520 \h </w:instrText>
            </w:r>
            <w:r>
              <w:rPr>
                <w:noProof/>
                <w:webHidden/>
              </w:rPr>
            </w:r>
            <w:r>
              <w:rPr>
                <w:noProof/>
                <w:webHidden/>
              </w:rPr>
              <w:fldChar w:fldCharType="separate"/>
            </w:r>
            <w:r>
              <w:rPr>
                <w:noProof/>
                <w:webHidden/>
              </w:rPr>
              <w:t>61</w:t>
            </w:r>
            <w:r>
              <w:rPr>
                <w:noProof/>
                <w:webHidden/>
              </w:rPr>
              <w:fldChar w:fldCharType="end"/>
            </w:r>
          </w:hyperlink>
        </w:p>
        <w:p w14:paraId="0A49D30C" w14:textId="1DDCF48E" w:rsidR="00454AF4" w:rsidRDefault="00454AF4">
          <w:pPr>
            <w:pStyle w:val="TOC3"/>
            <w:tabs>
              <w:tab w:val="left" w:pos="1200"/>
              <w:tab w:val="right" w:leader="dot" w:pos="9350"/>
            </w:tabs>
            <w:rPr>
              <w:rFonts w:cstheme="minorBidi"/>
              <w:noProof/>
              <w:sz w:val="24"/>
              <w:lang w:val="en-CA" w:bidi="ar-SA"/>
            </w:rPr>
          </w:pPr>
          <w:hyperlink w:anchor="_Toc42093521" w:history="1">
            <w:r w:rsidRPr="00FC2364">
              <w:rPr>
                <w:rStyle w:val="Hyperlink"/>
                <w:noProof/>
              </w:rPr>
              <w:t>6.7.1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_Toc42093521 \h </w:instrText>
            </w:r>
            <w:r>
              <w:rPr>
                <w:noProof/>
                <w:webHidden/>
              </w:rPr>
            </w:r>
            <w:r>
              <w:rPr>
                <w:noProof/>
                <w:webHidden/>
              </w:rPr>
              <w:fldChar w:fldCharType="separate"/>
            </w:r>
            <w:r>
              <w:rPr>
                <w:noProof/>
                <w:webHidden/>
              </w:rPr>
              <w:t>65</w:t>
            </w:r>
            <w:r>
              <w:rPr>
                <w:noProof/>
                <w:webHidden/>
              </w:rPr>
              <w:fldChar w:fldCharType="end"/>
            </w:r>
          </w:hyperlink>
        </w:p>
        <w:p w14:paraId="4D3226C2" w14:textId="622C0870" w:rsidR="00454AF4" w:rsidRDefault="00454AF4">
          <w:pPr>
            <w:pStyle w:val="TOC2"/>
            <w:tabs>
              <w:tab w:val="left" w:pos="720"/>
              <w:tab w:val="right" w:leader="dot" w:pos="9350"/>
            </w:tabs>
            <w:rPr>
              <w:rFonts w:cstheme="minorBidi"/>
              <w:noProof/>
              <w:sz w:val="24"/>
              <w:lang w:val="en-CA" w:bidi="ar-SA"/>
            </w:rPr>
          </w:pPr>
          <w:hyperlink w:anchor="_Toc42093522" w:history="1">
            <w:r w:rsidRPr="00FC2364">
              <w:rPr>
                <w:rStyle w:val="Hyperlink"/>
                <w:rFonts w:ascii="Times New Roman" w:hAnsi="Times New Roman"/>
                <w:noProof/>
                <w:snapToGrid w:val="0"/>
                <w:w w:val="0"/>
              </w:rPr>
              <w:t>6.8</w:t>
            </w:r>
            <w:r>
              <w:rPr>
                <w:rFonts w:cstheme="minorBidi"/>
                <w:noProof/>
                <w:sz w:val="24"/>
                <w:lang w:val="en-CA" w:bidi="ar-SA"/>
              </w:rPr>
              <w:tab/>
            </w:r>
            <w:r w:rsidRPr="00FC2364">
              <w:rPr>
                <w:rStyle w:val="Hyperlink"/>
                <w:noProof/>
              </w:rPr>
              <w:t>Building Ontology</w:t>
            </w:r>
            <w:r>
              <w:rPr>
                <w:noProof/>
                <w:webHidden/>
              </w:rPr>
              <w:tab/>
            </w:r>
            <w:r>
              <w:rPr>
                <w:noProof/>
                <w:webHidden/>
              </w:rPr>
              <w:fldChar w:fldCharType="begin"/>
            </w:r>
            <w:r>
              <w:rPr>
                <w:noProof/>
                <w:webHidden/>
              </w:rPr>
              <w:instrText xml:space="preserve"> PAGEREF _Toc42093522 \h </w:instrText>
            </w:r>
            <w:r>
              <w:rPr>
                <w:noProof/>
                <w:webHidden/>
              </w:rPr>
            </w:r>
            <w:r>
              <w:rPr>
                <w:noProof/>
                <w:webHidden/>
              </w:rPr>
              <w:fldChar w:fldCharType="separate"/>
            </w:r>
            <w:r>
              <w:rPr>
                <w:noProof/>
                <w:webHidden/>
              </w:rPr>
              <w:t>65</w:t>
            </w:r>
            <w:r>
              <w:rPr>
                <w:noProof/>
                <w:webHidden/>
              </w:rPr>
              <w:fldChar w:fldCharType="end"/>
            </w:r>
          </w:hyperlink>
        </w:p>
        <w:p w14:paraId="1805D18C" w14:textId="58FC2F14" w:rsidR="00454AF4" w:rsidRDefault="00454AF4">
          <w:pPr>
            <w:pStyle w:val="TOC3"/>
            <w:tabs>
              <w:tab w:val="left" w:pos="1200"/>
              <w:tab w:val="right" w:leader="dot" w:pos="9350"/>
            </w:tabs>
            <w:rPr>
              <w:rFonts w:cstheme="minorBidi"/>
              <w:noProof/>
              <w:sz w:val="24"/>
              <w:lang w:val="en-CA" w:bidi="ar-SA"/>
            </w:rPr>
          </w:pPr>
          <w:hyperlink w:anchor="_Toc42093523" w:history="1">
            <w:r w:rsidRPr="00FC2364">
              <w:rPr>
                <w:rStyle w:val="Hyperlink"/>
                <w:noProof/>
              </w:rPr>
              <w:t>6.8.1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_Toc42093523 \h </w:instrText>
            </w:r>
            <w:r>
              <w:rPr>
                <w:noProof/>
                <w:webHidden/>
              </w:rPr>
            </w:r>
            <w:r>
              <w:rPr>
                <w:noProof/>
                <w:webHidden/>
              </w:rPr>
              <w:fldChar w:fldCharType="separate"/>
            </w:r>
            <w:r>
              <w:rPr>
                <w:noProof/>
                <w:webHidden/>
              </w:rPr>
              <w:t>67</w:t>
            </w:r>
            <w:r>
              <w:rPr>
                <w:noProof/>
                <w:webHidden/>
              </w:rPr>
              <w:fldChar w:fldCharType="end"/>
            </w:r>
          </w:hyperlink>
        </w:p>
        <w:p w14:paraId="32449F02" w14:textId="24AA0BAC" w:rsidR="00454AF4" w:rsidRDefault="00454AF4">
          <w:pPr>
            <w:pStyle w:val="TOC2"/>
            <w:tabs>
              <w:tab w:val="left" w:pos="720"/>
              <w:tab w:val="right" w:leader="dot" w:pos="9350"/>
            </w:tabs>
            <w:rPr>
              <w:rFonts w:cstheme="minorBidi"/>
              <w:noProof/>
              <w:sz w:val="24"/>
              <w:lang w:val="en-CA" w:bidi="ar-SA"/>
            </w:rPr>
          </w:pPr>
          <w:hyperlink w:anchor="_Toc42093524" w:history="1">
            <w:r w:rsidRPr="00FC2364">
              <w:rPr>
                <w:rStyle w:val="Hyperlink"/>
                <w:rFonts w:ascii="Times New Roman" w:hAnsi="Times New Roman"/>
                <w:noProof/>
                <w:snapToGrid w:val="0"/>
                <w:w w:val="0"/>
              </w:rPr>
              <w:t>6.9</w:t>
            </w:r>
            <w:r>
              <w:rPr>
                <w:rFonts w:cstheme="minorBidi"/>
                <w:noProof/>
                <w:sz w:val="24"/>
                <w:lang w:val="en-CA" w:bidi="ar-SA"/>
              </w:rPr>
              <w:tab/>
            </w:r>
            <w:r w:rsidRPr="00FC2364">
              <w:rPr>
                <w:rStyle w:val="Hyperlink"/>
                <w:noProof/>
              </w:rPr>
              <w:t>Vehicle Ontology</w:t>
            </w:r>
            <w:r>
              <w:rPr>
                <w:noProof/>
                <w:webHidden/>
              </w:rPr>
              <w:tab/>
            </w:r>
            <w:r>
              <w:rPr>
                <w:noProof/>
                <w:webHidden/>
              </w:rPr>
              <w:fldChar w:fldCharType="begin"/>
            </w:r>
            <w:r>
              <w:rPr>
                <w:noProof/>
                <w:webHidden/>
              </w:rPr>
              <w:instrText xml:space="preserve"> PAGEREF _Toc42093524 \h </w:instrText>
            </w:r>
            <w:r>
              <w:rPr>
                <w:noProof/>
                <w:webHidden/>
              </w:rPr>
            </w:r>
            <w:r>
              <w:rPr>
                <w:noProof/>
                <w:webHidden/>
              </w:rPr>
              <w:fldChar w:fldCharType="separate"/>
            </w:r>
            <w:r>
              <w:rPr>
                <w:noProof/>
                <w:webHidden/>
              </w:rPr>
              <w:t>67</w:t>
            </w:r>
            <w:r>
              <w:rPr>
                <w:noProof/>
                <w:webHidden/>
              </w:rPr>
              <w:fldChar w:fldCharType="end"/>
            </w:r>
          </w:hyperlink>
        </w:p>
        <w:p w14:paraId="0D94DD95" w14:textId="3C6CA415" w:rsidR="00454AF4" w:rsidRDefault="00454AF4">
          <w:pPr>
            <w:pStyle w:val="TOC2"/>
            <w:tabs>
              <w:tab w:val="left" w:pos="960"/>
              <w:tab w:val="right" w:leader="dot" w:pos="9350"/>
            </w:tabs>
            <w:rPr>
              <w:rFonts w:cstheme="minorBidi"/>
              <w:noProof/>
              <w:sz w:val="24"/>
              <w:lang w:val="en-CA" w:bidi="ar-SA"/>
            </w:rPr>
          </w:pPr>
          <w:hyperlink w:anchor="_Toc42093525" w:history="1">
            <w:r w:rsidRPr="00FC2364">
              <w:rPr>
                <w:rStyle w:val="Hyperlink"/>
                <w:rFonts w:ascii="Times New Roman" w:hAnsi="Times New Roman"/>
                <w:noProof/>
                <w:snapToGrid w:val="0"/>
                <w:w w:val="0"/>
              </w:rPr>
              <w:t>6.10</w:t>
            </w:r>
            <w:r>
              <w:rPr>
                <w:rFonts w:cstheme="minorBidi"/>
                <w:noProof/>
                <w:sz w:val="24"/>
                <w:lang w:val="en-CA" w:bidi="ar-SA"/>
              </w:rPr>
              <w:tab/>
            </w:r>
            <w:r w:rsidRPr="00FC2364">
              <w:rPr>
                <w:rStyle w:val="Hyperlink"/>
                <w:noProof/>
              </w:rPr>
              <w:t>Transportation System Ontology</w:t>
            </w:r>
            <w:r>
              <w:rPr>
                <w:noProof/>
                <w:webHidden/>
              </w:rPr>
              <w:tab/>
            </w:r>
            <w:r>
              <w:rPr>
                <w:noProof/>
                <w:webHidden/>
              </w:rPr>
              <w:fldChar w:fldCharType="begin"/>
            </w:r>
            <w:r>
              <w:rPr>
                <w:noProof/>
                <w:webHidden/>
              </w:rPr>
              <w:instrText xml:space="preserve"> PAGEREF _Toc42093525 \h </w:instrText>
            </w:r>
            <w:r>
              <w:rPr>
                <w:noProof/>
                <w:webHidden/>
              </w:rPr>
            </w:r>
            <w:r>
              <w:rPr>
                <w:noProof/>
                <w:webHidden/>
              </w:rPr>
              <w:fldChar w:fldCharType="separate"/>
            </w:r>
            <w:r>
              <w:rPr>
                <w:noProof/>
                <w:webHidden/>
              </w:rPr>
              <w:t>69</w:t>
            </w:r>
            <w:r>
              <w:rPr>
                <w:noProof/>
                <w:webHidden/>
              </w:rPr>
              <w:fldChar w:fldCharType="end"/>
            </w:r>
          </w:hyperlink>
        </w:p>
        <w:p w14:paraId="2305460B" w14:textId="01C49CF6" w:rsidR="00454AF4" w:rsidRDefault="00454AF4">
          <w:pPr>
            <w:pStyle w:val="TOC3"/>
            <w:tabs>
              <w:tab w:val="left" w:pos="1200"/>
              <w:tab w:val="right" w:leader="dot" w:pos="9350"/>
            </w:tabs>
            <w:rPr>
              <w:rFonts w:cstheme="minorBidi"/>
              <w:noProof/>
              <w:sz w:val="24"/>
              <w:lang w:val="en-CA" w:bidi="ar-SA"/>
            </w:rPr>
          </w:pPr>
          <w:hyperlink w:anchor="_Toc42093526" w:history="1">
            <w:r w:rsidRPr="00FC2364">
              <w:rPr>
                <w:rStyle w:val="Hyperlink"/>
                <w:noProof/>
              </w:rPr>
              <w:t>6.10.1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_Toc42093526 \h </w:instrText>
            </w:r>
            <w:r>
              <w:rPr>
                <w:noProof/>
                <w:webHidden/>
              </w:rPr>
            </w:r>
            <w:r>
              <w:rPr>
                <w:noProof/>
                <w:webHidden/>
              </w:rPr>
              <w:fldChar w:fldCharType="separate"/>
            </w:r>
            <w:r>
              <w:rPr>
                <w:noProof/>
                <w:webHidden/>
              </w:rPr>
              <w:t>78</w:t>
            </w:r>
            <w:r>
              <w:rPr>
                <w:noProof/>
                <w:webHidden/>
              </w:rPr>
              <w:fldChar w:fldCharType="end"/>
            </w:r>
          </w:hyperlink>
        </w:p>
        <w:p w14:paraId="1C5CCE38" w14:textId="76D430EF" w:rsidR="00454AF4" w:rsidRDefault="00454AF4">
          <w:pPr>
            <w:pStyle w:val="TOC2"/>
            <w:tabs>
              <w:tab w:val="left" w:pos="960"/>
              <w:tab w:val="right" w:leader="dot" w:pos="9350"/>
            </w:tabs>
            <w:rPr>
              <w:rFonts w:cstheme="minorBidi"/>
              <w:noProof/>
              <w:sz w:val="24"/>
              <w:lang w:val="en-CA" w:bidi="ar-SA"/>
            </w:rPr>
          </w:pPr>
          <w:hyperlink w:anchor="_Toc42093527" w:history="1">
            <w:r w:rsidRPr="00FC2364">
              <w:rPr>
                <w:rStyle w:val="Hyperlink"/>
                <w:rFonts w:ascii="Times New Roman" w:hAnsi="Times New Roman"/>
                <w:noProof/>
                <w:snapToGrid w:val="0"/>
                <w:w w:val="0"/>
              </w:rPr>
              <w:t>6.11</w:t>
            </w:r>
            <w:r>
              <w:rPr>
                <w:rFonts w:cstheme="minorBidi"/>
                <w:noProof/>
                <w:sz w:val="24"/>
                <w:lang w:val="en-CA" w:bidi="ar-SA"/>
              </w:rPr>
              <w:tab/>
            </w:r>
            <w:r w:rsidRPr="00FC2364">
              <w:rPr>
                <w:rStyle w:val="Hyperlink"/>
                <w:noProof/>
              </w:rPr>
              <w:t>Travel Costs</w:t>
            </w:r>
            <w:r>
              <w:rPr>
                <w:noProof/>
                <w:webHidden/>
              </w:rPr>
              <w:tab/>
            </w:r>
            <w:r>
              <w:rPr>
                <w:noProof/>
                <w:webHidden/>
              </w:rPr>
              <w:fldChar w:fldCharType="begin"/>
            </w:r>
            <w:r>
              <w:rPr>
                <w:noProof/>
                <w:webHidden/>
              </w:rPr>
              <w:instrText xml:space="preserve"> PAGEREF _Toc42093527 \h </w:instrText>
            </w:r>
            <w:r>
              <w:rPr>
                <w:noProof/>
                <w:webHidden/>
              </w:rPr>
            </w:r>
            <w:r>
              <w:rPr>
                <w:noProof/>
                <w:webHidden/>
              </w:rPr>
              <w:fldChar w:fldCharType="separate"/>
            </w:r>
            <w:r>
              <w:rPr>
                <w:noProof/>
                <w:webHidden/>
              </w:rPr>
              <w:t>78</w:t>
            </w:r>
            <w:r>
              <w:rPr>
                <w:noProof/>
                <w:webHidden/>
              </w:rPr>
              <w:fldChar w:fldCharType="end"/>
            </w:r>
          </w:hyperlink>
        </w:p>
        <w:p w14:paraId="2F5FF2FE" w14:textId="6CCEBFB8" w:rsidR="00454AF4" w:rsidRDefault="00454AF4">
          <w:pPr>
            <w:pStyle w:val="TOC3"/>
            <w:tabs>
              <w:tab w:val="left" w:pos="1200"/>
              <w:tab w:val="right" w:leader="dot" w:pos="9350"/>
            </w:tabs>
            <w:rPr>
              <w:rFonts w:cstheme="minorBidi"/>
              <w:noProof/>
              <w:sz w:val="24"/>
              <w:lang w:val="en-CA" w:bidi="ar-SA"/>
            </w:rPr>
          </w:pPr>
          <w:hyperlink w:anchor="_Toc42093528" w:history="1">
            <w:r w:rsidRPr="00FC2364">
              <w:rPr>
                <w:rStyle w:val="Hyperlink"/>
                <w:noProof/>
              </w:rPr>
              <w:t>6.11.1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_Toc42093528 \h </w:instrText>
            </w:r>
            <w:r>
              <w:rPr>
                <w:noProof/>
                <w:webHidden/>
              </w:rPr>
            </w:r>
            <w:r>
              <w:rPr>
                <w:noProof/>
                <w:webHidden/>
              </w:rPr>
              <w:fldChar w:fldCharType="separate"/>
            </w:r>
            <w:r>
              <w:rPr>
                <w:noProof/>
                <w:webHidden/>
              </w:rPr>
              <w:t>79</w:t>
            </w:r>
            <w:r>
              <w:rPr>
                <w:noProof/>
                <w:webHidden/>
              </w:rPr>
              <w:fldChar w:fldCharType="end"/>
            </w:r>
          </w:hyperlink>
        </w:p>
        <w:p w14:paraId="0EF9BA0A" w14:textId="2B2983A1" w:rsidR="00454AF4" w:rsidRDefault="00454AF4">
          <w:pPr>
            <w:pStyle w:val="TOC2"/>
            <w:tabs>
              <w:tab w:val="left" w:pos="960"/>
              <w:tab w:val="right" w:leader="dot" w:pos="9350"/>
            </w:tabs>
            <w:rPr>
              <w:rFonts w:cstheme="minorBidi"/>
              <w:noProof/>
              <w:sz w:val="24"/>
              <w:lang w:val="en-CA" w:bidi="ar-SA"/>
            </w:rPr>
          </w:pPr>
          <w:hyperlink w:anchor="_Toc42093529" w:history="1">
            <w:r w:rsidRPr="00FC2364">
              <w:rPr>
                <w:rStyle w:val="Hyperlink"/>
                <w:rFonts w:ascii="Times New Roman" w:hAnsi="Times New Roman"/>
                <w:noProof/>
                <w:snapToGrid w:val="0"/>
                <w:w w:val="0"/>
              </w:rPr>
              <w:t>6.12</w:t>
            </w:r>
            <w:r>
              <w:rPr>
                <w:rFonts w:cstheme="minorBidi"/>
                <w:noProof/>
                <w:sz w:val="24"/>
                <w:lang w:val="en-CA" w:bidi="ar-SA"/>
              </w:rPr>
              <w:tab/>
            </w:r>
            <w:r w:rsidRPr="00FC2364">
              <w:rPr>
                <w:rStyle w:val="Hyperlink"/>
                <w:noProof/>
              </w:rPr>
              <w:t>Parking Ontology</w:t>
            </w:r>
            <w:r>
              <w:rPr>
                <w:noProof/>
                <w:webHidden/>
              </w:rPr>
              <w:tab/>
            </w:r>
            <w:r>
              <w:rPr>
                <w:noProof/>
                <w:webHidden/>
              </w:rPr>
              <w:fldChar w:fldCharType="begin"/>
            </w:r>
            <w:r>
              <w:rPr>
                <w:noProof/>
                <w:webHidden/>
              </w:rPr>
              <w:instrText xml:space="preserve"> PAGEREF _Toc42093529 \h </w:instrText>
            </w:r>
            <w:r>
              <w:rPr>
                <w:noProof/>
                <w:webHidden/>
              </w:rPr>
            </w:r>
            <w:r>
              <w:rPr>
                <w:noProof/>
                <w:webHidden/>
              </w:rPr>
              <w:fldChar w:fldCharType="separate"/>
            </w:r>
            <w:r>
              <w:rPr>
                <w:noProof/>
                <w:webHidden/>
              </w:rPr>
              <w:t>79</w:t>
            </w:r>
            <w:r>
              <w:rPr>
                <w:noProof/>
                <w:webHidden/>
              </w:rPr>
              <w:fldChar w:fldCharType="end"/>
            </w:r>
          </w:hyperlink>
        </w:p>
        <w:p w14:paraId="1D62DB37" w14:textId="5AD9C404" w:rsidR="00454AF4" w:rsidRDefault="00454AF4">
          <w:pPr>
            <w:pStyle w:val="TOC3"/>
            <w:tabs>
              <w:tab w:val="left" w:pos="1200"/>
              <w:tab w:val="right" w:leader="dot" w:pos="9350"/>
            </w:tabs>
            <w:rPr>
              <w:rFonts w:cstheme="minorBidi"/>
              <w:noProof/>
              <w:sz w:val="24"/>
              <w:lang w:val="en-CA" w:bidi="ar-SA"/>
            </w:rPr>
          </w:pPr>
          <w:hyperlink w:anchor="_Toc42093530" w:history="1">
            <w:r w:rsidRPr="00FC2364">
              <w:rPr>
                <w:rStyle w:val="Hyperlink"/>
                <w:noProof/>
              </w:rPr>
              <w:t>6.12.1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_Toc42093530 \h </w:instrText>
            </w:r>
            <w:r>
              <w:rPr>
                <w:noProof/>
                <w:webHidden/>
              </w:rPr>
            </w:r>
            <w:r>
              <w:rPr>
                <w:noProof/>
                <w:webHidden/>
              </w:rPr>
              <w:fldChar w:fldCharType="separate"/>
            </w:r>
            <w:r>
              <w:rPr>
                <w:noProof/>
                <w:webHidden/>
              </w:rPr>
              <w:t>82</w:t>
            </w:r>
            <w:r>
              <w:rPr>
                <w:noProof/>
                <w:webHidden/>
              </w:rPr>
              <w:fldChar w:fldCharType="end"/>
            </w:r>
          </w:hyperlink>
        </w:p>
        <w:p w14:paraId="74808EB1" w14:textId="6DA91599" w:rsidR="00454AF4" w:rsidRDefault="00454AF4">
          <w:pPr>
            <w:pStyle w:val="TOC2"/>
            <w:tabs>
              <w:tab w:val="left" w:pos="960"/>
              <w:tab w:val="right" w:leader="dot" w:pos="9350"/>
            </w:tabs>
            <w:rPr>
              <w:rFonts w:cstheme="minorBidi"/>
              <w:noProof/>
              <w:sz w:val="24"/>
              <w:lang w:val="en-CA" w:bidi="ar-SA"/>
            </w:rPr>
          </w:pPr>
          <w:hyperlink w:anchor="_Toc42093531" w:history="1">
            <w:r w:rsidRPr="00FC2364">
              <w:rPr>
                <w:rStyle w:val="Hyperlink"/>
                <w:rFonts w:ascii="Times New Roman" w:hAnsi="Times New Roman"/>
                <w:noProof/>
                <w:snapToGrid w:val="0"/>
                <w:w w:val="0"/>
              </w:rPr>
              <w:t>6.13</w:t>
            </w:r>
            <w:r>
              <w:rPr>
                <w:rFonts w:cstheme="minorBidi"/>
                <w:noProof/>
                <w:sz w:val="24"/>
                <w:lang w:val="en-CA" w:bidi="ar-SA"/>
              </w:rPr>
              <w:tab/>
            </w:r>
            <w:r w:rsidRPr="00FC2364">
              <w:rPr>
                <w:rStyle w:val="Hyperlink"/>
                <w:noProof/>
              </w:rPr>
              <w:t>Public Transit Ontology</w:t>
            </w:r>
            <w:r>
              <w:rPr>
                <w:noProof/>
                <w:webHidden/>
              </w:rPr>
              <w:tab/>
            </w:r>
            <w:r>
              <w:rPr>
                <w:noProof/>
                <w:webHidden/>
              </w:rPr>
              <w:fldChar w:fldCharType="begin"/>
            </w:r>
            <w:r>
              <w:rPr>
                <w:noProof/>
                <w:webHidden/>
              </w:rPr>
              <w:instrText xml:space="preserve"> PAGEREF _Toc42093531 \h </w:instrText>
            </w:r>
            <w:r>
              <w:rPr>
                <w:noProof/>
                <w:webHidden/>
              </w:rPr>
            </w:r>
            <w:r>
              <w:rPr>
                <w:noProof/>
                <w:webHidden/>
              </w:rPr>
              <w:fldChar w:fldCharType="separate"/>
            </w:r>
            <w:r>
              <w:rPr>
                <w:noProof/>
                <w:webHidden/>
              </w:rPr>
              <w:t>83</w:t>
            </w:r>
            <w:r>
              <w:rPr>
                <w:noProof/>
                <w:webHidden/>
              </w:rPr>
              <w:fldChar w:fldCharType="end"/>
            </w:r>
          </w:hyperlink>
        </w:p>
        <w:p w14:paraId="02EF019C" w14:textId="05AFFB25" w:rsidR="00454AF4" w:rsidRDefault="00454AF4">
          <w:pPr>
            <w:pStyle w:val="TOC3"/>
            <w:tabs>
              <w:tab w:val="left" w:pos="1200"/>
              <w:tab w:val="right" w:leader="dot" w:pos="9350"/>
            </w:tabs>
            <w:rPr>
              <w:rFonts w:cstheme="minorBidi"/>
              <w:noProof/>
              <w:sz w:val="24"/>
              <w:lang w:val="en-CA" w:bidi="ar-SA"/>
            </w:rPr>
          </w:pPr>
          <w:hyperlink w:anchor="_Toc42093532" w:history="1">
            <w:r w:rsidRPr="00FC2364">
              <w:rPr>
                <w:rStyle w:val="Hyperlink"/>
                <w:noProof/>
              </w:rPr>
              <w:t>6.13.1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_Toc42093532 \h </w:instrText>
            </w:r>
            <w:r>
              <w:rPr>
                <w:noProof/>
                <w:webHidden/>
              </w:rPr>
            </w:r>
            <w:r>
              <w:rPr>
                <w:noProof/>
                <w:webHidden/>
              </w:rPr>
              <w:fldChar w:fldCharType="separate"/>
            </w:r>
            <w:r>
              <w:rPr>
                <w:noProof/>
                <w:webHidden/>
              </w:rPr>
              <w:t>87</w:t>
            </w:r>
            <w:r>
              <w:rPr>
                <w:noProof/>
                <w:webHidden/>
              </w:rPr>
              <w:fldChar w:fldCharType="end"/>
            </w:r>
          </w:hyperlink>
        </w:p>
        <w:p w14:paraId="261D60F7" w14:textId="658563B5" w:rsidR="00454AF4" w:rsidRDefault="00454AF4">
          <w:pPr>
            <w:pStyle w:val="TOC2"/>
            <w:tabs>
              <w:tab w:val="left" w:pos="960"/>
              <w:tab w:val="right" w:leader="dot" w:pos="9350"/>
            </w:tabs>
            <w:rPr>
              <w:rFonts w:cstheme="minorBidi"/>
              <w:noProof/>
              <w:sz w:val="24"/>
              <w:lang w:val="en-CA" w:bidi="ar-SA"/>
            </w:rPr>
          </w:pPr>
          <w:hyperlink w:anchor="_Toc42093533" w:history="1">
            <w:r w:rsidRPr="00FC2364">
              <w:rPr>
                <w:rStyle w:val="Hyperlink"/>
                <w:rFonts w:ascii="Times New Roman" w:hAnsi="Times New Roman"/>
                <w:noProof/>
                <w:snapToGrid w:val="0"/>
                <w:w w:val="0"/>
              </w:rPr>
              <w:t>6.14</w:t>
            </w:r>
            <w:r>
              <w:rPr>
                <w:rFonts w:cstheme="minorBidi"/>
                <w:noProof/>
                <w:sz w:val="24"/>
                <w:lang w:val="en-CA" w:bidi="ar-SA"/>
              </w:rPr>
              <w:tab/>
            </w:r>
            <w:r w:rsidRPr="00FC2364">
              <w:rPr>
                <w:rStyle w:val="Hyperlink"/>
                <w:noProof/>
              </w:rPr>
              <w:t>Land Use Ontology</w:t>
            </w:r>
            <w:r>
              <w:rPr>
                <w:noProof/>
                <w:webHidden/>
              </w:rPr>
              <w:tab/>
            </w:r>
            <w:r>
              <w:rPr>
                <w:noProof/>
                <w:webHidden/>
              </w:rPr>
              <w:fldChar w:fldCharType="begin"/>
            </w:r>
            <w:r>
              <w:rPr>
                <w:noProof/>
                <w:webHidden/>
              </w:rPr>
              <w:instrText xml:space="preserve"> PAGEREF _Toc42093533 \h </w:instrText>
            </w:r>
            <w:r>
              <w:rPr>
                <w:noProof/>
                <w:webHidden/>
              </w:rPr>
            </w:r>
            <w:r>
              <w:rPr>
                <w:noProof/>
                <w:webHidden/>
              </w:rPr>
              <w:fldChar w:fldCharType="separate"/>
            </w:r>
            <w:r>
              <w:rPr>
                <w:noProof/>
                <w:webHidden/>
              </w:rPr>
              <w:t>88</w:t>
            </w:r>
            <w:r>
              <w:rPr>
                <w:noProof/>
                <w:webHidden/>
              </w:rPr>
              <w:fldChar w:fldCharType="end"/>
            </w:r>
          </w:hyperlink>
        </w:p>
        <w:p w14:paraId="501DAC6A" w14:textId="27E269EB" w:rsidR="00454AF4" w:rsidRDefault="00454AF4">
          <w:pPr>
            <w:pStyle w:val="TOC3"/>
            <w:tabs>
              <w:tab w:val="left" w:pos="1200"/>
              <w:tab w:val="right" w:leader="dot" w:pos="9350"/>
            </w:tabs>
            <w:rPr>
              <w:rFonts w:cstheme="minorBidi"/>
              <w:noProof/>
              <w:sz w:val="24"/>
              <w:lang w:val="en-CA" w:bidi="ar-SA"/>
            </w:rPr>
          </w:pPr>
          <w:hyperlink w:anchor="_Toc42093534" w:history="1">
            <w:r w:rsidRPr="00FC2364">
              <w:rPr>
                <w:rStyle w:val="Hyperlink"/>
                <w:noProof/>
              </w:rPr>
              <w:t>6.14.1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_Toc42093534 \h </w:instrText>
            </w:r>
            <w:r>
              <w:rPr>
                <w:noProof/>
                <w:webHidden/>
              </w:rPr>
            </w:r>
            <w:r>
              <w:rPr>
                <w:noProof/>
                <w:webHidden/>
              </w:rPr>
              <w:fldChar w:fldCharType="separate"/>
            </w:r>
            <w:r>
              <w:rPr>
                <w:noProof/>
                <w:webHidden/>
              </w:rPr>
              <w:t>93</w:t>
            </w:r>
            <w:r>
              <w:rPr>
                <w:noProof/>
                <w:webHidden/>
              </w:rPr>
              <w:fldChar w:fldCharType="end"/>
            </w:r>
          </w:hyperlink>
        </w:p>
        <w:p w14:paraId="1D6C3055" w14:textId="6EEAED06" w:rsidR="00454AF4" w:rsidRDefault="00454AF4">
          <w:pPr>
            <w:pStyle w:val="TOC2"/>
            <w:tabs>
              <w:tab w:val="left" w:pos="960"/>
              <w:tab w:val="right" w:leader="dot" w:pos="9350"/>
            </w:tabs>
            <w:rPr>
              <w:rFonts w:cstheme="minorBidi"/>
              <w:noProof/>
              <w:sz w:val="24"/>
              <w:lang w:val="en-CA" w:bidi="ar-SA"/>
            </w:rPr>
          </w:pPr>
          <w:hyperlink w:anchor="_Toc42093535" w:history="1">
            <w:r w:rsidRPr="00FC2364">
              <w:rPr>
                <w:rStyle w:val="Hyperlink"/>
                <w:rFonts w:ascii="Times New Roman" w:hAnsi="Times New Roman"/>
                <w:noProof/>
                <w:snapToGrid w:val="0"/>
                <w:w w:val="0"/>
              </w:rPr>
              <w:t>6.15</w:t>
            </w:r>
            <w:r>
              <w:rPr>
                <w:rFonts w:cstheme="minorBidi"/>
                <w:noProof/>
                <w:sz w:val="24"/>
                <w:lang w:val="en-CA" w:bidi="ar-SA"/>
              </w:rPr>
              <w:tab/>
            </w:r>
            <w:r w:rsidRPr="00FC2364">
              <w:rPr>
                <w:rStyle w:val="Hyperlink"/>
                <w:noProof/>
              </w:rPr>
              <w:t>Trip Ontology</w:t>
            </w:r>
            <w:r>
              <w:rPr>
                <w:noProof/>
                <w:webHidden/>
              </w:rPr>
              <w:tab/>
            </w:r>
            <w:r>
              <w:rPr>
                <w:noProof/>
                <w:webHidden/>
              </w:rPr>
              <w:fldChar w:fldCharType="begin"/>
            </w:r>
            <w:r>
              <w:rPr>
                <w:noProof/>
                <w:webHidden/>
              </w:rPr>
              <w:instrText xml:space="preserve"> PAGEREF _Toc42093535 \h </w:instrText>
            </w:r>
            <w:r>
              <w:rPr>
                <w:noProof/>
                <w:webHidden/>
              </w:rPr>
            </w:r>
            <w:r>
              <w:rPr>
                <w:noProof/>
                <w:webHidden/>
              </w:rPr>
              <w:fldChar w:fldCharType="separate"/>
            </w:r>
            <w:r>
              <w:rPr>
                <w:noProof/>
                <w:webHidden/>
              </w:rPr>
              <w:t>94</w:t>
            </w:r>
            <w:r>
              <w:rPr>
                <w:noProof/>
                <w:webHidden/>
              </w:rPr>
              <w:fldChar w:fldCharType="end"/>
            </w:r>
          </w:hyperlink>
        </w:p>
        <w:p w14:paraId="5A86EDD7" w14:textId="0D88766A" w:rsidR="00454AF4" w:rsidRDefault="00454AF4">
          <w:pPr>
            <w:pStyle w:val="TOC3"/>
            <w:tabs>
              <w:tab w:val="left" w:pos="1200"/>
              <w:tab w:val="right" w:leader="dot" w:pos="9350"/>
            </w:tabs>
            <w:rPr>
              <w:rFonts w:cstheme="minorBidi"/>
              <w:noProof/>
              <w:sz w:val="24"/>
              <w:lang w:val="en-CA" w:bidi="ar-SA"/>
            </w:rPr>
          </w:pPr>
          <w:hyperlink w:anchor="_Toc42093536" w:history="1">
            <w:r w:rsidRPr="00FC2364">
              <w:rPr>
                <w:rStyle w:val="Hyperlink"/>
                <w:noProof/>
              </w:rPr>
              <w:t>6.15.1</w:t>
            </w:r>
            <w:r>
              <w:rPr>
                <w:rFonts w:cstheme="minorBidi"/>
                <w:noProof/>
                <w:sz w:val="24"/>
                <w:lang w:val="en-CA" w:bidi="ar-SA"/>
              </w:rPr>
              <w:tab/>
            </w:r>
            <w:r w:rsidRPr="00FC2364">
              <w:rPr>
                <w:rStyle w:val="Hyperlink"/>
                <w:noProof/>
              </w:rPr>
              <w:t>Trip Costs</w:t>
            </w:r>
            <w:r>
              <w:rPr>
                <w:noProof/>
                <w:webHidden/>
              </w:rPr>
              <w:tab/>
            </w:r>
            <w:r>
              <w:rPr>
                <w:noProof/>
                <w:webHidden/>
              </w:rPr>
              <w:fldChar w:fldCharType="begin"/>
            </w:r>
            <w:r>
              <w:rPr>
                <w:noProof/>
                <w:webHidden/>
              </w:rPr>
              <w:instrText xml:space="preserve"> PAGEREF _Toc42093536 \h </w:instrText>
            </w:r>
            <w:r>
              <w:rPr>
                <w:noProof/>
                <w:webHidden/>
              </w:rPr>
            </w:r>
            <w:r>
              <w:rPr>
                <w:noProof/>
                <w:webHidden/>
              </w:rPr>
              <w:fldChar w:fldCharType="separate"/>
            </w:r>
            <w:r>
              <w:rPr>
                <w:noProof/>
                <w:webHidden/>
              </w:rPr>
              <w:t>96</w:t>
            </w:r>
            <w:r>
              <w:rPr>
                <w:noProof/>
                <w:webHidden/>
              </w:rPr>
              <w:fldChar w:fldCharType="end"/>
            </w:r>
          </w:hyperlink>
        </w:p>
        <w:p w14:paraId="055F3D75" w14:textId="7C8DD955" w:rsidR="00454AF4" w:rsidRDefault="00454AF4">
          <w:pPr>
            <w:pStyle w:val="TOC2"/>
            <w:tabs>
              <w:tab w:val="left" w:pos="960"/>
              <w:tab w:val="right" w:leader="dot" w:pos="9350"/>
            </w:tabs>
            <w:rPr>
              <w:rFonts w:cstheme="minorBidi"/>
              <w:noProof/>
              <w:sz w:val="24"/>
              <w:lang w:val="en-CA" w:bidi="ar-SA"/>
            </w:rPr>
          </w:pPr>
          <w:hyperlink w:anchor="_Toc42093537" w:history="1">
            <w:r w:rsidRPr="00FC2364">
              <w:rPr>
                <w:rStyle w:val="Hyperlink"/>
                <w:rFonts w:ascii="Times New Roman" w:hAnsi="Times New Roman"/>
                <w:noProof/>
                <w:snapToGrid w:val="0"/>
                <w:w w:val="0"/>
              </w:rPr>
              <w:t>6.16</w:t>
            </w:r>
            <w:r>
              <w:rPr>
                <w:rFonts w:cstheme="minorBidi"/>
                <w:noProof/>
                <w:sz w:val="24"/>
                <w:lang w:val="en-CA" w:bidi="ar-SA"/>
              </w:rPr>
              <w:tab/>
            </w:r>
            <w:r w:rsidRPr="00FC2364">
              <w:rPr>
                <w:rStyle w:val="Hyperlink"/>
                <w:noProof/>
              </w:rPr>
              <w:t>Urban System Ontology</w:t>
            </w:r>
            <w:r>
              <w:rPr>
                <w:noProof/>
                <w:webHidden/>
              </w:rPr>
              <w:tab/>
            </w:r>
            <w:r>
              <w:rPr>
                <w:noProof/>
                <w:webHidden/>
              </w:rPr>
              <w:fldChar w:fldCharType="begin"/>
            </w:r>
            <w:r>
              <w:rPr>
                <w:noProof/>
                <w:webHidden/>
              </w:rPr>
              <w:instrText xml:space="preserve"> PAGEREF _Toc42093537 \h </w:instrText>
            </w:r>
            <w:r>
              <w:rPr>
                <w:noProof/>
                <w:webHidden/>
              </w:rPr>
            </w:r>
            <w:r>
              <w:rPr>
                <w:noProof/>
                <w:webHidden/>
              </w:rPr>
              <w:fldChar w:fldCharType="separate"/>
            </w:r>
            <w:r>
              <w:rPr>
                <w:noProof/>
                <w:webHidden/>
              </w:rPr>
              <w:t>97</w:t>
            </w:r>
            <w:r>
              <w:rPr>
                <w:noProof/>
                <w:webHidden/>
              </w:rPr>
              <w:fldChar w:fldCharType="end"/>
            </w:r>
          </w:hyperlink>
        </w:p>
        <w:p w14:paraId="31C557A5" w14:textId="5844FEBC" w:rsidR="00454AF4" w:rsidRDefault="00454AF4">
          <w:pPr>
            <w:pStyle w:val="TOC1"/>
            <w:rPr>
              <w:rFonts w:cstheme="minorBidi"/>
              <w:noProof/>
              <w:sz w:val="24"/>
              <w:lang w:val="en-CA" w:bidi="ar-SA"/>
            </w:rPr>
          </w:pPr>
          <w:hyperlink w:anchor="_Toc42093538" w:history="1">
            <w:r w:rsidRPr="00FC2364">
              <w:rPr>
                <w:rStyle w:val="Hyperlink"/>
                <w:noProof/>
              </w:rPr>
              <w:t>7</w:t>
            </w:r>
            <w:r>
              <w:rPr>
                <w:rFonts w:cstheme="minorBidi"/>
                <w:noProof/>
                <w:sz w:val="24"/>
                <w:lang w:val="en-CA" w:bidi="ar-SA"/>
              </w:rPr>
              <w:tab/>
            </w:r>
            <w:r w:rsidRPr="00FC2364">
              <w:rPr>
                <w:rStyle w:val="Hyperlink"/>
                <w:noProof/>
              </w:rPr>
              <w:t>Evaluation</w:t>
            </w:r>
            <w:r>
              <w:rPr>
                <w:noProof/>
                <w:webHidden/>
              </w:rPr>
              <w:tab/>
            </w:r>
            <w:r>
              <w:rPr>
                <w:noProof/>
                <w:webHidden/>
              </w:rPr>
              <w:fldChar w:fldCharType="begin"/>
            </w:r>
            <w:r>
              <w:rPr>
                <w:noProof/>
                <w:webHidden/>
              </w:rPr>
              <w:instrText xml:space="preserve"> PAGEREF _Toc42093538 \h </w:instrText>
            </w:r>
            <w:r>
              <w:rPr>
                <w:noProof/>
                <w:webHidden/>
              </w:rPr>
            </w:r>
            <w:r>
              <w:rPr>
                <w:noProof/>
                <w:webHidden/>
              </w:rPr>
              <w:fldChar w:fldCharType="separate"/>
            </w:r>
            <w:r>
              <w:rPr>
                <w:noProof/>
                <w:webHidden/>
              </w:rPr>
              <w:t>101</w:t>
            </w:r>
            <w:r>
              <w:rPr>
                <w:noProof/>
                <w:webHidden/>
              </w:rPr>
              <w:fldChar w:fldCharType="end"/>
            </w:r>
          </w:hyperlink>
        </w:p>
        <w:p w14:paraId="7AC019DF" w14:textId="4B3D4B76" w:rsidR="00454AF4" w:rsidRDefault="00454AF4">
          <w:pPr>
            <w:pStyle w:val="TOC2"/>
            <w:tabs>
              <w:tab w:val="left" w:pos="720"/>
              <w:tab w:val="right" w:leader="dot" w:pos="9350"/>
            </w:tabs>
            <w:rPr>
              <w:rFonts w:cstheme="minorBidi"/>
              <w:noProof/>
              <w:sz w:val="24"/>
              <w:lang w:val="en-CA" w:bidi="ar-SA"/>
            </w:rPr>
          </w:pPr>
          <w:hyperlink w:anchor="_Toc42093539" w:history="1">
            <w:r w:rsidRPr="00FC2364">
              <w:rPr>
                <w:rStyle w:val="Hyperlink"/>
                <w:rFonts w:ascii="Times New Roman" w:hAnsi="Times New Roman"/>
                <w:noProof/>
                <w:snapToGrid w:val="0"/>
                <w:w w:val="0"/>
              </w:rPr>
              <w:t>7.1</w:t>
            </w:r>
            <w:r>
              <w:rPr>
                <w:rFonts w:cstheme="minorBidi"/>
                <w:noProof/>
                <w:sz w:val="24"/>
                <w:lang w:val="en-CA" w:bidi="ar-SA"/>
              </w:rPr>
              <w:tab/>
            </w:r>
            <w:r w:rsidRPr="00FC2364">
              <w:rPr>
                <w:rStyle w:val="Hyperlink"/>
                <w:noProof/>
              </w:rPr>
              <w:t>Consistency</w:t>
            </w:r>
            <w:r>
              <w:rPr>
                <w:noProof/>
                <w:webHidden/>
              </w:rPr>
              <w:tab/>
            </w:r>
            <w:r>
              <w:rPr>
                <w:noProof/>
                <w:webHidden/>
              </w:rPr>
              <w:fldChar w:fldCharType="begin"/>
            </w:r>
            <w:r>
              <w:rPr>
                <w:noProof/>
                <w:webHidden/>
              </w:rPr>
              <w:instrText xml:space="preserve"> PAGEREF _Toc42093539 \h </w:instrText>
            </w:r>
            <w:r>
              <w:rPr>
                <w:noProof/>
                <w:webHidden/>
              </w:rPr>
            </w:r>
            <w:r>
              <w:rPr>
                <w:noProof/>
                <w:webHidden/>
              </w:rPr>
              <w:fldChar w:fldCharType="separate"/>
            </w:r>
            <w:r>
              <w:rPr>
                <w:noProof/>
                <w:webHidden/>
              </w:rPr>
              <w:t>101</w:t>
            </w:r>
            <w:r>
              <w:rPr>
                <w:noProof/>
                <w:webHidden/>
              </w:rPr>
              <w:fldChar w:fldCharType="end"/>
            </w:r>
          </w:hyperlink>
        </w:p>
        <w:p w14:paraId="36AD8469" w14:textId="3F97D27D" w:rsidR="00454AF4" w:rsidRDefault="00454AF4">
          <w:pPr>
            <w:pStyle w:val="TOC2"/>
            <w:tabs>
              <w:tab w:val="left" w:pos="720"/>
              <w:tab w:val="right" w:leader="dot" w:pos="9350"/>
            </w:tabs>
            <w:rPr>
              <w:rFonts w:cstheme="minorBidi"/>
              <w:noProof/>
              <w:sz w:val="24"/>
              <w:lang w:val="en-CA" w:bidi="ar-SA"/>
            </w:rPr>
          </w:pPr>
          <w:hyperlink w:anchor="_Toc42093540" w:history="1">
            <w:r w:rsidRPr="00FC2364">
              <w:rPr>
                <w:rStyle w:val="Hyperlink"/>
                <w:rFonts w:ascii="Times New Roman" w:hAnsi="Times New Roman"/>
                <w:noProof/>
                <w:snapToGrid w:val="0"/>
                <w:w w:val="0"/>
              </w:rPr>
              <w:t>7.2</w:t>
            </w:r>
            <w:r>
              <w:rPr>
                <w:rFonts w:cstheme="minorBidi"/>
                <w:noProof/>
                <w:sz w:val="24"/>
                <w:lang w:val="en-CA" w:bidi="ar-SA"/>
              </w:rPr>
              <w:tab/>
            </w:r>
            <w:r w:rsidRPr="00FC2364">
              <w:rPr>
                <w:rStyle w:val="Hyperlink"/>
                <w:noProof/>
              </w:rPr>
              <w:t>Competency</w:t>
            </w:r>
            <w:r>
              <w:rPr>
                <w:noProof/>
                <w:webHidden/>
              </w:rPr>
              <w:tab/>
            </w:r>
            <w:r>
              <w:rPr>
                <w:noProof/>
                <w:webHidden/>
              </w:rPr>
              <w:fldChar w:fldCharType="begin"/>
            </w:r>
            <w:r>
              <w:rPr>
                <w:noProof/>
                <w:webHidden/>
              </w:rPr>
              <w:instrText xml:space="preserve"> PAGEREF _Toc42093540 \h </w:instrText>
            </w:r>
            <w:r>
              <w:rPr>
                <w:noProof/>
                <w:webHidden/>
              </w:rPr>
            </w:r>
            <w:r>
              <w:rPr>
                <w:noProof/>
                <w:webHidden/>
              </w:rPr>
              <w:fldChar w:fldCharType="separate"/>
            </w:r>
            <w:r>
              <w:rPr>
                <w:noProof/>
                <w:webHidden/>
              </w:rPr>
              <w:t>102</w:t>
            </w:r>
            <w:r>
              <w:rPr>
                <w:noProof/>
                <w:webHidden/>
              </w:rPr>
              <w:fldChar w:fldCharType="end"/>
            </w:r>
          </w:hyperlink>
        </w:p>
        <w:p w14:paraId="39BD887C" w14:textId="0261FBF6" w:rsidR="00454AF4" w:rsidRDefault="00454AF4">
          <w:pPr>
            <w:pStyle w:val="TOC3"/>
            <w:tabs>
              <w:tab w:val="left" w:pos="1200"/>
              <w:tab w:val="right" w:leader="dot" w:pos="9350"/>
            </w:tabs>
            <w:rPr>
              <w:rFonts w:cstheme="minorBidi"/>
              <w:noProof/>
              <w:sz w:val="24"/>
              <w:lang w:val="en-CA" w:bidi="ar-SA"/>
            </w:rPr>
          </w:pPr>
          <w:hyperlink w:anchor="_Toc42093541" w:history="1">
            <w:r w:rsidRPr="00FC2364">
              <w:rPr>
                <w:rStyle w:val="Hyperlink"/>
                <w:noProof/>
              </w:rPr>
              <w:t>7.2.1</w:t>
            </w:r>
            <w:r>
              <w:rPr>
                <w:rFonts w:cstheme="minorBidi"/>
                <w:noProof/>
                <w:sz w:val="24"/>
                <w:lang w:val="en-CA" w:bidi="ar-SA"/>
              </w:rPr>
              <w:tab/>
            </w:r>
            <w:r w:rsidRPr="00FC2364">
              <w:rPr>
                <w:rStyle w:val="Hyperlink"/>
                <w:noProof/>
              </w:rPr>
              <w:t>CQs for Land Use and Transportation Simulation</w:t>
            </w:r>
            <w:r>
              <w:rPr>
                <w:noProof/>
                <w:webHidden/>
              </w:rPr>
              <w:tab/>
            </w:r>
            <w:r>
              <w:rPr>
                <w:noProof/>
                <w:webHidden/>
              </w:rPr>
              <w:fldChar w:fldCharType="begin"/>
            </w:r>
            <w:r>
              <w:rPr>
                <w:noProof/>
                <w:webHidden/>
              </w:rPr>
              <w:instrText xml:space="preserve"> PAGEREF _Toc42093541 \h </w:instrText>
            </w:r>
            <w:r>
              <w:rPr>
                <w:noProof/>
                <w:webHidden/>
              </w:rPr>
            </w:r>
            <w:r>
              <w:rPr>
                <w:noProof/>
                <w:webHidden/>
              </w:rPr>
              <w:fldChar w:fldCharType="separate"/>
            </w:r>
            <w:r>
              <w:rPr>
                <w:noProof/>
                <w:webHidden/>
              </w:rPr>
              <w:t>104</w:t>
            </w:r>
            <w:r>
              <w:rPr>
                <w:noProof/>
                <w:webHidden/>
              </w:rPr>
              <w:fldChar w:fldCharType="end"/>
            </w:r>
          </w:hyperlink>
        </w:p>
        <w:p w14:paraId="3729DCCE" w14:textId="50EC424D" w:rsidR="00454AF4" w:rsidRDefault="00454AF4">
          <w:pPr>
            <w:pStyle w:val="TOC3"/>
            <w:tabs>
              <w:tab w:val="left" w:pos="1200"/>
              <w:tab w:val="right" w:leader="dot" w:pos="9350"/>
            </w:tabs>
            <w:rPr>
              <w:rFonts w:cstheme="minorBidi"/>
              <w:noProof/>
              <w:sz w:val="24"/>
              <w:lang w:val="en-CA" w:bidi="ar-SA"/>
            </w:rPr>
          </w:pPr>
          <w:hyperlink w:anchor="_Toc42093542" w:history="1">
            <w:r w:rsidRPr="00FC2364">
              <w:rPr>
                <w:rStyle w:val="Hyperlink"/>
                <w:noProof/>
              </w:rPr>
              <w:t>7.2.2</w:t>
            </w:r>
            <w:r>
              <w:rPr>
                <w:rFonts w:cstheme="minorBidi"/>
                <w:noProof/>
                <w:sz w:val="24"/>
                <w:lang w:val="en-CA" w:bidi="ar-SA"/>
              </w:rPr>
              <w:tab/>
            </w:r>
            <w:r w:rsidRPr="00FC2364">
              <w:rPr>
                <w:rStyle w:val="Hyperlink"/>
                <w:noProof/>
              </w:rPr>
              <w:t>CQs for Transit Research</w:t>
            </w:r>
            <w:r>
              <w:rPr>
                <w:noProof/>
                <w:webHidden/>
              </w:rPr>
              <w:tab/>
            </w:r>
            <w:r>
              <w:rPr>
                <w:noProof/>
                <w:webHidden/>
              </w:rPr>
              <w:fldChar w:fldCharType="begin"/>
            </w:r>
            <w:r>
              <w:rPr>
                <w:noProof/>
                <w:webHidden/>
              </w:rPr>
              <w:instrText xml:space="preserve"> PAGEREF _Toc42093542 \h </w:instrText>
            </w:r>
            <w:r>
              <w:rPr>
                <w:noProof/>
                <w:webHidden/>
              </w:rPr>
            </w:r>
            <w:r>
              <w:rPr>
                <w:noProof/>
                <w:webHidden/>
              </w:rPr>
              <w:fldChar w:fldCharType="separate"/>
            </w:r>
            <w:r>
              <w:rPr>
                <w:noProof/>
                <w:webHidden/>
              </w:rPr>
              <w:t>108</w:t>
            </w:r>
            <w:r>
              <w:rPr>
                <w:noProof/>
                <w:webHidden/>
              </w:rPr>
              <w:fldChar w:fldCharType="end"/>
            </w:r>
          </w:hyperlink>
        </w:p>
        <w:p w14:paraId="5C08A9EB" w14:textId="5B7EF7F6" w:rsidR="00454AF4" w:rsidRDefault="00454AF4">
          <w:pPr>
            <w:pStyle w:val="TOC3"/>
            <w:tabs>
              <w:tab w:val="left" w:pos="1200"/>
              <w:tab w:val="right" w:leader="dot" w:pos="9350"/>
            </w:tabs>
            <w:rPr>
              <w:rFonts w:cstheme="minorBidi"/>
              <w:noProof/>
              <w:sz w:val="24"/>
              <w:lang w:val="en-CA" w:bidi="ar-SA"/>
            </w:rPr>
          </w:pPr>
          <w:hyperlink w:anchor="_Toc42093543" w:history="1">
            <w:r w:rsidRPr="00FC2364">
              <w:rPr>
                <w:rStyle w:val="Hyperlink"/>
                <w:noProof/>
              </w:rPr>
              <w:t>7.2.3</w:t>
            </w:r>
            <w:r>
              <w:rPr>
                <w:rFonts w:cstheme="minorBidi"/>
                <w:noProof/>
                <w:sz w:val="24"/>
                <w:lang w:val="en-CA" w:bidi="ar-SA"/>
              </w:rPr>
              <w:tab/>
            </w:r>
            <w:r w:rsidRPr="00FC2364">
              <w:rPr>
                <w:rStyle w:val="Hyperlink"/>
                <w:noProof/>
              </w:rPr>
              <w:t>CQs for Smart Parking Applications</w:t>
            </w:r>
            <w:r>
              <w:rPr>
                <w:noProof/>
                <w:webHidden/>
              </w:rPr>
              <w:tab/>
            </w:r>
            <w:r>
              <w:rPr>
                <w:noProof/>
                <w:webHidden/>
              </w:rPr>
              <w:fldChar w:fldCharType="begin"/>
            </w:r>
            <w:r>
              <w:rPr>
                <w:noProof/>
                <w:webHidden/>
              </w:rPr>
              <w:instrText xml:space="preserve"> PAGEREF _Toc42093543 \h </w:instrText>
            </w:r>
            <w:r>
              <w:rPr>
                <w:noProof/>
                <w:webHidden/>
              </w:rPr>
            </w:r>
            <w:r>
              <w:rPr>
                <w:noProof/>
                <w:webHidden/>
              </w:rPr>
              <w:fldChar w:fldCharType="separate"/>
            </w:r>
            <w:r>
              <w:rPr>
                <w:noProof/>
                <w:webHidden/>
              </w:rPr>
              <w:t>110</w:t>
            </w:r>
            <w:r>
              <w:rPr>
                <w:noProof/>
                <w:webHidden/>
              </w:rPr>
              <w:fldChar w:fldCharType="end"/>
            </w:r>
          </w:hyperlink>
        </w:p>
        <w:p w14:paraId="536B8977" w14:textId="3043EFE9" w:rsidR="00454AF4" w:rsidRDefault="00454AF4">
          <w:pPr>
            <w:pStyle w:val="TOC3"/>
            <w:tabs>
              <w:tab w:val="left" w:pos="1200"/>
              <w:tab w:val="right" w:leader="dot" w:pos="9350"/>
            </w:tabs>
            <w:rPr>
              <w:rFonts w:cstheme="minorBidi"/>
              <w:noProof/>
              <w:sz w:val="24"/>
              <w:lang w:val="en-CA" w:bidi="ar-SA"/>
            </w:rPr>
          </w:pPr>
          <w:hyperlink w:anchor="_Toc42093544" w:history="1">
            <w:r w:rsidRPr="00FC2364">
              <w:rPr>
                <w:rStyle w:val="Hyperlink"/>
                <w:noProof/>
              </w:rPr>
              <w:t>7.2.4</w:t>
            </w:r>
            <w:r>
              <w:rPr>
                <w:rFonts w:cstheme="minorBidi"/>
                <w:noProof/>
                <w:sz w:val="24"/>
                <w:lang w:val="en-CA" w:bidi="ar-SA"/>
              </w:rPr>
              <w:tab/>
            </w:r>
            <w:r w:rsidRPr="00FC2364">
              <w:rPr>
                <w:rStyle w:val="Hyperlink"/>
                <w:noProof/>
              </w:rPr>
              <w:t>CQs for ATIS via ITSoS</w:t>
            </w:r>
            <w:r>
              <w:rPr>
                <w:noProof/>
                <w:webHidden/>
              </w:rPr>
              <w:tab/>
            </w:r>
            <w:r>
              <w:rPr>
                <w:noProof/>
                <w:webHidden/>
              </w:rPr>
              <w:fldChar w:fldCharType="begin"/>
            </w:r>
            <w:r>
              <w:rPr>
                <w:noProof/>
                <w:webHidden/>
              </w:rPr>
              <w:instrText xml:space="preserve"> PAGEREF _Toc42093544 \h </w:instrText>
            </w:r>
            <w:r>
              <w:rPr>
                <w:noProof/>
                <w:webHidden/>
              </w:rPr>
            </w:r>
            <w:r>
              <w:rPr>
                <w:noProof/>
                <w:webHidden/>
              </w:rPr>
              <w:fldChar w:fldCharType="separate"/>
            </w:r>
            <w:r>
              <w:rPr>
                <w:noProof/>
                <w:webHidden/>
              </w:rPr>
              <w:t>115</w:t>
            </w:r>
            <w:r>
              <w:rPr>
                <w:noProof/>
                <w:webHidden/>
              </w:rPr>
              <w:fldChar w:fldCharType="end"/>
            </w:r>
          </w:hyperlink>
        </w:p>
        <w:p w14:paraId="5F85860D" w14:textId="68D8243A" w:rsidR="00454AF4" w:rsidRDefault="00454AF4">
          <w:pPr>
            <w:pStyle w:val="TOC3"/>
            <w:tabs>
              <w:tab w:val="left" w:pos="1200"/>
              <w:tab w:val="right" w:leader="dot" w:pos="9350"/>
            </w:tabs>
            <w:rPr>
              <w:rFonts w:cstheme="minorBidi"/>
              <w:noProof/>
              <w:sz w:val="24"/>
              <w:lang w:val="en-CA" w:bidi="ar-SA"/>
            </w:rPr>
          </w:pPr>
          <w:hyperlink w:anchor="_Toc42093545" w:history="1">
            <w:r w:rsidRPr="00FC2364">
              <w:rPr>
                <w:rStyle w:val="Hyperlink"/>
                <w:noProof/>
              </w:rPr>
              <w:t>7.2.5</w:t>
            </w:r>
            <w:r>
              <w:rPr>
                <w:rFonts w:cstheme="minorBidi"/>
                <w:noProof/>
                <w:sz w:val="24"/>
                <w:lang w:val="en-CA" w:bidi="ar-SA"/>
              </w:rPr>
              <w:tab/>
            </w:r>
            <w:r w:rsidRPr="00FC2364">
              <w:rPr>
                <w:rStyle w:val="Hyperlink"/>
                <w:noProof/>
              </w:rPr>
              <w:t>CQs for ArcGIS Query Support</w:t>
            </w:r>
            <w:r>
              <w:rPr>
                <w:noProof/>
                <w:webHidden/>
              </w:rPr>
              <w:tab/>
            </w:r>
            <w:r>
              <w:rPr>
                <w:noProof/>
                <w:webHidden/>
              </w:rPr>
              <w:fldChar w:fldCharType="begin"/>
            </w:r>
            <w:r>
              <w:rPr>
                <w:noProof/>
                <w:webHidden/>
              </w:rPr>
              <w:instrText xml:space="preserve"> PAGEREF _Toc42093545 \h </w:instrText>
            </w:r>
            <w:r>
              <w:rPr>
                <w:noProof/>
                <w:webHidden/>
              </w:rPr>
            </w:r>
            <w:r>
              <w:rPr>
                <w:noProof/>
                <w:webHidden/>
              </w:rPr>
              <w:fldChar w:fldCharType="separate"/>
            </w:r>
            <w:r>
              <w:rPr>
                <w:noProof/>
                <w:webHidden/>
              </w:rPr>
              <w:t>117</w:t>
            </w:r>
            <w:r>
              <w:rPr>
                <w:noProof/>
                <w:webHidden/>
              </w:rPr>
              <w:fldChar w:fldCharType="end"/>
            </w:r>
          </w:hyperlink>
        </w:p>
        <w:p w14:paraId="2074892D" w14:textId="1F61DA5F" w:rsidR="00454AF4" w:rsidRDefault="00454AF4">
          <w:pPr>
            <w:pStyle w:val="TOC1"/>
            <w:rPr>
              <w:rFonts w:cstheme="minorBidi"/>
              <w:noProof/>
              <w:sz w:val="24"/>
              <w:lang w:val="en-CA" w:bidi="ar-SA"/>
            </w:rPr>
          </w:pPr>
          <w:hyperlink w:anchor="_Toc42093546" w:history="1">
            <w:r w:rsidRPr="00FC2364">
              <w:rPr>
                <w:rStyle w:val="Hyperlink"/>
                <w:noProof/>
              </w:rPr>
              <w:t>8</w:t>
            </w:r>
            <w:r>
              <w:rPr>
                <w:rFonts w:cstheme="minorBidi"/>
                <w:noProof/>
                <w:sz w:val="24"/>
                <w:lang w:val="en-CA" w:bidi="ar-SA"/>
              </w:rPr>
              <w:tab/>
            </w:r>
            <w:r w:rsidRPr="00FC2364">
              <w:rPr>
                <w:rStyle w:val="Hyperlink"/>
                <w:noProof/>
              </w:rPr>
              <w:t>Application</w:t>
            </w:r>
            <w:r>
              <w:rPr>
                <w:noProof/>
                <w:webHidden/>
              </w:rPr>
              <w:tab/>
            </w:r>
            <w:r>
              <w:rPr>
                <w:noProof/>
                <w:webHidden/>
              </w:rPr>
              <w:fldChar w:fldCharType="begin"/>
            </w:r>
            <w:r>
              <w:rPr>
                <w:noProof/>
                <w:webHidden/>
              </w:rPr>
              <w:instrText xml:space="preserve"> PAGEREF _Toc42093546 \h </w:instrText>
            </w:r>
            <w:r>
              <w:rPr>
                <w:noProof/>
                <w:webHidden/>
              </w:rPr>
            </w:r>
            <w:r>
              <w:rPr>
                <w:noProof/>
                <w:webHidden/>
              </w:rPr>
              <w:fldChar w:fldCharType="separate"/>
            </w:r>
            <w:r>
              <w:rPr>
                <w:noProof/>
                <w:webHidden/>
              </w:rPr>
              <w:t>118</w:t>
            </w:r>
            <w:r>
              <w:rPr>
                <w:noProof/>
                <w:webHidden/>
              </w:rPr>
              <w:fldChar w:fldCharType="end"/>
            </w:r>
          </w:hyperlink>
        </w:p>
        <w:p w14:paraId="31BF3EC4" w14:textId="45A6F408" w:rsidR="00454AF4" w:rsidRDefault="00454AF4">
          <w:pPr>
            <w:pStyle w:val="TOC2"/>
            <w:tabs>
              <w:tab w:val="left" w:pos="720"/>
              <w:tab w:val="right" w:leader="dot" w:pos="9350"/>
            </w:tabs>
            <w:rPr>
              <w:rFonts w:cstheme="minorBidi"/>
              <w:noProof/>
              <w:sz w:val="24"/>
              <w:lang w:val="en-CA" w:bidi="ar-SA"/>
            </w:rPr>
          </w:pPr>
          <w:hyperlink w:anchor="_Toc42093547" w:history="1">
            <w:r w:rsidRPr="00FC2364">
              <w:rPr>
                <w:rStyle w:val="Hyperlink"/>
                <w:rFonts w:ascii="Times New Roman" w:hAnsi="Times New Roman"/>
                <w:noProof/>
                <w:snapToGrid w:val="0"/>
                <w:w w:val="0"/>
              </w:rPr>
              <w:t>8.1</w:t>
            </w:r>
            <w:r>
              <w:rPr>
                <w:rFonts w:cstheme="minorBidi"/>
                <w:noProof/>
                <w:sz w:val="24"/>
                <w:lang w:val="en-CA" w:bidi="ar-SA"/>
              </w:rPr>
              <w:tab/>
            </w:r>
            <w:r w:rsidRPr="00FC2364">
              <w:rPr>
                <w:rStyle w:val="Hyperlink"/>
                <w:noProof/>
              </w:rPr>
              <w:t>Exploration of Travel Model Data</w:t>
            </w:r>
            <w:r>
              <w:rPr>
                <w:noProof/>
                <w:webHidden/>
              </w:rPr>
              <w:tab/>
            </w:r>
            <w:r>
              <w:rPr>
                <w:noProof/>
                <w:webHidden/>
              </w:rPr>
              <w:fldChar w:fldCharType="begin"/>
            </w:r>
            <w:r>
              <w:rPr>
                <w:noProof/>
                <w:webHidden/>
              </w:rPr>
              <w:instrText xml:space="preserve"> PAGEREF _Toc42093547 \h </w:instrText>
            </w:r>
            <w:r>
              <w:rPr>
                <w:noProof/>
                <w:webHidden/>
              </w:rPr>
            </w:r>
            <w:r>
              <w:rPr>
                <w:noProof/>
                <w:webHidden/>
              </w:rPr>
              <w:fldChar w:fldCharType="separate"/>
            </w:r>
            <w:r>
              <w:rPr>
                <w:noProof/>
                <w:webHidden/>
              </w:rPr>
              <w:t>118</w:t>
            </w:r>
            <w:r>
              <w:rPr>
                <w:noProof/>
                <w:webHidden/>
              </w:rPr>
              <w:fldChar w:fldCharType="end"/>
            </w:r>
          </w:hyperlink>
        </w:p>
        <w:p w14:paraId="10D7C09E" w14:textId="2CEF0A70" w:rsidR="00454AF4" w:rsidRDefault="00454AF4">
          <w:pPr>
            <w:pStyle w:val="TOC3"/>
            <w:tabs>
              <w:tab w:val="left" w:pos="1200"/>
              <w:tab w:val="right" w:leader="dot" w:pos="9350"/>
            </w:tabs>
            <w:rPr>
              <w:rFonts w:cstheme="minorBidi"/>
              <w:noProof/>
              <w:sz w:val="24"/>
              <w:lang w:val="en-CA" w:bidi="ar-SA"/>
            </w:rPr>
          </w:pPr>
          <w:hyperlink w:anchor="_Toc42093548" w:history="1">
            <w:r w:rsidRPr="00FC2364">
              <w:rPr>
                <w:rStyle w:val="Hyperlink"/>
                <w:noProof/>
              </w:rPr>
              <w:t>8.1.1</w:t>
            </w:r>
            <w:r>
              <w:rPr>
                <w:rFonts w:cstheme="minorBidi"/>
                <w:noProof/>
                <w:sz w:val="24"/>
                <w:lang w:val="en-CA" w:bidi="ar-SA"/>
              </w:rPr>
              <w:tab/>
            </w:r>
            <w:r w:rsidRPr="00FC2364">
              <w:rPr>
                <w:rStyle w:val="Hyperlink"/>
                <w:noProof/>
              </w:rPr>
              <w:t>Summary of Facets</w:t>
            </w:r>
            <w:r>
              <w:rPr>
                <w:noProof/>
                <w:webHidden/>
              </w:rPr>
              <w:tab/>
            </w:r>
            <w:r>
              <w:rPr>
                <w:noProof/>
                <w:webHidden/>
              </w:rPr>
              <w:fldChar w:fldCharType="begin"/>
            </w:r>
            <w:r>
              <w:rPr>
                <w:noProof/>
                <w:webHidden/>
              </w:rPr>
              <w:instrText xml:space="preserve"> PAGEREF _Toc42093548 \h </w:instrText>
            </w:r>
            <w:r>
              <w:rPr>
                <w:noProof/>
                <w:webHidden/>
              </w:rPr>
            </w:r>
            <w:r>
              <w:rPr>
                <w:noProof/>
                <w:webHidden/>
              </w:rPr>
              <w:fldChar w:fldCharType="separate"/>
            </w:r>
            <w:r>
              <w:rPr>
                <w:noProof/>
                <w:webHidden/>
              </w:rPr>
              <w:t>120</w:t>
            </w:r>
            <w:r>
              <w:rPr>
                <w:noProof/>
                <w:webHidden/>
              </w:rPr>
              <w:fldChar w:fldCharType="end"/>
            </w:r>
          </w:hyperlink>
        </w:p>
        <w:p w14:paraId="400537F4" w14:textId="08AFB117" w:rsidR="00454AF4" w:rsidRDefault="00454AF4">
          <w:pPr>
            <w:pStyle w:val="TOC3"/>
            <w:tabs>
              <w:tab w:val="left" w:pos="1200"/>
              <w:tab w:val="right" w:leader="dot" w:pos="9350"/>
            </w:tabs>
            <w:rPr>
              <w:rFonts w:cstheme="minorBidi"/>
              <w:noProof/>
              <w:sz w:val="24"/>
              <w:lang w:val="en-CA" w:bidi="ar-SA"/>
            </w:rPr>
          </w:pPr>
          <w:hyperlink w:anchor="_Toc42093549" w:history="1">
            <w:r w:rsidRPr="00FC2364">
              <w:rPr>
                <w:rStyle w:val="Hyperlink"/>
                <w:noProof/>
              </w:rPr>
              <w:t>8.1.2</w:t>
            </w:r>
            <w:r>
              <w:rPr>
                <w:rFonts w:cstheme="minorBidi"/>
                <w:noProof/>
                <w:sz w:val="24"/>
                <w:lang w:val="en-CA" w:bidi="ar-SA"/>
              </w:rPr>
              <w:tab/>
            </w:r>
            <w:r w:rsidRPr="00FC2364">
              <w:rPr>
                <w:rStyle w:val="Hyperlink"/>
                <w:noProof/>
              </w:rPr>
              <w:t>Data Mappings</w:t>
            </w:r>
            <w:r>
              <w:rPr>
                <w:noProof/>
                <w:webHidden/>
              </w:rPr>
              <w:tab/>
            </w:r>
            <w:r>
              <w:rPr>
                <w:noProof/>
                <w:webHidden/>
              </w:rPr>
              <w:fldChar w:fldCharType="begin"/>
            </w:r>
            <w:r>
              <w:rPr>
                <w:noProof/>
                <w:webHidden/>
              </w:rPr>
              <w:instrText xml:space="preserve"> PAGEREF _Toc42093549 \h </w:instrText>
            </w:r>
            <w:r>
              <w:rPr>
                <w:noProof/>
                <w:webHidden/>
              </w:rPr>
            </w:r>
            <w:r>
              <w:rPr>
                <w:noProof/>
                <w:webHidden/>
              </w:rPr>
              <w:fldChar w:fldCharType="separate"/>
            </w:r>
            <w:r>
              <w:rPr>
                <w:noProof/>
                <w:webHidden/>
              </w:rPr>
              <w:t>122</w:t>
            </w:r>
            <w:r>
              <w:rPr>
                <w:noProof/>
                <w:webHidden/>
              </w:rPr>
              <w:fldChar w:fldCharType="end"/>
            </w:r>
          </w:hyperlink>
        </w:p>
        <w:p w14:paraId="23405B37" w14:textId="74E87459" w:rsidR="00454AF4" w:rsidRDefault="00454AF4">
          <w:pPr>
            <w:pStyle w:val="TOC3"/>
            <w:tabs>
              <w:tab w:val="left" w:pos="1200"/>
              <w:tab w:val="right" w:leader="dot" w:pos="9350"/>
            </w:tabs>
            <w:rPr>
              <w:rFonts w:cstheme="minorBidi"/>
              <w:noProof/>
              <w:sz w:val="24"/>
              <w:lang w:val="en-CA" w:bidi="ar-SA"/>
            </w:rPr>
          </w:pPr>
          <w:hyperlink w:anchor="_Toc42093550" w:history="1">
            <w:r w:rsidRPr="00FC2364">
              <w:rPr>
                <w:rStyle w:val="Hyperlink"/>
                <w:noProof/>
              </w:rPr>
              <w:t>8.1.3</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_Toc42093550 \h </w:instrText>
            </w:r>
            <w:r>
              <w:rPr>
                <w:noProof/>
                <w:webHidden/>
              </w:rPr>
            </w:r>
            <w:r>
              <w:rPr>
                <w:noProof/>
                <w:webHidden/>
              </w:rPr>
              <w:fldChar w:fldCharType="separate"/>
            </w:r>
            <w:r>
              <w:rPr>
                <w:noProof/>
                <w:webHidden/>
              </w:rPr>
              <w:t>122</w:t>
            </w:r>
            <w:r>
              <w:rPr>
                <w:noProof/>
                <w:webHidden/>
              </w:rPr>
              <w:fldChar w:fldCharType="end"/>
            </w:r>
          </w:hyperlink>
        </w:p>
        <w:p w14:paraId="76F82312" w14:textId="7ACF44A4" w:rsidR="00454AF4" w:rsidRDefault="00454AF4">
          <w:pPr>
            <w:pStyle w:val="TOC2"/>
            <w:tabs>
              <w:tab w:val="left" w:pos="720"/>
              <w:tab w:val="right" w:leader="dot" w:pos="9350"/>
            </w:tabs>
            <w:rPr>
              <w:rFonts w:cstheme="minorBidi"/>
              <w:noProof/>
              <w:sz w:val="24"/>
              <w:lang w:val="en-CA" w:bidi="ar-SA"/>
            </w:rPr>
          </w:pPr>
          <w:hyperlink w:anchor="_Toc42093551" w:history="1">
            <w:r w:rsidRPr="00FC2364">
              <w:rPr>
                <w:rStyle w:val="Hyperlink"/>
                <w:rFonts w:ascii="Times New Roman" w:hAnsi="Times New Roman"/>
                <w:noProof/>
                <w:snapToGrid w:val="0"/>
                <w:w w:val="0"/>
              </w:rPr>
              <w:t>8.2</w:t>
            </w:r>
            <w:r>
              <w:rPr>
                <w:rFonts w:cstheme="minorBidi"/>
                <w:noProof/>
                <w:sz w:val="24"/>
                <w:lang w:val="en-CA" w:bidi="ar-SA"/>
              </w:rPr>
              <w:tab/>
            </w:r>
            <w:r w:rsidRPr="00FC2364">
              <w:rPr>
                <w:rStyle w:val="Hyperlink"/>
                <w:noProof/>
              </w:rPr>
              <w:t>Analysis of TTC Data for Bus Bridging Study</w:t>
            </w:r>
            <w:r>
              <w:rPr>
                <w:noProof/>
                <w:webHidden/>
              </w:rPr>
              <w:tab/>
            </w:r>
            <w:r>
              <w:rPr>
                <w:noProof/>
                <w:webHidden/>
              </w:rPr>
              <w:fldChar w:fldCharType="begin"/>
            </w:r>
            <w:r>
              <w:rPr>
                <w:noProof/>
                <w:webHidden/>
              </w:rPr>
              <w:instrText xml:space="preserve"> PAGEREF _Toc42093551 \h </w:instrText>
            </w:r>
            <w:r>
              <w:rPr>
                <w:noProof/>
                <w:webHidden/>
              </w:rPr>
            </w:r>
            <w:r>
              <w:rPr>
                <w:noProof/>
                <w:webHidden/>
              </w:rPr>
              <w:fldChar w:fldCharType="separate"/>
            </w:r>
            <w:r>
              <w:rPr>
                <w:noProof/>
                <w:webHidden/>
              </w:rPr>
              <w:t>123</w:t>
            </w:r>
            <w:r>
              <w:rPr>
                <w:noProof/>
                <w:webHidden/>
              </w:rPr>
              <w:fldChar w:fldCharType="end"/>
            </w:r>
          </w:hyperlink>
        </w:p>
        <w:p w14:paraId="28665E6E" w14:textId="4F214733" w:rsidR="00454AF4" w:rsidRDefault="00454AF4">
          <w:pPr>
            <w:pStyle w:val="TOC3"/>
            <w:tabs>
              <w:tab w:val="left" w:pos="1200"/>
              <w:tab w:val="right" w:leader="dot" w:pos="9350"/>
            </w:tabs>
            <w:rPr>
              <w:rFonts w:cstheme="minorBidi"/>
              <w:noProof/>
              <w:sz w:val="24"/>
              <w:lang w:val="en-CA" w:bidi="ar-SA"/>
            </w:rPr>
          </w:pPr>
          <w:hyperlink w:anchor="_Toc42093552" w:history="1">
            <w:r w:rsidRPr="00FC2364">
              <w:rPr>
                <w:rStyle w:val="Hyperlink"/>
                <w:noProof/>
              </w:rPr>
              <w:t>8.2.1</w:t>
            </w:r>
            <w:r>
              <w:rPr>
                <w:rFonts w:cstheme="minorBidi"/>
                <w:noProof/>
                <w:sz w:val="24"/>
                <w:lang w:val="en-CA" w:bidi="ar-SA"/>
              </w:rPr>
              <w:tab/>
            </w:r>
            <w:r w:rsidRPr="00FC2364">
              <w:rPr>
                <w:rStyle w:val="Hyperlink"/>
                <w:noProof/>
              </w:rPr>
              <w:t>Data mapping</w:t>
            </w:r>
            <w:r>
              <w:rPr>
                <w:noProof/>
                <w:webHidden/>
              </w:rPr>
              <w:tab/>
            </w:r>
            <w:r>
              <w:rPr>
                <w:noProof/>
                <w:webHidden/>
              </w:rPr>
              <w:fldChar w:fldCharType="begin"/>
            </w:r>
            <w:r>
              <w:rPr>
                <w:noProof/>
                <w:webHidden/>
              </w:rPr>
              <w:instrText xml:space="preserve"> PAGEREF _Toc42093552 \h </w:instrText>
            </w:r>
            <w:r>
              <w:rPr>
                <w:noProof/>
                <w:webHidden/>
              </w:rPr>
            </w:r>
            <w:r>
              <w:rPr>
                <w:noProof/>
                <w:webHidden/>
              </w:rPr>
              <w:fldChar w:fldCharType="separate"/>
            </w:r>
            <w:r>
              <w:rPr>
                <w:noProof/>
                <w:webHidden/>
              </w:rPr>
              <w:t>123</w:t>
            </w:r>
            <w:r>
              <w:rPr>
                <w:noProof/>
                <w:webHidden/>
              </w:rPr>
              <w:fldChar w:fldCharType="end"/>
            </w:r>
          </w:hyperlink>
        </w:p>
        <w:p w14:paraId="7A416338" w14:textId="636F16A4" w:rsidR="00454AF4" w:rsidRDefault="00454AF4">
          <w:pPr>
            <w:pStyle w:val="TOC3"/>
            <w:tabs>
              <w:tab w:val="left" w:pos="1200"/>
              <w:tab w:val="right" w:leader="dot" w:pos="9350"/>
            </w:tabs>
            <w:rPr>
              <w:rFonts w:cstheme="minorBidi"/>
              <w:noProof/>
              <w:sz w:val="24"/>
              <w:lang w:val="en-CA" w:bidi="ar-SA"/>
            </w:rPr>
          </w:pPr>
          <w:hyperlink w:anchor="_Toc42093553" w:history="1">
            <w:r w:rsidRPr="00FC2364">
              <w:rPr>
                <w:rStyle w:val="Hyperlink"/>
                <w:noProof/>
              </w:rPr>
              <w:t>8.2.2</w:t>
            </w:r>
            <w:r>
              <w:rPr>
                <w:rFonts w:cstheme="minorBidi"/>
                <w:noProof/>
                <w:sz w:val="24"/>
                <w:lang w:val="en-CA" w:bidi="ar-SA"/>
              </w:rPr>
              <w:tab/>
            </w:r>
            <w:r w:rsidRPr="00FC2364">
              <w:rPr>
                <w:rStyle w:val="Hyperlink"/>
                <w:noProof/>
              </w:rPr>
              <w:t>Queries</w:t>
            </w:r>
            <w:r>
              <w:rPr>
                <w:noProof/>
                <w:webHidden/>
              </w:rPr>
              <w:tab/>
            </w:r>
            <w:r>
              <w:rPr>
                <w:noProof/>
                <w:webHidden/>
              </w:rPr>
              <w:fldChar w:fldCharType="begin"/>
            </w:r>
            <w:r>
              <w:rPr>
                <w:noProof/>
                <w:webHidden/>
              </w:rPr>
              <w:instrText xml:space="preserve"> PAGEREF _Toc42093553 \h </w:instrText>
            </w:r>
            <w:r>
              <w:rPr>
                <w:noProof/>
                <w:webHidden/>
              </w:rPr>
            </w:r>
            <w:r>
              <w:rPr>
                <w:noProof/>
                <w:webHidden/>
              </w:rPr>
              <w:fldChar w:fldCharType="separate"/>
            </w:r>
            <w:r>
              <w:rPr>
                <w:noProof/>
                <w:webHidden/>
              </w:rPr>
              <w:t>124</w:t>
            </w:r>
            <w:r>
              <w:rPr>
                <w:noProof/>
                <w:webHidden/>
              </w:rPr>
              <w:fldChar w:fldCharType="end"/>
            </w:r>
          </w:hyperlink>
        </w:p>
        <w:p w14:paraId="39886390" w14:textId="15939566" w:rsidR="00454AF4" w:rsidRDefault="00454AF4">
          <w:pPr>
            <w:pStyle w:val="TOC3"/>
            <w:tabs>
              <w:tab w:val="left" w:pos="1200"/>
              <w:tab w:val="right" w:leader="dot" w:pos="9350"/>
            </w:tabs>
            <w:rPr>
              <w:rFonts w:cstheme="minorBidi"/>
              <w:noProof/>
              <w:sz w:val="24"/>
              <w:lang w:val="en-CA" w:bidi="ar-SA"/>
            </w:rPr>
          </w:pPr>
          <w:hyperlink w:anchor="_Toc42093554" w:history="1">
            <w:r w:rsidRPr="00FC2364">
              <w:rPr>
                <w:rStyle w:val="Hyperlink"/>
                <w:noProof/>
              </w:rPr>
              <w:t>8.2.3</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_Toc42093554 \h </w:instrText>
            </w:r>
            <w:r>
              <w:rPr>
                <w:noProof/>
                <w:webHidden/>
              </w:rPr>
            </w:r>
            <w:r>
              <w:rPr>
                <w:noProof/>
                <w:webHidden/>
              </w:rPr>
              <w:fldChar w:fldCharType="separate"/>
            </w:r>
            <w:r>
              <w:rPr>
                <w:noProof/>
                <w:webHidden/>
              </w:rPr>
              <w:t>124</w:t>
            </w:r>
            <w:r>
              <w:rPr>
                <w:noProof/>
                <w:webHidden/>
              </w:rPr>
              <w:fldChar w:fldCharType="end"/>
            </w:r>
          </w:hyperlink>
        </w:p>
        <w:p w14:paraId="40606DD8" w14:textId="14AF4F1B" w:rsidR="00454AF4" w:rsidRDefault="00454AF4">
          <w:pPr>
            <w:pStyle w:val="TOC2"/>
            <w:tabs>
              <w:tab w:val="left" w:pos="720"/>
              <w:tab w:val="right" w:leader="dot" w:pos="9350"/>
            </w:tabs>
            <w:rPr>
              <w:rFonts w:cstheme="minorBidi"/>
              <w:noProof/>
              <w:sz w:val="24"/>
              <w:lang w:val="en-CA" w:bidi="ar-SA"/>
            </w:rPr>
          </w:pPr>
          <w:hyperlink w:anchor="_Toc42093555" w:history="1">
            <w:r w:rsidRPr="00FC2364">
              <w:rPr>
                <w:rStyle w:val="Hyperlink"/>
                <w:rFonts w:ascii="Times New Roman" w:hAnsi="Times New Roman"/>
                <w:noProof/>
                <w:snapToGrid w:val="0"/>
                <w:w w:val="0"/>
              </w:rPr>
              <w:t>8.3</w:t>
            </w:r>
            <w:r>
              <w:rPr>
                <w:rFonts w:cstheme="minorBidi"/>
                <w:noProof/>
                <w:sz w:val="24"/>
                <w:lang w:val="en-CA" w:bidi="ar-SA"/>
              </w:rPr>
              <w:tab/>
            </w:r>
            <w:r w:rsidRPr="00FC2364">
              <w:rPr>
                <w:rStyle w:val="Hyperlink"/>
                <w:noProof/>
              </w:rPr>
              <w:t>Ontology for ATIS in the ITSoS Architecture</w:t>
            </w:r>
            <w:r>
              <w:rPr>
                <w:noProof/>
                <w:webHidden/>
              </w:rPr>
              <w:tab/>
            </w:r>
            <w:r>
              <w:rPr>
                <w:noProof/>
                <w:webHidden/>
              </w:rPr>
              <w:fldChar w:fldCharType="begin"/>
            </w:r>
            <w:r>
              <w:rPr>
                <w:noProof/>
                <w:webHidden/>
              </w:rPr>
              <w:instrText xml:space="preserve"> PAGEREF _Toc42093555 \h </w:instrText>
            </w:r>
            <w:r>
              <w:rPr>
                <w:noProof/>
                <w:webHidden/>
              </w:rPr>
            </w:r>
            <w:r>
              <w:rPr>
                <w:noProof/>
                <w:webHidden/>
              </w:rPr>
              <w:fldChar w:fldCharType="separate"/>
            </w:r>
            <w:r>
              <w:rPr>
                <w:noProof/>
                <w:webHidden/>
              </w:rPr>
              <w:t>125</w:t>
            </w:r>
            <w:r>
              <w:rPr>
                <w:noProof/>
                <w:webHidden/>
              </w:rPr>
              <w:fldChar w:fldCharType="end"/>
            </w:r>
          </w:hyperlink>
        </w:p>
        <w:p w14:paraId="4E62CBD6" w14:textId="5845349F" w:rsidR="00454AF4" w:rsidRDefault="00454AF4">
          <w:pPr>
            <w:pStyle w:val="TOC3"/>
            <w:tabs>
              <w:tab w:val="left" w:pos="1200"/>
              <w:tab w:val="right" w:leader="dot" w:pos="9350"/>
            </w:tabs>
            <w:rPr>
              <w:rFonts w:cstheme="minorBidi"/>
              <w:noProof/>
              <w:sz w:val="24"/>
              <w:lang w:val="en-CA" w:bidi="ar-SA"/>
            </w:rPr>
          </w:pPr>
          <w:hyperlink w:anchor="_Toc42093556" w:history="1">
            <w:r w:rsidRPr="00FC2364">
              <w:rPr>
                <w:rStyle w:val="Hyperlink"/>
                <w:noProof/>
              </w:rPr>
              <w:t>8.3.1</w:t>
            </w:r>
            <w:r>
              <w:rPr>
                <w:rFonts w:cstheme="minorBidi"/>
                <w:noProof/>
                <w:sz w:val="24"/>
                <w:lang w:val="en-CA" w:bidi="ar-SA"/>
              </w:rPr>
              <w:tab/>
            </w:r>
            <w:r w:rsidRPr="00FC2364">
              <w:rPr>
                <w:rStyle w:val="Hyperlink"/>
                <w:noProof/>
              </w:rPr>
              <w:t>Project 1.2: ITSoS Architecture</w:t>
            </w:r>
            <w:r>
              <w:rPr>
                <w:noProof/>
                <w:webHidden/>
              </w:rPr>
              <w:tab/>
            </w:r>
            <w:r>
              <w:rPr>
                <w:noProof/>
                <w:webHidden/>
              </w:rPr>
              <w:fldChar w:fldCharType="begin"/>
            </w:r>
            <w:r>
              <w:rPr>
                <w:noProof/>
                <w:webHidden/>
              </w:rPr>
              <w:instrText xml:space="preserve"> PAGEREF _Toc42093556 \h </w:instrText>
            </w:r>
            <w:r>
              <w:rPr>
                <w:noProof/>
                <w:webHidden/>
              </w:rPr>
            </w:r>
            <w:r>
              <w:rPr>
                <w:noProof/>
                <w:webHidden/>
              </w:rPr>
              <w:fldChar w:fldCharType="separate"/>
            </w:r>
            <w:r>
              <w:rPr>
                <w:noProof/>
                <w:webHidden/>
              </w:rPr>
              <w:t>125</w:t>
            </w:r>
            <w:r>
              <w:rPr>
                <w:noProof/>
                <w:webHidden/>
              </w:rPr>
              <w:fldChar w:fldCharType="end"/>
            </w:r>
          </w:hyperlink>
        </w:p>
        <w:p w14:paraId="3F32BED0" w14:textId="31165975" w:rsidR="00454AF4" w:rsidRDefault="00454AF4">
          <w:pPr>
            <w:pStyle w:val="TOC3"/>
            <w:tabs>
              <w:tab w:val="left" w:pos="1200"/>
              <w:tab w:val="right" w:leader="dot" w:pos="9350"/>
            </w:tabs>
            <w:rPr>
              <w:rFonts w:cstheme="minorBidi"/>
              <w:noProof/>
              <w:sz w:val="24"/>
              <w:lang w:val="en-CA" w:bidi="ar-SA"/>
            </w:rPr>
          </w:pPr>
          <w:hyperlink w:anchor="_Toc42093557" w:history="1">
            <w:r w:rsidRPr="00FC2364">
              <w:rPr>
                <w:rStyle w:val="Hyperlink"/>
                <w:noProof/>
              </w:rPr>
              <w:t>8.3.2</w:t>
            </w:r>
            <w:r>
              <w:rPr>
                <w:rFonts w:cstheme="minorBidi"/>
                <w:noProof/>
                <w:sz w:val="24"/>
                <w:lang w:val="en-CA" w:bidi="ar-SA"/>
              </w:rPr>
              <w:tab/>
            </w:r>
            <w:r w:rsidRPr="00FC2364">
              <w:rPr>
                <w:rStyle w:val="Hyperlink"/>
                <w:noProof/>
              </w:rPr>
              <w:t>ATIS Application</w:t>
            </w:r>
            <w:r>
              <w:rPr>
                <w:noProof/>
                <w:webHidden/>
              </w:rPr>
              <w:tab/>
            </w:r>
            <w:r>
              <w:rPr>
                <w:noProof/>
                <w:webHidden/>
              </w:rPr>
              <w:fldChar w:fldCharType="begin"/>
            </w:r>
            <w:r>
              <w:rPr>
                <w:noProof/>
                <w:webHidden/>
              </w:rPr>
              <w:instrText xml:space="preserve"> PAGEREF _Toc42093557 \h </w:instrText>
            </w:r>
            <w:r>
              <w:rPr>
                <w:noProof/>
                <w:webHidden/>
              </w:rPr>
            </w:r>
            <w:r>
              <w:rPr>
                <w:noProof/>
                <w:webHidden/>
              </w:rPr>
              <w:fldChar w:fldCharType="separate"/>
            </w:r>
            <w:r>
              <w:rPr>
                <w:noProof/>
                <w:webHidden/>
              </w:rPr>
              <w:t>127</w:t>
            </w:r>
            <w:r>
              <w:rPr>
                <w:noProof/>
                <w:webHidden/>
              </w:rPr>
              <w:fldChar w:fldCharType="end"/>
            </w:r>
          </w:hyperlink>
        </w:p>
        <w:p w14:paraId="18CF04E3" w14:textId="5218D338" w:rsidR="00454AF4" w:rsidRDefault="00454AF4">
          <w:pPr>
            <w:pStyle w:val="TOC3"/>
            <w:tabs>
              <w:tab w:val="left" w:pos="1200"/>
              <w:tab w:val="right" w:leader="dot" w:pos="9350"/>
            </w:tabs>
            <w:rPr>
              <w:rFonts w:cstheme="minorBidi"/>
              <w:noProof/>
              <w:sz w:val="24"/>
              <w:lang w:val="en-CA" w:bidi="ar-SA"/>
            </w:rPr>
          </w:pPr>
          <w:hyperlink w:anchor="_Toc42093558" w:history="1">
            <w:r w:rsidRPr="00FC2364">
              <w:rPr>
                <w:rStyle w:val="Hyperlink"/>
                <w:rFonts w:ascii="Times New Roman" w:hAnsi="Times New Roman"/>
                <w:noProof/>
              </w:rPr>
              <w:t>8.3.3</w:t>
            </w:r>
            <w:r>
              <w:rPr>
                <w:rFonts w:cstheme="minorBidi"/>
                <w:noProof/>
                <w:sz w:val="24"/>
                <w:lang w:val="en-CA" w:bidi="ar-SA"/>
              </w:rPr>
              <w:tab/>
            </w:r>
            <w:r w:rsidRPr="00FC2364">
              <w:rPr>
                <w:rStyle w:val="Hyperlink"/>
                <w:noProof/>
              </w:rPr>
              <w:t>Data Mapping</w:t>
            </w:r>
            <w:r>
              <w:rPr>
                <w:noProof/>
                <w:webHidden/>
              </w:rPr>
              <w:tab/>
            </w:r>
            <w:r>
              <w:rPr>
                <w:noProof/>
                <w:webHidden/>
              </w:rPr>
              <w:fldChar w:fldCharType="begin"/>
            </w:r>
            <w:r>
              <w:rPr>
                <w:noProof/>
                <w:webHidden/>
              </w:rPr>
              <w:instrText xml:space="preserve"> PAGEREF _Toc42093558 \h </w:instrText>
            </w:r>
            <w:r>
              <w:rPr>
                <w:noProof/>
                <w:webHidden/>
              </w:rPr>
            </w:r>
            <w:r>
              <w:rPr>
                <w:noProof/>
                <w:webHidden/>
              </w:rPr>
              <w:fldChar w:fldCharType="separate"/>
            </w:r>
            <w:r>
              <w:rPr>
                <w:noProof/>
                <w:webHidden/>
              </w:rPr>
              <w:t>128</w:t>
            </w:r>
            <w:r>
              <w:rPr>
                <w:noProof/>
                <w:webHidden/>
              </w:rPr>
              <w:fldChar w:fldCharType="end"/>
            </w:r>
          </w:hyperlink>
        </w:p>
        <w:p w14:paraId="58FB2B57" w14:textId="780BEA5D" w:rsidR="00454AF4" w:rsidRDefault="00454AF4">
          <w:pPr>
            <w:pStyle w:val="TOC3"/>
            <w:tabs>
              <w:tab w:val="left" w:pos="1200"/>
              <w:tab w:val="right" w:leader="dot" w:pos="9350"/>
            </w:tabs>
            <w:rPr>
              <w:rFonts w:cstheme="minorBidi"/>
              <w:noProof/>
              <w:sz w:val="24"/>
              <w:lang w:val="en-CA" w:bidi="ar-SA"/>
            </w:rPr>
          </w:pPr>
          <w:hyperlink w:anchor="_Toc42093559" w:history="1">
            <w:r w:rsidRPr="00FC2364">
              <w:rPr>
                <w:rStyle w:val="Hyperlink"/>
                <w:noProof/>
              </w:rPr>
              <w:t>8.3.4</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_Toc42093559 \h </w:instrText>
            </w:r>
            <w:r>
              <w:rPr>
                <w:noProof/>
                <w:webHidden/>
              </w:rPr>
            </w:r>
            <w:r>
              <w:rPr>
                <w:noProof/>
                <w:webHidden/>
              </w:rPr>
              <w:fldChar w:fldCharType="separate"/>
            </w:r>
            <w:r>
              <w:rPr>
                <w:noProof/>
                <w:webHidden/>
              </w:rPr>
              <w:t>129</w:t>
            </w:r>
            <w:r>
              <w:rPr>
                <w:noProof/>
                <w:webHidden/>
              </w:rPr>
              <w:fldChar w:fldCharType="end"/>
            </w:r>
          </w:hyperlink>
        </w:p>
        <w:p w14:paraId="36BA8F42" w14:textId="2D210123" w:rsidR="00454AF4" w:rsidRDefault="00454AF4">
          <w:pPr>
            <w:pStyle w:val="TOC2"/>
            <w:tabs>
              <w:tab w:val="left" w:pos="720"/>
              <w:tab w:val="right" w:leader="dot" w:pos="9350"/>
            </w:tabs>
            <w:rPr>
              <w:rFonts w:cstheme="minorBidi"/>
              <w:noProof/>
              <w:sz w:val="24"/>
              <w:lang w:val="en-CA" w:bidi="ar-SA"/>
            </w:rPr>
          </w:pPr>
          <w:hyperlink w:anchor="_Toc42093560" w:history="1">
            <w:r w:rsidRPr="00FC2364">
              <w:rPr>
                <w:rStyle w:val="Hyperlink"/>
                <w:rFonts w:ascii="Times New Roman" w:hAnsi="Times New Roman"/>
                <w:noProof/>
                <w:snapToGrid w:val="0"/>
                <w:w w:val="0"/>
              </w:rPr>
              <w:t>8.4</w:t>
            </w:r>
            <w:r>
              <w:rPr>
                <w:rFonts w:cstheme="minorBidi"/>
                <w:noProof/>
                <w:sz w:val="24"/>
                <w:lang w:val="en-CA" w:bidi="ar-SA"/>
              </w:rPr>
              <w:tab/>
            </w:r>
            <w:r w:rsidRPr="00FC2364">
              <w:rPr>
                <w:rStyle w:val="Hyperlink"/>
                <w:noProof/>
              </w:rPr>
              <w:t>Integration with ArcGIS</w:t>
            </w:r>
            <w:r>
              <w:rPr>
                <w:noProof/>
                <w:webHidden/>
              </w:rPr>
              <w:tab/>
            </w:r>
            <w:r>
              <w:rPr>
                <w:noProof/>
                <w:webHidden/>
              </w:rPr>
              <w:fldChar w:fldCharType="begin"/>
            </w:r>
            <w:r>
              <w:rPr>
                <w:noProof/>
                <w:webHidden/>
              </w:rPr>
              <w:instrText xml:space="preserve"> PAGEREF _Toc42093560 \h </w:instrText>
            </w:r>
            <w:r>
              <w:rPr>
                <w:noProof/>
                <w:webHidden/>
              </w:rPr>
            </w:r>
            <w:r>
              <w:rPr>
                <w:noProof/>
                <w:webHidden/>
              </w:rPr>
              <w:fldChar w:fldCharType="separate"/>
            </w:r>
            <w:r>
              <w:rPr>
                <w:noProof/>
                <w:webHidden/>
              </w:rPr>
              <w:t>130</w:t>
            </w:r>
            <w:r>
              <w:rPr>
                <w:noProof/>
                <w:webHidden/>
              </w:rPr>
              <w:fldChar w:fldCharType="end"/>
            </w:r>
          </w:hyperlink>
        </w:p>
        <w:p w14:paraId="2E16AAF9" w14:textId="0B6B4D37" w:rsidR="00454AF4" w:rsidRDefault="00454AF4">
          <w:pPr>
            <w:pStyle w:val="TOC3"/>
            <w:tabs>
              <w:tab w:val="left" w:pos="1200"/>
              <w:tab w:val="right" w:leader="dot" w:pos="9350"/>
            </w:tabs>
            <w:rPr>
              <w:rFonts w:cstheme="minorBidi"/>
              <w:noProof/>
              <w:sz w:val="24"/>
              <w:lang w:val="en-CA" w:bidi="ar-SA"/>
            </w:rPr>
          </w:pPr>
          <w:hyperlink w:anchor="_Toc42093561" w:history="1">
            <w:r w:rsidRPr="00FC2364">
              <w:rPr>
                <w:rStyle w:val="Hyperlink"/>
                <w:noProof/>
              </w:rPr>
              <w:t>8.4.1</w:t>
            </w:r>
            <w:r>
              <w:rPr>
                <w:rFonts w:cstheme="minorBidi"/>
                <w:noProof/>
                <w:sz w:val="24"/>
                <w:lang w:val="en-CA" w:bidi="ar-SA"/>
              </w:rPr>
              <w:tab/>
            </w:r>
            <w:r w:rsidRPr="00FC2364">
              <w:rPr>
                <w:rStyle w:val="Hyperlink"/>
                <w:noProof/>
              </w:rPr>
              <w:t>Initial Implementation</w:t>
            </w:r>
            <w:r>
              <w:rPr>
                <w:noProof/>
                <w:webHidden/>
              </w:rPr>
              <w:tab/>
            </w:r>
            <w:r>
              <w:rPr>
                <w:noProof/>
                <w:webHidden/>
              </w:rPr>
              <w:fldChar w:fldCharType="begin"/>
            </w:r>
            <w:r>
              <w:rPr>
                <w:noProof/>
                <w:webHidden/>
              </w:rPr>
              <w:instrText xml:space="preserve"> PAGEREF _Toc42093561 \h </w:instrText>
            </w:r>
            <w:r>
              <w:rPr>
                <w:noProof/>
                <w:webHidden/>
              </w:rPr>
            </w:r>
            <w:r>
              <w:rPr>
                <w:noProof/>
                <w:webHidden/>
              </w:rPr>
              <w:fldChar w:fldCharType="separate"/>
            </w:r>
            <w:r>
              <w:rPr>
                <w:noProof/>
                <w:webHidden/>
              </w:rPr>
              <w:t>130</w:t>
            </w:r>
            <w:r>
              <w:rPr>
                <w:noProof/>
                <w:webHidden/>
              </w:rPr>
              <w:fldChar w:fldCharType="end"/>
            </w:r>
          </w:hyperlink>
        </w:p>
        <w:p w14:paraId="36A9DDB0" w14:textId="24A1A257" w:rsidR="00454AF4" w:rsidRDefault="00454AF4">
          <w:pPr>
            <w:pStyle w:val="TOC3"/>
            <w:tabs>
              <w:tab w:val="left" w:pos="1200"/>
              <w:tab w:val="right" w:leader="dot" w:pos="9350"/>
            </w:tabs>
            <w:rPr>
              <w:rFonts w:cstheme="minorBidi"/>
              <w:noProof/>
              <w:sz w:val="24"/>
              <w:lang w:val="en-CA" w:bidi="ar-SA"/>
            </w:rPr>
          </w:pPr>
          <w:hyperlink w:anchor="_Toc42093562" w:history="1">
            <w:r w:rsidRPr="00FC2364">
              <w:rPr>
                <w:rStyle w:val="Hyperlink"/>
                <w:noProof/>
              </w:rPr>
              <w:t>8.4.2</w:t>
            </w:r>
            <w:r>
              <w:rPr>
                <w:rFonts w:cstheme="minorBidi"/>
                <w:noProof/>
                <w:sz w:val="24"/>
                <w:lang w:val="en-CA" w:bidi="ar-SA"/>
              </w:rPr>
              <w:tab/>
            </w:r>
            <w:r w:rsidRPr="00FC2364">
              <w:rPr>
                <w:rStyle w:val="Hyperlink"/>
                <w:noProof/>
              </w:rPr>
              <w:t>Data Mapping</w:t>
            </w:r>
            <w:r>
              <w:rPr>
                <w:noProof/>
                <w:webHidden/>
              </w:rPr>
              <w:tab/>
            </w:r>
            <w:r>
              <w:rPr>
                <w:noProof/>
                <w:webHidden/>
              </w:rPr>
              <w:fldChar w:fldCharType="begin"/>
            </w:r>
            <w:r>
              <w:rPr>
                <w:noProof/>
                <w:webHidden/>
              </w:rPr>
              <w:instrText xml:space="preserve"> PAGEREF _Toc42093562 \h </w:instrText>
            </w:r>
            <w:r>
              <w:rPr>
                <w:noProof/>
                <w:webHidden/>
              </w:rPr>
            </w:r>
            <w:r>
              <w:rPr>
                <w:noProof/>
                <w:webHidden/>
              </w:rPr>
              <w:fldChar w:fldCharType="separate"/>
            </w:r>
            <w:r>
              <w:rPr>
                <w:noProof/>
                <w:webHidden/>
              </w:rPr>
              <w:t>131</w:t>
            </w:r>
            <w:r>
              <w:rPr>
                <w:noProof/>
                <w:webHidden/>
              </w:rPr>
              <w:fldChar w:fldCharType="end"/>
            </w:r>
          </w:hyperlink>
        </w:p>
        <w:p w14:paraId="2DAA6A80" w14:textId="6D5AC254" w:rsidR="00454AF4" w:rsidRDefault="00454AF4">
          <w:pPr>
            <w:pStyle w:val="TOC3"/>
            <w:tabs>
              <w:tab w:val="left" w:pos="1200"/>
              <w:tab w:val="right" w:leader="dot" w:pos="9350"/>
            </w:tabs>
            <w:rPr>
              <w:rFonts w:cstheme="minorBidi"/>
              <w:noProof/>
              <w:sz w:val="24"/>
              <w:lang w:val="en-CA" w:bidi="ar-SA"/>
            </w:rPr>
          </w:pPr>
          <w:hyperlink w:anchor="_Toc42093563" w:history="1">
            <w:r w:rsidRPr="00FC2364">
              <w:rPr>
                <w:rStyle w:val="Hyperlink"/>
                <w:noProof/>
              </w:rPr>
              <w:t>8.4.3</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_Toc42093563 \h </w:instrText>
            </w:r>
            <w:r>
              <w:rPr>
                <w:noProof/>
                <w:webHidden/>
              </w:rPr>
            </w:r>
            <w:r>
              <w:rPr>
                <w:noProof/>
                <w:webHidden/>
              </w:rPr>
              <w:fldChar w:fldCharType="separate"/>
            </w:r>
            <w:r>
              <w:rPr>
                <w:noProof/>
                <w:webHidden/>
              </w:rPr>
              <w:t>132</w:t>
            </w:r>
            <w:r>
              <w:rPr>
                <w:noProof/>
                <w:webHidden/>
              </w:rPr>
              <w:fldChar w:fldCharType="end"/>
            </w:r>
          </w:hyperlink>
        </w:p>
        <w:p w14:paraId="7DC487DD" w14:textId="54F412CE" w:rsidR="00454AF4" w:rsidRDefault="00454AF4">
          <w:pPr>
            <w:pStyle w:val="TOC1"/>
            <w:rPr>
              <w:rFonts w:cstheme="minorBidi"/>
              <w:noProof/>
              <w:sz w:val="24"/>
              <w:lang w:val="en-CA" w:bidi="ar-SA"/>
            </w:rPr>
          </w:pPr>
          <w:hyperlink w:anchor="_Toc42093564" w:history="1">
            <w:r w:rsidRPr="00FC2364">
              <w:rPr>
                <w:rStyle w:val="Hyperlink"/>
                <w:noProof/>
              </w:rPr>
              <w:t>9</w:t>
            </w:r>
            <w:r>
              <w:rPr>
                <w:rFonts w:cstheme="minorBidi"/>
                <w:noProof/>
                <w:sz w:val="24"/>
                <w:lang w:val="en-CA" w:bidi="ar-SA"/>
              </w:rPr>
              <w:tab/>
            </w:r>
            <w:r w:rsidRPr="00FC2364">
              <w:rPr>
                <w:rStyle w:val="Hyperlink"/>
                <w:noProof/>
              </w:rPr>
              <w:t>Workflows</w:t>
            </w:r>
            <w:r>
              <w:rPr>
                <w:noProof/>
                <w:webHidden/>
              </w:rPr>
              <w:tab/>
            </w:r>
            <w:r>
              <w:rPr>
                <w:noProof/>
                <w:webHidden/>
              </w:rPr>
              <w:fldChar w:fldCharType="begin"/>
            </w:r>
            <w:r>
              <w:rPr>
                <w:noProof/>
                <w:webHidden/>
              </w:rPr>
              <w:instrText xml:space="preserve"> PAGEREF _Toc42093564 \h </w:instrText>
            </w:r>
            <w:r>
              <w:rPr>
                <w:noProof/>
                <w:webHidden/>
              </w:rPr>
            </w:r>
            <w:r>
              <w:rPr>
                <w:noProof/>
                <w:webHidden/>
              </w:rPr>
              <w:fldChar w:fldCharType="separate"/>
            </w:r>
            <w:r>
              <w:rPr>
                <w:noProof/>
                <w:webHidden/>
              </w:rPr>
              <w:t>133</w:t>
            </w:r>
            <w:r>
              <w:rPr>
                <w:noProof/>
                <w:webHidden/>
              </w:rPr>
              <w:fldChar w:fldCharType="end"/>
            </w:r>
          </w:hyperlink>
        </w:p>
        <w:p w14:paraId="779D218B" w14:textId="6337E744" w:rsidR="00454AF4" w:rsidRDefault="00454AF4">
          <w:pPr>
            <w:pStyle w:val="TOC2"/>
            <w:tabs>
              <w:tab w:val="left" w:pos="720"/>
              <w:tab w:val="right" w:leader="dot" w:pos="9350"/>
            </w:tabs>
            <w:rPr>
              <w:rFonts w:cstheme="minorBidi"/>
              <w:noProof/>
              <w:sz w:val="24"/>
              <w:lang w:val="en-CA" w:bidi="ar-SA"/>
            </w:rPr>
          </w:pPr>
          <w:hyperlink w:anchor="_Toc42093565" w:history="1">
            <w:r w:rsidRPr="00FC2364">
              <w:rPr>
                <w:rStyle w:val="Hyperlink"/>
                <w:rFonts w:ascii="Times New Roman" w:hAnsi="Times New Roman"/>
                <w:noProof/>
                <w:snapToGrid w:val="0"/>
                <w:w w:val="0"/>
              </w:rPr>
              <w:t>9.1</w:t>
            </w:r>
            <w:r>
              <w:rPr>
                <w:rFonts w:cstheme="minorBidi"/>
                <w:noProof/>
                <w:sz w:val="24"/>
                <w:lang w:val="en-CA" w:bidi="ar-SA"/>
              </w:rPr>
              <w:tab/>
            </w:r>
            <w:r w:rsidRPr="00FC2364">
              <w:rPr>
                <w:rStyle w:val="Hyperlink"/>
                <w:noProof/>
              </w:rPr>
              <w:t>Data Mapping</w:t>
            </w:r>
            <w:r>
              <w:rPr>
                <w:noProof/>
                <w:webHidden/>
              </w:rPr>
              <w:tab/>
            </w:r>
            <w:r>
              <w:rPr>
                <w:noProof/>
                <w:webHidden/>
              </w:rPr>
              <w:fldChar w:fldCharType="begin"/>
            </w:r>
            <w:r>
              <w:rPr>
                <w:noProof/>
                <w:webHidden/>
              </w:rPr>
              <w:instrText xml:space="preserve"> PAGEREF _Toc42093565 \h </w:instrText>
            </w:r>
            <w:r>
              <w:rPr>
                <w:noProof/>
                <w:webHidden/>
              </w:rPr>
            </w:r>
            <w:r>
              <w:rPr>
                <w:noProof/>
                <w:webHidden/>
              </w:rPr>
              <w:fldChar w:fldCharType="separate"/>
            </w:r>
            <w:r>
              <w:rPr>
                <w:noProof/>
                <w:webHidden/>
              </w:rPr>
              <w:t>133</w:t>
            </w:r>
            <w:r>
              <w:rPr>
                <w:noProof/>
                <w:webHidden/>
              </w:rPr>
              <w:fldChar w:fldCharType="end"/>
            </w:r>
          </w:hyperlink>
        </w:p>
        <w:p w14:paraId="621CBFDD" w14:textId="6DCF6259" w:rsidR="00454AF4" w:rsidRDefault="00454AF4">
          <w:pPr>
            <w:pStyle w:val="TOC3"/>
            <w:tabs>
              <w:tab w:val="left" w:pos="1200"/>
              <w:tab w:val="right" w:leader="dot" w:pos="9350"/>
            </w:tabs>
            <w:rPr>
              <w:rFonts w:cstheme="minorBidi"/>
              <w:noProof/>
              <w:sz w:val="24"/>
              <w:lang w:val="en-CA" w:bidi="ar-SA"/>
            </w:rPr>
          </w:pPr>
          <w:hyperlink w:anchor="_Toc42093566" w:history="1">
            <w:r w:rsidRPr="00FC2364">
              <w:rPr>
                <w:rStyle w:val="Hyperlink"/>
                <w:noProof/>
              </w:rPr>
              <w:t>9.1.1</w:t>
            </w:r>
            <w:r>
              <w:rPr>
                <w:rFonts w:cstheme="minorBidi"/>
                <w:noProof/>
                <w:sz w:val="24"/>
                <w:lang w:val="en-CA" w:bidi="ar-SA"/>
              </w:rPr>
              <w:tab/>
            </w:r>
            <w:r w:rsidRPr="00FC2364">
              <w:rPr>
                <w:rStyle w:val="Hyperlink"/>
                <w:noProof/>
              </w:rPr>
              <w:t>Alternative approaches</w:t>
            </w:r>
            <w:r>
              <w:rPr>
                <w:noProof/>
                <w:webHidden/>
              </w:rPr>
              <w:tab/>
            </w:r>
            <w:r>
              <w:rPr>
                <w:noProof/>
                <w:webHidden/>
              </w:rPr>
              <w:fldChar w:fldCharType="begin"/>
            </w:r>
            <w:r>
              <w:rPr>
                <w:noProof/>
                <w:webHidden/>
              </w:rPr>
              <w:instrText xml:space="preserve"> PAGEREF _Toc42093566 \h </w:instrText>
            </w:r>
            <w:r>
              <w:rPr>
                <w:noProof/>
                <w:webHidden/>
              </w:rPr>
            </w:r>
            <w:r>
              <w:rPr>
                <w:noProof/>
                <w:webHidden/>
              </w:rPr>
              <w:fldChar w:fldCharType="separate"/>
            </w:r>
            <w:r>
              <w:rPr>
                <w:noProof/>
                <w:webHidden/>
              </w:rPr>
              <w:t>134</w:t>
            </w:r>
            <w:r>
              <w:rPr>
                <w:noProof/>
                <w:webHidden/>
              </w:rPr>
              <w:fldChar w:fldCharType="end"/>
            </w:r>
          </w:hyperlink>
        </w:p>
        <w:p w14:paraId="03F9708F" w14:textId="224B44D4" w:rsidR="00454AF4" w:rsidRDefault="00454AF4">
          <w:pPr>
            <w:pStyle w:val="TOC3"/>
            <w:tabs>
              <w:tab w:val="left" w:pos="1200"/>
              <w:tab w:val="right" w:leader="dot" w:pos="9350"/>
            </w:tabs>
            <w:rPr>
              <w:rFonts w:cstheme="minorBidi"/>
              <w:noProof/>
              <w:sz w:val="24"/>
              <w:lang w:val="en-CA" w:bidi="ar-SA"/>
            </w:rPr>
          </w:pPr>
          <w:hyperlink w:anchor="_Toc42093567" w:history="1">
            <w:r w:rsidRPr="00FC2364">
              <w:rPr>
                <w:rStyle w:val="Hyperlink"/>
                <w:noProof/>
              </w:rPr>
              <w:t>9.1.2</w:t>
            </w:r>
            <w:r>
              <w:rPr>
                <w:rFonts w:cstheme="minorBidi"/>
                <w:noProof/>
                <w:sz w:val="24"/>
                <w:lang w:val="en-CA" w:bidi="ar-SA"/>
              </w:rPr>
              <w:tab/>
            </w:r>
            <w:r w:rsidRPr="00FC2364">
              <w:rPr>
                <w:rStyle w:val="Hyperlink"/>
                <w:noProof/>
              </w:rPr>
              <w:t>Basic data mapping/import workflow with Karma and Virtuoso</w:t>
            </w:r>
            <w:r>
              <w:rPr>
                <w:noProof/>
                <w:webHidden/>
              </w:rPr>
              <w:tab/>
            </w:r>
            <w:r>
              <w:rPr>
                <w:noProof/>
                <w:webHidden/>
              </w:rPr>
              <w:fldChar w:fldCharType="begin"/>
            </w:r>
            <w:r>
              <w:rPr>
                <w:noProof/>
                <w:webHidden/>
              </w:rPr>
              <w:instrText xml:space="preserve"> PAGEREF _Toc42093567 \h </w:instrText>
            </w:r>
            <w:r>
              <w:rPr>
                <w:noProof/>
                <w:webHidden/>
              </w:rPr>
            </w:r>
            <w:r>
              <w:rPr>
                <w:noProof/>
                <w:webHidden/>
              </w:rPr>
              <w:fldChar w:fldCharType="separate"/>
            </w:r>
            <w:r>
              <w:rPr>
                <w:noProof/>
                <w:webHidden/>
              </w:rPr>
              <w:t>134</w:t>
            </w:r>
            <w:r>
              <w:rPr>
                <w:noProof/>
                <w:webHidden/>
              </w:rPr>
              <w:fldChar w:fldCharType="end"/>
            </w:r>
          </w:hyperlink>
        </w:p>
        <w:p w14:paraId="135FC750" w14:textId="6F7B13BD" w:rsidR="00454AF4" w:rsidRDefault="00454AF4">
          <w:pPr>
            <w:pStyle w:val="TOC3"/>
            <w:tabs>
              <w:tab w:val="left" w:pos="1200"/>
              <w:tab w:val="right" w:leader="dot" w:pos="9350"/>
            </w:tabs>
            <w:rPr>
              <w:rFonts w:cstheme="minorBidi"/>
              <w:noProof/>
              <w:sz w:val="24"/>
              <w:lang w:val="en-CA" w:bidi="ar-SA"/>
            </w:rPr>
          </w:pPr>
          <w:hyperlink w:anchor="_Toc42093568" w:history="1">
            <w:r w:rsidRPr="00FC2364">
              <w:rPr>
                <w:rStyle w:val="Hyperlink"/>
                <w:noProof/>
              </w:rPr>
              <w:t>9.1.3</w:t>
            </w:r>
            <w:r>
              <w:rPr>
                <w:rFonts w:cstheme="minorBidi"/>
                <w:noProof/>
                <w:sz w:val="24"/>
                <w:lang w:val="en-CA" w:bidi="ar-SA"/>
              </w:rPr>
              <w:tab/>
            </w:r>
            <w:r w:rsidRPr="00FC2364">
              <w:rPr>
                <w:rStyle w:val="Hyperlink"/>
                <w:noProof/>
              </w:rPr>
              <w:t>Repeated Data Mappings</w:t>
            </w:r>
            <w:r>
              <w:rPr>
                <w:noProof/>
                <w:webHidden/>
              </w:rPr>
              <w:tab/>
            </w:r>
            <w:r>
              <w:rPr>
                <w:noProof/>
                <w:webHidden/>
              </w:rPr>
              <w:fldChar w:fldCharType="begin"/>
            </w:r>
            <w:r>
              <w:rPr>
                <w:noProof/>
                <w:webHidden/>
              </w:rPr>
              <w:instrText xml:space="preserve"> PAGEREF _Toc42093568 \h </w:instrText>
            </w:r>
            <w:r>
              <w:rPr>
                <w:noProof/>
                <w:webHidden/>
              </w:rPr>
            </w:r>
            <w:r>
              <w:rPr>
                <w:noProof/>
                <w:webHidden/>
              </w:rPr>
              <w:fldChar w:fldCharType="separate"/>
            </w:r>
            <w:r>
              <w:rPr>
                <w:noProof/>
                <w:webHidden/>
              </w:rPr>
              <w:t>136</w:t>
            </w:r>
            <w:r>
              <w:rPr>
                <w:noProof/>
                <w:webHidden/>
              </w:rPr>
              <w:fldChar w:fldCharType="end"/>
            </w:r>
          </w:hyperlink>
        </w:p>
        <w:p w14:paraId="5C6E05BA" w14:textId="72504F20" w:rsidR="00454AF4" w:rsidRDefault="00454AF4">
          <w:pPr>
            <w:pStyle w:val="TOC3"/>
            <w:tabs>
              <w:tab w:val="left" w:pos="1200"/>
              <w:tab w:val="right" w:leader="dot" w:pos="9350"/>
            </w:tabs>
            <w:rPr>
              <w:rFonts w:cstheme="minorBidi"/>
              <w:noProof/>
              <w:sz w:val="24"/>
              <w:lang w:val="en-CA" w:bidi="ar-SA"/>
            </w:rPr>
          </w:pPr>
          <w:hyperlink w:anchor="_Toc42093569" w:history="1">
            <w:r w:rsidRPr="00FC2364">
              <w:rPr>
                <w:rStyle w:val="Hyperlink"/>
                <w:rFonts w:eastAsia="Times New Roman"/>
                <w:noProof/>
                <w:bdr w:val="none" w:sz="0" w:space="0" w:color="auto" w:frame="1"/>
                <w:lang w:eastAsia="en-CA"/>
              </w:rPr>
              <w:t>9.1.4</w:t>
            </w:r>
            <w:r>
              <w:rPr>
                <w:rFonts w:cstheme="minorBidi"/>
                <w:noProof/>
                <w:sz w:val="24"/>
                <w:lang w:val="en-CA" w:bidi="ar-SA"/>
              </w:rPr>
              <w:tab/>
            </w:r>
            <w:r w:rsidRPr="00FC2364">
              <w:rPr>
                <w:rStyle w:val="Hyperlink"/>
                <w:rFonts w:eastAsia="Times New Roman"/>
                <w:noProof/>
                <w:bdr w:val="none" w:sz="0" w:space="0" w:color="auto" w:frame="1"/>
                <w:lang w:eastAsia="en-CA"/>
              </w:rPr>
              <w:t>Offline Batch Mapping</w:t>
            </w:r>
            <w:r>
              <w:rPr>
                <w:noProof/>
                <w:webHidden/>
              </w:rPr>
              <w:tab/>
            </w:r>
            <w:r>
              <w:rPr>
                <w:noProof/>
                <w:webHidden/>
              </w:rPr>
              <w:fldChar w:fldCharType="begin"/>
            </w:r>
            <w:r>
              <w:rPr>
                <w:noProof/>
                <w:webHidden/>
              </w:rPr>
              <w:instrText xml:space="preserve"> PAGEREF _Toc42093569 \h </w:instrText>
            </w:r>
            <w:r>
              <w:rPr>
                <w:noProof/>
                <w:webHidden/>
              </w:rPr>
            </w:r>
            <w:r>
              <w:rPr>
                <w:noProof/>
                <w:webHidden/>
              </w:rPr>
              <w:fldChar w:fldCharType="separate"/>
            </w:r>
            <w:r>
              <w:rPr>
                <w:noProof/>
                <w:webHidden/>
              </w:rPr>
              <w:t>136</w:t>
            </w:r>
            <w:r>
              <w:rPr>
                <w:noProof/>
                <w:webHidden/>
              </w:rPr>
              <w:fldChar w:fldCharType="end"/>
            </w:r>
          </w:hyperlink>
        </w:p>
        <w:p w14:paraId="03DE9D38" w14:textId="57CE20F9" w:rsidR="00454AF4" w:rsidRDefault="00454AF4">
          <w:pPr>
            <w:pStyle w:val="TOC2"/>
            <w:tabs>
              <w:tab w:val="left" w:pos="720"/>
              <w:tab w:val="right" w:leader="dot" w:pos="9350"/>
            </w:tabs>
            <w:rPr>
              <w:rFonts w:cstheme="minorBidi"/>
              <w:noProof/>
              <w:sz w:val="24"/>
              <w:lang w:val="en-CA" w:bidi="ar-SA"/>
            </w:rPr>
          </w:pPr>
          <w:hyperlink w:anchor="_Toc42093570" w:history="1">
            <w:r w:rsidRPr="00FC2364">
              <w:rPr>
                <w:rStyle w:val="Hyperlink"/>
                <w:rFonts w:ascii="Times New Roman" w:hAnsi="Times New Roman"/>
                <w:noProof/>
                <w:snapToGrid w:val="0"/>
                <w:w w:val="0"/>
              </w:rPr>
              <w:t>9.2</w:t>
            </w:r>
            <w:r>
              <w:rPr>
                <w:rFonts w:cstheme="minorBidi"/>
                <w:noProof/>
                <w:sz w:val="24"/>
                <w:lang w:val="en-CA" w:bidi="ar-SA"/>
              </w:rPr>
              <w:tab/>
            </w:r>
            <w:r w:rsidRPr="00FC2364">
              <w:rPr>
                <w:rStyle w:val="Hyperlink"/>
                <w:noProof/>
              </w:rPr>
              <w:t>Data Storage and Access</w:t>
            </w:r>
            <w:r>
              <w:rPr>
                <w:noProof/>
                <w:webHidden/>
              </w:rPr>
              <w:tab/>
            </w:r>
            <w:r>
              <w:rPr>
                <w:noProof/>
                <w:webHidden/>
              </w:rPr>
              <w:fldChar w:fldCharType="begin"/>
            </w:r>
            <w:r>
              <w:rPr>
                <w:noProof/>
                <w:webHidden/>
              </w:rPr>
              <w:instrText xml:space="preserve"> PAGEREF _Toc42093570 \h </w:instrText>
            </w:r>
            <w:r>
              <w:rPr>
                <w:noProof/>
                <w:webHidden/>
              </w:rPr>
            </w:r>
            <w:r>
              <w:rPr>
                <w:noProof/>
                <w:webHidden/>
              </w:rPr>
              <w:fldChar w:fldCharType="separate"/>
            </w:r>
            <w:r>
              <w:rPr>
                <w:noProof/>
                <w:webHidden/>
              </w:rPr>
              <w:t>138</w:t>
            </w:r>
            <w:r>
              <w:rPr>
                <w:noProof/>
                <w:webHidden/>
              </w:rPr>
              <w:fldChar w:fldCharType="end"/>
            </w:r>
          </w:hyperlink>
        </w:p>
        <w:p w14:paraId="0E422F5C" w14:textId="2E5CFFCC" w:rsidR="00454AF4" w:rsidRDefault="00454AF4">
          <w:pPr>
            <w:pStyle w:val="TOC3"/>
            <w:tabs>
              <w:tab w:val="left" w:pos="1200"/>
              <w:tab w:val="right" w:leader="dot" w:pos="9350"/>
            </w:tabs>
            <w:rPr>
              <w:rFonts w:cstheme="minorBidi"/>
              <w:noProof/>
              <w:sz w:val="24"/>
              <w:lang w:val="en-CA" w:bidi="ar-SA"/>
            </w:rPr>
          </w:pPr>
          <w:hyperlink w:anchor="_Toc42093571" w:history="1">
            <w:r w:rsidRPr="00FC2364">
              <w:rPr>
                <w:rStyle w:val="Hyperlink"/>
                <w:noProof/>
              </w:rPr>
              <w:t>9.2.1</w:t>
            </w:r>
            <w:r>
              <w:rPr>
                <w:rFonts w:cstheme="minorBidi"/>
                <w:noProof/>
                <w:sz w:val="24"/>
                <w:lang w:val="en-CA" w:bidi="ar-SA"/>
              </w:rPr>
              <w:tab/>
            </w:r>
            <w:r w:rsidRPr="00FC2364">
              <w:rPr>
                <w:rStyle w:val="Hyperlink"/>
                <w:noProof/>
              </w:rPr>
              <w:t>Upload to triple store</w:t>
            </w:r>
            <w:r>
              <w:rPr>
                <w:noProof/>
                <w:webHidden/>
              </w:rPr>
              <w:tab/>
            </w:r>
            <w:r>
              <w:rPr>
                <w:noProof/>
                <w:webHidden/>
              </w:rPr>
              <w:fldChar w:fldCharType="begin"/>
            </w:r>
            <w:r>
              <w:rPr>
                <w:noProof/>
                <w:webHidden/>
              </w:rPr>
              <w:instrText xml:space="preserve"> PAGEREF _Toc42093571 \h </w:instrText>
            </w:r>
            <w:r>
              <w:rPr>
                <w:noProof/>
                <w:webHidden/>
              </w:rPr>
            </w:r>
            <w:r>
              <w:rPr>
                <w:noProof/>
                <w:webHidden/>
              </w:rPr>
              <w:fldChar w:fldCharType="separate"/>
            </w:r>
            <w:r>
              <w:rPr>
                <w:noProof/>
                <w:webHidden/>
              </w:rPr>
              <w:t>138</w:t>
            </w:r>
            <w:r>
              <w:rPr>
                <w:noProof/>
                <w:webHidden/>
              </w:rPr>
              <w:fldChar w:fldCharType="end"/>
            </w:r>
          </w:hyperlink>
        </w:p>
        <w:p w14:paraId="1C1F90E0" w14:textId="2CE1B488" w:rsidR="00454AF4" w:rsidRDefault="00454AF4">
          <w:pPr>
            <w:pStyle w:val="TOC2"/>
            <w:tabs>
              <w:tab w:val="left" w:pos="720"/>
              <w:tab w:val="right" w:leader="dot" w:pos="9350"/>
            </w:tabs>
            <w:rPr>
              <w:rFonts w:cstheme="minorBidi"/>
              <w:noProof/>
              <w:sz w:val="24"/>
              <w:lang w:val="en-CA" w:bidi="ar-SA"/>
            </w:rPr>
          </w:pPr>
          <w:hyperlink w:anchor="_Toc42093572" w:history="1">
            <w:r w:rsidRPr="00FC2364">
              <w:rPr>
                <w:rStyle w:val="Hyperlink"/>
                <w:rFonts w:ascii="Times New Roman" w:hAnsi="Times New Roman"/>
                <w:noProof/>
                <w:snapToGrid w:val="0"/>
                <w:w w:val="0"/>
              </w:rPr>
              <w:t>9.3</w:t>
            </w:r>
            <w:r>
              <w:rPr>
                <w:rFonts w:cstheme="minorBidi"/>
                <w:noProof/>
                <w:sz w:val="24"/>
                <w:lang w:val="en-CA" w:bidi="ar-SA"/>
              </w:rPr>
              <w:tab/>
            </w:r>
            <w:r w:rsidRPr="00FC2364">
              <w:rPr>
                <w:rStyle w:val="Hyperlink"/>
                <w:noProof/>
              </w:rPr>
              <w:t>Ontology Documentation</w:t>
            </w:r>
            <w:r>
              <w:rPr>
                <w:noProof/>
                <w:webHidden/>
              </w:rPr>
              <w:tab/>
            </w:r>
            <w:r>
              <w:rPr>
                <w:noProof/>
                <w:webHidden/>
              </w:rPr>
              <w:fldChar w:fldCharType="begin"/>
            </w:r>
            <w:r>
              <w:rPr>
                <w:noProof/>
                <w:webHidden/>
              </w:rPr>
              <w:instrText xml:space="preserve"> PAGEREF _Toc42093572 \h </w:instrText>
            </w:r>
            <w:r>
              <w:rPr>
                <w:noProof/>
                <w:webHidden/>
              </w:rPr>
            </w:r>
            <w:r>
              <w:rPr>
                <w:noProof/>
                <w:webHidden/>
              </w:rPr>
              <w:fldChar w:fldCharType="separate"/>
            </w:r>
            <w:r>
              <w:rPr>
                <w:noProof/>
                <w:webHidden/>
              </w:rPr>
              <w:t>139</w:t>
            </w:r>
            <w:r>
              <w:rPr>
                <w:noProof/>
                <w:webHidden/>
              </w:rPr>
              <w:fldChar w:fldCharType="end"/>
            </w:r>
          </w:hyperlink>
        </w:p>
        <w:p w14:paraId="02059A8D" w14:textId="3F1E1F4C" w:rsidR="00454AF4" w:rsidRDefault="00454AF4">
          <w:pPr>
            <w:pStyle w:val="TOC2"/>
            <w:tabs>
              <w:tab w:val="left" w:pos="720"/>
              <w:tab w:val="right" w:leader="dot" w:pos="9350"/>
            </w:tabs>
            <w:rPr>
              <w:rFonts w:cstheme="minorBidi"/>
              <w:noProof/>
              <w:sz w:val="24"/>
              <w:lang w:val="en-CA" w:bidi="ar-SA"/>
            </w:rPr>
          </w:pPr>
          <w:hyperlink w:anchor="_Toc42093573" w:history="1">
            <w:r w:rsidRPr="00FC2364">
              <w:rPr>
                <w:rStyle w:val="Hyperlink"/>
                <w:rFonts w:ascii="Times New Roman" w:hAnsi="Times New Roman"/>
                <w:noProof/>
                <w:snapToGrid w:val="0"/>
                <w:w w:val="0"/>
              </w:rPr>
              <w:t>9.4</w:t>
            </w:r>
            <w:r>
              <w:rPr>
                <w:rFonts w:cstheme="minorBidi"/>
                <w:noProof/>
                <w:sz w:val="24"/>
                <w:lang w:val="en-CA" w:bidi="ar-SA"/>
              </w:rPr>
              <w:tab/>
            </w:r>
            <w:r w:rsidRPr="00FC2364">
              <w:rPr>
                <w:rStyle w:val="Hyperlink"/>
                <w:noProof/>
              </w:rPr>
              <w:t>Ontology Versioning</w:t>
            </w:r>
            <w:r>
              <w:rPr>
                <w:noProof/>
                <w:webHidden/>
              </w:rPr>
              <w:tab/>
            </w:r>
            <w:r>
              <w:rPr>
                <w:noProof/>
                <w:webHidden/>
              </w:rPr>
              <w:fldChar w:fldCharType="begin"/>
            </w:r>
            <w:r>
              <w:rPr>
                <w:noProof/>
                <w:webHidden/>
              </w:rPr>
              <w:instrText xml:space="preserve"> PAGEREF _Toc42093573 \h </w:instrText>
            </w:r>
            <w:r>
              <w:rPr>
                <w:noProof/>
                <w:webHidden/>
              </w:rPr>
            </w:r>
            <w:r>
              <w:rPr>
                <w:noProof/>
                <w:webHidden/>
              </w:rPr>
              <w:fldChar w:fldCharType="separate"/>
            </w:r>
            <w:r>
              <w:rPr>
                <w:noProof/>
                <w:webHidden/>
              </w:rPr>
              <w:t>140</w:t>
            </w:r>
            <w:r>
              <w:rPr>
                <w:noProof/>
                <w:webHidden/>
              </w:rPr>
              <w:fldChar w:fldCharType="end"/>
            </w:r>
          </w:hyperlink>
        </w:p>
        <w:p w14:paraId="2C06B70A" w14:textId="771DDC25" w:rsidR="00454AF4" w:rsidRDefault="00454AF4">
          <w:pPr>
            <w:pStyle w:val="TOC3"/>
            <w:tabs>
              <w:tab w:val="left" w:pos="1200"/>
              <w:tab w:val="right" w:leader="dot" w:pos="9350"/>
            </w:tabs>
            <w:rPr>
              <w:rFonts w:cstheme="minorBidi"/>
              <w:noProof/>
              <w:sz w:val="24"/>
              <w:lang w:val="en-CA" w:bidi="ar-SA"/>
            </w:rPr>
          </w:pPr>
          <w:hyperlink w:anchor="_Toc42093574" w:history="1">
            <w:r w:rsidRPr="00FC2364">
              <w:rPr>
                <w:rStyle w:val="Hyperlink"/>
                <w:noProof/>
              </w:rPr>
              <w:t>9.4.1</w:t>
            </w:r>
            <w:r>
              <w:rPr>
                <w:rFonts w:cstheme="minorBidi"/>
                <w:noProof/>
                <w:sz w:val="24"/>
                <w:lang w:val="en-CA" w:bidi="ar-SA"/>
              </w:rPr>
              <w:tab/>
            </w:r>
            <w:r w:rsidRPr="00FC2364">
              <w:rPr>
                <w:rStyle w:val="Hyperlink"/>
                <w:noProof/>
              </w:rPr>
              <w:t>Versioning Principles</w:t>
            </w:r>
            <w:r>
              <w:rPr>
                <w:noProof/>
                <w:webHidden/>
              </w:rPr>
              <w:tab/>
            </w:r>
            <w:r>
              <w:rPr>
                <w:noProof/>
                <w:webHidden/>
              </w:rPr>
              <w:fldChar w:fldCharType="begin"/>
            </w:r>
            <w:r>
              <w:rPr>
                <w:noProof/>
                <w:webHidden/>
              </w:rPr>
              <w:instrText xml:space="preserve"> PAGEREF _Toc42093574 \h </w:instrText>
            </w:r>
            <w:r>
              <w:rPr>
                <w:noProof/>
                <w:webHidden/>
              </w:rPr>
            </w:r>
            <w:r>
              <w:rPr>
                <w:noProof/>
                <w:webHidden/>
              </w:rPr>
              <w:fldChar w:fldCharType="separate"/>
            </w:r>
            <w:r>
              <w:rPr>
                <w:noProof/>
                <w:webHidden/>
              </w:rPr>
              <w:t>141</w:t>
            </w:r>
            <w:r>
              <w:rPr>
                <w:noProof/>
                <w:webHidden/>
              </w:rPr>
              <w:fldChar w:fldCharType="end"/>
            </w:r>
          </w:hyperlink>
        </w:p>
        <w:p w14:paraId="18A8CDBC" w14:textId="663B7987" w:rsidR="00454AF4" w:rsidRDefault="00454AF4">
          <w:pPr>
            <w:pStyle w:val="TOC3"/>
            <w:tabs>
              <w:tab w:val="left" w:pos="1200"/>
              <w:tab w:val="right" w:leader="dot" w:pos="9350"/>
            </w:tabs>
            <w:rPr>
              <w:rFonts w:cstheme="minorBidi"/>
              <w:noProof/>
              <w:sz w:val="24"/>
              <w:lang w:val="en-CA" w:bidi="ar-SA"/>
            </w:rPr>
          </w:pPr>
          <w:hyperlink w:anchor="_Toc42093575" w:history="1">
            <w:r w:rsidRPr="00FC2364">
              <w:rPr>
                <w:rStyle w:val="Hyperlink"/>
                <w:noProof/>
              </w:rPr>
              <w:t>9.4.2</w:t>
            </w:r>
            <w:r>
              <w:rPr>
                <w:rFonts w:cstheme="minorBidi"/>
                <w:noProof/>
                <w:sz w:val="24"/>
                <w:lang w:val="en-CA" w:bidi="ar-SA"/>
              </w:rPr>
              <w:tab/>
            </w:r>
            <w:r w:rsidRPr="00FC2364">
              <w:rPr>
                <w:rStyle w:val="Hyperlink"/>
                <w:noProof/>
              </w:rPr>
              <w:t>Process to Update Ontology-x.owl</w:t>
            </w:r>
            <w:r>
              <w:rPr>
                <w:noProof/>
                <w:webHidden/>
              </w:rPr>
              <w:tab/>
            </w:r>
            <w:r>
              <w:rPr>
                <w:noProof/>
                <w:webHidden/>
              </w:rPr>
              <w:fldChar w:fldCharType="begin"/>
            </w:r>
            <w:r>
              <w:rPr>
                <w:noProof/>
                <w:webHidden/>
              </w:rPr>
              <w:instrText xml:space="preserve"> PAGEREF _Toc42093575 \h </w:instrText>
            </w:r>
            <w:r>
              <w:rPr>
                <w:noProof/>
                <w:webHidden/>
              </w:rPr>
            </w:r>
            <w:r>
              <w:rPr>
                <w:noProof/>
                <w:webHidden/>
              </w:rPr>
              <w:fldChar w:fldCharType="separate"/>
            </w:r>
            <w:r>
              <w:rPr>
                <w:noProof/>
                <w:webHidden/>
              </w:rPr>
              <w:t>142</w:t>
            </w:r>
            <w:r>
              <w:rPr>
                <w:noProof/>
                <w:webHidden/>
              </w:rPr>
              <w:fldChar w:fldCharType="end"/>
            </w:r>
          </w:hyperlink>
        </w:p>
        <w:p w14:paraId="1EE95A46" w14:textId="7A9E05E8" w:rsidR="00454AF4" w:rsidRDefault="00454AF4">
          <w:pPr>
            <w:pStyle w:val="TOC3"/>
            <w:tabs>
              <w:tab w:val="left" w:pos="1200"/>
              <w:tab w:val="right" w:leader="dot" w:pos="9350"/>
            </w:tabs>
            <w:rPr>
              <w:rFonts w:cstheme="minorBidi"/>
              <w:noProof/>
              <w:sz w:val="24"/>
              <w:lang w:val="en-CA" w:bidi="ar-SA"/>
            </w:rPr>
          </w:pPr>
          <w:hyperlink w:anchor="_Toc42093576" w:history="1">
            <w:r w:rsidRPr="00FC2364">
              <w:rPr>
                <w:rStyle w:val="Hyperlink"/>
                <w:noProof/>
              </w:rPr>
              <w:t>9.4.3</w:t>
            </w:r>
            <w:r>
              <w:rPr>
                <w:rFonts w:cstheme="minorBidi"/>
                <w:noProof/>
                <w:sz w:val="24"/>
                <w:lang w:val="en-CA" w:bidi="ar-SA"/>
              </w:rPr>
              <w:tab/>
            </w:r>
            <w:r w:rsidRPr="00FC2364">
              <w:rPr>
                <w:rStyle w:val="Hyperlink"/>
                <w:noProof/>
              </w:rPr>
              <w:t>Versioning infrastructure</w:t>
            </w:r>
            <w:r>
              <w:rPr>
                <w:noProof/>
                <w:webHidden/>
              </w:rPr>
              <w:tab/>
            </w:r>
            <w:r>
              <w:rPr>
                <w:noProof/>
                <w:webHidden/>
              </w:rPr>
              <w:fldChar w:fldCharType="begin"/>
            </w:r>
            <w:r>
              <w:rPr>
                <w:noProof/>
                <w:webHidden/>
              </w:rPr>
              <w:instrText xml:space="preserve"> PAGEREF _Toc42093576 \h </w:instrText>
            </w:r>
            <w:r>
              <w:rPr>
                <w:noProof/>
                <w:webHidden/>
              </w:rPr>
            </w:r>
            <w:r>
              <w:rPr>
                <w:noProof/>
                <w:webHidden/>
              </w:rPr>
              <w:fldChar w:fldCharType="separate"/>
            </w:r>
            <w:r>
              <w:rPr>
                <w:noProof/>
                <w:webHidden/>
              </w:rPr>
              <w:t>143</w:t>
            </w:r>
            <w:r>
              <w:rPr>
                <w:noProof/>
                <w:webHidden/>
              </w:rPr>
              <w:fldChar w:fldCharType="end"/>
            </w:r>
          </w:hyperlink>
        </w:p>
        <w:p w14:paraId="7938F303" w14:textId="752E7F1E" w:rsidR="00454AF4" w:rsidRDefault="00454AF4">
          <w:pPr>
            <w:pStyle w:val="TOC1"/>
            <w:rPr>
              <w:rFonts w:cstheme="minorBidi"/>
              <w:noProof/>
              <w:sz w:val="24"/>
              <w:lang w:val="en-CA" w:bidi="ar-SA"/>
            </w:rPr>
          </w:pPr>
          <w:hyperlink w:anchor="_Toc42093577" w:history="1">
            <w:r w:rsidRPr="00FC2364">
              <w:rPr>
                <w:rStyle w:val="Hyperlink"/>
                <w:noProof/>
              </w:rPr>
              <w:t>10</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_Toc42093577 \h </w:instrText>
            </w:r>
            <w:r>
              <w:rPr>
                <w:noProof/>
                <w:webHidden/>
              </w:rPr>
            </w:r>
            <w:r>
              <w:rPr>
                <w:noProof/>
                <w:webHidden/>
              </w:rPr>
              <w:fldChar w:fldCharType="separate"/>
            </w:r>
            <w:r>
              <w:rPr>
                <w:noProof/>
                <w:webHidden/>
              </w:rPr>
              <w:t>145</w:t>
            </w:r>
            <w:r>
              <w:rPr>
                <w:noProof/>
                <w:webHidden/>
              </w:rPr>
              <w:fldChar w:fldCharType="end"/>
            </w:r>
          </w:hyperlink>
        </w:p>
        <w:p w14:paraId="18CFB427" w14:textId="284EE658" w:rsidR="00454AF4" w:rsidRDefault="00454AF4">
          <w:pPr>
            <w:pStyle w:val="TOC1"/>
            <w:rPr>
              <w:rFonts w:cstheme="minorBidi"/>
              <w:noProof/>
              <w:sz w:val="24"/>
              <w:lang w:val="en-CA" w:bidi="ar-SA"/>
            </w:rPr>
          </w:pPr>
          <w:hyperlink w:anchor="_Toc42093578" w:history="1">
            <w:r w:rsidRPr="00FC2364">
              <w:rPr>
                <w:rStyle w:val="Hyperlink"/>
                <w:noProof/>
              </w:rPr>
              <w:t>Acknowledgements</w:t>
            </w:r>
            <w:r>
              <w:rPr>
                <w:noProof/>
                <w:webHidden/>
              </w:rPr>
              <w:tab/>
            </w:r>
            <w:r>
              <w:rPr>
                <w:noProof/>
                <w:webHidden/>
              </w:rPr>
              <w:fldChar w:fldCharType="begin"/>
            </w:r>
            <w:r>
              <w:rPr>
                <w:noProof/>
                <w:webHidden/>
              </w:rPr>
              <w:instrText xml:space="preserve"> PAGEREF _Toc42093578 \h </w:instrText>
            </w:r>
            <w:r>
              <w:rPr>
                <w:noProof/>
                <w:webHidden/>
              </w:rPr>
            </w:r>
            <w:r>
              <w:rPr>
                <w:noProof/>
                <w:webHidden/>
              </w:rPr>
              <w:fldChar w:fldCharType="separate"/>
            </w:r>
            <w:r>
              <w:rPr>
                <w:noProof/>
                <w:webHidden/>
              </w:rPr>
              <w:t>148</w:t>
            </w:r>
            <w:r>
              <w:rPr>
                <w:noProof/>
                <w:webHidden/>
              </w:rPr>
              <w:fldChar w:fldCharType="end"/>
            </w:r>
          </w:hyperlink>
        </w:p>
        <w:p w14:paraId="733EEB98" w14:textId="4645D7F8" w:rsidR="00454AF4" w:rsidRDefault="00454AF4">
          <w:pPr>
            <w:pStyle w:val="TOC1"/>
            <w:rPr>
              <w:rFonts w:cstheme="minorBidi"/>
              <w:noProof/>
              <w:sz w:val="24"/>
              <w:lang w:val="en-CA" w:bidi="ar-SA"/>
            </w:rPr>
          </w:pPr>
          <w:hyperlink w:anchor="_Toc42093579" w:history="1">
            <w:r w:rsidRPr="00FC2364">
              <w:rPr>
                <w:rStyle w:val="Hyperlink"/>
                <w:noProof/>
              </w:rPr>
              <w:t>References</w:t>
            </w:r>
            <w:r>
              <w:rPr>
                <w:noProof/>
                <w:webHidden/>
              </w:rPr>
              <w:tab/>
            </w:r>
            <w:r>
              <w:rPr>
                <w:noProof/>
                <w:webHidden/>
              </w:rPr>
              <w:fldChar w:fldCharType="begin"/>
            </w:r>
            <w:r>
              <w:rPr>
                <w:noProof/>
                <w:webHidden/>
              </w:rPr>
              <w:instrText xml:space="preserve"> PAGEREF _Toc42093579 \h </w:instrText>
            </w:r>
            <w:r>
              <w:rPr>
                <w:noProof/>
                <w:webHidden/>
              </w:rPr>
            </w:r>
            <w:r>
              <w:rPr>
                <w:noProof/>
                <w:webHidden/>
              </w:rPr>
              <w:fldChar w:fldCharType="separate"/>
            </w:r>
            <w:r>
              <w:rPr>
                <w:noProof/>
                <w:webHidden/>
              </w:rPr>
              <w:t>149</w:t>
            </w:r>
            <w:r>
              <w:rPr>
                <w:noProof/>
                <w:webHidden/>
              </w:rPr>
              <w:fldChar w:fldCharType="end"/>
            </w:r>
          </w:hyperlink>
        </w:p>
        <w:p w14:paraId="4FE12599" w14:textId="281FB825" w:rsidR="00454AF4" w:rsidRDefault="00454AF4">
          <w:pPr>
            <w:pStyle w:val="TOC1"/>
            <w:tabs>
              <w:tab w:val="left" w:pos="1440"/>
            </w:tabs>
            <w:rPr>
              <w:rFonts w:cstheme="minorBidi"/>
              <w:noProof/>
              <w:sz w:val="24"/>
              <w:lang w:val="en-CA" w:bidi="ar-SA"/>
            </w:rPr>
          </w:pPr>
          <w:hyperlink w:anchor="_Toc42093580" w:history="1">
            <w:r w:rsidRPr="00FC2364">
              <w:rPr>
                <w:rStyle w:val="Hyperlink"/>
                <w:noProof/>
              </w:rPr>
              <w:t>Appendix A.</w:t>
            </w:r>
            <w:r>
              <w:rPr>
                <w:rFonts w:cstheme="minorBidi"/>
                <w:noProof/>
                <w:sz w:val="24"/>
                <w:lang w:val="en-CA" w:bidi="ar-SA"/>
              </w:rPr>
              <w:tab/>
            </w:r>
            <w:r w:rsidRPr="00FC2364">
              <w:rPr>
                <w:rStyle w:val="Hyperlink"/>
                <w:noProof/>
              </w:rPr>
              <w:t>TASHA Data Mapping</w:t>
            </w:r>
            <w:r>
              <w:rPr>
                <w:noProof/>
                <w:webHidden/>
              </w:rPr>
              <w:tab/>
            </w:r>
            <w:r>
              <w:rPr>
                <w:noProof/>
                <w:webHidden/>
              </w:rPr>
              <w:fldChar w:fldCharType="begin"/>
            </w:r>
            <w:r>
              <w:rPr>
                <w:noProof/>
                <w:webHidden/>
              </w:rPr>
              <w:instrText xml:space="preserve"> PAGEREF _Toc42093580 \h </w:instrText>
            </w:r>
            <w:r>
              <w:rPr>
                <w:noProof/>
                <w:webHidden/>
              </w:rPr>
            </w:r>
            <w:r>
              <w:rPr>
                <w:noProof/>
                <w:webHidden/>
              </w:rPr>
              <w:fldChar w:fldCharType="separate"/>
            </w:r>
            <w:r>
              <w:rPr>
                <w:noProof/>
                <w:webHidden/>
              </w:rPr>
              <w:t>153</w:t>
            </w:r>
            <w:r>
              <w:rPr>
                <w:noProof/>
                <w:webHidden/>
              </w:rPr>
              <w:fldChar w:fldCharType="end"/>
            </w:r>
          </w:hyperlink>
        </w:p>
        <w:p w14:paraId="0B6C3055" w14:textId="7842B5D3" w:rsidR="00454AF4" w:rsidRDefault="00454AF4">
          <w:pPr>
            <w:pStyle w:val="TOC2"/>
            <w:tabs>
              <w:tab w:val="right" w:leader="dot" w:pos="9350"/>
            </w:tabs>
            <w:rPr>
              <w:rFonts w:cstheme="minorBidi"/>
              <w:noProof/>
              <w:sz w:val="24"/>
              <w:lang w:val="en-CA" w:bidi="ar-SA"/>
            </w:rPr>
          </w:pPr>
          <w:hyperlink w:anchor="_Toc42093581" w:history="1">
            <w:r w:rsidRPr="00FC2364">
              <w:rPr>
                <w:rStyle w:val="Hyperlink"/>
                <w:noProof/>
              </w:rPr>
              <w:t>Mapping</w:t>
            </w:r>
            <w:r>
              <w:rPr>
                <w:noProof/>
                <w:webHidden/>
              </w:rPr>
              <w:tab/>
            </w:r>
            <w:r>
              <w:rPr>
                <w:noProof/>
                <w:webHidden/>
              </w:rPr>
              <w:fldChar w:fldCharType="begin"/>
            </w:r>
            <w:r>
              <w:rPr>
                <w:noProof/>
                <w:webHidden/>
              </w:rPr>
              <w:instrText xml:space="preserve"> PAGEREF _Toc42093581 \h </w:instrText>
            </w:r>
            <w:r>
              <w:rPr>
                <w:noProof/>
                <w:webHidden/>
              </w:rPr>
            </w:r>
            <w:r>
              <w:rPr>
                <w:noProof/>
                <w:webHidden/>
              </w:rPr>
              <w:fldChar w:fldCharType="separate"/>
            </w:r>
            <w:r>
              <w:rPr>
                <w:noProof/>
                <w:webHidden/>
              </w:rPr>
              <w:t>153</w:t>
            </w:r>
            <w:r>
              <w:rPr>
                <w:noProof/>
                <w:webHidden/>
              </w:rPr>
              <w:fldChar w:fldCharType="end"/>
            </w:r>
          </w:hyperlink>
        </w:p>
        <w:p w14:paraId="5086E6DF" w14:textId="74353A44" w:rsidR="00454AF4" w:rsidRDefault="00454AF4">
          <w:pPr>
            <w:pStyle w:val="TOC3"/>
            <w:tabs>
              <w:tab w:val="right" w:leader="dot" w:pos="9350"/>
            </w:tabs>
            <w:rPr>
              <w:rFonts w:cstheme="minorBidi"/>
              <w:noProof/>
              <w:sz w:val="24"/>
              <w:lang w:val="en-CA" w:bidi="ar-SA"/>
            </w:rPr>
          </w:pPr>
          <w:hyperlink w:anchor="_Toc42093582" w:history="1">
            <w:r w:rsidRPr="00FC2364">
              <w:rPr>
                <w:rStyle w:val="Hyperlink"/>
                <w:noProof/>
              </w:rPr>
              <w:t>Simulation Metadata</w:t>
            </w:r>
            <w:r>
              <w:rPr>
                <w:noProof/>
                <w:webHidden/>
              </w:rPr>
              <w:tab/>
            </w:r>
            <w:r>
              <w:rPr>
                <w:noProof/>
                <w:webHidden/>
              </w:rPr>
              <w:fldChar w:fldCharType="begin"/>
            </w:r>
            <w:r>
              <w:rPr>
                <w:noProof/>
                <w:webHidden/>
              </w:rPr>
              <w:instrText xml:space="preserve"> PAGEREF _Toc42093582 \h </w:instrText>
            </w:r>
            <w:r>
              <w:rPr>
                <w:noProof/>
                <w:webHidden/>
              </w:rPr>
            </w:r>
            <w:r>
              <w:rPr>
                <w:noProof/>
                <w:webHidden/>
              </w:rPr>
              <w:fldChar w:fldCharType="separate"/>
            </w:r>
            <w:r>
              <w:rPr>
                <w:noProof/>
                <w:webHidden/>
              </w:rPr>
              <w:t>154</w:t>
            </w:r>
            <w:r>
              <w:rPr>
                <w:noProof/>
                <w:webHidden/>
              </w:rPr>
              <w:fldChar w:fldCharType="end"/>
            </w:r>
          </w:hyperlink>
        </w:p>
        <w:p w14:paraId="6253E97A" w14:textId="724AB2F8" w:rsidR="00454AF4" w:rsidRDefault="00454AF4">
          <w:pPr>
            <w:pStyle w:val="TOC3"/>
            <w:tabs>
              <w:tab w:val="right" w:leader="dot" w:pos="9350"/>
            </w:tabs>
            <w:rPr>
              <w:rFonts w:cstheme="minorBidi"/>
              <w:noProof/>
              <w:sz w:val="24"/>
              <w:lang w:val="en-CA" w:bidi="ar-SA"/>
            </w:rPr>
          </w:pPr>
          <w:hyperlink w:anchor="_Toc42093583" w:history="1">
            <w:r w:rsidRPr="00FC2364">
              <w:rPr>
                <w:rStyle w:val="Hyperlink"/>
                <w:noProof/>
              </w:rPr>
              <w:t>Mississauga Zones</w:t>
            </w:r>
            <w:r>
              <w:rPr>
                <w:noProof/>
                <w:webHidden/>
              </w:rPr>
              <w:tab/>
            </w:r>
            <w:r>
              <w:rPr>
                <w:noProof/>
                <w:webHidden/>
              </w:rPr>
              <w:fldChar w:fldCharType="begin"/>
            </w:r>
            <w:r>
              <w:rPr>
                <w:noProof/>
                <w:webHidden/>
              </w:rPr>
              <w:instrText xml:space="preserve"> PAGEREF _Toc42093583 \h </w:instrText>
            </w:r>
            <w:r>
              <w:rPr>
                <w:noProof/>
                <w:webHidden/>
              </w:rPr>
            </w:r>
            <w:r>
              <w:rPr>
                <w:noProof/>
                <w:webHidden/>
              </w:rPr>
              <w:fldChar w:fldCharType="separate"/>
            </w:r>
            <w:r>
              <w:rPr>
                <w:noProof/>
                <w:webHidden/>
              </w:rPr>
              <w:t>154</w:t>
            </w:r>
            <w:r>
              <w:rPr>
                <w:noProof/>
                <w:webHidden/>
              </w:rPr>
              <w:fldChar w:fldCharType="end"/>
            </w:r>
          </w:hyperlink>
        </w:p>
        <w:p w14:paraId="4830DFD0" w14:textId="3113B095" w:rsidR="00454AF4" w:rsidRDefault="00454AF4">
          <w:pPr>
            <w:pStyle w:val="TOC3"/>
            <w:tabs>
              <w:tab w:val="right" w:leader="dot" w:pos="9350"/>
            </w:tabs>
            <w:rPr>
              <w:rFonts w:cstheme="minorBidi"/>
              <w:noProof/>
              <w:sz w:val="24"/>
              <w:lang w:val="en-CA" w:bidi="ar-SA"/>
            </w:rPr>
          </w:pPr>
          <w:hyperlink w:anchor="_Toc42093584" w:history="1">
            <w:r w:rsidRPr="00FC2364">
              <w:rPr>
                <w:rStyle w:val="Hyperlink"/>
                <w:noProof/>
              </w:rPr>
              <w:t>persons.csv</w:t>
            </w:r>
            <w:r>
              <w:rPr>
                <w:noProof/>
                <w:webHidden/>
              </w:rPr>
              <w:tab/>
            </w:r>
            <w:r>
              <w:rPr>
                <w:noProof/>
                <w:webHidden/>
              </w:rPr>
              <w:fldChar w:fldCharType="begin"/>
            </w:r>
            <w:r>
              <w:rPr>
                <w:noProof/>
                <w:webHidden/>
              </w:rPr>
              <w:instrText xml:space="preserve"> PAGEREF _Toc42093584 \h </w:instrText>
            </w:r>
            <w:r>
              <w:rPr>
                <w:noProof/>
                <w:webHidden/>
              </w:rPr>
            </w:r>
            <w:r>
              <w:rPr>
                <w:noProof/>
                <w:webHidden/>
              </w:rPr>
              <w:fldChar w:fldCharType="separate"/>
            </w:r>
            <w:r>
              <w:rPr>
                <w:noProof/>
                <w:webHidden/>
              </w:rPr>
              <w:t>155</w:t>
            </w:r>
            <w:r>
              <w:rPr>
                <w:noProof/>
                <w:webHidden/>
              </w:rPr>
              <w:fldChar w:fldCharType="end"/>
            </w:r>
          </w:hyperlink>
        </w:p>
        <w:p w14:paraId="1606F705" w14:textId="2B6AC246" w:rsidR="00454AF4" w:rsidRDefault="00454AF4">
          <w:pPr>
            <w:pStyle w:val="TOC3"/>
            <w:tabs>
              <w:tab w:val="right" w:leader="dot" w:pos="9350"/>
            </w:tabs>
            <w:rPr>
              <w:rFonts w:cstheme="minorBidi"/>
              <w:noProof/>
              <w:sz w:val="24"/>
              <w:lang w:val="en-CA" w:bidi="ar-SA"/>
            </w:rPr>
          </w:pPr>
          <w:hyperlink w:anchor="_Toc42093585" w:history="1">
            <w:r w:rsidRPr="00FC2364">
              <w:rPr>
                <w:rStyle w:val="Hyperlink"/>
                <w:noProof/>
              </w:rPr>
              <w:t>trips.csv</w:t>
            </w:r>
            <w:r>
              <w:rPr>
                <w:noProof/>
                <w:webHidden/>
              </w:rPr>
              <w:tab/>
            </w:r>
            <w:r>
              <w:rPr>
                <w:noProof/>
                <w:webHidden/>
              </w:rPr>
              <w:fldChar w:fldCharType="begin"/>
            </w:r>
            <w:r>
              <w:rPr>
                <w:noProof/>
                <w:webHidden/>
              </w:rPr>
              <w:instrText xml:space="preserve"> PAGEREF _Toc42093585 \h </w:instrText>
            </w:r>
            <w:r>
              <w:rPr>
                <w:noProof/>
                <w:webHidden/>
              </w:rPr>
            </w:r>
            <w:r>
              <w:rPr>
                <w:noProof/>
                <w:webHidden/>
              </w:rPr>
              <w:fldChar w:fldCharType="separate"/>
            </w:r>
            <w:r>
              <w:rPr>
                <w:noProof/>
                <w:webHidden/>
              </w:rPr>
              <w:t>160</w:t>
            </w:r>
            <w:r>
              <w:rPr>
                <w:noProof/>
                <w:webHidden/>
              </w:rPr>
              <w:fldChar w:fldCharType="end"/>
            </w:r>
          </w:hyperlink>
        </w:p>
        <w:p w14:paraId="243F4718" w14:textId="0F0816AB" w:rsidR="00454AF4" w:rsidRDefault="00454AF4">
          <w:pPr>
            <w:pStyle w:val="TOC3"/>
            <w:tabs>
              <w:tab w:val="right" w:leader="dot" w:pos="9350"/>
            </w:tabs>
            <w:rPr>
              <w:rFonts w:cstheme="minorBidi"/>
              <w:noProof/>
              <w:sz w:val="24"/>
              <w:lang w:val="en-CA" w:bidi="ar-SA"/>
            </w:rPr>
          </w:pPr>
          <w:hyperlink w:anchor="_Toc42093586" w:history="1">
            <w:r w:rsidRPr="00FC2364">
              <w:rPr>
                <w:rStyle w:val="Hyperlink"/>
                <w:noProof/>
              </w:rPr>
              <w:t>trip_modes.csv</w:t>
            </w:r>
            <w:r>
              <w:rPr>
                <w:noProof/>
                <w:webHidden/>
              </w:rPr>
              <w:tab/>
            </w:r>
            <w:r>
              <w:rPr>
                <w:noProof/>
                <w:webHidden/>
              </w:rPr>
              <w:fldChar w:fldCharType="begin"/>
            </w:r>
            <w:r>
              <w:rPr>
                <w:noProof/>
                <w:webHidden/>
              </w:rPr>
              <w:instrText xml:space="preserve"> PAGEREF _Toc42093586 \h </w:instrText>
            </w:r>
            <w:r>
              <w:rPr>
                <w:noProof/>
                <w:webHidden/>
              </w:rPr>
            </w:r>
            <w:r>
              <w:rPr>
                <w:noProof/>
                <w:webHidden/>
              </w:rPr>
              <w:fldChar w:fldCharType="separate"/>
            </w:r>
            <w:r>
              <w:rPr>
                <w:noProof/>
                <w:webHidden/>
              </w:rPr>
              <w:t>162</w:t>
            </w:r>
            <w:r>
              <w:rPr>
                <w:noProof/>
                <w:webHidden/>
              </w:rPr>
              <w:fldChar w:fldCharType="end"/>
            </w:r>
          </w:hyperlink>
        </w:p>
        <w:p w14:paraId="2A973A1D" w14:textId="10723A0F" w:rsidR="00454AF4" w:rsidRDefault="00454AF4">
          <w:pPr>
            <w:pStyle w:val="TOC3"/>
            <w:tabs>
              <w:tab w:val="right" w:leader="dot" w:pos="9350"/>
            </w:tabs>
            <w:rPr>
              <w:rFonts w:cstheme="minorBidi"/>
              <w:noProof/>
              <w:sz w:val="24"/>
              <w:lang w:val="en-CA" w:bidi="ar-SA"/>
            </w:rPr>
          </w:pPr>
          <w:hyperlink w:anchor="_Toc42093587" w:history="1">
            <w:r w:rsidRPr="00FC2364">
              <w:rPr>
                <w:rStyle w:val="Hyperlink"/>
                <w:noProof/>
              </w:rPr>
              <w:t>trip_stations.csv</w:t>
            </w:r>
            <w:r>
              <w:rPr>
                <w:noProof/>
                <w:webHidden/>
              </w:rPr>
              <w:tab/>
            </w:r>
            <w:r>
              <w:rPr>
                <w:noProof/>
                <w:webHidden/>
              </w:rPr>
              <w:fldChar w:fldCharType="begin"/>
            </w:r>
            <w:r>
              <w:rPr>
                <w:noProof/>
                <w:webHidden/>
              </w:rPr>
              <w:instrText xml:space="preserve"> PAGEREF _Toc42093587 \h </w:instrText>
            </w:r>
            <w:r>
              <w:rPr>
                <w:noProof/>
                <w:webHidden/>
              </w:rPr>
            </w:r>
            <w:r>
              <w:rPr>
                <w:noProof/>
                <w:webHidden/>
              </w:rPr>
              <w:fldChar w:fldCharType="separate"/>
            </w:r>
            <w:r>
              <w:rPr>
                <w:noProof/>
                <w:webHidden/>
              </w:rPr>
              <w:t>164</w:t>
            </w:r>
            <w:r>
              <w:rPr>
                <w:noProof/>
                <w:webHidden/>
              </w:rPr>
              <w:fldChar w:fldCharType="end"/>
            </w:r>
          </w:hyperlink>
        </w:p>
        <w:p w14:paraId="069D2E93" w14:textId="435D9767" w:rsidR="00454AF4" w:rsidRDefault="00454AF4">
          <w:pPr>
            <w:pStyle w:val="TOC3"/>
            <w:tabs>
              <w:tab w:val="right" w:leader="dot" w:pos="9350"/>
            </w:tabs>
            <w:rPr>
              <w:rFonts w:cstheme="minorBidi"/>
              <w:noProof/>
              <w:sz w:val="24"/>
              <w:lang w:val="en-CA" w:bidi="ar-SA"/>
            </w:rPr>
          </w:pPr>
          <w:hyperlink w:anchor="_Toc42093588" w:history="1">
            <w:r w:rsidRPr="00FC2364">
              <w:rPr>
                <w:rStyle w:val="Hyperlink"/>
                <w:noProof/>
              </w:rPr>
              <w:t>facilitate_passenger.csv</w:t>
            </w:r>
            <w:r>
              <w:rPr>
                <w:noProof/>
                <w:webHidden/>
              </w:rPr>
              <w:tab/>
            </w:r>
            <w:r>
              <w:rPr>
                <w:noProof/>
                <w:webHidden/>
              </w:rPr>
              <w:fldChar w:fldCharType="begin"/>
            </w:r>
            <w:r>
              <w:rPr>
                <w:noProof/>
                <w:webHidden/>
              </w:rPr>
              <w:instrText xml:space="preserve"> PAGEREF _Toc42093588 \h </w:instrText>
            </w:r>
            <w:r>
              <w:rPr>
                <w:noProof/>
                <w:webHidden/>
              </w:rPr>
            </w:r>
            <w:r>
              <w:rPr>
                <w:noProof/>
                <w:webHidden/>
              </w:rPr>
              <w:fldChar w:fldCharType="separate"/>
            </w:r>
            <w:r>
              <w:rPr>
                <w:noProof/>
                <w:webHidden/>
              </w:rPr>
              <w:t>166</w:t>
            </w:r>
            <w:r>
              <w:rPr>
                <w:noProof/>
                <w:webHidden/>
              </w:rPr>
              <w:fldChar w:fldCharType="end"/>
            </w:r>
          </w:hyperlink>
        </w:p>
        <w:p w14:paraId="57106E2E" w14:textId="3359B38F" w:rsidR="00454AF4" w:rsidRDefault="00454AF4">
          <w:pPr>
            <w:pStyle w:val="TOC2"/>
            <w:tabs>
              <w:tab w:val="left" w:pos="960"/>
              <w:tab w:val="right" w:leader="dot" w:pos="9350"/>
            </w:tabs>
            <w:rPr>
              <w:rFonts w:cstheme="minorBidi"/>
              <w:noProof/>
              <w:sz w:val="24"/>
              <w:lang w:val="en-CA" w:bidi="ar-SA"/>
            </w:rPr>
          </w:pPr>
          <w:hyperlink w:anchor="_Toc42093589" w:history="1">
            <w:r w:rsidRPr="00FC2364">
              <w:rPr>
                <w:rStyle w:val="Hyperlink"/>
                <w:rFonts w:ascii="Times New Roman" w:hAnsi="Times New Roman"/>
                <w:noProof/>
                <w:snapToGrid w:val="0"/>
                <w:w w:val="0"/>
              </w:rPr>
              <w:t>10.1</w:t>
            </w:r>
            <w:r>
              <w:rPr>
                <w:rFonts w:cstheme="minorBidi"/>
                <w:noProof/>
                <w:sz w:val="24"/>
                <w:lang w:val="en-CA" w:bidi="ar-SA"/>
              </w:rPr>
              <w:tab/>
            </w:r>
            <w:r w:rsidRPr="00FC2364">
              <w:rPr>
                <w:rStyle w:val="Hyperlink"/>
                <w:noProof/>
              </w:rPr>
              <w:t>Future Work</w:t>
            </w:r>
            <w:r>
              <w:rPr>
                <w:noProof/>
                <w:webHidden/>
              </w:rPr>
              <w:tab/>
            </w:r>
            <w:r>
              <w:rPr>
                <w:noProof/>
                <w:webHidden/>
              </w:rPr>
              <w:fldChar w:fldCharType="begin"/>
            </w:r>
            <w:r>
              <w:rPr>
                <w:noProof/>
                <w:webHidden/>
              </w:rPr>
              <w:instrText xml:space="preserve"> PAGEREF _Toc42093589 \h </w:instrText>
            </w:r>
            <w:r>
              <w:rPr>
                <w:noProof/>
                <w:webHidden/>
              </w:rPr>
            </w:r>
            <w:r>
              <w:rPr>
                <w:noProof/>
                <w:webHidden/>
              </w:rPr>
              <w:fldChar w:fldCharType="separate"/>
            </w:r>
            <w:r>
              <w:rPr>
                <w:noProof/>
                <w:webHidden/>
              </w:rPr>
              <w:t>167</w:t>
            </w:r>
            <w:r>
              <w:rPr>
                <w:noProof/>
                <w:webHidden/>
              </w:rPr>
              <w:fldChar w:fldCharType="end"/>
            </w:r>
          </w:hyperlink>
        </w:p>
        <w:p w14:paraId="2C5FBE11" w14:textId="7CA2C2F7" w:rsidR="00454AF4" w:rsidRDefault="00454AF4">
          <w:pPr>
            <w:pStyle w:val="TOC1"/>
            <w:tabs>
              <w:tab w:val="left" w:pos="1440"/>
            </w:tabs>
            <w:rPr>
              <w:rFonts w:cstheme="minorBidi"/>
              <w:noProof/>
              <w:sz w:val="24"/>
              <w:lang w:val="en-CA" w:bidi="ar-SA"/>
            </w:rPr>
          </w:pPr>
          <w:hyperlink w:anchor="_Toc42093590" w:history="1">
            <w:r w:rsidRPr="00FC2364">
              <w:rPr>
                <w:rStyle w:val="Hyperlink"/>
                <w:noProof/>
              </w:rPr>
              <w:t>Appendix B.</w:t>
            </w:r>
            <w:r>
              <w:rPr>
                <w:rFonts w:cstheme="minorBidi"/>
                <w:noProof/>
                <w:sz w:val="24"/>
                <w:lang w:val="en-CA" w:bidi="ar-SA"/>
              </w:rPr>
              <w:tab/>
            </w:r>
            <w:r w:rsidRPr="00FC2364">
              <w:rPr>
                <w:rStyle w:val="Hyperlink"/>
                <w:noProof/>
              </w:rPr>
              <w:t>Transit Data Mapping</w:t>
            </w:r>
            <w:r>
              <w:rPr>
                <w:noProof/>
                <w:webHidden/>
              </w:rPr>
              <w:tab/>
            </w:r>
            <w:r>
              <w:rPr>
                <w:noProof/>
                <w:webHidden/>
              </w:rPr>
              <w:fldChar w:fldCharType="begin"/>
            </w:r>
            <w:r>
              <w:rPr>
                <w:noProof/>
                <w:webHidden/>
              </w:rPr>
              <w:instrText xml:space="preserve"> PAGEREF _Toc42093590 \h </w:instrText>
            </w:r>
            <w:r>
              <w:rPr>
                <w:noProof/>
                <w:webHidden/>
              </w:rPr>
            </w:r>
            <w:r>
              <w:rPr>
                <w:noProof/>
                <w:webHidden/>
              </w:rPr>
              <w:fldChar w:fldCharType="separate"/>
            </w:r>
            <w:r>
              <w:rPr>
                <w:noProof/>
                <w:webHidden/>
              </w:rPr>
              <w:t>168</w:t>
            </w:r>
            <w:r>
              <w:rPr>
                <w:noProof/>
                <w:webHidden/>
              </w:rPr>
              <w:fldChar w:fldCharType="end"/>
            </w:r>
          </w:hyperlink>
        </w:p>
        <w:p w14:paraId="700B6678" w14:textId="30D58453" w:rsidR="00454AF4" w:rsidRDefault="00454AF4">
          <w:pPr>
            <w:pStyle w:val="TOC2"/>
            <w:tabs>
              <w:tab w:val="right" w:leader="dot" w:pos="9350"/>
            </w:tabs>
            <w:rPr>
              <w:rFonts w:cstheme="minorBidi"/>
              <w:noProof/>
              <w:sz w:val="24"/>
              <w:lang w:val="en-CA" w:bidi="ar-SA"/>
            </w:rPr>
          </w:pPr>
          <w:hyperlink w:anchor="_Toc42093591" w:history="1">
            <w:r w:rsidRPr="00FC2364">
              <w:rPr>
                <w:rStyle w:val="Hyperlink"/>
                <w:noProof/>
              </w:rPr>
              <w:t>Subway &amp; SRT Logs (December 2018)</w:t>
            </w:r>
            <w:r>
              <w:rPr>
                <w:noProof/>
                <w:webHidden/>
              </w:rPr>
              <w:tab/>
            </w:r>
            <w:r>
              <w:rPr>
                <w:noProof/>
                <w:webHidden/>
              </w:rPr>
              <w:fldChar w:fldCharType="begin"/>
            </w:r>
            <w:r>
              <w:rPr>
                <w:noProof/>
                <w:webHidden/>
              </w:rPr>
              <w:instrText xml:space="preserve"> PAGEREF _Toc42093591 \h </w:instrText>
            </w:r>
            <w:r>
              <w:rPr>
                <w:noProof/>
                <w:webHidden/>
              </w:rPr>
            </w:r>
            <w:r>
              <w:rPr>
                <w:noProof/>
                <w:webHidden/>
              </w:rPr>
              <w:fldChar w:fldCharType="separate"/>
            </w:r>
            <w:r>
              <w:rPr>
                <w:noProof/>
                <w:webHidden/>
              </w:rPr>
              <w:t>168</w:t>
            </w:r>
            <w:r>
              <w:rPr>
                <w:noProof/>
                <w:webHidden/>
              </w:rPr>
              <w:fldChar w:fldCharType="end"/>
            </w:r>
          </w:hyperlink>
        </w:p>
        <w:p w14:paraId="0066F0B3" w14:textId="0451D34B" w:rsidR="00454AF4" w:rsidRDefault="00454AF4">
          <w:pPr>
            <w:pStyle w:val="TOC2"/>
            <w:tabs>
              <w:tab w:val="right" w:leader="dot" w:pos="9350"/>
            </w:tabs>
            <w:rPr>
              <w:rFonts w:cstheme="minorBidi"/>
              <w:noProof/>
              <w:sz w:val="24"/>
              <w:lang w:val="en-CA" w:bidi="ar-SA"/>
            </w:rPr>
          </w:pPr>
          <w:hyperlink w:anchor="_Toc42093592" w:history="1">
            <w:r w:rsidRPr="00FC2364">
              <w:rPr>
                <w:rStyle w:val="Hyperlink"/>
                <w:noProof/>
              </w:rPr>
              <w:t>AVL Data (TTC NVAS XML Feed)</w:t>
            </w:r>
            <w:r>
              <w:rPr>
                <w:noProof/>
                <w:webHidden/>
              </w:rPr>
              <w:tab/>
            </w:r>
            <w:r>
              <w:rPr>
                <w:noProof/>
                <w:webHidden/>
              </w:rPr>
              <w:fldChar w:fldCharType="begin"/>
            </w:r>
            <w:r>
              <w:rPr>
                <w:noProof/>
                <w:webHidden/>
              </w:rPr>
              <w:instrText xml:space="preserve"> PAGEREF _Toc42093592 \h </w:instrText>
            </w:r>
            <w:r>
              <w:rPr>
                <w:noProof/>
                <w:webHidden/>
              </w:rPr>
            </w:r>
            <w:r>
              <w:rPr>
                <w:noProof/>
                <w:webHidden/>
              </w:rPr>
              <w:fldChar w:fldCharType="separate"/>
            </w:r>
            <w:r>
              <w:rPr>
                <w:noProof/>
                <w:webHidden/>
              </w:rPr>
              <w:t>170</w:t>
            </w:r>
            <w:r>
              <w:rPr>
                <w:noProof/>
                <w:webHidden/>
              </w:rPr>
              <w:fldChar w:fldCharType="end"/>
            </w:r>
          </w:hyperlink>
        </w:p>
        <w:p w14:paraId="082CB41C" w14:textId="0A9804B0" w:rsidR="00454AF4" w:rsidRDefault="00454AF4">
          <w:pPr>
            <w:pStyle w:val="TOC2"/>
            <w:tabs>
              <w:tab w:val="right" w:leader="dot" w:pos="9350"/>
            </w:tabs>
            <w:rPr>
              <w:rFonts w:cstheme="minorBidi"/>
              <w:noProof/>
              <w:sz w:val="24"/>
              <w:lang w:val="en-CA" w:bidi="ar-SA"/>
            </w:rPr>
          </w:pPr>
          <w:hyperlink w:anchor="_Toc42093593" w:history="1">
            <w:r w:rsidRPr="00FC2364">
              <w:rPr>
                <w:rStyle w:val="Hyperlink"/>
                <w:noProof/>
              </w:rPr>
              <w:t>TTC Routes &amp; Schedules (gtfs)</w:t>
            </w:r>
            <w:r>
              <w:rPr>
                <w:noProof/>
                <w:webHidden/>
              </w:rPr>
              <w:tab/>
            </w:r>
            <w:r>
              <w:rPr>
                <w:noProof/>
                <w:webHidden/>
              </w:rPr>
              <w:fldChar w:fldCharType="begin"/>
            </w:r>
            <w:r>
              <w:rPr>
                <w:noProof/>
                <w:webHidden/>
              </w:rPr>
              <w:instrText xml:space="preserve"> PAGEREF _Toc42093593 \h </w:instrText>
            </w:r>
            <w:r>
              <w:rPr>
                <w:noProof/>
                <w:webHidden/>
              </w:rPr>
            </w:r>
            <w:r>
              <w:rPr>
                <w:noProof/>
                <w:webHidden/>
              </w:rPr>
              <w:fldChar w:fldCharType="separate"/>
            </w:r>
            <w:r>
              <w:rPr>
                <w:noProof/>
                <w:webHidden/>
              </w:rPr>
              <w:t>173</w:t>
            </w:r>
            <w:r>
              <w:rPr>
                <w:noProof/>
                <w:webHidden/>
              </w:rPr>
              <w:fldChar w:fldCharType="end"/>
            </w:r>
          </w:hyperlink>
        </w:p>
        <w:p w14:paraId="360648AD" w14:textId="599848E8" w:rsidR="00454AF4" w:rsidRDefault="00454AF4">
          <w:pPr>
            <w:pStyle w:val="TOC3"/>
            <w:tabs>
              <w:tab w:val="right" w:leader="dot" w:pos="9350"/>
            </w:tabs>
            <w:rPr>
              <w:rFonts w:cstheme="minorBidi"/>
              <w:noProof/>
              <w:sz w:val="24"/>
              <w:lang w:val="en-CA" w:bidi="ar-SA"/>
            </w:rPr>
          </w:pPr>
          <w:hyperlink w:anchor="_Toc42093594" w:history="1">
            <w:r w:rsidRPr="00FC2364">
              <w:rPr>
                <w:rStyle w:val="Hyperlink"/>
                <w:noProof/>
                <w:lang w:val="en-CA"/>
              </w:rPr>
              <w:t>agency.txt</w:t>
            </w:r>
            <w:r>
              <w:rPr>
                <w:noProof/>
                <w:webHidden/>
              </w:rPr>
              <w:tab/>
            </w:r>
            <w:r>
              <w:rPr>
                <w:noProof/>
                <w:webHidden/>
              </w:rPr>
              <w:fldChar w:fldCharType="begin"/>
            </w:r>
            <w:r>
              <w:rPr>
                <w:noProof/>
                <w:webHidden/>
              </w:rPr>
              <w:instrText xml:space="preserve"> PAGEREF _Toc42093594 \h </w:instrText>
            </w:r>
            <w:r>
              <w:rPr>
                <w:noProof/>
                <w:webHidden/>
              </w:rPr>
            </w:r>
            <w:r>
              <w:rPr>
                <w:noProof/>
                <w:webHidden/>
              </w:rPr>
              <w:fldChar w:fldCharType="separate"/>
            </w:r>
            <w:r>
              <w:rPr>
                <w:noProof/>
                <w:webHidden/>
              </w:rPr>
              <w:t>173</w:t>
            </w:r>
            <w:r>
              <w:rPr>
                <w:noProof/>
                <w:webHidden/>
              </w:rPr>
              <w:fldChar w:fldCharType="end"/>
            </w:r>
          </w:hyperlink>
        </w:p>
        <w:p w14:paraId="2A1EE709" w14:textId="76C3EE2F" w:rsidR="00454AF4" w:rsidRDefault="00454AF4">
          <w:pPr>
            <w:pStyle w:val="TOC3"/>
            <w:tabs>
              <w:tab w:val="right" w:leader="dot" w:pos="9350"/>
            </w:tabs>
            <w:rPr>
              <w:rFonts w:cstheme="minorBidi"/>
              <w:noProof/>
              <w:sz w:val="24"/>
              <w:lang w:val="en-CA" w:bidi="ar-SA"/>
            </w:rPr>
          </w:pPr>
          <w:hyperlink w:anchor="_Toc42093595" w:history="1">
            <w:r w:rsidRPr="00FC2364">
              <w:rPr>
                <w:rStyle w:val="Hyperlink"/>
                <w:noProof/>
                <w:lang w:val="en-CA"/>
              </w:rPr>
              <w:t>calendar_dates.txt</w:t>
            </w:r>
            <w:r>
              <w:rPr>
                <w:noProof/>
                <w:webHidden/>
              </w:rPr>
              <w:tab/>
            </w:r>
            <w:r>
              <w:rPr>
                <w:noProof/>
                <w:webHidden/>
              </w:rPr>
              <w:fldChar w:fldCharType="begin"/>
            </w:r>
            <w:r>
              <w:rPr>
                <w:noProof/>
                <w:webHidden/>
              </w:rPr>
              <w:instrText xml:space="preserve"> PAGEREF _Toc42093595 \h </w:instrText>
            </w:r>
            <w:r>
              <w:rPr>
                <w:noProof/>
                <w:webHidden/>
              </w:rPr>
            </w:r>
            <w:r>
              <w:rPr>
                <w:noProof/>
                <w:webHidden/>
              </w:rPr>
              <w:fldChar w:fldCharType="separate"/>
            </w:r>
            <w:r>
              <w:rPr>
                <w:noProof/>
                <w:webHidden/>
              </w:rPr>
              <w:t>174</w:t>
            </w:r>
            <w:r>
              <w:rPr>
                <w:noProof/>
                <w:webHidden/>
              </w:rPr>
              <w:fldChar w:fldCharType="end"/>
            </w:r>
          </w:hyperlink>
        </w:p>
        <w:p w14:paraId="7E9218C9" w14:textId="0699BD8F" w:rsidR="00454AF4" w:rsidRDefault="00454AF4">
          <w:pPr>
            <w:pStyle w:val="TOC3"/>
            <w:tabs>
              <w:tab w:val="right" w:leader="dot" w:pos="9350"/>
            </w:tabs>
            <w:rPr>
              <w:rFonts w:cstheme="minorBidi"/>
              <w:noProof/>
              <w:sz w:val="24"/>
              <w:lang w:val="en-CA" w:bidi="ar-SA"/>
            </w:rPr>
          </w:pPr>
          <w:hyperlink w:anchor="_Toc42093596" w:history="1">
            <w:r w:rsidRPr="00FC2364">
              <w:rPr>
                <w:rStyle w:val="Hyperlink"/>
                <w:noProof/>
                <w:lang w:val="en-CA"/>
              </w:rPr>
              <w:t>calendar.txt</w:t>
            </w:r>
            <w:r>
              <w:rPr>
                <w:noProof/>
                <w:webHidden/>
              </w:rPr>
              <w:tab/>
            </w:r>
            <w:r>
              <w:rPr>
                <w:noProof/>
                <w:webHidden/>
              </w:rPr>
              <w:fldChar w:fldCharType="begin"/>
            </w:r>
            <w:r>
              <w:rPr>
                <w:noProof/>
                <w:webHidden/>
              </w:rPr>
              <w:instrText xml:space="preserve"> PAGEREF _Toc42093596 \h </w:instrText>
            </w:r>
            <w:r>
              <w:rPr>
                <w:noProof/>
                <w:webHidden/>
              </w:rPr>
            </w:r>
            <w:r>
              <w:rPr>
                <w:noProof/>
                <w:webHidden/>
              </w:rPr>
              <w:fldChar w:fldCharType="separate"/>
            </w:r>
            <w:r>
              <w:rPr>
                <w:noProof/>
                <w:webHidden/>
              </w:rPr>
              <w:t>175</w:t>
            </w:r>
            <w:r>
              <w:rPr>
                <w:noProof/>
                <w:webHidden/>
              </w:rPr>
              <w:fldChar w:fldCharType="end"/>
            </w:r>
          </w:hyperlink>
        </w:p>
        <w:p w14:paraId="45CDD307" w14:textId="4C0990D6" w:rsidR="00454AF4" w:rsidRDefault="00454AF4">
          <w:pPr>
            <w:pStyle w:val="TOC3"/>
            <w:tabs>
              <w:tab w:val="right" w:leader="dot" w:pos="9350"/>
            </w:tabs>
            <w:rPr>
              <w:rFonts w:cstheme="minorBidi"/>
              <w:noProof/>
              <w:sz w:val="24"/>
              <w:lang w:val="en-CA" w:bidi="ar-SA"/>
            </w:rPr>
          </w:pPr>
          <w:hyperlink w:anchor="_Toc42093597" w:history="1">
            <w:r w:rsidRPr="00FC2364">
              <w:rPr>
                <w:rStyle w:val="Hyperlink"/>
                <w:noProof/>
                <w:lang w:val="en-CA"/>
              </w:rPr>
              <w:t>routes.txt</w:t>
            </w:r>
            <w:r>
              <w:rPr>
                <w:noProof/>
                <w:webHidden/>
              </w:rPr>
              <w:tab/>
            </w:r>
            <w:r>
              <w:rPr>
                <w:noProof/>
                <w:webHidden/>
              </w:rPr>
              <w:fldChar w:fldCharType="begin"/>
            </w:r>
            <w:r>
              <w:rPr>
                <w:noProof/>
                <w:webHidden/>
              </w:rPr>
              <w:instrText xml:space="preserve"> PAGEREF _Toc42093597 \h </w:instrText>
            </w:r>
            <w:r>
              <w:rPr>
                <w:noProof/>
                <w:webHidden/>
              </w:rPr>
            </w:r>
            <w:r>
              <w:rPr>
                <w:noProof/>
                <w:webHidden/>
              </w:rPr>
              <w:fldChar w:fldCharType="separate"/>
            </w:r>
            <w:r>
              <w:rPr>
                <w:noProof/>
                <w:webHidden/>
              </w:rPr>
              <w:t>176</w:t>
            </w:r>
            <w:r>
              <w:rPr>
                <w:noProof/>
                <w:webHidden/>
              </w:rPr>
              <w:fldChar w:fldCharType="end"/>
            </w:r>
          </w:hyperlink>
        </w:p>
        <w:p w14:paraId="04257EB3" w14:textId="32CBA08E" w:rsidR="00454AF4" w:rsidRDefault="00454AF4">
          <w:pPr>
            <w:pStyle w:val="TOC3"/>
            <w:tabs>
              <w:tab w:val="right" w:leader="dot" w:pos="9350"/>
            </w:tabs>
            <w:rPr>
              <w:rFonts w:cstheme="minorBidi"/>
              <w:noProof/>
              <w:sz w:val="24"/>
              <w:lang w:val="en-CA" w:bidi="ar-SA"/>
            </w:rPr>
          </w:pPr>
          <w:hyperlink w:anchor="_Toc42093598" w:history="1">
            <w:r w:rsidRPr="00FC2364">
              <w:rPr>
                <w:rStyle w:val="Hyperlink"/>
                <w:noProof/>
                <w:lang w:val="en-CA"/>
              </w:rPr>
              <w:t>shapes.txt</w:t>
            </w:r>
            <w:r>
              <w:rPr>
                <w:noProof/>
                <w:webHidden/>
              </w:rPr>
              <w:tab/>
            </w:r>
            <w:r>
              <w:rPr>
                <w:noProof/>
                <w:webHidden/>
              </w:rPr>
              <w:fldChar w:fldCharType="begin"/>
            </w:r>
            <w:r>
              <w:rPr>
                <w:noProof/>
                <w:webHidden/>
              </w:rPr>
              <w:instrText xml:space="preserve"> PAGEREF _Toc42093598 \h </w:instrText>
            </w:r>
            <w:r>
              <w:rPr>
                <w:noProof/>
                <w:webHidden/>
              </w:rPr>
            </w:r>
            <w:r>
              <w:rPr>
                <w:noProof/>
                <w:webHidden/>
              </w:rPr>
              <w:fldChar w:fldCharType="separate"/>
            </w:r>
            <w:r>
              <w:rPr>
                <w:noProof/>
                <w:webHidden/>
              </w:rPr>
              <w:t>177</w:t>
            </w:r>
            <w:r>
              <w:rPr>
                <w:noProof/>
                <w:webHidden/>
              </w:rPr>
              <w:fldChar w:fldCharType="end"/>
            </w:r>
          </w:hyperlink>
        </w:p>
        <w:p w14:paraId="2D7A539F" w14:textId="04495289" w:rsidR="00454AF4" w:rsidRDefault="00454AF4">
          <w:pPr>
            <w:pStyle w:val="TOC3"/>
            <w:tabs>
              <w:tab w:val="right" w:leader="dot" w:pos="9350"/>
            </w:tabs>
            <w:rPr>
              <w:rFonts w:cstheme="minorBidi"/>
              <w:noProof/>
              <w:sz w:val="24"/>
              <w:lang w:val="en-CA" w:bidi="ar-SA"/>
            </w:rPr>
          </w:pPr>
          <w:hyperlink w:anchor="_Toc42093599" w:history="1">
            <w:r w:rsidRPr="00FC2364">
              <w:rPr>
                <w:rStyle w:val="Hyperlink"/>
                <w:noProof/>
                <w:lang w:val="en-CA"/>
              </w:rPr>
              <w:t>stop_times.txt</w:t>
            </w:r>
            <w:r>
              <w:rPr>
                <w:noProof/>
                <w:webHidden/>
              </w:rPr>
              <w:tab/>
            </w:r>
            <w:r>
              <w:rPr>
                <w:noProof/>
                <w:webHidden/>
              </w:rPr>
              <w:fldChar w:fldCharType="begin"/>
            </w:r>
            <w:r>
              <w:rPr>
                <w:noProof/>
                <w:webHidden/>
              </w:rPr>
              <w:instrText xml:space="preserve"> PAGEREF _Toc42093599 \h </w:instrText>
            </w:r>
            <w:r>
              <w:rPr>
                <w:noProof/>
                <w:webHidden/>
              </w:rPr>
            </w:r>
            <w:r>
              <w:rPr>
                <w:noProof/>
                <w:webHidden/>
              </w:rPr>
              <w:fldChar w:fldCharType="separate"/>
            </w:r>
            <w:r>
              <w:rPr>
                <w:noProof/>
                <w:webHidden/>
              </w:rPr>
              <w:t>180</w:t>
            </w:r>
            <w:r>
              <w:rPr>
                <w:noProof/>
                <w:webHidden/>
              </w:rPr>
              <w:fldChar w:fldCharType="end"/>
            </w:r>
          </w:hyperlink>
        </w:p>
        <w:p w14:paraId="48E6D640" w14:textId="49B8699B" w:rsidR="00454AF4" w:rsidRDefault="00454AF4">
          <w:pPr>
            <w:pStyle w:val="TOC3"/>
            <w:tabs>
              <w:tab w:val="right" w:leader="dot" w:pos="9350"/>
            </w:tabs>
            <w:rPr>
              <w:rFonts w:cstheme="minorBidi"/>
              <w:noProof/>
              <w:sz w:val="24"/>
              <w:lang w:val="en-CA" w:bidi="ar-SA"/>
            </w:rPr>
          </w:pPr>
          <w:hyperlink w:anchor="_Toc42093600" w:history="1">
            <w:r w:rsidRPr="00FC2364">
              <w:rPr>
                <w:rStyle w:val="Hyperlink"/>
                <w:noProof/>
                <w:lang w:val="en-CA"/>
              </w:rPr>
              <w:t>stops.txt</w:t>
            </w:r>
            <w:r>
              <w:rPr>
                <w:noProof/>
                <w:webHidden/>
              </w:rPr>
              <w:tab/>
            </w:r>
            <w:r>
              <w:rPr>
                <w:noProof/>
                <w:webHidden/>
              </w:rPr>
              <w:fldChar w:fldCharType="begin"/>
            </w:r>
            <w:r>
              <w:rPr>
                <w:noProof/>
                <w:webHidden/>
              </w:rPr>
              <w:instrText xml:space="preserve"> PAGEREF _Toc42093600 \h </w:instrText>
            </w:r>
            <w:r>
              <w:rPr>
                <w:noProof/>
                <w:webHidden/>
              </w:rPr>
            </w:r>
            <w:r>
              <w:rPr>
                <w:noProof/>
                <w:webHidden/>
              </w:rPr>
              <w:fldChar w:fldCharType="separate"/>
            </w:r>
            <w:r>
              <w:rPr>
                <w:noProof/>
                <w:webHidden/>
              </w:rPr>
              <w:t>182</w:t>
            </w:r>
            <w:r>
              <w:rPr>
                <w:noProof/>
                <w:webHidden/>
              </w:rPr>
              <w:fldChar w:fldCharType="end"/>
            </w:r>
          </w:hyperlink>
        </w:p>
        <w:p w14:paraId="5AB626C5" w14:textId="6C078603" w:rsidR="00454AF4" w:rsidRDefault="00454AF4">
          <w:pPr>
            <w:pStyle w:val="TOC3"/>
            <w:tabs>
              <w:tab w:val="right" w:leader="dot" w:pos="9350"/>
            </w:tabs>
            <w:rPr>
              <w:rFonts w:cstheme="minorBidi"/>
              <w:noProof/>
              <w:sz w:val="24"/>
              <w:lang w:val="en-CA" w:bidi="ar-SA"/>
            </w:rPr>
          </w:pPr>
          <w:hyperlink w:anchor="_Toc42093601" w:history="1">
            <w:r w:rsidRPr="00FC2364">
              <w:rPr>
                <w:rStyle w:val="Hyperlink"/>
                <w:noProof/>
                <w:lang w:val="en-CA"/>
              </w:rPr>
              <w:t>trips.txt</w:t>
            </w:r>
            <w:r>
              <w:rPr>
                <w:noProof/>
                <w:webHidden/>
              </w:rPr>
              <w:tab/>
            </w:r>
            <w:r>
              <w:rPr>
                <w:noProof/>
                <w:webHidden/>
              </w:rPr>
              <w:fldChar w:fldCharType="begin"/>
            </w:r>
            <w:r>
              <w:rPr>
                <w:noProof/>
                <w:webHidden/>
              </w:rPr>
              <w:instrText xml:space="preserve"> PAGEREF _Toc42093601 \h </w:instrText>
            </w:r>
            <w:r>
              <w:rPr>
                <w:noProof/>
                <w:webHidden/>
              </w:rPr>
            </w:r>
            <w:r>
              <w:rPr>
                <w:noProof/>
                <w:webHidden/>
              </w:rPr>
              <w:fldChar w:fldCharType="separate"/>
            </w:r>
            <w:r>
              <w:rPr>
                <w:noProof/>
                <w:webHidden/>
              </w:rPr>
              <w:t>184</w:t>
            </w:r>
            <w:r>
              <w:rPr>
                <w:noProof/>
                <w:webHidden/>
              </w:rPr>
              <w:fldChar w:fldCharType="end"/>
            </w:r>
          </w:hyperlink>
        </w:p>
        <w:p w14:paraId="18FA4563" w14:textId="10EE747A" w:rsidR="00454AF4" w:rsidRDefault="00454AF4">
          <w:pPr>
            <w:pStyle w:val="TOC1"/>
            <w:tabs>
              <w:tab w:val="left" w:pos="1440"/>
            </w:tabs>
            <w:rPr>
              <w:rFonts w:cstheme="minorBidi"/>
              <w:noProof/>
              <w:sz w:val="24"/>
              <w:lang w:val="en-CA" w:bidi="ar-SA"/>
            </w:rPr>
          </w:pPr>
          <w:hyperlink w:anchor="_Toc42093602" w:history="1">
            <w:r w:rsidRPr="00FC2364">
              <w:rPr>
                <w:rStyle w:val="Hyperlink"/>
                <w:noProof/>
              </w:rPr>
              <w:t>Appendix C.</w:t>
            </w:r>
            <w:r>
              <w:rPr>
                <w:rFonts w:cstheme="minorBidi"/>
                <w:noProof/>
                <w:sz w:val="24"/>
                <w:lang w:val="en-CA" w:bidi="ar-SA"/>
              </w:rPr>
              <w:tab/>
            </w:r>
            <w:r w:rsidRPr="00FC2364">
              <w:rPr>
                <w:rStyle w:val="Hyperlink"/>
                <w:noProof/>
              </w:rPr>
              <w:t>Loop Detector Data Mapping</w:t>
            </w:r>
            <w:r>
              <w:rPr>
                <w:noProof/>
                <w:webHidden/>
              </w:rPr>
              <w:tab/>
            </w:r>
            <w:r>
              <w:rPr>
                <w:noProof/>
                <w:webHidden/>
              </w:rPr>
              <w:fldChar w:fldCharType="begin"/>
            </w:r>
            <w:r>
              <w:rPr>
                <w:noProof/>
                <w:webHidden/>
              </w:rPr>
              <w:instrText xml:space="preserve"> PAGEREF _Toc42093602 \h </w:instrText>
            </w:r>
            <w:r>
              <w:rPr>
                <w:noProof/>
                <w:webHidden/>
              </w:rPr>
            </w:r>
            <w:r>
              <w:rPr>
                <w:noProof/>
                <w:webHidden/>
              </w:rPr>
              <w:fldChar w:fldCharType="separate"/>
            </w:r>
            <w:r>
              <w:rPr>
                <w:noProof/>
                <w:webHidden/>
              </w:rPr>
              <w:t>187</w:t>
            </w:r>
            <w:r>
              <w:rPr>
                <w:noProof/>
                <w:webHidden/>
              </w:rPr>
              <w:fldChar w:fldCharType="end"/>
            </w:r>
          </w:hyperlink>
        </w:p>
        <w:p w14:paraId="54449711" w14:textId="6DE35807" w:rsidR="00454AF4" w:rsidRDefault="00454AF4">
          <w:pPr>
            <w:pStyle w:val="TOC1"/>
            <w:tabs>
              <w:tab w:val="left" w:pos="1440"/>
            </w:tabs>
            <w:rPr>
              <w:rFonts w:cstheme="minorBidi"/>
              <w:noProof/>
              <w:sz w:val="24"/>
              <w:lang w:val="en-CA" w:bidi="ar-SA"/>
            </w:rPr>
          </w:pPr>
          <w:hyperlink w:anchor="_Toc42093603" w:history="1">
            <w:r w:rsidRPr="00FC2364">
              <w:rPr>
                <w:rStyle w:val="Hyperlink"/>
                <w:noProof/>
              </w:rPr>
              <w:t>Appendix D.</w:t>
            </w:r>
            <w:r>
              <w:rPr>
                <w:rFonts w:cstheme="minorBidi"/>
                <w:noProof/>
                <w:sz w:val="24"/>
                <w:lang w:val="en-CA" w:bidi="ar-SA"/>
              </w:rPr>
              <w:tab/>
            </w:r>
            <w:r w:rsidRPr="00FC2364">
              <w:rPr>
                <w:rStyle w:val="Hyperlink"/>
                <w:noProof/>
              </w:rPr>
              <w:t>Esri GFX Data Mapping</w:t>
            </w:r>
            <w:r>
              <w:rPr>
                <w:noProof/>
                <w:webHidden/>
              </w:rPr>
              <w:tab/>
            </w:r>
            <w:r>
              <w:rPr>
                <w:noProof/>
                <w:webHidden/>
              </w:rPr>
              <w:fldChar w:fldCharType="begin"/>
            </w:r>
            <w:r>
              <w:rPr>
                <w:noProof/>
                <w:webHidden/>
              </w:rPr>
              <w:instrText xml:space="preserve"> PAGEREF _Toc42093603 \h </w:instrText>
            </w:r>
            <w:r>
              <w:rPr>
                <w:noProof/>
                <w:webHidden/>
              </w:rPr>
            </w:r>
            <w:r>
              <w:rPr>
                <w:noProof/>
                <w:webHidden/>
              </w:rPr>
              <w:fldChar w:fldCharType="separate"/>
            </w:r>
            <w:r>
              <w:rPr>
                <w:noProof/>
                <w:webHidden/>
              </w:rPr>
              <w:t>190</w:t>
            </w:r>
            <w:r>
              <w:rPr>
                <w:noProof/>
                <w:webHidden/>
              </w:rPr>
              <w:fldChar w:fldCharType="end"/>
            </w:r>
          </w:hyperlink>
        </w:p>
        <w:p w14:paraId="6664588A" w14:textId="464DA361" w:rsidR="00454AF4" w:rsidRDefault="00454AF4">
          <w:pPr>
            <w:pStyle w:val="TOC1"/>
            <w:rPr>
              <w:rFonts w:cstheme="minorBidi"/>
              <w:noProof/>
              <w:sz w:val="24"/>
              <w:lang w:val="en-CA" w:bidi="ar-SA"/>
            </w:rPr>
          </w:pPr>
          <w:hyperlink w:anchor="_Toc42093604" w:history="1">
            <w:r w:rsidRPr="00FC2364">
              <w:rPr>
                <w:rStyle w:val="Hyperlink"/>
                <w:noProof/>
                <w:lang w:val="en-CA"/>
              </w:rPr>
              <w:t>GFX tables used:</w:t>
            </w:r>
            <w:r>
              <w:rPr>
                <w:noProof/>
                <w:webHidden/>
              </w:rPr>
              <w:tab/>
            </w:r>
            <w:r>
              <w:rPr>
                <w:noProof/>
                <w:webHidden/>
              </w:rPr>
              <w:fldChar w:fldCharType="begin"/>
            </w:r>
            <w:r>
              <w:rPr>
                <w:noProof/>
                <w:webHidden/>
              </w:rPr>
              <w:instrText xml:space="preserve"> PAGEREF _Toc42093604 \h </w:instrText>
            </w:r>
            <w:r>
              <w:rPr>
                <w:noProof/>
                <w:webHidden/>
              </w:rPr>
            </w:r>
            <w:r>
              <w:rPr>
                <w:noProof/>
                <w:webHidden/>
              </w:rPr>
              <w:fldChar w:fldCharType="separate"/>
            </w:r>
            <w:r>
              <w:rPr>
                <w:noProof/>
                <w:webHidden/>
              </w:rPr>
              <w:t>190</w:t>
            </w:r>
            <w:r>
              <w:rPr>
                <w:noProof/>
                <w:webHidden/>
              </w:rPr>
              <w:fldChar w:fldCharType="end"/>
            </w:r>
          </w:hyperlink>
        </w:p>
        <w:p w14:paraId="32A59F85" w14:textId="311A4A2A" w:rsidR="00454AF4" w:rsidRDefault="00454AF4">
          <w:pPr>
            <w:pStyle w:val="TOC1"/>
            <w:rPr>
              <w:rFonts w:cstheme="minorBidi"/>
              <w:noProof/>
              <w:sz w:val="24"/>
              <w:lang w:val="en-CA" w:bidi="ar-SA"/>
            </w:rPr>
          </w:pPr>
          <w:hyperlink w:anchor="_Toc42093605" w:history="1">
            <w:r w:rsidRPr="00FC2364">
              <w:rPr>
                <w:rStyle w:val="Hyperlink"/>
                <w:noProof/>
                <w:lang w:val="en-CA"/>
              </w:rPr>
              <w:t>Esri Extension of TPSO</w:t>
            </w:r>
            <w:r>
              <w:rPr>
                <w:noProof/>
                <w:webHidden/>
              </w:rPr>
              <w:tab/>
            </w:r>
            <w:r>
              <w:rPr>
                <w:noProof/>
                <w:webHidden/>
              </w:rPr>
              <w:fldChar w:fldCharType="begin"/>
            </w:r>
            <w:r>
              <w:rPr>
                <w:noProof/>
                <w:webHidden/>
              </w:rPr>
              <w:instrText xml:space="preserve"> PAGEREF _Toc42093605 \h </w:instrText>
            </w:r>
            <w:r>
              <w:rPr>
                <w:noProof/>
                <w:webHidden/>
              </w:rPr>
            </w:r>
            <w:r>
              <w:rPr>
                <w:noProof/>
                <w:webHidden/>
              </w:rPr>
              <w:fldChar w:fldCharType="separate"/>
            </w:r>
            <w:r>
              <w:rPr>
                <w:noProof/>
                <w:webHidden/>
              </w:rPr>
              <w:t>190</w:t>
            </w:r>
            <w:r>
              <w:rPr>
                <w:noProof/>
                <w:webHidden/>
              </w:rPr>
              <w:fldChar w:fldCharType="end"/>
            </w:r>
          </w:hyperlink>
        </w:p>
        <w:p w14:paraId="16E56EAF" w14:textId="2D6174E7" w:rsidR="00454AF4" w:rsidRDefault="00454AF4">
          <w:pPr>
            <w:pStyle w:val="TOC1"/>
            <w:rPr>
              <w:rFonts w:cstheme="minorBidi"/>
              <w:noProof/>
              <w:sz w:val="24"/>
              <w:lang w:val="en-CA" w:bidi="ar-SA"/>
            </w:rPr>
          </w:pPr>
          <w:hyperlink w:anchor="_Toc42093606" w:history="1">
            <w:r w:rsidRPr="00FC2364">
              <w:rPr>
                <w:rStyle w:val="Hyperlink"/>
                <w:noProof/>
                <w:lang w:val="en-CA"/>
              </w:rPr>
              <w:t>11</w:t>
            </w:r>
            <w:r>
              <w:rPr>
                <w:rFonts w:cstheme="minorBidi"/>
                <w:noProof/>
                <w:sz w:val="24"/>
                <w:lang w:val="en-CA" w:bidi="ar-SA"/>
              </w:rPr>
              <w:tab/>
            </w:r>
            <w:r w:rsidRPr="00FC2364">
              <w:rPr>
                <w:rStyle w:val="Hyperlink"/>
                <w:noProof/>
                <w:lang w:val="en-CA"/>
              </w:rPr>
              <w:t>Mappings from tables to iCity TPSO Esri Extension</w:t>
            </w:r>
            <w:r>
              <w:rPr>
                <w:noProof/>
                <w:webHidden/>
              </w:rPr>
              <w:tab/>
            </w:r>
            <w:r>
              <w:rPr>
                <w:noProof/>
                <w:webHidden/>
              </w:rPr>
              <w:fldChar w:fldCharType="begin"/>
            </w:r>
            <w:r>
              <w:rPr>
                <w:noProof/>
                <w:webHidden/>
              </w:rPr>
              <w:instrText xml:space="preserve"> PAGEREF _Toc42093606 \h </w:instrText>
            </w:r>
            <w:r>
              <w:rPr>
                <w:noProof/>
                <w:webHidden/>
              </w:rPr>
            </w:r>
            <w:r>
              <w:rPr>
                <w:noProof/>
                <w:webHidden/>
              </w:rPr>
              <w:fldChar w:fldCharType="separate"/>
            </w:r>
            <w:r>
              <w:rPr>
                <w:noProof/>
                <w:webHidden/>
              </w:rPr>
              <w:t>194</w:t>
            </w:r>
            <w:r>
              <w:rPr>
                <w:noProof/>
                <w:webHidden/>
              </w:rPr>
              <w:fldChar w:fldCharType="end"/>
            </w:r>
          </w:hyperlink>
        </w:p>
        <w:p w14:paraId="7AD40058" w14:textId="37644C69" w:rsidR="00454AF4" w:rsidRDefault="00454AF4">
          <w:pPr>
            <w:pStyle w:val="TOC2"/>
            <w:tabs>
              <w:tab w:val="right" w:leader="dot" w:pos="9350"/>
            </w:tabs>
            <w:rPr>
              <w:rFonts w:cstheme="minorBidi"/>
              <w:noProof/>
              <w:sz w:val="24"/>
              <w:lang w:val="en-CA" w:bidi="ar-SA"/>
            </w:rPr>
          </w:pPr>
          <w:hyperlink w:anchor="_Toc42093607" w:history="1">
            <w:r w:rsidRPr="00FC2364">
              <w:rPr>
                <w:rStyle w:val="Hyperlink"/>
                <w:noProof/>
                <w:lang w:val="en-CA"/>
              </w:rPr>
              <w:t>Neighbourhood (neighbourhood_mun)</w:t>
            </w:r>
            <w:r>
              <w:rPr>
                <w:noProof/>
                <w:webHidden/>
              </w:rPr>
              <w:tab/>
            </w:r>
            <w:r>
              <w:rPr>
                <w:noProof/>
                <w:webHidden/>
              </w:rPr>
              <w:fldChar w:fldCharType="begin"/>
            </w:r>
            <w:r>
              <w:rPr>
                <w:noProof/>
                <w:webHidden/>
              </w:rPr>
              <w:instrText xml:space="preserve"> PAGEREF _Toc42093607 \h </w:instrText>
            </w:r>
            <w:r>
              <w:rPr>
                <w:noProof/>
                <w:webHidden/>
              </w:rPr>
            </w:r>
            <w:r>
              <w:rPr>
                <w:noProof/>
                <w:webHidden/>
              </w:rPr>
              <w:fldChar w:fldCharType="separate"/>
            </w:r>
            <w:r>
              <w:rPr>
                <w:noProof/>
                <w:webHidden/>
              </w:rPr>
              <w:t>194</w:t>
            </w:r>
            <w:r>
              <w:rPr>
                <w:noProof/>
                <w:webHidden/>
              </w:rPr>
              <w:fldChar w:fldCharType="end"/>
            </w:r>
          </w:hyperlink>
        </w:p>
        <w:p w14:paraId="321E28D4" w14:textId="0B69B663" w:rsidR="00454AF4" w:rsidRDefault="00454AF4">
          <w:pPr>
            <w:pStyle w:val="TOC2"/>
            <w:tabs>
              <w:tab w:val="right" w:leader="dot" w:pos="9350"/>
            </w:tabs>
            <w:rPr>
              <w:rFonts w:cstheme="minorBidi"/>
              <w:noProof/>
              <w:sz w:val="24"/>
              <w:lang w:val="en-CA" w:bidi="ar-SA"/>
            </w:rPr>
          </w:pPr>
          <w:hyperlink w:anchor="_Toc42093608" w:history="1">
            <w:r w:rsidRPr="00FC2364">
              <w:rPr>
                <w:rStyle w:val="Hyperlink"/>
                <w:noProof/>
                <w:lang w:val="en-CA"/>
              </w:rPr>
              <w:t>Land Use (landuse_mun)</w:t>
            </w:r>
            <w:r>
              <w:rPr>
                <w:noProof/>
                <w:webHidden/>
              </w:rPr>
              <w:tab/>
            </w:r>
            <w:r>
              <w:rPr>
                <w:noProof/>
                <w:webHidden/>
              </w:rPr>
              <w:fldChar w:fldCharType="begin"/>
            </w:r>
            <w:r>
              <w:rPr>
                <w:noProof/>
                <w:webHidden/>
              </w:rPr>
              <w:instrText xml:space="preserve"> PAGEREF _Toc42093608 \h </w:instrText>
            </w:r>
            <w:r>
              <w:rPr>
                <w:noProof/>
                <w:webHidden/>
              </w:rPr>
            </w:r>
            <w:r>
              <w:rPr>
                <w:noProof/>
                <w:webHidden/>
              </w:rPr>
              <w:fldChar w:fldCharType="separate"/>
            </w:r>
            <w:r>
              <w:rPr>
                <w:noProof/>
                <w:webHidden/>
              </w:rPr>
              <w:t>194</w:t>
            </w:r>
            <w:r>
              <w:rPr>
                <w:noProof/>
                <w:webHidden/>
              </w:rPr>
              <w:fldChar w:fldCharType="end"/>
            </w:r>
          </w:hyperlink>
        </w:p>
        <w:p w14:paraId="4A112668" w14:textId="68DEB1BD" w:rsidR="00454AF4" w:rsidRDefault="00454AF4">
          <w:pPr>
            <w:pStyle w:val="TOC2"/>
            <w:tabs>
              <w:tab w:val="right" w:leader="dot" w:pos="9350"/>
            </w:tabs>
            <w:rPr>
              <w:rFonts w:cstheme="minorBidi"/>
              <w:noProof/>
              <w:sz w:val="24"/>
              <w:lang w:val="en-CA" w:bidi="ar-SA"/>
            </w:rPr>
          </w:pPr>
          <w:hyperlink w:anchor="_Toc42093609" w:history="1">
            <w:r w:rsidRPr="00FC2364">
              <w:rPr>
                <w:rStyle w:val="Hyperlink"/>
                <w:noProof/>
                <w:lang w:val="en-CA"/>
              </w:rPr>
              <w:t>Land Cover (landcover_mun)</w:t>
            </w:r>
            <w:r>
              <w:rPr>
                <w:noProof/>
                <w:webHidden/>
              </w:rPr>
              <w:tab/>
            </w:r>
            <w:r>
              <w:rPr>
                <w:noProof/>
                <w:webHidden/>
              </w:rPr>
              <w:fldChar w:fldCharType="begin"/>
            </w:r>
            <w:r>
              <w:rPr>
                <w:noProof/>
                <w:webHidden/>
              </w:rPr>
              <w:instrText xml:space="preserve"> PAGEREF _Toc42093609 \h </w:instrText>
            </w:r>
            <w:r>
              <w:rPr>
                <w:noProof/>
                <w:webHidden/>
              </w:rPr>
            </w:r>
            <w:r>
              <w:rPr>
                <w:noProof/>
                <w:webHidden/>
              </w:rPr>
              <w:fldChar w:fldCharType="separate"/>
            </w:r>
            <w:r>
              <w:rPr>
                <w:noProof/>
                <w:webHidden/>
              </w:rPr>
              <w:t>195</w:t>
            </w:r>
            <w:r>
              <w:rPr>
                <w:noProof/>
                <w:webHidden/>
              </w:rPr>
              <w:fldChar w:fldCharType="end"/>
            </w:r>
          </w:hyperlink>
        </w:p>
        <w:p w14:paraId="0EFB3202" w14:textId="21E235C9" w:rsidR="00454AF4" w:rsidRDefault="00454AF4">
          <w:pPr>
            <w:pStyle w:val="TOC2"/>
            <w:tabs>
              <w:tab w:val="right" w:leader="dot" w:pos="9350"/>
            </w:tabs>
            <w:rPr>
              <w:rFonts w:cstheme="minorBidi"/>
              <w:noProof/>
              <w:sz w:val="24"/>
              <w:lang w:val="en-CA" w:bidi="ar-SA"/>
            </w:rPr>
          </w:pPr>
          <w:hyperlink w:anchor="_Toc42093610" w:history="1">
            <w:r w:rsidRPr="00FC2364">
              <w:rPr>
                <w:rStyle w:val="Hyperlink"/>
                <w:noProof/>
                <w:lang w:val="en-CA"/>
              </w:rPr>
              <w:t>Point of Interest (pointofinterest_mun)</w:t>
            </w:r>
            <w:r>
              <w:rPr>
                <w:noProof/>
                <w:webHidden/>
              </w:rPr>
              <w:tab/>
            </w:r>
            <w:r>
              <w:rPr>
                <w:noProof/>
                <w:webHidden/>
              </w:rPr>
              <w:fldChar w:fldCharType="begin"/>
            </w:r>
            <w:r>
              <w:rPr>
                <w:noProof/>
                <w:webHidden/>
              </w:rPr>
              <w:instrText xml:space="preserve"> PAGEREF _Toc42093610 \h </w:instrText>
            </w:r>
            <w:r>
              <w:rPr>
                <w:noProof/>
                <w:webHidden/>
              </w:rPr>
            </w:r>
            <w:r>
              <w:rPr>
                <w:noProof/>
                <w:webHidden/>
              </w:rPr>
              <w:fldChar w:fldCharType="separate"/>
            </w:r>
            <w:r>
              <w:rPr>
                <w:noProof/>
                <w:webHidden/>
              </w:rPr>
              <w:t>195</w:t>
            </w:r>
            <w:r>
              <w:rPr>
                <w:noProof/>
                <w:webHidden/>
              </w:rPr>
              <w:fldChar w:fldCharType="end"/>
            </w:r>
          </w:hyperlink>
        </w:p>
        <w:p w14:paraId="55BA427A" w14:textId="4558E62B" w:rsidR="00454AF4" w:rsidRDefault="00454AF4">
          <w:pPr>
            <w:pStyle w:val="TOC2"/>
            <w:tabs>
              <w:tab w:val="right" w:leader="dot" w:pos="9350"/>
            </w:tabs>
            <w:rPr>
              <w:rFonts w:cstheme="minorBidi"/>
              <w:noProof/>
              <w:sz w:val="24"/>
              <w:lang w:val="en-CA" w:bidi="ar-SA"/>
            </w:rPr>
          </w:pPr>
          <w:hyperlink w:anchor="_Toc42093611" w:history="1">
            <w:r w:rsidRPr="00FC2364">
              <w:rPr>
                <w:rStyle w:val="Hyperlink"/>
                <w:noProof/>
                <w:lang w:val="en-CA"/>
              </w:rPr>
              <w:t>Road Segment (roadsegment_mun)</w:t>
            </w:r>
            <w:r>
              <w:rPr>
                <w:noProof/>
                <w:webHidden/>
              </w:rPr>
              <w:tab/>
            </w:r>
            <w:r>
              <w:rPr>
                <w:noProof/>
                <w:webHidden/>
              </w:rPr>
              <w:fldChar w:fldCharType="begin"/>
            </w:r>
            <w:r>
              <w:rPr>
                <w:noProof/>
                <w:webHidden/>
              </w:rPr>
              <w:instrText xml:space="preserve"> PAGEREF _Toc42093611 \h </w:instrText>
            </w:r>
            <w:r>
              <w:rPr>
                <w:noProof/>
                <w:webHidden/>
              </w:rPr>
            </w:r>
            <w:r>
              <w:rPr>
                <w:noProof/>
                <w:webHidden/>
              </w:rPr>
              <w:fldChar w:fldCharType="separate"/>
            </w:r>
            <w:r>
              <w:rPr>
                <w:noProof/>
                <w:webHidden/>
              </w:rPr>
              <w:t>195</w:t>
            </w:r>
            <w:r>
              <w:rPr>
                <w:noProof/>
                <w:webHidden/>
              </w:rPr>
              <w:fldChar w:fldCharType="end"/>
            </w:r>
          </w:hyperlink>
        </w:p>
        <w:p w14:paraId="659534A9" w14:textId="5AF2C81F" w:rsidR="00454AF4" w:rsidRDefault="00454AF4">
          <w:pPr>
            <w:pStyle w:val="TOC2"/>
            <w:tabs>
              <w:tab w:val="right" w:leader="dot" w:pos="9350"/>
            </w:tabs>
            <w:rPr>
              <w:rFonts w:cstheme="minorBidi"/>
              <w:noProof/>
              <w:sz w:val="24"/>
              <w:lang w:val="en-CA" w:bidi="ar-SA"/>
            </w:rPr>
          </w:pPr>
          <w:hyperlink w:anchor="_Toc42093612" w:history="1">
            <w:r w:rsidRPr="00FC2364">
              <w:rPr>
                <w:rStyle w:val="Hyperlink"/>
                <w:noProof/>
                <w:lang w:val="en-CA"/>
              </w:rPr>
              <w:t>Intersect Neighbourhood (generated via ArcGIS process)</w:t>
            </w:r>
            <w:r>
              <w:rPr>
                <w:noProof/>
                <w:webHidden/>
              </w:rPr>
              <w:tab/>
            </w:r>
            <w:r>
              <w:rPr>
                <w:noProof/>
                <w:webHidden/>
              </w:rPr>
              <w:fldChar w:fldCharType="begin"/>
            </w:r>
            <w:r>
              <w:rPr>
                <w:noProof/>
                <w:webHidden/>
              </w:rPr>
              <w:instrText xml:space="preserve"> PAGEREF _Toc42093612 \h </w:instrText>
            </w:r>
            <w:r>
              <w:rPr>
                <w:noProof/>
                <w:webHidden/>
              </w:rPr>
            </w:r>
            <w:r>
              <w:rPr>
                <w:noProof/>
                <w:webHidden/>
              </w:rPr>
              <w:fldChar w:fldCharType="separate"/>
            </w:r>
            <w:r>
              <w:rPr>
                <w:noProof/>
                <w:webHidden/>
              </w:rPr>
              <w:t>196</w:t>
            </w:r>
            <w:r>
              <w:rPr>
                <w:noProof/>
                <w:webHidden/>
              </w:rPr>
              <w:fldChar w:fldCharType="end"/>
            </w:r>
          </w:hyperlink>
        </w:p>
        <w:p w14:paraId="28121847" w14:textId="12F61322" w:rsidR="00454AF4" w:rsidRDefault="00454AF4">
          <w:pPr>
            <w:pStyle w:val="TOC2"/>
            <w:tabs>
              <w:tab w:val="right" w:leader="dot" w:pos="9350"/>
            </w:tabs>
            <w:rPr>
              <w:rFonts w:cstheme="minorBidi"/>
              <w:noProof/>
              <w:sz w:val="24"/>
              <w:lang w:val="en-CA" w:bidi="ar-SA"/>
            </w:rPr>
          </w:pPr>
          <w:hyperlink w:anchor="_Toc42093613" w:history="1">
            <w:r w:rsidRPr="00FC2364">
              <w:rPr>
                <w:rStyle w:val="Hyperlink"/>
                <w:noProof/>
                <w:lang w:val="en-CA"/>
              </w:rPr>
              <w:t>Near Land Use (generated via ArcGIS process)</w:t>
            </w:r>
            <w:r>
              <w:rPr>
                <w:noProof/>
                <w:webHidden/>
              </w:rPr>
              <w:tab/>
            </w:r>
            <w:r>
              <w:rPr>
                <w:noProof/>
                <w:webHidden/>
              </w:rPr>
              <w:fldChar w:fldCharType="begin"/>
            </w:r>
            <w:r>
              <w:rPr>
                <w:noProof/>
                <w:webHidden/>
              </w:rPr>
              <w:instrText xml:space="preserve"> PAGEREF _Toc42093613 \h </w:instrText>
            </w:r>
            <w:r>
              <w:rPr>
                <w:noProof/>
                <w:webHidden/>
              </w:rPr>
            </w:r>
            <w:r>
              <w:rPr>
                <w:noProof/>
                <w:webHidden/>
              </w:rPr>
              <w:fldChar w:fldCharType="separate"/>
            </w:r>
            <w:r>
              <w:rPr>
                <w:noProof/>
                <w:webHidden/>
              </w:rPr>
              <w:t>196</w:t>
            </w:r>
            <w:r>
              <w:rPr>
                <w:noProof/>
                <w:webHidden/>
              </w:rPr>
              <w:fldChar w:fldCharType="end"/>
            </w:r>
          </w:hyperlink>
        </w:p>
        <w:p w14:paraId="593A3050" w14:textId="3D8FD718" w:rsidR="00454AF4" w:rsidRDefault="00454AF4">
          <w:pPr>
            <w:pStyle w:val="TOC2"/>
            <w:tabs>
              <w:tab w:val="right" w:leader="dot" w:pos="9350"/>
            </w:tabs>
            <w:rPr>
              <w:rFonts w:cstheme="minorBidi"/>
              <w:noProof/>
              <w:sz w:val="24"/>
              <w:lang w:val="en-CA" w:bidi="ar-SA"/>
            </w:rPr>
          </w:pPr>
          <w:hyperlink w:anchor="_Toc42093614" w:history="1">
            <w:r w:rsidRPr="00FC2364">
              <w:rPr>
                <w:rStyle w:val="Hyperlink"/>
                <w:noProof/>
                <w:lang w:val="en-CA"/>
              </w:rPr>
              <w:t>Near Land Cover (generated via ArcGIS process)</w:t>
            </w:r>
            <w:r>
              <w:rPr>
                <w:noProof/>
                <w:webHidden/>
              </w:rPr>
              <w:tab/>
            </w:r>
            <w:r>
              <w:rPr>
                <w:noProof/>
                <w:webHidden/>
              </w:rPr>
              <w:fldChar w:fldCharType="begin"/>
            </w:r>
            <w:r>
              <w:rPr>
                <w:noProof/>
                <w:webHidden/>
              </w:rPr>
              <w:instrText xml:space="preserve"> PAGEREF _Toc42093614 \h </w:instrText>
            </w:r>
            <w:r>
              <w:rPr>
                <w:noProof/>
                <w:webHidden/>
              </w:rPr>
            </w:r>
            <w:r>
              <w:rPr>
                <w:noProof/>
                <w:webHidden/>
              </w:rPr>
              <w:fldChar w:fldCharType="separate"/>
            </w:r>
            <w:r>
              <w:rPr>
                <w:noProof/>
                <w:webHidden/>
              </w:rPr>
              <w:t>196</w:t>
            </w:r>
            <w:r>
              <w:rPr>
                <w:noProof/>
                <w:webHidden/>
              </w:rPr>
              <w:fldChar w:fldCharType="end"/>
            </w:r>
          </w:hyperlink>
        </w:p>
        <w:p w14:paraId="285C42B5" w14:textId="75C0CE67" w:rsidR="00454AF4" w:rsidRDefault="00454AF4">
          <w:pPr>
            <w:pStyle w:val="TOC2"/>
            <w:tabs>
              <w:tab w:val="right" w:leader="dot" w:pos="9350"/>
            </w:tabs>
            <w:rPr>
              <w:rFonts w:cstheme="minorBidi"/>
              <w:noProof/>
              <w:sz w:val="24"/>
              <w:lang w:val="en-CA" w:bidi="ar-SA"/>
            </w:rPr>
          </w:pPr>
          <w:hyperlink w:anchor="_Toc42093615" w:history="1">
            <w:r w:rsidRPr="00FC2364">
              <w:rPr>
                <w:rStyle w:val="Hyperlink"/>
                <w:noProof/>
                <w:lang w:val="en-CA"/>
              </w:rPr>
              <w:t>Near POI (generated via ArcGIS process)</w:t>
            </w:r>
            <w:r>
              <w:rPr>
                <w:noProof/>
                <w:webHidden/>
              </w:rPr>
              <w:tab/>
            </w:r>
            <w:r>
              <w:rPr>
                <w:noProof/>
                <w:webHidden/>
              </w:rPr>
              <w:fldChar w:fldCharType="begin"/>
            </w:r>
            <w:r>
              <w:rPr>
                <w:noProof/>
                <w:webHidden/>
              </w:rPr>
              <w:instrText xml:space="preserve"> PAGEREF _Toc42093615 \h </w:instrText>
            </w:r>
            <w:r>
              <w:rPr>
                <w:noProof/>
                <w:webHidden/>
              </w:rPr>
            </w:r>
            <w:r>
              <w:rPr>
                <w:noProof/>
                <w:webHidden/>
              </w:rPr>
              <w:fldChar w:fldCharType="separate"/>
            </w:r>
            <w:r>
              <w:rPr>
                <w:noProof/>
                <w:webHidden/>
              </w:rPr>
              <w:t>196</w:t>
            </w:r>
            <w:r>
              <w:rPr>
                <w:noProof/>
                <w:webHidden/>
              </w:rPr>
              <w:fldChar w:fldCharType="end"/>
            </w:r>
          </w:hyperlink>
        </w:p>
        <w:p w14:paraId="6D1DC623" w14:textId="176BD47E"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6" w:name="_Toc520725368"/>
      <w:bookmarkStart w:id="7" w:name="_Toc520725369"/>
      <w:bookmarkStart w:id="8" w:name="_Toc520725370"/>
      <w:bookmarkStart w:id="9" w:name="_Toc520725371"/>
      <w:bookmarkStart w:id="10" w:name="_Toc520725372"/>
      <w:bookmarkStart w:id="11" w:name="_Toc520725373"/>
      <w:bookmarkStart w:id="12" w:name="_Toc520725374"/>
      <w:bookmarkStart w:id="13" w:name="_Toc520725375"/>
      <w:bookmarkStart w:id="14" w:name="_Toc520725376"/>
      <w:bookmarkStart w:id="15" w:name="_Toc520725377"/>
      <w:bookmarkStart w:id="16" w:name="_Toc520725378"/>
      <w:bookmarkStart w:id="17" w:name="_Toc520725379"/>
      <w:bookmarkStart w:id="18" w:name="_Toc520725380"/>
      <w:bookmarkStart w:id="19" w:name="_Toc520725381"/>
      <w:bookmarkStart w:id="20" w:name="_Toc520725382"/>
      <w:bookmarkStart w:id="21" w:name="_Toc520725383"/>
      <w:bookmarkStart w:id="22" w:name="_Toc520725384"/>
      <w:bookmarkStart w:id="23" w:name="_Toc520725385"/>
      <w:bookmarkStart w:id="24" w:name="_Toc520725386"/>
      <w:bookmarkStart w:id="25" w:name="_Toc520725387"/>
      <w:bookmarkStart w:id="26" w:name="_Toc520725388"/>
      <w:bookmarkStart w:id="27" w:name="_Toc520725389"/>
      <w:bookmarkStart w:id="28" w:name="_Toc520725390"/>
      <w:bookmarkStart w:id="29" w:name="_Toc520725391"/>
      <w:bookmarkStart w:id="30" w:name="_Toc520725392"/>
      <w:bookmarkStart w:id="31" w:name="_Toc520725393"/>
      <w:bookmarkStart w:id="32" w:name="_Ref462673063"/>
      <w:bookmarkStart w:id="33" w:name="_Toc4209349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6549B4">
        <w:lastRenderedPageBreak/>
        <w:t>Purpose</w:t>
      </w:r>
      <w:bookmarkEnd w:id="32"/>
      <w:bookmarkEnd w:id="33"/>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4" w:name="_Toc42093491"/>
      <w:r w:rsidRPr="004D2842">
        <w:t>Scope</w:t>
      </w:r>
      <w:bookmarkEnd w:id="34"/>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5" w:name="_Toc42093492"/>
      <w:r w:rsidRPr="009B6F55">
        <w:t>Role of the Ontology</w:t>
      </w:r>
      <w:bookmarkEnd w:id="35"/>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6"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6"/>
      <w:r>
        <w:t xml:space="preserve">: iCity Knowledge Base </w:t>
      </w:r>
      <w:r w:rsidR="002E7622">
        <w:t xml:space="preserve">High-Level </w:t>
      </w:r>
      <w:r>
        <w:t>Architecture</w:t>
      </w:r>
    </w:p>
    <w:p w14:paraId="52EB3871" w14:textId="405DCC66" w:rsidR="006A044F" w:rsidRDefault="006A044F" w:rsidP="00EA354A">
      <w:pPr>
        <w:pStyle w:val="Heading1"/>
      </w:pPr>
      <w:bookmarkStart w:id="37" w:name="_Ref462673081"/>
      <w:bookmarkStart w:id="38" w:name="_Toc42093493"/>
      <w:r>
        <w:t xml:space="preserve">Development </w:t>
      </w:r>
      <w:r w:rsidR="00A0372F">
        <w:t>Approach</w:t>
      </w:r>
      <w:bookmarkEnd w:id="38"/>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9" w:name="_Ref21706188"/>
      <w:bookmarkStart w:id="40" w:name="_Ref21707177"/>
      <w:bookmarkStart w:id="41"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2" w:name="_Toc42093494"/>
      <w:r>
        <w:t>Requirements</w:t>
      </w:r>
      <w:bookmarkEnd w:id="39"/>
      <w:bookmarkEnd w:id="40"/>
      <w:bookmarkEnd w:id="41"/>
      <w:bookmarkEnd w:id="42"/>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276168D4" w:rsidR="00B94D2C" w:rsidRDefault="00B94D2C" w:rsidP="00B94D2C">
      <w:pPr>
        <w:pStyle w:val="Caption"/>
        <w:keepNext/>
      </w:pPr>
      <w:bookmarkStart w:id="43" w:name="_Ref19780482"/>
      <w:r>
        <w:lastRenderedPageBreak/>
        <w:t xml:space="preserve">Table </w:t>
      </w:r>
      <w:fldSimple w:instr=" SEQ Table \* ARABIC ">
        <w:r w:rsidR="00641F25">
          <w:rPr>
            <w:noProof/>
          </w:rPr>
          <w:t>1</w:t>
        </w:r>
      </w:fldSimple>
      <w:bookmarkEnd w:id="43"/>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4" w:name="_Toc42093495"/>
      <w:r>
        <w:t>B</w:t>
      </w:r>
      <w:r w:rsidR="00C13323">
        <w:t>eyond motivating scenarios</w:t>
      </w:r>
      <w:bookmarkEnd w:id="44"/>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5" w:name="_Ref31179355"/>
      <w:bookmarkStart w:id="46" w:name="_Ref31179364"/>
      <w:bookmarkStart w:id="47" w:name="_Toc42093496"/>
      <w:r>
        <w:t>Motivating Scenario</w:t>
      </w:r>
      <w:r w:rsidR="006B41BB">
        <w:t>: Land Use and Transportation Simulation</w:t>
      </w:r>
      <w:bookmarkEnd w:id="45"/>
      <w:bookmarkEnd w:id="46"/>
      <w:bookmarkEnd w:id="47"/>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8" w:name="_Ref31180594"/>
      <w:bookmarkStart w:id="49" w:name="_Toc42093497"/>
      <w:r>
        <w:lastRenderedPageBreak/>
        <w:t>Motivating Scenario: Transit Research</w:t>
      </w:r>
      <w:bookmarkEnd w:id="48"/>
      <w:bookmarkEnd w:id="49"/>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50" w:name="_Toc42093498"/>
      <w:r>
        <w:t>Motivating Scenario: Smart Parking Applications</w:t>
      </w:r>
      <w:bookmarkEnd w:id="50"/>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1" w:name="_Ref31185680"/>
      <w:bookmarkStart w:id="52" w:name="_Toc42093499"/>
      <w:r>
        <w:t xml:space="preserve">Motivating Scenario: </w:t>
      </w:r>
      <w:r w:rsidR="002358F6">
        <w:t xml:space="preserve">ATIS via </w:t>
      </w:r>
      <w:r w:rsidR="000D2B4D">
        <w:t>ITSoS</w:t>
      </w:r>
      <w:bookmarkEnd w:id="51"/>
      <w:bookmarkEnd w:id="52"/>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3" w:name="_Ref31271825"/>
      <w:bookmarkStart w:id="54" w:name="_Toc42093500"/>
      <w:r>
        <w:t>Motivating Scenario: ArcGIS Query Support</w:t>
      </w:r>
      <w:bookmarkEnd w:id="53"/>
      <w:bookmarkEnd w:id="54"/>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D85489D" w:rsidR="00196B6E" w:rsidRDefault="00BE32A6" w:rsidP="00EA354A">
      <w:pPr>
        <w:pStyle w:val="Heading1"/>
      </w:pPr>
      <w:bookmarkStart w:id="55" w:name="_Toc42093501"/>
      <w:bookmarkEnd w:id="37"/>
      <w:r>
        <w:t>The iCity Transportation Planning Suite of Ontologies</w:t>
      </w:r>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6" w:name="_Ref37337017"/>
      <w:r>
        <w:t xml:space="preserve">Figure </w:t>
      </w:r>
      <w:fldSimple w:instr=" SEQ Figure \* ARABIC ">
        <w:r w:rsidR="000F4793">
          <w:rPr>
            <w:noProof/>
          </w:rPr>
          <w:t>2</w:t>
        </w:r>
      </w:fldSimple>
      <w:bookmarkEnd w:id="56"/>
      <w:r>
        <w:t>: Levels of the iCity TPSO</w:t>
      </w:r>
    </w:p>
    <w:p w14:paraId="24A15A3A" w14:textId="576A4A46" w:rsidR="00A742A8" w:rsidRDefault="00A742A8" w:rsidP="00510412">
      <w:pPr>
        <w:pStyle w:val="Heading2"/>
      </w:pPr>
      <w:bookmarkStart w:id="57" w:name="_Ref35947125"/>
      <w:bookmarkStart w:id="58" w:name="_Toc42093502"/>
      <w:r>
        <w:t>Namespaces</w:t>
      </w:r>
      <w:bookmarkEnd w:id="58"/>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bookmarkStart w:id="59" w:name="_Toc42093503"/>
      <w:r>
        <w:t>Pragmatic Design Practices</w:t>
      </w:r>
      <w:bookmarkEnd w:id="57"/>
      <w:bookmarkEnd w:id="59"/>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60" w:name="_Toc42093504"/>
      <w:r>
        <w:lastRenderedPageBreak/>
        <w:t>Foundational Ontolog</w:t>
      </w:r>
      <w:r w:rsidR="0073758C">
        <w:t>ies</w:t>
      </w:r>
      <w:bookmarkEnd w:id="60"/>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1" w:name="_Toc42093505"/>
      <w:r>
        <w:t xml:space="preserve">Location </w:t>
      </w:r>
      <w:r w:rsidR="00520123">
        <w:t>Ontology</w:t>
      </w:r>
      <w:bookmarkEnd w:id="61"/>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3D23EEE5" w:rsidR="0081005F" w:rsidRDefault="0081005F" w:rsidP="0081005F">
      <w:pPr>
        <w:pStyle w:val="Caption"/>
        <w:keepNext/>
        <w:spacing w:after="120"/>
      </w:pPr>
      <w:bookmarkStart w:id="62" w:name="_Ref11759283"/>
      <w:r>
        <w:t xml:space="preserve">Table </w:t>
      </w:r>
      <w:fldSimple w:instr=" SEQ Table \* ARABIC ">
        <w:r w:rsidR="00641F25">
          <w:rPr>
            <w:noProof/>
          </w:rPr>
          <w:t>2</w:t>
        </w:r>
      </w:fldSimple>
      <w:bookmarkEnd w:id="62"/>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2160989C" w:rsidR="0081005F" w:rsidRDefault="0081005F" w:rsidP="0081005F">
      <w:pPr>
        <w:pStyle w:val="Caption"/>
        <w:keepNext/>
        <w:spacing w:after="120"/>
      </w:pPr>
      <w:bookmarkStart w:id="63" w:name="_Ref11762225"/>
      <w:r>
        <w:t xml:space="preserve">Table </w:t>
      </w:r>
      <w:fldSimple w:instr=" SEQ Table \* ARABIC ">
        <w:r w:rsidR="00641F25">
          <w:rPr>
            <w:noProof/>
          </w:rPr>
          <w:t>3</w:t>
        </w:r>
      </w:fldSimple>
      <w:bookmarkEnd w:id="63"/>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E469AB"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4" w:name="_Ref23939652"/>
      <w:r>
        <w:t xml:space="preserve">Figure </w:t>
      </w:r>
      <w:fldSimple w:instr=" SEQ Figure \* ARABIC ">
        <w:r w:rsidR="000F4793">
          <w:rPr>
            <w:noProof/>
          </w:rPr>
          <w:t>3</w:t>
        </w:r>
      </w:fldSimple>
      <w:bookmarkEnd w:id="64"/>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5" w:name="_Toc519507734"/>
      <w:bookmarkStart w:id="66" w:name="_Toc520703198"/>
      <w:bookmarkStart w:id="67" w:name="_Toc520725402"/>
      <w:bookmarkStart w:id="68" w:name="_Toc519507735"/>
      <w:bookmarkStart w:id="69" w:name="_Toc520703199"/>
      <w:bookmarkStart w:id="70" w:name="_Toc520725403"/>
      <w:bookmarkStart w:id="71" w:name="_Toc519507736"/>
      <w:bookmarkStart w:id="72" w:name="_Toc520703200"/>
      <w:bookmarkStart w:id="73" w:name="_Toc520725404"/>
      <w:bookmarkStart w:id="74" w:name="_Toc519507737"/>
      <w:bookmarkStart w:id="75" w:name="_Toc520703201"/>
      <w:bookmarkStart w:id="76" w:name="_Toc520725405"/>
      <w:bookmarkStart w:id="77" w:name="_Toc519507738"/>
      <w:bookmarkStart w:id="78" w:name="_Toc520703202"/>
      <w:bookmarkStart w:id="79" w:name="_Toc520725406"/>
      <w:bookmarkStart w:id="80" w:name="_Toc42093506"/>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t>Time Ontology</w:t>
      </w:r>
      <w:bookmarkEnd w:id="80"/>
    </w:p>
    <w:p w14:paraId="67B47D7D" w14:textId="6DFD0E9A" w:rsidR="00D22EE2" w:rsidRPr="007978A3" w:rsidRDefault="00E469AB"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635F1C49" w:rsidR="00D22EE2" w:rsidRDefault="00D22EE2" w:rsidP="00D22EE2">
      <w:pPr>
        <w:pStyle w:val="Caption"/>
        <w:keepNext/>
        <w:spacing w:after="120"/>
      </w:pPr>
      <w:bookmarkStart w:id="81" w:name="_Ref11827256"/>
      <w:r>
        <w:lastRenderedPageBreak/>
        <w:t xml:space="preserve">Table </w:t>
      </w:r>
      <w:fldSimple w:instr=" SEQ Table \* ARABIC ">
        <w:r w:rsidR="00641F25">
          <w:rPr>
            <w:noProof/>
          </w:rPr>
          <w:t>4</w:t>
        </w:r>
      </w:fldSimple>
      <w:bookmarkEnd w:id="81"/>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82" w:name="_Ref35948111"/>
      <w:bookmarkStart w:id="83" w:name="_Ref11831393"/>
      <w:r>
        <w:t xml:space="preserve">Figure </w:t>
      </w:r>
      <w:fldSimple w:instr=" SEQ Figure \* ARABIC ">
        <w:r w:rsidR="000F4793">
          <w:rPr>
            <w:noProof/>
          </w:rPr>
          <w:t>4</w:t>
        </w:r>
      </w:fldSimple>
      <w:bookmarkEnd w:id="82"/>
      <w:r>
        <w:t>: Example use of the Time Ontology</w:t>
      </w:r>
      <w:bookmarkEnd w:id="83"/>
    </w:p>
    <w:p w14:paraId="58B390E3" w14:textId="77777777" w:rsidR="00D22EE2" w:rsidRDefault="00D22EE2" w:rsidP="00EA354A">
      <w:pPr>
        <w:rPr>
          <w:b/>
        </w:rPr>
      </w:pPr>
    </w:p>
    <w:p w14:paraId="4E39631C" w14:textId="77777777" w:rsidR="00494297" w:rsidRDefault="00494297" w:rsidP="00494297">
      <w:pPr>
        <w:pStyle w:val="Heading3"/>
      </w:pPr>
      <w:bookmarkStart w:id="84" w:name="_Toc42093507"/>
      <w:r>
        <w:t>Change Ontology</w:t>
      </w:r>
      <w:bookmarkEnd w:id="84"/>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1876CCB1" w:rsidR="00B4604B" w:rsidRDefault="00B4604B" w:rsidP="00B4604B">
      <w:pPr>
        <w:pStyle w:val="Caption"/>
        <w:keepNext/>
      </w:pPr>
      <w:bookmarkStart w:id="85" w:name="_Ref35948477"/>
      <w:bookmarkStart w:id="86" w:name="_Ref35948467"/>
      <w:r>
        <w:t xml:space="preserve">Table </w:t>
      </w:r>
      <w:fldSimple w:instr=" SEQ Table \* ARABIC ">
        <w:r w:rsidR="00641F25">
          <w:rPr>
            <w:noProof/>
          </w:rPr>
          <w:t>5</w:t>
        </w:r>
      </w:fldSimple>
      <w:bookmarkEnd w:id="85"/>
      <w:r>
        <w:t>: Key classes in the Change Ontology</w:t>
      </w:r>
      <w:bookmarkEnd w:id="86"/>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7" w:name="_Ref11834761"/>
      <w:bookmarkStart w:id="88" w:name="_Ref11834749"/>
    </w:p>
    <w:p w14:paraId="031FF601" w14:textId="3F16E899" w:rsidR="00B4604B" w:rsidRDefault="00B4604B" w:rsidP="00B4604B">
      <w:pPr>
        <w:pStyle w:val="Caption"/>
        <w:keepNext/>
      </w:pPr>
      <w:bookmarkStart w:id="89" w:name="_Ref35948474"/>
      <w:r>
        <w:t xml:space="preserve">Table </w:t>
      </w:r>
      <w:fldSimple w:instr=" SEQ Table \* ARABIC ">
        <w:r w:rsidR="00641F25">
          <w:rPr>
            <w:noProof/>
          </w:rPr>
          <w:t>6</w:t>
        </w:r>
      </w:fldSimple>
      <w:bookmarkEnd w:id="89"/>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7"/>
    <w:bookmarkEnd w:id="88"/>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90" w:name="_Ref11834852"/>
      <w:bookmarkStart w:id="91" w:name="_Ref11834838"/>
      <w:r>
        <w:t xml:space="preserve">Figure </w:t>
      </w:r>
      <w:fldSimple w:instr=" SEQ Figure \* ARABIC ">
        <w:r w:rsidR="000F4793">
          <w:rPr>
            <w:noProof/>
          </w:rPr>
          <w:t>5</w:t>
        </w:r>
      </w:fldSimple>
      <w:bookmarkEnd w:id="90"/>
      <w:r>
        <w:t>: Example use of the Change Ontology</w:t>
      </w:r>
      <w:bookmarkEnd w:id="91"/>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2" w:name="_Toc42093508"/>
      <w:r>
        <w:t>Activity Ontology</w:t>
      </w:r>
      <w:bookmarkEnd w:id="92"/>
    </w:p>
    <w:p w14:paraId="04AEA597" w14:textId="3F79F856" w:rsidR="00882108" w:rsidRPr="00BB3756" w:rsidRDefault="00E469AB"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3"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3"/>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6CB6465" w:rsidR="00882108" w:rsidRDefault="00882108" w:rsidP="00882108">
      <w:pPr>
        <w:pStyle w:val="Caption"/>
        <w:keepNext/>
        <w:spacing w:after="120"/>
      </w:pPr>
      <w:bookmarkStart w:id="94" w:name="_Ref12516765"/>
      <w:r>
        <w:t xml:space="preserve">Table </w:t>
      </w:r>
      <w:fldSimple w:instr=" SEQ Table \* ARABIC ">
        <w:r w:rsidR="00641F25">
          <w:rPr>
            <w:noProof/>
          </w:rPr>
          <w:t>7</w:t>
        </w:r>
      </w:fldSimple>
      <w:bookmarkEnd w:id="94"/>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lastRenderedPageBreak/>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5" w:name="_Ref15389805"/>
      <w:r>
        <w:t xml:space="preserve">Figure </w:t>
      </w:r>
      <w:fldSimple w:instr=" SEQ Figure \* ARABIC ">
        <w:r w:rsidR="000F4793">
          <w:rPr>
            <w:noProof/>
          </w:rPr>
          <w:t>7</w:t>
        </w:r>
      </w:fldSimple>
      <w:bookmarkEnd w:id="95"/>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w:t>
      </w:r>
      <w:r>
        <w:lastRenderedPageBreak/>
        <w:t xml:space="preserve">represented as a complex, Conjunctive State. This state may then be decomposed into more 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6" w:name="_Ref15390281"/>
      <w:r>
        <w:t xml:space="preserve">Figure </w:t>
      </w:r>
      <w:fldSimple w:instr=" SEQ Figure \* ARABIC ">
        <w:r w:rsidR="000F4793">
          <w:rPr>
            <w:noProof/>
          </w:rPr>
          <w:t>8</w:t>
        </w:r>
      </w:fldSimple>
      <w:bookmarkEnd w:id="96"/>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7" w:name="_Ref12516943"/>
      <w:r>
        <w:t xml:space="preserve">Figure </w:t>
      </w:r>
      <w:fldSimple w:instr=" SEQ Figure \* ARABIC ">
        <w:r w:rsidR="000F4793">
          <w:rPr>
            <w:noProof/>
          </w:rPr>
          <w:t>9</w:t>
        </w:r>
      </w:fldSimple>
      <w:bookmarkEnd w:id="97"/>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8" w:name="_Toc42093509"/>
      <w:r w:rsidRPr="00733EB6">
        <w:t xml:space="preserve">Recurring </w:t>
      </w:r>
      <w:r>
        <w:t>E</w:t>
      </w:r>
      <w:r w:rsidRPr="00733EB6">
        <w:t>vent ontology</w:t>
      </w:r>
      <w:bookmarkEnd w:id="98"/>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7D24C89D" w:rsidR="00E8128A" w:rsidRDefault="00E8128A" w:rsidP="00E8128A">
      <w:pPr>
        <w:pStyle w:val="Caption"/>
        <w:keepNext/>
        <w:spacing w:after="120"/>
      </w:pPr>
      <w:bookmarkStart w:id="99" w:name="_Ref12533493"/>
      <w:r>
        <w:t xml:space="preserve">Table </w:t>
      </w:r>
      <w:fldSimple w:instr=" SEQ Table \* ARABIC ">
        <w:r w:rsidR="00641F25">
          <w:rPr>
            <w:noProof/>
          </w:rPr>
          <w:t>8</w:t>
        </w:r>
      </w:fldSimple>
      <w:bookmarkEnd w:id="99"/>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100" w:name="_Ref12533514"/>
      <w:r>
        <w:t xml:space="preserve">Figure </w:t>
      </w:r>
      <w:fldSimple w:instr=" SEQ Figure \* ARABIC ">
        <w:r w:rsidR="000F4793">
          <w:rPr>
            <w:noProof/>
          </w:rPr>
          <w:t>10</w:t>
        </w:r>
      </w:fldSimple>
      <w:bookmarkEnd w:id="100"/>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w:t>
      </w:r>
      <w:r>
        <w:lastRenderedPageBreak/>
        <w:t xml:space="preserve">recurring events with different start times, perhaps corresponding to different routes or different 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101" w:name="_Ref12536225"/>
      <w:r>
        <w:t xml:space="preserve">Figure </w:t>
      </w:r>
      <w:fldSimple w:instr=" SEQ Figure \* ARABIC ">
        <w:r w:rsidR="000F4793">
          <w:rPr>
            <w:noProof/>
          </w:rPr>
          <w:t>11</w:t>
        </w:r>
      </w:fldSimple>
      <w:bookmarkEnd w:id="101"/>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2" w:name="_Toc42093510"/>
      <w:r>
        <w:t>Resource</w:t>
      </w:r>
      <w:r w:rsidR="00BD7FA8">
        <w:t xml:space="preserve"> </w:t>
      </w:r>
      <w:r w:rsidR="00520123">
        <w:t>Ontology</w:t>
      </w:r>
      <w:bookmarkEnd w:id="102"/>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lastRenderedPageBreak/>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24AFFA76" w:rsidR="005F0F5A" w:rsidRDefault="005F0F5A" w:rsidP="005F0F5A">
      <w:pPr>
        <w:pStyle w:val="Caption"/>
        <w:keepNext/>
        <w:spacing w:after="120"/>
      </w:pPr>
      <w:bookmarkStart w:id="103" w:name="_Ref13049166"/>
      <w:r>
        <w:t xml:space="preserve">Table </w:t>
      </w:r>
      <w:fldSimple w:instr=" SEQ Table \* ARABIC ">
        <w:r w:rsidR="00641F25">
          <w:rPr>
            <w:noProof/>
          </w:rPr>
          <w:t>9</w:t>
        </w:r>
      </w:fldSimple>
      <w:bookmarkEnd w:id="103"/>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lastRenderedPageBreak/>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hile these examples might refer to the same car over the span of its lifetime, 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4" w:name="_Ref13048704"/>
      <w:r>
        <w:t xml:space="preserve">Figure </w:t>
      </w:r>
      <w:fldSimple w:instr=" SEQ Figure \* ARABIC ">
        <w:r w:rsidR="000F4793">
          <w:rPr>
            <w:noProof/>
          </w:rPr>
          <w:t>12</w:t>
        </w:r>
      </w:fldSimple>
      <w:bookmarkEnd w:id="104"/>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5" w:name="_Toc42093511"/>
      <w:r>
        <w:lastRenderedPageBreak/>
        <w:t>Part</w:t>
      </w:r>
      <w:r w:rsidR="00034B8F">
        <w:t>hood</w:t>
      </w:r>
      <w:r w:rsidR="00896202" w:rsidRPr="00BB05EE">
        <w:t xml:space="preserve"> Ontology</w:t>
      </w:r>
      <w:bookmarkEnd w:id="105"/>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 xml:space="preserve">some trade-off(s) is </w:t>
      </w:r>
      <w:r>
        <w:lastRenderedPageBreak/>
        <w:t>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some semantics are 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A37C8A8" w:rsidR="008A7BC9" w:rsidRDefault="008A7BC9" w:rsidP="008A7BC9">
      <w:pPr>
        <w:pStyle w:val="Caption"/>
        <w:keepNext/>
        <w:spacing w:after="120"/>
      </w:pPr>
      <w:bookmarkStart w:id="106" w:name="_Ref13049603"/>
      <w:r>
        <w:lastRenderedPageBreak/>
        <w:t xml:space="preserve">Table </w:t>
      </w:r>
      <w:fldSimple w:instr=" SEQ Table \* ARABIC ">
        <w:r w:rsidR="00641F25">
          <w:rPr>
            <w:noProof/>
          </w:rPr>
          <w:t>10</w:t>
        </w:r>
      </w:fldSimple>
      <w:bookmarkEnd w:id="106"/>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lastRenderedPageBreak/>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7" w:name="_Ref13053357"/>
      <w:r>
        <w:t xml:space="preserve">Figure </w:t>
      </w:r>
      <w:fldSimple w:instr=" SEQ Figure \* ARABIC ">
        <w:r w:rsidR="000F4793">
          <w:rPr>
            <w:noProof/>
          </w:rPr>
          <w:t>13</w:t>
        </w:r>
      </w:fldSimple>
      <w:bookmarkEnd w:id="107"/>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8" w:name="_Toc42093512"/>
      <w:r w:rsidRPr="00216E9F">
        <w:t>Units of Measure</w:t>
      </w:r>
      <w:r w:rsidR="00253AFA">
        <w:t xml:space="preserve"> Ontology</w:t>
      </w:r>
      <w:bookmarkEnd w:id="108"/>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lastRenderedPageBreak/>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17DD4C1D" w:rsidR="0017750F" w:rsidRDefault="0017750F" w:rsidP="0017750F">
      <w:pPr>
        <w:pStyle w:val="Caption"/>
        <w:keepNext/>
        <w:spacing w:after="120"/>
      </w:pPr>
      <w:bookmarkStart w:id="109" w:name="_Ref13130816"/>
      <w:r>
        <w:t xml:space="preserve">Table </w:t>
      </w:r>
      <w:fldSimple w:instr=" SEQ Table \* ARABIC ">
        <w:r w:rsidR="00641F25">
          <w:rPr>
            <w:noProof/>
          </w:rPr>
          <w:t>11</w:t>
        </w:r>
      </w:fldSimple>
      <w:bookmarkEnd w:id="109"/>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6F1EE577" w:rsidR="0022275B" w:rsidRDefault="0022275B" w:rsidP="0022275B">
      <w:pPr>
        <w:pStyle w:val="Caption"/>
        <w:keepNext/>
      </w:pPr>
      <w:bookmarkStart w:id="110" w:name="_Ref39489200"/>
      <w:bookmarkStart w:id="111" w:name="_Ref39489197"/>
      <w:r>
        <w:lastRenderedPageBreak/>
        <w:t xml:space="preserve">Table </w:t>
      </w:r>
      <w:fldSimple w:instr=" SEQ Table \* ARABIC ">
        <w:r w:rsidR="00641F25">
          <w:rPr>
            <w:noProof/>
          </w:rPr>
          <w:t>12</w:t>
        </w:r>
      </w:fldSimple>
      <w:bookmarkEnd w:id="110"/>
      <w:r>
        <w:t>: Specialization of the key classes in the Units of Measure ontology</w:t>
      </w:r>
      <w:bookmarkEnd w:id="111"/>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12" w:name="_Ref13130894"/>
      <w:r>
        <w:t xml:space="preserve">Figure </w:t>
      </w:r>
      <w:fldSimple w:instr=" SEQ Figure \* ARABIC ">
        <w:r w:rsidR="000F4793">
          <w:rPr>
            <w:noProof/>
          </w:rPr>
          <w:t>14</w:t>
        </w:r>
      </w:fldSimple>
      <w:bookmarkEnd w:id="112"/>
      <w:r>
        <w:t>: Example use of the Units of Measure Ontology.</w:t>
      </w:r>
    </w:p>
    <w:p w14:paraId="720C5C5C" w14:textId="2055A102" w:rsidR="0017750F" w:rsidRDefault="005564EF" w:rsidP="005564EF">
      <w:pPr>
        <w:pStyle w:val="Heading4"/>
      </w:pPr>
      <w:r>
        <w:lastRenderedPageBreak/>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3"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3"/>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4" w:name="_Toc42093513"/>
      <w:r>
        <w:t>Observations</w:t>
      </w:r>
      <w:r w:rsidR="00E72AD2" w:rsidRPr="00E72AD2">
        <w:t xml:space="preserve"> </w:t>
      </w:r>
      <w:r w:rsidR="004F1D87" w:rsidRPr="00E72AD2">
        <w:t>Ontology</w:t>
      </w:r>
      <w:bookmarkEnd w:id="114"/>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20682CB4" w:rsidR="008A4F0D" w:rsidRDefault="008A4F0D" w:rsidP="008A4F0D">
      <w:pPr>
        <w:pStyle w:val="Caption"/>
        <w:keepNext/>
        <w:spacing w:after="120"/>
      </w:pPr>
      <w:bookmarkStart w:id="115" w:name="_Ref13136457"/>
      <w:r>
        <w:lastRenderedPageBreak/>
        <w:t xml:space="preserve">Table </w:t>
      </w:r>
      <w:fldSimple w:instr=" SEQ Table \* ARABIC ">
        <w:r w:rsidR="00641F25">
          <w:rPr>
            <w:noProof/>
          </w:rPr>
          <w:t>13</w:t>
        </w:r>
      </w:fldSimple>
      <w:bookmarkEnd w:id="115"/>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6"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6"/>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7" w:name="_Toc42093514"/>
      <w:r>
        <w:t>Contact Ontology</w:t>
      </w:r>
      <w:bookmarkEnd w:id="117"/>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bookmarkStart w:id="118" w:name="_Toc42093515"/>
      <w:r>
        <w:t>Future Work</w:t>
      </w:r>
      <w:bookmarkEnd w:id="118"/>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9" w:name="_Toc42093516"/>
      <w:r w:rsidRPr="00EC4B04">
        <w:t>Person</w:t>
      </w:r>
      <w:r w:rsidRPr="00956273">
        <w:t xml:space="preserve"> Ontology</w:t>
      </w:r>
      <w:bookmarkEnd w:id="119"/>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66533329" w:rsidR="00047DB0" w:rsidRDefault="00047DB0" w:rsidP="00047DB0">
      <w:pPr>
        <w:pStyle w:val="Caption"/>
        <w:keepNext/>
      </w:pPr>
      <w:bookmarkStart w:id="120" w:name="_Ref39577836"/>
      <w:r>
        <w:t xml:space="preserve">Table </w:t>
      </w:r>
      <w:fldSimple w:instr=" SEQ Table \* ARABIC ">
        <w:r w:rsidR="00641F25">
          <w:rPr>
            <w:noProof/>
          </w:rPr>
          <w:t>14</w:t>
        </w:r>
      </w:fldSimple>
      <w:bookmarkEnd w:id="120"/>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bookmarkStart w:id="121" w:name="_Toc42093517"/>
      <w:r>
        <w:t>Future work</w:t>
      </w:r>
      <w:bookmarkEnd w:id="121"/>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22" w:name="_Toc42093518"/>
      <w:r>
        <w:t>Household Ontology</w:t>
      </w:r>
      <w:bookmarkEnd w:id="122"/>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23" w:name="_Ref39750201"/>
      <w:r>
        <w:t xml:space="preserve">Figure </w:t>
      </w:r>
      <w:fldSimple w:instr=" SEQ Figure \* ARABIC ">
        <w:r>
          <w:rPr>
            <w:noProof/>
          </w:rPr>
          <w:t>17</w:t>
        </w:r>
      </w:fldSimple>
      <w:bookmarkEnd w:id="123"/>
      <w:r>
        <w:t>: Relationship between key concepts in the Household Ontology</w:t>
      </w:r>
    </w:p>
    <w:p w14:paraId="482C05AA" w14:textId="29E52417" w:rsidR="000F4793" w:rsidRDefault="000F4793" w:rsidP="000F4793">
      <w:pPr>
        <w:pStyle w:val="Caption"/>
        <w:keepNext/>
      </w:pPr>
      <w:bookmarkStart w:id="124" w:name="_Ref39750182"/>
      <w:bookmarkStart w:id="125" w:name="_Ref39750131"/>
      <w:r>
        <w:t xml:space="preserve">Table </w:t>
      </w:r>
      <w:fldSimple w:instr=" SEQ Table \* ARABIC ">
        <w:r w:rsidR="00641F25">
          <w:rPr>
            <w:noProof/>
          </w:rPr>
          <w:t>15</w:t>
        </w:r>
      </w:fldSimple>
      <w:bookmarkEnd w:id="124"/>
      <w:r>
        <w:t>: Key classes in the Household Ontology</w:t>
      </w:r>
      <w:bookmarkEnd w:id="125"/>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33D2BE59" w:rsidR="003C093A" w:rsidRDefault="003C093A" w:rsidP="003C093A">
      <w:pPr>
        <w:pStyle w:val="Caption"/>
        <w:keepNext/>
      </w:pPr>
      <w:bookmarkStart w:id="126" w:name="_Ref39750278"/>
      <w:r>
        <w:t xml:space="preserve">Table </w:t>
      </w:r>
      <w:fldSimple w:instr=" SEQ Table \* ARABIC ">
        <w:r w:rsidR="00641F25">
          <w:rPr>
            <w:noProof/>
          </w:rPr>
          <w:t>16</w:t>
        </w:r>
      </w:fldSimple>
      <w:bookmarkEnd w:id="126"/>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bookmarkStart w:id="127" w:name="_Toc42093519"/>
      <w:r>
        <w:t>Future Work</w:t>
      </w:r>
      <w:bookmarkEnd w:id="127"/>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8" w:name="_Toc42093520"/>
      <w:r>
        <w:t>Organization Ontology</w:t>
      </w:r>
      <w:bookmarkEnd w:id="128"/>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0E4F7D0B" w:rsidR="00384533" w:rsidRDefault="00384533" w:rsidP="00384533">
      <w:pPr>
        <w:pStyle w:val="Caption"/>
        <w:keepNext/>
      </w:pPr>
      <w:bookmarkStart w:id="129" w:name="_Ref39835538"/>
      <w:r>
        <w:t xml:space="preserve">Table </w:t>
      </w:r>
      <w:fldSimple w:instr=" SEQ Table \* ARABIC ">
        <w:r w:rsidR="00641F25">
          <w:rPr>
            <w:noProof/>
          </w:rPr>
          <w:t>17</w:t>
        </w:r>
      </w:fldSimple>
      <w:bookmarkEnd w:id="129"/>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bookmarkStart w:id="130" w:name="_Toc42093521"/>
      <w:r>
        <w:t>Future Work</w:t>
      </w:r>
      <w:bookmarkEnd w:id="130"/>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31" w:name="_Toc42093522"/>
      <w:r>
        <w:t>Building Ontology</w:t>
      </w:r>
      <w:bookmarkEnd w:id="131"/>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1215E43E" w:rsidR="009546C9" w:rsidRDefault="009546C9" w:rsidP="009546C9">
      <w:pPr>
        <w:pStyle w:val="Caption"/>
        <w:keepNext/>
      </w:pPr>
      <w:bookmarkStart w:id="132" w:name="_Ref40268849"/>
      <w:r>
        <w:t xml:space="preserve">Table </w:t>
      </w:r>
      <w:fldSimple w:instr=" SEQ Table \* ARABIC ">
        <w:r w:rsidR="00641F25">
          <w:rPr>
            <w:noProof/>
          </w:rPr>
          <w:t>18</w:t>
        </w:r>
      </w:fldSimple>
      <w:bookmarkEnd w:id="132"/>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75D4C461" w:rsidR="009546C9" w:rsidRDefault="009546C9" w:rsidP="009546C9">
      <w:pPr>
        <w:pStyle w:val="Caption"/>
        <w:keepNext/>
      </w:pPr>
      <w:bookmarkStart w:id="133" w:name="_Ref40268851"/>
      <w:r>
        <w:t xml:space="preserve">Table </w:t>
      </w:r>
      <w:fldSimple w:instr=" SEQ Table \* ARABIC ">
        <w:r w:rsidR="00641F25">
          <w:rPr>
            <w:noProof/>
          </w:rPr>
          <w:t>19</w:t>
        </w:r>
      </w:fldSimple>
      <w:bookmarkEnd w:id="133"/>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bookmarkStart w:id="134" w:name="_Toc42093523"/>
      <w:r>
        <w:t>Future work</w:t>
      </w:r>
      <w:bookmarkEnd w:id="134"/>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35" w:name="_Toc42093524"/>
      <w:r>
        <w:t>Vehicle Ontology</w:t>
      </w:r>
      <w:bookmarkEnd w:id="135"/>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7D8EED23" w:rsidR="00771C3A" w:rsidRDefault="00771C3A" w:rsidP="00771C3A">
      <w:pPr>
        <w:pStyle w:val="Caption"/>
        <w:keepNext/>
      </w:pPr>
      <w:bookmarkStart w:id="136" w:name="_Ref40950200"/>
      <w:r>
        <w:t xml:space="preserve">Table </w:t>
      </w:r>
      <w:fldSimple w:instr=" SEQ Table \* ARABIC ">
        <w:r w:rsidR="00641F25">
          <w:rPr>
            <w:noProof/>
          </w:rPr>
          <w:t>20</w:t>
        </w:r>
      </w:fldSimple>
      <w:bookmarkEnd w:id="136"/>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 xml:space="preserve">uantity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37" w:name="_Toc42093525"/>
      <w:r>
        <w:t>Transportation System Ontology</w:t>
      </w:r>
      <w:bookmarkEnd w:id="137"/>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5B341DEB" w14:textId="2178BA09"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 xml:space="preserve">relationship that should be </w:t>
      </w:r>
      <w:r w:rsidR="00953B0E">
        <w:t>represented explicitly</w:t>
      </w:r>
      <w:r>
        <w:t xml:space="preserve">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w:t>
      </w:r>
      <w:r w:rsidR="00953B0E">
        <w:t xml:space="preserve">division of the physical and abstract representation </w:t>
      </w:r>
      <w:r>
        <w:t xml:space="preserve">results in the </w:t>
      </w:r>
      <w:r w:rsidR="00953B0E">
        <w:t xml:space="preserve">definition of </w:t>
      </w:r>
      <w:r>
        <w:t xml:space="preserve">two key concepts: the Transportation Network (a directed graph), and the Transportation </w:t>
      </w:r>
      <w:r w:rsidR="00181DAA">
        <w:t>Complex</w:t>
      </w:r>
      <w:r>
        <w:t xml:space="preserve"> (a physical feature where transportation occurs).</w:t>
      </w:r>
    </w:p>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6688B7A6" w14:textId="2F85BFDD" w:rsidR="006A04E8" w:rsidRDefault="001754B8" w:rsidP="001754B8">
      <w:r>
        <w:lastRenderedPageBreak/>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302FB448" w14:textId="391E5DE6" w:rsidR="001754B8" w:rsidRPr="00503161" w:rsidRDefault="006A04E8" w:rsidP="001754B8">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12404D9" w14:textId="2A460BA0" w:rsidR="001754B8" w:rsidRDefault="00953B0E" w:rsidP="00953B0E">
      <w:r>
        <w:t>The Transportation System Ontology defines a network as a</w:t>
      </w:r>
      <w:r w:rsidR="001754B8" w:rsidRPr="00503161">
        <w:t xml:space="preserve"> collection of Nodes and Arcs that enables transportation.</w:t>
      </w:r>
      <w:r w:rsidR="00E63F34" w:rsidRPr="00503161">
        <w:t xml:space="preserve"> A Network may have some cost associated to its access</w:t>
      </w:r>
      <w:r>
        <w:t>, and there may be different sorts of networks: e.g. a public transit network, or perhaps a network that has been defined by a researcher for the purpose of some analysis.</w:t>
      </w:r>
    </w:p>
    <w:p w14:paraId="53D1ECDB" w14:textId="68223760" w:rsidR="00953B0E" w:rsidRPr="00953B0E" w:rsidRDefault="00953B0E" w:rsidP="00953B0E">
      <w:r>
        <w:t>An Arc is a</w:t>
      </w:r>
      <w:r w:rsidRPr="00503161">
        <w:t xml:space="preserve"> directed connection in the Network that enables transportation via a particular Mode(s) from one Node to another. An Arc begins and ends at the source and sink of the Link it is contained in.</w:t>
      </w:r>
      <w:r>
        <w:t xml:space="preserve"> </w:t>
      </w:r>
      <w:r w:rsidRPr="00503161">
        <w:t>An Arc has access to some Spatial Thing (such as a road), which may change over time.</w:t>
      </w:r>
      <w:r>
        <w:t xml:space="preserve"> </w:t>
      </w:r>
      <w:r w:rsidRPr="00503161">
        <w:t>An Arc may impose access restrictions (for example, based on the size of vehicle), which are subject to change.</w:t>
      </w:r>
      <w:r>
        <w:t xml:space="preserve"> </w:t>
      </w:r>
      <w:r w:rsidRPr="00503161">
        <w:t>An Arc may have some cost associated to its travel.</w:t>
      </w:r>
      <w:r w:rsidRPr="00503161">
        <w:br/>
      </w:r>
      <w:r>
        <w:t xml:space="preserve">An Arc supports one or more Modes of access. </w:t>
      </w:r>
      <w:r w:rsidR="008D38DB" w:rsidRPr="00503161">
        <w:t xml:space="preserve">A mode of transportation is a </w:t>
      </w:r>
      <w:r w:rsidR="008D38DB" w:rsidRPr="008D38DB">
        <w:rPr>
          <w:b/>
        </w:rPr>
        <w:t>means of</w:t>
      </w:r>
      <w:r w:rsidR="008D38DB" w:rsidRPr="00503161">
        <w:t xml:space="preserve"> performing travel within the urban system</w:t>
      </w:r>
      <w:r w:rsidR="008D38DB">
        <w:t xml:space="preserve"> (e.g., personal automotive vehicle, bicycle, foot)</w:t>
      </w:r>
      <w:r w:rsidR="008D38DB" w:rsidRPr="00503161">
        <w:t>.</w:t>
      </w:r>
      <w:r w:rsidR="008D38DB">
        <w:t xml:space="preserve"> Various modes may be defined, as required. </w:t>
      </w:r>
      <w:r w:rsidRPr="00503161">
        <w:t>An Arc may have some posted and/or free flow speed. It may also be described with a volume delay function (VDF).</w:t>
      </w:r>
      <w:r>
        <w:t xml:space="preserve"> A Link provides a mechanism to aggregate arcs. </w:t>
      </w:r>
      <w:r w:rsidR="002A21B1" w:rsidRPr="00953B0E">
        <w:rPr>
          <w:bCs/>
        </w:rPr>
        <w:t>A link contains one or more Arcs that represent individual flows of traffic (e.g. traffic lanes, bicycle lanes).</w:t>
      </w:r>
      <w:r>
        <w:rPr>
          <w:bCs/>
        </w:rPr>
        <w:t xml:space="preserve">  </w:t>
      </w:r>
    </w:p>
    <w:p w14:paraId="5FB9B7AE" w14:textId="6D4B52E0" w:rsidR="001754B8" w:rsidRDefault="001754B8" w:rsidP="00953B0E">
      <w:r w:rsidRPr="00503161">
        <w:lastRenderedPageBreak/>
        <w:t>A</w:t>
      </w:r>
      <w:r w:rsidR="00953B0E">
        <w:t xml:space="preserve"> Node is a</w:t>
      </w:r>
      <w:r w:rsidRPr="00503161">
        <w:t xml:space="preserve">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00953B0E">
        <w:t xml:space="preserve"> </w:t>
      </w:r>
      <w:r w:rsidRPr="00503161">
        <w:t>A Node may contain different types of controls: Network Transfer, Signal Control, and Flow Control.</w:t>
      </w:r>
      <w:r w:rsidR="00953B0E">
        <w:t xml:space="preserve"> </w:t>
      </w:r>
      <w:r w:rsidR="0081495A" w:rsidRPr="00953B0E">
        <w:t>A Node may be associated with specific location information (e.g. coordinates)</w:t>
      </w:r>
      <w:r w:rsidR="00953B0E">
        <w:t xml:space="preserve">; note that </w:t>
      </w:r>
      <w:r w:rsidR="004E2B7F" w:rsidRPr="00503161">
        <w:t>this may be subject to change. The physical location of a node (generally larger than a single point) may be inferred based on the locations of the transportation complexes which it connects.</w:t>
      </w:r>
      <w:r w:rsidR="00953B0E">
        <w:t xml:space="preserve"> </w:t>
      </w:r>
      <w:r w:rsidR="004D7DF1" w:rsidRPr="00503161">
        <w:t>A Node accesses some TransportationComplex, such as an Intersection. In the future, it may be useful to define other specific types of TransportationComplexes that are accessed by nodes, (e.g. bus stops).</w:t>
      </w:r>
    </w:p>
    <w:p w14:paraId="1F21A616" w14:textId="04354710" w:rsidR="001754B8" w:rsidRPr="00503161" w:rsidRDefault="008D38DB" w:rsidP="008D38DB">
      <w:r>
        <w:rPr>
          <w:bCs/>
        </w:rPr>
        <w:t xml:space="preserve">Various controls may be present at a particular Node: </w:t>
      </w:r>
      <w:r w:rsidR="001754B8" w:rsidRPr="008D38DB">
        <w:rPr>
          <w:bCs/>
        </w:rPr>
        <w:t>Network Transfer</w:t>
      </w:r>
      <w:r>
        <w:t xml:space="preserve"> e</w:t>
      </w:r>
      <w:r w:rsidR="001754B8" w:rsidRPr="00503161">
        <w:t>nables transfer between networks at a given Node</w:t>
      </w:r>
      <w:r>
        <w:t>; S</w:t>
      </w:r>
      <w:r w:rsidR="001754B8" w:rsidRPr="00503161">
        <w:t>ignal Control</w:t>
      </w:r>
      <w:r>
        <w:t xml:space="preserve"> c</w:t>
      </w:r>
      <w:r w:rsidR="001754B8" w:rsidRPr="00503161">
        <w:t>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r>
        <w:t xml:space="preserve"> </w:t>
      </w:r>
      <w:r w:rsidR="001754B8" w:rsidRPr="00503161">
        <w:t>Flow Control</w:t>
      </w:r>
      <w:r>
        <w:t xml:space="preserve"> c</w:t>
      </w:r>
      <w:r w:rsidR="001754B8" w:rsidRPr="00503161">
        <w:t xml:space="preserve">ontrols the flow of traffic at a given Node. </w:t>
      </w:r>
      <w:r w:rsidR="001754B8" w:rsidRPr="00503161">
        <w:br/>
        <w:t>A Flow Control may be operative/inoperative at different times. For example, "no left turns from 4-6pm".</w:t>
      </w:r>
      <w:r>
        <w:t xml:space="preserve"> </w:t>
      </w:r>
      <w:r w:rsidR="001754B8" w:rsidRPr="00503161">
        <w:t>A Flow Control may be a generalization of Signal Control.</w:t>
      </w:r>
    </w:p>
    <w:p w14:paraId="3B621AD1" w14:textId="0E8AF625" w:rsidR="00272044" w:rsidRPr="00503161" w:rsidRDefault="00272044" w:rsidP="008D38DB">
      <w:r w:rsidRPr="00503161">
        <w:t>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A Loop Detector makes observations about the vehicle presence on the road segment that is its feature of interest.</w:t>
      </w:r>
      <w:r w:rsidR="008D38DB">
        <w:t xml:space="preserve"> </w:t>
      </w:r>
      <w:r w:rsidRPr="00503161">
        <w:t>The vehicle presence is a proxy for the occupancy of the road segment and the average vehicle speed on the road segment.</w:t>
      </w:r>
      <w:r w:rsidR="008D38DB">
        <w:t xml:space="preserve"> Various other types of sensors may be relevant in the transportation system. These may be defined similarly, reusing the SSN ontology in the context of the Transportation System Ontology.</w:t>
      </w:r>
    </w:p>
    <w:p w14:paraId="7989811E" w14:textId="28550C57"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 xml:space="preserve">e define </w:t>
      </w:r>
      <w:r w:rsidR="008D38DB">
        <w:t xml:space="preserve">roads as types </w:t>
      </w:r>
      <w:r>
        <w:t>of Transportation Complex</w:t>
      </w:r>
      <w:r w:rsidR="008D38DB">
        <w:t>; this could be extended to include classes for rail, footpaths, waterways, as required.</w:t>
      </w:r>
    </w:p>
    <w:p w14:paraId="2B2B4CF8" w14:textId="1023ABCD" w:rsidR="001754B8" w:rsidRDefault="005D1F18" w:rsidP="005D1F18">
      <w:pPr>
        <w:rPr>
          <w:b/>
          <w:bCs/>
        </w:rPr>
      </w:pPr>
      <w:r>
        <w:lastRenderedPageBreak/>
        <w:t xml:space="preserve">A RoadSegmentPD is </w:t>
      </w:r>
      <w:r w:rsidRPr="00F8610D">
        <w:t>accessed only by Links that are not accessible by water or air modes.</w:t>
      </w:r>
      <w:r w:rsidRPr="00F8610D">
        <w:br/>
        <w:t xml:space="preserve">Different RoadSegments Perdurants will be accessed by Arcs that are accessible by various other Modes, not necessarily </w:t>
      </w:r>
      <w:r w:rsidRPr="005D1F18">
        <w:rPr>
          <w:i/>
          <w:iCs/>
        </w:rPr>
        <w:t>everything</w:t>
      </w:r>
      <w:r w:rsidRPr="00F8610D">
        <w:t xml:space="preserve"> else. A Road Segment Perdurant is comprised of Road Segments that exist over time.</w:t>
      </w:r>
      <w:r>
        <w:t xml:space="preserve"> </w:t>
      </w:r>
      <w:r w:rsidRPr="005D1F18">
        <w:rPr>
          <w:lang w:bidi="en-US"/>
        </w:rPr>
        <w:t>A RoadSegment has variant attributes.</w:t>
      </w:r>
      <w:r>
        <w:rPr>
          <w:lang w:bidi="en-US"/>
        </w:rPr>
        <w:t xml:space="preserve"> </w:t>
      </w:r>
      <w:r w:rsidRPr="005D1F18">
        <w:rPr>
          <w:lang w:bidi="en-US"/>
        </w:rPr>
        <w:t>A RoadSegment has an owner, access restrictions, and is accessed by some Arc(s) -- all of which may change over time.</w:t>
      </w:r>
      <w:r w:rsidRPr="005D1F18">
        <w:rPr>
          <w:lang w:bidi="en-US"/>
        </w:rPr>
        <w:br/>
        <w:t>A RoadSegment has some location, which is co-located with (contains the locations of) the Arcs and Nodes it contains.</w:t>
      </w:r>
      <w:r>
        <w:rPr>
          <w:lang w:bidi="en-US"/>
        </w:rPr>
        <w:t xml:space="preserve"> </w:t>
      </w:r>
      <w:r w:rsidRPr="00F8610D">
        <w:t>Note that the location of a RoadSegment is variable (e.g. road widening or other activities do not change the identity of the road element), whereas a RailSegment's is not.</w:t>
      </w:r>
      <w:r>
        <w:t xml:space="preserve"> A Road is defined as a</w:t>
      </w:r>
      <w:r w:rsidR="001754B8" w:rsidRPr="00F8610D">
        <w:t>n aggregation of Road Segments with the same name.</w:t>
      </w:r>
      <w:r w:rsidR="001754B8" w:rsidRPr="005D1F18">
        <w:rPr>
          <w:b/>
          <w:bCs/>
        </w:rPr>
        <w:t xml:space="preserve"> </w:t>
      </w:r>
    </w:p>
    <w:p w14:paraId="009E4D8F" w14:textId="77777777" w:rsidR="005D1F18" w:rsidRDefault="005D1F18" w:rsidP="005D1F18">
      <w:r>
        <w:t>An IntersectionPD is a</w:t>
      </w:r>
      <w:r w:rsidR="00E278B4" w:rsidRPr="00F8610D">
        <w:t>ccessed only by NodePDs</w:t>
      </w:r>
      <w:r w:rsidR="004B1B27"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r>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4DFA5069" w:rsidR="00806DFE" w:rsidRDefault="004E2B7F" w:rsidP="005D1F18">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r w:rsidR="005D1F18">
        <w:t xml:space="preserve"> The key classes are summarized in </w:t>
      </w:r>
      <w:r w:rsidR="005D1F18">
        <w:fldChar w:fldCharType="begin"/>
      </w:r>
      <w:r w:rsidR="005D1F18">
        <w:instrText xml:space="preserve"> REF _Ref41043895 \h </w:instrText>
      </w:r>
      <w:r w:rsidR="005D1F18">
        <w:fldChar w:fldCharType="separate"/>
      </w:r>
      <w:r w:rsidR="005D1F18">
        <w:t xml:space="preserve">Table </w:t>
      </w:r>
      <w:r w:rsidR="005D1F18">
        <w:rPr>
          <w:noProof/>
        </w:rPr>
        <w:t>21</w:t>
      </w:r>
      <w:r w:rsidR="005D1F18">
        <w:fldChar w:fldCharType="end"/>
      </w:r>
      <w:r w:rsidR="005D1F18">
        <w:t xml:space="preserve"> and relationshisp between the classes are depicted in </w:t>
      </w:r>
      <w:r w:rsidR="005D1F18">
        <w:fldChar w:fldCharType="begin"/>
      </w:r>
      <w:r w:rsidR="005D1F18">
        <w:instrText xml:space="preserve"> REF _Ref41043923 \h </w:instrText>
      </w:r>
      <w:r w:rsidR="005D1F18">
        <w:fldChar w:fldCharType="separate"/>
      </w:r>
      <w:r w:rsidR="005D1F18">
        <w:t xml:space="preserve">Figure </w:t>
      </w:r>
      <w:r w:rsidR="005D1F18">
        <w:rPr>
          <w:noProof/>
        </w:rPr>
        <w:t>18</w:t>
      </w:r>
      <w:r w:rsidR="005D1F18">
        <w:fldChar w:fldCharType="end"/>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9935"/>
                    </a:xfrm>
                    <a:prstGeom prst="rect">
                      <a:avLst/>
                    </a:prstGeom>
                  </pic:spPr>
                </pic:pic>
              </a:graphicData>
            </a:graphic>
          </wp:inline>
        </w:drawing>
      </w:r>
    </w:p>
    <w:p w14:paraId="40E9D59D" w14:textId="52D13DD0" w:rsidR="008C5A7E" w:rsidRDefault="004E2B7F">
      <w:pPr>
        <w:pStyle w:val="Caption"/>
      </w:pPr>
      <w:bookmarkStart w:id="138" w:name="_Ref41043923"/>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bookmarkEnd w:id="138"/>
      <w:r>
        <w:t xml:space="preserve">: </w:t>
      </w:r>
      <w:r w:rsidR="005D1F18">
        <w:t>Relationships between key concepts in</w:t>
      </w:r>
      <w:r>
        <w:t xml:space="preserve"> the Transportation Network (some </w:t>
      </w:r>
      <w:r w:rsidR="00E61C21">
        <w:t>omissions</w:t>
      </w:r>
      <w:r>
        <w:t>).</w:t>
      </w:r>
    </w:p>
    <w:p w14:paraId="65B4AF84" w14:textId="77777777" w:rsidR="008C5A7E" w:rsidRPr="00BB01BB" w:rsidRDefault="008C5A7E" w:rsidP="00E80D3C"/>
    <w:p w14:paraId="5C9CD1DB" w14:textId="07DBC4BC" w:rsidR="005D1F18" w:rsidRDefault="005D1F18" w:rsidP="005D1F18">
      <w:pPr>
        <w:pStyle w:val="Caption"/>
        <w:keepNext/>
      </w:pPr>
      <w:bookmarkStart w:id="139" w:name="_Ref41043895"/>
      <w:r>
        <w:t xml:space="preserve">Table </w:t>
      </w:r>
      <w:fldSimple w:instr=" SEQ Table \* ARABIC ">
        <w:r w:rsidR="00641F25">
          <w:rPr>
            <w:noProof/>
          </w:rPr>
          <w:t>21</w:t>
        </w:r>
      </w:fldSimple>
      <w:bookmarkEnd w:id="139"/>
      <w:r>
        <w:t>: Key classes in the Transportation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66"/>
        <w:gridCol w:w="2883"/>
        <w:gridCol w:w="3301"/>
      </w:tblGrid>
      <w:tr w:rsidR="001754B8" w:rsidRPr="005D1F18" w14:paraId="7213CBCD" w14:textId="77777777" w:rsidTr="00900668">
        <w:trPr>
          <w:cantSplit/>
          <w:tblHeader/>
        </w:trPr>
        <w:tc>
          <w:tcPr>
            <w:tcW w:w="3166" w:type="dxa"/>
            <w:shd w:val="clear" w:color="auto" w:fill="00FFFF"/>
          </w:tcPr>
          <w:p w14:paraId="2FB5110B" w14:textId="77777777" w:rsidR="001754B8" w:rsidRPr="005D1F18" w:rsidRDefault="001754B8" w:rsidP="005D1F18">
            <w:pPr>
              <w:pStyle w:val="NoSpacing"/>
              <w:framePr w:hSpace="0" w:wrap="auto" w:vAnchor="margin" w:hAnchor="text" w:yAlign="inline"/>
            </w:pPr>
            <w:r w:rsidRPr="005D1F18">
              <w:t>Object</w:t>
            </w:r>
          </w:p>
        </w:tc>
        <w:tc>
          <w:tcPr>
            <w:tcW w:w="2883" w:type="dxa"/>
            <w:shd w:val="clear" w:color="auto" w:fill="00FFFF"/>
          </w:tcPr>
          <w:p w14:paraId="505B8CB1" w14:textId="77777777" w:rsidR="001754B8" w:rsidRPr="005D1F18" w:rsidRDefault="001754B8" w:rsidP="005D1F18">
            <w:pPr>
              <w:pStyle w:val="NoSpacing"/>
              <w:framePr w:hSpace="0" w:wrap="auto" w:vAnchor="margin" w:hAnchor="text" w:yAlign="inline"/>
            </w:pPr>
            <w:r w:rsidRPr="005D1F18">
              <w:t>Property</w:t>
            </w:r>
          </w:p>
        </w:tc>
        <w:tc>
          <w:tcPr>
            <w:tcW w:w="3301" w:type="dxa"/>
            <w:shd w:val="clear" w:color="auto" w:fill="00FFFF"/>
          </w:tcPr>
          <w:p w14:paraId="633136E5" w14:textId="77777777" w:rsidR="001754B8" w:rsidRPr="005D1F18" w:rsidRDefault="001754B8" w:rsidP="005D1F18">
            <w:pPr>
              <w:pStyle w:val="NoSpacing"/>
              <w:framePr w:hSpace="0" w:wrap="auto" w:vAnchor="margin" w:hAnchor="text" w:yAlign="inline"/>
            </w:pPr>
            <w:r w:rsidRPr="005D1F18">
              <w:t>Value</w:t>
            </w:r>
          </w:p>
        </w:tc>
      </w:tr>
      <w:tr w:rsidR="00C24DEA" w:rsidRPr="005D1F18" w14:paraId="00E610A6" w14:textId="77777777" w:rsidTr="00900668">
        <w:trPr>
          <w:cantSplit/>
        </w:trPr>
        <w:tc>
          <w:tcPr>
            <w:tcW w:w="3166" w:type="dxa"/>
            <w:vMerge w:val="restart"/>
          </w:tcPr>
          <w:p w14:paraId="7C7E64CA" w14:textId="77777777" w:rsidR="00C24DEA" w:rsidRPr="005D1F18" w:rsidRDefault="00C24DEA" w:rsidP="005D1F18">
            <w:pPr>
              <w:pStyle w:val="NoSpacing"/>
              <w:framePr w:hSpace="0" w:wrap="auto" w:vAnchor="margin" w:hAnchor="text" w:yAlign="inline"/>
            </w:pPr>
            <w:r w:rsidRPr="005D1F18">
              <w:t>NetworkPD</w:t>
            </w:r>
          </w:p>
        </w:tc>
        <w:tc>
          <w:tcPr>
            <w:tcW w:w="2883" w:type="dxa"/>
          </w:tcPr>
          <w:p w14:paraId="17ED9A30" w14:textId="77777777" w:rsidR="00C24DEA" w:rsidRPr="005D1F18" w:rsidRDefault="00C24DEA" w:rsidP="005D1F18">
            <w:pPr>
              <w:pStyle w:val="NoSpacing"/>
              <w:framePr w:hSpace="0" w:wrap="auto" w:vAnchor="margin" w:hAnchor="text" w:yAlign="inline"/>
            </w:pPr>
            <w:r w:rsidRPr="005D1F18">
              <w:t>subclassOf</w:t>
            </w:r>
          </w:p>
        </w:tc>
        <w:tc>
          <w:tcPr>
            <w:tcW w:w="3301" w:type="dxa"/>
          </w:tcPr>
          <w:p w14:paraId="1140E035" w14:textId="77777777" w:rsidR="00C24DEA" w:rsidRPr="005D1F18" w:rsidRDefault="00C24DEA" w:rsidP="005D1F18">
            <w:pPr>
              <w:pStyle w:val="NoSpacing"/>
              <w:framePr w:hSpace="0" w:wrap="auto" w:vAnchor="margin" w:hAnchor="text" w:yAlign="inline"/>
            </w:pPr>
            <w:r w:rsidRPr="005D1F18">
              <w:t>change:TimeVarying</w:t>
            </w:r>
            <w:r w:rsidR="00D67E4A" w:rsidRPr="005D1F18">
              <w:t>Concept</w:t>
            </w:r>
          </w:p>
        </w:tc>
      </w:tr>
      <w:tr w:rsidR="00C24DEA" w:rsidRPr="005D1F18" w14:paraId="04846830" w14:textId="77777777" w:rsidTr="00900668">
        <w:trPr>
          <w:cantSplit/>
        </w:trPr>
        <w:tc>
          <w:tcPr>
            <w:tcW w:w="3166" w:type="dxa"/>
            <w:vMerge/>
          </w:tcPr>
          <w:p w14:paraId="1519570C" w14:textId="77777777" w:rsidR="00C24DEA" w:rsidRPr="005D1F18" w:rsidRDefault="00C24DEA" w:rsidP="005D1F18">
            <w:pPr>
              <w:pStyle w:val="NoSpacing"/>
              <w:framePr w:hSpace="0" w:wrap="auto" w:vAnchor="margin" w:hAnchor="text" w:yAlign="inline"/>
            </w:pPr>
          </w:p>
        </w:tc>
        <w:tc>
          <w:tcPr>
            <w:tcW w:w="2883" w:type="dxa"/>
          </w:tcPr>
          <w:p w14:paraId="082D1752" w14:textId="77777777" w:rsidR="00C24DEA" w:rsidRPr="005D1F18" w:rsidRDefault="00C24DEA" w:rsidP="005D1F18">
            <w:pPr>
              <w:pStyle w:val="NoSpacing"/>
              <w:framePr w:hSpace="0" w:wrap="auto" w:vAnchor="margin" w:hAnchor="text" w:yAlign="inline"/>
            </w:pPr>
            <w:r w:rsidRPr="005D1F18">
              <w:t>equivalentClass</w:t>
            </w:r>
          </w:p>
        </w:tc>
        <w:tc>
          <w:tcPr>
            <w:tcW w:w="3301" w:type="dxa"/>
          </w:tcPr>
          <w:p w14:paraId="44E446FE" w14:textId="77777777" w:rsidR="00C24DEA" w:rsidRPr="005D1F18" w:rsidRDefault="00C24DEA" w:rsidP="005D1F18">
            <w:pPr>
              <w:pStyle w:val="NoSpacing"/>
              <w:framePr w:hSpace="0" w:wrap="auto" w:vAnchor="margin" w:hAnchor="text" w:yAlign="inline"/>
            </w:pPr>
            <w:r w:rsidRPr="005D1F18">
              <w:t>change:hasManifestation some  Network and  change:hasManifestation only  Network</w:t>
            </w:r>
          </w:p>
        </w:tc>
      </w:tr>
      <w:tr w:rsidR="00C24DEA" w:rsidRPr="005D1F18" w14:paraId="261235EC" w14:textId="77777777" w:rsidTr="00900668">
        <w:trPr>
          <w:cantSplit/>
        </w:trPr>
        <w:tc>
          <w:tcPr>
            <w:tcW w:w="3166" w:type="dxa"/>
            <w:vMerge/>
          </w:tcPr>
          <w:p w14:paraId="669DB66D" w14:textId="77777777" w:rsidR="00C24DEA" w:rsidRPr="005D1F18" w:rsidRDefault="00C24DEA" w:rsidP="005D1F18">
            <w:pPr>
              <w:pStyle w:val="NoSpacing"/>
              <w:framePr w:hSpace="0" w:wrap="auto" w:vAnchor="margin" w:hAnchor="text" w:yAlign="inline"/>
            </w:pPr>
          </w:p>
        </w:tc>
        <w:tc>
          <w:tcPr>
            <w:tcW w:w="2883" w:type="dxa"/>
          </w:tcPr>
          <w:p w14:paraId="4B6C6E41"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19CE9AB8" w14:textId="77777777" w:rsidR="00C24DEA" w:rsidRPr="005D1F18" w:rsidRDefault="00C24DEA" w:rsidP="005D1F18">
            <w:pPr>
              <w:pStyle w:val="NoSpacing"/>
              <w:framePr w:hSpace="0" w:wrap="auto" w:vAnchor="margin" w:hAnchor="text" w:yAlign="inline"/>
            </w:pPr>
            <w:r w:rsidRPr="005D1F18">
              <w:t>exactly 1 time:Interval</w:t>
            </w:r>
          </w:p>
        </w:tc>
      </w:tr>
      <w:tr w:rsidR="00E63F34" w:rsidRPr="005D1F18" w14:paraId="19025BD7" w14:textId="77777777" w:rsidTr="00900668">
        <w:trPr>
          <w:cantSplit/>
        </w:trPr>
        <w:tc>
          <w:tcPr>
            <w:tcW w:w="3166" w:type="dxa"/>
            <w:vMerge w:val="restart"/>
          </w:tcPr>
          <w:p w14:paraId="23AB779A" w14:textId="77777777" w:rsidR="00E63F34" w:rsidRPr="005D1F18" w:rsidRDefault="00E63F34" w:rsidP="005D1F18">
            <w:pPr>
              <w:pStyle w:val="NoSpacing"/>
              <w:framePr w:hSpace="0" w:wrap="auto" w:vAnchor="margin" w:hAnchor="text" w:yAlign="inline"/>
            </w:pPr>
            <w:r w:rsidRPr="005D1F18">
              <w:t>Network</w:t>
            </w:r>
          </w:p>
        </w:tc>
        <w:tc>
          <w:tcPr>
            <w:tcW w:w="2883" w:type="dxa"/>
          </w:tcPr>
          <w:p w14:paraId="041812C2" w14:textId="77777777" w:rsidR="00E63F34" w:rsidRPr="005D1F18" w:rsidRDefault="00E63F34" w:rsidP="005D1F18">
            <w:pPr>
              <w:pStyle w:val="NoSpacing"/>
              <w:framePr w:hSpace="0" w:wrap="auto" w:vAnchor="margin" w:hAnchor="text" w:yAlign="inline"/>
            </w:pPr>
            <w:r w:rsidRPr="005D1F18">
              <w:t>subclassOf</w:t>
            </w:r>
          </w:p>
        </w:tc>
        <w:tc>
          <w:tcPr>
            <w:tcW w:w="3301" w:type="dxa"/>
          </w:tcPr>
          <w:p w14:paraId="2A945EB7" w14:textId="77777777" w:rsidR="00E63F34" w:rsidRPr="005D1F18" w:rsidRDefault="00C24DEA" w:rsidP="005D1F18">
            <w:pPr>
              <w:pStyle w:val="NoSpacing"/>
              <w:framePr w:hSpace="0" w:wrap="auto" w:vAnchor="margin" w:hAnchor="text" w:yAlign="inline"/>
            </w:pPr>
            <w:r w:rsidRPr="005D1F18">
              <w:t>change:</w:t>
            </w:r>
            <w:r w:rsidR="00E63F34" w:rsidRPr="005D1F18">
              <w:t>Manifestation</w:t>
            </w:r>
          </w:p>
        </w:tc>
      </w:tr>
      <w:tr w:rsidR="00E63F34" w:rsidRPr="005D1F18" w14:paraId="35EAA677" w14:textId="77777777" w:rsidTr="00900668">
        <w:trPr>
          <w:cantSplit/>
        </w:trPr>
        <w:tc>
          <w:tcPr>
            <w:tcW w:w="3166" w:type="dxa"/>
            <w:vMerge/>
          </w:tcPr>
          <w:p w14:paraId="0A89F3EB" w14:textId="77777777" w:rsidR="00E63F34" w:rsidRPr="005D1F18" w:rsidRDefault="00E63F34" w:rsidP="005D1F18">
            <w:pPr>
              <w:pStyle w:val="NoSpacing"/>
              <w:framePr w:hSpace="0" w:wrap="auto" w:vAnchor="margin" w:hAnchor="text" w:yAlign="inline"/>
            </w:pPr>
          </w:p>
        </w:tc>
        <w:tc>
          <w:tcPr>
            <w:tcW w:w="2883" w:type="dxa"/>
          </w:tcPr>
          <w:p w14:paraId="695F234F" w14:textId="77777777" w:rsidR="00E63F34" w:rsidRPr="005D1F18" w:rsidRDefault="00E63F34" w:rsidP="005D1F18">
            <w:pPr>
              <w:pStyle w:val="NoSpacing"/>
              <w:framePr w:hSpace="0" w:wrap="auto" w:vAnchor="margin" w:hAnchor="text" w:yAlign="inline"/>
            </w:pPr>
            <w:r w:rsidRPr="005D1F18">
              <w:t>equivalentClass</w:t>
            </w:r>
          </w:p>
        </w:tc>
        <w:tc>
          <w:tcPr>
            <w:tcW w:w="3301" w:type="dxa"/>
          </w:tcPr>
          <w:p w14:paraId="01DA7C99" w14:textId="77777777" w:rsidR="00E63F34" w:rsidRPr="005D1F18" w:rsidRDefault="00C24DEA" w:rsidP="005D1F18">
            <w:pPr>
              <w:pStyle w:val="NoSpacing"/>
              <w:framePr w:hSpace="0" w:wrap="auto" w:vAnchor="margin" w:hAnchor="text" w:yAlign="inline"/>
            </w:pPr>
            <w:r w:rsidRPr="005D1F18">
              <w:t>change:</w:t>
            </w:r>
            <w:r w:rsidR="00E63F34" w:rsidRPr="005D1F18">
              <w:t>manifestationOf some  Network</w:t>
            </w:r>
            <w:r w:rsidR="00FC2BAF" w:rsidRPr="005D1F18">
              <w:t>PD</w:t>
            </w:r>
            <w:r w:rsidR="00E63F34" w:rsidRPr="005D1F18">
              <w:t xml:space="preserve"> and </w:t>
            </w:r>
            <w:r w:rsidRPr="005D1F18">
              <w:t xml:space="preserve"> change:</w:t>
            </w:r>
            <w:r w:rsidR="00E63F34" w:rsidRPr="005D1F18">
              <w:t>manifestationOf only  Network</w:t>
            </w:r>
            <w:r w:rsidR="00FC2BAF" w:rsidRPr="005D1F18">
              <w:t>PD</w:t>
            </w:r>
          </w:p>
        </w:tc>
      </w:tr>
      <w:tr w:rsidR="00C24DEA" w:rsidRPr="005D1F18" w14:paraId="191394FC" w14:textId="77777777" w:rsidTr="00900668">
        <w:trPr>
          <w:cantSplit/>
        </w:trPr>
        <w:tc>
          <w:tcPr>
            <w:tcW w:w="3166" w:type="dxa"/>
            <w:vMerge/>
          </w:tcPr>
          <w:p w14:paraId="0600F582" w14:textId="77777777" w:rsidR="00C24DEA" w:rsidRPr="005D1F18" w:rsidRDefault="00C24DEA" w:rsidP="005D1F18">
            <w:pPr>
              <w:pStyle w:val="NoSpacing"/>
              <w:framePr w:hSpace="0" w:wrap="auto" w:vAnchor="margin" w:hAnchor="text" w:yAlign="inline"/>
            </w:pPr>
          </w:p>
        </w:tc>
        <w:tc>
          <w:tcPr>
            <w:tcW w:w="2883" w:type="dxa"/>
          </w:tcPr>
          <w:p w14:paraId="6DD73146"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738A3B58" w14:textId="77777777" w:rsidR="00C24DEA" w:rsidRPr="005D1F18" w:rsidRDefault="00C24DEA" w:rsidP="005D1F18">
            <w:pPr>
              <w:pStyle w:val="NoSpacing"/>
              <w:framePr w:hSpace="0" w:wrap="auto" w:vAnchor="margin" w:hAnchor="text" w:yAlign="inline"/>
            </w:pPr>
            <w:r w:rsidRPr="005D1F18">
              <w:t>exactly 1 time:TemporalEntity</w:t>
            </w:r>
          </w:p>
        </w:tc>
      </w:tr>
      <w:tr w:rsidR="00E63F34" w:rsidRPr="005D1F18" w14:paraId="17BDDBA4" w14:textId="77777777" w:rsidTr="00900668">
        <w:trPr>
          <w:cantSplit/>
        </w:trPr>
        <w:tc>
          <w:tcPr>
            <w:tcW w:w="3166" w:type="dxa"/>
            <w:vMerge/>
          </w:tcPr>
          <w:p w14:paraId="1F473E52" w14:textId="77777777" w:rsidR="00E63F34" w:rsidRPr="005D1F18" w:rsidRDefault="00E63F34" w:rsidP="005D1F18">
            <w:pPr>
              <w:pStyle w:val="NoSpacing"/>
              <w:framePr w:hSpace="0" w:wrap="auto" w:vAnchor="margin" w:hAnchor="text" w:yAlign="inline"/>
            </w:pPr>
          </w:p>
        </w:tc>
        <w:tc>
          <w:tcPr>
            <w:tcW w:w="2883" w:type="dxa"/>
          </w:tcPr>
          <w:p w14:paraId="0B2EA12A" w14:textId="6C0DF935" w:rsidR="00E63F34" w:rsidRPr="005D1F18" w:rsidRDefault="001F2F92" w:rsidP="005D1F18">
            <w:pPr>
              <w:pStyle w:val="NoSpacing"/>
              <w:framePr w:hSpace="0" w:wrap="auto" w:vAnchor="margin" w:hAnchor="text" w:yAlign="inline"/>
            </w:pPr>
            <w:r w:rsidRPr="005D1F18">
              <w:t>has</w:t>
            </w:r>
            <w:r w:rsidR="00F92DE6" w:rsidRPr="005D1F18">
              <w:t>Network</w:t>
            </w:r>
            <w:r w:rsidRPr="005D1F18">
              <w:t>Component</w:t>
            </w:r>
          </w:p>
        </w:tc>
        <w:tc>
          <w:tcPr>
            <w:tcW w:w="3301" w:type="dxa"/>
          </w:tcPr>
          <w:p w14:paraId="16E985C7" w14:textId="77777777" w:rsidR="00E63F34" w:rsidRPr="005D1F18" w:rsidRDefault="00E63F34" w:rsidP="005D1F18">
            <w:pPr>
              <w:pStyle w:val="NoSpacing"/>
              <w:framePr w:hSpace="0" w:wrap="auto" w:vAnchor="margin" w:hAnchor="text" w:yAlign="inline"/>
            </w:pPr>
            <w:r w:rsidRPr="005D1F18">
              <w:t>only Arc or Node</w:t>
            </w:r>
          </w:p>
        </w:tc>
      </w:tr>
      <w:tr w:rsidR="00D67E4A" w:rsidRPr="005D1F18" w14:paraId="45B09784" w14:textId="77777777" w:rsidTr="00900668">
        <w:trPr>
          <w:cantSplit/>
        </w:trPr>
        <w:tc>
          <w:tcPr>
            <w:tcW w:w="3166" w:type="dxa"/>
            <w:vMerge w:val="restart"/>
          </w:tcPr>
          <w:p w14:paraId="699FECD4" w14:textId="77777777" w:rsidR="00D67E4A" w:rsidRPr="005D1F18" w:rsidRDefault="00D67E4A" w:rsidP="005D1F18">
            <w:pPr>
              <w:pStyle w:val="NoSpacing"/>
              <w:framePr w:hSpace="0" w:wrap="auto" w:vAnchor="margin" w:hAnchor="text" w:yAlign="inline"/>
            </w:pPr>
            <w:r w:rsidRPr="005D1F18">
              <w:t>NodePD</w:t>
            </w:r>
          </w:p>
        </w:tc>
        <w:tc>
          <w:tcPr>
            <w:tcW w:w="2883" w:type="dxa"/>
          </w:tcPr>
          <w:p w14:paraId="374D8172" w14:textId="77777777" w:rsidR="00D67E4A" w:rsidRPr="005D1F18" w:rsidRDefault="00D67E4A" w:rsidP="005D1F18">
            <w:pPr>
              <w:pStyle w:val="NoSpacing"/>
              <w:framePr w:hSpace="0" w:wrap="auto" w:vAnchor="margin" w:hAnchor="text" w:yAlign="inline"/>
            </w:pPr>
            <w:r w:rsidRPr="005D1F18">
              <w:t>subclassOf</w:t>
            </w:r>
          </w:p>
        </w:tc>
        <w:tc>
          <w:tcPr>
            <w:tcW w:w="3301" w:type="dxa"/>
          </w:tcPr>
          <w:p w14:paraId="336BB2A1" w14:textId="77777777" w:rsidR="00D67E4A" w:rsidRPr="005D1F18" w:rsidRDefault="00D67E4A" w:rsidP="005D1F18">
            <w:pPr>
              <w:pStyle w:val="NoSpacing"/>
              <w:framePr w:hSpace="0" w:wrap="auto" w:vAnchor="margin" w:hAnchor="text" w:yAlign="inline"/>
            </w:pPr>
            <w:r w:rsidRPr="005D1F18">
              <w:t>change:TimeVaryingConcept</w:t>
            </w:r>
          </w:p>
        </w:tc>
      </w:tr>
      <w:tr w:rsidR="001754B8" w:rsidRPr="005D1F18" w14:paraId="3EB8672E" w14:textId="77777777" w:rsidTr="00900668">
        <w:trPr>
          <w:cantSplit/>
        </w:trPr>
        <w:tc>
          <w:tcPr>
            <w:tcW w:w="3166" w:type="dxa"/>
            <w:vMerge/>
          </w:tcPr>
          <w:p w14:paraId="22B1724E" w14:textId="77777777" w:rsidR="001754B8" w:rsidRPr="005D1F18" w:rsidRDefault="001754B8" w:rsidP="005D1F18">
            <w:pPr>
              <w:pStyle w:val="NoSpacing"/>
              <w:framePr w:hSpace="0" w:wrap="auto" w:vAnchor="margin" w:hAnchor="text" w:yAlign="inline"/>
            </w:pPr>
          </w:p>
        </w:tc>
        <w:tc>
          <w:tcPr>
            <w:tcW w:w="2883" w:type="dxa"/>
          </w:tcPr>
          <w:p w14:paraId="0C7ADB87"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60447E91" w14:textId="77777777" w:rsidR="001754B8" w:rsidRPr="005D1F18" w:rsidRDefault="00A9653B" w:rsidP="005D1F18">
            <w:pPr>
              <w:pStyle w:val="NoSpacing"/>
              <w:framePr w:hSpace="0" w:wrap="auto" w:vAnchor="margin" w:hAnchor="text" w:yAlign="inline"/>
            </w:pPr>
            <w:r w:rsidRPr="005D1F18">
              <w:t>change:</w:t>
            </w:r>
            <w:r w:rsidR="00FC2BAF" w:rsidRPr="005D1F18">
              <w:t>hasManifestation some Node</w:t>
            </w:r>
            <w:r w:rsidR="001754B8" w:rsidRPr="005D1F18">
              <w:t xml:space="preserve"> and </w:t>
            </w:r>
            <w:r w:rsidRPr="005D1F18">
              <w:t xml:space="preserve"> change:</w:t>
            </w:r>
            <w:r w:rsidR="001754B8" w:rsidRPr="005D1F18">
              <w:t>hasManifestation only Node</w:t>
            </w:r>
          </w:p>
        </w:tc>
      </w:tr>
      <w:tr w:rsidR="00A9653B" w:rsidRPr="005D1F18" w14:paraId="53EF7DD3" w14:textId="77777777" w:rsidTr="00900668">
        <w:trPr>
          <w:cantSplit/>
        </w:trPr>
        <w:tc>
          <w:tcPr>
            <w:tcW w:w="3166" w:type="dxa"/>
            <w:vMerge/>
          </w:tcPr>
          <w:p w14:paraId="435B15C5" w14:textId="77777777" w:rsidR="00A9653B" w:rsidRPr="005D1F18" w:rsidRDefault="00A9653B" w:rsidP="005D1F18">
            <w:pPr>
              <w:pStyle w:val="NoSpacing"/>
              <w:framePr w:hSpace="0" w:wrap="auto" w:vAnchor="margin" w:hAnchor="text" w:yAlign="inline"/>
            </w:pPr>
          </w:p>
        </w:tc>
        <w:tc>
          <w:tcPr>
            <w:tcW w:w="2883" w:type="dxa"/>
          </w:tcPr>
          <w:p w14:paraId="185EFA0A" w14:textId="77777777" w:rsidR="00A9653B" w:rsidRPr="005D1F18" w:rsidRDefault="00A9653B" w:rsidP="005D1F18">
            <w:pPr>
              <w:pStyle w:val="NoSpacing"/>
              <w:framePr w:hSpace="0" w:wrap="auto" w:vAnchor="margin" w:hAnchor="text" w:yAlign="inline"/>
            </w:pPr>
            <w:r w:rsidRPr="005D1F18">
              <w:t>change:existsAt</w:t>
            </w:r>
          </w:p>
        </w:tc>
        <w:tc>
          <w:tcPr>
            <w:tcW w:w="3301" w:type="dxa"/>
          </w:tcPr>
          <w:p w14:paraId="0EAB1273" w14:textId="77777777" w:rsidR="00A9653B" w:rsidRPr="005D1F18" w:rsidRDefault="00A9653B" w:rsidP="005D1F18">
            <w:pPr>
              <w:pStyle w:val="NoSpacing"/>
              <w:framePr w:hSpace="0" w:wrap="auto" w:vAnchor="margin" w:hAnchor="text" w:yAlign="inline"/>
            </w:pPr>
            <w:r w:rsidRPr="005D1F18">
              <w:t>exactly 1 time:Interval</w:t>
            </w:r>
          </w:p>
        </w:tc>
      </w:tr>
      <w:tr w:rsidR="00112423" w:rsidRPr="005D1F18" w14:paraId="2B590B7A" w14:textId="77777777" w:rsidTr="00900668">
        <w:trPr>
          <w:cantSplit/>
          <w:trHeight w:val="267"/>
        </w:trPr>
        <w:tc>
          <w:tcPr>
            <w:tcW w:w="3166" w:type="dxa"/>
            <w:vMerge/>
          </w:tcPr>
          <w:p w14:paraId="05B3299A" w14:textId="77777777" w:rsidR="00112423" w:rsidRPr="005D1F18" w:rsidRDefault="00112423" w:rsidP="005D1F18">
            <w:pPr>
              <w:pStyle w:val="NoSpacing"/>
              <w:framePr w:hSpace="0" w:wrap="auto" w:vAnchor="margin" w:hAnchor="text" w:yAlign="inline"/>
            </w:pPr>
          </w:p>
        </w:tc>
        <w:tc>
          <w:tcPr>
            <w:tcW w:w="2883" w:type="dxa"/>
          </w:tcPr>
          <w:p w14:paraId="454F9ABD" w14:textId="121A09DC" w:rsidR="00112423" w:rsidRPr="005D1F18" w:rsidRDefault="00112423" w:rsidP="005D1F18">
            <w:pPr>
              <w:pStyle w:val="NoSpacing"/>
              <w:framePr w:hSpace="0" w:wrap="auto" w:vAnchor="margin" w:hAnchor="text" w:yAlign="inline"/>
            </w:pPr>
            <w:r w:rsidRPr="005D1F18">
              <w:t>hasNodeID</w:t>
            </w:r>
          </w:p>
        </w:tc>
        <w:tc>
          <w:tcPr>
            <w:tcW w:w="3301" w:type="dxa"/>
          </w:tcPr>
          <w:p w14:paraId="19F01B6E" w14:textId="080D8C8F" w:rsidR="00112423" w:rsidRPr="005D1F18" w:rsidRDefault="005C310A" w:rsidP="005D1F18">
            <w:pPr>
              <w:pStyle w:val="NoSpacing"/>
              <w:framePr w:hSpace="0" w:wrap="auto" w:vAnchor="margin" w:hAnchor="text" w:yAlign="inline"/>
            </w:pPr>
            <w:r w:rsidRPr="005D1F18">
              <w:t>max 1 NodeId</w:t>
            </w:r>
          </w:p>
        </w:tc>
      </w:tr>
      <w:tr w:rsidR="001754B8" w:rsidRPr="005D1F18" w14:paraId="08F709DD" w14:textId="77777777" w:rsidTr="00900668">
        <w:trPr>
          <w:cantSplit/>
        </w:trPr>
        <w:tc>
          <w:tcPr>
            <w:tcW w:w="3166" w:type="dxa"/>
            <w:vMerge w:val="restart"/>
          </w:tcPr>
          <w:p w14:paraId="1AA6E37A" w14:textId="77777777" w:rsidR="001754B8" w:rsidRPr="005D1F18" w:rsidRDefault="001754B8" w:rsidP="005D1F18">
            <w:pPr>
              <w:pStyle w:val="NoSpacing"/>
              <w:framePr w:hSpace="0" w:wrap="auto" w:vAnchor="margin" w:hAnchor="text" w:yAlign="inline"/>
            </w:pPr>
            <w:r w:rsidRPr="005D1F18">
              <w:t>Node</w:t>
            </w:r>
          </w:p>
        </w:tc>
        <w:tc>
          <w:tcPr>
            <w:tcW w:w="2883" w:type="dxa"/>
          </w:tcPr>
          <w:p w14:paraId="0F717918" w14:textId="77777777" w:rsidR="001754B8" w:rsidRPr="005D1F18" w:rsidRDefault="001754B8" w:rsidP="005D1F18">
            <w:pPr>
              <w:pStyle w:val="NoSpacing"/>
              <w:framePr w:hSpace="0" w:wrap="auto" w:vAnchor="margin" w:hAnchor="text" w:yAlign="inline"/>
            </w:pPr>
            <w:r w:rsidRPr="005D1F18">
              <w:t>subclassOf</w:t>
            </w:r>
          </w:p>
        </w:tc>
        <w:tc>
          <w:tcPr>
            <w:tcW w:w="3301" w:type="dxa"/>
          </w:tcPr>
          <w:p w14:paraId="0F3F42EC" w14:textId="77777777" w:rsidR="001754B8" w:rsidRPr="005D1F18" w:rsidRDefault="00A9653B" w:rsidP="005D1F18">
            <w:pPr>
              <w:pStyle w:val="NoSpacing"/>
              <w:framePr w:hSpace="0" w:wrap="auto" w:vAnchor="margin" w:hAnchor="text" w:yAlign="inline"/>
            </w:pPr>
            <w:r w:rsidRPr="005D1F18">
              <w:t>change:</w:t>
            </w:r>
            <w:r w:rsidR="001754B8" w:rsidRPr="005D1F18">
              <w:t>Manifestation</w:t>
            </w:r>
          </w:p>
        </w:tc>
      </w:tr>
      <w:tr w:rsidR="001754B8" w:rsidRPr="005D1F18" w14:paraId="71F80B4A" w14:textId="77777777" w:rsidTr="00900668">
        <w:trPr>
          <w:cantSplit/>
        </w:trPr>
        <w:tc>
          <w:tcPr>
            <w:tcW w:w="3166" w:type="dxa"/>
            <w:vMerge/>
          </w:tcPr>
          <w:p w14:paraId="08422A9F" w14:textId="77777777" w:rsidR="001754B8" w:rsidRPr="005D1F18" w:rsidRDefault="001754B8" w:rsidP="005D1F18">
            <w:pPr>
              <w:pStyle w:val="NoSpacing"/>
              <w:framePr w:hSpace="0" w:wrap="auto" w:vAnchor="margin" w:hAnchor="text" w:yAlign="inline"/>
            </w:pPr>
          </w:p>
        </w:tc>
        <w:tc>
          <w:tcPr>
            <w:tcW w:w="2883" w:type="dxa"/>
          </w:tcPr>
          <w:p w14:paraId="6D69C63D"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0DE70002" w14:textId="77777777" w:rsidR="001754B8" w:rsidRPr="005D1F18" w:rsidRDefault="00A9653B" w:rsidP="005D1F18">
            <w:pPr>
              <w:pStyle w:val="NoSpacing"/>
              <w:framePr w:hSpace="0" w:wrap="auto" w:vAnchor="margin" w:hAnchor="text" w:yAlign="inline"/>
            </w:pPr>
            <w:r w:rsidRPr="005D1F18">
              <w:t>change:</w:t>
            </w:r>
            <w:r w:rsidR="001754B8" w:rsidRPr="005D1F18">
              <w:t>manifestationOf some Node</w:t>
            </w:r>
            <w:r w:rsidR="00FC2BAF" w:rsidRPr="005D1F18">
              <w:t>PD</w:t>
            </w:r>
            <w:r w:rsidR="001754B8" w:rsidRPr="005D1F18">
              <w:t xml:space="preserve"> and </w:t>
            </w:r>
            <w:r w:rsidRPr="005D1F18">
              <w:t xml:space="preserve"> change:</w:t>
            </w:r>
            <w:r w:rsidR="001754B8" w:rsidRPr="005D1F18">
              <w:t>manifestationOf only Nod</w:t>
            </w:r>
            <w:r w:rsidR="00FC2BAF" w:rsidRPr="005D1F18">
              <w:t>ePD</w:t>
            </w:r>
          </w:p>
        </w:tc>
      </w:tr>
      <w:tr w:rsidR="001754B8" w:rsidRPr="005D1F18" w14:paraId="25EABB8C" w14:textId="77777777" w:rsidTr="00900668">
        <w:trPr>
          <w:cantSplit/>
        </w:trPr>
        <w:tc>
          <w:tcPr>
            <w:tcW w:w="3166" w:type="dxa"/>
            <w:vMerge/>
          </w:tcPr>
          <w:p w14:paraId="53D6096C" w14:textId="77777777" w:rsidR="001754B8" w:rsidRPr="005D1F18" w:rsidRDefault="001754B8" w:rsidP="005D1F18">
            <w:pPr>
              <w:pStyle w:val="NoSpacing"/>
              <w:framePr w:hSpace="0" w:wrap="auto" w:vAnchor="margin" w:hAnchor="text" w:yAlign="inline"/>
            </w:pPr>
          </w:p>
        </w:tc>
        <w:tc>
          <w:tcPr>
            <w:tcW w:w="2883" w:type="dxa"/>
          </w:tcPr>
          <w:p w14:paraId="553451AB" w14:textId="77777777" w:rsidR="001754B8" w:rsidRPr="005D1F18" w:rsidRDefault="00A9653B" w:rsidP="005D1F18">
            <w:pPr>
              <w:pStyle w:val="NoSpacing"/>
              <w:framePr w:hSpace="0" w:wrap="auto" w:vAnchor="margin" w:hAnchor="text" w:yAlign="inline"/>
            </w:pPr>
            <w:r w:rsidRPr="005D1F18">
              <w:t>change:</w:t>
            </w:r>
            <w:r w:rsidR="006D5597" w:rsidRPr="005D1F18">
              <w:t>existsAt</w:t>
            </w:r>
          </w:p>
        </w:tc>
        <w:tc>
          <w:tcPr>
            <w:tcW w:w="3301" w:type="dxa"/>
          </w:tcPr>
          <w:p w14:paraId="532DFA5E" w14:textId="77777777" w:rsidR="001754B8" w:rsidRPr="005D1F18" w:rsidRDefault="001754B8" w:rsidP="005D1F18">
            <w:pPr>
              <w:pStyle w:val="NoSpacing"/>
              <w:framePr w:hSpace="0" w:wrap="auto" w:vAnchor="margin" w:hAnchor="text" w:yAlign="inline"/>
            </w:pPr>
            <w:r w:rsidRPr="005D1F18">
              <w:t>exactly 1 TemporalEntity</w:t>
            </w:r>
          </w:p>
        </w:tc>
      </w:tr>
      <w:tr w:rsidR="00CF1208" w:rsidRPr="005D1F18" w14:paraId="558A35A7" w14:textId="77777777" w:rsidTr="00900668">
        <w:trPr>
          <w:cantSplit/>
        </w:trPr>
        <w:tc>
          <w:tcPr>
            <w:tcW w:w="3166" w:type="dxa"/>
            <w:vMerge/>
          </w:tcPr>
          <w:p w14:paraId="45BDDF97" w14:textId="77777777" w:rsidR="00CF1208" w:rsidRPr="005D1F18" w:rsidRDefault="00CF1208" w:rsidP="005D1F18">
            <w:pPr>
              <w:pStyle w:val="NoSpacing"/>
              <w:framePr w:hSpace="0" w:wrap="auto" w:vAnchor="margin" w:hAnchor="text" w:yAlign="inline"/>
            </w:pPr>
          </w:p>
        </w:tc>
        <w:tc>
          <w:tcPr>
            <w:tcW w:w="2883" w:type="dxa"/>
          </w:tcPr>
          <w:p w14:paraId="20376BDD" w14:textId="62AC3110" w:rsidR="00CF1208" w:rsidRPr="005D1F18" w:rsidRDefault="00F92DE6" w:rsidP="005D1F18">
            <w:pPr>
              <w:pStyle w:val="NoSpacing"/>
              <w:framePr w:hSpace="0" w:wrap="auto" w:vAnchor="margin" w:hAnchor="text" w:yAlign="inline"/>
            </w:pPr>
            <w:r w:rsidRPr="005D1F18">
              <w:t>inverse (hasNetworkComponent)</w:t>
            </w:r>
          </w:p>
        </w:tc>
        <w:tc>
          <w:tcPr>
            <w:tcW w:w="3301" w:type="dxa"/>
          </w:tcPr>
          <w:p w14:paraId="0931C61E" w14:textId="435E2C50" w:rsidR="00CF1208" w:rsidRPr="005D1F18" w:rsidRDefault="00CF1208" w:rsidP="005D1F18">
            <w:pPr>
              <w:pStyle w:val="NoSpacing"/>
              <w:framePr w:hSpace="0" w:wrap="auto" w:vAnchor="margin" w:hAnchor="text" w:yAlign="inline"/>
            </w:pPr>
            <w:r w:rsidRPr="005D1F18">
              <w:t>only Network</w:t>
            </w:r>
          </w:p>
        </w:tc>
      </w:tr>
      <w:tr w:rsidR="00CF1208" w:rsidRPr="005D1F18" w14:paraId="45211F84" w14:textId="77777777" w:rsidTr="00900668">
        <w:trPr>
          <w:cantSplit/>
        </w:trPr>
        <w:tc>
          <w:tcPr>
            <w:tcW w:w="3166" w:type="dxa"/>
            <w:vMerge/>
          </w:tcPr>
          <w:p w14:paraId="3929A3B4" w14:textId="77777777" w:rsidR="00CF1208" w:rsidRPr="005D1F18" w:rsidRDefault="00CF1208" w:rsidP="005D1F18">
            <w:pPr>
              <w:pStyle w:val="NoSpacing"/>
              <w:framePr w:hSpace="0" w:wrap="auto" w:vAnchor="margin" w:hAnchor="text" w:yAlign="inline"/>
            </w:pPr>
          </w:p>
        </w:tc>
        <w:tc>
          <w:tcPr>
            <w:tcW w:w="2883" w:type="dxa"/>
          </w:tcPr>
          <w:p w14:paraId="0D7A12ED" w14:textId="77777777" w:rsidR="00CF1208" w:rsidRPr="005D1F18" w:rsidRDefault="00CF1208" w:rsidP="005D1F18">
            <w:pPr>
              <w:pStyle w:val="NoSpacing"/>
              <w:framePr w:hSpace="0" w:wrap="auto" w:vAnchor="margin" w:hAnchor="text" w:yAlign="inline"/>
            </w:pPr>
            <w:r w:rsidRPr="005D1F18">
              <w:t>connectedTo</w:t>
            </w:r>
          </w:p>
        </w:tc>
        <w:tc>
          <w:tcPr>
            <w:tcW w:w="3301" w:type="dxa"/>
          </w:tcPr>
          <w:p w14:paraId="1F34BC1B" w14:textId="77777777" w:rsidR="00CF1208" w:rsidRPr="005D1F18" w:rsidRDefault="00CF1208" w:rsidP="005D1F18">
            <w:pPr>
              <w:pStyle w:val="NoSpacing"/>
              <w:framePr w:hSpace="0" w:wrap="auto" w:vAnchor="margin" w:hAnchor="text" w:yAlign="inline"/>
            </w:pPr>
            <w:r w:rsidRPr="005D1F18">
              <w:t>min 1 Arc</w:t>
            </w:r>
          </w:p>
        </w:tc>
      </w:tr>
      <w:tr w:rsidR="00CF1208" w:rsidRPr="005D1F18" w14:paraId="3F416338" w14:textId="77777777" w:rsidTr="00900668">
        <w:trPr>
          <w:cantSplit/>
        </w:trPr>
        <w:tc>
          <w:tcPr>
            <w:tcW w:w="3166" w:type="dxa"/>
            <w:vMerge/>
          </w:tcPr>
          <w:p w14:paraId="73A5C875" w14:textId="77777777" w:rsidR="00CF1208" w:rsidRPr="005D1F18" w:rsidRDefault="00CF1208" w:rsidP="005D1F18">
            <w:pPr>
              <w:pStyle w:val="NoSpacing"/>
              <w:framePr w:hSpace="0" w:wrap="auto" w:vAnchor="margin" w:hAnchor="text" w:yAlign="inline"/>
            </w:pPr>
          </w:p>
        </w:tc>
        <w:tc>
          <w:tcPr>
            <w:tcW w:w="2883" w:type="dxa"/>
          </w:tcPr>
          <w:p w14:paraId="3A0815BC" w14:textId="7FFCD123" w:rsidR="00CF1208" w:rsidRPr="005D1F18" w:rsidRDefault="00CF1208" w:rsidP="005D1F18">
            <w:pPr>
              <w:pStyle w:val="NoSpacing"/>
              <w:framePr w:hSpace="0" w:wrap="auto" w:vAnchor="margin" w:hAnchor="text" w:yAlign="inline"/>
            </w:pPr>
            <w:r w:rsidRPr="005D1F18">
              <w:t>hasControl</w:t>
            </w:r>
          </w:p>
        </w:tc>
        <w:tc>
          <w:tcPr>
            <w:tcW w:w="3301" w:type="dxa"/>
          </w:tcPr>
          <w:p w14:paraId="6336900E" w14:textId="20F0319D" w:rsidR="00CF1208" w:rsidRPr="005D1F18" w:rsidRDefault="00CF1208" w:rsidP="005D1F18">
            <w:pPr>
              <w:pStyle w:val="NoSpacing"/>
              <w:framePr w:hSpace="0" w:wrap="auto" w:vAnchor="margin" w:hAnchor="text" w:yAlign="inline"/>
            </w:pPr>
            <w:r w:rsidRPr="005D1F18">
              <w:t>only (NetworkTransfer or SignalControl or FlowControl)</w:t>
            </w:r>
          </w:p>
        </w:tc>
      </w:tr>
      <w:tr w:rsidR="00357841" w:rsidRPr="005D1F18" w14:paraId="262BD19D" w14:textId="77777777" w:rsidTr="00900668">
        <w:trPr>
          <w:cantSplit/>
        </w:trPr>
        <w:tc>
          <w:tcPr>
            <w:tcW w:w="3166" w:type="dxa"/>
            <w:vMerge/>
          </w:tcPr>
          <w:p w14:paraId="78A22DC3" w14:textId="77777777" w:rsidR="00357841" w:rsidRPr="005D1F18" w:rsidRDefault="00357841" w:rsidP="005D1F18">
            <w:pPr>
              <w:pStyle w:val="NoSpacing"/>
              <w:framePr w:hSpace="0" w:wrap="auto" w:vAnchor="margin" w:hAnchor="text" w:yAlign="inline"/>
            </w:pPr>
          </w:p>
        </w:tc>
        <w:tc>
          <w:tcPr>
            <w:tcW w:w="2883" w:type="dxa"/>
          </w:tcPr>
          <w:p w14:paraId="00C28E60" w14:textId="12F07CD8" w:rsidR="00357841" w:rsidRPr="005D1F18" w:rsidRDefault="00357841" w:rsidP="005D1F18">
            <w:pPr>
              <w:pStyle w:val="NoSpacing"/>
              <w:framePr w:hSpace="0" w:wrap="auto" w:vAnchor="margin" w:hAnchor="text" w:yAlign="inline"/>
            </w:pPr>
            <w:r w:rsidRPr="005D1F18">
              <w:t>associatedLocation</w:t>
            </w:r>
          </w:p>
        </w:tc>
        <w:tc>
          <w:tcPr>
            <w:tcW w:w="3301" w:type="dxa"/>
          </w:tcPr>
          <w:p w14:paraId="42DCA828" w14:textId="1F8250AE" w:rsidR="00357841" w:rsidRPr="005D1F18" w:rsidRDefault="00357841" w:rsidP="005D1F18">
            <w:pPr>
              <w:pStyle w:val="NoSpacing"/>
              <w:framePr w:hSpace="0" w:wrap="auto" w:vAnchor="margin" w:hAnchor="text" w:yAlign="inline"/>
            </w:pPr>
            <w:r w:rsidRPr="005D1F18">
              <w:t xml:space="preserve">only   </w:t>
            </w:r>
            <w:r w:rsidR="00E66689" w:rsidRPr="005D1F18">
              <w:t>spatial:</w:t>
            </w:r>
            <w:r w:rsidRPr="005D1F18">
              <w:t>Feature</w:t>
            </w:r>
          </w:p>
        </w:tc>
      </w:tr>
      <w:tr w:rsidR="00357841" w:rsidRPr="005D1F18" w14:paraId="2D2A96BF" w14:textId="77777777" w:rsidTr="00900668">
        <w:trPr>
          <w:cantSplit/>
        </w:trPr>
        <w:tc>
          <w:tcPr>
            <w:tcW w:w="3166" w:type="dxa"/>
            <w:vMerge w:val="restart"/>
          </w:tcPr>
          <w:p w14:paraId="145F754E" w14:textId="44D3F0FB" w:rsidR="00357841" w:rsidRPr="005D1F18" w:rsidRDefault="00357841" w:rsidP="005D1F18">
            <w:pPr>
              <w:pStyle w:val="NoSpacing"/>
              <w:framePr w:hSpace="0" w:wrap="auto" w:vAnchor="margin" w:hAnchor="text" w:yAlign="inline"/>
            </w:pPr>
            <w:r w:rsidRPr="005D1F18">
              <w:t>LinkPD</w:t>
            </w:r>
          </w:p>
        </w:tc>
        <w:tc>
          <w:tcPr>
            <w:tcW w:w="2883" w:type="dxa"/>
          </w:tcPr>
          <w:p w14:paraId="2D23F79F" w14:textId="0F6087CD" w:rsidR="00357841" w:rsidRPr="005D1F18" w:rsidRDefault="00357841" w:rsidP="005D1F18">
            <w:pPr>
              <w:pStyle w:val="NoSpacing"/>
              <w:framePr w:hSpace="0" w:wrap="auto" w:vAnchor="margin" w:hAnchor="text" w:yAlign="inline"/>
            </w:pPr>
            <w:r w:rsidRPr="005D1F18">
              <w:t>subclassOf</w:t>
            </w:r>
          </w:p>
        </w:tc>
        <w:tc>
          <w:tcPr>
            <w:tcW w:w="3301" w:type="dxa"/>
          </w:tcPr>
          <w:p w14:paraId="57DF50C6" w14:textId="05467036" w:rsidR="00357841" w:rsidRPr="005D1F18" w:rsidRDefault="00357841" w:rsidP="005D1F18">
            <w:pPr>
              <w:pStyle w:val="NoSpacing"/>
              <w:framePr w:hSpace="0" w:wrap="auto" w:vAnchor="margin" w:hAnchor="text" w:yAlign="inline"/>
            </w:pPr>
            <w:r w:rsidRPr="005D1F18">
              <w:t>change:TimeVaryingConcept</w:t>
            </w:r>
          </w:p>
        </w:tc>
      </w:tr>
      <w:tr w:rsidR="00357841" w:rsidRPr="005D1F18" w14:paraId="2E16F723" w14:textId="77777777" w:rsidTr="00900668">
        <w:trPr>
          <w:cantSplit/>
        </w:trPr>
        <w:tc>
          <w:tcPr>
            <w:tcW w:w="3166" w:type="dxa"/>
            <w:vMerge/>
          </w:tcPr>
          <w:p w14:paraId="55BCC62A" w14:textId="77777777" w:rsidR="00357841" w:rsidRPr="005D1F18" w:rsidRDefault="00357841" w:rsidP="005D1F18">
            <w:pPr>
              <w:pStyle w:val="NoSpacing"/>
              <w:framePr w:hSpace="0" w:wrap="auto" w:vAnchor="margin" w:hAnchor="text" w:yAlign="inline"/>
            </w:pPr>
          </w:p>
        </w:tc>
        <w:tc>
          <w:tcPr>
            <w:tcW w:w="2883" w:type="dxa"/>
          </w:tcPr>
          <w:p w14:paraId="460B247B" w14:textId="7A4B7116" w:rsidR="00357841" w:rsidRPr="005D1F18" w:rsidRDefault="00357841" w:rsidP="005D1F18">
            <w:pPr>
              <w:pStyle w:val="NoSpacing"/>
              <w:framePr w:hSpace="0" w:wrap="auto" w:vAnchor="margin" w:hAnchor="text" w:yAlign="inline"/>
            </w:pPr>
            <w:r w:rsidRPr="005D1F18">
              <w:t>equivalentClass</w:t>
            </w:r>
          </w:p>
        </w:tc>
        <w:tc>
          <w:tcPr>
            <w:tcW w:w="3301" w:type="dxa"/>
          </w:tcPr>
          <w:p w14:paraId="348359C0" w14:textId="1CF4FE0F" w:rsidR="00357841" w:rsidRPr="005D1F18" w:rsidRDefault="00357841" w:rsidP="005D1F18">
            <w:pPr>
              <w:pStyle w:val="NoSpacing"/>
              <w:framePr w:hSpace="0" w:wrap="auto" w:vAnchor="margin" w:hAnchor="text" w:yAlign="inline"/>
            </w:pPr>
            <w:r w:rsidRPr="005D1F18">
              <w:t>change:hasManifestation some Link and  change:hasManifestation only Link</w:t>
            </w:r>
          </w:p>
        </w:tc>
      </w:tr>
      <w:tr w:rsidR="00357841" w:rsidRPr="005D1F18" w14:paraId="45B50B78" w14:textId="77777777" w:rsidTr="00900668">
        <w:trPr>
          <w:cantSplit/>
        </w:trPr>
        <w:tc>
          <w:tcPr>
            <w:tcW w:w="3166" w:type="dxa"/>
            <w:vMerge/>
          </w:tcPr>
          <w:p w14:paraId="41349652" w14:textId="77777777" w:rsidR="00357841" w:rsidRPr="005D1F18" w:rsidRDefault="00357841" w:rsidP="005D1F18">
            <w:pPr>
              <w:pStyle w:val="NoSpacing"/>
              <w:framePr w:hSpace="0" w:wrap="auto" w:vAnchor="margin" w:hAnchor="text" w:yAlign="inline"/>
            </w:pPr>
          </w:p>
        </w:tc>
        <w:tc>
          <w:tcPr>
            <w:tcW w:w="2883" w:type="dxa"/>
          </w:tcPr>
          <w:p w14:paraId="1977A022" w14:textId="6228B26D" w:rsidR="00357841" w:rsidRPr="005D1F18" w:rsidRDefault="00357841" w:rsidP="005D1F18">
            <w:pPr>
              <w:pStyle w:val="NoSpacing"/>
              <w:framePr w:hSpace="0" w:wrap="auto" w:vAnchor="margin" w:hAnchor="text" w:yAlign="inline"/>
            </w:pPr>
            <w:r w:rsidRPr="005D1F18">
              <w:t>change:existsAt</w:t>
            </w:r>
          </w:p>
        </w:tc>
        <w:tc>
          <w:tcPr>
            <w:tcW w:w="3301" w:type="dxa"/>
          </w:tcPr>
          <w:p w14:paraId="1D46F1C0" w14:textId="4E51DFCE" w:rsidR="00357841" w:rsidRPr="005D1F18" w:rsidRDefault="00357841" w:rsidP="005D1F18">
            <w:pPr>
              <w:pStyle w:val="NoSpacing"/>
              <w:framePr w:hSpace="0" w:wrap="auto" w:vAnchor="margin" w:hAnchor="text" w:yAlign="inline"/>
            </w:pPr>
            <w:r w:rsidRPr="005D1F18">
              <w:t>exactly 1 time:Interval</w:t>
            </w:r>
          </w:p>
        </w:tc>
      </w:tr>
      <w:tr w:rsidR="00357841" w:rsidRPr="005D1F18" w14:paraId="02DA9DE2" w14:textId="77777777" w:rsidTr="00900668">
        <w:trPr>
          <w:cantSplit/>
        </w:trPr>
        <w:tc>
          <w:tcPr>
            <w:tcW w:w="3166" w:type="dxa"/>
            <w:vMerge/>
          </w:tcPr>
          <w:p w14:paraId="4D85E7B0" w14:textId="77777777" w:rsidR="00357841" w:rsidRPr="005D1F18" w:rsidRDefault="00357841" w:rsidP="005D1F18">
            <w:pPr>
              <w:pStyle w:val="NoSpacing"/>
              <w:framePr w:hSpace="0" w:wrap="auto" w:vAnchor="margin" w:hAnchor="text" w:yAlign="inline"/>
            </w:pPr>
          </w:p>
        </w:tc>
        <w:tc>
          <w:tcPr>
            <w:tcW w:w="2883" w:type="dxa"/>
          </w:tcPr>
          <w:p w14:paraId="251636C3" w14:textId="69EC6715" w:rsidR="00357841" w:rsidRPr="005D1F18" w:rsidRDefault="00357841" w:rsidP="005D1F18">
            <w:pPr>
              <w:pStyle w:val="NoSpacing"/>
              <w:framePr w:hSpace="0" w:wrap="auto" w:vAnchor="margin" w:hAnchor="text" w:yAlign="inline"/>
            </w:pPr>
          </w:p>
        </w:tc>
        <w:tc>
          <w:tcPr>
            <w:tcW w:w="3301" w:type="dxa"/>
          </w:tcPr>
          <w:p w14:paraId="603F98ED" w14:textId="5617CBA5" w:rsidR="00357841" w:rsidRPr="005D1F18" w:rsidRDefault="00357841" w:rsidP="005D1F18">
            <w:pPr>
              <w:pStyle w:val="NoSpacing"/>
              <w:framePr w:hSpace="0" w:wrap="auto" w:vAnchor="margin" w:hAnchor="text" w:yAlign="inline"/>
            </w:pPr>
          </w:p>
        </w:tc>
      </w:tr>
      <w:tr w:rsidR="00357841" w:rsidRPr="005D1F18" w14:paraId="79836A39" w14:textId="77777777" w:rsidTr="00900668">
        <w:trPr>
          <w:cantSplit/>
        </w:trPr>
        <w:tc>
          <w:tcPr>
            <w:tcW w:w="3166" w:type="dxa"/>
            <w:vMerge/>
          </w:tcPr>
          <w:p w14:paraId="5F27ED0B" w14:textId="77777777" w:rsidR="00357841" w:rsidRPr="005D1F18" w:rsidRDefault="00357841" w:rsidP="005D1F18">
            <w:pPr>
              <w:pStyle w:val="NoSpacing"/>
              <w:framePr w:hSpace="0" w:wrap="auto" w:vAnchor="margin" w:hAnchor="text" w:yAlign="inline"/>
            </w:pPr>
          </w:p>
        </w:tc>
        <w:tc>
          <w:tcPr>
            <w:tcW w:w="2883" w:type="dxa"/>
          </w:tcPr>
          <w:p w14:paraId="19BDB4B6" w14:textId="07EEA89D" w:rsidR="00357841" w:rsidRPr="005D1F18" w:rsidRDefault="00357841" w:rsidP="005D1F18">
            <w:pPr>
              <w:pStyle w:val="NoSpacing"/>
              <w:framePr w:hSpace="0" w:wrap="auto" w:vAnchor="margin" w:hAnchor="text" w:yAlign="inline"/>
            </w:pPr>
            <w:r w:rsidRPr="005D1F18">
              <w:t>startNode</w:t>
            </w:r>
          </w:p>
        </w:tc>
        <w:tc>
          <w:tcPr>
            <w:tcW w:w="3301" w:type="dxa"/>
          </w:tcPr>
          <w:p w14:paraId="1DCA6B4F" w14:textId="1F5D4A16" w:rsidR="00357841" w:rsidRPr="005D1F18" w:rsidRDefault="00357841" w:rsidP="005D1F18">
            <w:pPr>
              <w:pStyle w:val="NoSpacing"/>
              <w:framePr w:hSpace="0" w:wrap="auto" w:vAnchor="margin" w:hAnchor="text" w:yAlign="inline"/>
            </w:pPr>
            <w:r w:rsidRPr="005D1F18">
              <w:t>exactly 1 NodePD</w:t>
            </w:r>
          </w:p>
        </w:tc>
      </w:tr>
      <w:tr w:rsidR="00357841" w:rsidRPr="005D1F18" w14:paraId="04DA0E9B" w14:textId="77777777" w:rsidTr="00900668">
        <w:trPr>
          <w:cantSplit/>
        </w:trPr>
        <w:tc>
          <w:tcPr>
            <w:tcW w:w="3166" w:type="dxa"/>
            <w:vMerge/>
          </w:tcPr>
          <w:p w14:paraId="418EF336" w14:textId="77777777" w:rsidR="00357841" w:rsidRPr="005D1F18" w:rsidRDefault="00357841" w:rsidP="005D1F18">
            <w:pPr>
              <w:pStyle w:val="NoSpacing"/>
              <w:framePr w:hSpace="0" w:wrap="auto" w:vAnchor="margin" w:hAnchor="text" w:yAlign="inline"/>
            </w:pPr>
          </w:p>
        </w:tc>
        <w:tc>
          <w:tcPr>
            <w:tcW w:w="2883" w:type="dxa"/>
          </w:tcPr>
          <w:p w14:paraId="241524AD" w14:textId="58EFFEFD" w:rsidR="00357841" w:rsidRPr="005D1F18" w:rsidRDefault="00357841" w:rsidP="005D1F18">
            <w:pPr>
              <w:pStyle w:val="NoSpacing"/>
              <w:framePr w:hSpace="0" w:wrap="auto" w:vAnchor="margin" w:hAnchor="text" w:yAlign="inline"/>
            </w:pPr>
            <w:r w:rsidRPr="005D1F18">
              <w:t>endNode</w:t>
            </w:r>
          </w:p>
        </w:tc>
        <w:tc>
          <w:tcPr>
            <w:tcW w:w="3301" w:type="dxa"/>
          </w:tcPr>
          <w:p w14:paraId="5A2CD451" w14:textId="0A161751" w:rsidR="00357841" w:rsidRPr="005D1F18" w:rsidRDefault="00357841" w:rsidP="005D1F18">
            <w:pPr>
              <w:pStyle w:val="NoSpacing"/>
              <w:framePr w:hSpace="0" w:wrap="auto" w:vAnchor="margin" w:hAnchor="text" w:yAlign="inline"/>
            </w:pPr>
            <w:r w:rsidRPr="005D1F18">
              <w:t>exactly 1 NodePD</w:t>
            </w:r>
          </w:p>
        </w:tc>
      </w:tr>
      <w:tr w:rsidR="00357841" w:rsidRPr="005D1F18" w14:paraId="3D1C805F" w14:textId="77777777" w:rsidTr="00900668">
        <w:trPr>
          <w:cantSplit/>
        </w:trPr>
        <w:tc>
          <w:tcPr>
            <w:tcW w:w="3166" w:type="dxa"/>
            <w:vMerge/>
          </w:tcPr>
          <w:p w14:paraId="132772E6" w14:textId="77777777" w:rsidR="00357841" w:rsidRPr="005D1F18" w:rsidRDefault="00357841" w:rsidP="005D1F18">
            <w:pPr>
              <w:pStyle w:val="NoSpacing"/>
              <w:framePr w:hSpace="0" w:wrap="auto" w:vAnchor="margin" w:hAnchor="text" w:yAlign="inline"/>
            </w:pPr>
          </w:p>
        </w:tc>
        <w:tc>
          <w:tcPr>
            <w:tcW w:w="2883" w:type="dxa"/>
          </w:tcPr>
          <w:p w14:paraId="6B6F964D" w14:textId="6832AE34" w:rsidR="00357841" w:rsidRPr="005D1F18" w:rsidRDefault="00357841" w:rsidP="005D1F18">
            <w:pPr>
              <w:pStyle w:val="NoSpacing"/>
              <w:framePr w:hSpace="0" w:wrap="auto" w:vAnchor="margin" w:hAnchor="text" w:yAlign="inline"/>
            </w:pPr>
            <w:r w:rsidRPr="005D1F18">
              <w:t>accessesComplex</w:t>
            </w:r>
          </w:p>
        </w:tc>
        <w:tc>
          <w:tcPr>
            <w:tcW w:w="3301" w:type="dxa"/>
          </w:tcPr>
          <w:p w14:paraId="32E60361" w14:textId="7B51FE9E" w:rsidR="00357841" w:rsidRPr="005D1F18" w:rsidRDefault="00357841" w:rsidP="005D1F18">
            <w:pPr>
              <w:pStyle w:val="NoSpacing"/>
              <w:framePr w:hSpace="0" w:wrap="auto" w:vAnchor="margin" w:hAnchor="text" w:yAlign="inline"/>
            </w:pPr>
            <w:r w:rsidRPr="005D1F18">
              <w:t>only TransportationComplexPD</w:t>
            </w:r>
          </w:p>
        </w:tc>
      </w:tr>
      <w:tr w:rsidR="00357841" w:rsidRPr="005D1F18" w14:paraId="52F8B005" w14:textId="77777777" w:rsidTr="00900668">
        <w:trPr>
          <w:cantSplit/>
        </w:trPr>
        <w:tc>
          <w:tcPr>
            <w:tcW w:w="3166" w:type="dxa"/>
            <w:vMerge w:val="restart"/>
          </w:tcPr>
          <w:p w14:paraId="09759814" w14:textId="754F8B0E" w:rsidR="00357841" w:rsidRPr="005D1F18" w:rsidRDefault="00357841" w:rsidP="005D1F18">
            <w:pPr>
              <w:pStyle w:val="NoSpacing"/>
              <w:framePr w:hSpace="0" w:wrap="auto" w:vAnchor="margin" w:hAnchor="text" w:yAlign="inline"/>
            </w:pPr>
            <w:r w:rsidRPr="005D1F18">
              <w:t>Link</w:t>
            </w:r>
          </w:p>
        </w:tc>
        <w:tc>
          <w:tcPr>
            <w:tcW w:w="2883" w:type="dxa"/>
          </w:tcPr>
          <w:p w14:paraId="7F57E964" w14:textId="5D287DC5" w:rsidR="00357841" w:rsidRPr="005D1F18" w:rsidRDefault="00357841" w:rsidP="005D1F18">
            <w:pPr>
              <w:pStyle w:val="NoSpacing"/>
              <w:framePr w:hSpace="0" w:wrap="auto" w:vAnchor="margin" w:hAnchor="text" w:yAlign="inline"/>
            </w:pPr>
            <w:r w:rsidRPr="005D1F18">
              <w:t>subclassOf</w:t>
            </w:r>
          </w:p>
        </w:tc>
        <w:tc>
          <w:tcPr>
            <w:tcW w:w="3301" w:type="dxa"/>
          </w:tcPr>
          <w:p w14:paraId="6AA18F05" w14:textId="756DC69B" w:rsidR="00357841" w:rsidRPr="005D1F18" w:rsidRDefault="00357841" w:rsidP="005D1F18">
            <w:pPr>
              <w:pStyle w:val="NoSpacing"/>
              <w:framePr w:hSpace="0" w:wrap="auto" w:vAnchor="margin" w:hAnchor="text" w:yAlign="inline"/>
            </w:pPr>
            <w:r w:rsidRPr="005D1F18">
              <w:t>change:Manifestation</w:t>
            </w:r>
          </w:p>
        </w:tc>
      </w:tr>
      <w:tr w:rsidR="00357841" w:rsidRPr="005D1F18" w14:paraId="1C0CA2DD" w14:textId="77777777" w:rsidTr="00900668">
        <w:trPr>
          <w:cantSplit/>
        </w:trPr>
        <w:tc>
          <w:tcPr>
            <w:tcW w:w="3166" w:type="dxa"/>
            <w:vMerge/>
          </w:tcPr>
          <w:p w14:paraId="5CD71A40" w14:textId="77777777" w:rsidR="00357841" w:rsidRPr="005D1F18" w:rsidRDefault="00357841" w:rsidP="005D1F18">
            <w:pPr>
              <w:pStyle w:val="NoSpacing"/>
              <w:framePr w:hSpace="0" w:wrap="auto" w:vAnchor="margin" w:hAnchor="text" w:yAlign="inline"/>
            </w:pPr>
          </w:p>
        </w:tc>
        <w:tc>
          <w:tcPr>
            <w:tcW w:w="2883" w:type="dxa"/>
          </w:tcPr>
          <w:p w14:paraId="4316EE1B" w14:textId="0F69128F" w:rsidR="00357841" w:rsidRPr="005D1F18" w:rsidRDefault="00357841" w:rsidP="005D1F18">
            <w:pPr>
              <w:pStyle w:val="NoSpacing"/>
              <w:framePr w:hSpace="0" w:wrap="auto" w:vAnchor="margin" w:hAnchor="text" w:yAlign="inline"/>
            </w:pPr>
            <w:r w:rsidRPr="005D1F18">
              <w:t>equivalentClass</w:t>
            </w:r>
          </w:p>
        </w:tc>
        <w:tc>
          <w:tcPr>
            <w:tcW w:w="3301" w:type="dxa"/>
          </w:tcPr>
          <w:p w14:paraId="61B94804" w14:textId="5AC982FE" w:rsidR="00357841" w:rsidRPr="005D1F18" w:rsidRDefault="00357841" w:rsidP="005D1F18">
            <w:pPr>
              <w:pStyle w:val="NoSpacing"/>
              <w:framePr w:hSpace="0" w:wrap="auto" w:vAnchor="margin" w:hAnchor="text" w:yAlign="inline"/>
            </w:pPr>
            <w:r w:rsidRPr="005D1F18">
              <w:t>change:manifestationOf some LinkPD and  change:manifestationOf only LinkPD</w:t>
            </w:r>
          </w:p>
        </w:tc>
      </w:tr>
      <w:tr w:rsidR="00357841" w:rsidRPr="005D1F18" w14:paraId="7799D29C" w14:textId="77777777" w:rsidTr="00900668">
        <w:trPr>
          <w:cantSplit/>
        </w:trPr>
        <w:tc>
          <w:tcPr>
            <w:tcW w:w="3166" w:type="dxa"/>
            <w:vMerge/>
          </w:tcPr>
          <w:p w14:paraId="4D6F3C33" w14:textId="77777777" w:rsidR="00357841" w:rsidRPr="005D1F18" w:rsidRDefault="00357841" w:rsidP="005D1F18">
            <w:pPr>
              <w:pStyle w:val="NoSpacing"/>
              <w:framePr w:hSpace="0" w:wrap="auto" w:vAnchor="margin" w:hAnchor="text" w:yAlign="inline"/>
            </w:pPr>
          </w:p>
        </w:tc>
        <w:tc>
          <w:tcPr>
            <w:tcW w:w="2883" w:type="dxa"/>
          </w:tcPr>
          <w:p w14:paraId="3F65415E" w14:textId="2479A082" w:rsidR="00357841" w:rsidRPr="005D1F18" w:rsidRDefault="00357841" w:rsidP="005D1F18">
            <w:pPr>
              <w:pStyle w:val="NoSpacing"/>
              <w:framePr w:hSpace="0" w:wrap="auto" w:vAnchor="margin" w:hAnchor="text" w:yAlign="inline"/>
            </w:pPr>
            <w:r w:rsidRPr="005D1F18">
              <w:t>change:existsAt</w:t>
            </w:r>
          </w:p>
        </w:tc>
        <w:tc>
          <w:tcPr>
            <w:tcW w:w="3301" w:type="dxa"/>
          </w:tcPr>
          <w:p w14:paraId="2A897D54" w14:textId="690F6687" w:rsidR="00357841" w:rsidRPr="005D1F18" w:rsidRDefault="00357841" w:rsidP="005D1F18">
            <w:pPr>
              <w:pStyle w:val="NoSpacing"/>
              <w:framePr w:hSpace="0" w:wrap="auto" w:vAnchor="margin" w:hAnchor="text" w:yAlign="inline"/>
            </w:pPr>
            <w:r w:rsidRPr="005D1F18">
              <w:t>exactly 1  time:TemporalEntity</w:t>
            </w:r>
          </w:p>
        </w:tc>
      </w:tr>
      <w:tr w:rsidR="00357841" w:rsidRPr="005D1F18" w14:paraId="3F63D205" w14:textId="77777777" w:rsidTr="00900668">
        <w:trPr>
          <w:cantSplit/>
        </w:trPr>
        <w:tc>
          <w:tcPr>
            <w:tcW w:w="3166" w:type="dxa"/>
            <w:vMerge/>
          </w:tcPr>
          <w:p w14:paraId="29859DAA" w14:textId="77777777" w:rsidR="00357841" w:rsidRPr="005D1F18" w:rsidRDefault="00357841" w:rsidP="005D1F18">
            <w:pPr>
              <w:pStyle w:val="NoSpacing"/>
              <w:framePr w:hSpace="0" w:wrap="auto" w:vAnchor="margin" w:hAnchor="text" w:yAlign="inline"/>
            </w:pPr>
          </w:p>
        </w:tc>
        <w:tc>
          <w:tcPr>
            <w:tcW w:w="2883" w:type="dxa"/>
          </w:tcPr>
          <w:p w14:paraId="05FE412D" w14:textId="74F6D6D0" w:rsidR="00357841" w:rsidRPr="005D1F18" w:rsidRDefault="00357841" w:rsidP="005D1F18">
            <w:pPr>
              <w:pStyle w:val="NoSpacing"/>
              <w:framePr w:hSpace="0" w:wrap="auto" w:vAnchor="margin" w:hAnchor="text" w:yAlign="inline"/>
            </w:pPr>
            <w:r w:rsidRPr="005D1F18">
              <w:t>containsArc</w:t>
            </w:r>
          </w:p>
        </w:tc>
        <w:tc>
          <w:tcPr>
            <w:tcW w:w="3301" w:type="dxa"/>
          </w:tcPr>
          <w:p w14:paraId="06171A97" w14:textId="7AAD5BF7" w:rsidR="00357841" w:rsidRPr="005D1F18" w:rsidRDefault="00357841" w:rsidP="005D1F18">
            <w:pPr>
              <w:pStyle w:val="NoSpacing"/>
              <w:framePr w:hSpace="0" w:wrap="auto" w:vAnchor="margin" w:hAnchor="text" w:yAlign="inline"/>
            </w:pPr>
            <w:r w:rsidRPr="005D1F18">
              <w:t>min 1 ArcPD</w:t>
            </w:r>
          </w:p>
        </w:tc>
      </w:tr>
      <w:tr w:rsidR="00F92DE6" w:rsidRPr="005D1F18" w14:paraId="59EEF52B" w14:textId="77777777" w:rsidTr="00900668">
        <w:trPr>
          <w:cantSplit/>
        </w:trPr>
        <w:tc>
          <w:tcPr>
            <w:tcW w:w="3166" w:type="dxa"/>
            <w:vMerge/>
          </w:tcPr>
          <w:p w14:paraId="340907A3" w14:textId="77777777" w:rsidR="00F92DE6" w:rsidRPr="005D1F18" w:rsidRDefault="00F92DE6" w:rsidP="005D1F18">
            <w:pPr>
              <w:pStyle w:val="NoSpacing"/>
              <w:framePr w:hSpace="0" w:wrap="auto" w:vAnchor="margin" w:hAnchor="text" w:yAlign="inline"/>
            </w:pPr>
          </w:p>
        </w:tc>
        <w:tc>
          <w:tcPr>
            <w:tcW w:w="2883" w:type="dxa"/>
          </w:tcPr>
          <w:p w14:paraId="5976BDF9" w14:textId="6E972C21"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3B62D76B" w14:textId="3884DA09" w:rsidR="00F92DE6" w:rsidRPr="005D1F18" w:rsidRDefault="00F92DE6" w:rsidP="005D1F18">
            <w:pPr>
              <w:pStyle w:val="NoSpacing"/>
              <w:framePr w:hSpace="0" w:wrap="auto" w:vAnchor="margin" w:hAnchor="text" w:yAlign="inline"/>
            </w:pPr>
            <w:r w:rsidRPr="005D1F18">
              <w:t>only Network (variant or invariant?)</w:t>
            </w:r>
          </w:p>
        </w:tc>
      </w:tr>
      <w:tr w:rsidR="00F92DE6" w:rsidRPr="005D1F18" w14:paraId="7CBB8A86" w14:textId="77777777" w:rsidTr="00900668">
        <w:trPr>
          <w:cantSplit/>
        </w:trPr>
        <w:tc>
          <w:tcPr>
            <w:tcW w:w="3166" w:type="dxa"/>
            <w:vMerge/>
          </w:tcPr>
          <w:p w14:paraId="737CE860" w14:textId="77777777" w:rsidR="00F92DE6" w:rsidRPr="005D1F18" w:rsidRDefault="00F92DE6" w:rsidP="005D1F18">
            <w:pPr>
              <w:pStyle w:val="NoSpacing"/>
              <w:framePr w:hSpace="0" w:wrap="auto" w:vAnchor="margin" w:hAnchor="text" w:yAlign="inline"/>
            </w:pPr>
          </w:p>
        </w:tc>
        <w:tc>
          <w:tcPr>
            <w:tcW w:w="2883" w:type="dxa"/>
          </w:tcPr>
          <w:p w14:paraId="19EB8D8F" w14:textId="1C5FF72C" w:rsidR="00F92DE6" w:rsidRPr="005D1F18" w:rsidRDefault="00F92DE6" w:rsidP="005D1F18">
            <w:pPr>
              <w:pStyle w:val="NoSpacing"/>
              <w:framePr w:hSpace="0" w:wrap="auto" w:vAnchor="margin" w:hAnchor="text" w:yAlign="inline"/>
            </w:pPr>
            <w:r w:rsidRPr="005D1F18">
              <w:t>associatedLinkLength</w:t>
            </w:r>
          </w:p>
        </w:tc>
        <w:tc>
          <w:tcPr>
            <w:tcW w:w="3301" w:type="dxa"/>
          </w:tcPr>
          <w:p w14:paraId="7CA262F7" w14:textId="289A1CDE" w:rsidR="00F92DE6" w:rsidRPr="005D1F18" w:rsidRDefault="00F92DE6" w:rsidP="005D1F18">
            <w:pPr>
              <w:pStyle w:val="NoSpacing"/>
              <w:framePr w:hSpace="0" w:wrap="auto" w:vAnchor="margin" w:hAnchor="text" w:yAlign="inline"/>
            </w:pPr>
            <w:r w:rsidRPr="005D1F18">
              <w:t>exactly 1 om:length</w:t>
            </w:r>
          </w:p>
        </w:tc>
      </w:tr>
      <w:tr w:rsidR="00F92DE6" w:rsidRPr="005D1F18" w14:paraId="48F7ED24" w14:textId="77777777" w:rsidTr="00900668">
        <w:trPr>
          <w:cantSplit/>
        </w:trPr>
        <w:tc>
          <w:tcPr>
            <w:tcW w:w="3166" w:type="dxa"/>
            <w:vMerge/>
          </w:tcPr>
          <w:p w14:paraId="41BE2CFE" w14:textId="77777777" w:rsidR="00F92DE6" w:rsidRPr="005D1F18" w:rsidRDefault="00F92DE6" w:rsidP="005D1F18">
            <w:pPr>
              <w:pStyle w:val="NoSpacing"/>
              <w:framePr w:hSpace="0" w:wrap="auto" w:vAnchor="margin" w:hAnchor="text" w:yAlign="inline"/>
            </w:pPr>
          </w:p>
        </w:tc>
        <w:tc>
          <w:tcPr>
            <w:tcW w:w="2883" w:type="dxa"/>
          </w:tcPr>
          <w:p w14:paraId="37D0DEEC" w14:textId="3625D42E" w:rsidR="00F92DE6" w:rsidRPr="005D1F18" w:rsidRDefault="00F92DE6" w:rsidP="005D1F18">
            <w:pPr>
              <w:pStyle w:val="NoSpacing"/>
              <w:framePr w:hSpace="0" w:wrap="auto" w:vAnchor="margin" w:hAnchor="text" w:yAlign="inline"/>
            </w:pPr>
            <w:r w:rsidRPr="005D1F18">
              <w:t>supportsMode</w:t>
            </w:r>
          </w:p>
        </w:tc>
        <w:tc>
          <w:tcPr>
            <w:tcW w:w="3301" w:type="dxa"/>
          </w:tcPr>
          <w:p w14:paraId="6304C49F" w14:textId="6417407E" w:rsidR="00F92DE6" w:rsidRPr="005D1F18" w:rsidRDefault="00F92DE6" w:rsidP="005D1F18">
            <w:pPr>
              <w:pStyle w:val="NoSpacing"/>
              <w:framePr w:hSpace="0" w:wrap="auto" w:vAnchor="margin" w:hAnchor="text" w:yAlign="inline"/>
            </w:pPr>
            <w:r w:rsidRPr="005D1F18">
              <w:t>min 1 Mode</w:t>
            </w:r>
          </w:p>
        </w:tc>
      </w:tr>
      <w:tr w:rsidR="00F92DE6" w:rsidRPr="005D1F18" w14:paraId="5B7A0240" w14:textId="77777777" w:rsidTr="00900668">
        <w:trPr>
          <w:cantSplit/>
        </w:trPr>
        <w:tc>
          <w:tcPr>
            <w:tcW w:w="3166" w:type="dxa"/>
            <w:vMerge/>
          </w:tcPr>
          <w:p w14:paraId="6A514EB3" w14:textId="77777777" w:rsidR="00F92DE6" w:rsidRPr="005D1F18" w:rsidRDefault="00F92DE6" w:rsidP="005D1F18">
            <w:pPr>
              <w:pStyle w:val="NoSpacing"/>
              <w:framePr w:hSpace="0" w:wrap="auto" w:vAnchor="margin" w:hAnchor="text" w:yAlign="inline"/>
            </w:pPr>
          </w:p>
        </w:tc>
        <w:tc>
          <w:tcPr>
            <w:tcW w:w="2883" w:type="dxa"/>
          </w:tcPr>
          <w:p w14:paraId="4C4513F3" w14:textId="3C69628E" w:rsidR="00F92DE6" w:rsidRPr="005D1F18" w:rsidRDefault="00F92DE6" w:rsidP="005D1F18">
            <w:pPr>
              <w:pStyle w:val="NoSpacing"/>
              <w:framePr w:hSpace="0" w:wrap="auto" w:vAnchor="margin" w:hAnchor="text" w:yAlign="inline"/>
            </w:pPr>
            <w:r w:rsidRPr="005D1F18">
              <w:t>hasNumLanes</w:t>
            </w:r>
          </w:p>
        </w:tc>
        <w:tc>
          <w:tcPr>
            <w:tcW w:w="3301" w:type="dxa"/>
          </w:tcPr>
          <w:p w14:paraId="111B32D6" w14:textId="3F270A0D" w:rsidR="00F92DE6" w:rsidRPr="005D1F18" w:rsidRDefault="00F92DE6" w:rsidP="005D1F18">
            <w:pPr>
              <w:pStyle w:val="NoSpacing"/>
              <w:framePr w:hSpace="0" w:wrap="auto" w:vAnchor="margin" w:hAnchor="text" w:yAlign="inline"/>
            </w:pPr>
            <w:r w:rsidRPr="005D1F18">
              <w:t>exactly 1 xsd:integer</w:t>
            </w:r>
          </w:p>
        </w:tc>
      </w:tr>
      <w:tr w:rsidR="00F92DE6" w:rsidRPr="005D1F18" w14:paraId="30DA7BC4" w14:textId="77777777" w:rsidTr="00900668">
        <w:trPr>
          <w:cantSplit/>
        </w:trPr>
        <w:tc>
          <w:tcPr>
            <w:tcW w:w="3166" w:type="dxa"/>
            <w:vMerge/>
          </w:tcPr>
          <w:p w14:paraId="1F4D07CB" w14:textId="77777777" w:rsidR="00F92DE6" w:rsidRPr="005D1F18" w:rsidRDefault="00F92DE6" w:rsidP="005D1F18">
            <w:pPr>
              <w:pStyle w:val="NoSpacing"/>
              <w:framePr w:hSpace="0" w:wrap="auto" w:vAnchor="margin" w:hAnchor="text" w:yAlign="inline"/>
            </w:pPr>
          </w:p>
        </w:tc>
        <w:tc>
          <w:tcPr>
            <w:tcW w:w="2883" w:type="dxa"/>
          </w:tcPr>
          <w:p w14:paraId="6930BE00" w14:textId="0D2C8390" w:rsidR="00F92DE6" w:rsidRPr="005D1F18" w:rsidRDefault="00F92DE6" w:rsidP="005D1F18">
            <w:pPr>
              <w:pStyle w:val="NoSpacing"/>
              <w:framePr w:hSpace="0" w:wrap="auto" w:vAnchor="margin" w:hAnchor="text" w:yAlign="inline"/>
            </w:pPr>
            <w:r w:rsidRPr="005D1F18">
              <w:t>hasVDF</w:t>
            </w:r>
          </w:p>
        </w:tc>
        <w:tc>
          <w:tcPr>
            <w:tcW w:w="3301" w:type="dxa"/>
          </w:tcPr>
          <w:p w14:paraId="0DF5FC3D" w14:textId="50105798" w:rsidR="00F92DE6" w:rsidRPr="005D1F18" w:rsidRDefault="00F92DE6" w:rsidP="005D1F18">
            <w:pPr>
              <w:pStyle w:val="NoSpacing"/>
              <w:framePr w:hSpace="0" w:wrap="auto" w:vAnchor="margin" w:hAnchor="text" w:yAlign="inline"/>
            </w:pPr>
            <w:r w:rsidRPr="005D1F18">
              <w:t>max 1 om: Quantity</w:t>
            </w:r>
          </w:p>
        </w:tc>
      </w:tr>
      <w:tr w:rsidR="00F92DE6" w:rsidRPr="005D1F18" w14:paraId="2A7C2037" w14:textId="77777777" w:rsidTr="00900668">
        <w:trPr>
          <w:cantSplit/>
        </w:trPr>
        <w:tc>
          <w:tcPr>
            <w:tcW w:w="3166" w:type="dxa"/>
            <w:vMerge/>
          </w:tcPr>
          <w:p w14:paraId="53E93515" w14:textId="77777777" w:rsidR="00F92DE6" w:rsidRPr="005D1F18" w:rsidRDefault="00F92DE6" w:rsidP="005D1F18">
            <w:pPr>
              <w:pStyle w:val="NoSpacing"/>
              <w:framePr w:hSpace="0" w:wrap="auto" w:vAnchor="margin" w:hAnchor="text" w:yAlign="inline"/>
            </w:pPr>
          </w:p>
        </w:tc>
        <w:tc>
          <w:tcPr>
            <w:tcW w:w="2883" w:type="dxa"/>
          </w:tcPr>
          <w:p w14:paraId="34A6377A" w14:textId="76ECA59C" w:rsidR="00F92DE6" w:rsidRPr="005D1F18" w:rsidRDefault="00F92DE6" w:rsidP="005D1F18">
            <w:pPr>
              <w:pStyle w:val="NoSpacing"/>
              <w:framePr w:hSpace="0" w:wrap="auto" w:vAnchor="margin" w:hAnchor="text" w:yAlign="inline"/>
            </w:pPr>
            <w:r w:rsidRPr="005D1F18">
              <w:t>hasLinkCapacity</w:t>
            </w:r>
          </w:p>
        </w:tc>
        <w:tc>
          <w:tcPr>
            <w:tcW w:w="3301" w:type="dxa"/>
          </w:tcPr>
          <w:p w14:paraId="67AB1CC8" w14:textId="17623B47" w:rsidR="00F92DE6" w:rsidRPr="005D1F18" w:rsidRDefault="00F92DE6" w:rsidP="005D1F18">
            <w:pPr>
              <w:pStyle w:val="NoSpacing"/>
              <w:framePr w:hSpace="0" w:wrap="auto" w:vAnchor="margin" w:hAnchor="text" w:yAlign="inline"/>
            </w:pPr>
            <w:r w:rsidRPr="005D1F18">
              <w:t>max 1 (om:Quantity and om:'has value' only (om:'has unit' only (om:'has numerator' only om:CardinalityUnitPerTime) and (om:'has denominator' only (om:'Cardinality Unit' and inverse(om:'has unit') only (inverse(om:'has value') only (gci:cardinality_of only (gci:defined_by only Arc)))))))</w:t>
            </w:r>
          </w:p>
        </w:tc>
      </w:tr>
      <w:tr w:rsidR="00F92DE6" w:rsidRPr="005D1F18" w14:paraId="16D12805" w14:textId="77777777" w:rsidTr="00900668">
        <w:trPr>
          <w:cantSplit/>
        </w:trPr>
        <w:tc>
          <w:tcPr>
            <w:tcW w:w="3166" w:type="dxa"/>
            <w:vMerge/>
          </w:tcPr>
          <w:p w14:paraId="44E52097" w14:textId="77777777" w:rsidR="00F92DE6" w:rsidRPr="005D1F18" w:rsidRDefault="00F92DE6" w:rsidP="005D1F18">
            <w:pPr>
              <w:pStyle w:val="NoSpacing"/>
              <w:framePr w:hSpace="0" w:wrap="auto" w:vAnchor="margin" w:hAnchor="text" w:yAlign="inline"/>
            </w:pPr>
          </w:p>
        </w:tc>
        <w:tc>
          <w:tcPr>
            <w:tcW w:w="2883" w:type="dxa"/>
          </w:tcPr>
          <w:p w14:paraId="25200EC8" w14:textId="32A3CA49" w:rsidR="00F92DE6" w:rsidRPr="005D1F18" w:rsidRDefault="00F92DE6" w:rsidP="005D1F18">
            <w:pPr>
              <w:pStyle w:val="NoSpacing"/>
              <w:framePr w:hSpace="0" w:wrap="auto" w:vAnchor="margin" w:hAnchor="text" w:yAlign="inline"/>
            </w:pPr>
            <w:r w:rsidRPr="005D1F18">
              <w:t>hasFreeFlowSpeed</w:t>
            </w:r>
          </w:p>
        </w:tc>
        <w:tc>
          <w:tcPr>
            <w:tcW w:w="3301" w:type="dxa"/>
          </w:tcPr>
          <w:p w14:paraId="59E3E4E6" w14:textId="3B5227DF" w:rsidR="00F92DE6" w:rsidRPr="005D1F18" w:rsidRDefault="00F92DE6" w:rsidP="005D1F18">
            <w:pPr>
              <w:pStyle w:val="NoSpacing"/>
              <w:framePr w:hSpace="0" w:wrap="auto" w:vAnchor="margin" w:hAnchor="text" w:yAlign="inline"/>
            </w:pPr>
            <w:r w:rsidRPr="005D1F18">
              <w:t>max 1 om:speed</w:t>
            </w:r>
          </w:p>
        </w:tc>
      </w:tr>
      <w:tr w:rsidR="00F92DE6" w:rsidRPr="005D1F18" w14:paraId="66470DFF" w14:textId="77777777" w:rsidTr="00900668">
        <w:trPr>
          <w:cantSplit/>
        </w:trPr>
        <w:tc>
          <w:tcPr>
            <w:tcW w:w="3166" w:type="dxa"/>
            <w:vMerge/>
          </w:tcPr>
          <w:p w14:paraId="263CEB12" w14:textId="77777777" w:rsidR="00F92DE6" w:rsidRPr="005D1F18" w:rsidRDefault="00F92DE6" w:rsidP="005D1F18">
            <w:pPr>
              <w:pStyle w:val="NoSpacing"/>
              <w:framePr w:hSpace="0" w:wrap="auto" w:vAnchor="margin" w:hAnchor="text" w:yAlign="inline"/>
            </w:pPr>
          </w:p>
        </w:tc>
        <w:tc>
          <w:tcPr>
            <w:tcW w:w="2883" w:type="dxa"/>
          </w:tcPr>
          <w:p w14:paraId="0A12E53D" w14:textId="36070DC9" w:rsidR="00F92DE6" w:rsidRPr="005D1F18" w:rsidRDefault="00F92DE6" w:rsidP="005D1F18">
            <w:pPr>
              <w:pStyle w:val="NoSpacing"/>
              <w:framePr w:hSpace="0" w:wrap="auto" w:vAnchor="margin" w:hAnchor="text" w:yAlign="inline"/>
            </w:pPr>
            <w:r w:rsidRPr="005D1F18">
              <w:t>hasPostedSpeed</w:t>
            </w:r>
          </w:p>
        </w:tc>
        <w:tc>
          <w:tcPr>
            <w:tcW w:w="3301" w:type="dxa"/>
          </w:tcPr>
          <w:p w14:paraId="11F10485" w14:textId="59D06AD4" w:rsidR="00F92DE6" w:rsidRPr="005D1F18" w:rsidRDefault="00F92DE6" w:rsidP="005D1F18">
            <w:pPr>
              <w:pStyle w:val="NoSpacing"/>
              <w:framePr w:hSpace="0" w:wrap="auto" w:vAnchor="margin" w:hAnchor="text" w:yAlign="inline"/>
            </w:pPr>
            <w:r w:rsidRPr="005D1F18">
              <w:t>max 1 om:speed</w:t>
            </w:r>
          </w:p>
        </w:tc>
      </w:tr>
      <w:tr w:rsidR="00F92DE6" w:rsidRPr="005D1F18" w14:paraId="1B12D45B" w14:textId="77777777" w:rsidTr="00900668">
        <w:trPr>
          <w:cantSplit/>
        </w:trPr>
        <w:tc>
          <w:tcPr>
            <w:tcW w:w="3166" w:type="dxa"/>
            <w:vMerge/>
          </w:tcPr>
          <w:p w14:paraId="2FAA480E" w14:textId="77777777" w:rsidR="00F92DE6" w:rsidRPr="005D1F18" w:rsidRDefault="00F92DE6" w:rsidP="005D1F18">
            <w:pPr>
              <w:pStyle w:val="NoSpacing"/>
              <w:framePr w:hSpace="0" w:wrap="auto" w:vAnchor="margin" w:hAnchor="text" w:yAlign="inline"/>
            </w:pPr>
          </w:p>
        </w:tc>
        <w:tc>
          <w:tcPr>
            <w:tcW w:w="2883" w:type="dxa"/>
          </w:tcPr>
          <w:p w14:paraId="329B07AC" w14:textId="47A8A8A5" w:rsidR="00F92DE6" w:rsidRPr="005D1F18" w:rsidRDefault="00F92DE6" w:rsidP="005D1F18">
            <w:pPr>
              <w:pStyle w:val="NoSpacing"/>
              <w:framePr w:hSpace="0" w:wrap="auto" w:vAnchor="margin" w:hAnchor="text" w:yAlign="inline"/>
            </w:pPr>
            <w:r w:rsidRPr="005D1F18">
              <w:t>hasToll</w:t>
            </w:r>
          </w:p>
        </w:tc>
        <w:tc>
          <w:tcPr>
            <w:tcW w:w="3301" w:type="dxa"/>
          </w:tcPr>
          <w:p w14:paraId="00822003" w14:textId="5A0A9008" w:rsidR="00F92DE6" w:rsidRPr="005D1F18" w:rsidRDefault="00F92DE6" w:rsidP="005D1F18">
            <w:pPr>
              <w:pStyle w:val="NoSpacing"/>
              <w:framePr w:hSpace="0" w:wrap="auto" w:vAnchor="margin" w:hAnchor="text" w:yAlign="inline"/>
            </w:pPr>
            <w:r w:rsidRPr="005D1F18">
              <w:t>only MonetaryValue</w:t>
            </w:r>
          </w:p>
        </w:tc>
      </w:tr>
      <w:tr w:rsidR="00F92DE6" w:rsidRPr="005D1F18" w14:paraId="6BA0FF5A" w14:textId="77777777" w:rsidTr="00900668">
        <w:trPr>
          <w:cantSplit/>
        </w:trPr>
        <w:tc>
          <w:tcPr>
            <w:tcW w:w="3166" w:type="dxa"/>
            <w:vMerge/>
          </w:tcPr>
          <w:p w14:paraId="4BDDE9E6" w14:textId="77777777" w:rsidR="00F92DE6" w:rsidRPr="005D1F18" w:rsidRDefault="00F92DE6" w:rsidP="005D1F18">
            <w:pPr>
              <w:pStyle w:val="NoSpacing"/>
              <w:framePr w:hSpace="0" w:wrap="auto" w:vAnchor="margin" w:hAnchor="text" w:yAlign="inline"/>
            </w:pPr>
          </w:p>
        </w:tc>
        <w:tc>
          <w:tcPr>
            <w:tcW w:w="2883" w:type="dxa"/>
          </w:tcPr>
          <w:p w14:paraId="1B63029C" w14:textId="5D8C7814" w:rsidR="00F92DE6" w:rsidRPr="005D1F18" w:rsidRDefault="00F92DE6" w:rsidP="005D1F18">
            <w:pPr>
              <w:pStyle w:val="NoSpacing"/>
              <w:framePr w:hSpace="0" w:wrap="auto" w:vAnchor="margin" w:hAnchor="text" w:yAlign="inline"/>
            </w:pPr>
            <w:r w:rsidRPr="005D1F18">
              <w:t>inMunicipality</w:t>
            </w:r>
          </w:p>
        </w:tc>
        <w:tc>
          <w:tcPr>
            <w:tcW w:w="3301" w:type="dxa"/>
          </w:tcPr>
          <w:p w14:paraId="4067DD49" w14:textId="16489A5E" w:rsidR="00F92DE6" w:rsidRPr="005D1F18" w:rsidRDefault="00F92DE6" w:rsidP="005D1F18">
            <w:pPr>
              <w:pStyle w:val="NoSpacing"/>
              <w:framePr w:hSpace="0" w:wrap="auto" w:vAnchor="margin" w:hAnchor="text" w:yAlign="inline"/>
            </w:pPr>
            <w:r w:rsidRPr="005D1F18">
              <w:t xml:space="preserve">exactly 1 Municipality </w:t>
            </w:r>
          </w:p>
        </w:tc>
      </w:tr>
      <w:tr w:rsidR="00F92DE6" w:rsidRPr="005D1F18" w14:paraId="163EA040" w14:textId="77777777" w:rsidTr="00900668">
        <w:trPr>
          <w:cantSplit/>
        </w:trPr>
        <w:tc>
          <w:tcPr>
            <w:tcW w:w="3166" w:type="dxa"/>
            <w:vMerge/>
          </w:tcPr>
          <w:p w14:paraId="6543F894" w14:textId="77777777" w:rsidR="00F92DE6" w:rsidRPr="005D1F18" w:rsidRDefault="00F92DE6" w:rsidP="005D1F18">
            <w:pPr>
              <w:pStyle w:val="NoSpacing"/>
              <w:framePr w:hSpace="0" w:wrap="auto" w:vAnchor="margin" w:hAnchor="text" w:yAlign="inline"/>
            </w:pPr>
          </w:p>
        </w:tc>
        <w:tc>
          <w:tcPr>
            <w:tcW w:w="2883" w:type="dxa"/>
          </w:tcPr>
          <w:p w14:paraId="7BA440B8" w14:textId="7B966B3F" w:rsidR="00F92DE6" w:rsidRPr="005D1F18" w:rsidRDefault="00F92DE6" w:rsidP="005D1F18">
            <w:pPr>
              <w:pStyle w:val="NoSpacing"/>
              <w:framePr w:hSpace="0" w:wrap="auto" w:vAnchor="margin" w:hAnchor="text" w:yAlign="inline"/>
            </w:pPr>
            <w:r w:rsidRPr="005D1F18">
              <w:t>inPlanningDistrict</w:t>
            </w:r>
          </w:p>
        </w:tc>
        <w:tc>
          <w:tcPr>
            <w:tcW w:w="3301" w:type="dxa"/>
          </w:tcPr>
          <w:p w14:paraId="6753D5D1" w14:textId="343565BB"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3EB3D2C0" w14:textId="77777777" w:rsidTr="00900668">
        <w:trPr>
          <w:cantSplit/>
        </w:trPr>
        <w:tc>
          <w:tcPr>
            <w:tcW w:w="3166" w:type="dxa"/>
            <w:vMerge w:val="restart"/>
          </w:tcPr>
          <w:p w14:paraId="31B59454" w14:textId="77777777" w:rsidR="00F92DE6" w:rsidRPr="005D1F18" w:rsidRDefault="00F92DE6" w:rsidP="005D1F18">
            <w:pPr>
              <w:pStyle w:val="NoSpacing"/>
              <w:framePr w:hSpace="0" w:wrap="auto" w:vAnchor="margin" w:hAnchor="text" w:yAlign="inline"/>
            </w:pPr>
            <w:r w:rsidRPr="005D1F18">
              <w:t>ArcPD</w:t>
            </w:r>
          </w:p>
        </w:tc>
        <w:tc>
          <w:tcPr>
            <w:tcW w:w="2883" w:type="dxa"/>
          </w:tcPr>
          <w:p w14:paraId="1E081C1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382A02A2"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362DE317" w14:textId="77777777" w:rsidTr="00900668">
        <w:trPr>
          <w:cantSplit/>
        </w:trPr>
        <w:tc>
          <w:tcPr>
            <w:tcW w:w="3166" w:type="dxa"/>
            <w:vMerge/>
          </w:tcPr>
          <w:p w14:paraId="13A8D7AF" w14:textId="77777777" w:rsidR="00F92DE6" w:rsidRPr="005D1F18" w:rsidRDefault="00F92DE6" w:rsidP="005D1F18">
            <w:pPr>
              <w:pStyle w:val="NoSpacing"/>
              <w:framePr w:hSpace="0" w:wrap="auto" w:vAnchor="margin" w:hAnchor="text" w:yAlign="inline"/>
            </w:pPr>
          </w:p>
        </w:tc>
        <w:tc>
          <w:tcPr>
            <w:tcW w:w="2883" w:type="dxa"/>
          </w:tcPr>
          <w:p w14:paraId="4F671670"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0D49390" w14:textId="77777777" w:rsidR="00F92DE6" w:rsidRPr="005D1F18" w:rsidRDefault="00F92DE6" w:rsidP="005D1F18">
            <w:pPr>
              <w:pStyle w:val="NoSpacing"/>
              <w:framePr w:hSpace="0" w:wrap="auto" w:vAnchor="margin" w:hAnchor="text" w:yAlign="inline"/>
            </w:pPr>
            <w:r w:rsidRPr="005D1F18">
              <w:t>change:hasManifestation some Arc and  change:hasManifestation only Arc</w:t>
            </w:r>
          </w:p>
        </w:tc>
      </w:tr>
      <w:tr w:rsidR="00F92DE6" w:rsidRPr="005D1F18" w14:paraId="7DBE7F2B" w14:textId="77777777" w:rsidTr="00900668">
        <w:trPr>
          <w:cantSplit/>
        </w:trPr>
        <w:tc>
          <w:tcPr>
            <w:tcW w:w="3166" w:type="dxa"/>
            <w:vMerge/>
          </w:tcPr>
          <w:p w14:paraId="196DB2CA" w14:textId="77777777" w:rsidR="00F92DE6" w:rsidRPr="005D1F18" w:rsidRDefault="00F92DE6" w:rsidP="005D1F18">
            <w:pPr>
              <w:pStyle w:val="NoSpacing"/>
              <w:framePr w:hSpace="0" w:wrap="auto" w:vAnchor="margin" w:hAnchor="text" w:yAlign="inline"/>
            </w:pPr>
          </w:p>
        </w:tc>
        <w:tc>
          <w:tcPr>
            <w:tcW w:w="2883" w:type="dxa"/>
          </w:tcPr>
          <w:p w14:paraId="2070A329" w14:textId="77777777" w:rsidR="00F92DE6" w:rsidRPr="005D1F18" w:rsidRDefault="00F92DE6" w:rsidP="005D1F18">
            <w:pPr>
              <w:pStyle w:val="NoSpacing"/>
              <w:framePr w:hSpace="0" w:wrap="auto" w:vAnchor="margin" w:hAnchor="text" w:yAlign="inline"/>
            </w:pPr>
            <w:r w:rsidRPr="005D1F18">
              <w:t>startNode</w:t>
            </w:r>
          </w:p>
        </w:tc>
        <w:tc>
          <w:tcPr>
            <w:tcW w:w="3301" w:type="dxa"/>
          </w:tcPr>
          <w:p w14:paraId="1C302314"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3C4B080" w14:textId="77777777" w:rsidTr="00900668">
        <w:trPr>
          <w:cantSplit/>
        </w:trPr>
        <w:tc>
          <w:tcPr>
            <w:tcW w:w="3166" w:type="dxa"/>
            <w:vMerge/>
          </w:tcPr>
          <w:p w14:paraId="10218AB6" w14:textId="77777777" w:rsidR="00F92DE6" w:rsidRPr="005D1F18" w:rsidRDefault="00F92DE6" w:rsidP="005D1F18">
            <w:pPr>
              <w:pStyle w:val="NoSpacing"/>
              <w:framePr w:hSpace="0" w:wrap="auto" w:vAnchor="margin" w:hAnchor="text" w:yAlign="inline"/>
            </w:pPr>
          </w:p>
        </w:tc>
        <w:tc>
          <w:tcPr>
            <w:tcW w:w="2883" w:type="dxa"/>
          </w:tcPr>
          <w:p w14:paraId="71D325C8" w14:textId="77777777" w:rsidR="00F92DE6" w:rsidRPr="005D1F18" w:rsidRDefault="00F92DE6" w:rsidP="005D1F18">
            <w:pPr>
              <w:pStyle w:val="NoSpacing"/>
              <w:framePr w:hSpace="0" w:wrap="auto" w:vAnchor="margin" w:hAnchor="text" w:yAlign="inline"/>
            </w:pPr>
            <w:r w:rsidRPr="005D1F18">
              <w:t>endNode</w:t>
            </w:r>
          </w:p>
        </w:tc>
        <w:tc>
          <w:tcPr>
            <w:tcW w:w="3301" w:type="dxa"/>
          </w:tcPr>
          <w:p w14:paraId="4C5D564D"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61BFDD6" w14:textId="77777777" w:rsidTr="00900668">
        <w:trPr>
          <w:cantSplit/>
        </w:trPr>
        <w:tc>
          <w:tcPr>
            <w:tcW w:w="3166" w:type="dxa"/>
            <w:vMerge/>
          </w:tcPr>
          <w:p w14:paraId="1BB3E0E4" w14:textId="77777777" w:rsidR="00F92DE6" w:rsidRPr="005D1F18" w:rsidRDefault="00F92DE6" w:rsidP="005D1F18">
            <w:pPr>
              <w:pStyle w:val="NoSpacing"/>
              <w:framePr w:hSpace="0" w:wrap="auto" w:vAnchor="margin" w:hAnchor="text" w:yAlign="inline"/>
            </w:pPr>
          </w:p>
        </w:tc>
        <w:tc>
          <w:tcPr>
            <w:tcW w:w="2883" w:type="dxa"/>
          </w:tcPr>
          <w:p w14:paraId="5EC73BC1"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1C4C4C68"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7E477E9A" w14:textId="77777777" w:rsidTr="00900668">
        <w:trPr>
          <w:cantSplit/>
        </w:trPr>
        <w:tc>
          <w:tcPr>
            <w:tcW w:w="3166" w:type="dxa"/>
            <w:vMerge/>
          </w:tcPr>
          <w:p w14:paraId="09FE21D8" w14:textId="77777777" w:rsidR="00F92DE6" w:rsidRPr="005D1F18" w:rsidRDefault="00F92DE6" w:rsidP="005D1F18">
            <w:pPr>
              <w:pStyle w:val="NoSpacing"/>
              <w:framePr w:hSpace="0" w:wrap="auto" w:vAnchor="margin" w:hAnchor="text" w:yAlign="inline"/>
            </w:pPr>
          </w:p>
        </w:tc>
        <w:tc>
          <w:tcPr>
            <w:tcW w:w="2883" w:type="dxa"/>
          </w:tcPr>
          <w:p w14:paraId="7565226C" w14:textId="17D0CACA" w:rsidR="00F92DE6" w:rsidRPr="005D1F18" w:rsidRDefault="00F92DE6" w:rsidP="005D1F18">
            <w:pPr>
              <w:pStyle w:val="NoSpacing"/>
              <w:framePr w:hSpace="0" w:wrap="auto" w:vAnchor="margin" w:hAnchor="text" w:yAlign="inline"/>
            </w:pPr>
            <w:r w:rsidRPr="005D1F18">
              <w:t>accessesComplex</w:t>
            </w:r>
          </w:p>
        </w:tc>
        <w:tc>
          <w:tcPr>
            <w:tcW w:w="3301" w:type="dxa"/>
          </w:tcPr>
          <w:p w14:paraId="43E689F6" w14:textId="4571C88E" w:rsidR="00F92DE6" w:rsidRPr="005D1F18" w:rsidRDefault="00F92DE6" w:rsidP="005D1F18">
            <w:pPr>
              <w:pStyle w:val="NoSpacing"/>
              <w:framePr w:hSpace="0" w:wrap="auto" w:vAnchor="margin" w:hAnchor="text" w:yAlign="inline"/>
            </w:pPr>
            <w:r w:rsidRPr="005D1F18">
              <w:t>only TransportationComplexPD</w:t>
            </w:r>
          </w:p>
        </w:tc>
      </w:tr>
      <w:tr w:rsidR="00F92DE6" w:rsidRPr="005D1F18" w14:paraId="0FE8DA32" w14:textId="77777777" w:rsidTr="00900668">
        <w:trPr>
          <w:cantSplit/>
        </w:trPr>
        <w:tc>
          <w:tcPr>
            <w:tcW w:w="3166" w:type="dxa"/>
            <w:vMerge/>
          </w:tcPr>
          <w:p w14:paraId="17353640" w14:textId="77777777" w:rsidR="00F92DE6" w:rsidRPr="005D1F18" w:rsidRDefault="00F92DE6" w:rsidP="005D1F18">
            <w:pPr>
              <w:pStyle w:val="NoSpacing"/>
              <w:framePr w:hSpace="0" w:wrap="auto" w:vAnchor="margin" w:hAnchor="text" w:yAlign="inline"/>
            </w:pPr>
          </w:p>
        </w:tc>
        <w:tc>
          <w:tcPr>
            <w:tcW w:w="2883" w:type="dxa"/>
          </w:tcPr>
          <w:p w14:paraId="6F6EF2EA" w14:textId="7307728C" w:rsidR="00F92DE6" w:rsidRPr="005D1F18" w:rsidRDefault="00F92DE6" w:rsidP="005D1F18">
            <w:pPr>
              <w:pStyle w:val="NoSpacing"/>
              <w:framePr w:hSpace="0" w:wrap="auto" w:vAnchor="margin" w:hAnchor="text" w:yAlign="inline"/>
            </w:pPr>
            <w:r w:rsidRPr="005D1F18">
              <w:t>containedInLink</w:t>
            </w:r>
          </w:p>
        </w:tc>
        <w:tc>
          <w:tcPr>
            <w:tcW w:w="3301" w:type="dxa"/>
          </w:tcPr>
          <w:p w14:paraId="0E69E7A8" w14:textId="13C38993" w:rsidR="00F92DE6" w:rsidRPr="005D1F18" w:rsidRDefault="00F92DE6" w:rsidP="005D1F18">
            <w:pPr>
              <w:pStyle w:val="NoSpacing"/>
              <w:framePr w:hSpace="0" w:wrap="auto" w:vAnchor="margin" w:hAnchor="text" w:yAlign="inline"/>
            </w:pPr>
            <w:r w:rsidRPr="005D1F18">
              <w:t>exactly 1 LinkPD</w:t>
            </w:r>
          </w:p>
        </w:tc>
      </w:tr>
      <w:tr w:rsidR="00F92DE6" w:rsidRPr="005D1F18" w14:paraId="7DAED87A" w14:textId="77777777" w:rsidTr="00900668">
        <w:trPr>
          <w:cantSplit/>
        </w:trPr>
        <w:tc>
          <w:tcPr>
            <w:tcW w:w="3166" w:type="dxa"/>
            <w:vMerge w:val="restart"/>
          </w:tcPr>
          <w:p w14:paraId="6AE5BC3A" w14:textId="77777777" w:rsidR="00F92DE6" w:rsidRPr="005D1F18" w:rsidRDefault="00F92DE6" w:rsidP="005D1F18">
            <w:pPr>
              <w:pStyle w:val="NoSpacing"/>
              <w:framePr w:hSpace="0" w:wrap="auto" w:vAnchor="margin" w:hAnchor="text" w:yAlign="inline"/>
            </w:pPr>
            <w:r w:rsidRPr="005D1F18">
              <w:t>Arc</w:t>
            </w:r>
          </w:p>
        </w:tc>
        <w:tc>
          <w:tcPr>
            <w:tcW w:w="2883" w:type="dxa"/>
          </w:tcPr>
          <w:p w14:paraId="0A72F3D6"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77010878"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1EAABD6B" w14:textId="77777777" w:rsidTr="00900668">
        <w:trPr>
          <w:cantSplit/>
        </w:trPr>
        <w:tc>
          <w:tcPr>
            <w:tcW w:w="3166" w:type="dxa"/>
            <w:vMerge/>
          </w:tcPr>
          <w:p w14:paraId="37B3CE4F" w14:textId="77777777" w:rsidR="00F92DE6" w:rsidRPr="005D1F18" w:rsidRDefault="00F92DE6" w:rsidP="005D1F18">
            <w:pPr>
              <w:pStyle w:val="NoSpacing"/>
              <w:framePr w:hSpace="0" w:wrap="auto" w:vAnchor="margin" w:hAnchor="text" w:yAlign="inline"/>
            </w:pPr>
          </w:p>
        </w:tc>
        <w:tc>
          <w:tcPr>
            <w:tcW w:w="2883" w:type="dxa"/>
          </w:tcPr>
          <w:p w14:paraId="07FE8EA2"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BB29FD6" w14:textId="77777777" w:rsidR="00F92DE6" w:rsidRPr="005D1F18" w:rsidRDefault="00F92DE6" w:rsidP="005D1F18">
            <w:pPr>
              <w:pStyle w:val="NoSpacing"/>
              <w:framePr w:hSpace="0" w:wrap="auto" w:vAnchor="margin" w:hAnchor="text" w:yAlign="inline"/>
            </w:pPr>
            <w:r w:rsidRPr="005D1F18">
              <w:t>change:manifestationOf some ArcPD and  change:manifestationOf only ArcPD</w:t>
            </w:r>
          </w:p>
        </w:tc>
      </w:tr>
      <w:tr w:rsidR="00F92DE6" w:rsidRPr="005D1F18" w14:paraId="0B715C68" w14:textId="77777777" w:rsidTr="00900668">
        <w:trPr>
          <w:cantSplit/>
        </w:trPr>
        <w:tc>
          <w:tcPr>
            <w:tcW w:w="3166" w:type="dxa"/>
            <w:vMerge/>
          </w:tcPr>
          <w:p w14:paraId="17318232" w14:textId="77777777" w:rsidR="00F92DE6" w:rsidRPr="005D1F18" w:rsidRDefault="00F92DE6" w:rsidP="005D1F18">
            <w:pPr>
              <w:pStyle w:val="NoSpacing"/>
              <w:framePr w:hSpace="0" w:wrap="auto" w:vAnchor="margin" w:hAnchor="text" w:yAlign="inline"/>
            </w:pPr>
          </w:p>
        </w:tc>
        <w:tc>
          <w:tcPr>
            <w:tcW w:w="2883" w:type="dxa"/>
          </w:tcPr>
          <w:p w14:paraId="615C8736"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35BC14A9"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4F570440" w14:textId="77777777" w:rsidTr="00900668">
        <w:trPr>
          <w:cantSplit/>
        </w:trPr>
        <w:tc>
          <w:tcPr>
            <w:tcW w:w="3166" w:type="dxa"/>
            <w:vMerge/>
          </w:tcPr>
          <w:p w14:paraId="16F2C06D" w14:textId="77777777" w:rsidR="00F92DE6" w:rsidRPr="005D1F18" w:rsidRDefault="00F92DE6" w:rsidP="005D1F18">
            <w:pPr>
              <w:pStyle w:val="NoSpacing"/>
              <w:framePr w:hSpace="0" w:wrap="auto" w:vAnchor="margin" w:hAnchor="text" w:yAlign="inline"/>
            </w:pPr>
          </w:p>
        </w:tc>
        <w:tc>
          <w:tcPr>
            <w:tcW w:w="2883" w:type="dxa"/>
          </w:tcPr>
          <w:p w14:paraId="79CCC360" w14:textId="77777777" w:rsidR="00F92DE6" w:rsidRPr="005D1F18" w:rsidRDefault="00F92DE6" w:rsidP="005D1F18">
            <w:pPr>
              <w:pStyle w:val="NoSpacing"/>
              <w:framePr w:hSpace="0" w:wrap="auto" w:vAnchor="margin" w:hAnchor="text" w:yAlign="inline"/>
            </w:pPr>
            <w:r w:rsidRPr="005D1F18">
              <w:t>accessesComplex</w:t>
            </w:r>
          </w:p>
        </w:tc>
        <w:tc>
          <w:tcPr>
            <w:tcW w:w="3301" w:type="dxa"/>
          </w:tcPr>
          <w:p w14:paraId="3F703967" w14:textId="77777777" w:rsidR="00F92DE6" w:rsidRPr="005D1F18" w:rsidRDefault="00F92DE6" w:rsidP="005D1F18">
            <w:pPr>
              <w:pStyle w:val="NoSpacing"/>
              <w:framePr w:hSpace="0" w:wrap="auto" w:vAnchor="margin" w:hAnchor="text" w:yAlign="inline"/>
            </w:pPr>
            <w:r w:rsidRPr="005D1F18">
              <w:t>only TransportationComplex</w:t>
            </w:r>
          </w:p>
        </w:tc>
      </w:tr>
      <w:tr w:rsidR="00F92DE6" w:rsidRPr="005D1F18" w14:paraId="1229BE1A" w14:textId="77777777" w:rsidTr="00900668">
        <w:trPr>
          <w:cantSplit/>
        </w:trPr>
        <w:tc>
          <w:tcPr>
            <w:tcW w:w="3166" w:type="dxa"/>
            <w:vMerge/>
          </w:tcPr>
          <w:p w14:paraId="584AF14D" w14:textId="77777777" w:rsidR="00F92DE6" w:rsidRPr="005D1F18" w:rsidRDefault="00F92DE6" w:rsidP="005D1F18">
            <w:pPr>
              <w:pStyle w:val="NoSpacing"/>
              <w:framePr w:hSpace="0" w:wrap="auto" w:vAnchor="margin" w:hAnchor="text" w:yAlign="inline"/>
            </w:pPr>
          </w:p>
        </w:tc>
        <w:tc>
          <w:tcPr>
            <w:tcW w:w="2883" w:type="dxa"/>
          </w:tcPr>
          <w:p w14:paraId="4E17FFF2" w14:textId="14932342"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09C2D31D" w14:textId="77777777" w:rsidR="00F92DE6" w:rsidRPr="005D1F18" w:rsidRDefault="00F92DE6" w:rsidP="005D1F18">
            <w:pPr>
              <w:pStyle w:val="NoSpacing"/>
              <w:framePr w:hSpace="0" w:wrap="auto" w:vAnchor="margin" w:hAnchor="text" w:yAlign="inline"/>
            </w:pPr>
            <w:r w:rsidRPr="005D1F18">
              <w:t>only Network</w:t>
            </w:r>
          </w:p>
        </w:tc>
      </w:tr>
      <w:tr w:rsidR="00F92DE6" w:rsidRPr="005D1F18" w14:paraId="3A422BC2" w14:textId="77777777" w:rsidTr="00900668">
        <w:trPr>
          <w:cantSplit/>
        </w:trPr>
        <w:tc>
          <w:tcPr>
            <w:tcW w:w="3166" w:type="dxa"/>
            <w:vMerge/>
          </w:tcPr>
          <w:p w14:paraId="666EB89F" w14:textId="77777777" w:rsidR="00F92DE6" w:rsidRPr="005D1F18" w:rsidRDefault="00F92DE6" w:rsidP="005D1F18">
            <w:pPr>
              <w:pStyle w:val="NoSpacing"/>
              <w:framePr w:hSpace="0" w:wrap="auto" w:vAnchor="margin" w:hAnchor="text" w:yAlign="inline"/>
            </w:pPr>
          </w:p>
        </w:tc>
        <w:tc>
          <w:tcPr>
            <w:tcW w:w="2883" w:type="dxa"/>
          </w:tcPr>
          <w:p w14:paraId="40AD890C" w14:textId="77777777" w:rsidR="00F92DE6" w:rsidRPr="005D1F18" w:rsidRDefault="00F92DE6" w:rsidP="005D1F18">
            <w:pPr>
              <w:pStyle w:val="NoSpacing"/>
              <w:framePr w:hSpace="0" w:wrap="auto" w:vAnchor="margin" w:hAnchor="text" w:yAlign="inline"/>
            </w:pPr>
            <w:r w:rsidRPr="005D1F18">
              <w:t>hasControl</w:t>
            </w:r>
          </w:p>
        </w:tc>
        <w:tc>
          <w:tcPr>
            <w:tcW w:w="3301" w:type="dxa"/>
          </w:tcPr>
          <w:p w14:paraId="5C6F70AB" w14:textId="77777777" w:rsidR="00F92DE6" w:rsidRPr="005D1F18" w:rsidRDefault="00F92DE6" w:rsidP="005D1F18">
            <w:pPr>
              <w:pStyle w:val="NoSpacing"/>
              <w:framePr w:hSpace="0" w:wrap="auto" w:vAnchor="margin" w:hAnchor="text" w:yAlign="inline"/>
            </w:pPr>
            <w:r w:rsidRPr="005D1F18">
              <w:t>only AccessRestriction</w:t>
            </w:r>
          </w:p>
        </w:tc>
      </w:tr>
      <w:tr w:rsidR="00F92DE6" w:rsidRPr="005D1F18" w14:paraId="6CE3CCE0" w14:textId="77777777" w:rsidTr="00900668">
        <w:trPr>
          <w:cantSplit/>
        </w:trPr>
        <w:tc>
          <w:tcPr>
            <w:tcW w:w="3166" w:type="dxa"/>
            <w:vMerge/>
          </w:tcPr>
          <w:p w14:paraId="4FF6980B" w14:textId="77777777" w:rsidR="00F92DE6" w:rsidRPr="005D1F18" w:rsidRDefault="00F92DE6" w:rsidP="005D1F18">
            <w:pPr>
              <w:pStyle w:val="NoSpacing"/>
              <w:framePr w:hSpace="0" w:wrap="auto" w:vAnchor="margin" w:hAnchor="text" w:yAlign="inline"/>
            </w:pPr>
          </w:p>
        </w:tc>
        <w:tc>
          <w:tcPr>
            <w:tcW w:w="2883" w:type="dxa"/>
          </w:tcPr>
          <w:p w14:paraId="4233CE77" w14:textId="1400AE33" w:rsidR="00F92DE6" w:rsidRPr="005D1F18" w:rsidRDefault="00F92DE6" w:rsidP="005D1F18">
            <w:pPr>
              <w:pStyle w:val="NoSpacing"/>
              <w:framePr w:hSpace="0" w:wrap="auto" w:vAnchor="margin" w:hAnchor="text" w:yAlign="inline"/>
            </w:pPr>
            <w:r w:rsidRPr="005D1F18">
              <w:t>supportsMode</w:t>
            </w:r>
          </w:p>
        </w:tc>
        <w:tc>
          <w:tcPr>
            <w:tcW w:w="3301" w:type="dxa"/>
          </w:tcPr>
          <w:p w14:paraId="5884775B" w14:textId="7CF6A110" w:rsidR="00F92DE6" w:rsidRPr="005D1F18" w:rsidRDefault="00F92DE6" w:rsidP="005D1F18">
            <w:pPr>
              <w:pStyle w:val="NoSpacing"/>
              <w:framePr w:hSpace="0" w:wrap="auto" w:vAnchor="margin" w:hAnchor="text" w:yAlign="inline"/>
            </w:pPr>
            <w:r w:rsidRPr="005D1F18">
              <w:t>min 1 Mode</w:t>
            </w:r>
          </w:p>
        </w:tc>
      </w:tr>
      <w:tr w:rsidR="00F92DE6" w:rsidRPr="005D1F18" w14:paraId="431265CE" w14:textId="77777777" w:rsidTr="00900668">
        <w:trPr>
          <w:cantSplit/>
        </w:trPr>
        <w:tc>
          <w:tcPr>
            <w:tcW w:w="3166" w:type="dxa"/>
            <w:vMerge/>
          </w:tcPr>
          <w:p w14:paraId="617D6F18" w14:textId="77777777" w:rsidR="00F92DE6" w:rsidRPr="005D1F18" w:rsidRDefault="00F92DE6" w:rsidP="005D1F18">
            <w:pPr>
              <w:pStyle w:val="NoSpacing"/>
              <w:framePr w:hSpace="0" w:wrap="auto" w:vAnchor="margin" w:hAnchor="text" w:yAlign="inline"/>
            </w:pPr>
          </w:p>
        </w:tc>
        <w:tc>
          <w:tcPr>
            <w:tcW w:w="2883" w:type="dxa"/>
          </w:tcPr>
          <w:p w14:paraId="241BDC6A" w14:textId="33D85D3D" w:rsidR="00F92DE6" w:rsidRPr="005D1F18" w:rsidRDefault="00F92DE6" w:rsidP="005D1F18">
            <w:pPr>
              <w:pStyle w:val="NoSpacing"/>
              <w:framePr w:hSpace="0" w:wrap="auto" w:vAnchor="margin" w:hAnchor="text" w:yAlign="inline"/>
            </w:pPr>
            <w:r w:rsidRPr="005D1F18">
              <w:t>hasLaneCapacity</w:t>
            </w:r>
          </w:p>
        </w:tc>
        <w:tc>
          <w:tcPr>
            <w:tcW w:w="3301" w:type="dxa"/>
          </w:tcPr>
          <w:p w14:paraId="5BE3892D" w14:textId="638A9BDA" w:rsidR="00F92DE6" w:rsidRPr="005D1F18" w:rsidRDefault="00F92DE6" w:rsidP="005D1F18">
            <w:pPr>
              <w:pStyle w:val="NoSpacing"/>
              <w:framePr w:hSpace="0" w:wrap="auto" w:vAnchor="margin" w:hAnchor="text" w:yAlign="inline"/>
            </w:pPr>
            <w:r w:rsidRPr="005D1F18">
              <w:t>exactly 1 om:CapacityRate</w:t>
            </w:r>
          </w:p>
        </w:tc>
      </w:tr>
      <w:tr w:rsidR="00F92DE6" w:rsidRPr="005D1F18" w14:paraId="30EC6420" w14:textId="77777777" w:rsidTr="00900668">
        <w:trPr>
          <w:cantSplit/>
        </w:trPr>
        <w:tc>
          <w:tcPr>
            <w:tcW w:w="3166" w:type="dxa"/>
            <w:vMerge/>
          </w:tcPr>
          <w:p w14:paraId="7E5B88AE" w14:textId="77777777" w:rsidR="00F92DE6" w:rsidRPr="005D1F18" w:rsidRDefault="00F92DE6" w:rsidP="005D1F18">
            <w:pPr>
              <w:pStyle w:val="NoSpacing"/>
              <w:framePr w:hSpace="0" w:wrap="auto" w:vAnchor="margin" w:hAnchor="text" w:yAlign="inline"/>
            </w:pPr>
          </w:p>
        </w:tc>
        <w:tc>
          <w:tcPr>
            <w:tcW w:w="2883" w:type="dxa"/>
          </w:tcPr>
          <w:p w14:paraId="189773C6" w14:textId="5711210E" w:rsidR="00F92DE6" w:rsidRPr="005D1F18" w:rsidRDefault="00F92DE6" w:rsidP="005D1F18">
            <w:pPr>
              <w:pStyle w:val="NoSpacing"/>
              <w:framePr w:hSpace="0" w:wrap="auto" w:vAnchor="margin" w:hAnchor="text" w:yAlign="inline"/>
            </w:pPr>
            <w:r w:rsidRPr="005D1F18">
              <w:t>hasVDF</w:t>
            </w:r>
          </w:p>
        </w:tc>
        <w:tc>
          <w:tcPr>
            <w:tcW w:w="3301" w:type="dxa"/>
          </w:tcPr>
          <w:p w14:paraId="05413073" w14:textId="7A56BD45" w:rsidR="00F92DE6" w:rsidRPr="005D1F18" w:rsidRDefault="00F92DE6" w:rsidP="005D1F18">
            <w:pPr>
              <w:pStyle w:val="NoSpacing"/>
              <w:framePr w:hSpace="0" w:wrap="auto" w:vAnchor="margin" w:hAnchor="text" w:yAlign="inline"/>
            </w:pPr>
            <w:r w:rsidRPr="005D1F18">
              <w:t>max 1 om:quantity</w:t>
            </w:r>
          </w:p>
        </w:tc>
      </w:tr>
      <w:tr w:rsidR="00F92DE6" w:rsidRPr="005D1F18" w14:paraId="41545F54" w14:textId="77777777" w:rsidTr="00900668">
        <w:trPr>
          <w:cantSplit/>
        </w:trPr>
        <w:tc>
          <w:tcPr>
            <w:tcW w:w="3166" w:type="dxa"/>
            <w:vMerge/>
          </w:tcPr>
          <w:p w14:paraId="564377A2" w14:textId="77777777" w:rsidR="00F92DE6" w:rsidRPr="005D1F18" w:rsidRDefault="00F92DE6" w:rsidP="005D1F18">
            <w:pPr>
              <w:pStyle w:val="NoSpacing"/>
              <w:framePr w:hSpace="0" w:wrap="auto" w:vAnchor="margin" w:hAnchor="text" w:yAlign="inline"/>
            </w:pPr>
          </w:p>
        </w:tc>
        <w:tc>
          <w:tcPr>
            <w:tcW w:w="2883" w:type="dxa"/>
          </w:tcPr>
          <w:p w14:paraId="755174B7" w14:textId="49D87792" w:rsidR="00F92DE6" w:rsidRPr="005D1F18" w:rsidRDefault="00F92DE6" w:rsidP="005D1F18">
            <w:pPr>
              <w:pStyle w:val="NoSpacing"/>
              <w:framePr w:hSpace="0" w:wrap="auto" w:vAnchor="margin" w:hAnchor="text" w:yAlign="inline"/>
            </w:pPr>
            <w:r w:rsidRPr="005D1F18">
              <w:t>hasFreeFlowSpeed</w:t>
            </w:r>
          </w:p>
        </w:tc>
        <w:tc>
          <w:tcPr>
            <w:tcW w:w="3301" w:type="dxa"/>
          </w:tcPr>
          <w:p w14:paraId="50F77BC7" w14:textId="6CA7F7F3" w:rsidR="00F92DE6" w:rsidRPr="005D1F18" w:rsidRDefault="00F92DE6" w:rsidP="005D1F18">
            <w:pPr>
              <w:pStyle w:val="NoSpacing"/>
              <w:framePr w:hSpace="0" w:wrap="auto" w:vAnchor="margin" w:hAnchor="text" w:yAlign="inline"/>
            </w:pPr>
            <w:r w:rsidRPr="005D1F18">
              <w:t>max 1 om:speed</w:t>
            </w:r>
          </w:p>
        </w:tc>
      </w:tr>
      <w:tr w:rsidR="00F92DE6" w:rsidRPr="005D1F18" w14:paraId="1F6D81B6" w14:textId="77777777" w:rsidTr="00900668">
        <w:trPr>
          <w:cantSplit/>
        </w:trPr>
        <w:tc>
          <w:tcPr>
            <w:tcW w:w="3166" w:type="dxa"/>
            <w:vMerge/>
          </w:tcPr>
          <w:p w14:paraId="63913F1F" w14:textId="77777777" w:rsidR="00F92DE6" w:rsidRPr="005D1F18" w:rsidRDefault="00F92DE6" w:rsidP="005D1F18">
            <w:pPr>
              <w:pStyle w:val="NoSpacing"/>
              <w:framePr w:hSpace="0" w:wrap="auto" w:vAnchor="margin" w:hAnchor="text" w:yAlign="inline"/>
            </w:pPr>
          </w:p>
        </w:tc>
        <w:tc>
          <w:tcPr>
            <w:tcW w:w="2883" w:type="dxa"/>
          </w:tcPr>
          <w:p w14:paraId="562F7D39" w14:textId="3080BE33" w:rsidR="00F92DE6" w:rsidRPr="005D1F18" w:rsidRDefault="00F92DE6" w:rsidP="005D1F18">
            <w:pPr>
              <w:pStyle w:val="NoSpacing"/>
              <w:framePr w:hSpace="0" w:wrap="auto" w:vAnchor="margin" w:hAnchor="text" w:yAlign="inline"/>
            </w:pPr>
            <w:r w:rsidRPr="005D1F18">
              <w:t>hasPostedSpeed</w:t>
            </w:r>
          </w:p>
        </w:tc>
        <w:tc>
          <w:tcPr>
            <w:tcW w:w="3301" w:type="dxa"/>
          </w:tcPr>
          <w:p w14:paraId="76E3E24C" w14:textId="02E01719" w:rsidR="00F92DE6" w:rsidRPr="005D1F18" w:rsidRDefault="00F92DE6" w:rsidP="005D1F18">
            <w:pPr>
              <w:pStyle w:val="NoSpacing"/>
              <w:framePr w:hSpace="0" w:wrap="auto" w:vAnchor="margin" w:hAnchor="text" w:yAlign="inline"/>
            </w:pPr>
            <w:r w:rsidRPr="005D1F18">
              <w:t>max 1 om:speed</w:t>
            </w:r>
          </w:p>
        </w:tc>
      </w:tr>
      <w:tr w:rsidR="00F92DE6" w:rsidRPr="005D1F18" w14:paraId="2A028FC7" w14:textId="77777777" w:rsidTr="00900668">
        <w:trPr>
          <w:cantSplit/>
        </w:trPr>
        <w:tc>
          <w:tcPr>
            <w:tcW w:w="3166" w:type="dxa"/>
            <w:vMerge/>
          </w:tcPr>
          <w:p w14:paraId="544EC4E6" w14:textId="77777777" w:rsidR="00F92DE6" w:rsidRPr="005D1F18" w:rsidRDefault="00F92DE6" w:rsidP="005D1F18">
            <w:pPr>
              <w:pStyle w:val="NoSpacing"/>
              <w:framePr w:hSpace="0" w:wrap="auto" w:vAnchor="margin" w:hAnchor="text" w:yAlign="inline"/>
            </w:pPr>
          </w:p>
        </w:tc>
        <w:tc>
          <w:tcPr>
            <w:tcW w:w="2883" w:type="dxa"/>
          </w:tcPr>
          <w:p w14:paraId="6CE49D12" w14:textId="5C4BE1F8" w:rsidR="00F92DE6" w:rsidRPr="005D1F18" w:rsidRDefault="00F92DE6" w:rsidP="005D1F18">
            <w:pPr>
              <w:pStyle w:val="NoSpacing"/>
              <w:framePr w:hSpace="0" w:wrap="auto" w:vAnchor="margin" w:hAnchor="text" w:yAlign="inline"/>
            </w:pPr>
            <w:r w:rsidRPr="005D1F18">
              <w:t>hasToll</w:t>
            </w:r>
          </w:p>
        </w:tc>
        <w:tc>
          <w:tcPr>
            <w:tcW w:w="3301" w:type="dxa"/>
          </w:tcPr>
          <w:p w14:paraId="196A9C80" w14:textId="6628DAEE" w:rsidR="00F92DE6" w:rsidRPr="005D1F18" w:rsidRDefault="00F92DE6" w:rsidP="005D1F18">
            <w:pPr>
              <w:pStyle w:val="NoSpacing"/>
              <w:framePr w:hSpace="0" w:wrap="auto" w:vAnchor="margin" w:hAnchor="text" w:yAlign="inline"/>
            </w:pPr>
            <w:r w:rsidRPr="005D1F18">
              <w:t>only MonetaryValue</w:t>
            </w:r>
          </w:p>
        </w:tc>
      </w:tr>
      <w:tr w:rsidR="00F92DE6" w:rsidRPr="005D1F18" w14:paraId="56DDE10F" w14:textId="77777777" w:rsidTr="00900668">
        <w:trPr>
          <w:cantSplit/>
        </w:trPr>
        <w:tc>
          <w:tcPr>
            <w:tcW w:w="3166" w:type="dxa"/>
            <w:vMerge/>
          </w:tcPr>
          <w:p w14:paraId="62E42E16" w14:textId="77777777" w:rsidR="00F92DE6" w:rsidRPr="005D1F18" w:rsidRDefault="00F92DE6" w:rsidP="005D1F18">
            <w:pPr>
              <w:pStyle w:val="NoSpacing"/>
              <w:framePr w:hSpace="0" w:wrap="auto" w:vAnchor="margin" w:hAnchor="text" w:yAlign="inline"/>
            </w:pPr>
          </w:p>
        </w:tc>
        <w:tc>
          <w:tcPr>
            <w:tcW w:w="2883" w:type="dxa"/>
          </w:tcPr>
          <w:p w14:paraId="66C8F11C" w14:textId="40C6DA93" w:rsidR="00F92DE6" w:rsidRPr="005D1F18" w:rsidRDefault="00F92DE6" w:rsidP="005D1F18">
            <w:pPr>
              <w:pStyle w:val="NoSpacing"/>
              <w:framePr w:hSpace="0" w:wrap="auto" w:vAnchor="margin" w:hAnchor="text" w:yAlign="inline"/>
            </w:pPr>
            <w:r w:rsidRPr="005D1F18">
              <w:t>inMunicipality</w:t>
            </w:r>
          </w:p>
        </w:tc>
        <w:tc>
          <w:tcPr>
            <w:tcW w:w="3301" w:type="dxa"/>
          </w:tcPr>
          <w:p w14:paraId="45D6A752" w14:textId="33CDE1D8" w:rsidR="00F92DE6" w:rsidRPr="005D1F18" w:rsidRDefault="00605B08" w:rsidP="005D1F18">
            <w:pPr>
              <w:pStyle w:val="NoSpacing"/>
              <w:framePr w:hSpace="0" w:wrap="auto" w:vAnchor="margin" w:hAnchor="text" w:yAlign="inline"/>
            </w:pPr>
            <w:r w:rsidRPr="005D1F18">
              <w:t>only</w:t>
            </w:r>
            <w:r w:rsidR="00F92DE6" w:rsidRPr="005D1F18">
              <w:t xml:space="preserve"> Municipality </w:t>
            </w:r>
          </w:p>
        </w:tc>
      </w:tr>
      <w:tr w:rsidR="00F92DE6" w:rsidRPr="005D1F18" w14:paraId="3EDDFEA8" w14:textId="77777777" w:rsidTr="00900668">
        <w:trPr>
          <w:cantSplit/>
        </w:trPr>
        <w:tc>
          <w:tcPr>
            <w:tcW w:w="3166" w:type="dxa"/>
            <w:vMerge/>
          </w:tcPr>
          <w:p w14:paraId="3F527E64" w14:textId="77777777" w:rsidR="00F92DE6" w:rsidRPr="005D1F18" w:rsidRDefault="00F92DE6" w:rsidP="005D1F18">
            <w:pPr>
              <w:pStyle w:val="NoSpacing"/>
              <w:framePr w:hSpace="0" w:wrap="auto" w:vAnchor="margin" w:hAnchor="text" w:yAlign="inline"/>
            </w:pPr>
          </w:p>
        </w:tc>
        <w:tc>
          <w:tcPr>
            <w:tcW w:w="2883" w:type="dxa"/>
          </w:tcPr>
          <w:p w14:paraId="5AC7858A" w14:textId="59D43CD7" w:rsidR="00F92DE6" w:rsidRPr="005D1F18" w:rsidRDefault="00F92DE6" w:rsidP="005D1F18">
            <w:pPr>
              <w:pStyle w:val="NoSpacing"/>
              <w:framePr w:hSpace="0" w:wrap="auto" w:vAnchor="margin" w:hAnchor="text" w:yAlign="inline"/>
            </w:pPr>
            <w:r w:rsidRPr="005D1F18">
              <w:t>inPlanningDistrict</w:t>
            </w:r>
          </w:p>
        </w:tc>
        <w:tc>
          <w:tcPr>
            <w:tcW w:w="3301" w:type="dxa"/>
          </w:tcPr>
          <w:p w14:paraId="335AD65A" w14:textId="3E2EE3B7"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0E4A4349" w14:textId="77777777" w:rsidTr="00900668">
        <w:trPr>
          <w:cantSplit/>
        </w:trPr>
        <w:tc>
          <w:tcPr>
            <w:tcW w:w="3166" w:type="dxa"/>
            <w:vMerge w:val="restart"/>
          </w:tcPr>
          <w:p w14:paraId="2837BB81" w14:textId="77777777" w:rsidR="00F92DE6" w:rsidRPr="005D1F18" w:rsidRDefault="00F92DE6" w:rsidP="005D1F18">
            <w:pPr>
              <w:pStyle w:val="NoSpacing"/>
              <w:framePr w:hSpace="0" w:wrap="auto" w:vAnchor="margin" w:hAnchor="text" w:yAlign="inline"/>
            </w:pPr>
            <w:r w:rsidRPr="005D1F18">
              <w:t>NetworkTransfer</w:t>
            </w:r>
          </w:p>
        </w:tc>
        <w:tc>
          <w:tcPr>
            <w:tcW w:w="2883" w:type="dxa"/>
          </w:tcPr>
          <w:p w14:paraId="7D2104F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76C8BEBD"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0541CC10" w14:textId="77777777" w:rsidTr="00900668">
        <w:trPr>
          <w:cantSplit/>
        </w:trPr>
        <w:tc>
          <w:tcPr>
            <w:tcW w:w="3166" w:type="dxa"/>
            <w:vMerge/>
          </w:tcPr>
          <w:p w14:paraId="52040D47" w14:textId="77777777" w:rsidR="00F92DE6" w:rsidRPr="005D1F18" w:rsidRDefault="00F92DE6" w:rsidP="005D1F18">
            <w:pPr>
              <w:pStyle w:val="NoSpacing"/>
              <w:framePr w:hSpace="0" w:wrap="auto" w:vAnchor="margin" w:hAnchor="text" w:yAlign="inline"/>
            </w:pPr>
          </w:p>
        </w:tc>
        <w:tc>
          <w:tcPr>
            <w:tcW w:w="2883" w:type="dxa"/>
          </w:tcPr>
          <w:p w14:paraId="007E3AC2" w14:textId="77777777" w:rsidR="00F92DE6" w:rsidRPr="005D1F18" w:rsidRDefault="00F92DE6" w:rsidP="005D1F18">
            <w:pPr>
              <w:pStyle w:val="NoSpacing"/>
              <w:framePr w:hSpace="0" w:wrap="auto" w:vAnchor="margin" w:hAnchor="text" w:yAlign="inline"/>
            </w:pPr>
            <w:r w:rsidRPr="005D1F18">
              <w:t>connectsNetworks</w:t>
            </w:r>
          </w:p>
        </w:tc>
        <w:tc>
          <w:tcPr>
            <w:tcW w:w="3301" w:type="dxa"/>
          </w:tcPr>
          <w:p w14:paraId="05A0CF6A" w14:textId="77777777" w:rsidR="00F92DE6" w:rsidRPr="005D1F18" w:rsidRDefault="00F92DE6" w:rsidP="005D1F18">
            <w:pPr>
              <w:pStyle w:val="NoSpacing"/>
              <w:framePr w:hSpace="0" w:wrap="auto" w:vAnchor="margin" w:hAnchor="text" w:yAlign="inline"/>
            </w:pPr>
            <w:r w:rsidRPr="005D1F18">
              <w:t>min 2 Network</w:t>
            </w:r>
          </w:p>
        </w:tc>
      </w:tr>
      <w:tr w:rsidR="00F92DE6" w:rsidRPr="005D1F18" w14:paraId="0236C6AB" w14:textId="77777777" w:rsidTr="00900668">
        <w:trPr>
          <w:cantSplit/>
        </w:trPr>
        <w:tc>
          <w:tcPr>
            <w:tcW w:w="3166" w:type="dxa"/>
            <w:vMerge w:val="restart"/>
          </w:tcPr>
          <w:p w14:paraId="483E236A" w14:textId="77777777" w:rsidR="00F92DE6" w:rsidRPr="005D1F18" w:rsidRDefault="00F92DE6" w:rsidP="005D1F18">
            <w:pPr>
              <w:pStyle w:val="NoSpacing"/>
              <w:framePr w:hSpace="0" w:wrap="auto" w:vAnchor="margin" w:hAnchor="text" w:yAlign="inline"/>
            </w:pPr>
            <w:r w:rsidRPr="005D1F18">
              <w:t>FlowControl</w:t>
            </w:r>
          </w:p>
        </w:tc>
        <w:tc>
          <w:tcPr>
            <w:tcW w:w="2883" w:type="dxa"/>
          </w:tcPr>
          <w:p w14:paraId="12E16A6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6CBBF870"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68F59E37" w14:textId="77777777" w:rsidTr="00900668">
        <w:trPr>
          <w:cantSplit/>
        </w:trPr>
        <w:tc>
          <w:tcPr>
            <w:tcW w:w="3166" w:type="dxa"/>
            <w:vMerge/>
          </w:tcPr>
          <w:p w14:paraId="0A7049D8" w14:textId="77777777" w:rsidR="00F92DE6" w:rsidRPr="005D1F18" w:rsidRDefault="00F92DE6" w:rsidP="005D1F18">
            <w:pPr>
              <w:pStyle w:val="NoSpacing"/>
              <w:framePr w:hSpace="0" w:wrap="auto" w:vAnchor="margin" w:hAnchor="text" w:yAlign="inline"/>
            </w:pPr>
          </w:p>
        </w:tc>
        <w:tc>
          <w:tcPr>
            <w:tcW w:w="2883" w:type="dxa"/>
          </w:tcPr>
          <w:p w14:paraId="10CD8E09"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38CE99F8"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30637A3C" w14:textId="77777777" w:rsidTr="00900668">
        <w:trPr>
          <w:cantSplit/>
        </w:trPr>
        <w:tc>
          <w:tcPr>
            <w:tcW w:w="3166" w:type="dxa"/>
            <w:vMerge/>
          </w:tcPr>
          <w:p w14:paraId="31C38158" w14:textId="77777777" w:rsidR="00F92DE6" w:rsidRPr="005D1F18" w:rsidRDefault="00F92DE6" w:rsidP="005D1F18">
            <w:pPr>
              <w:pStyle w:val="NoSpacing"/>
              <w:framePr w:hSpace="0" w:wrap="auto" w:vAnchor="margin" w:hAnchor="text" w:yAlign="inline"/>
            </w:pPr>
          </w:p>
        </w:tc>
        <w:tc>
          <w:tcPr>
            <w:tcW w:w="2883" w:type="dxa"/>
          </w:tcPr>
          <w:p w14:paraId="3445CCE2"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74D1D19D"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19001CF7" w14:textId="77777777" w:rsidTr="00900668">
        <w:trPr>
          <w:cantSplit/>
        </w:trPr>
        <w:tc>
          <w:tcPr>
            <w:tcW w:w="3166" w:type="dxa"/>
            <w:vMerge w:val="restart"/>
          </w:tcPr>
          <w:p w14:paraId="73550F8F" w14:textId="77777777" w:rsidR="00F92DE6" w:rsidRPr="005D1F18" w:rsidRDefault="00F92DE6" w:rsidP="005D1F18">
            <w:pPr>
              <w:pStyle w:val="NoSpacing"/>
              <w:framePr w:hSpace="0" w:wrap="auto" w:vAnchor="margin" w:hAnchor="text" w:yAlign="inline"/>
            </w:pPr>
            <w:r w:rsidRPr="005D1F18">
              <w:t>SignalControlPD</w:t>
            </w:r>
          </w:p>
        </w:tc>
        <w:tc>
          <w:tcPr>
            <w:tcW w:w="2883" w:type="dxa"/>
          </w:tcPr>
          <w:p w14:paraId="2142D0E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1B54A30E"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0BC3596E" w14:textId="77777777" w:rsidTr="00900668">
        <w:trPr>
          <w:cantSplit/>
        </w:trPr>
        <w:tc>
          <w:tcPr>
            <w:tcW w:w="3166" w:type="dxa"/>
            <w:vMerge/>
          </w:tcPr>
          <w:p w14:paraId="3463F125" w14:textId="77777777" w:rsidR="00F92DE6" w:rsidRPr="005D1F18" w:rsidRDefault="00F92DE6" w:rsidP="005D1F18">
            <w:pPr>
              <w:pStyle w:val="NoSpacing"/>
              <w:framePr w:hSpace="0" w:wrap="auto" w:vAnchor="margin" w:hAnchor="text" w:yAlign="inline"/>
            </w:pPr>
          </w:p>
        </w:tc>
        <w:tc>
          <w:tcPr>
            <w:tcW w:w="2883" w:type="dxa"/>
          </w:tcPr>
          <w:p w14:paraId="7926E1DE"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63B40226" w14:textId="77777777" w:rsidR="00F92DE6" w:rsidRPr="005D1F18" w:rsidRDefault="00F92DE6" w:rsidP="005D1F18">
            <w:pPr>
              <w:pStyle w:val="NoSpacing"/>
              <w:framePr w:hSpace="0" w:wrap="auto" w:vAnchor="margin" w:hAnchor="text" w:yAlign="inline"/>
            </w:pPr>
            <w:r w:rsidRPr="005D1F18">
              <w:t>change:hasManifestation some SignalControl and  change:hasManifestation only SignalControl</w:t>
            </w:r>
          </w:p>
        </w:tc>
      </w:tr>
      <w:tr w:rsidR="00F92DE6" w:rsidRPr="005D1F18" w14:paraId="20C3A6D2" w14:textId="77777777" w:rsidTr="00900668">
        <w:trPr>
          <w:cantSplit/>
        </w:trPr>
        <w:tc>
          <w:tcPr>
            <w:tcW w:w="3166" w:type="dxa"/>
            <w:vMerge/>
          </w:tcPr>
          <w:p w14:paraId="604A7A78" w14:textId="77777777" w:rsidR="00F92DE6" w:rsidRPr="005D1F18" w:rsidRDefault="00F92DE6" w:rsidP="005D1F18">
            <w:pPr>
              <w:pStyle w:val="NoSpacing"/>
              <w:framePr w:hSpace="0" w:wrap="auto" w:vAnchor="margin" w:hAnchor="text" w:yAlign="inline"/>
            </w:pPr>
          </w:p>
        </w:tc>
        <w:tc>
          <w:tcPr>
            <w:tcW w:w="2883" w:type="dxa"/>
          </w:tcPr>
          <w:p w14:paraId="24493F90"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2918355B"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67C6C3D2" w14:textId="77777777" w:rsidTr="00900668">
        <w:trPr>
          <w:cantSplit/>
        </w:trPr>
        <w:tc>
          <w:tcPr>
            <w:tcW w:w="3166" w:type="dxa"/>
            <w:vMerge/>
          </w:tcPr>
          <w:p w14:paraId="0CE39A10" w14:textId="77777777" w:rsidR="00F92DE6" w:rsidRPr="005D1F18" w:rsidRDefault="00F92DE6" w:rsidP="005D1F18">
            <w:pPr>
              <w:pStyle w:val="NoSpacing"/>
              <w:framePr w:hSpace="0" w:wrap="auto" w:vAnchor="margin" w:hAnchor="text" w:yAlign="inline"/>
            </w:pPr>
          </w:p>
        </w:tc>
        <w:tc>
          <w:tcPr>
            <w:tcW w:w="2883" w:type="dxa"/>
          </w:tcPr>
          <w:p w14:paraId="129A0E23"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3B1D22A4"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4090C857" w14:textId="77777777" w:rsidTr="00900668">
        <w:trPr>
          <w:cantSplit/>
        </w:trPr>
        <w:tc>
          <w:tcPr>
            <w:tcW w:w="3166" w:type="dxa"/>
            <w:vMerge/>
          </w:tcPr>
          <w:p w14:paraId="4F532BC0" w14:textId="77777777" w:rsidR="00F92DE6" w:rsidRPr="005D1F18" w:rsidRDefault="00F92DE6" w:rsidP="005D1F18">
            <w:pPr>
              <w:pStyle w:val="NoSpacing"/>
              <w:framePr w:hSpace="0" w:wrap="auto" w:vAnchor="margin" w:hAnchor="text" w:yAlign="inline"/>
            </w:pPr>
          </w:p>
        </w:tc>
        <w:tc>
          <w:tcPr>
            <w:tcW w:w="2883" w:type="dxa"/>
          </w:tcPr>
          <w:p w14:paraId="44C24422"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6BBCAEF4"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564B0A0" w14:textId="77777777" w:rsidTr="00900668">
        <w:trPr>
          <w:cantSplit/>
        </w:trPr>
        <w:tc>
          <w:tcPr>
            <w:tcW w:w="3166" w:type="dxa"/>
            <w:vMerge/>
          </w:tcPr>
          <w:p w14:paraId="0D629BA2" w14:textId="77777777" w:rsidR="00F92DE6" w:rsidRPr="005D1F18" w:rsidRDefault="00F92DE6" w:rsidP="005D1F18">
            <w:pPr>
              <w:pStyle w:val="NoSpacing"/>
              <w:framePr w:hSpace="0" w:wrap="auto" w:vAnchor="margin" w:hAnchor="text" w:yAlign="inline"/>
            </w:pPr>
          </w:p>
        </w:tc>
        <w:tc>
          <w:tcPr>
            <w:tcW w:w="2883" w:type="dxa"/>
          </w:tcPr>
          <w:p w14:paraId="1AF94A27"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689E8BC3"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C47B339" w14:textId="77777777" w:rsidTr="00900668">
        <w:trPr>
          <w:cantSplit/>
        </w:trPr>
        <w:tc>
          <w:tcPr>
            <w:tcW w:w="3166" w:type="dxa"/>
            <w:vMerge w:val="restart"/>
          </w:tcPr>
          <w:p w14:paraId="22D8BC79" w14:textId="77777777" w:rsidR="00F92DE6" w:rsidRPr="005D1F18" w:rsidRDefault="00F92DE6" w:rsidP="005D1F18">
            <w:pPr>
              <w:pStyle w:val="NoSpacing"/>
              <w:framePr w:hSpace="0" w:wrap="auto" w:vAnchor="margin" w:hAnchor="text" w:yAlign="inline"/>
            </w:pPr>
            <w:r w:rsidRPr="005D1F18">
              <w:t>SignalControl</w:t>
            </w:r>
          </w:p>
        </w:tc>
        <w:tc>
          <w:tcPr>
            <w:tcW w:w="2883" w:type="dxa"/>
          </w:tcPr>
          <w:p w14:paraId="6FC3395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2F7B67BE"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5932C4BA" w14:textId="77777777" w:rsidTr="00900668">
        <w:trPr>
          <w:cantSplit/>
        </w:trPr>
        <w:tc>
          <w:tcPr>
            <w:tcW w:w="3166" w:type="dxa"/>
            <w:vMerge/>
          </w:tcPr>
          <w:p w14:paraId="55B36B52" w14:textId="77777777" w:rsidR="00F92DE6" w:rsidRPr="005D1F18" w:rsidRDefault="00F92DE6" w:rsidP="005D1F18">
            <w:pPr>
              <w:pStyle w:val="NoSpacing"/>
              <w:framePr w:hSpace="0" w:wrap="auto" w:vAnchor="margin" w:hAnchor="text" w:yAlign="inline"/>
            </w:pPr>
          </w:p>
        </w:tc>
        <w:tc>
          <w:tcPr>
            <w:tcW w:w="2883" w:type="dxa"/>
          </w:tcPr>
          <w:p w14:paraId="5F290BEB"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4BB1C20" w14:textId="77777777" w:rsidR="00F92DE6" w:rsidRPr="005D1F18" w:rsidRDefault="00F92DE6" w:rsidP="005D1F18">
            <w:pPr>
              <w:pStyle w:val="NoSpacing"/>
              <w:framePr w:hSpace="0" w:wrap="auto" w:vAnchor="margin" w:hAnchor="text" w:yAlign="inline"/>
            </w:pPr>
            <w:r w:rsidRPr="005D1F18">
              <w:t>change:manifestationOf some SignalControlPD and  change:manifestationOf only SignalControlPD</w:t>
            </w:r>
          </w:p>
        </w:tc>
      </w:tr>
      <w:tr w:rsidR="00F92DE6" w:rsidRPr="005D1F18" w14:paraId="10A92D20" w14:textId="77777777" w:rsidTr="00900668">
        <w:trPr>
          <w:cantSplit/>
        </w:trPr>
        <w:tc>
          <w:tcPr>
            <w:tcW w:w="3166" w:type="dxa"/>
            <w:vMerge/>
          </w:tcPr>
          <w:p w14:paraId="0BB1E9E4" w14:textId="77777777" w:rsidR="00F92DE6" w:rsidRPr="005D1F18" w:rsidRDefault="00F92DE6" w:rsidP="005D1F18">
            <w:pPr>
              <w:pStyle w:val="NoSpacing"/>
              <w:framePr w:hSpace="0" w:wrap="auto" w:vAnchor="margin" w:hAnchor="text" w:yAlign="inline"/>
            </w:pPr>
          </w:p>
        </w:tc>
        <w:tc>
          <w:tcPr>
            <w:tcW w:w="2883" w:type="dxa"/>
          </w:tcPr>
          <w:p w14:paraId="43668CE5"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50380874"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756B4EA1" w14:textId="77777777" w:rsidTr="00900668">
        <w:trPr>
          <w:cantSplit/>
        </w:trPr>
        <w:tc>
          <w:tcPr>
            <w:tcW w:w="3166" w:type="dxa"/>
            <w:vMerge/>
          </w:tcPr>
          <w:p w14:paraId="4534D614" w14:textId="77777777" w:rsidR="00F92DE6" w:rsidRPr="005D1F18" w:rsidRDefault="00F92DE6" w:rsidP="005D1F18">
            <w:pPr>
              <w:pStyle w:val="NoSpacing"/>
              <w:framePr w:hSpace="0" w:wrap="auto" w:vAnchor="margin" w:hAnchor="text" w:yAlign="inline"/>
            </w:pPr>
          </w:p>
        </w:tc>
        <w:tc>
          <w:tcPr>
            <w:tcW w:w="2883" w:type="dxa"/>
          </w:tcPr>
          <w:p w14:paraId="1705929D" w14:textId="77777777" w:rsidR="00F92DE6" w:rsidRPr="005D1F18" w:rsidRDefault="00F92DE6" w:rsidP="005D1F18">
            <w:pPr>
              <w:pStyle w:val="NoSpacing"/>
              <w:framePr w:hSpace="0" w:wrap="auto" w:vAnchor="margin" w:hAnchor="text" w:yAlign="inline"/>
            </w:pPr>
            <w:r w:rsidRPr="005D1F18">
              <w:t>hasPhase</w:t>
            </w:r>
          </w:p>
        </w:tc>
        <w:tc>
          <w:tcPr>
            <w:tcW w:w="3301" w:type="dxa"/>
          </w:tcPr>
          <w:p w14:paraId="4BD6403D" w14:textId="77777777" w:rsidR="00F92DE6" w:rsidRPr="005D1F18" w:rsidRDefault="00F92DE6" w:rsidP="005D1F18">
            <w:pPr>
              <w:pStyle w:val="NoSpacing"/>
              <w:framePr w:hSpace="0" w:wrap="auto" w:vAnchor="margin" w:hAnchor="text" w:yAlign="inline"/>
            </w:pPr>
            <w:r w:rsidRPr="005D1F18">
              <w:t>only SignalPhase</w:t>
            </w:r>
          </w:p>
        </w:tc>
      </w:tr>
      <w:tr w:rsidR="00F92DE6" w:rsidRPr="005D1F18" w14:paraId="224EB09E" w14:textId="77777777" w:rsidTr="00900668">
        <w:trPr>
          <w:cantSplit/>
        </w:trPr>
        <w:tc>
          <w:tcPr>
            <w:tcW w:w="3166" w:type="dxa"/>
          </w:tcPr>
          <w:p w14:paraId="30B47AF6" w14:textId="77777777" w:rsidR="00F92DE6" w:rsidRPr="005D1F18" w:rsidRDefault="00F92DE6" w:rsidP="005D1F18">
            <w:pPr>
              <w:pStyle w:val="NoSpacing"/>
              <w:framePr w:hSpace="0" w:wrap="auto" w:vAnchor="margin" w:hAnchor="text" w:yAlign="inline"/>
            </w:pPr>
            <w:r w:rsidRPr="005D1F18">
              <w:t>SignalPhase</w:t>
            </w:r>
          </w:p>
        </w:tc>
        <w:tc>
          <w:tcPr>
            <w:tcW w:w="2883" w:type="dxa"/>
          </w:tcPr>
          <w:p w14:paraId="16DE0E9B" w14:textId="77777777" w:rsidR="00F92DE6" w:rsidRPr="005D1F18" w:rsidRDefault="00F92DE6" w:rsidP="005D1F18">
            <w:pPr>
              <w:pStyle w:val="NoSpacing"/>
              <w:framePr w:hSpace="0" w:wrap="auto" w:vAnchor="margin" w:hAnchor="text" w:yAlign="inline"/>
            </w:pPr>
            <w:r w:rsidRPr="005D1F18">
              <w:t>signalLength</w:t>
            </w:r>
          </w:p>
        </w:tc>
        <w:tc>
          <w:tcPr>
            <w:tcW w:w="3301" w:type="dxa"/>
          </w:tcPr>
          <w:p w14:paraId="5FE2FE9D" w14:textId="77777777" w:rsidR="00F92DE6" w:rsidRPr="005D1F18" w:rsidRDefault="00F92DE6" w:rsidP="005D1F18">
            <w:pPr>
              <w:pStyle w:val="NoSpacing"/>
              <w:framePr w:hSpace="0" w:wrap="auto" w:vAnchor="margin" w:hAnchor="text" w:yAlign="inline"/>
            </w:pPr>
            <w:r w:rsidRPr="005D1F18">
              <w:t>only  time:DurationDescription</w:t>
            </w:r>
          </w:p>
        </w:tc>
      </w:tr>
      <w:tr w:rsidR="00F92DE6" w:rsidRPr="005D1F18" w14:paraId="14316781" w14:textId="77777777" w:rsidTr="00900668">
        <w:trPr>
          <w:cantSplit/>
        </w:trPr>
        <w:tc>
          <w:tcPr>
            <w:tcW w:w="3166" w:type="dxa"/>
          </w:tcPr>
          <w:p w14:paraId="3D79A79C" w14:textId="15878EFC" w:rsidR="00F92DE6" w:rsidRPr="005D1F18" w:rsidRDefault="00F92DE6" w:rsidP="005D1F18">
            <w:pPr>
              <w:pStyle w:val="NoSpacing"/>
              <w:framePr w:hSpace="0" w:wrap="auto" w:vAnchor="margin" w:hAnchor="text" w:yAlign="inline"/>
            </w:pPr>
            <w:r w:rsidRPr="005D1F18">
              <w:t>TransportationComplexPD</w:t>
            </w:r>
          </w:p>
        </w:tc>
        <w:tc>
          <w:tcPr>
            <w:tcW w:w="2883" w:type="dxa"/>
          </w:tcPr>
          <w:p w14:paraId="7F1FD27A" w14:textId="0CD90117" w:rsidR="00F92DE6" w:rsidRPr="005D1F18" w:rsidRDefault="00F92DE6" w:rsidP="005D1F18">
            <w:pPr>
              <w:pStyle w:val="NoSpacing"/>
              <w:framePr w:hSpace="0" w:wrap="auto" w:vAnchor="margin" w:hAnchor="text" w:yAlign="inline"/>
            </w:pPr>
            <w:r w:rsidRPr="005D1F18">
              <w:t>subClassOf</w:t>
            </w:r>
          </w:p>
        </w:tc>
        <w:tc>
          <w:tcPr>
            <w:tcW w:w="3301" w:type="dxa"/>
          </w:tcPr>
          <w:p w14:paraId="02DA851D" w14:textId="7ED3317D"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797EB454" w14:textId="77777777" w:rsidTr="00900668">
        <w:trPr>
          <w:cantSplit/>
        </w:trPr>
        <w:tc>
          <w:tcPr>
            <w:tcW w:w="3166" w:type="dxa"/>
          </w:tcPr>
          <w:p w14:paraId="4F18EB2E" w14:textId="77777777" w:rsidR="00F92DE6" w:rsidRPr="005D1F18" w:rsidRDefault="00F92DE6" w:rsidP="005D1F18">
            <w:pPr>
              <w:pStyle w:val="NoSpacing"/>
              <w:framePr w:hSpace="0" w:wrap="auto" w:vAnchor="margin" w:hAnchor="text" w:yAlign="inline"/>
            </w:pPr>
          </w:p>
        </w:tc>
        <w:tc>
          <w:tcPr>
            <w:tcW w:w="2883" w:type="dxa"/>
          </w:tcPr>
          <w:p w14:paraId="0A032126" w14:textId="0C6EDB22" w:rsidR="00F92DE6" w:rsidRPr="005D1F18" w:rsidRDefault="00F92DE6" w:rsidP="005D1F18">
            <w:pPr>
              <w:pStyle w:val="NoSpacing"/>
              <w:framePr w:hSpace="0" w:wrap="auto" w:vAnchor="margin" w:hAnchor="text" w:yAlign="inline"/>
            </w:pPr>
            <w:r w:rsidRPr="005D1F18">
              <w:t>equivalentClass</w:t>
            </w:r>
          </w:p>
        </w:tc>
        <w:tc>
          <w:tcPr>
            <w:tcW w:w="3301" w:type="dxa"/>
          </w:tcPr>
          <w:p w14:paraId="351B75B0" w14:textId="405F5869" w:rsidR="00F92DE6" w:rsidRPr="005D1F18" w:rsidRDefault="00F92DE6" w:rsidP="005D1F18">
            <w:pPr>
              <w:pStyle w:val="NoSpacing"/>
              <w:framePr w:hSpace="0" w:wrap="auto" w:vAnchor="margin" w:hAnchor="text" w:yAlign="inline"/>
            </w:pPr>
            <w:r w:rsidRPr="005D1F18">
              <w:t>change:hasManifestation some TransportationComplex and  change:hasManifestation only TransportationComplex</w:t>
            </w:r>
          </w:p>
        </w:tc>
      </w:tr>
      <w:tr w:rsidR="00F92DE6" w:rsidRPr="005D1F18" w14:paraId="65D3B917" w14:textId="77777777" w:rsidTr="00900668">
        <w:trPr>
          <w:cantSplit/>
        </w:trPr>
        <w:tc>
          <w:tcPr>
            <w:tcW w:w="3166" w:type="dxa"/>
            <w:vMerge w:val="restart"/>
          </w:tcPr>
          <w:p w14:paraId="3901E972" w14:textId="69E2CA42" w:rsidR="00F92DE6" w:rsidRPr="005D1F18" w:rsidRDefault="00F92DE6" w:rsidP="005D1F18">
            <w:pPr>
              <w:pStyle w:val="NoSpacing"/>
              <w:framePr w:hSpace="0" w:wrap="auto" w:vAnchor="margin" w:hAnchor="text" w:yAlign="inline"/>
            </w:pPr>
            <w:r w:rsidRPr="005D1F18">
              <w:t>TransportationComplex</w:t>
            </w:r>
          </w:p>
        </w:tc>
        <w:tc>
          <w:tcPr>
            <w:tcW w:w="2883" w:type="dxa"/>
          </w:tcPr>
          <w:p w14:paraId="1965892B" w14:textId="74159BD6" w:rsidR="00F92DE6" w:rsidRPr="005D1F18" w:rsidRDefault="00F92DE6" w:rsidP="005D1F18">
            <w:pPr>
              <w:pStyle w:val="NoSpacing"/>
              <w:framePr w:hSpace="0" w:wrap="auto" w:vAnchor="margin" w:hAnchor="text" w:yAlign="inline"/>
            </w:pPr>
            <w:r w:rsidRPr="005D1F18">
              <w:t>subclassOf</w:t>
            </w:r>
          </w:p>
        </w:tc>
        <w:tc>
          <w:tcPr>
            <w:tcW w:w="3301" w:type="dxa"/>
          </w:tcPr>
          <w:p w14:paraId="674BE66C" w14:textId="7C085BEC" w:rsidR="00F92DE6" w:rsidRPr="005D1F18" w:rsidRDefault="00F92DE6" w:rsidP="005D1F18">
            <w:pPr>
              <w:pStyle w:val="NoSpacing"/>
              <w:framePr w:hSpace="0" w:wrap="auto" w:vAnchor="margin" w:hAnchor="text" w:yAlign="inline"/>
            </w:pPr>
            <w:r w:rsidRPr="005D1F18">
              <w:t>change:Manifestation</w:t>
            </w:r>
          </w:p>
        </w:tc>
      </w:tr>
      <w:tr w:rsidR="00F92DE6" w:rsidRPr="005D1F18" w14:paraId="0A7D8F9E" w14:textId="77777777" w:rsidTr="00900668">
        <w:trPr>
          <w:cantSplit/>
        </w:trPr>
        <w:tc>
          <w:tcPr>
            <w:tcW w:w="3166" w:type="dxa"/>
            <w:vMerge/>
          </w:tcPr>
          <w:p w14:paraId="6DAF2788" w14:textId="77777777" w:rsidR="00F92DE6" w:rsidRPr="005D1F18" w:rsidRDefault="00F92DE6" w:rsidP="005D1F18">
            <w:pPr>
              <w:pStyle w:val="NoSpacing"/>
              <w:framePr w:hSpace="0" w:wrap="auto" w:vAnchor="margin" w:hAnchor="text" w:yAlign="inline"/>
            </w:pPr>
          </w:p>
        </w:tc>
        <w:tc>
          <w:tcPr>
            <w:tcW w:w="2883" w:type="dxa"/>
          </w:tcPr>
          <w:p w14:paraId="738C86E9" w14:textId="5AFBAC39" w:rsidR="00F92DE6" w:rsidRPr="005D1F18" w:rsidRDefault="00F92DE6" w:rsidP="005D1F18">
            <w:pPr>
              <w:pStyle w:val="NoSpacing"/>
              <w:framePr w:hSpace="0" w:wrap="auto" w:vAnchor="margin" w:hAnchor="text" w:yAlign="inline"/>
            </w:pPr>
            <w:r w:rsidRPr="005D1F18">
              <w:t>equivalentClass</w:t>
            </w:r>
          </w:p>
        </w:tc>
        <w:tc>
          <w:tcPr>
            <w:tcW w:w="3301" w:type="dxa"/>
          </w:tcPr>
          <w:p w14:paraId="7120983F" w14:textId="5B9E14F1" w:rsidR="00F92DE6" w:rsidRPr="005D1F18" w:rsidRDefault="00F92DE6" w:rsidP="005D1F18">
            <w:pPr>
              <w:pStyle w:val="NoSpacing"/>
              <w:framePr w:hSpace="0" w:wrap="auto" w:vAnchor="margin" w:hAnchor="text" w:yAlign="inline"/>
            </w:pPr>
            <w:r w:rsidRPr="005D1F18">
              <w:t>change:manifestationOf some  TransportationComplexPD and  change:manifestationOf only  TransportationComplexPD</w:t>
            </w:r>
          </w:p>
        </w:tc>
      </w:tr>
      <w:tr w:rsidR="00F92DE6" w:rsidRPr="005D1F18" w14:paraId="057C8BE0" w14:textId="77777777" w:rsidTr="00900668">
        <w:trPr>
          <w:cantSplit/>
        </w:trPr>
        <w:tc>
          <w:tcPr>
            <w:tcW w:w="3166" w:type="dxa"/>
            <w:vMerge/>
          </w:tcPr>
          <w:p w14:paraId="4C01E24B" w14:textId="77777777" w:rsidR="00F92DE6" w:rsidRPr="005D1F18" w:rsidRDefault="00F92DE6" w:rsidP="005D1F18">
            <w:pPr>
              <w:pStyle w:val="NoSpacing"/>
              <w:framePr w:hSpace="0" w:wrap="auto" w:vAnchor="margin" w:hAnchor="text" w:yAlign="inline"/>
            </w:pPr>
          </w:p>
        </w:tc>
        <w:tc>
          <w:tcPr>
            <w:tcW w:w="2883" w:type="dxa"/>
          </w:tcPr>
          <w:p w14:paraId="7F533E58" w14:textId="5D24428C" w:rsidR="00F92DE6" w:rsidRPr="005D1F18" w:rsidRDefault="00E66689" w:rsidP="005D1F18">
            <w:pPr>
              <w:pStyle w:val="NoSpacing"/>
              <w:framePr w:hSpace="0" w:wrap="auto" w:vAnchor="margin" w:hAnchor="text" w:yAlign="inline"/>
            </w:pPr>
            <w:r w:rsidRPr="005D1F18">
              <w:t>spatial:</w:t>
            </w:r>
            <w:r w:rsidR="00F92DE6" w:rsidRPr="005D1F18">
              <w:t>hasLocation</w:t>
            </w:r>
          </w:p>
        </w:tc>
        <w:tc>
          <w:tcPr>
            <w:tcW w:w="3301" w:type="dxa"/>
          </w:tcPr>
          <w:p w14:paraId="378BB3C6" w14:textId="20E79185" w:rsidR="00F92DE6" w:rsidRPr="005D1F18" w:rsidRDefault="00F92DE6" w:rsidP="005D1F18">
            <w:pPr>
              <w:pStyle w:val="NoSpacing"/>
              <w:framePr w:hSpace="0" w:wrap="auto" w:vAnchor="margin" w:hAnchor="text" w:yAlign="inline"/>
            </w:pPr>
            <w:r w:rsidRPr="005D1F18">
              <w:t xml:space="preserve">only   </w:t>
            </w:r>
            <w:r w:rsidR="00E66689" w:rsidRPr="005D1F18">
              <w:t>spatial:</w:t>
            </w:r>
            <w:r w:rsidRPr="005D1F18">
              <w:t>Feature</w:t>
            </w:r>
          </w:p>
        </w:tc>
      </w:tr>
      <w:tr w:rsidR="00F92DE6" w:rsidRPr="005D1F18" w14:paraId="6A8EC4AB" w14:textId="77777777" w:rsidTr="00900668">
        <w:trPr>
          <w:cantSplit/>
        </w:trPr>
        <w:tc>
          <w:tcPr>
            <w:tcW w:w="3166" w:type="dxa"/>
            <w:vMerge w:val="restart"/>
          </w:tcPr>
          <w:p w14:paraId="791F0FBE" w14:textId="77777777" w:rsidR="00F92DE6" w:rsidRPr="005D1F18" w:rsidRDefault="00F92DE6" w:rsidP="005D1F18">
            <w:pPr>
              <w:pStyle w:val="NoSpacing"/>
              <w:framePr w:hSpace="0" w:wrap="auto" w:vAnchor="margin" w:hAnchor="text" w:yAlign="inline"/>
            </w:pPr>
            <w:r w:rsidRPr="005D1F18">
              <w:t>otn:Road</w:t>
            </w:r>
          </w:p>
        </w:tc>
        <w:tc>
          <w:tcPr>
            <w:tcW w:w="2883" w:type="dxa"/>
          </w:tcPr>
          <w:p w14:paraId="37ABDFB7" w14:textId="77777777" w:rsidR="00F92DE6" w:rsidRPr="005D1F18" w:rsidRDefault="00F92DE6" w:rsidP="005D1F18">
            <w:pPr>
              <w:pStyle w:val="NoSpacing"/>
              <w:framePr w:hSpace="0" w:wrap="auto" w:vAnchor="margin" w:hAnchor="text" w:yAlign="inline"/>
            </w:pPr>
            <w:r w:rsidRPr="005D1F18">
              <w:t>hasRoadId</w:t>
            </w:r>
          </w:p>
        </w:tc>
        <w:tc>
          <w:tcPr>
            <w:tcW w:w="3301" w:type="dxa"/>
          </w:tcPr>
          <w:p w14:paraId="57B23457" w14:textId="77777777" w:rsidR="00F92DE6" w:rsidRPr="005D1F18" w:rsidRDefault="00F92DE6" w:rsidP="005D1F18">
            <w:pPr>
              <w:pStyle w:val="NoSpacing"/>
              <w:framePr w:hSpace="0" w:wrap="auto" w:vAnchor="margin" w:hAnchor="text" w:yAlign="inline"/>
            </w:pPr>
            <w:r w:rsidRPr="005D1F18">
              <w:t>only RoadId</w:t>
            </w:r>
          </w:p>
        </w:tc>
      </w:tr>
      <w:tr w:rsidR="00F92DE6" w:rsidRPr="005D1F18" w14:paraId="7324F71C" w14:textId="77777777" w:rsidTr="00900668">
        <w:trPr>
          <w:cantSplit/>
        </w:trPr>
        <w:tc>
          <w:tcPr>
            <w:tcW w:w="3166" w:type="dxa"/>
            <w:vMerge/>
          </w:tcPr>
          <w:p w14:paraId="021BD6E0" w14:textId="77777777" w:rsidR="00F92DE6" w:rsidRPr="005D1F18" w:rsidRDefault="00F92DE6" w:rsidP="005D1F18">
            <w:pPr>
              <w:pStyle w:val="NoSpacing"/>
              <w:framePr w:hSpace="0" w:wrap="auto" w:vAnchor="margin" w:hAnchor="text" w:yAlign="inline"/>
            </w:pPr>
          </w:p>
        </w:tc>
        <w:tc>
          <w:tcPr>
            <w:tcW w:w="2883" w:type="dxa"/>
          </w:tcPr>
          <w:p w14:paraId="010F016E" w14:textId="77777777" w:rsidR="00F92DE6" w:rsidRPr="005D1F18" w:rsidRDefault="00F92DE6" w:rsidP="005D1F18">
            <w:pPr>
              <w:pStyle w:val="NoSpacing"/>
              <w:framePr w:hSpace="0" w:wrap="auto" w:vAnchor="margin" w:hAnchor="text" w:yAlign="inline"/>
            </w:pPr>
            <w:r w:rsidRPr="005D1F18">
              <w:t>aggregationOf</w:t>
            </w:r>
          </w:p>
        </w:tc>
        <w:tc>
          <w:tcPr>
            <w:tcW w:w="3301" w:type="dxa"/>
          </w:tcPr>
          <w:p w14:paraId="37B69954" w14:textId="77777777" w:rsidR="00F92DE6" w:rsidRPr="005D1F18" w:rsidRDefault="00F92DE6" w:rsidP="005D1F18">
            <w:pPr>
              <w:pStyle w:val="NoSpacing"/>
              <w:framePr w:hSpace="0" w:wrap="auto" w:vAnchor="margin" w:hAnchor="text" w:yAlign="inline"/>
            </w:pPr>
            <w:r w:rsidRPr="005D1F18">
              <w:t>only RoadSegment</w:t>
            </w:r>
          </w:p>
        </w:tc>
      </w:tr>
      <w:tr w:rsidR="00F92DE6" w:rsidRPr="005D1F18" w14:paraId="08DA7133" w14:textId="77777777" w:rsidTr="00900668">
        <w:trPr>
          <w:cantSplit/>
        </w:trPr>
        <w:tc>
          <w:tcPr>
            <w:tcW w:w="3166" w:type="dxa"/>
            <w:vMerge w:val="restart"/>
          </w:tcPr>
          <w:p w14:paraId="6C28E4D4" w14:textId="77777777" w:rsidR="00F92DE6" w:rsidRPr="005D1F18" w:rsidRDefault="00F92DE6" w:rsidP="005D1F18">
            <w:pPr>
              <w:pStyle w:val="NoSpacing"/>
              <w:framePr w:hSpace="0" w:wrap="auto" w:vAnchor="margin" w:hAnchor="text" w:yAlign="inline"/>
            </w:pPr>
            <w:r w:rsidRPr="005D1F18">
              <w:t>RoadSegmentPD</w:t>
            </w:r>
          </w:p>
        </w:tc>
        <w:tc>
          <w:tcPr>
            <w:tcW w:w="2883" w:type="dxa"/>
          </w:tcPr>
          <w:p w14:paraId="77DF9C5D"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587E85A8" w14:textId="2B64A6C5" w:rsidR="00F92DE6" w:rsidRPr="005D1F18" w:rsidRDefault="00F92DE6" w:rsidP="005D1F18">
            <w:pPr>
              <w:pStyle w:val="NoSpacing"/>
              <w:framePr w:hSpace="0" w:wrap="auto" w:vAnchor="margin" w:hAnchor="text" w:yAlign="inline"/>
            </w:pPr>
            <w:r w:rsidRPr="005D1F18">
              <w:t>TransportationComplexPD</w:t>
            </w:r>
          </w:p>
        </w:tc>
      </w:tr>
      <w:tr w:rsidR="00F92DE6" w:rsidRPr="005D1F18" w14:paraId="47AD1FA0" w14:textId="77777777" w:rsidTr="00900668">
        <w:trPr>
          <w:cantSplit/>
        </w:trPr>
        <w:tc>
          <w:tcPr>
            <w:tcW w:w="3166" w:type="dxa"/>
            <w:vMerge/>
          </w:tcPr>
          <w:p w14:paraId="3F356BF9" w14:textId="77777777" w:rsidR="00F92DE6" w:rsidRPr="005D1F18" w:rsidRDefault="00F92DE6" w:rsidP="005D1F18">
            <w:pPr>
              <w:pStyle w:val="NoSpacing"/>
              <w:framePr w:hSpace="0" w:wrap="auto" w:vAnchor="margin" w:hAnchor="text" w:yAlign="inline"/>
            </w:pPr>
          </w:p>
        </w:tc>
        <w:tc>
          <w:tcPr>
            <w:tcW w:w="2883" w:type="dxa"/>
          </w:tcPr>
          <w:p w14:paraId="7F7BFD01"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52A60F7D" w14:textId="77777777" w:rsidR="00F92DE6" w:rsidRPr="005D1F18" w:rsidRDefault="00F92DE6" w:rsidP="005D1F18">
            <w:pPr>
              <w:pStyle w:val="NoSpacing"/>
              <w:framePr w:hSpace="0" w:wrap="auto" w:vAnchor="margin" w:hAnchor="text" w:yAlign="inline"/>
            </w:pPr>
            <w:r w:rsidRPr="005D1F18">
              <w:t>change:hasManifestation some RoadSegment and  change:hasManifestation only RoadSegment</w:t>
            </w:r>
          </w:p>
        </w:tc>
      </w:tr>
      <w:tr w:rsidR="00F92DE6" w:rsidRPr="005D1F18" w14:paraId="7EF04612" w14:textId="77777777" w:rsidTr="00900668">
        <w:trPr>
          <w:cantSplit/>
        </w:trPr>
        <w:tc>
          <w:tcPr>
            <w:tcW w:w="3166" w:type="dxa"/>
            <w:vMerge/>
          </w:tcPr>
          <w:p w14:paraId="57A32892" w14:textId="77777777" w:rsidR="00F92DE6" w:rsidRPr="005D1F18" w:rsidRDefault="00F92DE6" w:rsidP="005D1F18">
            <w:pPr>
              <w:pStyle w:val="NoSpacing"/>
              <w:framePr w:hSpace="0" w:wrap="auto" w:vAnchor="margin" w:hAnchor="text" w:yAlign="inline"/>
            </w:pPr>
          </w:p>
        </w:tc>
        <w:tc>
          <w:tcPr>
            <w:tcW w:w="2883" w:type="dxa"/>
          </w:tcPr>
          <w:p w14:paraId="29585503" w14:textId="77777777" w:rsidR="00F92DE6" w:rsidRPr="005D1F18" w:rsidRDefault="00F92DE6" w:rsidP="005D1F18">
            <w:pPr>
              <w:pStyle w:val="NoSpacing"/>
              <w:framePr w:hSpace="0" w:wrap="auto" w:vAnchor="margin" w:hAnchor="text" w:yAlign="inline"/>
            </w:pPr>
            <w:r w:rsidRPr="005D1F18">
              <w:t>hasRoadSegmentId</w:t>
            </w:r>
          </w:p>
        </w:tc>
        <w:tc>
          <w:tcPr>
            <w:tcW w:w="3301" w:type="dxa"/>
          </w:tcPr>
          <w:p w14:paraId="3CC2241D" w14:textId="77777777" w:rsidR="00F92DE6" w:rsidRPr="005D1F18" w:rsidRDefault="00F92DE6" w:rsidP="005D1F18">
            <w:pPr>
              <w:pStyle w:val="NoSpacing"/>
              <w:framePr w:hSpace="0" w:wrap="auto" w:vAnchor="margin" w:hAnchor="text" w:yAlign="inline"/>
            </w:pPr>
            <w:r w:rsidRPr="005D1F18">
              <w:t>only RoadSegmentId</w:t>
            </w:r>
          </w:p>
        </w:tc>
      </w:tr>
      <w:tr w:rsidR="00F92DE6" w:rsidRPr="005D1F18" w14:paraId="2CD7D961" w14:textId="77777777" w:rsidTr="00900668">
        <w:trPr>
          <w:cantSplit/>
        </w:trPr>
        <w:tc>
          <w:tcPr>
            <w:tcW w:w="3166" w:type="dxa"/>
            <w:vMerge/>
          </w:tcPr>
          <w:p w14:paraId="62BD2310" w14:textId="77777777" w:rsidR="00F92DE6" w:rsidRPr="005D1F18" w:rsidRDefault="00F92DE6" w:rsidP="005D1F18">
            <w:pPr>
              <w:pStyle w:val="NoSpacing"/>
              <w:framePr w:hSpace="0" w:wrap="auto" w:vAnchor="margin" w:hAnchor="text" w:yAlign="inline"/>
            </w:pPr>
          </w:p>
        </w:tc>
        <w:tc>
          <w:tcPr>
            <w:tcW w:w="2883" w:type="dxa"/>
          </w:tcPr>
          <w:p w14:paraId="0CF706D7"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7BCE1A67" w14:textId="77777777" w:rsidR="00F92DE6" w:rsidRPr="005D1F18" w:rsidRDefault="00F92DE6" w:rsidP="005D1F18">
            <w:pPr>
              <w:pStyle w:val="NoSpacing"/>
              <w:framePr w:hSpace="0" w:wrap="auto" w:vAnchor="margin" w:hAnchor="text" w:yAlign="inline"/>
            </w:pPr>
            <w:r w:rsidRPr="005D1F18">
              <w:t>exactly 1  time:Interval</w:t>
            </w:r>
          </w:p>
        </w:tc>
      </w:tr>
      <w:tr w:rsidR="005D1F18" w:rsidRPr="005D1F18" w14:paraId="2DEA4032" w14:textId="77777777" w:rsidTr="00900668">
        <w:trPr>
          <w:cantSplit/>
        </w:trPr>
        <w:tc>
          <w:tcPr>
            <w:tcW w:w="3166" w:type="dxa"/>
            <w:vMerge w:val="restart"/>
          </w:tcPr>
          <w:p w14:paraId="6FBB30BB" w14:textId="77777777" w:rsidR="005D1F18" w:rsidRPr="005D1F18" w:rsidRDefault="005D1F18" w:rsidP="005D1F18">
            <w:pPr>
              <w:pStyle w:val="NoSpacing"/>
              <w:framePr w:hSpace="0" w:wrap="auto" w:vAnchor="margin" w:hAnchor="text" w:yAlign="inline"/>
            </w:pPr>
            <w:r w:rsidRPr="005D1F18">
              <w:t>RoadSegment</w:t>
            </w:r>
          </w:p>
        </w:tc>
        <w:tc>
          <w:tcPr>
            <w:tcW w:w="2883" w:type="dxa"/>
          </w:tcPr>
          <w:p w14:paraId="7B49759C"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C31CF4B" w14:textId="77777777" w:rsidR="005D1F18" w:rsidRPr="005D1F18" w:rsidRDefault="005D1F18" w:rsidP="005D1F18">
            <w:pPr>
              <w:pStyle w:val="NoSpacing"/>
              <w:framePr w:hSpace="0" w:wrap="auto" w:vAnchor="margin" w:hAnchor="text" w:yAlign="inline"/>
            </w:pPr>
            <w:r w:rsidRPr="005D1F18">
              <w:t>otn:RoadElement</w:t>
            </w:r>
          </w:p>
        </w:tc>
      </w:tr>
      <w:tr w:rsidR="005D1F18" w:rsidRPr="005D1F18" w14:paraId="58A56EF2" w14:textId="77777777" w:rsidTr="00900668">
        <w:trPr>
          <w:cantSplit/>
        </w:trPr>
        <w:tc>
          <w:tcPr>
            <w:tcW w:w="3166" w:type="dxa"/>
            <w:vMerge/>
          </w:tcPr>
          <w:p w14:paraId="09E433BA" w14:textId="77777777" w:rsidR="005D1F18" w:rsidRPr="005D1F18" w:rsidRDefault="005D1F18" w:rsidP="005D1F18">
            <w:pPr>
              <w:pStyle w:val="NoSpacing"/>
              <w:framePr w:hSpace="0" w:wrap="auto" w:vAnchor="margin" w:hAnchor="text" w:yAlign="inline"/>
            </w:pPr>
          </w:p>
        </w:tc>
        <w:tc>
          <w:tcPr>
            <w:tcW w:w="2883" w:type="dxa"/>
          </w:tcPr>
          <w:p w14:paraId="12A11002" w14:textId="77777777" w:rsidR="005D1F18" w:rsidRPr="005D1F18" w:rsidRDefault="005D1F18" w:rsidP="005D1F18">
            <w:pPr>
              <w:pStyle w:val="NoSpacing"/>
              <w:framePr w:hSpace="0" w:wrap="auto" w:vAnchor="margin" w:hAnchor="text" w:yAlign="inline"/>
            </w:pPr>
            <w:r w:rsidRPr="005D1F18">
              <w:t>subClassOf</w:t>
            </w:r>
          </w:p>
        </w:tc>
        <w:tc>
          <w:tcPr>
            <w:tcW w:w="3301" w:type="dxa"/>
          </w:tcPr>
          <w:p w14:paraId="47EFE15C" w14:textId="77777777" w:rsidR="005D1F18" w:rsidRPr="005D1F18" w:rsidRDefault="005D1F18" w:rsidP="005D1F18">
            <w:pPr>
              <w:pStyle w:val="NoSpacing"/>
              <w:framePr w:hSpace="0" w:wrap="auto" w:vAnchor="margin" w:hAnchor="text" w:yAlign="inline"/>
            </w:pPr>
            <w:r w:rsidRPr="005D1F18">
              <w:t>TransportationComplex</w:t>
            </w:r>
          </w:p>
        </w:tc>
      </w:tr>
      <w:tr w:rsidR="005D1F18" w:rsidRPr="005D1F18" w14:paraId="0E17BEB9" w14:textId="77777777" w:rsidTr="00900668">
        <w:trPr>
          <w:cantSplit/>
        </w:trPr>
        <w:tc>
          <w:tcPr>
            <w:tcW w:w="3166" w:type="dxa"/>
            <w:vMerge/>
          </w:tcPr>
          <w:p w14:paraId="5D9E22AA" w14:textId="77777777" w:rsidR="005D1F18" w:rsidRPr="005D1F18" w:rsidRDefault="005D1F18" w:rsidP="005D1F18">
            <w:pPr>
              <w:pStyle w:val="NoSpacing"/>
              <w:framePr w:hSpace="0" w:wrap="auto" w:vAnchor="margin" w:hAnchor="text" w:yAlign="inline"/>
            </w:pPr>
          </w:p>
        </w:tc>
        <w:tc>
          <w:tcPr>
            <w:tcW w:w="2883" w:type="dxa"/>
          </w:tcPr>
          <w:p w14:paraId="16A4AB0D"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642DCA7" w14:textId="77777777" w:rsidR="005D1F18" w:rsidRPr="005D1F18" w:rsidRDefault="005D1F18" w:rsidP="005D1F18">
            <w:pPr>
              <w:pStyle w:val="NoSpacing"/>
              <w:framePr w:hSpace="0" w:wrap="auto" w:vAnchor="margin" w:hAnchor="text" w:yAlign="inline"/>
            </w:pPr>
            <w:r w:rsidRPr="005D1F18">
              <w:t>change:manifestationOf some  RoadSegmentPD and  change:manifestationOf only  RoadSegmentPD</w:t>
            </w:r>
          </w:p>
        </w:tc>
      </w:tr>
      <w:tr w:rsidR="005D1F18" w:rsidRPr="005D1F18" w14:paraId="72AFC6EF" w14:textId="77777777" w:rsidTr="00900668">
        <w:trPr>
          <w:cantSplit/>
        </w:trPr>
        <w:tc>
          <w:tcPr>
            <w:tcW w:w="3166" w:type="dxa"/>
            <w:vMerge/>
          </w:tcPr>
          <w:p w14:paraId="3FFC80B2" w14:textId="77777777" w:rsidR="005D1F18" w:rsidRPr="005D1F18" w:rsidRDefault="005D1F18" w:rsidP="005D1F18">
            <w:pPr>
              <w:pStyle w:val="NoSpacing"/>
              <w:framePr w:hSpace="0" w:wrap="auto" w:vAnchor="margin" w:hAnchor="text" w:yAlign="inline"/>
            </w:pPr>
          </w:p>
        </w:tc>
        <w:tc>
          <w:tcPr>
            <w:tcW w:w="2883" w:type="dxa"/>
          </w:tcPr>
          <w:p w14:paraId="54E1FD10" w14:textId="77777777" w:rsidR="005D1F18" w:rsidRPr="005D1F18" w:rsidRDefault="005D1F18" w:rsidP="005D1F18">
            <w:pPr>
              <w:pStyle w:val="NoSpacing"/>
              <w:framePr w:hSpace="0" w:wrap="auto" w:vAnchor="margin" w:hAnchor="text" w:yAlign="inline"/>
            </w:pPr>
            <w:r w:rsidRPr="005D1F18">
              <w:t>change:existsAt</w:t>
            </w:r>
          </w:p>
        </w:tc>
        <w:tc>
          <w:tcPr>
            <w:tcW w:w="3301" w:type="dxa"/>
          </w:tcPr>
          <w:p w14:paraId="7CB624D4" w14:textId="77777777" w:rsidR="005D1F18" w:rsidRPr="005D1F18" w:rsidRDefault="005D1F18" w:rsidP="005D1F18">
            <w:pPr>
              <w:pStyle w:val="NoSpacing"/>
              <w:framePr w:hSpace="0" w:wrap="auto" w:vAnchor="margin" w:hAnchor="text" w:yAlign="inline"/>
            </w:pPr>
            <w:r w:rsidRPr="005D1F18">
              <w:t>exactly 1  time:TemporalEntity</w:t>
            </w:r>
          </w:p>
        </w:tc>
      </w:tr>
      <w:tr w:rsidR="005D1F18" w:rsidRPr="005D1F18" w14:paraId="258FA17A" w14:textId="77777777" w:rsidTr="00900668">
        <w:trPr>
          <w:cantSplit/>
        </w:trPr>
        <w:tc>
          <w:tcPr>
            <w:tcW w:w="3166" w:type="dxa"/>
            <w:vMerge/>
          </w:tcPr>
          <w:p w14:paraId="5C6FAAA5" w14:textId="77777777" w:rsidR="005D1F18" w:rsidRPr="005D1F18" w:rsidRDefault="005D1F18" w:rsidP="005D1F18">
            <w:pPr>
              <w:pStyle w:val="NoSpacing"/>
              <w:framePr w:hSpace="0" w:wrap="auto" w:vAnchor="margin" w:hAnchor="text" w:yAlign="inline"/>
            </w:pPr>
          </w:p>
        </w:tc>
        <w:tc>
          <w:tcPr>
            <w:tcW w:w="2883" w:type="dxa"/>
          </w:tcPr>
          <w:p w14:paraId="42F26477" w14:textId="4ADD5B7E" w:rsidR="005D1F18" w:rsidRPr="005D1F18" w:rsidRDefault="005D1F18" w:rsidP="005D1F18">
            <w:pPr>
              <w:pStyle w:val="NoSpacing"/>
              <w:framePr w:hSpace="0" w:wrap="auto" w:vAnchor="margin" w:hAnchor="text" w:yAlign="inline"/>
            </w:pPr>
            <w:r w:rsidRPr="005D1F18">
              <w:t>spatial:hasLocation</w:t>
            </w:r>
          </w:p>
        </w:tc>
        <w:tc>
          <w:tcPr>
            <w:tcW w:w="3301" w:type="dxa"/>
          </w:tcPr>
          <w:p w14:paraId="680511FA" w14:textId="451532F3" w:rsidR="005D1F18" w:rsidRPr="005D1F18" w:rsidRDefault="005D1F18" w:rsidP="005D1F18">
            <w:pPr>
              <w:pStyle w:val="NoSpacing"/>
              <w:framePr w:hSpace="0" w:wrap="auto" w:vAnchor="margin" w:hAnchor="text" w:yAlign="inline"/>
            </w:pPr>
            <w:r w:rsidRPr="005D1F18">
              <w:t>only   spatial:Feature</w:t>
            </w:r>
          </w:p>
        </w:tc>
      </w:tr>
      <w:tr w:rsidR="005D1F18" w:rsidRPr="005D1F18" w14:paraId="0F47F835" w14:textId="77777777" w:rsidTr="00900668">
        <w:trPr>
          <w:cantSplit/>
          <w:trHeight w:val="213"/>
        </w:trPr>
        <w:tc>
          <w:tcPr>
            <w:tcW w:w="3166" w:type="dxa"/>
            <w:vMerge/>
          </w:tcPr>
          <w:p w14:paraId="44838102" w14:textId="77777777" w:rsidR="005D1F18" w:rsidRPr="005D1F18" w:rsidRDefault="005D1F18" w:rsidP="005D1F18">
            <w:pPr>
              <w:pStyle w:val="NoSpacing"/>
              <w:framePr w:hSpace="0" w:wrap="auto" w:vAnchor="margin" w:hAnchor="text" w:yAlign="inline"/>
            </w:pPr>
          </w:p>
        </w:tc>
        <w:tc>
          <w:tcPr>
            <w:tcW w:w="2883" w:type="dxa"/>
          </w:tcPr>
          <w:p w14:paraId="03F8FBB4" w14:textId="08ABF34A" w:rsidR="005D1F18" w:rsidRPr="005D1F18" w:rsidRDefault="005D1F18" w:rsidP="005D1F18">
            <w:pPr>
              <w:pStyle w:val="NoSpacing"/>
              <w:framePr w:hSpace="0" w:wrap="auto" w:vAnchor="margin" w:hAnchor="text" w:yAlign="inline"/>
            </w:pPr>
            <w:r w:rsidRPr="005D1F18">
              <w:t>inMunicipality</w:t>
            </w:r>
          </w:p>
        </w:tc>
        <w:tc>
          <w:tcPr>
            <w:tcW w:w="3301" w:type="dxa"/>
          </w:tcPr>
          <w:p w14:paraId="01DCD0EE" w14:textId="0C3847CF" w:rsidR="005D1F18" w:rsidRPr="005D1F18" w:rsidRDefault="005D1F18" w:rsidP="005D1F18">
            <w:pPr>
              <w:pStyle w:val="NoSpacing"/>
              <w:framePr w:hSpace="0" w:wrap="auto" w:vAnchor="margin" w:hAnchor="text" w:yAlign="inline"/>
            </w:pPr>
            <w:r w:rsidRPr="005D1F18">
              <w:t>only Municipality</w:t>
            </w:r>
          </w:p>
        </w:tc>
      </w:tr>
      <w:tr w:rsidR="00595B7C" w:rsidRPr="005D1F18" w14:paraId="28242D9E" w14:textId="77777777" w:rsidTr="00900668">
        <w:trPr>
          <w:cantSplit/>
          <w:trHeight w:val="213"/>
        </w:trPr>
        <w:tc>
          <w:tcPr>
            <w:tcW w:w="3166" w:type="dxa"/>
            <w:vMerge w:val="restart"/>
          </w:tcPr>
          <w:p w14:paraId="23CE2111" w14:textId="32B83F43" w:rsidR="00595B7C" w:rsidRPr="005D1F18" w:rsidRDefault="00595B7C" w:rsidP="00595B7C">
            <w:pPr>
              <w:pStyle w:val="NoSpacing"/>
              <w:framePr w:hSpace="0" w:wrap="auto" w:vAnchor="margin" w:hAnchor="text" w:yAlign="inline"/>
            </w:pPr>
            <w:r>
              <w:t>IntersectionPD</w:t>
            </w:r>
          </w:p>
        </w:tc>
        <w:tc>
          <w:tcPr>
            <w:tcW w:w="2883" w:type="dxa"/>
          </w:tcPr>
          <w:p w14:paraId="35D75228" w14:textId="615FB8A4" w:rsidR="00595B7C" w:rsidRPr="005D1F18" w:rsidRDefault="00595B7C" w:rsidP="00595B7C">
            <w:pPr>
              <w:pStyle w:val="NoSpacing"/>
              <w:framePr w:hSpace="0" w:wrap="auto" w:vAnchor="margin" w:hAnchor="text" w:yAlign="inline"/>
            </w:pPr>
            <w:r w:rsidRPr="00700C00">
              <w:t>subclassOf</w:t>
            </w:r>
          </w:p>
        </w:tc>
        <w:tc>
          <w:tcPr>
            <w:tcW w:w="3301" w:type="dxa"/>
          </w:tcPr>
          <w:p w14:paraId="20779F3A" w14:textId="303B5A79" w:rsidR="00595B7C" w:rsidRPr="005D1F18" w:rsidRDefault="00595B7C" w:rsidP="00595B7C">
            <w:pPr>
              <w:pStyle w:val="NoSpacing"/>
              <w:framePr w:hSpace="0" w:wrap="auto" w:vAnchor="margin" w:hAnchor="text" w:yAlign="inline"/>
            </w:pPr>
            <w:r>
              <w:t>change:</w:t>
            </w:r>
            <w:r w:rsidRPr="00700C00">
              <w:t>TimeVarying</w:t>
            </w:r>
            <w:r>
              <w:t>Concept</w:t>
            </w:r>
          </w:p>
        </w:tc>
      </w:tr>
      <w:tr w:rsidR="00595B7C" w:rsidRPr="005D1F18" w14:paraId="622610E2" w14:textId="77777777" w:rsidTr="00900668">
        <w:trPr>
          <w:cantSplit/>
          <w:trHeight w:val="213"/>
        </w:trPr>
        <w:tc>
          <w:tcPr>
            <w:tcW w:w="3166" w:type="dxa"/>
            <w:vMerge/>
          </w:tcPr>
          <w:p w14:paraId="0EF6CD0F" w14:textId="77777777" w:rsidR="00595B7C" w:rsidRPr="005D1F18" w:rsidRDefault="00595B7C" w:rsidP="00595B7C">
            <w:pPr>
              <w:pStyle w:val="NoSpacing"/>
              <w:framePr w:hSpace="0" w:wrap="auto" w:vAnchor="margin" w:hAnchor="text" w:yAlign="inline"/>
            </w:pPr>
          </w:p>
        </w:tc>
        <w:tc>
          <w:tcPr>
            <w:tcW w:w="2883" w:type="dxa"/>
          </w:tcPr>
          <w:p w14:paraId="2D2576F1" w14:textId="700AA733" w:rsidR="00595B7C" w:rsidRPr="005D1F18" w:rsidRDefault="00595B7C" w:rsidP="00595B7C">
            <w:pPr>
              <w:pStyle w:val="NoSpacing"/>
              <w:framePr w:hSpace="0" w:wrap="auto" w:vAnchor="margin" w:hAnchor="text" w:yAlign="inline"/>
            </w:pPr>
            <w:r>
              <w:t>subclassOf</w:t>
            </w:r>
          </w:p>
        </w:tc>
        <w:tc>
          <w:tcPr>
            <w:tcW w:w="3301" w:type="dxa"/>
          </w:tcPr>
          <w:p w14:paraId="1150C1C3" w14:textId="63BD4829" w:rsidR="00595B7C" w:rsidRPr="005D1F18" w:rsidRDefault="00595B7C" w:rsidP="00595B7C">
            <w:pPr>
              <w:pStyle w:val="NoSpacing"/>
              <w:framePr w:hSpace="0" w:wrap="auto" w:vAnchor="margin" w:hAnchor="text" w:yAlign="inline"/>
            </w:pPr>
            <w:r>
              <w:t>TransportationComplexPD</w:t>
            </w:r>
          </w:p>
        </w:tc>
      </w:tr>
      <w:tr w:rsidR="00595B7C" w:rsidRPr="005D1F18" w14:paraId="17367919" w14:textId="77777777" w:rsidTr="00900668">
        <w:trPr>
          <w:cantSplit/>
          <w:trHeight w:val="213"/>
        </w:trPr>
        <w:tc>
          <w:tcPr>
            <w:tcW w:w="3166" w:type="dxa"/>
            <w:vMerge/>
          </w:tcPr>
          <w:p w14:paraId="69628D09" w14:textId="77777777" w:rsidR="00595B7C" w:rsidRPr="005D1F18" w:rsidRDefault="00595B7C" w:rsidP="00595B7C">
            <w:pPr>
              <w:pStyle w:val="NoSpacing"/>
              <w:framePr w:hSpace="0" w:wrap="auto" w:vAnchor="margin" w:hAnchor="text" w:yAlign="inline"/>
            </w:pPr>
          </w:p>
        </w:tc>
        <w:tc>
          <w:tcPr>
            <w:tcW w:w="2883" w:type="dxa"/>
          </w:tcPr>
          <w:p w14:paraId="04C9716F" w14:textId="6F8637D1" w:rsidR="00595B7C" w:rsidRPr="005D1F18" w:rsidRDefault="00595B7C" w:rsidP="00595B7C">
            <w:pPr>
              <w:pStyle w:val="NoSpacing"/>
              <w:framePr w:hSpace="0" w:wrap="auto" w:vAnchor="margin" w:hAnchor="text" w:yAlign="inline"/>
            </w:pPr>
            <w:r w:rsidRPr="00700C00">
              <w:t>equivalentClass</w:t>
            </w:r>
          </w:p>
        </w:tc>
        <w:tc>
          <w:tcPr>
            <w:tcW w:w="3301" w:type="dxa"/>
          </w:tcPr>
          <w:p w14:paraId="3F1156A9" w14:textId="0B182E7C" w:rsidR="00595B7C" w:rsidRPr="005D1F18" w:rsidRDefault="00595B7C" w:rsidP="00595B7C">
            <w:pPr>
              <w:pStyle w:val="NoSpacing"/>
              <w:framePr w:hSpace="0" w:wrap="auto" w:vAnchor="margin" w:hAnchor="text" w:yAlign="inline"/>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595B7C" w:rsidRPr="005D1F18" w14:paraId="68A2A1F2" w14:textId="77777777" w:rsidTr="00900668">
        <w:trPr>
          <w:cantSplit/>
          <w:trHeight w:val="213"/>
        </w:trPr>
        <w:tc>
          <w:tcPr>
            <w:tcW w:w="3166" w:type="dxa"/>
            <w:vMerge/>
          </w:tcPr>
          <w:p w14:paraId="1FD0768C" w14:textId="77777777" w:rsidR="00595B7C" w:rsidRPr="005D1F18" w:rsidRDefault="00595B7C" w:rsidP="00595B7C">
            <w:pPr>
              <w:pStyle w:val="NoSpacing"/>
              <w:framePr w:hSpace="0" w:wrap="auto" w:vAnchor="margin" w:hAnchor="text" w:yAlign="inline"/>
            </w:pPr>
          </w:p>
        </w:tc>
        <w:tc>
          <w:tcPr>
            <w:tcW w:w="2883" w:type="dxa"/>
          </w:tcPr>
          <w:p w14:paraId="1B6090C2" w14:textId="39BC11B4" w:rsidR="00595B7C" w:rsidRPr="005D1F18" w:rsidRDefault="00595B7C" w:rsidP="00595B7C">
            <w:pPr>
              <w:pStyle w:val="NoSpacing"/>
              <w:framePr w:hSpace="0" w:wrap="auto" w:vAnchor="margin" w:hAnchor="text" w:yAlign="inline"/>
            </w:pPr>
            <w:r>
              <w:t>inverse(accessesComplex)</w:t>
            </w:r>
          </w:p>
        </w:tc>
        <w:tc>
          <w:tcPr>
            <w:tcW w:w="3301" w:type="dxa"/>
          </w:tcPr>
          <w:p w14:paraId="629E2948" w14:textId="7F000B3E" w:rsidR="00595B7C" w:rsidRPr="005D1F18" w:rsidRDefault="00595B7C" w:rsidP="00595B7C">
            <w:pPr>
              <w:pStyle w:val="NoSpacing"/>
              <w:framePr w:hSpace="0" w:wrap="auto" w:vAnchor="margin" w:hAnchor="text" w:yAlign="inline"/>
            </w:pPr>
            <w:r>
              <w:t>only NodePD</w:t>
            </w:r>
          </w:p>
        </w:tc>
      </w:tr>
      <w:tr w:rsidR="00595B7C" w:rsidRPr="005D1F18" w14:paraId="788B4E09" w14:textId="77777777" w:rsidTr="00900668">
        <w:trPr>
          <w:cantSplit/>
          <w:trHeight w:val="213"/>
        </w:trPr>
        <w:tc>
          <w:tcPr>
            <w:tcW w:w="3166" w:type="dxa"/>
            <w:vMerge/>
          </w:tcPr>
          <w:p w14:paraId="23F00457" w14:textId="77777777" w:rsidR="00595B7C" w:rsidRPr="005D1F18" w:rsidRDefault="00595B7C" w:rsidP="00595B7C">
            <w:pPr>
              <w:pStyle w:val="NoSpacing"/>
              <w:framePr w:hSpace="0" w:wrap="auto" w:vAnchor="margin" w:hAnchor="text" w:yAlign="inline"/>
            </w:pPr>
          </w:p>
        </w:tc>
        <w:tc>
          <w:tcPr>
            <w:tcW w:w="2883" w:type="dxa"/>
          </w:tcPr>
          <w:p w14:paraId="49E3361A" w14:textId="3FBC3618" w:rsidR="00595B7C" w:rsidRPr="005D1F18" w:rsidRDefault="00595B7C" w:rsidP="00595B7C">
            <w:pPr>
              <w:pStyle w:val="NoSpacing"/>
              <w:framePr w:hSpace="0" w:wrap="auto" w:vAnchor="margin" w:hAnchor="text" w:yAlign="inline"/>
            </w:pPr>
            <w:r>
              <w:t>change:existsAt</w:t>
            </w:r>
          </w:p>
        </w:tc>
        <w:tc>
          <w:tcPr>
            <w:tcW w:w="3301" w:type="dxa"/>
          </w:tcPr>
          <w:p w14:paraId="2C9F5BA3" w14:textId="32741834" w:rsidR="00595B7C" w:rsidRPr="005D1F18" w:rsidRDefault="00595B7C" w:rsidP="00595B7C">
            <w:pPr>
              <w:pStyle w:val="NoSpacing"/>
              <w:framePr w:hSpace="0" w:wrap="auto" w:vAnchor="margin" w:hAnchor="text" w:yAlign="inline"/>
            </w:pPr>
            <w:r w:rsidRPr="00700C00">
              <w:t xml:space="preserve">exactly 1 </w:t>
            </w:r>
            <w:r>
              <w:t>time:</w:t>
            </w:r>
            <w:r w:rsidRPr="00700C00">
              <w:t>Interval</w:t>
            </w:r>
          </w:p>
        </w:tc>
      </w:tr>
      <w:tr w:rsidR="00595B7C" w:rsidRPr="005D1F18" w14:paraId="5B819789" w14:textId="77777777" w:rsidTr="00900668">
        <w:trPr>
          <w:cantSplit/>
          <w:trHeight w:val="213"/>
        </w:trPr>
        <w:tc>
          <w:tcPr>
            <w:tcW w:w="3166" w:type="dxa"/>
            <w:vMerge w:val="restart"/>
          </w:tcPr>
          <w:p w14:paraId="133D9699" w14:textId="2AD1426E" w:rsidR="00595B7C" w:rsidRPr="005D1F18" w:rsidRDefault="00595B7C" w:rsidP="00595B7C">
            <w:pPr>
              <w:pStyle w:val="NoSpacing"/>
              <w:framePr w:hSpace="0" w:wrap="auto" w:vAnchor="margin" w:hAnchor="text" w:yAlign="inline"/>
            </w:pPr>
            <w:r>
              <w:t>Intersection</w:t>
            </w:r>
          </w:p>
        </w:tc>
        <w:tc>
          <w:tcPr>
            <w:tcW w:w="2883" w:type="dxa"/>
          </w:tcPr>
          <w:p w14:paraId="3CC731A4" w14:textId="38EE5100" w:rsidR="00595B7C" w:rsidRPr="005D1F18" w:rsidRDefault="00595B7C" w:rsidP="00595B7C">
            <w:pPr>
              <w:pStyle w:val="NoSpacing"/>
              <w:framePr w:hSpace="0" w:wrap="auto" w:vAnchor="margin" w:hAnchor="text" w:yAlign="inline"/>
            </w:pPr>
            <w:r>
              <w:t>equivalentClass</w:t>
            </w:r>
          </w:p>
        </w:tc>
        <w:tc>
          <w:tcPr>
            <w:tcW w:w="3301" w:type="dxa"/>
          </w:tcPr>
          <w:p w14:paraId="40C8340C" w14:textId="29A63B14" w:rsidR="00595B7C" w:rsidRPr="005D1F18" w:rsidRDefault="00595B7C" w:rsidP="00595B7C">
            <w:pPr>
              <w:pStyle w:val="NoSpacing"/>
              <w:framePr w:hSpace="0" w:wrap="auto" w:vAnchor="margin" w:hAnchor="text" w:yAlign="inline"/>
            </w:pPr>
            <w:r>
              <w:t>otn:RoadElement</w:t>
            </w:r>
          </w:p>
        </w:tc>
      </w:tr>
      <w:tr w:rsidR="00595B7C" w:rsidRPr="005D1F18" w14:paraId="37666704" w14:textId="77777777" w:rsidTr="00900668">
        <w:trPr>
          <w:cantSplit/>
          <w:trHeight w:val="213"/>
        </w:trPr>
        <w:tc>
          <w:tcPr>
            <w:tcW w:w="3166" w:type="dxa"/>
            <w:vMerge/>
          </w:tcPr>
          <w:p w14:paraId="159F412F" w14:textId="77777777" w:rsidR="00595B7C" w:rsidRPr="005D1F18" w:rsidRDefault="00595B7C" w:rsidP="00595B7C">
            <w:pPr>
              <w:pStyle w:val="NoSpacing"/>
              <w:framePr w:hSpace="0" w:wrap="auto" w:vAnchor="margin" w:hAnchor="text" w:yAlign="inline"/>
            </w:pPr>
          </w:p>
        </w:tc>
        <w:tc>
          <w:tcPr>
            <w:tcW w:w="2883" w:type="dxa"/>
          </w:tcPr>
          <w:p w14:paraId="19945675" w14:textId="69352C14" w:rsidR="00595B7C" w:rsidRPr="005D1F18" w:rsidRDefault="00595B7C" w:rsidP="00595B7C">
            <w:pPr>
              <w:pStyle w:val="NoSpacing"/>
              <w:framePr w:hSpace="0" w:wrap="auto" w:vAnchor="margin" w:hAnchor="text" w:yAlign="inline"/>
            </w:pPr>
            <w:r w:rsidRPr="00700C00">
              <w:t>subclassOf</w:t>
            </w:r>
          </w:p>
        </w:tc>
        <w:tc>
          <w:tcPr>
            <w:tcW w:w="3301" w:type="dxa"/>
          </w:tcPr>
          <w:p w14:paraId="6AC58AB0" w14:textId="37E8F5D9" w:rsidR="00595B7C" w:rsidRPr="005D1F18" w:rsidRDefault="00595B7C" w:rsidP="00595B7C">
            <w:pPr>
              <w:pStyle w:val="NoSpacing"/>
              <w:framePr w:hSpace="0" w:wrap="auto" w:vAnchor="margin" w:hAnchor="text" w:yAlign="inline"/>
            </w:pPr>
            <w:r>
              <w:t>change:</w:t>
            </w:r>
            <w:r w:rsidRPr="00700C00">
              <w:t>Manifestation</w:t>
            </w:r>
          </w:p>
        </w:tc>
      </w:tr>
      <w:tr w:rsidR="00595B7C" w:rsidRPr="005D1F18" w14:paraId="73BCCEB6" w14:textId="77777777" w:rsidTr="00900668">
        <w:trPr>
          <w:cantSplit/>
          <w:trHeight w:val="213"/>
        </w:trPr>
        <w:tc>
          <w:tcPr>
            <w:tcW w:w="3166" w:type="dxa"/>
            <w:vMerge/>
          </w:tcPr>
          <w:p w14:paraId="6E8ADFA3" w14:textId="77777777" w:rsidR="00595B7C" w:rsidRPr="005D1F18" w:rsidRDefault="00595B7C" w:rsidP="00595B7C">
            <w:pPr>
              <w:pStyle w:val="NoSpacing"/>
              <w:framePr w:hSpace="0" w:wrap="auto" w:vAnchor="margin" w:hAnchor="text" w:yAlign="inline"/>
            </w:pPr>
          </w:p>
        </w:tc>
        <w:tc>
          <w:tcPr>
            <w:tcW w:w="2883" w:type="dxa"/>
          </w:tcPr>
          <w:p w14:paraId="60B27297" w14:textId="7F2C65F6" w:rsidR="00595B7C" w:rsidRPr="005D1F18" w:rsidRDefault="00595B7C" w:rsidP="00595B7C">
            <w:pPr>
              <w:pStyle w:val="NoSpacing"/>
              <w:framePr w:hSpace="0" w:wrap="auto" w:vAnchor="margin" w:hAnchor="text" w:yAlign="inline"/>
            </w:pPr>
            <w:r>
              <w:t>subClassOf</w:t>
            </w:r>
          </w:p>
        </w:tc>
        <w:tc>
          <w:tcPr>
            <w:tcW w:w="3301" w:type="dxa"/>
          </w:tcPr>
          <w:p w14:paraId="38E2E6CB" w14:textId="6550904A" w:rsidR="00595B7C" w:rsidRPr="005D1F18" w:rsidRDefault="00595B7C" w:rsidP="00595B7C">
            <w:pPr>
              <w:pStyle w:val="NoSpacing"/>
              <w:framePr w:hSpace="0" w:wrap="auto" w:vAnchor="margin" w:hAnchor="text" w:yAlign="inline"/>
            </w:pPr>
            <w:r w:rsidRPr="004C7583">
              <w:t>TransportationComplex</w:t>
            </w:r>
          </w:p>
        </w:tc>
      </w:tr>
      <w:tr w:rsidR="00595B7C" w:rsidRPr="005D1F18" w14:paraId="682693C8" w14:textId="77777777" w:rsidTr="00900668">
        <w:trPr>
          <w:cantSplit/>
          <w:trHeight w:val="213"/>
        </w:trPr>
        <w:tc>
          <w:tcPr>
            <w:tcW w:w="3166" w:type="dxa"/>
            <w:vMerge/>
          </w:tcPr>
          <w:p w14:paraId="184257DF" w14:textId="77777777" w:rsidR="00595B7C" w:rsidRPr="005D1F18" w:rsidRDefault="00595B7C" w:rsidP="00595B7C">
            <w:pPr>
              <w:pStyle w:val="NoSpacing"/>
              <w:framePr w:hSpace="0" w:wrap="auto" w:vAnchor="margin" w:hAnchor="text" w:yAlign="inline"/>
            </w:pPr>
          </w:p>
        </w:tc>
        <w:tc>
          <w:tcPr>
            <w:tcW w:w="2883" w:type="dxa"/>
          </w:tcPr>
          <w:p w14:paraId="4431B8F7" w14:textId="5EBC65E2" w:rsidR="00595B7C" w:rsidRPr="005D1F18" w:rsidRDefault="00595B7C" w:rsidP="00595B7C">
            <w:pPr>
              <w:pStyle w:val="NoSpacing"/>
              <w:framePr w:hSpace="0" w:wrap="auto" w:vAnchor="margin" w:hAnchor="text" w:yAlign="inline"/>
            </w:pPr>
            <w:r w:rsidRPr="00700C00">
              <w:t>equivalentClass</w:t>
            </w:r>
          </w:p>
        </w:tc>
        <w:tc>
          <w:tcPr>
            <w:tcW w:w="3301" w:type="dxa"/>
          </w:tcPr>
          <w:p w14:paraId="4291A2FD" w14:textId="7C9D8ABB" w:rsidR="00595B7C" w:rsidRPr="005D1F18" w:rsidRDefault="00595B7C" w:rsidP="00595B7C">
            <w:pPr>
              <w:pStyle w:val="NoSpacing"/>
              <w:framePr w:hSpace="0" w:wrap="auto" w:vAnchor="margin" w:hAnchor="text" w:yAlign="inline"/>
            </w:pPr>
            <w:r>
              <w:t>change:</w:t>
            </w:r>
            <w:r w:rsidRPr="00700C00">
              <w:t>manifestationOf some  RoadSegment</w:t>
            </w:r>
            <w:r>
              <w:t>PD</w:t>
            </w:r>
            <w:r w:rsidRPr="00700C00">
              <w:t xml:space="preserve"> and </w:t>
            </w:r>
            <w:r>
              <w:t xml:space="preserve"> change:</w:t>
            </w:r>
            <w:r w:rsidRPr="00700C00">
              <w:t>manifestationOf only  RoadSegment</w:t>
            </w:r>
            <w:r>
              <w:t>PD</w:t>
            </w:r>
          </w:p>
        </w:tc>
      </w:tr>
      <w:tr w:rsidR="00595B7C" w:rsidRPr="005D1F18" w14:paraId="57C3745F" w14:textId="77777777" w:rsidTr="00900668">
        <w:trPr>
          <w:cantSplit/>
          <w:trHeight w:val="213"/>
        </w:trPr>
        <w:tc>
          <w:tcPr>
            <w:tcW w:w="3166" w:type="dxa"/>
            <w:vMerge/>
          </w:tcPr>
          <w:p w14:paraId="2B0051A0" w14:textId="77777777" w:rsidR="00595B7C" w:rsidRPr="005D1F18" w:rsidRDefault="00595B7C" w:rsidP="00595B7C">
            <w:pPr>
              <w:pStyle w:val="NoSpacing"/>
              <w:framePr w:hSpace="0" w:wrap="auto" w:vAnchor="margin" w:hAnchor="text" w:yAlign="inline"/>
            </w:pPr>
          </w:p>
        </w:tc>
        <w:tc>
          <w:tcPr>
            <w:tcW w:w="2883" w:type="dxa"/>
          </w:tcPr>
          <w:p w14:paraId="4648252A" w14:textId="42E01CE6" w:rsidR="00595B7C" w:rsidRPr="005D1F18" w:rsidRDefault="00595B7C" w:rsidP="00595B7C">
            <w:pPr>
              <w:pStyle w:val="NoSpacing"/>
              <w:framePr w:hSpace="0" w:wrap="auto" w:vAnchor="margin" w:hAnchor="text" w:yAlign="inline"/>
            </w:pPr>
            <w:r>
              <w:t>change:existsAt</w:t>
            </w:r>
          </w:p>
        </w:tc>
        <w:tc>
          <w:tcPr>
            <w:tcW w:w="3301" w:type="dxa"/>
          </w:tcPr>
          <w:p w14:paraId="58C6A562" w14:textId="2AC16BDD" w:rsidR="00595B7C" w:rsidRPr="005D1F18" w:rsidRDefault="00595B7C" w:rsidP="00595B7C">
            <w:pPr>
              <w:pStyle w:val="NoSpacing"/>
              <w:framePr w:hSpace="0" w:wrap="auto" w:vAnchor="margin" w:hAnchor="text" w:yAlign="inline"/>
            </w:pPr>
            <w:r w:rsidRPr="00700C00">
              <w:t xml:space="preserve">exactly 1 </w:t>
            </w:r>
            <w:r>
              <w:t>time:</w:t>
            </w:r>
            <w:r w:rsidRPr="00700C00">
              <w:t>TemporalEntity</w:t>
            </w:r>
          </w:p>
        </w:tc>
      </w:tr>
      <w:tr w:rsidR="00595B7C" w:rsidRPr="005D1F18" w14:paraId="72EAA572" w14:textId="77777777" w:rsidTr="00900668">
        <w:trPr>
          <w:cantSplit/>
          <w:trHeight w:val="213"/>
        </w:trPr>
        <w:tc>
          <w:tcPr>
            <w:tcW w:w="3166" w:type="dxa"/>
            <w:vMerge/>
          </w:tcPr>
          <w:p w14:paraId="00543D34" w14:textId="77777777" w:rsidR="00595B7C" w:rsidRPr="005D1F18" w:rsidRDefault="00595B7C" w:rsidP="00595B7C">
            <w:pPr>
              <w:pStyle w:val="NoSpacing"/>
              <w:framePr w:hSpace="0" w:wrap="auto" w:vAnchor="margin" w:hAnchor="text" w:yAlign="inline"/>
            </w:pPr>
          </w:p>
        </w:tc>
        <w:tc>
          <w:tcPr>
            <w:tcW w:w="2883" w:type="dxa"/>
          </w:tcPr>
          <w:p w14:paraId="3ABC9B74" w14:textId="5953BBA0" w:rsidR="00595B7C" w:rsidRPr="005D1F18" w:rsidRDefault="00595B7C" w:rsidP="00595B7C">
            <w:pPr>
              <w:pStyle w:val="NoSpacing"/>
              <w:framePr w:hSpace="0" w:wrap="auto" w:vAnchor="margin" w:hAnchor="text" w:yAlign="inline"/>
            </w:pPr>
            <w:r>
              <w:t>spatial:hasL</w:t>
            </w:r>
            <w:r w:rsidRPr="00700C00">
              <w:t>ocation</w:t>
            </w:r>
          </w:p>
        </w:tc>
        <w:tc>
          <w:tcPr>
            <w:tcW w:w="3301" w:type="dxa"/>
          </w:tcPr>
          <w:p w14:paraId="70A48762" w14:textId="7C51C7C2" w:rsidR="00595B7C" w:rsidRPr="005D1F18" w:rsidRDefault="00595B7C" w:rsidP="00595B7C">
            <w:pPr>
              <w:pStyle w:val="NoSpacing"/>
              <w:framePr w:hSpace="0" w:wrap="auto" w:vAnchor="margin" w:hAnchor="text" w:yAlign="inline"/>
            </w:pPr>
            <w:r>
              <w:t>only geosparql:Feature</w:t>
            </w:r>
          </w:p>
        </w:tc>
      </w:tr>
      <w:tr w:rsidR="00595B7C" w:rsidRPr="005D1F18" w14:paraId="07AEF92A" w14:textId="77777777" w:rsidTr="00900668">
        <w:trPr>
          <w:cantSplit/>
          <w:trHeight w:val="213"/>
        </w:trPr>
        <w:tc>
          <w:tcPr>
            <w:tcW w:w="3166" w:type="dxa"/>
            <w:vMerge/>
          </w:tcPr>
          <w:p w14:paraId="2EDA0784" w14:textId="77777777" w:rsidR="00595B7C" w:rsidRPr="005D1F18" w:rsidRDefault="00595B7C" w:rsidP="00595B7C">
            <w:pPr>
              <w:pStyle w:val="NoSpacing"/>
              <w:framePr w:hSpace="0" w:wrap="auto" w:vAnchor="margin" w:hAnchor="text" w:yAlign="inline"/>
            </w:pPr>
          </w:p>
        </w:tc>
        <w:tc>
          <w:tcPr>
            <w:tcW w:w="2883" w:type="dxa"/>
          </w:tcPr>
          <w:p w14:paraId="7D5F2B97" w14:textId="68694720" w:rsidR="00595B7C" w:rsidRPr="005D1F18" w:rsidRDefault="00595B7C" w:rsidP="00595B7C">
            <w:pPr>
              <w:pStyle w:val="NoSpacing"/>
              <w:framePr w:hSpace="0" w:wrap="auto" w:vAnchor="margin" w:hAnchor="text" w:yAlign="inline"/>
            </w:pPr>
            <w:r>
              <w:t>inverse(accessesComplex)</w:t>
            </w:r>
          </w:p>
        </w:tc>
        <w:tc>
          <w:tcPr>
            <w:tcW w:w="3301" w:type="dxa"/>
          </w:tcPr>
          <w:p w14:paraId="47183B7D" w14:textId="29DA74F6" w:rsidR="00595B7C" w:rsidRPr="005D1F18" w:rsidRDefault="00595B7C" w:rsidP="00595B7C">
            <w:pPr>
              <w:pStyle w:val="NoSpacing"/>
              <w:framePr w:hSpace="0" w:wrap="auto" w:vAnchor="margin" w:hAnchor="text" w:yAlign="inline"/>
            </w:pPr>
            <w:r>
              <w:t>only Node</w:t>
            </w:r>
          </w:p>
        </w:tc>
      </w:tr>
      <w:tr w:rsidR="00595B7C" w:rsidRPr="005D1F18" w14:paraId="4B94BE37" w14:textId="77777777" w:rsidTr="00900668">
        <w:trPr>
          <w:cantSplit/>
          <w:trHeight w:val="213"/>
        </w:trPr>
        <w:tc>
          <w:tcPr>
            <w:tcW w:w="3166" w:type="dxa"/>
            <w:vMerge w:val="restart"/>
          </w:tcPr>
          <w:p w14:paraId="69C15A69" w14:textId="17DA9605" w:rsidR="00595B7C" w:rsidRPr="005D1F18" w:rsidRDefault="00595B7C" w:rsidP="00595B7C">
            <w:pPr>
              <w:pStyle w:val="NoSpacing"/>
              <w:framePr w:hSpace="0" w:wrap="auto" w:vAnchor="margin" w:hAnchor="text" w:yAlign="inline"/>
            </w:pPr>
            <w:r w:rsidRPr="005D1F18">
              <w:t>LoopDetector</w:t>
            </w:r>
          </w:p>
        </w:tc>
        <w:tc>
          <w:tcPr>
            <w:tcW w:w="2883" w:type="dxa"/>
          </w:tcPr>
          <w:p w14:paraId="39B665CE" w14:textId="768C97D5" w:rsidR="00595B7C" w:rsidRPr="005D1F18" w:rsidRDefault="00595B7C" w:rsidP="00595B7C">
            <w:pPr>
              <w:pStyle w:val="NoSpacing"/>
              <w:framePr w:hSpace="0" w:wrap="auto" w:vAnchor="margin" w:hAnchor="text" w:yAlign="inline"/>
            </w:pPr>
            <w:r w:rsidRPr="005D1F18">
              <w:t>sosa:detects</w:t>
            </w:r>
          </w:p>
        </w:tc>
        <w:tc>
          <w:tcPr>
            <w:tcW w:w="3301" w:type="dxa"/>
          </w:tcPr>
          <w:p w14:paraId="256C6CC0" w14:textId="2E4DF2A3" w:rsidR="00595B7C" w:rsidRPr="005D1F18" w:rsidRDefault="00595B7C" w:rsidP="00595B7C">
            <w:pPr>
              <w:pStyle w:val="NoSpacing"/>
              <w:framePr w:hSpace="0" w:wrap="auto" w:vAnchor="margin" w:hAnchor="text" w:yAlign="inline"/>
            </w:pPr>
            <w:r w:rsidRPr="005D1F18">
              <w:t>{vehicle_presence}</w:t>
            </w:r>
          </w:p>
        </w:tc>
      </w:tr>
      <w:tr w:rsidR="00595B7C" w:rsidRPr="005D1F18" w14:paraId="09F035E4" w14:textId="77777777" w:rsidTr="00900668">
        <w:trPr>
          <w:cantSplit/>
          <w:trHeight w:val="213"/>
        </w:trPr>
        <w:tc>
          <w:tcPr>
            <w:tcW w:w="3166" w:type="dxa"/>
            <w:vMerge/>
          </w:tcPr>
          <w:p w14:paraId="78A3CBBD" w14:textId="77777777" w:rsidR="00595B7C" w:rsidRPr="005D1F18" w:rsidRDefault="00595B7C" w:rsidP="00595B7C">
            <w:pPr>
              <w:pStyle w:val="NoSpacing"/>
              <w:framePr w:hSpace="0" w:wrap="auto" w:vAnchor="margin" w:hAnchor="text" w:yAlign="inline"/>
            </w:pPr>
          </w:p>
        </w:tc>
        <w:tc>
          <w:tcPr>
            <w:tcW w:w="2883" w:type="dxa"/>
          </w:tcPr>
          <w:p w14:paraId="3ECC0B45" w14:textId="75205655" w:rsidR="00595B7C" w:rsidRPr="005D1F18" w:rsidRDefault="00595B7C" w:rsidP="00595B7C">
            <w:pPr>
              <w:pStyle w:val="NoSpacing"/>
              <w:framePr w:hSpace="0" w:wrap="auto" w:vAnchor="margin" w:hAnchor="text" w:yAlign="inline"/>
            </w:pPr>
            <w:r w:rsidRPr="005D1F18">
              <w:t>sosa:observes</w:t>
            </w:r>
          </w:p>
        </w:tc>
        <w:tc>
          <w:tcPr>
            <w:tcW w:w="3301" w:type="dxa"/>
          </w:tcPr>
          <w:p w14:paraId="34D9286A" w14:textId="443F730D" w:rsidR="00595B7C" w:rsidRPr="005D1F18" w:rsidRDefault="00595B7C" w:rsidP="00595B7C">
            <w:pPr>
              <w:pStyle w:val="NoSpacing"/>
              <w:framePr w:hSpace="0" w:wrap="auto" w:vAnchor="margin" w:hAnchor="text" w:yAlign="inline"/>
            </w:pPr>
            <w:r w:rsidRPr="005D1F18">
              <w:t>{road_occupancy}</w:t>
            </w:r>
          </w:p>
        </w:tc>
      </w:tr>
      <w:tr w:rsidR="00595B7C" w:rsidRPr="005D1F18" w14:paraId="5A8C12D9" w14:textId="77777777" w:rsidTr="00900668">
        <w:trPr>
          <w:cantSplit/>
          <w:trHeight w:val="213"/>
        </w:trPr>
        <w:tc>
          <w:tcPr>
            <w:tcW w:w="3166" w:type="dxa"/>
            <w:vMerge/>
          </w:tcPr>
          <w:p w14:paraId="72FD6E41" w14:textId="77777777" w:rsidR="00595B7C" w:rsidRPr="005D1F18" w:rsidRDefault="00595B7C" w:rsidP="00595B7C">
            <w:pPr>
              <w:pStyle w:val="NoSpacing"/>
              <w:framePr w:hSpace="0" w:wrap="auto" w:vAnchor="margin" w:hAnchor="text" w:yAlign="inline"/>
            </w:pPr>
          </w:p>
        </w:tc>
        <w:tc>
          <w:tcPr>
            <w:tcW w:w="2883" w:type="dxa"/>
          </w:tcPr>
          <w:p w14:paraId="7F7BA786" w14:textId="5AC820E6" w:rsidR="00595B7C" w:rsidRPr="005D1F18" w:rsidRDefault="00595B7C" w:rsidP="00595B7C">
            <w:pPr>
              <w:pStyle w:val="NoSpacing"/>
              <w:framePr w:hSpace="0" w:wrap="auto" w:vAnchor="margin" w:hAnchor="text" w:yAlign="inline"/>
            </w:pPr>
            <w:r w:rsidRPr="005D1F18">
              <w:t>sosa:observes</w:t>
            </w:r>
          </w:p>
        </w:tc>
        <w:tc>
          <w:tcPr>
            <w:tcW w:w="3301" w:type="dxa"/>
          </w:tcPr>
          <w:p w14:paraId="45D6BFE2" w14:textId="6B215E2F" w:rsidR="00595B7C" w:rsidRPr="005D1F18" w:rsidRDefault="00595B7C" w:rsidP="00595B7C">
            <w:pPr>
              <w:pStyle w:val="NoSpacing"/>
              <w:framePr w:hSpace="0" w:wrap="auto" w:vAnchor="margin" w:hAnchor="text" w:yAlign="inline"/>
            </w:pPr>
            <w:r w:rsidRPr="005D1F18">
              <w:t>{vehicle_volume}</w:t>
            </w:r>
          </w:p>
        </w:tc>
      </w:tr>
      <w:tr w:rsidR="00595B7C" w:rsidRPr="005D1F18" w14:paraId="17FE53B0" w14:textId="77777777" w:rsidTr="00900668">
        <w:trPr>
          <w:cantSplit/>
          <w:trHeight w:val="213"/>
        </w:trPr>
        <w:tc>
          <w:tcPr>
            <w:tcW w:w="3166" w:type="dxa"/>
            <w:vMerge/>
          </w:tcPr>
          <w:p w14:paraId="0E947DBE" w14:textId="77777777" w:rsidR="00595B7C" w:rsidRPr="005D1F18" w:rsidRDefault="00595B7C" w:rsidP="00595B7C">
            <w:pPr>
              <w:pStyle w:val="NoSpacing"/>
              <w:framePr w:hSpace="0" w:wrap="auto" w:vAnchor="margin" w:hAnchor="text" w:yAlign="inline"/>
            </w:pPr>
          </w:p>
        </w:tc>
        <w:tc>
          <w:tcPr>
            <w:tcW w:w="2883" w:type="dxa"/>
          </w:tcPr>
          <w:p w14:paraId="71A89605" w14:textId="7A27286F" w:rsidR="00595B7C" w:rsidRPr="005D1F18" w:rsidRDefault="00595B7C" w:rsidP="00595B7C">
            <w:pPr>
              <w:pStyle w:val="NoSpacing"/>
              <w:framePr w:hSpace="0" w:wrap="auto" w:vAnchor="margin" w:hAnchor="text" w:yAlign="inline"/>
            </w:pPr>
            <w:r w:rsidRPr="005D1F18">
              <w:t>sosa:observes</w:t>
            </w:r>
          </w:p>
        </w:tc>
        <w:tc>
          <w:tcPr>
            <w:tcW w:w="3301" w:type="dxa"/>
          </w:tcPr>
          <w:p w14:paraId="6B904044" w14:textId="4B4711CD" w:rsidR="00595B7C" w:rsidRPr="005D1F18" w:rsidRDefault="00595B7C" w:rsidP="00595B7C">
            <w:pPr>
              <w:pStyle w:val="NoSpacing"/>
              <w:framePr w:hSpace="0" w:wrap="auto" w:vAnchor="margin" w:hAnchor="text" w:yAlign="inline"/>
            </w:pPr>
            <w:r w:rsidRPr="005D1F18">
              <w:t>{mean_travel_speed}</w:t>
            </w:r>
          </w:p>
        </w:tc>
      </w:tr>
      <w:tr w:rsidR="00595B7C" w:rsidRPr="005D1F18" w14:paraId="70672C5C" w14:textId="77777777" w:rsidTr="00900668">
        <w:trPr>
          <w:cantSplit/>
          <w:trHeight w:val="213"/>
        </w:trPr>
        <w:tc>
          <w:tcPr>
            <w:tcW w:w="3166" w:type="dxa"/>
            <w:vMerge/>
          </w:tcPr>
          <w:p w14:paraId="51C00A66" w14:textId="77777777" w:rsidR="00595B7C" w:rsidRPr="005D1F18" w:rsidRDefault="00595B7C" w:rsidP="00595B7C">
            <w:pPr>
              <w:pStyle w:val="NoSpacing"/>
              <w:framePr w:hSpace="0" w:wrap="auto" w:vAnchor="margin" w:hAnchor="text" w:yAlign="inline"/>
            </w:pPr>
          </w:p>
        </w:tc>
        <w:tc>
          <w:tcPr>
            <w:tcW w:w="2883" w:type="dxa"/>
          </w:tcPr>
          <w:p w14:paraId="4F5BC5CB" w14:textId="0082B979" w:rsidR="00595B7C" w:rsidRPr="005D1F18" w:rsidRDefault="00595B7C" w:rsidP="00595B7C">
            <w:pPr>
              <w:pStyle w:val="NoSpacing"/>
              <w:framePr w:hSpace="0" w:wrap="auto" w:vAnchor="margin" w:hAnchor="text" w:yAlign="inline"/>
            </w:pPr>
            <w:r w:rsidRPr="005D1F18">
              <w:t>sosa:madeObservation</w:t>
            </w:r>
          </w:p>
        </w:tc>
        <w:tc>
          <w:tcPr>
            <w:tcW w:w="3301" w:type="dxa"/>
          </w:tcPr>
          <w:p w14:paraId="0EBFD551" w14:textId="3211FBD3" w:rsidR="00595B7C" w:rsidRPr="005D1F18" w:rsidRDefault="00595B7C" w:rsidP="00595B7C">
            <w:pPr>
              <w:pStyle w:val="NoSpacing"/>
              <w:framePr w:hSpace="0" w:wrap="auto" w:vAnchor="margin" w:hAnchor="text" w:yAlign="inline"/>
            </w:pPr>
            <w:r w:rsidRPr="005D1F18">
              <w:t xml:space="preserve">only (sosa:Observation and sosa:hasFeatureOfInterest only transport:Arc and </w:t>
            </w:r>
            <w:r w:rsidRPr="005D1F18">
              <w:lastRenderedPageBreak/>
              <w:t>sosa:wasOriginatedBy {vehicle_presence} and sosa:hasResult RoadOccupancy or VehicleVolume or MeanTravelSpeed</w:t>
            </w:r>
            <w:ins w:id="140" w:author="Megan Katsumi" w:date="2018-11-14T09:26:00Z">
              <w:r w:rsidRPr="005D1F18">
                <w:t>)</w:t>
              </w:r>
            </w:ins>
          </w:p>
        </w:tc>
      </w:tr>
      <w:tr w:rsidR="00595B7C" w:rsidRPr="005D1F18" w14:paraId="4B58502A" w14:textId="77777777" w:rsidTr="00900668">
        <w:trPr>
          <w:cantSplit/>
          <w:trHeight w:val="213"/>
        </w:trPr>
        <w:tc>
          <w:tcPr>
            <w:tcW w:w="3166" w:type="dxa"/>
          </w:tcPr>
          <w:p w14:paraId="685D3EED" w14:textId="7B268F5F" w:rsidR="00595B7C" w:rsidRPr="005D1F18" w:rsidRDefault="00595B7C" w:rsidP="00595B7C">
            <w:pPr>
              <w:pStyle w:val="NoSpacing"/>
              <w:framePr w:hSpace="0" w:wrap="auto" w:vAnchor="margin" w:hAnchor="text" w:yAlign="inline"/>
            </w:pPr>
            <w:r w:rsidRPr="005D1F18">
              <w:lastRenderedPageBreak/>
              <w:t>{vehicle_presence}</w:t>
            </w:r>
          </w:p>
        </w:tc>
        <w:tc>
          <w:tcPr>
            <w:tcW w:w="2883" w:type="dxa"/>
          </w:tcPr>
          <w:p w14:paraId="5C43F9F7" w14:textId="51179C7A" w:rsidR="00595B7C" w:rsidRPr="005D1F18" w:rsidRDefault="00595B7C" w:rsidP="00595B7C">
            <w:pPr>
              <w:pStyle w:val="NoSpacing"/>
              <w:framePr w:hSpace="0" w:wrap="auto" w:vAnchor="margin" w:hAnchor="text" w:yAlign="inline"/>
            </w:pPr>
            <w:r w:rsidRPr="005D1F18">
              <w:t>a</w:t>
            </w:r>
          </w:p>
        </w:tc>
        <w:tc>
          <w:tcPr>
            <w:tcW w:w="3301" w:type="dxa"/>
          </w:tcPr>
          <w:p w14:paraId="36D959D7" w14:textId="1DA2F19C" w:rsidR="00595B7C" w:rsidRPr="005D1F18" w:rsidRDefault="00595B7C" w:rsidP="00595B7C">
            <w:pPr>
              <w:pStyle w:val="NoSpacing"/>
              <w:framePr w:hSpace="0" w:wrap="auto" w:vAnchor="margin" w:hAnchor="text" w:yAlign="inline"/>
            </w:pPr>
            <w:r w:rsidRPr="005D1F18">
              <w:t>ssn:Stimulus</w:t>
            </w:r>
          </w:p>
        </w:tc>
      </w:tr>
      <w:tr w:rsidR="00595B7C" w:rsidRPr="005D1F18" w14:paraId="0F4BB822" w14:textId="77777777" w:rsidTr="00900668">
        <w:trPr>
          <w:cantSplit/>
          <w:trHeight w:val="213"/>
        </w:trPr>
        <w:tc>
          <w:tcPr>
            <w:tcW w:w="3166" w:type="dxa"/>
          </w:tcPr>
          <w:p w14:paraId="29F4C713" w14:textId="7B158C7F" w:rsidR="00595B7C" w:rsidRPr="005D1F18" w:rsidRDefault="00595B7C" w:rsidP="00595B7C">
            <w:pPr>
              <w:pStyle w:val="NoSpacing"/>
              <w:framePr w:hSpace="0" w:wrap="auto" w:vAnchor="margin" w:hAnchor="text" w:yAlign="inline"/>
            </w:pPr>
            <w:r w:rsidRPr="005D1F18">
              <w:t>{road_occupancy}</w:t>
            </w:r>
            <w:r w:rsidR="00D75BB4">
              <w:rPr>
                <w:rStyle w:val="FootnoteReference"/>
              </w:rPr>
              <w:footnoteReference w:id="15"/>
            </w:r>
          </w:p>
        </w:tc>
        <w:tc>
          <w:tcPr>
            <w:tcW w:w="2883" w:type="dxa"/>
          </w:tcPr>
          <w:p w14:paraId="2E85F786" w14:textId="0F1BABF1" w:rsidR="00595B7C" w:rsidRPr="005D1F18" w:rsidRDefault="00595B7C" w:rsidP="00595B7C">
            <w:pPr>
              <w:pStyle w:val="NoSpacing"/>
              <w:framePr w:hSpace="0" w:wrap="auto" w:vAnchor="margin" w:hAnchor="text" w:yAlign="inline"/>
            </w:pPr>
            <w:r w:rsidRPr="005D1F18">
              <w:t>a</w:t>
            </w:r>
          </w:p>
        </w:tc>
        <w:tc>
          <w:tcPr>
            <w:tcW w:w="3301" w:type="dxa"/>
          </w:tcPr>
          <w:p w14:paraId="64759E6D" w14:textId="2FA898FB" w:rsidR="00595B7C" w:rsidRPr="005D1F18" w:rsidRDefault="00595B7C" w:rsidP="00595B7C">
            <w:pPr>
              <w:pStyle w:val="NoSpacing"/>
              <w:framePr w:hSpace="0" w:wrap="auto" w:vAnchor="margin" w:hAnchor="text" w:yAlign="inline"/>
            </w:pPr>
            <w:r w:rsidRPr="005D1F18">
              <w:t>ssn:ObservableProperty</w:t>
            </w:r>
          </w:p>
        </w:tc>
      </w:tr>
      <w:tr w:rsidR="00595B7C" w:rsidRPr="005D1F18" w14:paraId="6857F4B5" w14:textId="77777777" w:rsidTr="00900668">
        <w:trPr>
          <w:cantSplit/>
          <w:trHeight w:val="213"/>
        </w:trPr>
        <w:tc>
          <w:tcPr>
            <w:tcW w:w="3166" w:type="dxa"/>
          </w:tcPr>
          <w:p w14:paraId="5D2BF818" w14:textId="579ABEFD" w:rsidR="00595B7C" w:rsidRPr="005D1F18" w:rsidRDefault="00595B7C" w:rsidP="00595B7C">
            <w:pPr>
              <w:pStyle w:val="NoSpacing"/>
              <w:framePr w:hSpace="0" w:wrap="auto" w:vAnchor="margin" w:hAnchor="text" w:yAlign="inline"/>
            </w:pPr>
            <w:r w:rsidRPr="005D1F18">
              <w:t>{vehicle_volume}</w:t>
            </w:r>
          </w:p>
        </w:tc>
        <w:tc>
          <w:tcPr>
            <w:tcW w:w="2883" w:type="dxa"/>
          </w:tcPr>
          <w:p w14:paraId="7AD9877C" w14:textId="3F726C15" w:rsidR="00595B7C" w:rsidRPr="005D1F18" w:rsidRDefault="00595B7C" w:rsidP="00595B7C">
            <w:pPr>
              <w:pStyle w:val="NoSpacing"/>
              <w:framePr w:hSpace="0" w:wrap="auto" w:vAnchor="margin" w:hAnchor="text" w:yAlign="inline"/>
            </w:pPr>
            <w:r w:rsidRPr="005D1F18">
              <w:t>a</w:t>
            </w:r>
          </w:p>
        </w:tc>
        <w:tc>
          <w:tcPr>
            <w:tcW w:w="3301" w:type="dxa"/>
          </w:tcPr>
          <w:p w14:paraId="062F86ED" w14:textId="23A9431D" w:rsidR="00595B7C" w:rsidRPr="005D1F18" w:rsidRDefault="00595B7C" w:rsidP="00595B7C">
            <w:pPr>
              <w:pStyle w:val="NoSpacing"/>
              <w:framePr w:hSpace="0" w:wrap="auto" w:vAnchor="margin" w:hAnchor="text" w:yAlign="inline"/>
            </w:pPr>
            <w:r w:rsidRPr="005D1F18">
              <w:t>ssn:ObservableProperty</w:t>
            </w:r>
          </w:p>
        </w:tc>
      </w:tr>
      <w:tr w:rsidR="00595B7C" w:rsidRPr="005D1F18" w14:paraId="17DCD1EF" w14:textId="77777777" w:rsidTr="00900668">
        <w:trPr>
          <w:cantSplit/>
          <w:trHeight w:val="213"/>
        </w:trPr>
        <w:tc>
          <w:tcPr>
            <w:tcW w:w="3166" w:type="dxa"/>
          </w:tcPr>
          <w:p w14:paraId="2C3ED140" w14:textId="669DDC41" w:rsidR="00595B7C" w:rsidRPr="005D1F18" w:rsidRDefault="00595B7C" w:rsidP="00595B7C">
            <w:pPr>
              <w:pStyle w:val="NoSpacing"/>
              <w:framePr w:hSpace="0" w:wrap="auto" w:vAnchor="margin" w:hAnchor="text" w:yAlign="inline"/>
            </w:pPr>
            <w:r w:rsidRPr="005D1F18">
              <w:t>{mean_travel_speed}</w:t>
            </w:r>
          </w:p>
        </w:tc>
        <w:tc>
          <w:tcPr>
            <w:tcW w:w="2883" w:type="dxa"/>
          </w:tcPr>
          <w:p w14:paraId="00EE3D33" w14:textId="65088B4B" w:rsidR="00595B7C" w:rsidRPr="005D1F18" w:rsidRDefault="00595B7C" w:rsidP="00595B7C">
            <w:pPr>
              <w:pStyle w:val="NoSpacing"/>
              <w:framePr w:hSpace="0" w:wrap="auto" w:vAnchor="margin" w:hAnchor="text" w:yAlign="inline"/>
            </w:pPr>
            <w:r w:rsidRPr="005D1F18">
              <w:t>a</w:t>
            </w:r>
          </w:p>
        </w:tc>
        <w:tc>
          <w:tcPr>
            <w:tcW w:w="3301" w:type="dxa"/>
          </w:tcPr>
          <w:p w14:paraId="4EAE82CD" w14:textId="13D4BA81" w:rsidR="00595B7C" w:rsidRPr="005D1F18" w:rsidRDefault="00595B7C" w:rsidP="00595B7C">
            <w:pPr>
              <w:pStyle w:val="NoSpacing"/>
              <w:framePr w:hSpace="0" w:wrap="auto" w:vAnchor="margin" w:hAnchor="text" w:yAlign="inline"/>
            </w:pPr>
            <w:r w:rsidRPr="005D1F18">
              <w:t>ssn:ObservableProperty</w:t>
            </w:r>
          </w:p>
        </w:tc>
      </w:tr>
      <w:tr w:rsidR="00595B7C" w:rsidRPr="005D1F18" w14:paraId="6CFC8A57" w14:textId="77777777" w:rsidTr="00900668">
        <w:trPr>
          <w:cantSplit/>
          <w:trHeight w:val="213"/>
        </w:trPr>
        <w:tc>
          <w:tcPr>
            <w:tcW w:w="3166" w:type="dxa"/>
            <w:vMerge w:val="restart"/>
          </w:tcPr>
          <w:p w14:paraId="13EA95FF" w14:textId="5485112D" w:rsidR="00595B7C" w:rsidRPr="005D1F18" w:rsidRDefault="00595B7C" w:rsidP="00595B7C">
            <w:pPr>
              <w:pStyle w:val="NoSpacing"/>
              <w:framePr w:hSpace="0" w:wrap="auto" w:vAnchor="margin" w:hAnchor="text" w:yAlign="inline"/>
            </w:pPr>
            <w:r w:rsidRPr="005D1F18">
              <w:t>VehicleVolume</w:t>
            </w:r>
          </w:p>
        </w:tc>
        <w:tc>
          <w:tcPr>
            <w:tcW w:w="2883" w:type="dxa"/>
          </w:tcPr>
          <w:p w14:paraId="29891F32" w14:textId="0FF0CB7C" w:rsidR="00595B7C" w:rsidRPr="005D1F18" w:rsidRDefault="00595B7C" w:rsidP="00595B7C">
            <w:pPr>
              <w:pStyle w:val="NoSpacing"/>
              <w:framePr w:hSpace="0" w:wrap="auto" w:vAnchor="margin" w:hAnchor="text" w:yAlign="inline"/>
            </w:pPr>
            <w:r w:rsidRPr="005D1F18">
              <w:t>subClassOf</w:t>
            </w:r>
          </w:p>
        </w:tc>
        <w:tc>
          <w:tcPr>
            <w:tcW w:w="3301" w:type="dxa"/>
          </w:tcPr>
          <w:p w14:paraId="0C7E868D" w14:textId="2DABA107" w:rsidR="00595B7C" w:rsidRPr="005D1F18" w:rsidRDefault="00595B7C" w:rsidP="00595B7C">
            <w:pPr>
              <w:pStyle w:val="NoSpacing"/>
              <w:framePr w:hSpace="0" w:wrap="auto" w:vAnchor="margin" w:hAnchor="text" w:yAlign="inline"/>
            </w:pPr>
            <w:r w:rsidRPr="005D1F18">
              <w:t>uom:Quantity</w:t>
            </w:r>
          </w:p>
        </w:tc>
      </w:tr>
      <w:tr w:rsidR="00595B7C" w:rsidRPr="005D1F18" w14:paraId="444814AA" w14:textId="77777777" w:rsidTr="00900668">
        <w:trPr>
          <w:cantSplit/>
          <w:trHeight w:val="213"/>
        </w:trPr>
        <w:tc>
          <w:tcPr>
            <w:tcW w:w="3166" w:type="dxa"/>
            <w:vMerge/>
          </w:tcPr>
          <w:p w14:paraId="6E2774A0" w14:textId="77777777" w:rsidR="00595B7C" w:rsidRPr="005D1F18" w:rsidRDefault="00595B7C" w:rsidP="00595B7C">
            <w:pPr>
              <w:pStyle w:val="NoSpacing"/>
              <w:framePr w:hSpace="0" w:wrap="auto" w:vAnchor="margin" w:hAnchor="text" w:yAlign="inline"/>
            </w:pPr>
          </w:p>
        </w:tc>
        <w:tc>
          <w:tcPr>
            <w:tcW w:w="2883" w:type="dxa"/>
          </w:tcPr>
          <w:p w14:paraId="7AB1FD81" w14:textId="2CE81AEF" w:rsidR="00595B7C" w:rsidRPr="005D1F18" w:rsidRDefault="00595B7C" w:rsidP="00595B7C">
            <w:pPr>
              <w:pStyle w:val="NoSpacing"/>
              <w:framePr w:hSpace="0" w:wrap="auto" w:vAnchor="margin" w:hAnchor="text" w:yAlign="inline"/>
            </w:pPr>
            <w:r w:rsidRPr="005D1F18">
              <w:t>uom:hasValue</w:t>
            </w:r>
          </w:p>
        </w:tc>
        <w:tc>
          <w:tcPr>
            <w:tcW w:w="3301" w:type="dxa"/>
          </w:tcPr>
          <w:p w14:paraId="195746E9" w14:textId="3736C62C" w:rsidR="00595B7C" w:rsidRPr="005D1F18" w:rsidRDefault="00595B7C" w:rsidP="00595B7C">
            <w:pPr>
              <w:pStyle w:val="NoSpacing"/>
              <w:framePr w:hSpace="0" w:wrap="auto" w:vAnchor="margin" w:hAnchor="text" w:yAlign="inline"/>
            </w:pPr>
            <w:r w:rsidRPr="005D1F18">
              <w:t>only (uom:hasUnit only CardinalityUnitPerTime)</w:t>
            </w:r>
          </w:p>
        </w:tc>
      </w:tr>
      <w:tr w:rsidR="00595B7C" w:rsidRPr="005D1F18" w14:paraId="538F828F" w14:textId="77777777" w:rsidTr="00900668">
        <w:trPr>
          <w:cantSplit/>
          <w:trHeight w:val="213"/>
        </w:trPr>
        <w:tc>
          <w:tcPr>
            <w:tcW w:w="3166" w:type="dxa"/>
            <w:vMerge/>
          </w:tcPr>
          <w:p w14:paraId="683FB695" w14:textId="77777777" w:rsidR="00595B7C" w:rsidRPr="005D1F18" w:rsidRDefault="00595B7C" w:rsidP="00595B7C">
            <w:pPr>
              <w:pStyle w:val="NoSpacing"/>
              <w:framePr w:hSpace="0" w:wrap="auto" w:vAnchor="margin" w:hAnchor="text" w:yAlign="inline"/>
            </w:pPr>
          </w:p>
        </w:tc>
        <w:tc>
          <w:tcPr>
            <w:tcW w:w="2883" w:type="dxa"/>
          </w:tcPr>
          <w:p w14:paraId="6F4C570E" w14:textId="43909532" w:rsidR="00595B7C" w:rsidRPr="005D1F18" w:rsidRDefault="00595B7C" w:rsidP="00595B7C">
            <w:pPr>
              <w:pStyle w:val="NoSpacing"/>
              <w:framePr w:hSpace="0" w:wrap="auto" w:vAnchor="margin" w:hAnchor="text" w:yAlign="inline"/>
            </w:pPr>
            <w:r w:rsidRPr="005D1F18">
              <w:t>gci:cardinalityOf</w:t>
            </w:r>
          </w:p>
        </w:tc>
        <w:tc>
          <w:tcPr>
            <w:tcW w:w="3301" w:type="dxa"/>
          </w:tcPr>
          <w:p w14:paraId="5EB4A7A0" w14:textId="0972D84E" w:rsidR="00595B7C" w:rsidRPr="005D1F18" w:rsidRDefault="00595B7C" w:rsidP="00595B7C">
            <w:pPr>
              <w:pStyle w:val="NoSpacing"/>
              <w:framePr w:hSpace="0" w:wrap="auto" w:vAnchor="margin" w:hAnchor="text" w:yAlign="inline"/>
            </w:pPr>
            <w:r w:rsidRPr="005D1F18">
              <w:t>only LocVehiclePopulation</w:t>
            </w:r>
          </w:p>
        </w:tc>
      </w:tr>
      <w:tr w:rsidR="00595B7C" w:rsidRPr="005D1F18" w14:paraId="1B462979" w14:textId="77777777" w:rsidTr="00900668">
        <w:trPr>
          <w:cantSplit/>
          <w:trHeight w:val="213"/>
        </w:trPr>
        <w:tc>
          <w:tcPr>
            <w:tcW w:w="3166" w:type="dxa"/>
          </w:tcPr>
          <w:p w14:paraId="16804DC5" w14:textId="68296401" w:rsidR="00595B7C" w:rsidRPr="005D1F18" w:rsidRDefault="00595B7C" w:rsidP="00595B7C">
            <w:pPr>
              <w:pStyle w:val="NoSpacing"/>
              <w:framePr w:hSpace="0" w:wrap="auto" w:vAnchor="margin" w:hAnchor="text" w:yAlign="inline"/>
            </w:pPr>
            <w:r w:rsidRPr="005D1F18">
              <w:t xml:space="preserve">LocVehiclePopulation* </w:t>
            </w:r>
          </w:p>
          <w:p w14:paraId="4A3905A7" w14:textId="29B773CE" w:rsidR="00595B7C" w:rsidRPr="005D1F18" w:rsidRDefault="00595B7C" w:rsidP="00595B7C">
            <w:pPr>
              <w:pStyle w:val="NoSpacing"/>
              <w:framePr w:hSpace="0" w:wrap="auto" w:vAnchor="margin" w:hAnchor="text" w:yAlign="inline"/>
              <w:rPr>
                <w:sz w:val="16"/>
                <w:szCs w:val="16"/>
              </w:rPr>
            </w:pPr>
            <w:r w:rsidRPr="005D1F18">
              <w:rPr>
                <w:sz w:val="16"/>
                <w:szCs w:val="16"/>
              </w:rPr>
              <w:t>*precise definition only possible for a particular location</w:t>
            </w:r>
          </w:p>
        </w:tc>
        <w:tc>
          <w:tcPr>
            <w:tcW w:w="2883" w:type="dxa"/>
          </w:tcPr>
          <w:p w14:paraId="089AA6DF" w14:textId="5813116F" w:rsidR="00595B7C" w:rsidRPr="005D1F18" w:rsidRDefault="00595B7C" w:rsidP="00595B7C">
            <w:pPr>
              <w:pStyle w:val="NoSpacing"/>
              <w:framePr w:hSpace="0" w:wrap="auto" w:vAnchor="margin" w:hAnchor="text" w:yAlign="inline"/>
            </w:pPr>
            <w:r w:rsidRPr="005D1F18">
              <w:t>gci:definedBy</w:t>
            </w:r>
          </w:p>
        </w:tc>
        <w:tc>
          <w:tcPr>
            <w:tcW w:w="3301" w:type="dxa"/>
          </w:tcPr>
          <w:p w14:paraId="30006C44" w14:textId="3D3E96CA" w:rsidR="00595B7C" w:rsidRPr="005D1F18" w:rsidRDefault="00595B7C" w:rsidP="00595B7C">
            <w:pPr>
              <w:pStyle w:val="NoSpacing"/>
              <w:framePr w:hSpace="0" w:wrap="auto" w:vAnchor="margin" w:hAnchor="text" w:yAlign="inline"/>
            </w:pPr>
            <w:r w:rsidRPr="005D1F18">
              <w:t>only (Vehicle and hasLocation some Feature)</w:t>
            </w:r>
          </w:p>
        </w:tc>
      </w:tr>
      <w:tr w:rsidR="00595B7C" w:rsidRPr="005D1F18" w14:paraId="7747EDBB" w14:textId="77777777" w:rsidTr="00900668">
        <w:trPr>
          <w:cantSplit/>
          <w:trHeight w:val="213"/>
        </w:trPr>
        <w:tc>
          <w:tcPr>
            <w:tcW w:w="3166" w:type="dxa"/>
            <w:vMerge w:val="restart"/>
          </w:tcPr>
          <w:p w14:paraId="3218CB43" w14:textId="43C6BD45" w:rsidR="00595B7C" w:rsidRPr="005D1F18" w:rsidRDefault="00595B7C" w:rsidP="00595B7C">
            <w:pPr>
              <w:pStyle w:val="NoSpacing"/>
              <w:framePr w:hSpace="0" w:wrap="auto" w:vAnchor="margin" w:hAnchor="text" w:yAlign="inline"/>
            </w:pPr>
            <w:r w:rsidRPr="005D1F18">
              <w:t>RoadOccupancy</w:t>
            </w:r>
          </w:p>
        </w:tc>
        <w:tc>
          <w:tcPr>
            <w:tcW w:w="2883" w:type="dxa"/>
          </w:tcPr>
          <w:p w14:paraId="7C3A99CF" w14:textId="3A57DA0E" w:rsidR="00595B7C" w:rsidRPr="005D1F18" w:rsidRDefault="00595B7C" w:rsidP="00595B7C">
            <w:pPr>
              <w:pStyle w:val="NoSpacing"/>
              <w:framePr w:hSpace="0" w:wrap="auto" w:vAnchor="margin" w:hAnchor="text" w:yAlign="inline"/>
            </w:pPr>
            <w:r w:rsidRPr="005D1F18">
              <w:t>subClassOf</w:t>
            </w:r>
          </w:p>
        </w:tc>
        <w:tc>
          <w:tcPr>
            <w:tcW w:w="3301" w:type="dxa"/>
          </w:tcPr>
          <w:p w14:paraId="6F2B9D8C" w14:textId="598AE3CE" w:rsidR="00595B7C" w:rsidRPr="005D1F18" w:rsidRDefault="00595B7C" w:rsidP="00595B7C">
            <w:pPr>
              <w:pStyle w:val="NoSpacing"/>
              <w:framePr w:hSpace="0" w:wrap="auto" w:vAnchor="margin" w:hAnchor="text" w:yAlign="inline"/>
            </w:pPr>
            <w:r w:rsidRPr="005D1F18">
              <w:t>uom:Quantity</w:t>
            </w:r>
          </w:p>
        </w:tc>
      </w:tr>
      <w:tr w:rsidR="00595B7C" w:rsidRPr="005D1F18" w14:paraId="56CCE989" w14:textId="77777777" w:rsidTr="00900668">
        <w:trPr>
          <w:cantSplit/>
          <w:trHeight w:val="213"/>
        </w:trPr>
        <w:tc>
          <w:tcPr>
            <w:tcW w:w="3166" w:type="dxa"/>
            <w:vMerge/>
          </w:tcPr>
          <w:p w14:paraId="79395656" w14:textId="77777777" w:rsidR="00595B7C" w:rsidRPr="005D1F18" w:rsidRDefault="00595B7C" w:rsidP="00595B7C">
            <w:pPr>
              <w:pStyle w:val="NoSpacing"/>
              <w:framePr w:hSpace="0" w:wrap="auto" w:vAnchor="margin" w:hAnchor="text" w:yAlign="inline"/>
            </w:pPr>
          </w:p>
        </w:tc>
        <w:tc>
          <w:tcPr>
            <w:tcW w:w="2883" w:type="dxa"/>
          </w:tcPr>
          <w:p w14:paraId="27B223FE" w14:textId="2C8B8B0E" w:rsidR="00595B7C" w:rsidRPr="005D1F18" w:rsidRDefault="00595B7C" w:rsidP="00595B7C">
            <w:pPr>
              <w:pStyle w:val="NoSpacing"/>
              <w:framePr w:hSpace="0" w:wrap="auto" w:vAnchor="margin" w:hAnchor="text" w:yAlign="inline"/>
            </w:pPr>
            <w:r w:rsidRPr="005D1F18">
              <w:t>uom:hasValue</w:t>
            </w:r>
          </w:p>
        </w:tc>
        <w:tc>
          <w:tcPr>
            <w:tcW w:w="3301" w:type="dxa"/>
          </w:tcPr>
          <w:p w14:paraId="781B9FC3" w14:textId="5985FC1E" w:rsidR="00595B7C" w:rsidRPr="005D1F18" w:rsidRDefault="00595B7C" w:rsidP="00595B7C">
            <w:pPr>
              <w:pStyle w:val="NoSpacing"/>
              <w:framePr w:hSpace="0" w:wrap="auto" w:vAnchor="margin" w:hAnchor="text" w:yAlign="inline"/>
            </w:pPr>
            <w:r w:rsidRPr="005D1F18">
              <w:t>only (uom:hasUnit only RoadOccupancyUnit)</w:t>
            </w:r>
          </w:p>
        </w:tc>
      </w:tr>
      <w:tr w:rsidR="00595B7C" w:rsidRPr="005D1F18" w14:paraId="7FF51CEA" w14:textId="77777777" w:rsidTr="00900668">
        <w:trPr>
          <w:cantSplit/>
          <w:trHeight w:val="213"/>
        </w:trPr>
        <w:tc>
          <w:tcPr>
            <w:tcW w:w="3166" w:type="dxa"/>
            <w:vMerge w:val="restart"/>
          </w:tcPr>
          <w:p w14:paraId="27522F2C" w14:textId="79633869" w:rsidR="00595B7C" w:rsidRPr="005D1F18" w:rsidRDefault="00595B7C" w:rsidP="00595B7C">
            <w:pPr>
              <w:pStyle w:val="NoSpacing"/>
              <w:framePr w:hSpace="0" w:wrap="auto" w:vAnchor="margin" w:hAnchor="text" w:yAlign="inline"/>
            </w:pPr>
            <w:r w:rsidRPr="005D1F18">
              <w:t>RoadOccupancyUnit</w:t>
            </w:r>
          </w:p>
        </w:tc>
        <w:tc>
          <w:tcPr>
            <w:tcW w:w="2883" w:type="dxa"/>
          </w:tcPr>
          <w:p w14:paraId="16E8674F" w14:textId="6E781AA3" w:rsidR="00595B7C" w:rsidRPr="005D1F18" w:rsidRDefault="00595B7C" w:rsidP="00595B7C">
            <w:pPr>
              <w:pStyle w:val="NoSpacing"/>
              <w:framePr w:hSpace="0" w:wrap="auto" w:vAnchor="margin" w:hAnchor="text" w:yAlign="inline"/>
            </w:pPr>
            <w:r w:rsidRPr="005D1F18">
              <w:t>subClassOf</w:t>
            </w:r>
          </w:p>
        </w:tc>
        <w:tc>
          <w:tcPr>
            <w:tcW w:w="3301" w:type="dxa"/>
          </w:tcPr>
          <w:p w14:paraId="6CCFEE47" w14:textId="3D0443E0" w:rsidR="00595B7C" w:rsidRPr="005D1F18" w:rsidRDefault="00595B7C" w:rsidP="00595B7C">
            <w:pPr>
              <w:pStyle w:val="NoSpacing"/>
              <w:framePr w:hSpace="0" w:wrap="auto" w:vAnchor="margin" w:hAnchor="text" w:yAlign="inline"/>
            </w:pPr>
            <w:r w:rsidRPr="005D1F18">
              <w:t>uom:UnitDivision</w:t>
            </w:r>
          </w:p>
        </w:tc>
      </w:tr>
      <w:tr w:rsidR="00595B7C" w:rsidRPr="005D1F18" w14:paraId="574B7C7E" w14:textId="77777777" w:rsidTr="00900668">
        <w:trPr>
          <w:cantSplit/>
          <w:trHeight w:val="213"/>
        </w:trPr>
        <w:tc>
          <w:tcPr>
            <w:tcW w:w="3166" w:type="dxa"/>
            <w:vMerge/>
          </w:tcPr>
          <w:p w14:paraId="0A71431E" w14:textId="77777777" w:rsidR="00595B7C" w:rsidRPr="005D1F18" w:rsidRDefault="00595B7C" w:rsidP="00595B7C">
            <w:pPr>
              <w:pStyle w:val="NoSpacing"/>
              <w:framePr w:hSpace="0" w:wrap="auto" w:vAnchor="margin" w:hAnchor="text" w:yAlign="inline"/>
            </w:pPr>
          </w:p>
        </w:tc>
        <w:tc>
          <w:tcPr>
            <w:tcW w:w="2883" w:type="dxa"/>
          </w:tcPr>
          <w:p w14:paraId="36287C30" w14:textId="66C3AAC2" w:rsidR="00595B7C" w:rsidRPr="005D1F18" w:rsidRDefault="00595B7C" w:rsidP="00595B7C">
            <w:pPr>
              <w:pStyle w:val="NoSpacing"/>
              <w:framePr w:hSpace="0" w:wrap="auto" w:vAnchor="margin" w:hAnchor="text" w:yAlign="inline"/>
            </w:pPr>
            <w:r w:rsidRPr="005D1F18">
              <w:t>uom:hasNumerator</w:t>
            </w:r>
          </w:p>
        </w:tc>
        <w:tc>
          <w:tcPr>
            <w:tcW w:w="3301" w:type="dxa"/>
          </w:tcPr>
          <w:p w14:paraId="4A31104F" w14:textId="2F4CCAC4" w:rsidR="00595B7C" w:rsidRPr="005D1F18" w:rsidRDefault="00595B7C" w:rsidP="00595B7C">
            <w:pPr>
              <w:pStyle w:val="NoSpacing"/>
              <w:framePr w:hSpace="0" w:wrap="auto" w:vAnchor="margin" w:hAnchor="text" w:yAlign="inline"/>
            </w:pPr>
            <w:r w:rsidRPr="005D1F18">
              <w:t>only uom:TimeUnit</w:t>
            </w:r>
          </w:p>
        </w:tc>
      </w:tr>
      <w:tr w:rsidR="00595B7C" w:rsidRPr="005D1F18" w14:paraId="4A2B6C33" w14:textId="77777777" w:rsidTr="00900668">
        <w:trPr>
          <w:cantSplit/>
          <w:trHeight w:val="213"/>
        </w:trPr>
        <w:tc>
          <w:tcPr>
            <w:tcW w:w="3166" w:type="dxa"/>
            <w:vMerge/>
          </w:tcPr>
          <w:p w14:paraId="3081012A" w14:textId="77777777" w:rsidR="00595B7C" w:rsidRPr="005D1F18" w:rsidRDefault="00595B7C" w:rsidP="00595B7C">
            <w:pPr>
              <w:pStyle w:val="NoSpacing"/>
              <w:framePr w:hSpace="0" w:wrap="auto" w:vAnchor="margin" w:hAnchor="text" w:yAlign="inline"/>
            </w:pPr>
          </w:p>
        </w:tc>
        <w:tc>
          <w:tcPr>
            <w:tcW w:w="2883" w:type="dxa"/>
          </w:tcPr>
          <w:p w14:paraId="60167548" w14:textId="490B3DE0" w:rsidR="00595B7C" w:rsidRPr="005D1F18" w:rsidRDefault="00595B7C" w:rsidP="00595B7C">
            <w:pPr>
              <w:pStyle w:val="NoSpacing"/>
              <w:framePr w:hSpace="0" w:wrap="auto" w:vAnchor="margin" w:hAnchor="text" w:yAlign="inline"/>
            </w:pPr>
            <w:r w:rsidRPr="005D1F18">
              <w:t>uom:hasDenominator</w:t>
            </w:r>
          </w:p>
        </w:tc>
        <w:tc>
          <w:tcPr>
            <w:tcW w:w="3301" w:type="dxa"/>
          </w:tcPr>
          <w:p w14:paraId="589E40DE" w14:textId="05DE289B" w:rsidR="00595B7C" w:rsidRPr="005D1F18" w:rsidRDefault="00595B7C" w:rsidP="00595B7C">
            <w:pPr>
              <w:pStyle w:val="NoSpacing"/>
              <w:framePr w:hSpace="0" w:wrap="auto" w:vAnchor="margin" w:hAnchor="text" w:yAlign="inline"/>
            </w:pPr>
            <w:r w:rsidRPr="005D1F18">
              <w:t>only uom:TimeUnit</w:t>
            </w:r>
          </w:p>
        </w:tc>
      </w:tr>
      <w:tr w:rsidR="00595B7C" w:rsidRPr="005D1F18" w14:paraId="36AC9B63" w14:textId="77777777" w:rsidTr="00900668">
        <w:trPr>
          <w:cantSplit/>
          <w:trHeight w:val="213"/>
        </w:trPr>
        <w:tc>
          <w:tcPr>
            <w:tcW w:w="3166" w:type="dxa"/>
            <w:vMerge w:val="restart"/>
          </w:tcPr>
          <w:p w14:paraId="61A6146B" w14:textId="16D1F06C" w:rsidR="00595B7C" w:rsidRPr="005D1F18" w:rsidRDefault="00595B7C" w:rsidP="00595B7C">
            <w:pPr>
              <w:pStyle w:val="NoSpacing"/>
              <w:framePr w:hSpace="0" w:wrap="auto" w:vAnchor="margin" w:hAnchor="text" w:yAlign="inline"/>
            </w:pPr>
            <w:r w:rsidRPr="005D1F18">
              <w:t>MeanTravelSpeed</w:t>
            </w:r>
          </w:p>
        </w:tc>
        <w:tc>
          <w:tcPr>
            <w:tcW w:w="2883" w:type="dxa"/>
          </w:tcPr>
          <w:p w14:paraId="3B6A2DD4" w14:textId="0F010F57" w:rsidR="00595B7C" w:rsidRPr="005D1F18" w:rsidRDefault="00595B7C" w:rsidP="00595B7C">
            <w:pPr>
              <w:pStyle w:val="NoSpacing"/>
              <w:framePr w:hSpace="0" w:wrap="auto" w:vAnchor="margin" w:hAnchor="text" w:yAlign="inline"/>
            </w:pPr>
            <w:r w:rsidRPr="005D1F18">
              <w:t>subClassOf</w:t>
            </w:r>
          </w:p>
        </w:tc>
        <w:tc>
          <w:tcPr>
            <w:tcW w:w="3301" w:type="dxa"/>
          </w:tcPr>
          <w:p w14:paraId="736CF980" w14:textId="459A57D4" w:rsidR="00595B7C" w:rsidRPr="005D1F18" w:rsidRDefault="00595B7C" w:rsidP="00595B7C">
            <w:pPr>
              <w:pStyle w:val="NoSpacing"/>
              <w:framePr w:hSpace="0" w:wrap="auto" w:vAnchor="margin" w:hAnchor="text" w:yAlign="inline"/>
            </w:pPr>
            <w:r w:rsidRPr="005D1F18">
              <w:t>uom:Speed</w:t>
            </w:r>
          </w:p>
        </w:tc>
      </w:tr>
      <w:tr w:rsidR="00595B7C" w:rsidRPr="005D1F18" w14:paraId="0872B3FD" w14:textId="77777777" w:rsidTr="00900668">
        <w:trPr>
          <w:cantSplit/>
          <w:trHeight w:val="213"/>
        </w:trPr>
        <w:tc>
          <w:tcPr>
            <w:tcW w:w="3166" w:type="dxa"/>
            <w:vMerge/>
          </w:tcPr>
          <w:p w14:paraId="3ED22CB5" w14:textId="77777777" w:rsidR="00595B7C" w:rsidRPr="005D1F18" w:rsidRDefault="00595B7C" w:rsidP="00595B7C">
            <w:pPr>
              <w:pStyle w:val="NoSpacing"/>
              <w:framePr w:hSpace="0" w:wrap="auto" w:vAnchor="margin" w:hAnchor="text" w:yAlign="inline"/>
            </w:pPr>
          </w:p>
        </w:tc>
        <w:tc>
          <w:tcPr>
            <w:tcW w:w="2883" w:type="dxa"/>
          </w:tcPr>
          <w:p w14:paraId="2009F512" w14:textId="18663915" w:rsidR="00595B7C" w:rsidRPr="005D1F18" w:rsidRDefault="00595B7C" w:rsidP="00595B7C">
            <w:pPr>
              <w:pStyle w:val="NoSpacing"/>
              <w:framePr w:hSpace="0" w:wrap="auto" w:vAnchor="margin" w:hAnchor="text" w:yAlign="inline"/>
            </w:pPr>
            <w:r w:rsidRPr="005D1F18">
              <w:t>uom:hasAggregateFunction</w:t>
            </w:r>
          </w:p>
        </w:tc>
        <w:tc>
          <w:tcPr>
            <w:tcW w:w="3301" w:type="dxa"/>
          </w:tcPr>
          <w:p w14:paraId="390B7ACC" w14:textId="72F2E15F" w:rsidR="00595B7C" w:rsidRPr="005D1F18" w:rsidRDefault="00595B7C" w:rsidP="00595B7C">
            <w:pPr>
              <w:pStyle w:val="NoSpacing"/>
              <w:framePr w:hSpace="0" w:wrap="auto" w:vAnchor="margin" w:hAnchor="text" w:yAlign="inline"/>
            </w:pPr>
            <w:r w:rsidRPr="005D1F18">
              <w:t>value {uom:average}</w:t>
            </w:r>
          </w:p>
        </w:tc>
      </w:tr>
      <w:tr w:rsidR="00595B7C" w:rsidRPr="005D1F18" w14:paraId="7497DC74" w14:textId="77777777" w:rsidTr="00900668">
        <w:trPr>
          <w:cantSplit/>
          <w:trHeight w:val="213"/>
        </w:trPr>
        <w:tc>
          <w:tcPr>
            <w:tcW w:w="3166" w:type="dxa"/>
          </w:tcPr>
          <w:p w14:paraId="680B6E03" w14:textId="7D64CF13" w:rsidR="00595B7C" w:rsidRPr="005D1F18" w:rsidRDefault="00595B7C" w:rsidP="00595B7C">
            <w:pPr>
              <w:pStyle w:val="NoSpacing"/>
              <w:framePr w:hSpace="0" w:wrap="auto" w:vAnchor="margin" w:hAnchor="text" w:yAlign="inline"/>
            </w:pPr>
            <w:r w:rsidRPr="005D1F18">
              <w:t>LaneCapacity_unit</w:t>
            </w:r>
          </w:p>
        </w:tc>
        <w:tc>
          <w:tcPr>
            <w:tcW w:w="2883" w:type="dxa"/>
          </w:tcPr>
          <w:p w14:paraId="19885C7B" w14:textId="39B27470" w:rsidR="00595B7C" w:rsidRPr="005D1F18" w:rsidRDefault="00595B7C" w:rsidP="00595B7C">
            <w:pPr>
              <w:pStyle w:val="NoSpacing"/>
              <w:framePr w:hSpace="0" w:wrap="auto" w:vAnchor="margin" w:hAnchor="text" w:yAlign="inline"/>
            </w:pPr>
            <w:r w:rsidRPr="005D1F18">
              <w:t>subClassOf</w:t>
            </w:r>
          </w:p>
        </w:tc>
        <w:tc>
          <w:tcPr>
            <w:tcW w:w="3301" w:type="dxa"/>
          </w:tcPr>
          <w:p w14:paraId="1F50AA09" w14:textId="6E79F696" w:rsidR="00595B7C" w:rsidRPr="005D1F18" w:rsidRDefault="00595B7C" w:rsidP="00595B7C">
            <w:pPr>
              <w:pStyle w:val="NoSpacing"/>
              <w:framePr w:hSpace="0" w:wrap="auto" w:vAnchor="margin" w:hAnchor="text" w:yAlign="inline"/>
            </w:pPr>
            <w:r w:rsidRPr="005D1F18">
              <w:t>uom:Unit</w:t>
            </w:r>
          </w:p>
        </w:tc>
      </w:tr>
      <w:tr w:rsidR="00595B7C" w:rsidRPr="005D1F18" w14:paraId="716ABE76" w14:textId="77777777" w:rsidTr="00900668">
        <w:trPr>
          <w:cantSplit/>
          <w:trHeight w:val="213"/>
        </w:trPr>
        <w:tc>
          <w:tcPr>
            <w:tcW w:w="3166" w:type="dxa"/>
          </w:tcPr>
          <w:p w14:paraId="7935357A" w14:textId="7D96493B" w:rsidR="00595B7C" w:rsidRPr="005D1F18" w:rsidRDefault="00595B7C" w:rsidP="00595B7C">
            <w:pPr>
              <w:pStyle w:val="NoSpacing"/>
              <w:framePr w:hSpace="0" w:wrap="auto" w:vAnchor="margin" w:hAnchor="text" w:yAlign="inline"/>
            </w:pPr>
            <w:r w:rsidRPr="005D1F18">
              <w:t>LinkCapacity_unit</w:t>
            </w:r>
          </w:p>
        </w:tc>
        <w:tc>
          <w:tcPr>
            <w:tcW w:w="2883" w:type="dxa"/>
          </w:tcPr>
          <w:p w14:paraId="09517406" w14:textId="5DF36CDA" w:rsidR="00595B7C" w:rsidRPr="005D1F18" w:rsidRDefault="00595B7C" w:rsidP="00595B7C">
            <w:pPr>
              <w:pStyle w:val="NoSpacing"/>
              <w:framePr w:hSpace="0" w:wrap="auto" w:vAnchor="margin" w:hAnchor="text" w:yAlign="inline"/>
            </w:pPr>
            <w:r w:rsidRPr="005D1F18">
              <w:t>subClassOf</w:t>
            </w:r>
          </w:p>
        </w:tc>
        <w:tc>
          <w:tcPr>
            <w:tcW w:w="3301" w:type="dxa"/>
          </w:tcPr>
          <w:p w14:paraId="14DCB079" w14:textId="0D5058CC" w:rsidR="00595B7C" w:rsidRPr="005D1F18" w:rsidRDefault="00595B7C" w:rsidP="00595B7C">
            <w:pPr>
              <w:pStyle w:val="NoSpacing"/>
              <w:framePr w:hSpace="0" w:wrap="auto" w:vAnchor="margin" w:hAnchor="text" w:yAlign="inline"/>
            </w:pPr>
            <w:r w:rsidRPr="005D1F18">
              <w:t>uom:Unit</w:t>
            </w:r>
          </w:p>
        </w:tc>
      </w:tr>
      <w:tr w:rsidR="00595B7C" w:rsidRPr="005D1F18" w14:paraId="366DB0D4" w14:textId="77777777" w:rsidTr="00900668">
        <w:trPr>
          <w:cantSplit/>
          <w:trHeight w:val="213"/>
        </w:trPr>
        <w:tc>
          <w:tcPr>
            <w:tcW w:w="3166" w:type="dxa"/>
          </w:tcPr>
          <w:p w14:paraId="7FD4AF79" w14:textId="610DC0EB" w:rsidR="00595B7C" w:rsidRPr="005D1F18" w:rsidRDefault="00595B7C" w:rsidP="00595B7C">
            <w:pPr>
              <w:pStyle w:val="NoSpacing"/>
              <w:framePr w:hSpace="0" w:wrap="auto" w:vAnchor="margin" w:hAnchor="text" w:yAlign="inline"/>
            </w:pPr>
            <w:r w:rsidRPr="005D1F18">
              <w:t>{vehicles_per_hour}</w:t>
            </w:r>
          </w:p>
        </w:tc>
        <w:tc>
          <w:tcPr>
            <w:tcW w:w="2883" w:type="dxa"/>
          </w:tcPr>
          <w:p w14:paraId="1D5CAFD8" w14:textId="63E3DF1E" w:rsidR="00595B7C" w:rsidRPr="005D1F18" w:rsidRDefault="00595B7C" w:rsidP="00595B7C">
            <w:pPr>
              <w:pStyle w:val="NoSpacing"/>
              <w:framePr w:hSpace="0" w:wrap="auto" w:vAnchor="margin" w:hAnchor="text" w:yAlign="inline"/>
            </w:pPr>
            <w:r w:rsidRPr="005D1F18">
              <w:t>a</w:t>
            </w:r>
          </w:p>
        </w:tc>
        <w:tc>
          <w:tcPr>
            <w:tcW w:w="3301" w:type="dxa"/>
          </w:tcPr>
          <w:p w14:paraId="07D2A0C1" w14:textId="68395327" w:rsidR="00595B7C" w:rsidRPr="005D1F18" w:rsidRDefault="00595B7C" w:rsidP="00595B7C">
            <w:pPr>
              <w:pStyle w:val="NoSpacing"/>
              <w:framePr w:hSpace="0" w:wrap="auto" w:vAnchor="margin" w:hAnchor="text" w:yAlign="inline"/>
            </w:pPr>
            <w:r w:rsidRPr="005D1F18">
              <w:t>LaneCapacity_unit</w:t>
            </w:r>
          </w:p>
        </w:tc>
      </w:tr>
      <w:tr w:rsidR="00595B7C" w:rsidRPr="00700C00" w14:paraId="5747D7B1" w14:textId="77777777" w:rsidTr="00900668">
        <w:trPr>
          <w:cantSplit/>
          <w:trHeight w:val="213"/>
        </w:trPr>
        <w:tc>
          <w:tcPr>
            <w:tcW w:w="3166" w:type="dxa"/>
          </w:tcPr>
          <w:p w14:paraId="31728BC3" w14:textId="7853106E" w:rsidR="00595B7C" w:rsidRPr="005D1F18" w:rsidRDefault="00595B7C" w:rsidP="00595B7C">
            <w:pPr>
              <w:pStyle w:val="NoSpacing"/>
              <w:framePr w:hSpace="0" w:wrap="auto" w:vAnchor="margin" w:hAnchor="text" w:yAlign="inline"/>
            </w:pPr>
            <w:r w:rsidRPr="005D1F18">
              <w:t>{vehicles_per_hour_per_lane}</w:t>
            </w:r>
          </w:p>
        </w:tc>
        <w:tc>
          <w:tcPr>
            <w:tcW w:w="2883" w:type="dxa"/>
          </w:tcPr>
          <w:p w14:paraId="126890DC" w14:textId="51FB277D" w:rsidR="00595B7C" w:rsidRPr="005D1F18" w:rsidRDefault="00595B7C" w:rsidP="00595B7C">
            <w:pPr>
              <w:pStyle w:val="NoSpacing"/>
              <w:framePr w:hSpace="0" w:wrap="auto" w:vAnchor="margin" w:hAnchor="text" w:yAlign="inline"/>
            </w:pPr>
            <w:r w:rsidRPr="005D1F18">
              <w:t>a</w:t>
            </w:r>
          </w:p>
        </w:tc>
        <w:tc>
          <w:tcPr>
            <w:tcW w:w="3301" w:type="dxa"/>
          </w:tcPr>
          <w:p w14:paraId="5089F34E" w14:textId="1A36E244" w:rsidR="00595B7C" w:rsidRDefault="00595B7C" w:rsidP="00595B7C">
            <w:pPr>
              <w:pStyle w:val="NoSpacing"/>
              <w:framePr w:hSpace="0" w:wrap="auto" w:vAnchor="margin" w:hAnchor="text" w:yAlign="inline"/>
            </w:pPr>
            <w:r w:rsidRPr="005D1F18">
              <w:t>LinkCapacity_unit</w:t>
            </w:r>
          </w:p>
        </w:tc>
      </w:tr>
    </w:tbl>
    <w:p w14:paraId="43D4819A" w14:textId="470D306E" w:rsidR="007E14C1" w:rsidRDefault="007E14C1"/>
    <w:p w14:paraId="069AA189" w14:textId="3D14DD75" w:rsidR="00E5248F" w:rsidRDefault="00E5248F" w:rsidP="006455E0">
      <w:pPr>
        <w:pStyle w:val="Heading3"/>
      </w:pPr>
      <w:bookmarkStart w:id="141" w:name="_Toc42093526"/>
      <w:r>
        <w:lastRenderedPageBreak/>
        <w:t>Future Work</w:t>
      </w:r>
      <w:bookmarkEnd w:id="141"/>
    </w:p>
    <w:p w14:paraId="4725EDA4" w14:textId="144A7D18" w:rsidR="00F80297" w:rsidRDefault="00D75BB4" w:rsidP="00D75BB4">
      <w:r>
        <w:t>There are many opportunities to elaborate on the definitions specified above for future work on the Transportation System Ontology. L</w:t>
      </w:r>
      <w:r w:rsidR="00E5248F">
        <w:t xml:space="preserve">ane and link capacity units </w:t>
      </w:r>
      <w:r>
        <w:t xml:space="preserve">may be defined </w:t>
      </w:r>
      <w:r w:rsidR="00E5248F">
        <w:t>in greater detail</w:t>
      </w:r>
      <w:r w:rsidR="00092042">
        <w:t xml:space="preserve"> (e.g. with numerators and denominators)</w:t>
      </w:r>
      <w:r w:rsidR="00E5248F">
        <w:t>.</w:t>
      </w:r>
      <w:r>
        <w:t xml:space="preserve"> In addition, t</w:t>
      </w:r>
      <w:r w:rsidR="00F80297" w:rsidRPr="00503161">
        <w:t>here is a relationship between the modes of access of a link and those of the arcs it contains that should be captured in a more detailed representation.</w:t>
      </w:r>
    </w:p>
    <w:p w14:paraId="595A9D15" w14:textId="4103FD05" w:rsidR="006455E0" w:rsidRDefault="00D75BB4" w:rsidP="00D75BB4">
      <w:r>
        <w:t xml:space="preserve">In addition, Municipality and the properties </w:t>
      </w:r>
      <w:r>
        <w:rPr>
          <w:i/>
        </w:rPr>
        <w:t>inMunicipality</w:t>
      </w:r>
      <w:r>
        <w:t xml:space="preserve"> and </w:t>
      </w:r>
      <w:r>
        <w:rPr>
          <w:i/>
        </w:rPr>
        <w:t>inPlanningDistrict</w:t>
      </w:r>
      <w:r>
        <w:t xml:space="preserve"> may apply to other areas of the domain (e.g. land use, building ontologies), in which case they will be better defined at a lower (more foundational) level within the ontology. However, as they are currently only required for the Transportation System sub-ontology, it is currently not clear where and how this should be done. F</w:t>
      </w:r>
      <w:r w:rsidR="00C009B6">
        <w:t xml:space="preserve">uture development should consider a better organization and more detailed definition </w:t>
      </w:r>
      <w:r>
        <w:t xml:space="preserve">if and when </w:t>
      </w:r>
      <w:r w:rsidR="00C009B6">
        <w:t xml:space="preserve">more extensive </w:t>
      </w:r>
      <w:r>
        <w:t>requirements</w:t>
      </w:r>
      <w:r w:rsidR="00C009B6">
        <w:t xml:space="preserve"> for use of these concepts</w:t>
      </w:r>
      <w:r>
        <w:t xml:space="preserve"> are identified.</w:t>
      </w:r>
    </w:p>
    <w:p w14:paraId="327B6795" w14:textId="0F338ADB" w:rsidR="009D0500" w:rsidRDefault="00DF48AD" w:rsidP="00252121">
      <w:pPr>
        <w:pStyle w:val="Heading2"/>
      </w:pPr>
      <w:bookmarkStart w:id="142" w:name="_Toc42093527"/>
      <w:r>
        <w:t xml:space="preserve">Travel </w:t>
      </w:r>
      <w:r w:rsidR="00E91E39">
        <w:t>Costs</w:t>
      </w:r>
      <w:bookmarkEnd w:id="142"/>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7235D370" w14:textId="0832261C"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tolls and fares, or indirect costs such as vehicle wear and tear, gas,</w:t>
      </w:r>
      <w:r w:rsidR="00136B69">
        <w:t xml:space="preserve"> and so on</w:t>
      </w:r>
      <w:r w:rsidR="004519E4">
        <w:t xml:space="preserve">. In addition, there may be non-monetary costs associated with travel such as pollution and travel time. Costs </w:t>
      </w:r>
      <w:r w:rsidR="00136B69">
        <w:t>may be</w:t>
      </w:r>
      <w:r w:rsidR="004519E4">
        <w:t xml:space="preserv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w:t>
      </w:r>
      <w:r w:rsidR="00252121">
        <w:t>a transportation</w:t>
      </w:r>
      <w:r w:rsidR="002D7288">
        <w:t xml:space="preserve"> network. </w:t>
      </w:r>
      <w:r w:rsidR="00252121">
        <w:t>Other, indirect costs that may vary between individual trips are defined in the</w:t>
      </w:r>
      <w:r w:rsidR="002D7288">
        <w:t xml:space="preserve"> Trip Costs </w:t>
      </w:r>
      <w:r w:rsidR="00252121">
        <w:t xml:space="preserve">Ontology, described in Section </w:t>
      </w:r>
      <w:r w:rsidR="00252121">
        <w:fldChar w:fldCharType="begin"/>
      </w:r>
      <w:r w:rsidR="00252121">
        <w:instrText xml:space="preserve"> REF _Ref41910519 \r \h </w:instrText>
      </w:r>
      <w:r w:rsidR="00252121">
        <w:fldChar w:fldCharType="separate"/>
      </w:r>
      <w:r w:rsidR="00252121">
        <w:t>6.14.1</w:t>
      </w:r>
      <w:r w:rsidR="00252121">
        <w:fldChar w:fldCharType="end"/>
      </w:r>
      <w:r w:rsidR="00252121">
        <w:t xml:space="preserve">. In contrast with travel costs, that are associated with the transportation network, </w:t>
      </w:r>
      <w:r w:rsidR="002D7288">
        <w:t>a trip cost is a property of some instance of travelling.</w:t>
      </w:r>
    </w:p>
    <w:p w14:paraId="08F23904" w14:textId="3EF6CE6F" w:rsidR="00806205" w:rsidRDefault="00252121" w:rsidP="009C499F">
      <w:r>
        <w:t xml:space="preserve">Two types of travel costs are defined in the ontology: a Distance Fee and an Access Fee. A distance fee has an associated Cost. It applies to some arc(s) and the fee is specified for a certain distance (between nodes, or per km). </w:t>
      </w:r>
      <w:r w:rsidR="009C499F">
        <w:t>A Distance Fee</w:t>
      </w:r>
      <w:r>
        <w:t xml:space="preserve"> may</w:t>
      </w:r>
      <w:r w:rsidR="009C499F">
        <w:t xml:space="preserve"> apply only at certain times (e.g. during </w:t>
      </w:r>
      <w:r w:rsidR="009C499F">
        <w:lastRenderedPageBreak/>
        <w:t>rush hour) and may apply only to certain</w:t>
      </w:r>
      <w:r>
        <w:t xml:space="preserve"> modes of transport</w:t>
      </w:r>
      <w:r w:rsidR="009C499F">
        <w:t xml:space="preserve">. </w:t>
      </w:r>
      <w:r w:rsidR="009C499F">
        <w:rPr>
          <w:rFonts w:asciiTheme="minorHAnsi" w:eastAsiaTheme="minorEastAsia" w:hAnsiTheme="minorHAnsi"/>
          <w:lang w:val="en-US" w:bidi="en-US"/>
        </w:rPr>
        <w:t xml:space="preserve">An </w:t>
      </w:r>
      <w:r w:rsidR="00806205">
        <w:t>Access Fee</w:t>
      </w:r>
      <w:r w:rsidR="00D1195A">
        <w:t xml:space="preserve"> </w:t>
      </w:r>
      <w:r w:rsidR="00806205">
        <w:t>has an associated Cost</w:t>
      </w:r>
      <w:r w:rsidR="009C499F">
        <w:t xml:space="preserve"> but does not apply based on distance. Instead of being applied to some arc(s), it is applied to a particular network. </w:t>
      </w:r>
    </w:p>
    <w:p w14:paraId="1D5A4F3E" w14:textId="270B514C" w:rsidR="009C499F" w:rsidRDefault="009C499F" w:rsidP="009C499F">
      <w:r>
        <w:t xml:space="preserve">The key classes are summarized below in </w:t>
      </w:r>
      <w:r>
        <w:fldChar w:fldCharType="begin"/>
      </w:r>
      <w:r>
        <w:instrText xml:space="preserve"> REF _Ref41911006 \h </w:instrText>
      </w:r>
      <w:r>
        <w:fldChar w:fldCharType="separate"/>
      </w:r>
      <w:r>
        <w:t xml:space="preserve">Table </w:t>
      </w:r>
      <w:r>
        <w:rPr>
          <w:noProof/>
        </w:rPr>
        <w:t>22</w:t>
      </w:r>
      <w:r>
        <w:fldChar w:fldCharType="end"/>
      </w:r>
      <w:r w:rsidR="00180930">
        <w:t>.</w:t>
      </w:r>
    </w:p>
    <w:p w14:paraId="6FB8F6DE" w14:textId="0EC9E1E6" w:rsidR="009C499F" w:rsidRDefault="009C499F" w:rsidP="009C499F">
      <w:pPr>
        <w:pStyle w:val="Caption"/>
        <w:keepNext/>
      </w:pPr>
      <w:bookmarkStart w:id="143" w:name="_Ref41911006"/>
      <w:r>
        <w:t xml:space="preserve">Table </w:t>
      </w:r>
      <w:fldSimple w:instr=" SEQ Table \* ARABIC ">
        <w:r w:rsidR="00641F25">
          <w:rPr>
            <w:noProof/>
          </w:rPr>
          <w:t>22</w:t>
        </w:r>
      </w:fldSimple>
      <w:bookmarkEnd w:id="143"/>
      <w:r>
        <w:t>: Key classes in the Travel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65"/>
        <w:gridCol w:w="2470"/>
        <w:gridCol w:w="4615"/>
      </w:tblGrid>
      <w:tr w:rsidR="00BC5636" w14:paraId="07A27AE5" w14:textId="77777777" w:rsidTr="009C499F">
        <w:trPr>
          <w:cantSplit/>
        </w:trPr>
        <w:tc>
          <w:tcPr>
            <w:tcW w:w="2265" w:type="dxa"/>
            <w:shd w:val="clear" w:color="auto" w:fill="00FFFF"/>
          </w:tcPr>
          <w:p w14:paraId="4F81F830" w14:textId="77777777" w:rsidR="00BC5636" w:rsidRDefault="00BC5636" w:rsidP="009C499F">
            <w:pPr>
              <w:pStyle w:val="NoSpacing"/>
              <w:framePr w:hSpace="0" w:wrap="auto" w:vAnchor="margin" w:hAnchor="text" w:yAlign="inline"/>
            </w:pPr>
            <w:r>
              <w:t>Object</w:t>
            </w:r>
          </w:p>
        </w:tc>
        <w:tc>
          <w:tcPr>
            <w:tcW w:w="2470" w:type="dxa"/>
            <w:shd w:val="clear" w:color="auto" w:fill="00FFFF"/>
          </w:tcPr>
          <w:p w14:paraId="481B29F2" w14:textId="77777777" w:rsidR="00BC5636" w:rsidRDefault="00BC5636" w:rsidP="009C499F">
            <w:pPr>
              <w:pStyle w:val="NoSpacing"/>
              <w:framePr w:hSpace="0" w:wrap="auto" w:vAnchor="margin" w:hAnchor="text" w:yAlign="inline"/>
            </w:pPr>
            <w:r>
              <w:t>Property</w:t>
            </w:r>
          </w:p>
        </w:tc>
        <w:tc>
          <w:tcPr>
            <w:tcW w:w="4615" w:type="dxa"/>
            <w:shd w:val="clear" w:color="auto" w:fill="00FFFF"/>
          </w:tcPr>
          <w:p w14:paraId="552500F4" w14:textId="77777777" w:rsidR="00BC5636" w:rsidRDefault="00BC5636" w:rsidP="009C499F">
            <w:pPr>
              <w:pStyle w:val="NoSpacing"/>
              <w:framePr w:hSpace="0" w:wrap="auto" w:vAnchor="margin" w:hAnchor="text" w:yAlign="inline"/>
            </w:pPr>
            <w:r>
              <w:t>Value</w:t>
            </w:r>
          </w:p>
        </w:tc>
      </w:tr>
      <w:tr w:rsidR="00EA2DD1" w14:paraId="753CF7FF" w14:textId="77777777" w:rsidTr="009C499F">
        <w:trPr>
          <w:cantSplit/>
        </w:trPr>
        <w:tc>
          <w:tcPr>
            <w:tcW w:w="2265" w:type="dxa"/>
            <w:vMerge w:val="restart"/>
          </w:tcPr>
          <w:p w14:paraId="7F514608" w14:textId="77777777" w:rsidR="00EA2DD1" w:rsidRDefault="00EA2DD1" w:rsidP="009C499F">
            <w:pPr>
              <w:pStyle w:val="NoSpacing"/>
              <w:framePr w:hSpace="0" w:wrap="auto" w:vAnchor="margin" w:hAnchor="text" w:yAlign="inline"/>
            </w:pPr>
            <w:r>
              <w:t>TravelCost</w:t>
            </w:r>
          </w:p>
        </w:tc>
        <w:tc>
          <w:tcPr>
            <w:tcW w:w="2470" w:type="dxa"/>
          </w:tcPr>
          <w:p w14:paraId="6BF88C80" w14:textId="77777777" w:rsidR="00EA2DD1" w:rsidRDefault="00EA2DD1" w:rsidP="009C499F">
            <w:pPr>
              <w:pStyle w:val="NoSpacing"/>
              <w:framePr w:hSpace="0" w:wrap="auto" w:vAnchor="margin" w:hAnchor="text" w:yAlign="inline"/>
            </w:pPr>
            <w:r>
              <w:t>travelCostOf</w:t>
            </w:r>
          </w:p>
        </w:tc>
        <w:tc>
          <w:tcPr>
            <w:tcW w:w="4615" w:type="dxa"/>
          </w:tcPr>
          <w:p w14:paraId="39330469" w14:textId="77777777" w:rsidR="00EA2DD1" w:rsidRDefault="00EA2DD1" w:rsidP="009C499F">
            <w:pPr>
              <w:pStyle w:val="NoSpacing"/>
              <w:framePr w:hSpace="0" w:wrap="auto" w:vAnchor="margin" w:hAnchor="text" w:yAlign="inline"/>
            </w:pPr>
            <w:r>
              <w:t>only (transportation:Arc or transportation:Network)</w:t>
            </w:r>
          </w:p>
        </w:tc>
      </w:tr>
      <w:tr w:rsidR="00EA2DD1" w14:paraId="6970C4CD" w14:textId="77777777" w:rsidTr="009C499F">
        <w:trPr>
          <w:cantSplit/>
        </w:trPr>
        <w:tc>
          <w:tcPr>
            <w:tcW w:w="2265" w:type="dxa"/>
            <w:vMerge/>
          </w:tcPr>
          <w:p w14:paraId="3F02F942" w14:textId="77777777" w:rsidR="00EA2DD1" w:rsidRDefault="00EA2DD1" w:rsidP="009C499F">
            <w:pPr>
              <w:pStyle w:val="NoSpacing"/>
              <w:framePr w:hSpace="0" w:wrap="auto" w:vAnchor="margin" w:hAnchor="text" w:yAlign="inline"/>
            </w:pPr>
          </w:p>
        </w:tc>
        <w:tc>
          <w:tcPr>
            <w:tcW w:w="2470" w:type="dxa"/>
          </w:tcPr>
          <w:p w14:paraId="70212A1F" w14:textId="77777777" w:rsidR="00EA2DD1" w:rsidRDefault="00EA2DD1" w:rsidP="009C499F">
            <w:pPr>
              <w:pStyle w:val="NoSpacing"/>
              <w:framePr w:hSpace="0" w:wrap="auto" w:vAnchor="margin" w:hAnchor="text" w:yAlign="inline"/>
            </w:pPr>
            <w:r>
              <w:t>applicableFor</w:t>
            </w:r>
          </w:p>
        </w:tc>
        <w:tc>
          <w:tcPr>
            <w:tcW w:w="4615" w:type="dxa"/>
          </w:tcPr>
          <w:p w14:paraId="4359DC99" w14:textId="77777777" w:rsidR="00EA2DD1" w:rsidRDefault="00EA2DD1" w:rsidP="009C499F">
            <w:pPr>
              <w:pStyle w:val="NoSpacing"/>
              <w:framePr w:hSpace="0" w:wrap="auto" w:vAnchor="margin" w:hAnchor="text" w:yAlign="inline"/>
            </w:pPr>
            <w:r>
              <w:t>only time:TimePeriod or time:CalendarPeriod</w:t>
            </w:r>
          </w:p>
        </w:tc>
      </w:tr>
      <w:tr w:rsidR="00EA2DD1" w14:paraId="52CA6B7A" w14:textId="77777777" w:rsidTr="009C499F">
        <w:trPr>
          <w:cantSplit/>
        </w:trPr>
        <w:tc>
          <w:tcPr>
            <w:tcW w:w="2265" w:type="dxa"/>
            <w:vMerge/>
          </w:tcPr>
          <w:p w14:paraId="263AE9E8" w14:textId="77777777" w:rsidR="00EA2DD1" w:rsidRDefault="00EA2DD1" w:rsidP="009C499F">
            <w:pPr>
              <w:pStyle w:val="NoSpacing"/>
              <w:framePr w:hSpace="0" w:wrap="auto" w:vAnchor="margin" w:hAnchor="text" w:yAlign="inline"/>
            </w:pPr>
          </w:p>
        </w:tc>
        <w:tc>
          <w:tcPr>
            <w:tcW w:w="2470" w:type="dxa"/>
          </w:tcPr>
          <w:p w14:paraId="3D2C1F4E" w14:textId="77777777" w:rsidR="00EA2DD1" w:rsidRDefault="00EA2DD1" w:rsidP="009C499F">
            <w:pPr>
              <w:pStyle w:val="NoSpacing"/>
              <w:framePr w:hSpace="0" w:wrap="auto" w:vAnchor="margin" w:hAnchor="text" w:yAlign="inline"/>
            </w:pPr>
            <w:r>
              <w:t>applicableTo</w:t>
            </w:r>
          </w:p>
        </w:tc>
        <w:tc>
          <w:tcPr>
            <w:tcW w:w="4615" w:type="dxa"/>
          </w:tcPr>
          <w:p w14:paraId="60B9CBC0" w14:textId="380980C8" w:rsidR="00EA2DD1" w:rsidRDefault="00EA2DD1" w:rsidP="009C499F">
            <w:pPr>
              <w:pStyle w:val="NoSpacing"/>
              <w:framePr w:hSpace="0" w:wrap="auto" w:vAnchor="margin" w:hAnchor="text" w:yAlign="inline"/>
            </w:pPr>
            <w:r>
              <w:t xml:space="preserve">only </w:t>
            </w:r>
            <w:r w:rsidR="00A40F30">
              <w:t>transportation</w:t>
            </w:r>
            <w:r>
              <w:t>:Mode</w:t>
            </w:r>
          </w:p>
        </w:tc>
      </w:tr>
      <w:tr w:rsidR="00EA2DD1" w14:paraId="5E0AFC71" w14:textId="77777777" w:rsidTr="009C499F">
        <w:trPr>
          <w:cantSplit/>
        </w:trPr>
        <w:tc>
          <w:tcPr>
            <w:tcW w:w="2265" w:type="dxa"/>
            <w:vMerge/>
          </w:tcPr>
          <w:p w14:paraId="3A8A0249" w14:textId="77777777" w:rsidR="00EA2DD1" w:rsidRDefault="00EA2DD1" w:rsidP="009C499F">
            <w:pPr>
              <w:pStyle w:val="NoSpacing"/>
              <w:framePr w:hSpace="0" w:wrap="auto" w:vAnchor="margin" w:hAnchor="text" w:yAlign="inline"/>
            </w:pPr>
          </w:p>
        </w:tc>
        <w:tc>
          <w:tcPr>
            <w:tcW w:w="2470" w:type="dxa"/>
          </w:tcPr>
          <w:p w14:paraId="5B8671A0" w14:textId="77777777" w:rsidR="00EA2DD1" w:rsidRDefault="00EA2DD1" w:rsidP="009C499F">
            <w:pPr>
              <w:pStyle w:val="NoSpacing"/>
              <w:framePr w:hSpace="0" w:wrap="auto" w:vAnchor="margin" w:hAnchor="text" w:yAlign="inline"/>
            </w:pPr>
            <w:r>
              <w:t>hasMonetaryCost</w:t>
            </w:r>
          </w:p>
        </w:tc>
        <w:tc>
          <w:tcPr>
            <w:tcW w:w="4615" w:type="dxa"/>
          </w:tcPr>
          <w:p w14:paraId="4FC1EF6D" w14:textId="77777777" w:rsidR="00EA2DD1" w:rsidRDefault="00EA2DD1" w:rsidP="009C499F">
            <w:pPr>
              <w:pStyle w:val="NoSpacing"/>
              <w:framePr w:hSpace="0" w:wrap="auto" w:vAnchor="margin" w:hAnchor="text" w:yAlign="inline"/>
            </w:pPr>
            <w:r>
              <w:t>only monetary:MonetaryValue</w:t>
            </w:r>
          </w:p>
        </w:tc>
      </w:tr>
      <w:tr w:rsidR="00EA2DD1" w14:paraId="49090E9E" w14:textId="77777777" w:rsidTr="009C499F">
        <w:trPr>
          <w:cantSplit/>
        </w:trPr>
        <w:tc>
          <w:tcPr>
            <w:tcW w:w="2265" w:type="dxa"/>
          </w:tcPr>
          <w:p w14:paraId="66835EB4" w14:textId="77777777" w:rsidR="00EA2DD1" w:rsidRDefault="00EA2DD1" w:rsidP="009C499F">
            <w:pPr>
              <w:pStyle w:val="NoSpacing"/>
              <w:framePr w:hSpace="0" w:wrap="auto" w:vAnchor="margin" w:hAnchor="text" w:yAlign="inline"/>
            </w:pPr>
            <w:r>
              <w:t>transportation:Arc</w:t>
            </w:r>
          </w:p>
        </w:tc>
        <w:tc>
          <w:tcPr>
            <w:tcW w:w="2470" w:type="dxa"/>
          </w:tcPr>
          <w:p w14:paraId="58D50F8F" w14:textId="77777777" w:rsidR="00EA2DD1" w:rsidRDefault="00EA2DD1" w:rsidP="009C499F">
            <w:pPr>
              <w:pStyle w:val="NoSpacing"/>
              <w:framePr w:hSpace="0" w:wrap="auto" w:vAnchor="margin" w:hAnchor="text" w:yAlign="inline"/>
            </w:pPr>
            <w:r>
              <w:t>hasTravelCost</w:t>
            </w:r>
          </w:p>
        </w:tc>
        <w:tc>
          <w:tcPr>
            <w:tcW w:w="4615" w:type="dxa"/>
          </w:tcPr>
          <w:p w14:paraId="00C2B792" w14:textId="77777777" w:rsidR="00EA2DD1" w:rsidRDefault="00EA2DD1" w:rsidP="009C499F">
            <w:pPr>
              <w:pStyle w:val="NoSpacing"/>
              <w:framePr w:hSpace="0" w:wrap="auto" w:vAnchor="margin" w:hAnchor="text" w:yAlign="inline"/>
            </w:pPr>
            <w:r>
              <w:t>only TravelCost</w:t>
            </w:r>
          </w:p>
        </w:tc>
      </w:tr>
      <w:tr w:rsidR="00EA2DD1" w14:paraId="1109060D" w14:textId="77777777" w:rsidTr="009C499F">
        <w:trPr>
          <w:cantSplit/>
        </w:trPr>
        <w:tc>
          <w:tcPr>
            <w:tcW w:w="2265" w:type="dxa"/>
          </w:tcPr>
          <w:p w14:paraId="7B828E2D" w14:textId="77777777" w:rsidR="00EA2DD1" w:rsidRDefault="00EA2DD1" w:rsidP="009C499F">
            <w:pPr>
              <w:pStyle w:val="NoSpacing"/>
              <w:framePr w:hSpace="0" w:wrap="auto" w:vAnchor="margin" w:hAnchor="text" w:yAlign="inline"/>
            </w:pPr>
            <w:r>
              <w:t>transportation:Network</w:t>
            </w:r>
          </w:p>
        </w:tc>
        <w:tc>
          <w:tcPr>
            <w:tcW w:w="2470" w:type="dxa"/>
          </w:tcPr>
          <w:p w14:paraId="5A95444A" w14:textId="77777777" w:rsidR="00EA2DD1" w:rsidRDefault="00EA2DD1" w:rsidP="009C499F">
            <w:pPr>
              <w:pStyle w:val="NoSpacing"/>
              <w:framePr w:hSpace="0" w:wrap="auto" w:vAnchor="margin" w:hAnchor="text" w:yAlign="inline"/>
            </w:pPr>
            <w:r>
              <w:t>hasTravelCost</w:t>
            </w:r>
          </w:p>
        </w:tc>
        <w:tc>
          <w:tcPr>
            <w:tcW w:w="4615" w:type="dxa"/>
          </w:tcPr>
          <w:p w14:paraId="2B69B31C" w14:textId="77777777" w:rsidR="00EA2DD1" w:rsidRDefault="00EA2DD1" w:rsidP="009C499F">
            <w:pPr>
              <w:pStyle w:val="NoSpacing"/>
              <w:framePr w:hSpace="0" w:wrap="auto" w:vAnchor="margin" w:hAnchor="text" w:yAlign="inline"/>
            </w:pPr>
            <w:r>
              <w:t>only TravelCost</w:t>
            </w:r>
          </w:p>
        </w:tc>
      </w:tr>
      <w:tr w:rsidR="00EA2DD1" w14:paraId="5E917E4F" w14:textId="77777777" w:rsidTr="009C499F">
        <w:trPr>
          <w:cantSplit/>
        </w:trPr>
        <w:tc>
          <w:tcPr>
            <w:tcW w:w="2265" w:type="dxa"/>
            <w:vMerge w:val="restart"/>
          </w:tcPr>
          <w:p w14:paraId="2239E223" w14:textId="77777777" w:rsidR="00EA2DD1" w:rsidRPr="00BC5636" w:rsidRDefault="00EA2DD1" w:rsidP="009C499F">
            <w:pPr>
              <w:pStyle w:val="NoSpacing"/>
              <w:framePr w:hSpace="0" w:wrap="auto" w:vAnchor="margin" w:hAnchor="text" w:yAlign="inline"/>
            </w:pPr>
            <w:r>
              <w:t>DistanceFee</w:t>
            </w:r>
          </w:p>
        </w:tc>
        <w:tc>
          <w:tcPr>
            <w:tcW w:w="2470" w:type="dxa"/>
          </w:tcPr>
          <w:p w14:paraId="21A52226" w14:textId="77777777" w:rsidR="00EA2DD1" w:rsidRDefault="00EA2DD1" w:rsidP="009C499F">
            <w:pPr>
              <w:pStyle w:val="NoSpacing"/>
              <w:framePr w:hSpace="0" w:wrap="auto" w:vAnchor="margin" w:hAnchor="text" w:yAlign="inline"/>
            </w:pPr>
            <w:r>
              <w:t>subclassOf</w:t>
            </w:r>
          </w:p>
        </w:tc>
        <w:tc>
          <w:tcPr>
            <w:tcW w:w="4615" w:type="dxa"/>
          </w:tcPr>
          <w:p w14:paraId="571BBF94" w14:textId="77777777" w:rsidR="00EA2DD1" w:rsidRDefault="00EA2DD1" w:rsidP="009C499F">
            <w:pPr>
              <w:pStyle w:val="NoSpacing"/>
              <w:framePr w:hSpace="0" w:wrap="auto" w:vAnchor="margin" w:hAnchor="text" w:yAlign="inline"/>
            </w:pPr>
            <w:r>
              <w:t>TravelCost</w:t>
            </w:r>
          </w:p>
        </w:tc>
      </w:tr>
      <w:tr w:rsidR="00EA2DD1" w14:paraId="4F0DF649" w14:textId="77777777" w:rsidTr="009C499F">
        <w:trPr>
          <w:cantSplit/>
        </w:trPr>
        <w:tc>
          <w:tcPr>
            <w:tcW w:w="2265" w:type="dxa"/>
            <w:vMerge/>
          </w:tcPr>
          <w:p w14:paraId="0EA78BF9" w14:textId="77777777" w:rsidR="00EA2DD1" w:rsidRDefault="00EA2DD1" w:rsidP="009C499F">
            <w:pPr>
              <w:pStyle w:val="NoSpacing"/>
              <w:framePr w:hSpace="0" w:wrap="auto" w:vAnchor="margin" w:hAnchor="text" w:yAlign="inline"/>
            </w:pPr>
          </w:p>
        </w:tc>
        <w:tc>
          <w:tcPr>
            <w:tcW w:w="2470" w:type="dxa"/>
          </w:tcPr>
          <w:p w14:paraId="4CB178D1" w14:textId="77777777" w:rsidR="00EA2DD1" w:rsidRDefault="00EA2DD1" w:rsidP="009C499F">
            <w:pPr>
              <w:pStyle w:val="NoSpacing"/>
              <w:framePr w:hSpace="0" w:wrap="auto" w:vAnchor="margin" w:hAnchor="text" w:yAlign="inline"/>
            </w:pPr>
            <w:r>
              <w:t>forDistance</w:t>
            </w:r>
          </w:p>
        </w:tc>
        <w:tc>
          <w:tcPr>
            <w:tcW w:w="4615" w:type="dxa"/>
          </w:tcPr>
          <w:p w14:paraId="4F74CDF4" w14:textId="02584E6A" w:rsidR="00EA2DD1" w:rsidRDefault="00265148" w:rsidP="009C499F">
            <w:pPr>
              <w:pStyle w:val="NoSpacing"/>
              <w:framePr w:hSpace="0" w:wrap="auto" w:vAnchor="margin" w:hAnchor="text" w:yAlign="inline"/>
            </w:pPr>
            <w:r>
              <w:t>only om:</w:t>
            </w:r>
            <w:r w:rsidR="00DE37DA">
              <w:t>length</w:t>
            </w:r>
          </w:p>
        </w:tc>
      </w:tr>
      <w:tr w:rsidR="00EA2DD1" w14:paraId="75C4ACBB" w14:textId="77777777" w:rsidTr="009C499F">
        <w:trPr>
          <w:cantSplit/>
        </w:trPr>
        <w:tc>
          <w:tcPr>
            <w:tcW w:w="2265" w:type="dxa"/>
            <w:vMerge/>
          </w:tcPr>
          <w:p w14:paraId="65AE36E5" w14:textId="77777777" w:rsidR="00EA2DD1" w:rsidRDefault="00EA2DD1" w:rsidP="009C499F">
            <w:pPr>
              <w:pStyle w:val="NoSpacing"/>
              <w:framePr w:hSpace="0" w:wrap="auto" w:vAnchor="margin" w:hAnchor="text" w:yAlign="inline"/>
            </w:pPr>
          </w:p>
        </w:tc>
        <w:tc>
          <w:tcPr>
            <w:tcW w:w="2470" w:type="dxa"/>
          </w:tcPr>
          <w:p w14:paraId="677CCA01" w14:textId="77777777" w:rsidR="00EA2DD1" w:rsidRDefault="00EA2DD1" w:rsidP="009C499F">
            <w:pPr>
              <w:pStyle w:val="NoSpacing"/>
              <w:framePr w:hSpace="0" w:wrap="auto" w:vAnchor="margin" w:hAnchor="text" w:yAlign="inline"/>
            </w:pPr>
            <w:r>
              <w:t>travelCostOf</w:t>
            </w:r>
          </w:p>
        </w:tc>
        <w:tc>
          <w:tcPr>
            <w:tcW w:w="4615" w:type="dxa"/>
          </w:tcPr>
          <w:p w14:paraId="395E67E6" w14:textId="77777777" w:rsidR="00EA2DD1" w:rsidRDefault="00EA2DD1" w:rsidP="009C499F">
            <w:pPr>
              <w:pStyle w:val="NoSpacing"/>
              <w:framePr w:hSpace="0" w:wrap="auto" w:vAnchor="margin" w:hAnchor="text" w:yAlign="inline"/>
            </w:pPr>
            <w:r>
              <w:t>only transportation:Arc</w:t>
            </w:r>
          </w:p>
        </w:tc>
      </w:tr>
      <w:tr w:rsidR="00EA2DD1" w14:paraId="29D555ED" w14:textId="77777777" w:rsidTr="009C499F">
        <w:trPr>
          <w:cantSplit/>
        </w:trPr>
        <w:tc>
          <w:tcPr>
            <w:tcW w:w="2265" w:type="dxa"/>
            <w:vMerge w:val="restart"/>
          </w:tcPr>
          <w:p w14:paraId="15237B65" w14:textId="77777777" w:rsidR="00EA2DD1" w:rsidRDefault="00EA2DD1" w:rsidP="009C499F">
            <w:pPr>
              <w:pStyle w:val="NoSpacing"/>
              <w:framePr w:hSpace="0" w:wrap="auto" w:vAnchor="margin" w:hAnchor="text" w:yAlign="inline"/>
            </w:pPr>
            <w:r>
              <w:t>AccessFee</w:t>
            </w:r>
          </w:p>
        </w:tc>
        <w:tc>
          <w:tcPr>
            <w:tcW w:w="2470" w:type="dxa"/>
          </w:tcPr>
          <w:p w14:paraId="0D41961B" w14:textId="77777777" w:rsidR="00EA2DD1" w:rsidRDefault="00EA2DD1" w:rsidP="009C499F">
            <w:pPr>
              <w:pStyle w:val="NoSpacing"/>
              <w:framePr w:hSpace="0" w:wrap="auto" w:vAnchor="margin" w:hAnchor="text" w:yAlign="inline"/>
            </w:pPr>
            <w:r>
              <w:t>subClassOf</w:t>
            </w:r>
          </w:p>
        </w:tc>
        <w:tc>
          <w:tcPr>
            <w:tcW w:w="4615" w:type="dxa"/>
          </w:tcPr>
          <w:p w14:paraId="28283711" w14:textId="77777777" w:rsidR="00EA2DD1" w:rsidRDefault="00EA2DD1" w:rsidP="009C499F">
            <w:pPr>
              <w:pStyle w:val="NoSpacing"/>
              <w:framePr w:hSpace="0" w:wrap="auto" w:vAnchor="margin" w:hAnchor="text" w:yAlign="inline"/>
            </w:pPr>
            <w:r>
              <w:t>TravelCost</w:t>
            </w:r>
          </w:p>
        </w:tc>
      </w:tr>
      <w:tr w:rsidR="00EA2DD1" w14:paraId="4F177C4C" w14:textId="77777777" w:rsidTr="009C499F">
        <w:trPr>
          <w:cantSplit/>
        </w:trPr>
        <w:tc>
          <w:tcPr>
            <w:tcW w:w="2265" w:type="dxa"/>
            <w:vMerge/>
          </w:tcPr>
          <w:p w14:paraId="784E3B43" w14:textId="77777777" w:rsidR="00EA2DD1" w:rsidRDefault="00EA2DD1" w:rsidP="009C499F">
            <w:pPr>
              <w:pStyle w:val="NoSpacing"/>
              <w:framePr w:hSpace="0" w:wrap="auto" w:vAnchor="margin" w:hAnchor="text" w:yAlign="inline"/>
            </w:pPr>
          </w:p>
        </w:tc>
        <w:tc>
          <w:tcPr>
            <w:tcW w:w="2470" w:type="dxa"/>
          </w:tcPr>
          <w:p w14:paraId="6C447532" w14:textId="77777777" w:rsidR="00EA2DD1" w:rsidRDefault="00EA2DD1" w:rsidP="009C499F">
            <w:pPr>
              <w:pStyle w:val="NoSpacing"/>
              <w:framePr w:hSpace="0" w:wrap="auto" w:vAnchor="margin" w:hAnchor="text" w:yAlign="inline"/>
            </w:pPr>
            <w:r>
              <w:t>travelCostOf</w:t>
            </w:r>
          </w:p>
        </w:tc>
        <w:tc>
          <w:tcPr>
            <w:tcW w:w="4615" w:type="dxa"/>
          </w:tcPr>
          <w:p w14:paraId="1950E2BF" w14:textId="77777777" w:rsidR="00EA2DD1" w:rsidRDefault="00EA2DD1" w:rsidP="009C499F">
            <w:pPr>
              <w:pStyle w:val="NoSpacing"/>
              <w:framePr w:hSpace="0" w:wrap="auto" w:vAnchor="margin" w:hAnchor="text" w:yAlign="inline"/>
            </w:pPr>
            <w:r>
              <w:t>only transportation:Network</w:t>
            </w:r>
          </w:p>
        </w:tc>
      </w:tr>
    </w:tbl>
    <w:p w14:paraId="33A96D97" w14:textId="1BF439C2" w:rsidR="00CC1399" w:rsidRDefault="00252121" w:rsidP="00252121">
      <w:pPr>
        <w:pStyle w:val="Heading3"/>
      </w:pPr>
      <w:bookmarkStart w:id="144" w:name="_Toc42093528"/>
      <w:r>
        <w:t>Future Work</w:t>
      </w:r>
      <w:bookmarkEnd w:id="144"/>
    </w:p>
    <w:p w14:paraId="03589255" w14:textId="61435257" w:rsidR="00252121" w:rsidRPr="00180930" w:rsidRDefault="00180930" w:rsidP="00252121">
      <w:pPr>
        <w:pStyle w:val="ListParagraph"/>
        <w:numPr>
          <w:ilvl w:val="0"/>
          <w:numId w:val="0"/>
        </w:numPr>
      </w:pPr>
      <w:r>
        <w:t>The types of travel cost identified here are by no means comprehensive. Future work will likely identify needs and opportunities to extend this representation to capture a wider range of travel costs.</w:t>
      </w:r>
    </w:p>
    <w:p w14:paraId="05DE175F" w14:textId="77777777" w:rsidR="00B053A6" w:rsidRDefault="00B053A6" w:rsidP="00B053A6">
      <w:pPr>
        <w:pStyle w:val="Heading2"/>
      </w:pPr>
      <w:bookmarkStart w:id="145" w:name="_Toc42093529"/>
      <w:r>
        <w:t>Parking Ontology</w:t>
      </w:r>
      <w:bookmarkEnd w:id="145"/>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314E3DB4" w:rsidR="003B6261" w:rsidRDefault="00C56A55" w:rsidP="003B6261">
      <w:r>
        <w:t>Parking is a land use consideration, and a</w:t>
      </w:r>
      <w:r w:rsidR="00763349">
        <w:t xml:space="preserve">lthough it is not part of the transportation network </w:t>
      </w:r>
      <w:r>
        <w:t xml:space="preserve">it </w:t>
      </w:r>
      <w:r w:rsidR="00763349">
        <w:t xml:space="preserve">has a significant impact on travel behaviour. There are numerous types of parking (street parking, lot parking, above ground, under ground) and parking policies. All of these attributes, </w:t>
      </w:r>
      <w:r>
        <w:t>along with the location of a parking facility</w:t>
      </w:r>
      <w:r w:rsidR="00763349">
        <w:t xml:space="preserve">, influence </w:t>
      </w:r>
      <w:r>
        <w:t xml:space="preserve">a population’s </w:t>
      </w:r>
      <w:r w:rsidR="00763349">
        <w:t>travel behaviour.</w:t>
      </w:r>
    </w:p>
    <w:p w14:paraId="21A1EA19" w14:textId="18185DD0" w:rsidR="00C56A55" w:rsidRDefault="00C56A55" w:rsidP="003B6261">
      <w:r>
        <w:t xml:space="preserve">The Parking Ontology distinguishes between Parking Areas, Parking Spaces and Parking Facilities. A Parking Area refers to any area that enables vehicle parking; it can be arbitrarily divided into sub-parking areas as required. A Parking Space is a parking area that is designated </w:t>
      </w:r>
      <w:r>
        <w:lastRenderedPageBreak/>
        <w:t>for a single vehicle</w:t>
      </w:r>
      <w:r w:rsidR="00BD523B">
        <w:t>, thus it cannot contain any distinct parking areas</w:t>
      </w:r>
      <w:r>
        <w:t xml:space="preserve">. Parking Areas and Parking Spaces may be contained in Parking Facilities (i.e. parking lots). </w:t>
      </w:r>
      <w:r w:rsidR="00BD523B">
        <w:t>Different sorts of parking areas and spaces may be defined (e.g. those reserved for individuals with accessibility requirements or with electric vehicles) Parking f</w:t>
      </w:r>
      <w:r>
        <w:t>acilities may have associat</w:t>
      </w:r>
      <w:r w:rsidR="00BD523B">
        <w:t xml:space="preserve">ion that are not typical of arbitrary parking areas such as contact information </w:t>
      </w:r>
      <w:r>
        <w:t xml:space="preserve">or amenities. </w:t>
      </w:r>
      <w:r w:rsidR="00BD523B">
        <w:t>A parking facility cannot be contained by any other parking area.</w:t>
      </w:r>
    </w:p>
    <w:p w14:paraId="185FCC95" w14:textId="75B64BFA" w:rsidR="00FB5BA5" w:rsidRDefault="0096166B" w:rsidP="0096166B">
      <w:r>
        <w:t xml:space="preserve">Many of the other attributes of interest are captured in a parking area’s associated </w:t>
      </w:r>
      <w:r w:rsidR="00BD523B">
        <w:t>policies</w:t>
      </w:r>
      <w:r>
        <w:t>. Parking Policies</w:t>
      </w:r>
      <w:r w:rsidR="00BD523B">
        <w:t xml:space="preserve"> are defined to </w:t>
      </w:r>
      <w:r>
        <w:t xml:space="preserve">identify under what terms some parking area is (legally) available for parking. A parking policy </w:t>
      </w:r>
      <w:r w:rsidR="001529B8">
        <w:t xml:space="preserve">may have a </w:t>
      </w:r>
      <w:r>
        <w:t>r</w:t>
      </w:r>
      <w:r w:rsidR="001529B8" w:rsidRPr="0096166B">
        <w:t>ate</w:t>
      </w:r>
      <w:r>
        <w:t xml:space="preserve">, a maximum duration, or an allowable period (i.e. hours of operation of the parking area). It may apply generally or </w:t>
      </w:r>
      <w:r w:rsidR="00FB5BA5">
        <w:t>only to a particular class of users.</w:t>
      </w:r>
      <w:r>
        <w:t xml:space="preserve"> </w:t>
      </w:r>
      <w:r w:rsidR="00D26047">
        <w:t>Different sorts of parking policies (subclasses) may be defined</w:t>
      </w:r>
      <w:r>
        <w:t xml:space="preserve"> as required</w:t>
      </w:r>
      <w:r w:rsidR="00D26047">
        <w:t xml:space="preserve">: </w:t>
      </w:r>
      <w:r>
        <w:t>for example,</w:t>
      </w:r>
      <w:r w:rsidR="00D26047">
        <w:t xml:space="preserve"> free parking, policies for </w:t>
      </w:r>
      <w:r>
        <w:t>electric vehicles (</w:t>
      </w:r>
      <w:r w:rsidR="00D26047">
        <w:t>EVs</w:t>
      </w:r>
      <w:r>
        <w:t>)</w:t>
      </w:r>
      <w:r w:rsidR="00D26047">
        <w:t xml:space="preserve">, </w:t>
      </w:r>
      <w:r>
        <w:t xml:space="preserve">or policies for </w:t>
      </w:r>
      <w:r w:rsidR="00D26047">
        <w:t>persons with accessibility needs</w:t>
      </w:r>
      <w:r w:rsidR="00A54A76">
        <w:t>.</w:t>
      </w:r>
    </w:p>
    <w:p w14:paraId="0583C0FE" w14:textId="1804F441" w:rsidR="006F7C33" w:rsidRDefault="001529B8" w:rsidP="00E80D3C">
      <w:r>
        <w:t>A</w:t>
      </w:r>
      <w:r w:rsidR="0096166B">
        <w:t xml:space="preserve"> parking</w:t>
      </w:r>
      <w:r>
        <w:t xml:space="preserve"> </w:t>
      </w:r>
      <w:r w:rsidRPr="0096166B">
        <w:t xml:space="preserve">Rate has a </w:t>
      </w:r>
      <w:r w:rsidR="00FA15AE" w:rsidRPr="0096166B">
        <w:t xml:space="preserve">monetary </w:t>
      </w:r>
      <w:r w:rsidRPr="0096166B">
        <w:t>value</w:t>
      </w:r>
      <w:r w:rsidR="0096166B" w:rsidRPr="0096166B">
        <w:t xml:space="preserve">, </w:t>
      </w:r>
      <w:r w:rsidRPr="0096166B">
        <w:t>an associated duration</w:t>
      </w:r>
      <w:r w:rsidR="0096166B" w:rsidRPr="0096166B">
        <w:t xml:space="preserve">, and </w:t>
      </w:r>
      <w:r w:rsidRPr="0096166B">
        <w:t xml:space="preserve">a ParkingPaymentMethod </w:t>
      </w:r>
      <w:r>
        <w:t>(e.g. mobile, license plate entry, cashier, meter)</w:t>
      </w:r>
      <w:r w:rsidR="0096166B">
        <w:t xml:space="preserve">. It </w:t>
      </w:r>
      <w:r w:rsidR="0040449F">
        <w:t>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111B2D85" w14:textId="2B7C456C" w:rsidR="0096166B" w:rsidRPr="002F7C60" w:rsidRDefault="0096166B" w:rsidP="00E80D3C">
      <w:r>
        <w:t xml:space="preserve">The key classes and properties are summarized in </w:t>
      </w:r>
      <w:r>
        <w:fldChar w:fldCharType="begin"/>
      </w:r>
      <w:r>
        <w:instrText xml:space="preserve"> REF _Ref41994216 \h </w:instrText>
      </w:r>
      <w:r>
        <w:fldChar w:fldCharType="separate"/>
      </w:r>
      <w:r>
        <w:t xml:space="preserve">Table </w:t>
      </w:r>
      <w:r>
        <w:rPr>
          <w:noProof/>
        </w:rPr>
        <w:t>23</w:t>
      </w:r>
      <w:r>
        <w:fldChar w:fldCharType="end"/>
      </w:r>
      <w:r>
        <w:t xml:space="preserve"> and </w:t>
      </w:r>
      <w:r>
        <w:fldChar w:fldCharType="begin"/>
      </w:r>
      <w:r>
        <w:instrText xml:space="preserve"> REF _Ref41994218 \h </w:instrText>
      </w:r>
      <w:r>
        <w:fldChar w:fldCharType="separate"/>
      </w:r>
      <w:r>
        <w:t xml:space="preserve">Table </w:t>
      </w:r>
      <w:r>
        <w:rPr>
          <w:noProof/>
        </w:rPr>
        <w:t>24</w:t>
      </w:r>
      <w:r>
        <w:fldChar w:fldCharType="end"/>
      </w:r>
      <w:r>
        <w:t>, respectively.</w:t>
      </w:r>
    </w:p>
    <w:p w14:paraId="054E30C5" w14:textId="1F23056B" w:rsidR="0096166B" w:rsidRDefault="0096166B" w:rsidP="0096166B">
      <w:pPr>
        <w:pStyle w:val="Caption"/>
        <w:keepNext/>
      </w:pPr>
      <w:bookmarkStart w:id="146" w:name="_Ref41994216"/>
      <w:r>
        <w:t xml:space="preserve">Table </w:t>
      </w:r>
      <w:fldSimple w:instr=" SEQ Table \* ARABIC ">
        <w:r w:rsidR="00641F25">
          <w:rPr>
            <w:noProof/>
          </w:rPr>
          <w:t>23</w:t>
        </w:r>
      </w:fldSimple>
      <w:bookmarkEnd w:id="146"/>
      <w:r>
        <w:t>: Key classes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03"/>
        <w:gridCol w:w="3549"/>
        <w:gridCol w:w="3798"/>
      </w:tblGrid>
      <w:tr w:rsidR="00B053A6" w14:paraId="0FFD5377" w14:textId="77777777" w:rsidTr="0096166B">
        <w:trPr>
          <w:cantSplit/>
        </w:trPr>
        <w:tc>
          <w:tcPr>
            <w:tcW w:w="2003" w:type="dxa"/>
            <w:shd w:val="clear" w:color="auto" w:fill="00FFFF"/>
          </w:tcPr>
          <w:p w14:paraId="52F9B735" w14:textId="77777777" w:rsidR="00B053A6" w:rsidRDefault="00B053A6" w:rsidP="0096166B">
            <w:pPr>
              <w:pStyle w:val="NoSpacing"/>
              <w:framePr w:hSpace="0" w:wrap="auto" w:vAnchor="margin" w:hAnchor="text" w:yAlign="inline"/>
            </w:pPr>
            <w:r>
              <w:t>Object</w:t>
            </w:r>
          </w:p>
        </w:tc>
        <w:tc>
          <w:tcPr>
            <w:tcW w:w="3549" w:type="dxa"/>
            <w:shd w:val="clear" w:color="auto" w:fill="00FFFF"/>
          </w:tcPr>
          <w:p w14:paraId="50F65C32" w14:textId="77777777" w:rsidR="00B053A6" w:rsidRDefault="00B053A6" w:rsidP="0096166B">
            <w:pPr>
              <w:pStyle w:val="NoSpacing"/>
              <w:framePr w:hSpace="0" w:wrap="auto" w:vAnchor="margin" w:hAnchor="text" w:yAlign="inline"/>
            </w:pPr>
            <w:r>
              <w:t>Property</w:t>
            </w:r>
          </w:p>
        </w:tc>
        <w:tc>
          <w:tcPr>
            <w:tcW w:w="3798" w:type="dxa"/>
            <w:shd w:val="clear" w:color="auto" w:fill="00FFFF"/>
          </w:tcPr>
          <w:p w14:paraId="163BD23E" w14:textId="77777777" w:rsidR="00B053A6" w:rsidRDefault="00B053A6" w:rsidP="0096166B">
            <w:pPr>
              <w:pStyle w:val="NoSpacing"/>
              <w:framePr w:hSpace="0" w:wrap="auto" w:vAnchor="margin" w:hAnchor="text" w:yAlign="inline"/>
            </w:pPr>
            <w:r>
              <w:t>Value</w:t>
            </w:r>
          </w:p>
        </w:tc>
      </w:tr>
      <w:tr w:rsidR="00783A08" w14:paraId="0C34CE29" w14:textId="77777777" w:rsidTr="0096166B">
        <w:trPr>
          <w:cantSplit/>
        </w:trPr>
        <w:tc>
          <w:tcPr>
            <w:tcW w:w="2003" w:type="dxa"/>
            <w:vMerge w:val="restart"/>
          </w:tcPr>
          <w:p w14:paraId="0477C5E4" w14:textId="77777777" w:rsidR="00783A08" w:rsidRDefault="00783A08" w:rsidP="0096166B">
            <w:pPr>
              <w:pStyle w:val="NoSpacing"/>
              <w:framePr w:hSpace="0" w:wrap="auto" w:vAnchor="margin" w:hAnchor="text" w:yAlign="inline"/>
            </w:pPr>
            <w:r>
              <w:t>ParkingAreaPD</w:t>
            </w:r>
          </w:p>
        </w:tc>
        <w:tc>
          <w:tcPr>
            <w:tcW w:w="3549" w:type="dxa"/>
          </w:tcPr>
          <w:p w14:paraId="01EF5E26" w14:textId="77777777" w:rsidR="00783A08" w:rsidRDefault="00783A08" w:rsidP="0096166B">
            <w:pPr>
              <w:pStyle w:val="NoSpacing"/>
              <w:framePr w:hSpace="0" w:wrap="auto" w:vAnchor="margin" w:hAnchor="text" w:yAlign="inline"/>
            </w:pPr>
            <w:r>
              <w:t>subclassOf</w:t>
            </w:r>
          </w:p>
        </w:tc>
        <w:tc>
          <w:tcPr>
            <w:tcW w:w="3798" w:type="dxa"/>
          </w:tcPr>
          <w:p w14:paraId="56FB929F" w14:textId="77777777" w:rsidR="00783A08" w:rsidRDefault="00783A08" w:rsidP="0096166B">
            <w:pPr>
              <w:pStyle w:val="NoSpacing"/>
              <w:framePr w:hSpace="0" w:wrap="auto" w:vAnchor="margin" w:hAnchor="text" w:yAlign="inline"/>
            </w:pPr>
            <w:r>
              <w:t>change:TimeVaryingConcept</w:t>
            </w:r>
          </w:p>
        </w:tc>
      </w:tr>
      <w:tr w:rsidR="00783A08" w14:paraId="3D1E91BE" w14:textId="77777777" w:rsidTr="0096166B">
        <w:trPr>
          <w:cantSplit/>
        </w:trPr>
        <w:tc>
          <w:tcPr>
            <w:tcW w:w="2003" w:type="dxa"/>
            <w:vMerge/>
          </w:tcPr>
          <w:p w14:paraId="60D5B0B1" w14:textId="77777777" w:rsidR="00783A08" w:rsidRDefault="00783A08" w:rsidP="0096166B">
            <w:pPr>
              <w:pStyle w:val="NoSpacing"/>
              <w:framePr w:hSpace="0" w:wrap="auto" w:vAnchor="margin" w:hAnchor="text" w:yAlign="inline"/>
            </w:pPr>
          </w:p>
        </w:tc>
        <w:tc>
          <w:tcPr>
            <w:tcW w:w="3549" w:type="dxa"/>
          </w:tcPr>
          <w:p w14:paraId="00E8602E" w14:textId="77777777" w:rsidR="00783A08" w:rsidRDefault="00783A08" w:rsidP="0096166B">
            <w:pPr>
              <w:pStyle w:val="NoSpacing"/>
              <w:framePr w:hSpace="0" w:wrap="auto" w:vAnchor="margin" w:hAnchor="text" w:yAlign="inline"/>
            </w:pPr>
            <w:r>
              <w:t>equivalentClass</w:t>
            </w:r>
          </w:p>
        </w:tc>
        <w:tc>
          <w:tcPr>
            <w:tcW w:w="3798" w:type="dxa"/>
          </w:tcPr>
          <w:p w14:paraId="6DBE6B12" w14:textId="77777777" w:rsidR="00783A08" w:rsidRDefault="00783A08" w:rsidP="0096166B">
            <w:pPr>
              <w:pStyle w:val="NoSpacing"/>
              <w:framePr w:hSpace="0" w:wrap="auto" w:vAnchor="margin" w:hAnchor="text" w:yAlign="inline"/>
            </w:pPr>
            <w:r>
              <w:t>change:hasManifestation some ParkingArea and  change:hasManifestation only ParkingArea</w:t>
            </w:r>
          </w:p>
        </w:tc>
      </w:tr>
      <w:tr w:rsidR="00783A08" w14:paraId="38E14C3F" w14:textId="77777777" w:rsidTr="0096166B">
        <w:trPr>
          <w:cantSplit/>
        </w:trPr>
        <w:tc>
          <w:tcPr>
            <w:tcW w:w="2003" w:type="dxa"/>
            <w:vMerge/>
          </w:tcPr>
          <w:p w14:paraId="58CA034F" w14:textId="77777777" w:rsidR="00783A08" w:rsidRDefault="00783A08" w:rsidP="0096166B">
            <w:pPr>
              <w:pStyle w:val="NoSpacing"/>
              <w:framePr w:hSpace="0" w:wrap="auto" w:vAnchor="margin" w:hAnchor="text" w:yAlign="inline"/>
            </w:pPr>
          </w:p>
        </w:tc>
        <w:tc>
          <w:tcPr>
            <w:tcW w:w="3549" w:type="dxa"/>
          </w:tcPr>
          <w:p w14:paraId="58EDCD02" w14:textId="77777777" w:rsidR="00783A08" w:rsidRDefault="00783A08" w:rsidP="0096166B">
            <w:pPr>
              <w:pStyle w:val="NoSpacing"/>
              <w:framePr w:hSpace="0" w:wrap="auto" w:vAnchor="margin" w:hAnchor="text" w:yAlign="inline"/>
            </w:pPr>
            <w:r>
              <w:t>change:existsAt</w:t>
            </w:r>
          </w:p>
        </w:tc>
        <w:tc>
          <w:tcPr>
            <w:tcW w:w="3798" w:type="dxa"/>
          </w:tcPr>
          <w:p w14:paraId="35DEA15D" w14:textId="77777777" w:rsidR="00783A08" w:rsidRDefault="00783A08" w:rsidP="0096166B">
            <w:pPr>
              <w:pStyle w:val="NoSpacing"/>
              <w:framePr w:hSpace="0" w:wrap="auto" w:vAnchor="margin" w:hAnchor="text" w:yAlign="inline"/>
            </w:pPr>
            <w:r>
              <w:t>exactly 1 time:Interval</w:t>
            </w:r>
          </w:p>
        </w:tc>
      </w:tr>
      <w:tr w:rsidR="00783A08" w14:paraId="48C87012" w14:textId="77777777" w:rsidTr="0096166B">
        <w:trPr>
          <w:cantSplit/>
        </w:trPr>
        <w:tc>
          <w:tcPr>
            <w:tcW w:w="2003" w:type="dxa"/>
            <w:vMerge/>
          </w:tcPr>
          <w:p w14:paraId="3636D019" w14:textId="77777777" w:rsidR="00783A08" w:rsidRDefault="00783A08" w:rsidP="0096166B">
            <w:pPr>
              <w:pStyle w:val="NoSpacing"/>
              <w:framePr w:hSpace="0" w:wrap="auto" w:vAnchor="margin" w:hAnchor="text" w:yAlign="inline"/>
            </w:pPr>
          </w:p>
        </w:tc>
        <w:tc>
          <w:tcPr>
            <w:tcW w:w="3549" w:type="dxa"/>
          </w:tcPr>
          <w:p w14:paraId="6FDA264C" w14:textId="11BF82D1" w:rsidR="00783A08" w:rsidRDefault="00E66689" w:rsidP="0096166B">
            <w:pPr>
              <w:pStyle w:val="NoSpacing"/>
              <w:framePr w:hSpace="0" w:wrap="auto" w:vAnchor="margin" w:hAnchor="text" w:yAlign="inline"/>
            </w:pPr>
            <w:r>
              <w:t>spatial:</w:t>
            </w:r>
            <w:r w:rsidR="00783A08">
              <w:t>hasLocation</w:t>
            </w:r>
          </w:p>
        </w:tc>
        <w:tc>
          <w:tcPr>
            <w:tcW w:w="3798" w:type="dxa"/>
          </w:tcPr>
          <w:p w14:paraId="1EFC1BEF" w14:textId="54E13090" w:rsidR="00783A08" w:rsidRDefault="00783A08" w:rsidP="0096166B">
            <w:pPr>
              <w:pStyle w:val="NoSpacing"/>
              <w:framePr w:hSpace="0" w:wrap="auto" w:vAnchor="margin" w:hAnchor="text" w:yAlign="inline"/>
            </w:pPr>
            <w:r>
              <w:t xml:space="preserve">exactly 1 </w:t>
            </w:r>
            <w:r w:rsidR="00E66689">
              <w:t>spatial:</w:t>
            </w:r>
            <w:r>
              <w:t>SpatialFeature</w:t>
            </w:r>
          </w:p>
        </w:tc>
      </w:tr>
      <w:tr w:rsidR="00783A08" w14:paraId="731ABEE6" w14:textId="77777777" w:rsidTr="0096166B">
        <w:trPr>
          <w:cantSplit/>
        </w:trPr>
        <w:tc>
          <w:tcPr>
            <w:tcW w:w="2003" w:type="dxa"/>
            <w:vMerge/>
          </w:tcPr>
          <w:p w14:paraId="60C62304" w14:textId="77777777" w:rsidR="00783A08" w:rsidRDefault="00783A08" w:rsidP="0096166B">
            <w:pPr>
              <w:pStyle w:val="NoSpacing"/>
              <w:framePr w:hSpace="0" w:wrap="auto" w:vAnchor="margin" w:hAnchor="text" w:yAlign="inline"/>
            </w:pPr>
          </w:p>
        </w:tc>
        <w:tc>
          <w:tcPr>
            <w:tcW w:w="3549" w:type="dxa"/>
          </w:tcPr>
          <w:p w14:paraId="2C3A4C76" w14:textId="46D41F1A" w:rsidR="00783A08" w:rsidRDefault="00E66689" w:rsidP="0096166B">
            <w:pPr>
              <w:pStyle w:val="NoSpacing"/>
              <w:framePr w:hSpace="0" w:wrap="auto" w:vAnchor="margin" w:hAnchor="text" w:yAlign="inline"/>
            </w:pPr>
            <w:r>
              <w:t>spatial:</w:t>
            </w:r>
            <w:r w:rsidR="00783A08">
              <w:t>hasAssociatedLocation</w:t>
            </w:r>
          </w:p>
        </w:tc>
        <w:tc>
          <w:tcPr>
            <w:tcW w:w="3798" w:type="dxa"/>
          </w:tcPr>
          <w:p w14:paraId="539415F2" w14:textId="43081270" w:rsidR="00783A08" w:rsidRDefault="00783A08" w:rsidP="0096166B">
            <w:pPr>
              <w:pStyle w:val="NoSpacing"/>
              <w:framePr w:hSpace="0" w:wrap="auto" w:vAnchor="margin" w:hAnchor="text" w:yAlign="inline"/>
            </w:pPr>
            <w:r>
              <w:t xml:space="preserve">only </w:t>
            </w:r>
            <w:r w:rsidR="00E66689">
              <w:t>spatial:</w:t>
            </w:r>
            <w:r>
              <w:t>SpatialFeature</w:t>
            </w:r>
          </w:p>
        </w:tc>
      </w:tr>
      <w:tr w:rsidR="003B4D7A" w14:paraId="1DB5B466" w14:textId="77777777" w:rsidTr="0096166B">
        <w:trPr>
          <w:cantSplit/>
        </w:trPr>
        <w:tc>
          <w:tcPr>
            <w:tcW w:w="2003" w:type="dxa"/>
            <w:vMerge/>
          </w:tcPr>
          <w:p w14:paraId="7F08DA0E" w14:textId="77777777" w:rsidR="003B4D7A" w:rsidRDefault="003B4D7A" w:rsidP="0096166B">
            <w:pPr>
              <w:pStyle w:val="NoSpacing"/>
              <w:framePr w:hSpace="0" w:wrap="auto" w:vAnchor="margin" w:hAnchor="text" w:yAlign="inline"/>
            </w:pPr>
          </w:p>
        </w:tc>
        <w:tc>
          <w:tcPr>
            <w:tcW w:w="3549" w:type="dxa"/>
          </w:tcPr>
          <w:p w14:paraId="11A259E7" w14:textId="7E6082DF" w:rsidR="003B4D7A" w:rsidRDefault="00D5637A" w:rsidP="0096166B">
            <w:pPr>
              <w:pStyle w:val="NoSpacing"/>
              <w:framePr w:hSpace="0" w:wrap="auto" w:vAnchor="margin" w:hAnchor="text" w:yAlign="inline"/>
            </w:pPr>
            <w:r>
              <w:t>parkingPartOfBuilding</w:t>
            </w:r>
          </w:p>
        </w:tc>
        <w:tc>
          <w:tcPr>
            <w:tcW w:w="3798" w:type="dxa"/>
          </w:tcPr>
          <w:p w14:paraId="1C5FAE7D" w14:textId="50A9EB32" w:rsidR="003B4D7A" w:rsidRDefault="00D5637A" w:rsidP="0096166B">
            <w:pPr>
              <w:pStyle w:val="NoSpacing"/>
              <w:framePr w:hSpace="0" w:wrap="auto" w:vAnchor="margin" w:hAnchor="text" w:yAlign="inline"/>
            </w:pPr>
            <w:r>
              <w:t>only Building</w:t>
            </w:r>
          </w:p>
        </w:tc>
      </w:tr>
      <w:tr w:rsidR="00783A08" w14:paraId="56A5ACB8" w14:textId="77777777" w:rsidTr="0096166B">
        <w:trPr>
          <w:cantSplit/>
        </w:trPr>
        <w:tc>
          <w:tcPr>
            <w:tcW w:w="2003" w:type="dxa"/>
            <w:vMerge/>
          </w:tcPr>
          <w:p w14:paraId="49AFDD6A" w14:textId="77777777" w:rsidR="00783A08" w:rsidRDefault="00783A08" w:rsidP="0096166B">
            <w:pPr>
              <w:pStyle w:val="NoSpacing"/>
              <w:framePr w:hSpace="0" w:wrap="auto" w:vAnchor="margin" w:hAnchor="text" w:yAlign="inline"/>
            </w:pPr>
          </w:p>
        </w:tc>
        <w:tc>
          <w:tcPr>
            <w:tcW w:w="3549" w:type="dxa"/>
          </w:tcPr>
          <w:p w14:paraId="7ACE106F" w14:textId="274A69CB" w:rsidR="00783A08" w:rsidRDefault="00783A08" w:rsidP="0096166B">
            <w:pPr>
              <w:pStyle w:val="NoSpacing"/>
              <w:framePr w:hSpace="0" w:wrap="auto" w:vAnchor="margin" w:hAnchor="text" w:yAlign="inline"/>
            </w:pPr>
            <w:r>
              <w:t>maxAdmittableHeight</w:t>
            </w:r>
          </w:p>
        </w:tc>
        <w:tc>
          <w:tcPr>
            <w:tcW w:w="3798" w:type="dxa"/>
          </w:tcPr>
          <w:p w14:paraId="4E5965DD" w14:textId="316535A8" w:rsidR="00783A08" w:rsidRDefault="00783A08" w:rsidP="0096166B">
            <w:pPr>
              <w:pStyle w:val="NoSpacing"/>
              <w:framePr w:hSpace="0" w:wrap="auto" w:vAnchor="margin" w:hAnchor="text" w:yAlign="inline"/>
            </w:pPr>
            <w:r>
              <w:t>exactly 1 om:length</w:t>
            </w:r>
          </w:p>
        </w:tc>
      </w:tr>
      <w:tr w:rsidR="00783A08" w14:paraId="6803DC93" w14:textId="77777777" w:rsidTr="0096166B">
        <w:trPr>
          <w:cantSplit/>
        </w:trPr>
        <w:tc>
          <w:tcPr>
            <w:tcW w:w="2003" w:type="dxa"/>
            <w:vMerge/>
          </w:tcPr>
          <w:p w14:paraId="466B5B0F" w14:textId="77777777" w:rsidR="00783A08" w:rsidRDefault="00783A08" w:rsidP="0096166B">
            <w:pPr>
              <w:pStyle w:val="NoSpacing"/>
              <w:framePr w:hSpace="0" w:wrap="auto" w:vAnchor="margin" w:hAnchor="text" w:yAlign="inline"/>
            </w:pPr>
          </w:p>
        </w:tc>
        <w:tc>
          <w:tcPr>
            <w:tcW w:w="3549" w:type="dxa"/>
          </w:tcPr>
          <w:p w14:paraId="1F913388" w14:textId="54B91321" w:rsidR="00783A08" w:rsidRDefault="00783A08" w:rsidP="0096166B">
            <w:pPr>
              <w:pStyle w:val="NoSpacing"/>
              <w:framePr w:hSpace="0" w:wrap="auto" w:vAnchor="margin" w:hAnchor="text" w:yAlign="inline"/>
            </w:pPr>
            <w:r>
              <w:t>maxAdmittableWidth</w:t>
            </w:r>
          </w:p>
        </w:tc>
        <w:tc>
          <w:tcPr>
            <w:tcW w:w="3798" w:type="dxa"/>
          </w:tcPr>
          <w:p w14:paraId="20729D28" w14:textId="02E82E55" w:rsidR="00783A08" w:rsidRDefault="00783A08" w:rsidP="0096166B">
            <w:pPr>
              <w:pStyle w:val="NoSpacing"/>
              <w:framePr w:hSpace="0" w:wrap="auto" w:vAnchor="margin" w:hAnchor="text" w:yAlign="inline"/>
            </w:pPr>
            <w:r>
              <w:t>exactly 1  om:length</w:t>
            </w:r>
          </w:p>
        </w:tc>
      </w:tr>
      <w:tr w:rsidR="00783A08" w14:paraId="3E03977D" w14:textId="77777777" w:rsidTr="0096166B">
        <w:trPr>
          <w:cantSplit/>
        </w:trPr>
        <w:tc>
          <w:tcPr>
            <w:tcW w:w="2003" w:type="dxa"/>
            <w:vMerge/>
          </w:tcPr>
          <w:p w14:paraId="36598E83" w14:textId="77777777" w:rsidR="00783A08" w:rsidRDefault="00783A08" w:rsidP="0096166B">
            <w:pPr>
              <w:pStyle w:val="NoSpacing"/>
              <w:framePr w:hSpace="0" w:wrap="auto" w:vAnchor="margin" w:hAnchor="text" w:yAlign="inline"/>
            </w:pPr>
          </w:p>
        </w:tc>
        <w:tc>
          <w:tcPr>
            <w:tcW w:w="3549" w:type="dxa"/>
          </w:tcPr>
          <w:p w14:paraId="24BD0DD6" w14:textId="6DB4174D" w:rsidR="00783A08" w:rsidRDefault="00783A08" w:rsidP="0096166B">
            <w:pPr>
              <w:pStyle w:val="NoSpacing"/>
              <w:framePr w:hSpace="0" w:wrap="auto" w:vAnchor="margin" w:hAnchor="text" w:yAlign="inline"/>
            </w:pPr>
            <w:r>
              <w:t>maxAdmittableLength</w:t>
            </w:r>
          </w:p>
        </w:tc>
        <w:tc>
          <w:tcPr>
            <w:tcW w:w="3798" w:type="dxa"/>
          </w:tcPr>
          <w:p w14:paraId="03C880D8" w14:textId="0565E5D9" w:rsidR="00783A08" w:rsidRDefault="00783A08" w:rsidP="0096166B">
            <w:pPr>
              <w:pStyle w:val="NoSpacing"/>
              <w:framePr w:hSpace="0" w:wrap="auto" w:vAnchor="margin" w:hAnchor="text" w:yAlign="inline"/>
            </w:pPr>
            <w:r>
              <w:t>exactly 1  om:length</w:t>
            </w:r>
          </w:p>
        </w:tc>
      </w:tr>
      <w:tr w:rsidR="00783A08" w14:paraId="47FCBED3" w14:textId="77777777" w:rsidTr="0096166B">
        <w:trPr>
          <w:cantSplit/>
        </w:trPr>
        <w:tc>
          <w:tcPr>
            <w:tcW w:w="2003" w:type="dxa"/>
            <w:vMerge/>
          </w:tcPr>
          <w:p w14:paraId="2E5A98F4" w14:textId="77777777" w:rsidR="00783A08" w:rsidRDefault="00783A08" w:rsidP="0096166B">
            <w:pPr>
              <w:pStyle w:val="NoSpacing"/>
              <w:framePr w:hSpace="0" w:wrap="auto" w:vAnchor="margin" w:hAnchor="text" w:yAlign="inline"/>
            </w:pPr>
          </w:p>
        </w:tc>
        <w:tc>
          <w:tcPr>
            <w:tcW w:w="3549" w:type="dxa"/>
          </w:tcPr>
          <w:p w14:paraId="64AA882E" w14:textId="2197CC80" w:rsidR="00783A08" w:rsidRDefault="00783A08" w:rsidP="0096166B">
            <w:pPr>
              <w:pStyle w:val="NoSpacing"/>
              <w:framePr w:hSpace="0" w:wrap="auto" w:vAnchor="margin" w:hAnchor="text" w:yAlign="inline"/>
            </w:pPr>
            <w:r>
              <w:t>has Address</w:t>
            </w:r>
          </w:p>
        </w:tc>
        <w:tc>
          <w:tcPr>
            <w:tcW w:w="3798" w:type="dxa"/>
          </w:tcPr>
          <w:p w14:paraId="7D3727BF" w14:textId="578D0086" w:rsidR="00783A08" w:rsidRDefault="00783A08" w:rsidP="0096166B">
            <w:pPr>
              <w:pStyle w:val="NoSpacing"/>
              <w:framePr w:hSpace="0" w:wrap="auto" w:vAnchor="margin" w:hAnchor="text" w:yAlign="inline"/>
            </w:pPr>
            <w:r>
              <w:t>only icontact:Address</w:t>
            </w:r>
          </w:p>
        </w:tc>
      </w:tr>
      <w:tr w:rsidR="005C1EB3" w14:paraId="5EC75941" w14:textId="77777777" w:rsidTr="0096166B">
        <w:trPr>
          <w:cantSplit/>
        </w:trPr>
        <w:tc>
          <w:tcPr>
            <w:tcW w:w="2003" w:type="dxa"/>
            <w:vMerge w:val="restart"/>
          </w:tcPr>
          <w:p w14:paraId="4C8050FC" w14:textId="77777777" w:rsidR="005C1EB3" w:rsidRDefault="005C1EB3" w:rsidP="0096166B">
            <w:pPr>
              <w:pStyle w:val="NoSpacing"/>
              <w:framePr w:hSpace="0" w:wrap="auto" w:vAnchor="margin" w:hAnchor="text" w:yAlign="inline"/>
            </w:pPr>
            <w:r>
              <w:t>ParkingArea</w:t>
            </w:r>
          </w:p>
        </w:tc>
        <w:tc>
          <w:tcPr>
            <w:tcW w:w="3549" w:type="dxa"/>
          </w:tcPr>
          <w:p w14:paraId="71AFA358" w14:textId="77777777" w:rsidR="005C1EB3" w:rsidRDefault="005C1EB3" w:rsidP="0096166B">
            <w:pPr>
              <w:pStyle w:val="NoSpacing"/>
              <w:framePr w:hSpace="0" w:wrap="auto" w:vAnchor="margin" w:hAnchor="text" w:yAlign="inline"/>
            </w:pPr>
            <w:r>
              <w:t>subclassOf</w:t>
            </w:r>
          </w:p>
        </w:tc>
        <w:tc>
          <w:tcPr>
            <w:tcW w:w="3798" w:type="dxa"/>
          </w:tcPr>
          <w:p w14:paraId="7A1A51F7" w14:textId="77777777" w:rsidR="005C1EB3" w:rsidRDefault="005C1EB3" w:rsidP="0096166B">
            <w:pPr>
              <w:pStyle w:val="NoSpacing"/>
              <w:framePr w:hSpace="0" w:wrap="auto" w:vAnchor="margin" w:hAnchor="text" w:yAlign="inline"/>
            </w:pPr>
            <w:r>
              <w:t>change:Manifestation</w:t>
            </w:r>
          </w:p>
        </w:tc>
      </w:tr>
      <w:tr w:rsidR="005C1EB3" w14:paraId="11BA226C" w14:textId="77777777" w:rsidTr="0096166B">
        <w:trPr>
          <w:cantSplit/>
        </w:trPr>
        <w:tc>
          <w:tcPr>
            <w:tcW w:w="2003" w:type="dxa"/>
            <w:vMerge/>
          </w:tcPr>
          <w:p w14:paraId="20B7FB71" w14:textId="77777777" w:rsidR="005C1EB3" w:rsidRDefault="005C1EB3" w:rsidP="0096166B">
            <w:pPr>
              <w:pStyle w:val="NoSpacing"/>
              <w:framePr w:hSpace="0" w:wrap="auto" w:vAnchor="margin" w:hAnchor="text" w:yAlign="inline"/>
            </w:pPr>
          </w:p>
        </w:tc>
        <w:tc>
          <w:tcPr>
            <w:tcW w:w="3549" w:type="dxa"/>
          </w:tcPr>
          <w:p w14:paraId="4D35D5F2" w14:textId="77777777" w:rsidR="005C1EB3" w:rsidRDefault="005C1EB3" w:rsidP="0096166B">
            <w:pPr>
              <w:pStyle w:val="NoSpacing"/>
              <w:framePr w:hSpace="0" w:wrap="auto" w:vAnchor="margin" w:hAnchor="text" w:yAlign="inline"/>
            </w:pPr>
            <w:r>
              <w:t>equivalentClass</w:t>
            </w:r>
          </w:p>
        </w:tc>
        <w:tc>
          <w:tcPr>
            <w:tcW w:w="3798" w:type="dxa"/>
          </w:tcPr>
          <w:p w14:paraId="255D9216" w14:textId="77777777" w:rsidR="005C1EB3" w:rsidRDefault="005C1EB3" w:rsidP="0096166B">
            <w:pPr>
              <w:pStyle w:val="NoSpacing"/>
              <w:framePr w:hSpace="0" w:wrap="auto" w:vAnchor="margin" w:hAnchor="text" w:yAlign="inline"/>
            </w:pPr>
            <w:r>
              <w:t>change:manifestationOf some ParkingAreaPD and  change:manifestationOf only ParkingAreaPD</w:t>
            </w:r>
          </w:p>
        </w:tc>
      </w:tr>
      <w:tr w:rsidR="005C1EB3" w14:paraId="3D3D779E" w14:textId="77777777" w:rsidTr="0096166B">
        <w:trPr>
          <w:cantSplit/>
        </w:trPr>
        <w:tc>
          <w:tcPr>
            <w:tcW w:w="2003" w:type="dxa"/>
            <w:vMerge/>
          </w:tcPr>
          <w:p w14:paraId="2CC74734" w14:textId="77777777" w:rsidR="005C1EB3" w:rsidRDefault="005C1EB3" w:rsidP="0096166B">
            <w:pPr>
              <w:pStyle w:val="NoSpacing"/>
              <w:framePr w:hSpace="0" w:wrap="auto" w:vAnchor="margin" w:hAnchor="text" w:yAlign="inline"/>
            </w:pPr>
          </w:p>
        </w:tc>
        <w:tc>
          <w:tcPr>
            <w:tcW w:w="3549" w:type="dxa"/>
          </w:tcPr>
          <w:p w14:paraId="740351AE" w14:textId="77777777" w:rsidR="005C1EB3" w:rsidRDefault="005C1EB3" w:rsidP="0096166B">
            <w:pPr>
              <w:pStyle w:val="NoSpacing"/>
              <w:framePr w:hSpace="0" w:wrap="auto" w:vAnchor="margin" w:hAnchor="text" w:yAlign="inline"/>
            </w:pPr>
            <w:r>
              <w:t>change:existsAt</w:t>
            </w:r>
          </w:p>
        </w:tc>
        <w:tc>
          <w:tcPr>
            <w:tcW w:w="3798" w:type="dxa"/>
          </w:tcPr>
          <w:p w14:paraId="3E617E77" w14:textId="77777777" w:rsidR="005C1EB3" w:rsidRDefault="005C1EB3" w:rsidP="0096166B">
            <w:pPr>
              <w:pStyle w:val="NoSpacing"/>
              <w:framePr w:hSpace="0" w:wrap="auto" w:vAnchor="margin" w:hAnchor="text" w:yAlign="inline"/>
            </w:pPr>
            <w:r>
              <w:t>exactly 1  time:TemporalEntity</w:t>
            </w:r>
          </w:p>
        </w:tc>
      </w:tr>
      <w:tr w:rsidR="005C1EB3" w14:paraId="163A9AD0" w14:textId="77777777" w:rsidTr="0096166B">
        <w:trPr>
          <w:cantSplit/>
        </w:trPr>
        <w:tc>
          <w:tcPr>
            <w:tcW w:w="2003" w:type="dxa"/>
            <w:vMerge/>
          </w:tcPr>
          <w:p w14:paraId="7A22C0D0" w14:textId="77777777" w:rsidR="005C1EB3" w:rsidRDefault="005C1EB3" w:rsidP="0096166B">
            <w:pPr>
              <w:pStyle w:val="NoSpacing"/>
              <w:framePr w:hSpace="0" w:wrap="auto" w:vAnchor="margin" w:hAnchor="text" w:yAlign="inline"/>
            </w:pPr>
          </w:p>
        </w:tc>
        <w:tc>
          <w:tcPr>
            <w:tcW w:w="3549" w:type="dxa"/>
          </w:tcPr>
          <w:p w14:paraId="224BD24B" w14:textId="6FE98685" w:rsidR="003A7D7E" w:rsidRPr="00723D39" w:rsidRDefault="00891743" w:rsidP="0096166B">
            <w:pPr>
              <w:pStyle w:val="NoSpacing"/>
              <w:framePr w:hSpace="0" w:wrap="auto" w:vAnchor="margin" w:hAnchor="text" w:yAlign="inline"/>
            </w:pPr>
            <w:r w:rsidRPr="00723D39">
              <w:t>hasSubParkingArea</w:t>
            </w:r>
          </w:p>
        </w:tc>
        <w:tc>
          <w:tcPr>
            <w:tcW w:w="3798" w:type="dxa"/>
          </w:tcPr>
          <w:p w14:paraId="51CF3BEC" w14:textId="77777777" w:rsidR="005C1EB3" w:rsidRPr="00723D39" w:rsidRDefault="005C1EB3" w:rsidP="0096166B">
            <w:pPr>
              <w:pStyle w:val="NoSpacing"/>
              <w:framePr w:hSpace="0" w:wrap="auto" w:vAnchor="margin" w:hAnchor="text" w:yAlign="inline"/>
            </w:pPr>
            <w:r w:rsidRPr="00723D39">
              <w:t>only ParkingArea</w:t>
            </w:r>
          </w:p>
        </w:tc>
      </w:tr>
      <w:tr w:rsidR="005C1EB3" w14:paraId="50FBF965" w14:textId="77777777" w:rsidTr="0096166B">
        <w:trPr>
          <w:cantSplit/>
        </w:trPr>
        <w:tc>
          <w:tcPr>
            <w:tcW w:w="2003" w:type="dxa"/>
            <w:vMerge/>
          </w:tcPr>
          <w:p w14:paraId="7E60B349" w14:textId="77777777" w:rsidR="005C1EB3" w:rsidRDefault="005C1EB3" w:rsidP="0096166B">
            <w:pPr>
              <w:pStyle w:val="NoSpacing"/>
              <w:framePr w:hSpace="0" w:wrap="auto" w:vAnchor="margin" w:hAnchor="text" w:yAlign="inline"/>
            </w:pPr>
          </w:p>
        </w:tc>
        <w:tc>
          <w:tcPr>
            <w:tcW w:w="3549" w:type="dxa"/>
          </w:tcPr>
          <w:p w14:paraId="5ECAF998" w14:textId="260EECC5" w:rsidR="005C1EB3" w:rsidRDefault="005C1EB3" w:rsidP="0096166B">
            <w:pPr>
              <w:pStyle w:val="NoSpacing"/>
              <w:framePr w:hSpace="0" w:wrap="auto" w:vAnchor="margin" w:hAnchor="text" w:yAlign="inline"/>
            </w:pPr>
            <w:r>
              <w:t>hasVehicleCapacity</w:t>
            </w:r>
          </w:p>
        </w:tc>
        <w:tc>
          <w:tcPr>
            <w:tcW w:w="3798" w:type="dxa"/>
          </w:tcPr>
          <w:p w14:paraId="2BD622A6" w14:textId="0E16232B" w:rsidR="005C1EB3" w:rsidRDefault="005C1EB3" w:rsidP="0096166B">
            <w:pPr>
              <w:pStyle w:val="NoSpacing"/>
              <w:framePr w:hSpace="0" w:wrap="auto" w:vAnchor="margin" w:hAnchor="text" w:yAlign="inline"/>
            </w:pPr>
            <w:r>
              <w:t>only (CapacitySize and gci:cardinality_of only (gci:defined_by only Vehicle))</w:t>
            </w:r>
          </w:p>
        </w:tc>
      </w:tr>
      <w:tr w:rsidR="005C1EB3" w14:paraId="32775CC7" w14:textId="77777777" w:rsidTr="0096166B">
        <w:trPr>
          <w:cantSplit/>
        </w:trPr>
        <w:tc>
          <w:tcPr>
            <w:tcW w:w="2003" w:type="dxa"/>
            <w:vMerge/>
          </w:tcPr>
          <w:p w14:paraId="6151DB60" w14:textId="77777777" w:rsidR="005C1EB3" w:rsidRDefault="005C1EB3" w:rsidP="0096166B">
            <w:pPr>
              <w:pStyle w:val="NoSpacing"/>
              <w:framePr w:hSpace="0" w:wrap="auto" w:vAnchor="margin" w:hAnchor="text" w:yAlign="inline"/>
            </w:pPr>
          </w:p>
        </w:tc>
        <w:tc>
          <w:tcPr>
            <w:tcW w:w="3549" w:type="dxa"/>
          </w:tcPr>
          <w:p w14:paraId="1C59EC76" w14:textId="77777777" w:rsidR="005C1EB3" w:rsidRDefault="005C1EB3" w:rsidP="0096166B">
            <w:pPr>
              <w:pStyle w:val="NoSpacing"/>
              <w:framePr w:hSpace="0" w:wrap="auto" w:vAnchor="margin" w:hAnchor="text" w:yAlign="inline"/>
            </w:pPr>
            <w:r>
              <w:t>hasParkingPolicy</w:t>
            </w:r>
          </w:p>
        </w:tc>
        <w:tc>
          <w:tcPr>
            <w:tcW w:w="3798" w:type="dxa"/>
          </w:tcPr>
          <w:p w14:paraId="40D124A3" w14:textId="77777777" w:rsidR="005C1EB3" w:rsidRDefault="005C1EB3" w:rsidP="0096166B">
            <w:pPr>
              <w:pStyle w:val="NoSpacing"/>
              <w:framePr w:hSpace="0" w:wrap="auto" w:vAnchor="margin" w:hAnchor="text" w:yAlign="inline"/>
            </w:pPr>
            <w:r>
              <w:t>only ParkingPolicy</w:t>
            </w:r>
          </w:p>
        </w:tc>
      </w:tr>
      <w:tr w:rsidR="005C1EB3" w14:paraId="2A9BA09E" w14:textId="77777777" w:rsidTr="0096166B">
        <w:trPr>
          <w:cantSplit/>
        </w:trPr>
        <w:tc>
          <w:tcPr>
            <w:tcW w:w="2003" w:type="dxa"/>
            <w:vMerge/>
          </w:tcPr>
          <w:p w14:paraId="282F16C9" w14:textId="77777777" w:rsidR="005C1EB3" w:rsidRDefault="005C1EB3" w:rsidP="0096166B">
            <w:pPr>
              <w:pStyle w:val="NoSpacing"/>
              <w:framePr w:hSpace="0" w:wrap="auto" w:vAnchor="margin" w:hAnchor="text" w:yAlign="inline"/>
            </w:pPr>
          </w:p>
        </w:tc>
        <w:tc>
          <w:tcPr>
            <w:tcW w:w="3549" w:type="dxa"/>
          </w:tcPr>
          <w:p w14:paraId="3189E45A" w14:textId="77777777" w:rsidR="005C1EB3" w:rsidRDefault="005C1EB3" w:rsidP="0096166B">
            <w:pPr>
              <w:pStyle w:val="NoSpacing"/>
              <w:framePr w:hSpace="0" w:wrap="auto" w:vAnchor="margin" w:hAnchor="text" w:yAlign="inline"/>
            </w:pPr>
            <w:r>
              <w:t>hasChargingStations</w:t>
            </w:r>
          </w:p>
        </w:tc>
        <w:tc>
          <w:tcPr>
            <w:tcW w:w="3798" w:type="dxa"/>
          </w:tcPr>
          <w:p w14:paraId="120A278A" w14:textId="77777777" w:rsidR="005C1EB3" w:rsidRDefault="005C1EB3" w:rsidP="0096166B">
            <w:pPr>
              <w:pStyle w:val="NoSpacing"/>
              <w:framePr w:hSpace="0" w:wrap="auto" w:vAnchor="margin" w:hAnchor="text" w:yAlign="inline"/>
            </w:pPr>
            <w:r>
              <w:t>exactly 1 xsd:integer</w:t>
            </w:r>
          </w:p>
        </w:tc>
      </w:tr>
      <w:tr w:rsidR="005C1EB3" w14:paraId="5169430A" w14:textId="77777777" w:rsidTr="0096166B">
        <w:trPr>
          <w:cantSplit/>
        </w:trPr>
        <w:tc>
          <w:tcPr>
            <w:tcW w:w="2003" w:type="dxa"/>
            <w:vMerge/>
          </w:tcPr>
          <w:p w14:paraId="4C1D11DA" w14:textId="77777777" w:rsidR="005C1EB3" w:rsidRDefault="005C1EB3" w:rsidP="0096166B">
            <w:pPr>
              <w:pStyle w:val="NoSpacing"/>
              <w:framePr w:hSpace="0" w:wrap="auto" w:vAnchor="margin" w:hAnchor="text" w:yAlign="inline"/>
            </w:pPr>
          </w:p>
        </w:tc>
        <w:tc>
          <w:tcPr>
            <w:tcW w:w="3549" w:type="dxa"/>
          </w:tcPr>
          <w:p w14:paraId="1242BFAD" w14:textId="7B1B5506" w:rsidR="005C1EB3" w:rsidRDefault="005C1EB3" w:rsidP="0096166B">
            <w:pPr>
              <w:pStyle w:val="NoSpacing"/>
              <w:framePr w:hSpace="0" w:wrap="auto" w:vAnchor="margin" w:hAnchor="text" w:yAlign="inline"/>
            </w:pPr>
            <w:r>
              <w:t>resource:ownedBy</w:t>
            </w:r>
          </w:p>
        </w:tc>
        <w:tc>
          <w:tcPr>
            <w:tcW w:w="3798" w:type="dxa"/>
          </w:tcPr>
          <w:p w14:paraId="25BFFD68" w14:textId="32626434" w:rsidR="005C1EB3" w:rsidRDefault="005C1EB3" w:rsidP="0096166B">
            <w:pPr>
              <w:pStyle w:val="NoSpacing"/>
              <w:framePr w:hSpace="0" w:wrap="auto" w:vAnchor="margin" w:hAnchor="text" w:yAlign="inline"/>
            </w:pPr>
            <w:r>
              <w:t>some Person or Organization</w:t>
            </w:r>
          </w:p>
        </w:tc>
      </w:tr>
      <w:tr w:rsidR="005C1EB3" w14:paraId="36872DF5" w14:textId="77777777" w:rsidTr="0096166B">
        <w:trPr>
          <w:cantSplit/>
        </w:trPr>
        <w:tc>
          <w:tcPr>
            <w:tcW w:w="2003" w:type="dxa"/>
            <w:vMerge/>
          </w:tcPr>
          <w:p w14:paraId="1ED7DB92" w14:textId="77777777" w:rsidR="005C1EB3" w:rsidRDefault="005C1EB3" w:rsidP="0096166B">
            <w:pPr>
              <w:pStyle w:val="NoSpacing"/>
              <w:framePr w:hSpace="0" w:wrap="auto" w:vAnchor="margin" w:hAnchor="text" w:yAlign="inline"/>
            </w:pPr>
          </w:p>
        </w:tc>
        <w:tc>
          <w:tcPr>
            <w:tcW w:w="3549" w:type="dxa"/>
          </w:tcPr>
          <w:p w14:paraId="5A0F2CCE" w14:textId="7AFAE651" w:rsidR="005C1EB3" w:rsidRDefault="005C1EB3" w:rsidP="0096166B">
            <w:pPr>
              <w:pStyle w:val="NoSpacing"/>
              <w:framePr w:hSpace="0" w:wrap="auto" w:vAnchor="margin" w:hAnchor="text" w:yAlign="inline"/>
            </w:pPr>
            <w:r>
              <w:t>occupiedBy</w:t>
            </w:r>
          </w:p>
        </w:tc>
        <w:tc>
          <w:tcPr>
            <w:tcW w:w="3798" w:type="dxa"/>
          </w:tcPr>
          <w:p w14:paraId="1336C097" w14:textId="0662BB39" w:rsidR="005C1EB3" w:rsidRDefault="005C1EB3" w:rsidP="0096166B">
            <w:pPr>
              <w:pStyle w:val="NoSpacing"/>
              <w:framePr w:hSpace="0" w:wrap="auto" w:vAnchor="margin" w:hAnchor="text" w:yAlign="inline"/>
            </w:pPr>
            <w:r>
              <w:t>only Vehicle</w:t>
            </w:r>
          </w:p>
        </w:tc>
      </w:tr>
      <w:tr w:rsidR="005C1EB3" w14:paraId="3B781502" w14:textId="77777777" w:rsidTr="0096166B">
        <w:trPr>
          <w:cantSplit/>
        </w:trPr>
        <w:tc>
          <w:tcPr>
            <w:tcW w:w="2003" w:type="dxa"/>
            <w:vMerge/>
          </w:tcPr>
          <w:p w14:paraId="32A42A47" w14:textId="77777777" w:rsidR="005C1EB3" w:rsidRDefault="005C1EB3" w:rsidP="0096166B">
            <w:pPr>
              <w:pStyle w:val="NoSpacing"/>
              <w:framePr w:hSpace="0" w:wrap="auto" w:vAnchor="margin" w:hAnchor="text" w:yAlign="inline"/>
            </w:pPr>
          </w:p>
        </w:tc>
        <w:tc>
          <w:tcPr>
            <w:tcW w:w="3549" w:type="dxa"/>
          </w:tcPr>
          <w:p w14:paraId="5EF6A5A1" w14:textId="08CAD368" w:rsidR="005C1EB3" w:rsidRDefault="005C1EB3" w:rsidP="0096166B">
            <w:pPr>
              <w:pStyle w:val="NoSpacing"/>
              <w:framePr w:hSpace="0" w:wrap="auto" w:vAnchor="margin" w:hAnchor="text" w:yAlign="inline"/>
            </w:pPr>
            <w:r>
              <w:t>isOpen</w:t>
            </w:r>
          </w:p>
        </w:tc>
        <w:tc>
          <w:tcPr>
            <w:tcW w:w="3798" w:type="dxa"/>
          </w:tcPr>
          <w:p w14:paraId="373D0866" w14:textId="681D02E9" w:rsidR="005C1EB3" w:rsidRDefault="005C1EB3" w:rsidP="0096166B">
            <w:pPr>
              <w:pStyle w:val="NoSpacing"/>
              <w:framePr w:hSpace="0" w:wrap="auto" w:vAnchor="margin" w:hAnchor="text" w:yAlign="inline"/>
            </w:pPr>
            <w:r>
              <w:t>exactly 1 xsd:boolean</w:t>
            </w:r>
          </w:p>
        </w:tc>
      </w:tr>
      <w:tr w:rsidR="005C1EB3" w14:paraId="2EE14226" w14:textId="77777777" w:rsidTr="0096166B">
        <w:trPr>
          <w:cantSplit/>
        </w:trPr>
        <w:tc>
          <w:tcPr>
            <w:tcW w:w="2003" w:type="dxa"/>
            <w:vMerge/>
          </w:tcPr>
          <w:p w14:paraId="3F6AA442" w14:textId="77777777" w:rsidR="005C1EB3" w:rsidRDefault="005C1EB3" w:rsidP="0096166B">
            <w:pPr>
              <w:pStyle w:val="NoSpacing"/>
              <w:framePr w:hSpace="0" w:wrap="auto" w:vAnchor="margin" w:hAnchor="text" w:yAlign="inline"/>
            </w:pPr>
          </w:p>
        </w:tc>
        <w:tc>
          <w:tcPr>
            <w:tcW w:w="3549" w:type="dxa"/>
          </w:tcPr>
          <w:p w14:paraId="792C435A" w14:textId="143B36BC" w:rsidR="005C1EB3" w:rsidRDefault="005C1EB3" w:rsidP="0096166B">
            <w:pPr>
              <w:pStyle w:val="NoSpacing"/>
              <w:framePr w:hSpace="0" w:wrap="auto" w:vAnchor="margin" w:hAnchor="text" w:yAlign="inline"/>
            </w:pPr>
            <w:r>
              <w:t>hasParkingService</w:t>
            </w:r>
          </w:p>
        </w:tc>
        <w:tc>
          <w:tcPr>
            <w:tcW w:w="3798" w:type="dxa"/>
          </w:tcPr>
          <w:p w14:paraId="3220C98F" w14:textId="0C123D01" w:rsidR="005C1EB3" w:rsidRDefault="005C1EB3" w:rsidP="0096166B">
            <w:pPr>
              <w:pStyle w:val="NoSpacing"/>
              <w:framePr w:hSpace="0" w:wrap="auto" w:vAnchor="margin" w:hAnchor="text" w:yAlign="inline"/>
            </w:pPr>
            <w:r>
              <w:t>only ParkingService</w:t>
            </w:r>
          </w:p>
        </w:tc>
      </w:tr>
      <w:tr w:rsidR="005C1EB3" w14:paraId="2484F6BC" w14:textId="77777777" w:rsidTr="0096166B">
        <w:trPr>
          <w:cantSplit/>
        </w:trPr>
        <w:tc>
          <w:tcPr>
            <w:tcW w:w="2003" w:type="dxa"/>
            <w:vMerge/>
          </w:tcPr>
          <w:p w14:paraId="089496E5" w14:textId="77777777" w:rsidR="005C1EB3" w:rsidRDefault="005C1EB3" w:rsidP="0096166B">
            <w:pPr>
              <w:pStyle w:val="NoSpacing"/>
              <w:framePr w:hSpace="0" w:wrap="auto" w:vAnchor="margin" w:hAnchor="text" w:yAlign="inline"/>
            </w:pPr>
          </w:p>
        </w:tc>
        <w:tc>
          <w:tcPr>
            <w:tcW w:w="3549" w:type="dxa"/>
          </w:tcPr>
          <w:p w14:paraId="476D891C" w14:textId="07C05427" w:rsidR="005C1EB3" w:rsidRPr="005C1EB3" w:rsidRDefault="005C1EB3" w:rsidP="0096166B">
            <w:pPr>
              <w:pStyle w:val="NoSpacing"/>
              <w:framePr w:hSpace="0" w:wrap="auto" w:vAnchor="margin" w:hAnchor="text" w:yAlign="inline"/>
            </w:pPr>
            <w:r w:rsidRPr="005C1EB3">
              <w:t>parkingAllocatedTo</w:t>
            </w:r>
          </w:p>
        </w:tc>
        <w:tc>
          <w:tcPr>
            <w:tcW w:w="3798" w:type="dxa"/>
          </w:tcPr>
          <w:p w14:paraId="5031E0AC" w14:textId="500A9939" w:rsidR="005C1EB3" w:rsidRPr="005C1EB3" w:rsidRDefault="005C1EB3" w:rsidP="0096166B">
            <w:pPr>
              <w:pStyle w:val="NoSpacing"/>
              <w:framePr w:hSpace="0" w:wrap="auto" w:vAnchor="margin" w:hAnchor="text" w:yAlign="inline"/>
            </w:pPr>
            <w:r w:rsidRPr="005C1EB3">
              <w:t>only (Person or Building or Organization or Feature)</w:t>
            </w:r>
          </w:p>
        </w:tc>
      </w:tr>
      <w:tr w:rsidR="001D7CBC" w14:paraId="12C9AB6B" w14:textId="77777777" w:rsidTr="0096166B">
        <w:trPr>
          <w:cantSplit/>
        </w:trPr>
        <w:tc>
          <w:tcPr>
            <w:tcW w:w="2003" w:type="dxa"/>
            <w:vMerge w:val="restart"/>
          </w:tcPr>
          <w:p w14:paraId="7EE78338" w14:textId="386C0908" w:rsidR="001D7CBC" w:rsidRDefault="00E65DBC" w:rsidP="0096166B">
            <w:pPr>
              <w:pStyle w:val="NoSpacing"/>
              <w:framePr w:hSpace="0" w:wrap="auto" w:vAnchor="margin" w:hAnchor="text" w:yAlign="inline"/>
            </w:pPr>
            <w:r>
              <w:t>ParkingFacility</w:t>
            </w:r>
            <w:r w:rsidR="001D7CBC">
              <w:t>PD</w:t>
            </w:r>
          </w:p>
        </w:tc>
        <w:tc>
          <w:tcPr>
            <w:tcW w:w="3549" w:type="dxa"/>
          </w:tcPr>
          <w:p w14:paraId="12A1FA5A" w14:textId="46165F60" w:rsidR="001D7CBC" w:rsidRDefault="001D7CBC" w:rsidP="0096166B">
            <w:pPr>
              <w:pStyle w:val="NoSpacing"/>
              <w:framePr w:hSpace="0" w:wrap="auto" w:vAnchor="margin" w:hAnchor="text" w:yAlign="inline"/>
            </w:pPr>
            <w:r>
              <w:t>subclassOf</w:t>
            </w:r>
          </w:p>
        </w:tc>
        <w:tc>
          <w:tcPr>
            <w:tcW w:w="3798" w:type="dxa"/>
          </w:tcPr>
          <w:p w14:paraId="6B0DFDAC" w14:textId="6B9FC2DD" w:rsidR="001D7CBC" w:rsidRDefault="00A87357" w:rsidP="0096166B">
            <w:pPr>
              <w:pStyle w:val="NoSpacing"/>
              <w:framePr w:hSpace="0" w:wrap="auto" w:vAnchor="margin" w:hAnchor="text" w:yAlign="inline"/>
            </w:pPr>
            <w:r>
              <w:t>park:ParkingAreaPD</w:t>
            </w:r>
          </w:p>
        </w:tc>
      </w:tr>
      <w:tr w:rsidR="001D7CBC" w14:paraId="50DC567A" w14:textId="77777777" w:rsidTr="0096166B">
        <w:trPr>
          <w:cantSplit/>
        </w:trPr>
        <w:tc>
          <w:tcPr>
            <w:tcW w:w="2003" w:type="dxa"/>
            <w:vMerge/>
          </w:tcPr>
          <w:p w14:paraId="37748024" w14:textId="77777777" w:rsidR="001D7CBC" w:rsidRDefault="001D7CBC" w:rsidP="0096166B">
            <w:pPr>
              <w:pStyle w:val="NoSpacing"/>
              <w:framePr w:hSpace="0" w:wrap="auto" w:vAnchor="margin" w:hAnchor="text" w:yAlign="inline"/>
            </w:pPr>
          </w:p>
        </w:tc>
        <w:tc>
          <w:tcPr>
            <w:tcW w:w="3549" w:type="dxa"/>
          </w:tcPr>
          <w:p w14:paraId="0B64B960" w14:textId="697AFA3D" w:rsidR="001D7CBC" w:rsidRDefault="001D7CBC" w:rsidP="0096166B">
            <w:pPr>
              <w:pStyle w:val="NoSpacing"/>
              <w:framePr w:hSpace="0" w:wrap="auto" w:vAnchor="margin" w:hAnchor="text" w:yAlign="inline"/>
            </w:pPr>
            <w:r>
              <w:t>equivalentClass</w:t>
            </w:r>
          </w:p>
        </w:tc>
        <w:tc>
          <w:tcPr>
            <w:tcW w:w="3798" w:type="dxa"/>
          </w:tcPr>
          <w:p w14:paraId="3228589D" w14:textId="2C1D519E" w:rsidR="001D7CBC" w:rsidRDefault="001D7CBC" w:rsidP="0096166B">
            <w:pPr>
              <w:pStyle w:val="NoSpacing"/>
              <w:framePr w:hSpace="0" w:wrap="auto" w:vAnchor="margin" w:hAnchor="text" w:yAlign="inline"/>
            </w:pPr>
            <w:r>
              <w:t>change:hasManifestation some ParkingLot and  change:hasManifestation only ParkingLot</w:t>
            </w:r>
          </w:p>
        </w:tc>
      </w:tr>
      <w:tr w:rsidR="003329EF" w14:paraId="1D140910" w14:textId="77777777" w:rsidTr="0096166B">
        <w:trPr>
          <w:cantSplit/>
        </w:trPr>
        <w:tc>
          <w:tcPr>
            <w:tcW w:w="2003" w:type="dxa"/>
            <w:vMerge w:val="restart"/>
          </w:tcPr>
          <w:p w14:paraId="219E0F6E" w14:textId="6B913B1B" w:rsidR="003329EF" w:rsidRDefault="003329EF" w:rsidP="0096166B">
            <w:pPr>
              <w:pStyle w:val="NoSpacing"/>
              <w:framePr w:hSpace="0" w:wrap="auto" w:vAnchor="margin" w:hAnchor="text" w:yAlign="inline"/>
            </w:pPr>
            <w:r>
              <w:t>Parkin</w:t>
            </w:r>
            <w:r w:rsidR="00E65DBC">
              <w:t>gFacility</w:t>
            </w:r>
          </w:p>
        </w:tc>
        <w:tc>
          <w:tcPr>
            <w:tcW w:w="3549" w:type="dxa"/>
          </w:tcPr>
          <w:p w14:paraId="47C2BAF0" w14:textId="030915CD" w:rsidR="003329EF" w:rsidRDefault="003329EF" w:rsidP="0096166B">
            <w:pPr>
              <w:pStyle w:val="NoSpacing"/>
              <w:framePr w:hSpace="0" w:wrap="auto" w:vAnchor="margin" w:hAnchor="text" w:yAlign="inline"/>
            </w:pPr>
            <w:r>
              <w:t>subClassOf</w:t>
            </w:r>
          </w:p>
        </w:tc>
        <w:tc>
          <w:tcPr>
            <w:tcW w:w="3798" w:type="dxa"/>
          </w:tcPr>
          <w:p w14:paraId="148A6A13" w14:textId="0E960D1A" w:rsidR="003329EF" w:rsidRDefault="003329EF" w:rsidP="0096166B">
            <w:pPr>
              <w:pStyle w:val="NoSpacing"/>
              <w:framePr w:hSpace="0" w:wrap="auto" w:vAnchor="margin" w:hAnchor="text" w:yAlign="inline"/>
            </w:pPr>
            <w:r>
              <w:t>ParkingArea</w:t>
            </w:r>
          </w:p>
        </w:tc>
      </w:tr>
      <w:tr w:rsidR="003329EF" w14:paraId="277FD077" w14:textId="77777777" w:rsidTr="0096166B">
        <w:trPr>
          <w:cantSplit/>
        </w:trPr>
        <w:tc>
          <w:tcPr>
            <w:tcW w:w="2003" w:type="dxa"/>
            <w:vMerge/>
          </w:tcPr>
          <w:p w14:paraId="139D5142" w14:textId="77777777" w:rsidR="003329EF" w:rsidRDefault="003329EF" w:rsidP="0096166B">
            <w:pPr>
              <w:pStyle w:val="NoSpacing"/>
              <w:framePr w:hSpace="0" w:wrap="auto" w:vAnchor="margin" w:hAnchor="text" w:yAlign="inline"/>
            </w:pPr>
          </w:p>
        </w:tc>
        <w:tc>
          <w:tcPr>
            <w:tcW w:w="3549" w:type="dxa"/>
          </w:tcPr>
          <w:p w14:paraId="15431A09" w14:textId="741F34B1" w:rsidR="003329EF" w:rsidRDefault="00723D39" w:rsidP="0096166B">
            <w:pPr>
              <w:pStyle w:val="NoSpacing"/>
              <w:framePr w:hSpace="0" w:wrap="auto" w:vAnchor="margin" w:hAnchor="text" w:yAlign="inline"/>
            </w:pPr>
            <w:r>
              <w:t>subParkingAreaOf</w:t>
            </w:r>
          </w:p>
        </w:tc>
        <w:tc>
          <w:tcPr>
            <w:tcW w:w="3798" w:type="dxa"/>
          </w:tcPr>
          <w:p w14:paraId="4A4A8291" w14:textId="1B5BBC36" w:rsidR="003329EF" w:rsidRDefault="003329EF" w:rsidP="0096166B">
            <w:pPr>
              <w:pStyle w:val="NoSpacing"/>
              <w:framePr w:hSpace="0" w:wrap="auto" w:vAnchor="margin" w:hAnchor="text" w:yAlign="inline"/>
            </w:pPr>
            <w:r w:rsidRPr="003073EE">
              <w:t>exactly 0 ParkingArea</w:t>
            </w:r>
          </w:p>
        </w:tc>
      </w:tr>
      <w:tr w:rsidR="003329EF" w14:paraId="02166B3D" w14:textId="77777777" w:rsidTr="0096166B">
        <w:trPr>
          <w:cantSplit/>
        </w:trPr>
        <w:tc>
          <w:tcPr>
            <w:tcW w:w="2003" w:type="dxa"/>
            <w:vMerge/>
          </w:tcPr>
          <w:p w14:paraId="67568C91" w14:textId="77777777" w:rsidR="003329EF" w:rsidRDefault="003329EF" w:rsidP="0096166B">
            <w:pPr>
              <w:pStyle w:val="NoSpacing"/>
              <w:framePr w:hSpace="0" w:wrap="auto" w:vAnchor="margin" w:hAnchor="text" w:yAlign="inline"/>
            </w:pPr>
          </w:p>
        </w:tc>
        <w:tc>
          <w:tcPr>
            <w:tcW w:w="3549" w:type="dxa"/>
          </w:tcPr>
          <w:p w14:paraId="7E5B7F33" w14:textId="311CB5AA" w:rsidR="003329EF" w:rsidRDefault="003329EF" w:rsidP="0096166B">
            <w:pPr>
              <w:pStyle w:val="NoSpacing"/>
              <w:framePr w:hSpace="0" w:wrap="auto" w:vAnchor="margin" w:hAnchor="text" w:yAlign="inline"/>
            </w:pPr>
            <w:r>
              <w:t>foaf:name</w:t>
            </w:r>
          </w:p>
        </w:tc>
        <w:tc>
          <w:tcPr>
            <w:tcW w:w="3798" w:type="dxa"/>
          </w:tcPr>
          <w:p w14:paraId="172BB048" w14:textId="3571FE92" w:rsidR="003329EF" w:rsidRDefault="003329EF" w:rsidP="0096166B">
            <w:pPr>
              <w:pStyle w:val="NoSpacing"/>
              <w:framePr w:hSpace="0" w:wrap="auto" w:vAnchor="margin" w:hAnchor="text" w:yAlign="inline"/>
            </w:pPr>
            <w:r>
              <w:t>only xsd:string</w:t>
            </w:r>
          </w:p>
        </w:tc>
      </w:tr>
      <w:tr w:rsidR="003329EF" w14:paraId="2EFC7382" w14:textId="77777777" w:rsidTr="0096166B">
        <w:trPr>
          <w:cantSplit/>
        </w:trPr>
        <w:tc>
          <w:tcPr>
            <w:tcW w:w="2003" w:type="dxa"/>
            <w:vMerge/>
          </w:tcPr>
          <w:p w14:paraId="0FF1B9AF" w14:textId="77777777" w:rsidR="003329EF" w:rsidRDefault="003329EF" w:rsidP="0096166B">
            <w:pPr>
              <w:pStyle w:val="NoSpacing"/>
              <w:framePr w:hSpace="0" w:wrap="auto" w:vAnchor="margin" w:hAnchor="text" w:yAlign="inline"/>
            </w:pPr>
          </w:p>
        </w:tc>
        <w:tc>
          <w:tcPr>
            <w:tcW w:w="3549" w:type="dxa"/>
          </w:tcPr>
          <w:p w14:paraId="476D2AAB" w14:textId="25E8152D" w:rsidR="003329EF" w:rsidRDefault="003329EF" w:rsidP="0096166B">
            <w:pPr>
              <w:pStyle w:val="NoSpacing"/>
              <w:framePr w:hSpace="0" w:wrap="auto" w:vAnchor="margin" w:hAnchor="text" w:yAlign="inline"/>
            </w:pPr>
            <w:r>
              <w:t>icontact:hasWebsite</w:t>
            </w:r>
          </w:p>
        </w:tc>
        <w:tc>
          <w:tcPr>
            <w:tcW w:w="3798" w:type="dxa"/>
          </w:tcPr>
          <w:p w14:paraId="420AAF86" w14:textId="538115BF" w:rsidR="003329EF" w:rsidRDefault="003329EF" w:rsidP="0096166B">
            <w:pPr>
              <w:pStyle w:val="NoSpacing"/>
              <w:framePr w:hSpace="0" w:wrap="auto" w:vAnchor="margin" w:hAnchor="text" w:yAlign="inline"/>
            </w:pPr>
            <w:r>
              <w:t>only xsd:string</w:t>
            </w:r>
          </w:p>
        </w:tc>
      </w:tr>
      <w:tr w:rsidR="003329EF" w14:paraId="2BE5EAA7" w14:textId="77777777" w:rsidTr="0096166B">
        <w:trPr>
          <w:cantSplit/>
        </w:trPr>
        <w:tc>
          <w:tcPr>
            <w:tcW w:w="2003" w:type="dxa"/>
            <w:vMerge/>
          </w:tcPr>
          <w:p w14:paraId="28215DCD" w14:textId="77777777" w:rsidR="003329EF" w:rsidRDefault="003329EF" w:rsidP="0096166B">
            <w:pPr>
              <w:pStyle w:val="NoSpacing"/>
              <w:framePr w:hSpace="0" w:wrap="auto" w:vAnchor="margin" w:hAnchor="text" w:yAlign="inline"/>
            </w:pPr>
          </w:p>
        </w:tc>
        <w:tc>
          <w:tcPr>
            <w:tcW w:w="3549" w:type="dxa"/>
          </w:tcPr>
          <w:p w14:paraId="23185060" w14:textId="6ECD9390" w:rsidR="003329EF" w:rsidRDefault="003329EF" w:rsidP="0096166B">
            <w:pPr>
              <w:pStyle w:val="NoSpacing"/>
              <w:framePr w:hSpace="0" w:wrap="auto" w:vAnchor="margin" w:hAnchor="text" w:yAlign="inline"/>
            </w:pPr>
            <w:r>
              <w:t>icontact:hasAddress</w:t>
            </w:r>
          </w:p>
        </w:tc>
        <w:tc>
          <w:tcPr>
            <w:tcW w:w="3798" w:type="dxa"/>
          </w:tcPr>
          <w:p w14:paraId="76D0309D" w14:textId="58DB4320" w:rsidR="003329EF" w:rsidRPr="003073EE" w:rsidRDefault="003329EF" w:rsidP="0096166B">
            <w:pPr>
              <w:pStyle w:val="NoSpacing"/>
              <w:framePr w:hSpace="0" w:wrap="auto" w:vAnchor="margin" w:hAnchor="text" w:yAlign="inline"/>
            </w:pPr>
            <w:r>
              <w:t>only contact:Address</w:t>
            </w:r>
          </w:p>
        </w:tc>
      </w:tr>
      <w:tr w:rsidR="003329EF" w14:paraId="18021E5A" w14:textId="77777777" w:rsidTr="0096166B">
        <w:trPr>
          <w:cantSplit/>
        </w:trPr>
        <w:tc>
          <w:tcPr>
            <w:tcW w:w="2003" w:type="dxa"/>
            <w:vMerge/>
          </w:tcPr>
          <w:p w14:paraId="4A8E8534" w14:textId="77777777" w:rsidR="003329EF" w:rsidRDefault="003329EF" w:rsidP="0096166B">
            <w:pPr>
              <w:pStyle w:val="NoSpacing"/>
              <w:framePr w:hSpace="0" w:wrap="auto" w:vAnchor="margin" w:hAnchor="text" w:yAlign="inline"/>
            </w:pPr>
          </w:p>
        </w:tc>
        <w:tc>
          <w:tcPr>
            <w:tcW w:w="3549" w:type="dxa"/>
          </w:tcPr>
          <w:p w14:paraId="5898EBB0" w14:textId="1A0054BE" w:rsidR="003329EF" w:rsidRDefault="003329EF" w:rsidP="0096166B">
            <w:pPr>
              <w:pStyle w:val="NoSpacing"/>
              <w:framePr w:hSpace="0" w:wrap="auto" w:vAnchor="margin" w:hAnchor="text" w:yAlign="inline"/>
            </w:pPr>
            <w:r>
              <w:t>icontact:hasOperatingHours</w:t>
            </w:r>
          </w:p>
        </w:tc>
        <w:tc>
          <w:tcPr>
            <w:tcW w:w="3798" w:type="dxa"/>
          </w:tcPr>
          <w:p w14:paraId="7D96A9EF" w14:textId="65C4B9E4" w:rsidR="003329EF" w:rsidRDefault="003329EF" w:rsidP="0096166B">
            <w:pPr>
              <w:pStyle w:val="NoSpacing"/>
              <w:framePr w:hSpace="0" w:wrap="auto" w:vAnchor="margin" w:hAnchor="text" w:yAlign="inline"/>
            </w:pPr>
            <w:r>
              <w:t>only rec:HoursOfOperation</w:t>
            </w:r>
          </w:p>
        </w:tc>
      </w:tr>
      <w:tr w:rsidR="003329EF" w14:paraId="709E361E" w14:textId="77777777" w:rsidTr="0096166B">
        <w:trPr>
          <w:cantSplit/>
        </w:trPr>
        <w:tc>
          <w:tcPr>
            <w:tcW w:w="2003" w:type="dxa"/>
            <w:vMerge/>
          </w:tcPr>
          <w:p w14:paraId="65321F48" w14:textId="77777777" w:rsidR="003329EF" w:rsidRDefault="003329EF" w:rsidP="0096166B">
            <w:pPr>
              <w:pStyle w:val="NoSpacing"/>
              <w:framePr w:hSpace="0" w:wrap="auto" w:vAnchor="margin" w:hAnchor="text" w:yAlign="inline"/>
            </w:pPr>
          </w:p>
        </w:tc>
        <w:tc>
          <w:tcPr>
            <w:tcW w:w="3549" w:type="dxa"/>
          </w:tcPr>
          <w:p w14:paraId="4EE7093D" w14:textId="008F2340" w:rsidR="003329EF" w:rsidRDefault="003329EF" w:rsidP="0096166B">
            <w:pPr>
              <w:pStyle w:val="NoSpacing"/>
              <w:framePr w:hSpace="0" w:wrap="auto" w:vAnchor="margin" w:hAnchor="text" w:yAlign="inline"/>
            </w:pPr>
            <w:r>
              <w:t>icontact:hasTelephone</w:t>
            </w:r>
          </w:p>
        </w:tc>
        <w:tc>
          <w:tcPr>
            <w:tcW w:w="3798" w:type="dxa"/>
          </w:tcPr>
          <w:p w14:paraId="105A3B36" w14:textId="0E47F597" w:rsidR="003329EF" w:rsidRDefault="003329EF" w:rsidP="0096166B">
            <w:pPr>
              <w:pStyle w:val="NoSpacing"/>
              <w:framePr w:hSpace="0" w:wrap="auto" w:vAnchor="margin" w:hAnchor="text" w:yAlign="inline"/>
            </w:pPr>
            <w:r>
              <w:t>only icontact:PhoneNumber</w:t>
            </w:r>
          </w:p>
        </w:tc>
      </w:tr>
      <w:tr w:rsidR="001D7CBC" w14:paraId="5B7E2CBF" w14:textId="77777777" w:rsidTr="0096166B">
        <w:trPr>
          <w:cantSplit/>
        </w:trPr>
        <w:tc>
          <w:tcPr>
            <w:tcW w:w="2003" w:type="dxa"/>
            <w:vMerge w:val="restart"/>
          </w:tcPr>
          <w:p w14:paraId="7AEA5E00" w14:textId="12877F92" w:rsidR="001D7CBC" w:rsidRDefault="001D7CBC" w:rsidP="0096166B">
            <w:pPr>
              <w:pStyle w:val="NoSpacing"/>
              <w:framePr w:hSpace="0" w:wrap="auto" w:vAnchor="margin" w:hAnchor="text" w:yAlign="inline"/>
            </w:pPr>
            <w:r>
              <w:t>ParkingSpace</w:t>
            </w:r>
          </w:p>
        </w:tc>
        <w:tc>
          <w:tcPr>
            <w:tcW w:w="3549" w:type="dxa"/>
          </w:tcPr>
          <w:p w14:paraId="0C250CBB" w14:textId="70746069" w:rsidR="001D7CBC" w:rsidRDefault="001D7CBC" w:rsidP="0096166B">
            <w:pPr>
              <w:pStyle w:val="NoSpacing"/>
              <w:framePr w:hSpace="0" w:wrap="auto" w:vAnchor="margin" w:hAnchor="text" w:yAlign="inline"/>
            </w:pPr>
            <w:r>
              <w:t>subclassOf</w:t>
            </w:r>
          </w:p>
        </w:tc>
        <w:tc>
          <w:tcPr>
            <w:tcW w:w="3798" w:type="dxa"/>
          </w:tcPr>
          <w:p w14:paraId="0466169D" w14:textId="3BA396A7" w:rsidR="001D7CBC" w:rsidRDefault="001D7CBC" w:rsidP="0096166B">
            <w:pPr>
              <w:pStyle w:val="NoSpacing"/>
              <w:framePr w:hSpace="0" w:wrap="auto" w:vAnchor="margin" w:hAnchor="text" w:yAlign="inline"/>
            </w:pPr>
            <w:r>
              <w:t>ParkingArea</w:t>
            </w:r>
          </w:p>
        </w:tc>
      </w:tr>
      <w:tr w:rsidR="001D7CBC" w14:paraId="7B29EDCD" w14:textId="77777777" w:rsidTr="0096166B">
        <w:trPr>
          <w:cantSplit/>
        </w:trPr>
        <w:tc>
          <w:tcPr>
            <w:tcW w:w="2003" w:type="dxa"/>
            <w:vMerge/>
          </w:tcPr>
          <w:p w14:paraId="259C5D0F" w14:textId="77777777" w:rsidR="001D7CBC" w:rsidRDefault="001D7CBC" w:rsidP="0096166B">
            <w:pPr>
              <w:pStyle w:val="NoSpacing"/>
              <w:framePr w:hSpace="0" w:wrap="auto" w:vAnchor="margin" w:hAnchor="text" w:yAlign="inline"/>
            </w:pPr>
          </w:p>
        </w:tc>
        <w:tc>
          <w:tcPr>
            <w:tcW w:w="3549" w:type="dxa"/>
          </w:tcPr>
          <w:p w14:paraId="7AAAD001" w14:textId="617B3A9B" w:rsidR="001D7CBC" w:rsidRDefault="001D7CBC" w:rsidP="0096166B">
            <w:pPr>
              <w:pStyle w:val="NoSpacing"/>
              <w:framePr w:hSpace="0" w:wrap="auto" w:vAnchor="margin" w:hAnchor="text" w:yAlign="inline"/>
            </w:pPr>
            <w:r>
              <w:t>hasVehicleCapacity</w:t>
            </w:r>
          </w:p>
        </w:tc>
        <w:tc>
          <w:tcPr>
            <w:tcW w:w="3798" w:type="dxa"/>
          </w:tcPr>
          <w:p w14:paraId="05FAA21D" w14:textId="600DCC1B" w:rsidR="001D7CBC" w:rsidRDefault="001D7CBC" w:rsidP="0096166B">
            <w:pPr>
              <w:pStyle w:val="NoSpacing"/>
              <w:framePr w:hSpace="0" w:wrap="auto" w:vAnchor="margin" w:hAnchor="text" w:yAlign="inline"/>
            </w:pPr>
            <w:r>
              <w:t>some (om:hasValue some ( om:has_numerical_value value 1))</w:t>
            </w:r>
          </w:p>
        </w:tc>
      </w:tr>
      <w:tr w:rsidR="001D7CBC" w14:paraId="644417F4" w14:textId="77777777" w:rsidTr="0096166B">
        <w:trPr>
          <w:cantSplit/>
        </w:trPr>
        <w:tc>
          <w:tcPr>
            <w:tcW w:w="2003" w:type="dxa"/>
            <w:vMerge w:val="restart"/>
          </w:tcPr>
          <w:p w14:paraId="06E3B725" w14:textId="1D4CC15F" w:rsidR="001D7CBC" w:rsidRDefault="001D7CBC" w:rsidP="0096166B">
            <w:pPr>
              <w:pStyle w:val="NoSpacing"/>
              <w:framePr w:hSpace="0" w:wrap="auto" w:vAnchor="margin" w:hAnchor="text" w:yAlign="inline"/>
            </w:pPr>
            <w:r>
              <w:t>AccessibleSpace</w:t>
            </w:r>
          </w:p>
        </w:tc>
        <w:tc>
          <w:tcPr>
            <w:tcW w:w="3549" w:type="dxa"/>
          </w:tcPr>
          <w:p w14:paraId="68F5C89A" w14:textId="680128D8" w:rsidR="001D7CBC" w:rsidRDefault="001D7CBC" w:rsidP="0096166B">
            <w:pPr>
              <w:pStyle w:val="NoSpacing"/>
              <w:framePr w:hSpace="0" w:wrap="auto" w:vAnchor="margin" w:hAnchor="text" w:yAlign="inline"/>
            </w:pPr>
            <w:r>
              <w:t>subclassOf</w:t>
            </w:r>
          </w:p>
        </w:tc>
        <w:tc>
          <w:tcPr>
            <w:tcW w:w="3798" w:type="dxa"/>
          </w:tcPr>
          <w:p w14:paraId="381DA4B2" w14:textId="0F88CF39" w:rsidR="001D7CBC" w:rsidRDefault="001D7CBC" w:rsidP="0096166B">
            <w:pPr>
              <w:pStyle w:val="NoSpacing"/>
              <w:framePr w:hSpace="0" w:wrap="auto" w:vAnchor="margin" w:hAnchor="text" w:yAlign="inline"/>
            </w:pPr>
            <w:r>
              <w:t>ParkingSpace</w:t>
            </w:r>
          </w:p>
        </w:tc>
      </w:tr>
      <w:tr w:rsidR="001D7CBC" w14:paraId="1FE9C8A4" w14:textId="77777777" w:rsidTr="0096166B">
        <w:trPr>
          <w:cantSplit/>
        </w:trPr>
        <w:tc>
          <w:tcPr>
            <w:tcW w:w="2003" w:type="dxa"/>
            <w:vMerge/>
          </w:tcPr>
          <w:p w14:paraId="7AB0F3F3" w14:textId="77777777" w:rsidR="001D7CBC" w:rsidRDefault="001D7CBC" w:rsidP="0096166B">
            <w:pPr>
              <w:pStyle w:val="NoSpacing"/>
              <w:framePr w:hSpace="0" w:wrap="auto" w:vAnchor="margin" w:hAnchor="text" w:yAlign="inline"/>
            </w:pPr>
          </w:p>
        </w:tc>
        <w:tc>
          <w:tcPr>
            <w:tcW w:w="3549" w:type="dxa"/>
          </w:tcPr>
          <w:p w14:paraId="718BA44A" w14:textId="6299A636" w:rsidR="001D7CBC" w:rsidRDefault="001D7CBC" w:rsidP="0096166B">
            <w:pPr>
              <w:pStyle w:val="NoSpacing"/>
              <w:framePr w:hSpace="0" w:wrap="auto" w:vAnchor="margin" w:hAnchor="text" w:yAlign="inline"/>
            </w:pPr>
            <w:r>
              <w:t>hasParkingPolicy</w:t>
            </w:r>
          </w:p>
        </w:tc>
        <w:tc>
          <w:tcPr>
            <w:tcW w:w="3798" w:type="dxa"/>
          </w:tcPr>
          <w:p w14:paraId="152AA432" w14:textId="3B8A4899" w:rsidR="001D7CBC" w:rsidRDefault="001D7CBC" w:rsidP="0096166B">
            <w:pPr>
              <w:pStyle w:val="NoSpacing"/>
              <w:framePr w:hSpace="0" w:wrap="auto" w:vAnchor="margin" w:hAnchor="text" w:yAlign="inline"/>
            </w:pPr>
            <w:r>
              <w:t>only AccessibilityParkingPolicy (to define)</w:t>
            </w:r>
          </w:p>
        </w:tc>
      </w:tr>
      <w:tr w:rsidR="001D7CBC" w14:paraId="6C8E04C8" w14:textId="77777777" w:rsidTr="0096166B">
        <w:trPr>
          <w:cantSplit/>
        </w:trPr>
        <w:tc>
          <w:tcPr>
            <w:tcW w:w="2003" w:type="dxa"/>
            <w:vMerge w:val="restart"/>
          </w:tcPr>
          <w:p w14:paraId="2C554C5A" w14:textId="1F5A587B" w:rsidR="001D7CBC" w:rsidRDefault="001D7CBC" w:rsidP="0096166B">
            <w:pPr>
              <w:pStyle w:val="NoSpacing"/>
              <w:framePr w:hSpace="0" w:wrap="auto" w:vAnchor="margin" w:hAnchor="text" w:yAlign="inline"/>
            </w:pPr>
            <w:r>
              <w:t>EVSpace</w:t>
            </w:r>
          </w:p>
        </w:tc>
        <w:tc>
          <w:tcPr>
            <w:tcW w:w="3549" w:type="dxa"/>
          </w:tcPr>
          <w:p w14:paraId="5F5ED217" w14:textId="0E826EA3" w:rsidR="001D7CBC" w:rsidRDefault="001D7CBC" w:rsidP="0096166B">
            <w:pPr>
              <w:pStyle w:val="NoSpacing"/>
              <w:framePr w:hSpace="0" w:wrap="auto" w:vAnchor="margin" w:hAnchor="text" w:yAlign="inline"/>
            </w:pPr>
            <w:r>
              <w:t>subclassOf</w:t>
            </w:r>
          </w:p>
        </w:tc>
        <w:tc>
          <w:tcPr>
            <w:tcW w:w="3798" w:type="dxa"/>
          </w:tcPr>
          <w:p w14:paraId="53AE9B70" w14:textId="3CDB2E25" w:rsidR="001D7CBC" w:rsidRDefault="001D7CBC" w:rsidP="0096166B">
            <w:pPr>
              <w:pStyle w:val="NoSpacing"/>
              <w:framePr w:hSpace="0" w:wrap="auto" w:vAnchor="margin" w:hAnchor="text" w:yAlign="inline"/>
            </w:pPr>
            <w:r>
              <w:t>ParkingSpace</w:t>
            </w:r>
          </w:p>
        </w:tc>
      </w:tr>
      <w:tr w:rsidR="001D7CBC" w14:paraId="7DFE3BE5" w14:textId="77777777" w:rsidTr="0096166B">
        <w:trPr>
          <w:cantSplit/>
        </w:trPr>
        <w:tc>
          <w:tcPr>
            <w:tcW w:w="2003" w:type="dxa"/>
            <w:vMerge/>
          </w:tcPr>
          <w:p w14:paraId="29DB3E9F" w14:textId="77777777" w:rsidR="001D7CBC" w:rsidRDefault="001D7CBC" w:rsidP="0096166B">
            <w:pPr>
              <w:pStyle w:val="NoSpacing"/>
              <w:framePr w:hSpace="0" w:wrap="auto" w:vAnchor="margin" w:hAnchor="text" w:yAlign="inline"/>
            </w:pPr>
          </w:p>
        </w:tc>
        <w:tc>
          <w:tcPr>
            <w:tcW w:w="3549" w:type="dxa"/>
          </w:tcPr>
          <w:p w14:paraId="5AFE176D" w14:textId="4BD45404" w:rsidR="001D7CBC" w:rsidRDefault="001D7CBC" w:rsidP="0096166B">
            <w:pPr>
              <w:pStyle w:val="NoSpacing"/>
              <w:framePr w:hSpace="0" w:wrap="auto" w:vAnchor="margin" w:hAnchor="text" w:yAlign="inline"/>
            </w:pPr>
            <w:r>
              <w:t>hasParkingPolicy</w:t>
            </w:r>
          </w:p>
        </w:tc>
        <w:tc>
          <w:tcPr>
            <w:tcW w:w="3798" w:type="dxa"/>
          </w:tcPr>
          <w:p w14:paraId="60D59D3E" w14:textId="2BA80322" w:rsidR="001D7CBC" w:rsidRDefault="001D7CBC" w:rsidP="0096166B">
            <w:pPr>
              <w:pStyle w:val="NoSpacing"/>
              <w:framePr w:hSpace="0" w:wrap="auto" w:vAnchor="margin" w:hAnchor="text" w:yAlign="inline"/>
            </w:pPr>
            <w:r>
              <w:t>only EVParkingPolicty (to define)</w:t>
            </w:r>
          </w:p>
        </w:tc>
      </w:tr>
      <w:tr w:rsidR="001D7CBC" w14:paraId="77854632" w14:textId="77777777" w:rsidTr="0096166B">
        <w:trPr>
          <w:cantSplit/>
        </w:trPr>
        <w:tc>
          <w:tcPr>
            <w:tcW w:w="2003" w:type="dxa"/>
          </w:tcPr>
          <w:p w14:paraId="367DDAD1" w14:textId="4EE2D5AA" w:rsidR="001D7CBC" w:rsidRDefault="001D7CBC" w:rsidP="0096166B">
            <w:pPr>
              <w:pStyle w:val="NoSpacing"/>
              <w:framePr w:hSpace="0" w:wrap="auto" w:vAnchor="margin" w:hAnchor="text" w:yAlign="inline"/>
            </w:pPr>
            <w:r>
              <w:t>ParkingService</w:t>
            </w:r>
          </w:p>
        </w:tc>
        <w:tc>
          <w:tcPr>
            <w:tcW w:w="3549" w:type="dxa"/>
          </w:tcPr>
          <w:p w14:paraId="154053E1" w14:textId="6F2BAB01" w:rsidR="001D7CBC" w:rsidRDefault="001D7CBC" w:rsidP="0096166B">
            <w:pPr>
              <w:pStyle w:val="NoSpacing"/>
              <w:framePr w:hSpace="0" w:wrap="auto" w:vAnchor="margin" w:hAnchor="text" w:yAlign="inline"/>
            </w:pPr>
            <w:r>
              <w:t>*may be defined in greater detail in the future</w:t>
            </w:r>
          </w:p>
        </w:tc>
        <w:tc>
          <w:tcPr>
            <w:tcW w:w="3798" w:type="dxa"/>
          </w:tcPr>
          <w:p w14:paraId="5FDE8AF2" w14:textId="77777777" w:rsidR="001D7CBC" w:rsidRDefault="001D7CBC" w:rsidP="0096166B">
            <w:pPr>
              <w:pStyle w:val="NoSpacing"/>
              <w:framePr w:hSpace="0" w:wrap="auto" w:vAnchor="margin" w:hAnchor="text" w:yAlign="inline"/>
            </w:pPr>
          </w:p>
        </w:tc>
      </w:tr>
      <w:tr w:rsidR="001D7CBC" w14:paraId="55A46C2F" w14:textId="77777777" w:rsidTr="0096166B">
        <w:trPr>
          <w:cantSplit/>
        </w:trPr>
        <w:tc>
          <w:tcPr>
            <w:tcW w:w="2003" w:type="dxa"/>
          </w:tcPr>
          <w:p w14:paraId="3C70531B" w14:textId="1FD7251D" w:rsidR="001D7CBC" w:rsidRDefault="001D7CBC" w:rsidP="0096166B">
            <w:pPr>
              <w:pStyle w:val="NoSpacing"/>
              <w:framePr w:hSpace="0" w:wrap="auto" w:vAnchor="margin" w:hAnchor="text" w:yAlign="inline"/>
            </w:pPr>
            <w:r>
              <w:t>Valet</w:t>
            </w:r>
          </w:p>
        </w:tc>
        <w:tc>
          <w:tcPr>
            <w:tcW w:w="3549" w:type="dxa"/>
          </w:tcPr>
          <w:p w14:paraId="3C30F8CB" w14:textId="22A37067" w:rsidR="001D7CBC" w:rsidRDefault="001D7CBC" w:rsidP="0096166B">
            <w:pPr>
              <w:pStyle w:val="NoSpacing"/>
              <w:framePr w:hSpace="0" w:wrap="auto" w:vAnchor="margin" w:hAnchor="text" w:yAlign="inline"/>
            </w:pPr>
            <w:r>
              <w:t>subclassOf</w:t>
            </w:r>
          </w:p>
        </w:tc>
        <w:tc>
          <w:tcPr>
            <w:tcW w:w="3798" w:type="dxa"/>
          </w:tcPr>
          <w:p w14:paraId="3DC55040" w14:textId="731BE865" w:rsidR="001D7CBC" w:rsidRDefault="001D7CBC" w:rsidP="0096166B">
            <w:pPr>
              <w:pStyle w:val="NoSpacing"/>
              <w:framePr w:hSpace="0" w:wrap="auto" w:vAnchor="margin" w:hAnchor="text" w:yAlign="inline"/>
            </w:pPr>
            <w:r>
              <w:t>ParkingService</w:t>
            </w:r>
          </w:p>
        </w:tc>
      </w:tr>
      <w:tr w:rsidR="001D7CBC" w14:paraId="6FCC04C4" w14:textId="77777777" w:rsidTr="0096166B">
        <w:trPr>
          <w:cantSplit/>
        </w:trPr>
        <w:tc>
          <w:tcPr>
            <w:tcW w:w="2003" w:type="dxa"/>
          </w:tcPr>
          <w:p w14:paraId="6F9D7B72" w14:textId="00DFD25C" w:rsidR="001D7CBC" w:rsidRDefault="001D7CBC" w:rsidP="0096166B">
            <w:pPr>
              <w:pStyle w:val="NoSpacing"/>
              <w:framePr w:hSpace="0" w:wrap="auto" w:vAnchor="margin" w:hAnchor="text" w:yAlign="inline"/>
            </w:pPr>
            <w:r>
              <w:t>Carwash</w:t>
            </w:r>
          </w:p>
        </w:tc>
        <w:tc>
          <w:tcPr>
            <w:tcW w:w="3549" w:type="dxa"/>
          </w:tcPr>
          <w:p w14:paraId="0795B15D" w14:textId="2595D057" w:rsidR="001D7CBC" w:rsidRDefault="001D7CBC" w:rsidP="0096166B">
            <w:pPr>
              <w:pStyle w:val="NoSpacing"/>
              <w:framePr w:hSpace="0" w:wrap="auto" w:vAnchor="margin" w:hAnchor="text" w:yAlign="inline"/>
            </w:pPr>
            <w:r>
              <w:t>subclassOf</w:t>
            </w:r>
          </w:p>
        </w:tc>
        <w:tc>
          <w:tcPr>
            <w:tcW w:w="3798" w:type="dxa"/>
          </w:tcPr>
          <w:p w14:paraId="14C1F476" w14:textId="7F6666EE" w:rsidR="001D7CBC" w:rsidRDefault="001D7CBC" w:rsidP="0096166B">
            <w:pPr>
              <w:pStyle w:val="NoSpacing"/>
              <w:framePr w:hSpace="0" w:wrap="auto" w:vAnchor="margin" w:hAnchor="text" w:yAlign="inline"/>
            </w:pPr>
            <w:r>
              <w:t>ParkingService</w:t>
            </w:r>
          </w:p>
        </w:tc>
      </w:tr>
      <w:tr w:rsidR="001D7CBC" w14:paraId="6A257D94" w14:textId="77777777" w:rsidTr="0096166B">
        <w:trPr>
          <w:cantSplit/>
        </w:trPr>
        <w:tc>
          <w:tcPr>
            <w:tcW w:w="2003" w:type="dxa"/>
            <w:vMerge w:val="restart"/>
          </w:tcPr>
          <w:p w14:paraId="2F6D8BD1" w14:textId="77777777" w:rsidR="001D7CBC" w:rsidRDefault="001D7CBC" w:rsidP="0096166B">
            <w:pPr>
              <w:pStyle w:val="NoSpacing"/>
              <w:framePr w:hSpace="0" w:wrap="auto" w:vAnchor="margin" w:hAnchor="text" w:yAlign="inline"/>
            </w:pPr>
            <w:r>
              <w:lastRenderedPageBreak/>
              <w:t>ParkingPolicy</w:t>
            </w:r>
          </w:p>
        </w:tc>
        <w:tc>
          <w:tcPr>
            <w:tcW w:w="3549" w:type="dxa"/>
          </w:tcPr>
          <w:p w14:paraId="1899902B" w14:textId="77777777" w:rsidR="001D7CBC" w:rsidRDefault="001D7CBC" w:rsidP="0096166B">
            <w:pPr>
              <w:pStyle w:val="NoSpacing"/>
              <w:framePr w:hSpace="0" w:wrap="auto" w:vAnchor="margin" w:hAnchor="text" w:yAlign="inline"/>
            </w:pPr>
            <w:r>
              <w:t>hasParkingRate</w:t>
            </w:r>
          </w:p>
        </w:tc>
        <w:tc>
          <w:tcPr>
            <w:tcW w:w="3798" w:type="dxa"/>
          </w:tcPr>
          <w:p w14:paraId="563C80C9" w14:textId="77777777" w:rsidR="001D7CBC" w:rsidRDefault="001D7CBC" w:rsidP="0096166B">
            <w:pPr>
              <w:pStyle w:val="NoSpacing"/>
              <w:framePr w:hSpace="0" w:wrap="auto" w:vAnchor="margin" w:hAnchor="text" w:yAlign="inline"/>
            </w:pPr>
            <w:r>
              <w:t>only ParkingRate</w:t>
            </w:r>
          </w:p>
        </w:tc>
      </w:tr>
      <w:tr w:rsidR="001D7CBC" w14:paraId="27A17EA1" w14:textId="77777777" w:rsidTr="0096166B">
        <w:trPr>
          <w:cantSplit/>
        </w:trPr>
        <w:tc>
          <w:tcPr>
            <w:tcW w:w="2003" w:type="dxa"/>
            <w:vMerge/>
          </w:tcPr>
          <w:p w14:paraId="3B4F7972" w14:textId="77777777" w:rsidR="001D7CBC" w:rsidRDefault="001D7CBC" w:rsidP="0096166B">
            <w:pPr>
              <w:pStyle w:val="NoSpacing"/>
              <w:framePr w:hSpace="0" w:wrap="auto" w:vAnchor="margin" w:hAnchor="text" w:yAlign="inline"/>
            </w:pPr>
          </w:p>
        </w:tc>
        <w:tc>
          <w:tcPr>
            <w:tcW w:w="3549" w:type="dxa"/>
          </w:tcPr>
          <w:p w14:paraId="72F2ECB8" w14:textId="77777777" w:rsidR="001D7CBC" w:rsidRDefault="001D7CBC" w:rsidP="0096166B">
            <w:pPr>
              <w:pStyle w:val="NoSpacing"/>
              <w:framePr w:hSpace="0" w:wrap="auto" w:vAnchor="margin" w:hAnchor="text" w:yAlign="inline"/>
            </w:pPr>
            <w:r>
              <w:t>maxDuration</w:t>
            </w:r>
          </w:p>
        </w:tc>
        <w:tc>
          <w:tcPr>
            <w:tcW w:w="3798" w:type="dxa"/>
          </w:tcPr>
          <w:p w14:paraId="6C7034AB" w14:textId="4C1EB989" w:rsidR="001D7CBC" w:rsidRDefault="001D7CBC" w:rsidP="0096166B">
            <w:pPr>
              <w:pStyle w:val="NoSpacing"/>
              <w:framePr w:hSpace="0" w:wrap="auto" w:vAnchor="margin" w:hAnchor="text" w:yAlign="inline"/>
            </w:pPr>
            <w:r>
              <w:t>only time:DurationDescription</w:t>
            </w:r>
          </w:p>
        </w:tc>
      </w:tr>
      <w:tr w:rsidR="001D7CBC" w14:paraId="7EE0DB5B" w14:textId="77777777" w:rsidTr="0096166B">
        <w:trPr>
          <w:cantSplit/>
        </w:trPr>
        <w:tc>
          <w:tcPr>
            <w:tcW w:w="2003" w:type="dxa"/>
            <w:vMerge/>
          </w:tcPr>
          <w:p w14:paraId="7983BFBA" w14:textId="77777777" w:rsidR="001D7CBC" w:rsidRDefault="001D7CBC" w:rsidP="0096166B">
            <w:pPr>
              <w:pStyle w:val="NoSpacing"/>
              <w:framePr w:hSpace="0" w:wrap="auto" w:vAnchor="margin" w:hAnchor="text" w:yAlign="inline"/>
            </w:pPr>
          </w:p>
        </w:tc>
        <w:tc>
          <w:tcPr>
            <w:tcW w:w="3549" w:type="dxa"/>
          </w:tcPr>
          <w:p w14:paraId="4E5F2939" w14:textId="67C8DAC0" w:rsidR="001D7CBC" w:rsidRDefault="00A77D71" w:rsidP="0096166B">
            <w:pPr>
              <w:pStyle w:val="NoSpacing"/>
              <w:framePr w:hSpace="0" w:wrap="auto" w:vAnchor="margin" w:hAnchor="text" w:yAlign="inline"/>
            </w:pPr>
            <w:r>
              <w:t>applies</w:t>
            </w:r>
            <w:r w:rsidR="006568C6">
              <w:t>During</w:t>
            </w:r>
          </w:p>
        </w:tc>
        <w:tc>
          <w:tcPr>
            <w:tcW w:w="3798" w:type="dxa"/>
          </w:tcPr>
          <w:p w14:paraId="33BD43DA" w14:textId="0DCE52AB" w:rsidR="001D7CBC" w:rsidRDefault="001D7CBC" w:rsidP="0096166B">
            <w:pPr>
              <w:pStyle w:val="NoSpacing"/>
              <w:framePr w:hSpace="0" w:wrap="auto" w:vAnchor="margin" w:hAnchor="text" w:yAlign="inline"/>
            </w:pPr>
            <w:r>
              <w:t xml:space="preserve">only </w:t>
            </w:r>
            <w:r w:rsidR="006568C6">
              <w:t>contact:HoursOfOperation</w:t>
            </w:r>
          </w:p>
        </w:tc>
      </w:tr>
      <w:tr w:rsidR="001D7CBC" w14:paraId="7AA24ACE" w14:textId="77777777" w:rsidTr="0096166B">
        <w:trPr>
          <w:cantSplit/>
        </w:trPr>
        <w:tc>
          <w:tcPr>
            <w:tcW w:w="2003" w:type="dxa"/>
            <w:vMerge/>
          </w:tcPr>
          <w:p w14:paraId="64FA05B3" w14:textId="77777777" w:rsidR="001D7CBC" w:rsidRDefault="001D7CBC" w:rsidP="0096166B">
            <w:pPr>
              <w:pStyle w:val="NoSpacing"/>
              <w:framePr w:hSpace="0" w:wrap="auto" w:vAnchor="margin" w:hAnchor="text" w:yAlign="inline"/>
            </w:pPr>
          </w:p>
        </w:tc>
        <w:tc>
          <w:tcPr>
            <w:tcW w:w="3549" w:type="dxa"/>
          </w:tcPr>
          <w:p w14:paraId="66B985A8" w14:textId="3F1CB619" w:rsidR="001D7CBC" w:rsidRDefault="001D7CBC" w:rsidP="0096166B">
            <w:pPr>
              <w:pStyle w:val="NoSpacing"/>
              <w:framePr w:hSpace="0" w:wrap="auto" w:vAnchor="margin" w:hAnchor="text" w:yAlign="inline"/>
            </w:pPr>
            <w:r>
              <w:t>appliesTo</w:t>
            </w:r>
          </w:p>
        </w:tc>
        <w:tc>
          <w:tcPr>
            <w:tcW w:w="3798" w:type="dxa"/>
          </w:tcPr>
          <w:p w14:paraId="764971DE" w14:textId="723CFB8E" w:rsidR="001D7CBC" w:rsidRDefault="001D7CBC" w:rsidP="0096166B">
            <w:pPr>
              <w:pStyle w:val="NoSpacing"/>
              <w:framePr w:hSpace="0" w:wrap="auto" w:vAnchor="margin" w:hAnchor="text" w:yAlign="inline"/>
            </w:pPr>
            <w:r>
              <w:t>only person:Person</w:t>
            </w:r>
          </w:p>
        </w:tc>
      </w:tr>
      <w:tr w:rsidR="001D7CBC" w14:paraId="22D4E5A0" w14:textId="77777777" w:rsidTr="0096166B">
        <w:trPr>
          <w:cantSplit/>
        </w:trPr>
        <w:tc>
          <w:tcPr>
            <w:tcW w:w="2003" w:type="dxa"/>
            <w:vMerge/>
          </w:tcPr>
          <w:p w14:paraId="2580D33D" w14:textId="77777777" w:rsidR="001D7CBC" w:rsidRDefault="001D7CBC" w:rsidP="0096166B">
            <w:pPr>
              <w:pStyle w:val="NoSpacing"/>
              <w:framePr w:hSpace="0" w:wrap="auto" w:vAnchor="margin" w:hAnchor="text" w:yAlign="inline"/>
            </w:pPr>
          </w:p>
        </w:tc>
        <w:tc>
          <w:tcPr>
            <w:tcW w:w="3549" w:type="dxa"/>
          </w:tcPr>
          <w:p w14:paraId="5A3482E8" w14:textId="5C79E857" w:rsidR="001D7CBC" w:rsidRDefault="001D7CBC" w:rsidP="0096166B">
            <w:pPr>
              <w:pStyle w:val="NoSpacing"/>
              <w:framePr w:hSpace="0" w:wrap="auto" w:vAnchor="margin" w:hAnchor="text" w:yAlign="inline"/>
            </w:pPr>
            <w:r>
              <w:t>appliesFor</w:t>
            </w:r>
          </w:p>
        </w:tc>
        <w:tc>
          <w:tcPr>
            <w:tcW w:w="3798" w:type="dxa"/>
          </w:tcPr>
          <w:p w14:paraId="2B8EDD84" w14:textId="707CE285" w:rsidR="001D7CBC" w:rsidRDefault="001D7CBC" w:rsidP="0096166B">
            <w:pPr>
              <w:pStyle w:val="NoSpacing"/>
              <w:framePr w:hSpace="0" w:wrap="auto" w:vAnchor="margin" w:hAnchor="text" w:yAlign="inline"/>
            </w:pPr>
            <w:r>
              <w:t>only vehicle:Vehicle</w:t>
            </w:r>
          </w:p>
        </w:tc>
      </w:tr>
      <w:tr w:rsidR="001D7CBC" w14:paraId="77B128EF" w14:textId="77777777" w:rsidTr="0096166B">
        <w:trPr>
          <w:cantSplit/>
        </w:trPr>
        <w:tc>
          <w:tcPr>
            <w:tcW w:w="2003" w:type="dxa"/>
            <w:vMerge/>
          </w:tcPr>
          <w:p w14:paraId="1DC53134" w14:textId="77777777" w:rsidR="001D7CBC" w:rsidRDefault="001D7CBC" w:rsidP="0096166B">
            <w:pPr>
              <w:pStyle w:val="NoSpacing"/>
              <w:framePr w:hSpace="0" w:wrap="auto" w:vAnchor="margin" w:hAnchor="text" w:yAlign="inline"/>
            </w:pPr>
          </w:p>
        </w:tc>
        <w:tc>
          <w:tcPr>
            <w:tcW w:w="3549" w:type="dxa"/>
          </w:tcPr>
          <w:p w14:paraId="30FD5AF4" w14:textId="627C4E9D" w:rsidR="001D7CBC" w:rsidRDefault="001D7CBC" w:rsidP="0096166B">
            <w:pPr>
              <w:pStyle w:val="NoSpacing"/>
              <w:framePr w:hSpace="0" w:wrap="auto" w:vAnchor="margin" w:hAnchor="text" w:yAlign="inline"/>
            </w:pPr>
            <w:r>
              <w:t>hasGracePeriod</w:t>
            </w:r>
          </w:p>
        </w:tc>
        <w:tc>
          <w:tcPr>
            <w:tcW w:w="3798" w:type="dxa"/>
          </w:tcPr>
          <w:p w14:paraId="02970BED" w14:textId="55E0BC45" w:rsidR="001D7CBC" w:rsidRDefault="001D7CBC" w:rsidP="0096166B">
            <w:pPr>
              <w:pStyle w:val="NoSpacing"/>
              <w:framePr w:hSpace="0" w:wrap="auto" w:vAnchor="margin" w:hAnchor="text" w:yAlign="inline"/>
            </w:pPr>
            <w:r>
              <w:t>max 1 time:DurationDescription</w:t>
            </w:r>
          </w:p>
        </w:tc>
      </w:tr>
      <w:tr w:rsidR="001D7CBC" w14:paraId="3DC4784D" w14:textId="77777777" w:rsidTr="0096166B">
        <w:trPr>
          <w:cantSplit/>
        </w:trPr>
        <w:tc>
          <w:tcPr>
            <w:tcW w:w="2003" w:type="dxa"/>
            <w:vMerge/>
          </w:tcPr>
          <w:p w14:paraId="2AA6977E" w14:textId="77777777" w:rsidR="001D7CBC" w:rsidRDefault="001D7CBC" w:rsidP="0096166B">
            <w:pPr>
              <w:pStyle w:val="NoSpacing"/>
              <w:framePr w:hSpace="0" w:wrap="auto" w:vAnchor="margin" w:hAnchor="text" w:yAlign="inline"/>
            </w:pPr>
          </w:p>
        </w:tc>
        <w:tc>
          <w:tcPr>
            <w:tcW w:w="3549" w:type="dxa"/>
          </w:tcPr>
          <w:p w14:paraId="540E988F" w14:textId="34D3E6BB" w:rsidR="001D7CBC" w:rsidRDefault="001D7CBC" w:rsidP="0096166B">
            <w:pPr>
              <w:pStyle w:val="NoSpacing"/>
              <w:framePr w:hSpace="0" w:wrap="auto" w:vAnchor="margin" w:hAnchor="text" w:yAlign="inline"/>
            </w:pPr>
            <w:r>
              <w:t>excludesPublicHoliday</w:t>
            </w:r>
          </w:p>
        </w:tc>
        <w:tc>
          <w:tcPr>
            <w:tcW w:w="3798" w:type="dxa"/>
          </w:tcPr>
          <w:p w14:paraId="4EFF9358" w14:textId="404752F3" w:rsidR="001D7CBC" w:rsidRDefault="001D7CBC" w:rsidP="0096166B">
            <w:pPr>
              <w:pStyle w:val="NoSpacing"/>
              <w:framePr w:hSpace="0" w:wrap="auto" w:vAnchor="margin" w:hAnchor="text" w:yAlign="inline"/>
            </w:pPr>
            <w:r>
              <w:t>exactly 1 xsd:boolean</w:t>
            </w:r>
          </w:p>
        </w:tc>
      </w:tr>
      <w:tr w:rsidR="00025862" w14:paraId="3EAE689E" w14:textId="77777777" w:rsidTr="0096166B">
        <w:trPr>
          <w:cantSplit/>
        </w:trPr>
        <w:tc>
          <w:tcPr>
            <w:tcW w:w="2003" w:type="dxa"/>
            <w:vMerge w:val="restart"/>
          </w:tcPr>
          <w:p w14:paraId="134C381C" w14:textId="77777777" w:rsidR="00025862" w:rsidRDefault="00025862" w:rsidP="0096166B">
            <w:pPr>
              <w:pStyle w:val="NoSpacing"/>
              <w:framePr w:hSpace="0" w:wrap="auto" w:vAnchor="margin" w:hAnchor="text" w:yAlign="inline"/>
            </w:pPr>
            <w:r>
              <w:t>ParkingRate</w:t>
            </w:r>
          </w:p>
        </w:tc>
        <w:tc>
          <w:tcPr>
            <w:tcW w:w="3549" w:type="dxa"/>
          </w:tcPr>
          <w:p w14:paraId="6E113BFF" w14:textId="77777777" w:rsidR="00025862" w:rsidRDefault="00025862" w:rsidP="0096166B">
            <w:pPr>
              <w:pStyle w:val="NoSpacing"/>
              <w:framePr w:hSpace="0" w:wrap="auto" w:vAnchor="margin" w:hAnchor="text" w:yAlign="inline"/>
            </w:pPr>
            <w:r>
              <w:t>hasMonetaryCost</w:t>
            </w:r>
          </w:p>
        </w:tc>
        <w:tc>
          <w:tcPr>
            <w:tcW w:w="3798" w:type="dxa"/>
          </w:tcPr>
          <w:p w14:paraId="26379DD3" w14:textId="5606A570" w:rsidR="00025862" w:rsidRDefault="00025862" w:rsidP="0096166B">
            <w:pPr>
              <w:pStyle w:val="NoSpacing"/>
              <w:framePr w:hSpace="0" w:wrap="auto" w:vAnchor="margin" w:hAnchor="text" w:yAlign="inline"/>
            </w:pPr>
            <w:r>
              <w:t>only om:MonetaryValue</w:t>
            </w:r>
          </w:p>
        </w:tc>
      </w:tr>
      <w:tr w:rsidR="00025862" w14:paraId="290E6A0F" w14:textId="77777777" w:rsidTr="0096166B">
        <w:trPr>
          <w:cantSplit/>
        </w:trPr>
        <w:tc>
          <w:tcPr>
            <w:tcW w:w="2003" w:type="dxa"/>
            <w:vMerge/>
          </w:tcPr>
          <w:p w14:paraId="43F03B62" w14:textId="77777777" w:rsidR="00025862" w:rsidRDefault="00025862" w:rsidP="0096166B">
            <w:pPr>
              <w:pStyle w:val="NoSpacing"/>
              <w:framePr w:hSpace="0" w:wrap="auto" w:vAnchor="margin" w:hAnchor="text" w:yAlign="inline"/>
            </w:pPr>
          </w:p>
        </w:tc>
        <w:tc>
          <w:tcPr>
            <w:tcW w:w="3549" w:type="dxa"/>
          </w:tcPr>
          <w:p w14:paraId="7222EB1A" w14:textId="77777777" w:rsidR="00025862" w:rsidRDefault="00025862" w:rsidP="0096166B">
            <w:pPr>
              <w:pStyle w:val="NoSpacing"/>
              <w:framePr w:hSpace="0" w:wrap="auto" w:vAnchor="margin" w:hAnchor="text" w:yAlign="inline"/>
            </w:pPr>
            <w:r>
              <w:t>forDuration</w:t>
            </w:r>
          </w:p>
        </w:tc>
        <w:tc>
          <w:tcPr>
            <w:tcW w:w="3798" w:type="dxa"/>
          </w:tcPr>
          <w:p w14:paraId="40A22FBE" w14:textId="511A78C7" w:rsidR="00025862" w:rsidRDefault="00025862" w:rsidP="0096166B">
            <w:pPr>
              <w:pStyle w:val="NoSpacing"/>
              <w:framePr w:hSpace="0" w:wrap="auto" w:vAnchor="margin" w:hAnchor="text" w:yAlign="inline"/>
            </w:pPr>
            <w:r>
              <w:t>only time:DurationDescription</w:t>
            </w:r>
          </w:p>
        </w:tc>
      </w:tr>
      <w:tr w:rsidR="00025862" w14:paraId="45607FCA" w14:textId="77777777" w:rsidTr="0096166B">
        <w:trPr>
          <w:cantSplit/>
        </w:trPr>
        <w:tc>
          <w:tcPr>
            <w:tcW w:w="2003" w:type="dxa"/>
            <w:vMerge/>
          </w:tcPr>
          <w:p w14:paraId="290799B7" w14:textId="77777777" w:rsidR="00025862" w:rsidRDefault="00025862" w:rsidP="0096166B">
            <w:pPr>
              <w:pStyle w:val="NoSpacing"/>
              <w:framePr w:hSpace="0" w:wrap="auto" w:vAnchor="margin" w:hAnchor="text" w:yAlign="inline"/>
            </w:pPr>
          </w:p>
        </w:tc>
        <w:tc>
          <w:tcPr>
            <w:tcW w:w="3549" w:type="dxa"/>
          </w:tcPr>
          <w:p w14:paraId="23A0DA46" w14:textId="77777777" w:rsidR="00025862" w:rsidRDefault="00025862" w:rsidP="0096166B">
            <w:pPr>
              <w:pStyle w:val="NoSpacing"/>
              <w:framePr w:hSpace="0" w:wrap="auto" w:vAnchor="margin" w:hAnchor="text" w:yAlign="inline"/>
            </w:pPr>
            <w:r>
              <w:t>hasPayment</w:t>
            </w:r>
          </w:p>
        </w:tc>
        <w:tc>
          <w:tcPr>
            <w:tcW w:w="3798" w:type="dxa"/>
          </w:tcPr>
          <w:p w14:paraId="6CE26C45" w14:textId="77777777" w:rsidR="00025862" w:rsidRDefault="00025862" w:rsidP="0096166B">
            <w:pPr>
              <w:pStyle w:val="NoSpacing"/>
              <w:framePr w:hSpace="0" w:wrap="auto" w:vAnchor="margin" w:hAnchor="text" w:yAlign="inline"/>
            </w:pPr>
            <w:r>
              <w:t>only ParkingPaymentMethod</w:t>
            </w:r>
          </w:p>
        </w:tc>
      </w:tr>
      <w:tr w:rsidR="00025862" w14:paraId="4732B57B" w14:textId="77777777" w:rsidTr="0096166B">
        <w:trPr>
          <w:cantSplit/>
        </w:trPr>
        <w:tc>
          <w:tcPr>
            <w:tcW w:w="2003" w:type="dxa"/>
            <w:vMerge/>
          </w:tcPr>
          <w:p w14:paraId="00DAF968" w14:textId="77777777" w:rsidR="00025862" w:rsidRDefault="00025862" w:rsidP="0096166B">
            <w:pPr>
              <w:pStyle w:val="NoSpacing"/>
              <w:framePr w:hSpace="0" w:wrap="auto" w:vAnchor="margin" w:hAnchor="text" w:yAlign="inline"/>
            </w:pPr>
          </w:p>
        </w:tc>
        <w:tc>
          <w:tcPr>
            <w:tcW w:w="3549" w:type="dxa"/>
          </w:tcPr>
          <w:p w14:paraId="6B9EBC15" w14:textId="7F68F8F6" w:rsidR="00025862" w:rsidRDefault="00025862" w:rsidP="0096166B">
            <w:pPr>
              <w:pStyle w:val="NoSpacing"/>
              <w:framePr w:hSpace="0" w:wrap="auto" w:vAnchor="margin" w:hAnchor="text" w:yAlign="inline"/>
            </w:pPr>
            <w:r>
              <w:t>appliesTo</w:t>
            </w:r>
          </w:p>
        </w:tc>
        <w:tc>
          <w:tcPr>
            <w:tcW w:w="3798" w:type="dxa"/>
          </w:tcPr>
          <w:p w14:paraId="43A25F66" w14:textId="288B7D15" w:rsidR="00025862" w:rsidRDefault="00025862" w:rsidP="0096166B">
            <w:pPr>
              <w:pStyle w:val="NoSpacing"/>
              <w:framePr w:hSpace="0" w:wrap="auto" w:vAnchor="margin" w:hAnchor="text" w:yAlign="inline"/>
            </w:pPr>
            <w:r>
              <w:t>only person:Person</w:t>
            </w:r>
          </w:p>
        </w:tc>
      </w:tr>
      <w:tr w:rsidR="00025862" w14:paraId="33D30661" w14:textId="77777777" w:rsidTr="0096166B">
        <w:trPr>
          <w:cantSplit/>
        </w:trPr>
        <w:tc>
          <w:tcPr>
            <w:tcW w:w="2003" w:type="dxa"/>
            <w:vMerge/>
          </w:tcPr>
          <w:p w14:paraId="5BE600D2" w14:textId="77777777" w:rsidR="00025862" w:rsidRDefault="00025862" w:rsidP="0096166B">
            <w:pPr>
              <w:pStyle w:val="NoSpacing"/>
              <w:framePr w:hSpace="0" w:wrap="auto" w:vAnchor="margin" w:hAnchor="text" w:yAlign="inline"/>
            </w:pPr>
          </w:p>
        </w:tc>
        <w:tc>
          <w:tcPr>
            <w:tcW w:w="3549" w:type="dxa"/>
          </w:tcPr>
          <w:p w14:paraId="21BA4EFC" w14:textId="1C3605A5" w:rsidR="00025862" w:rsidRDefault="00025862" w:rsidP="0096166B">
            <w:pPr>
              <w:pStyle w:val="NoSpacing"/>
              <w:framePr w:hSpace="0" w:wrap="auto" w:vAnchor="margin" w:hAnchor="text" w:yAlign="inline"/>
            </w:pPr>
            <w:r>
              <w:t>min</w:t>
            </w:r>
            <w:r w:rsidR="00CF71F2">
              <w:t>Parking</w:t>
            </w:r>
            <w:r>
              <w:t>Charge</w:t>
            </w:r>
          </w:p>
        </w:tc>
        <w:tc>
          <w:tcPr>
            <w:tcW w:w="3798" w:type="dxa"/>
          </w:tcPr>
          <w:p w14:paraId="0374D319" w14:textId="26466E3E" w:rsidR="00025862" w:rsidRDefault="00025862" w:rsidP="0096166B">
            <w:pPr>
              <w:pStyle w:val="NoSpacing"/>
              <w:framePr w:hSpace="0" w:wrap="auto" w:vAnchor="margin" w:hAnchor="text" w:yAlign="inline"/>
            </w:pPr>
            <w:r>
              <w:t>only (om:MonetaryValue or time:DurationDescription)</w:t>
            </w:r>
          </w:p>
        </w:tc>
      </w:tr>
      <w:tr w:rsidR="00025862" w14:paraId="5338AA53" w14:textId="77777777" w:rsidTr="0096166B">
        <w:trPr>
          <w:cantSplit/>
        </w:trPr>
        <w:tc>
          <w:tcPr>
            <w:tcW w:w="2003" w:type="dxa"/>
            <w:vMerge/>
          </w:tcPr>
          <w:p w14:paraId="222E5275" w14:textId="77777777" w:rsidR="00025862" w:rsidRDefault="00025862" w:rsidP="0096166B">
            <w:pPr>
              <w:pStyle w:val="NoSpacing"/>
              <w:framePr w:hSpace="0" w:wrap="auto" w:vAnchor="margin" w:hAnchor="text" w:yAlign="inline"/>
            </w:pPr>
          </w:p>
        </w:tc>
        <w:tc>
          <w:tcPr>
            <w:tcW w:w="3549" w:type="dxa"/>
          </w:tcPr>
          <w:p w14:paraId="661E232A" w14:textId="01D3C478" w:rsidR="00025862" w:rsidRDefault="00025862" w:rsidP="0096166B">
            <w:pPr>
              <w:pStyle w:val="NoSpacing"/>
              <w:framePr w:hSpace="0" w:wrap="auto" w:vAnchor="margin" w:hAnchor="text" w:yAlign="inline"/>
            </w:pPr>
            <w:r>
              <w:t>max</w:t>
            </w:r>
            <w:r w:rsidR="00261D05">
              <w:t>Parking</w:t>
            </w:r>
            <w:r>
              <w:t>Cost</w:t>
            </w:r>
          </w:p>
        </w:tc>
        <w:tc>
          <w:tcPr>
            <w:tcW w:w="3798" w:type="dxa"/>
          </w:tcPr>
          <w:p w14:paraId="2D37DD7C" w14:textId="7098CC53" w:rsidR="00025862" w:rsidRDefault="00025862" w:rsidP="0096166B">
            <w:pPr>
              <w:pStyle w:val="NoSpacing"/>
              <w:framePr w:hSpace="0" w:wrap="auto" w:vAnchor="margin" w:hAnchor="text" w:yAlign="inline"/>
            </w:pPr>
            <w:r>
              <w:t>only om:MonetaryValue</w:t>
            </w:r>
          </w:p>
        </w:tc>
      </w:tr>
      <w:tr w:rsidR="00292F36" w14:paraId="2B40D23C" w14:textId="77777777" w:rsidTr="0096166B">
        <w:trPr>
          <w:cantSplit/>
        </w:trPr>
        <w:tc>
          <w:tcPr>
            <w:tcW w:w="2003" w:type="dxa"/>
          </w:tcPr>
          <w:p w14:paraId="52D7E4E9" w14:textId="25106F9D" w:rsidR="00292F36" w:rsidRDefault="00292F36" w:rsidP="0096166B">
            <w:pPr>
              <w:pStyle w:val="NoSpacing"/>
              <w:framePr w:hSpace="0" w:wrap="auto" w:vAnchor="margin" w:hAnchor="text" w:yAlign="inline"/>
            </w:pPr>
            <w:r w:rsidRPr="00466487">
              <w:t>FreeParkingPolicy</w:t>
            </w:r>
          </w:p>
        </w:tc>
        <w:tc>
          <w:tcPr>
            <w:tcW w:w="3549" w:type="dxa"/>
          </w:tcPr>
          <w:p w14:paraId="3F75987C" w14:textId="134C7F3D" w:rsidR="00292F36" w:rsidRDefault="00A54A76" w:rsidP="0096166B">
            <w:pPr>
              <w:pStyle w:val="NoSpacing"/>
              <w:framePr w:hSpace="0" w:wrap="auto" w:vAnchor="margin" w:hAnchor="text" w:yAlign="inline"/>
            </w:pPr>
            <w:r>
              <w:t>hasParkingRate</w:t>
            </w:r>
          </w:p>
        </w:tc>
        <w:tc>
          <w:tcPr>
            <w:tcW w:w="3798" w:type="dxa"/>
          </w:tcPr>
          <w:p w14:paraId="1D679EB9" w14:textId="3D8037AB" w:rsidR="00292F36" w:rsidRDefault="00A54A76" w:rsidP="0096166B">
            <w:pPr>
              <w:pStyle w:val="NoSpacing"/>
              <w:framePr w:hSpace="0" w:wrap="auto" w:vAnchor="margin" w:hAnchor="text" w:yAlign="inline"/>
            </w:pPr>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p w14:paraId="4832D77B" w14:textId="770ECF4B" w:rsidR="0096166B" w:rsidRDefault="0096166B" w:rsidP="0096166B">
      <w:pPr>
        <w:pStyle w:val="Caption"/>
        <w:keepNext/>
      </w:pPr>
      <w:bookmarkStart w:id="147" w:name="_Ref41994218"/>
      <w:r>
        <w:t xml:space="preserve">Table </w:t>
      </w:r>
      <w:fldSimple w:instr=" SEQ Table \* ARABIC ">
        <w:r w:rsidR="00641F25">
          <w:rPr>
            <w:noProof/>
          </w:rPr>
          <w:t>24</w:t>
        </w:r>
      </w:fldSimple>
      <w:bookmarkEnd w:id="147"/>
      <w:r>
        <w:t>: Key properties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81"/>
        <w:gridCol w:w="4629"/>
      </w:tblGrid>
      <w:tr w:rsidR="000A1FF2" w14:paraId="39AAB8AB" w14:textId="77777777" w:rsidTr="0096166B">
        <w:tc>
          <w:tcPr>
            <w:tcW w:w="2240" w:type="dxa"/>
            <w:shd w:val="clear" w:color="auto" w:fill="00FFFF"/>
          </w:tcPr>
          <w:p w14:paraId="5F38BF95" w14:textId="77777777" w:rsidR="00891743" w:rsidRDefault="00891743" w:rsidP="0096166B">
            <w:pPr>
              <w:pStyle w:val="NoSpacing"/>
              <w:framePr w:hSpace="0" w:wrap="auto" w:vAnchor="margin" w:hAnchor="text" w:yAlign="inline"/>
            </w:pPr>
            <w:r>
              <w:t>Property</w:t>
            </w:r>
            <w:r>
              <w:tab/>
            </w:r>
          </w:p>
        </w:tc>
        <w:tc>
          <w:tcPr>
            <w:tcW w:w="2481" w:type="dxa"/>
            <w:shd w:val="clear" w:color="auto" w:fill="00FFFF"/>
          </w:tcPr>
          <w:p w14:paraId="1F1AABA5" w14:textId="77777777" w:rsidR="00891743" w:rsidRDefault="00891743" w:rsidP="0096166B">
            <w:pPr>
              <w:pStyle w:val="NoSpacing"/>
              <w:framePr w:hSpace="0" w:wrap="auto" w:vAnchor="margin" w:hAnchor="text" w:yAlign="inline"/>
            </w:pPr>
            <w:r>
              <w:t>Characteristic</w:t>
            </w:r>
          </w:p>
        </w:tc>
        <w:tc>
          <w:tcPr>
            <w:tcW w:w="4629" w:type="dxa"/>
            <w:shd w:val="clear" w:color="auto" w:fill="00FFFF"/>
          </w:tcPr>
          <w:p w14:paraId="5D379DB9" w14:textId="77777777" w:rsidR="00891743" w:rsidRDefault="00891743" w:rsidP="0096166B">
            <w:pPr>
              <w:pStyle w:val="NoSpacing"/>
              <w:framePr w:hSpace="0" w:wrap="auto" w:vAnchor="margin" w:hAnchor="text" w:yAlign="inline"/>
            </w:pPr>
            <w:r>
              <w:t>Value (if applicable)</w:t>
            </w:r>
          </w:p>
        </w:tc>
      </w:tr>
      <w:tr w:rsidR="00916B43" w14:paraId="64E7E773" w14:textId="77777777" w:rsidTr="0096166B">
        <w:tc>
          <w:tcPr>
            <w:tcW w:w="2240" w:type="dxa"/>
            <w:vMerge w:val="restart"/>
          </w:tcPr>
          <w:p w14:paraId="657B58A0" w14:textId="278601FF" w:rsidR="00916B43" w:rsidRDefault="00916B43" w:rsidP="0096166B">
            <w:pPr>
              <w:pStyle w:val="NoSpacing"/>
              <w:framePr w:hSpace="0" w:wrap="auto" w:vAnchor="margin" w:hAnchor="text" w:yAlign="inline"/>
            </w:pPr>
            <w:r>
              <w:t>hasSubParkingArea</w:t>
            </w:r>
          </w:p>
        </w:tc>
        <w:tc>
          <w:tcPr>
            <w:tcW w:w="2481" w:type="dxa"/>
          </w:tcPr>
          <w:p w14:paraId="4803F087" w14:textId="0E794EC0" w:rsidR="00916B43" w:rsidRDefault="00916B43" w:rsidP="0096166B">
            <w:pPr>
              <w:pStyle w:val="NoSpacing"/>
              <w:framePr w:hSpace="0" w:wrap="auto" w:vAnchor="margin" w:hAnchor="text" w:yAlign="inline"/>
            </w:pPr>
            <w:r>
              <w:t>subPropertyOf</w:t>
            </w:r>
          </w:p>
        </w:tc>
        <w:tc>
          <w:tcPr>
            <w:tcW w:w="4629" w:type="dxa"/>
          </w:tcPr>
          <w:p w14:paraId="5A2F554A" w14:textId="48453469" w:rsidR="00916B43" w:rsidRDefault="00916B43" w:rsidP="0096166B">
            <w:pPr>
              <w:pStyle w:val="NoSpacing"/>
              <w:framePr w:hSpace="0" w:wrap="auto" w:vAnchor="margin" w:hAnchor="text" w:yAlign="inline"/>
            </w:pPr>
            <w:r>
              <w:t>mer:hasProperPart</w:t>
            </w:r>
          </w:p>
        </w:tc>
      </w:tr>
      <w:tr w:rsidR="00916B43" w14:paraId="0D638573" w14:textId="77777777" w:rsidTr="0096166B">
        <w:tc>
          <w:tcPr>
            <w:tcW w:w="2240" w:type="dxa"/>
            <w:vMerge/>
          </w:tcPr>
          <w:p w14:paraId="74F91628" w14:textId="77777777" w:rsidR="00916B43" w:rsidRDefault="00916B43" w:rsidP="0096166B">
            <w:pPr>
              <w:pStyle w:val="NoSpacing"/>
              <w:framePr w:hSpace="0" w:wrap="auto" w:vAnchor="margin" w:hAnchor="text" w:yAlign="inline"/>
            </w:pPr>
          </w:p>
        </w:tc>
        <w:tc>
          <w:tcPr>
            <w:tcW w:w="2481" w:type="dxa"/>
          </w:tcPr>
          <w:p w14:paraId="12D3FBFD" w14:textId="1B66099B" w:rsidR="00916B43" w:rsidRDefault="00916B43" w:rsidP="0096166B">
            <w:pPr>
              <w:pStyle w:val="NoSpacing"/>
              <w:framePr w:hSpace="0" w:wrap="auto" w:vAnchor="margin" w:hAnchor="text" w:yAlign="inline"/>
            </w:pPr>
            <w:r>
              <w:t>domain</w:t>
            </w:r>
          </w:p>
        </w:tc>
        <w:tc>
          <w:tcPr>
            <w:tcW w:w="4629" w:type="dxa"/>
          </w:tcPr>
          <w:p w14:paraId="6976CB56" w14:textId="2CB9317B" w:rsidR="00916B43" w:rsidRDefault="00916B43" w:rsidP="0096166B">
            <w:pPr>
              <w:pStyle w:val="NoSpacing"/>
              <w:framePr w:hSpace="0" w:wrap="auto" w:vAnchor="margin" w:hAnchor="text" w:yAlign="inline"/>
            </w:pPr>
            <w:r>
              <w:t>ParkingArea</w:t>
            </w:r>
          </w:p>
        </w:tc>
      </w:tr>
      <w:tr w:rsidR="00916B43" w14:paraId="55A68BCA" w14:textId="77777777" w:rsidTr="0096166B">
        <w:tc>
          <w:tcPr>
            <w:tcW w:w="2240" w:type="dxa"/>
            <w:vMerge/>
          </w:tcPr>
          <w:p w14:paraId="78472EC6" w14:textId="29A5E947" w:rsidR="00916B43" w:rsidRDefault="00916B43" w:rsidP="0096166B">
            <w:pPr>
              <w:pStyle w:val="NoSpacing"/>
              <w:framePr w:hSpace="0" w:wrap="auto" w:vAnchor="margin" w:hAnchor="text" w:yAlign="inline"/>
            </w:pPr>
          </w:p>
        </w:tc>
        <w:tc>
          <w:tcPr>
            <w:tcW w:w="2481" w:type="dxa"/>
          </w:tcPr>
          <w:p w14:paraId="5DDA5578" w14:textId="66FA0B87" w:rsidR="00916B43" w:rsidRDefault="00916B43" w:rsidP="0096166B">
            <w:pPr>
              <w:pStyle w:val="NoSpacing"/>
              <w:framePr w:hSpace="0" w:wrap="auto" w:vAnchor="margin" w:hAnchor="text" w:yAlign="inline"/>
            </w:pPr>
            <w:r>
              <w:t>range</w:t>
            </w:r>
          </w:p>
        </w:tc>
        <w:tc>
          <w:tcPr>
            <w:tcW w:w="4629" w:type="dxa"/>
          </w:tcPr>
          <w:p w14:paraId="1C0DBA08" w14:textId="1CC3D04C" w:rsidR="00916B43" w:rsidRDefault="00916B43" w:rsidP="0096166B">
            <w:pPr>
              <w:pStyle w:val="NoSpacing"/>
              <w:framePr w:hSpace="0" w:wrap="auto" w:vAnchor="margin" w:hAnchor="text" w:yAlign="inline"/>
            </w:pPr>
            <w:r>
              <w:t>ParkingArea</w:t>
            </w:r>
          </w:p>
        </w:tc>
      </w:tr>
      <w:tr w:rsidR="00916B43" w14:paraId="41D544F4" w14:textId="77777777" w:rsidTr="0096166B">
        <w:tc>
          <w:tcPr>
            <w:tcW w:w="2240" w:type="dxa"/>
            <w:vMerge/>
          </w:tcPr>
          <w:p w14:paraId="5256815E" w14:textId="77777777" w:rsidR="00916B43" w:rsidRDefault="00916B43" w:rsidP="0096166B">
            <w:pPr>
              <w:pStyle w:val="NoSpacing"/>
              <w:framePr w:hSpace="0" w:wrap="auto" w:vAnchor="margin" w:hAnchor="text" w:yAlign="inline"/>
            </w:pPr>
          </w:p>
        </w:tc>
        <w:tc>
          <w:tcPr>
            <w:tcW w:w="2481" w:type="dxa"/>
          </w:tcPr>
          <w:p w14:paraId="5BADE3FD" w14:textId="05E6DA2A" w:rsidR="00916B43" w:rsidRDefault="00916B43" w:rsidP="0096166B">
            <w:pPr>
              <w:pStyle w:val="NoSpacing"/>
              <w:framePr w:hSpace="0" w:wrap="auto" w:vAnchor="margin" w:hAnchor="text" w:yAlign="inline"/>
            </w:pPr>
            <w:r>
              <w:t>inverse</w:t>
            </w:r>
          </w:p>
        </w:tc>
        <w:tc>
          <w:tcPr>
            <w:tcW w:w="4629" w:type="dxa"/>
          </w:tcPr>
          <w:p w14:paraId="39104FE1" w14:textId="49795E54" w:rsidR="00916B43" w:rsidRDefault="00916B43" w:rsidP="0096166B">
            <w:pPr>
              <w:pStyle w:val="NoSpacing"/>
              <w:framePr w:hSpace="0" w:wrap="auto" w:vAnchor="margin" w:hAnchor="text" w:yAlign="inline"/>
            </w:pPr>
            <w:r>
              <w:t>subParkingAreaOf</w:t>
            </w:r>
          </w:p>
        </w:tc>
      </w:tr>
      <w:tr w:rsidR="00916B43" w14:paraId="2C8D33E0" w14:textId="77777777" w:rsidTr="0096166B">
        <w:tc>
          <w:tcPr>
            <w:tcW w:w="2240" w:type="dxa"/>
            <w:vMerge w:val="restart"/>
          </w:tcPr>
          <w:p w14:paraId="78CF7568" w14:textId="0349F2F7" w:rsidR="00916B43" w:rsidRDefault="00916B43" w:rsidP="0096166B">
            <w:pPr>
              <w:pStyle w:val="NoSpacing"/>
              <w:framePr w:hSpace="0" w:wrap="auto" w:vAnchor="margin" w:hAnchor="text" w:yAlign="inline"/>
            </w:pPr>
            <w:r>
              <w:t>subParkingAreaOf</w:t>
            </w:r>
          </w:p>
        </w:tc>
        <w:tc>
          <w:tcPr>
            <w:tcW w:w="2481" w:type="dxa"/>
          </w:tcPr>
          <w:p w14:paraId="49D81376" w14:textId="370E008E" w:rsidR="00916B43" w:rsidRDefault="00916B43" w:rsidP="0096166B">
            <w:pPr>
              <w:pStyle w:val="NoSpacing"/>
              <w:framePr w:hSpace="0" w:wrap="auto" w:vAnchor="margin" w:hAnchor="text" w:yAlign="inline"/>
            </w:pPr>
            <w:r>
              <w:t>subPropertyOf</w:t>
            </w:r>
          </w:p>
        </w:tc>
        <w:tc>
          <w:tcPr>
            <w:tcW w:w="4629" w:type="dxa"/>
          </w:tcPr>
          <w:p w14:paraId="016F794D" w14:textId="1056533B" w:rsidR="00916B43" w:rsidRDefault="00916B43" w:rsidP="0096166B">
            <w:pPr>
              <w:pStyle w:val="NoSpacing"/>
              <w:framePr w:hSpace="0" w:wrap="auto" w:vAnchor="margin" w:hAnchor="text" w:yAlign="inline"/>
            </w:pPr>
            <w:r>
              <w:t>mer:properPartOf</w:t>
            </w:r>
          </w:p>
        </w:tc>
      </w:tr>
      <w:tr w:rsidR="00916B43" w14:paraId="29508A0E" w14:textId="77777777" w:rsidTr="0096166B">
        <w:tc>
          <w:tcPr>
            <w:tcW w:w="2240" w:type="dxa"/>
            <w:vMerge/>
          </w:tcPr>
          <w:p w14:paraId="4EF905F0" w14:textId="77777777" w:rsidR="00916B43" w:rsidRDefault="00916B43" w:rsidP="0096166B">
            <w:pPr>
              <w:pStyle w:val="NoSpacing"/>
              <w:framePr w:hSpace="0" w:wrap="auto" w:vAnchor="margin" w:hAnchor="text" w:yAlign="inline"/>
            </w:pPr>
          </w:p>
        </w:tc>
        <w:tc>
          <w:tcPr>
            <w:tcW w:w="2481" w:type="dxa"/>
          </w:tcPr>
          <w:p w14:paraId="4265BA3B" w14:textId="271A583C" w:rsidR="00916B43" w:rsidRDefault="00916B43" w:rsidP="0096166B">
            <w:pPr>
              <w:pStyle w:val="NoSpacing"/>
              <w:framePr w:hSpace="0" w:wrap="auto" w:vAnchor="margin" w:hAnchor="text" w:yAlign="inline"/>
            </w:pPr>
            <w:r>
              <w:t>domain</w:t>
            </w:r>
          </w:p>
        </w:tc>
        <w:tc>
          <w:tcPr>
            <w:tcW w:w="4629" w:type="dxa"/>
          </w:tcPr>
          <w:p w14:paraId="53A62E71" w14:textId="38B7B14A" w:rsidR="00916B43" w:rsidRDefault="00916B43" w:rsidP="0096166B">
            <w:pPr>
              <w:pStyle w:val="NoSpacing"/>
              <w:framePr w:hSpace="0" w:wrap="auto" w:vAnchor="margin" w:hAnchor="text" w:yAlign="inline"/>
            </w:pPr>
            <w:r>
              <w:t>ParkingArea</w:t>
            </w:r>
          </w:p>
        </w:tc>
      </w:tr>
      <w:tr w:rsidR="00916B43" w14:paraId="66CDD0CA" w14:textId="77777777" w:rsidTr="0096166B">
        <w:tc>
          <w:tcPr>
            <w:tcW w:w="2240" w:type="dxa"/>
            <w:vMerge/>
          </w:tcPr>
          <w:p w14:paraId="745AAF53" w14:textId="77777777" w:rsidR="00916B43" w:rsidRDefault="00916B43" w:rsidP="0096166B">
            <w:pPr>
              <w:pStyle w:val="NoSpacing"/>
              <w:framePr w:hSpace="0" w:wrap="auto" w:vAnchor="margin" w:hAnchor="text" w:yAlign="inline"/>
            </w:pPr>
          </w:p>
        </w:tc>
        <w:tc>
          <w:tcPr>
            <w:tcW w:w="2481" w:type="dxa"/>
          </w:tcPr>
          <w:p w14:paraId="560509CC" w14:textId="00CFBFB6" w:rsidR="00916B43" w:rsidRDefault="00916B43" w:rsidP="0096166B">
            <w:pPr>
              <w:pStyle w:val="NoSpacing"/>
              <w:framePr w:hSpace="0" w:wrap="auto" w:vAnchor="margin" w:hAnchor="text" w:yAlign="inline"/>
            </w:pPr>
            <w:r>
              <w:t>range</w:t>
            </w:r>
          </w:p>
        </w:tc>
        <w:tc>
          <w:tcPr>
            <w:tcW w:w="4629" w:type="dxa"/>
          </w:tcPr>
          <w:p w14:paraId="1A55C0B0" w14:textId="3CFA52ED" w:rsidR="00916B43" w:rsidRDefault="00916B43" w:rsidP="0096166B">
            <w:pPr>
              <w:pStyle w:val="NoSpacing"/>
              <w:framePr w:hSpace="0" w:wrap="auto" w:vAnchor="margin" w:hAnchor="text" w:yAlign="inline"/>
            </w:pPr>
            <w:r>
              <w:t>ParkingArea</w:t>
            </w:r>
          </w:p>
        </w:tc>
      </w:tr>
      <w:tr w:rsidR="00916B43" w14:paraId="1AC8FC21" w14:textId="77777777" w:rsidTr="0096166B">
        <w:tc>
          <w:tcPr>
            <w:tcW w:w="2240" w:type="dxa"/>
            <w:vMerge/>
          </w:tcPr>
          <w:p w14:paraId="027C30BF" w14:textId="77777777" w:rsidR="00916B43" w:rsidRDefault="00916B43" w:rsidP="0096166B">
            <w:pPr>
              <w:pStyle w:val="NoSpacing"/>
              <w:framePr w:hSpace="0" w:wrap="auto" w:vAnchor="margin" w:hAnchor="text" w:yAlign="inline"/>
            </w:pPr>
          </w:p>
        </w:tc>
        <w:tc>
          <w:tcPr>
            <w:tcW w:w="2481" w:type="dxa"/>
          </w:tcPr>
          <w:p w14:paraId="7166BC31" w14:textId="3920A612" w:rsidR="00916B43" w:rsidRDefault="00916B43" w:rsidP="0096166B">
            <w:pPr>
              <w:pStyle w:val="NoSpacing"/>
              <w:framePr w:hSpace="0" w:wrap="auto" w:vAnchor="margin" w:hAnchor="text" w:yAlign="inline"/>
            </w:pPr>
            <w:r>
              <w:t>inverse of</w:t>
            </w:r>
          </w:p>
        </w:tc>
        <w:tc>
          <w:tcPr>
            <w:tcW w:w="4629" w:type="dxa"/>
          </w:tcPr>
          <w:p w14:paraId="0D4E9579" w14:textId="63F1F242" w:rsidR="00916B43" w:rsidRDefault="00916B43" w:rsidP="0096166B">
            <w:pPr>
              <w:pStyle w:val="NoSpacing"/>
              <w:framePr w:hSpace="0" w:wrap="auto" w:vAnchor="margin" w:hAnchor="text" w:yAlign="inline"/>
            </w:pPr>
            <w:r>
              <w:t>hasSubParkingArea</w:t>
            </w:r>
          </w:p>
        </w:tc>
      </w:tr>
    </w:tbl>
    <w:p w14:paraId="5759ED18" w14:textId="4A3CF7E7" w:rsidR="004B7120" w:rsidRPr="00616EC9" w:rsidRDefault="004B7120" w:rsidP="0096166B"/>
    <w:p w14:paraId="7D6C247A" w14:textId="78183D64" w:rsidR="005631DB" w:rsidRDefault="005631DB" w:rsidP="004822C7">
      <w:pPr>
        <w:pStyle w:val="Heading3"/>
      </w:pPr>
      <w:bookmarkStart w:id="148" w:name="_Toc42093530"/>
      <w:r>
        <w:t>Future work</w:t>
      </w:r>
      <w:bookmarkEnd w:id="148"/>
    </w:p>
    <w:p w14:paraId="2793C3AC" w14:textId="103473AC" w:rsidR="00A704AC" w:rsidRDefault="00A704AC" w:rsidP="00A704AC">
      <w:r>
        <w:t xml:space="preserve">A charger for electric vehicles (EV charger) is an amenity which may be provided by some parking spaces. An EV charger has some model and is capable of charging certain classes of vehicles; it may be available or unavailable at a given time. As EVs increase in popularity, the task of locating suitable parking will become more important. Future work should consider </w:t>
      </w:r>
      <w:r>
        <w:lastRenderedPageBreak/>
        <w:t>availability in more detail: as predetermined based on the scheduled duration of a vehicle’s occupancy, and the time left to charge the vehicle.</w:t>
      </w:r>
    </w:p>
    <w:p w14:paraId="79A3C2AC" w14:textId="4969D605" w:rsidR="00232ADD" w:rsidRPr="003B6261" w:rsidRDefault="004822C7" w:rsidP="00A704AC">
      <w:r>
        <w:t xml:space="preserve">Future work should </w:t>
      </w:r>
      <w:r w:rsidR="00A704AC">
        <w:t xml:space="preserve">also </w:t>
      </w:r>
      <w:r>
        <w:t>elaborate on the definition of c</w:t>
      </w:r>
      <w:r w:rsidR="005631DB">
        <w:t>onstraints to relate the hours of ope</w:t>
      </w:r>
      <w:r w:rsidR="003329EF">
        <w:t xml:space="preserve">ration with the </w:t>
      </w:r>
      <w:r w:rsidR="009250C3">
        <w:t>parking lot’s associated parking policies and their hours of operation: a parking lot should have policies defined during all of its hours of operation.</w:t>
      </w:r>
      <w:r w:rsidR="0096166B">
        <w:t xml:space="preserve"> </w:t>
      </w:r>
      <w:r>
        <w:t>P</w:t>
      </w:r>
      <w:r w:rsidR="00B538A1">
        <w:t xml:space="preserve">arking services may </w:t>
      </w:r>
      <w:r>
        <w:t xml:space="preserve">also </w:t>
      </w:r>
      <w:r w:rsidR="00B538A1">
        <w:t>be defined in greater detail.</w:t>
      </w:r>
    </w:p>
    <w:p w14:paraId="56C1F91E" w14:textId="77777777" w:rsidR="00BD7C89" w:rsidRDefault="00CF11C5" w:rsidP="00EA354A">
      <w:pPr>
        <w:pStyle w:val="Heading2"/>
      </w:pPr>
      <w:bookmarkStart w:id="149" w:name="_Toc42093531"/>
      <w:r>
        <w:t>Public</w:t>
      </w:r>
      <w:r w:rsidR="00BD7C89">
        <w:t xml:space="preserve"> Transit Ontology</w:t>
      </w:r>
      <w:bookmarkEnd w:id="149"/>
    </w:p>
    <w:p w14:paraId="6A7EE14B" w14:textId="07F0684A" w:rsidR="00D479C9" w:rsidRDefault="00E469AB" w:rsidP="00D479C9">
      <w:pPr>
        <w:rPr>
          <w:i/>
        </w:rPr>
      </w:pPr>
      <w:hyperlink r:id="rId30" w:history="1">
        <w:r w:rsidR="0089518D">
          <w:rPr>
            <w:rStyle w:val="Hyperlink"/>
            <w:i/>
          </w:rPr>
          <w:t>http://ontology.eil.utoronto.ca/icity/</w:t>
        </w:r>
        <w:r w:rsidR="00624998" w:rsidRPr="00E01611">
          <w:rPr>
            <w:rStyle w:val="Hyperlink"/>
            <w:i/>
          </w:rPr>
          <w:t>PublicTransit.owl</w:t>
        </w:r>
      </w:hyperlink>
    </w:p>
    <w:p w14:paraId="32FB78D1" w14:textId="4895EB0B" w:rsidR="005A6FB2" w:rsidRDefault="005A6FB2" w:rsidP="00CF11C5">
      <w:r>
        <w:t xml:space="preserve">The public transportation system is an important area of study for transportation planning. The infrastructure is subject to analysis when considering travel demand and capabilities in the future. There are also many operational topics of interest to researchers, </w:t>
      </w:r>
      <w:r w:rsidR="00E469AB">
        <w:t>such as those considered in Theme 2 of the iCity project: research on supporting strategies for bus bridging in the case of subway line disruptions, and on avoiding streetcar bunching.</w:t>
      </w:r>
    </w:p>
    <w:p w14:paraId="3A66DADD" w14:textId="50DBBBD5" w:rsidR="00E469AB" w:rsidRPr="00EA5A9E" w:rsidRDefault="00E469AB" w:rsidP="00CF11C5">
      <w:r>
        <w:t xml:space="preserve">The Public Transit Ontology extends the Transportation System and Trip ontologies in order to define specialized concepts </w:t>
      </w:r>
      <w:r w:rsidR="00EA5A9E">
        <w:t>such as</w:t>
      </w:r>
      <w:r>
        <w:t xml:space="preserve"> routes, transit trips, and schedules</w:t>
      </w:r>
      <w:r w:rsidR="00EA5A9E">
        <w:t xml:space="preserve"> in the context of public </w:t>
      </w:r>
      <w:r w:rsidR="00EA5A9E" w:rsidRPr="00EA5A9E">
        <w:t>transportation.</w:t>
      </w:r>
    </w:p>
    <w:p w14:paraId="301594BC" w14:textId="7F66CE47" w:rsidR="00D0475D" w:rsidRPr="00EA5A9E" w:rsidRDefault="00D0475D" w:rsidP="00EA5A9E">
      <w:r w:rsidRPr="00EA5A9E">
        <w:t xml:space="preserve">A </w:t>
      </w:r>
      <w:r w:rsidR="00FE6277" w:rsidRPr="00EA5A9E">
        <w:t xml:space="preserve">TransitSystem </w:t>
      </w:r>
      <w:r w:rsidRPr="00EA5A9E">
        <w:t xml:space="preserve">is </w:t>
      </w:r>
      <w:r w:rsidR="00EA5A9E" w:rsidRPr="00EA5A9E">
        <w:t xml:space="preserve">defined as </w:t>
      </w:r>
      <w:r w:rsidRPr="00EA5A9E">
        <w:t>a collection of Routes</w:t>
      </w:r>
      <w:r w:rsidR="0049134E" w:rsidRPr="00EA5A9E">
        <w:t>.</w:t>
      </w:r>
      <w:r w:rsidR="00EA5A9E" w:rsidRPr="00EA5A9E">
        <w:t xml:space="preserve"> </w:t>
      </w:r>
      <w:r w:rsidR="0049134E" w:rsidRPr="00EA5A9E">
        <w:t xml:space="preserve">A </w:t>
      </w:r>
      <w:r w:rsidR="00FE6277" w:rsidRPr="00EA5A9E">
        <w:t xml:space="preserve">TransitSystem </w:t>
      </w:r>
      <w:r w:rsidR="0049134E" w:rsidRPr="00EA5A9E">
        <w:t>may be accessed by some Fare or Transit Pass.</w:t>
      </w:r>
    </w:p>
    <w:p w14:paraId="378F6F8F" w14:textId="48638333" w:rsidR="00D0475D" w:rsidRPr="00EA5A9E" w:rsidRDefault="0063407C" w:rsidP="00EA5A9E">
      <w:r w:rsidRPr="00EA5A9E">
        <w:t xml:space="preserve">A Route consists of a series of Route </w:t>
      </w:r>
      <w:r w:rsidR="007D3675" w:rsidRPr="00EA5A9E">
        <w:t xml:space="preserve">Links and may </w:t>
      </w:r>
      <w:r w:rsidR="00322525" w:rsidRPr="00EA5A9E">
        <w:t>be divided into</w:t>
      </w:r>
      <w:r w:rsidR="007D3675" w:rsidRPr="00EA5A9E">
        <w:t xml:space="preserve"> Route Sections</w:t>
      </w:r>
      <w:r w:rsidRPr="00EA5A9E">
        <w:t>.</w:t>
      </w:r>
      <w:r w:rsidR="00EA5A9E" w:rsidRPr="00EA5A9E">
        <w:t xml:space="preserve"> </w:t>
      </w:r>
      <w:r w:rsidRPr="00EA5A9E">
        <w:t>A Route has some directionality</w:t>
      </w:r>
      <w:r w:rsidR="007D3675" w:rsidRPr="00EA5A9E">
        <w:t xml:space="preserve"> (captured by the route links)</w:t>
      </w:r>
      <w:r w:rsidR="004A66F6" w:rsidRPr="00EA5A9E">
        <w:t>.</w:t>
      </w:r>
      <w:r w:rsidR="00EA5A9E" w:rsidRPr="00EA5A9E">
        <w:t xml:space="preserve"> </w:t>
      </w:r>
      <w:r w:rsidRPr="00EA5A9E">
        <w:t xml:space="preserve">A Route Section </w:t>
      </w:r>
      <w:r w:rsidR="007D3675" w:rsidRPr="00EA5A9E">
        <w:t xml:space="preserve">is part of some Route and </w:t>
      </w:r>
      <w:r w:rsidRPr="00EA5A9E">
        <w:t>consists of Route Links.</w:t>
      </w:r>
      <w:r w:rsidR="00EA5A9E" w:rsidRPr="00EA5A9E">
        <w:t xml:space="preserve"> </w:t>
      </w:r>
      <w:r w:rsidR="004A66F6" w:rsidRPr="00EA5A9E">
        <w:t xml:space="preserve">A Route Section </w:t>
      </w:r>
      <w:r w:rsidR="003044E9" w:rsidRPr="00EA5A9E">
        <w:t>begins and ends a</w:t>
      </w:r>
      <w:r w:rsidR="00365B56" w:rsidRPr="00EA5A9E">
        <w:t>t a Stop Point.</w:t>
      </w:r>
      <w:r w:rsidR="00EA5A9E" w:rsidRPr="00EA5A9E">
        <w:t xml:space="preserve"> </w:t>
      </w:r>
      <w:r w:rsidR="00E42B68" w:rsidRPr="00EA5A9E">
        <w:t xml:space="preserve">A Route Link is part of some Route. It </w:t>
      </w:r>
      <w:r w:rsidR="008A718B" w:rsidRPr="00EA5A9E">
        <w:t>is a primitive element of a route, operating on single</w:t>
      </w:r>
      <w:r w:rsidR="009E4A69" w:rsidRPr="00EA5A9E">
        <w:t xml:space="preserve"> Arc</w:t>
      </w:r>
      <w:r w:rsidR="00E42B68" w:rsidRPr="00EA5A9E">
        <w:t xml:space="preserve"> or Link within the transportation system.</w:t>
      </w:r>
    </w:p>
    <w:p w14:paraId="0C448198" w14:textId="39948E2A" w:rsidR="003A0FD1" w:rsidRPr="00EA5A9E" w:rsidRDefault="0063407C" w:rsidP="00EA5A9E">
      <w:pPr>
        <w:rPr>
          <w:rFonts w:asciiTheme="minorHAnsi" w:eastAsiaTheme="minorEastAsia" w:hAnsiTheme="minorHAnsi"/>
          <w:lang w:val="en-US" w:bidi="en-US"/>
        </w:rPr>
      </w:pPr>
      <w:r w:rsidRPr="00EA5A9E">
        <w:t>A Stop Point marks the start or end of a Route Link</w:t>
      </w:r>
      <w:r w:rsidR="009344B6" w:rsidRPr="00EA5A9E">
        <w:t xml:space="preserve"> (e.g. a subway stop or bus stop)</w:t>
      </w:r>
      <w:r w:rsidRPr="00EA5A9E">
        <w:t>.</w:t>
      </w:r>
      <w:r w:rsidR="00EA5A9E" w:rsidRPr="00EA5A9E">
        <w:t xml:space="preserve"> </w:t>
      </w:r>
      <w:r w:rsidR="008B1472" w:rsidRPr="00EA5A9E">
        <w:t>A Stop Point is a subclass of a Node, as defined in the Transportation System ontology.</w:t>
      </w:r>
      <w:r w:rsidR="00EA5A9E" w:rsidRPr="00EA5A9E">
        <w:t xml:space="preserve"> </w:t>
      </w:r>
      <w:r w:rsidR="008B1472" w:rsidRPr="00EA5A9E">
        <w:t>Like a Node, a</w:t>
      </w:r>
      <w:r w:rsidRPr="00EA5A9E">
        <w:t xml:space="preserve"> Stop Point has a</w:t>
      </w:r>
      <w:r w:rsidR="008B1472" w:rsidRPr="00EA5A9E">
        <w:t>n associated</w:t>
      </w:r>
      <w:r w:rsidRPr="00EA5A9E">
        <w:t xml:space="preserve"> Location.</w:t>
      </w:r>
      <w:r w:rsidR="00EA5A9E" w:rsidRPr="00EA5A9E">
        <w:t xml:space="preserve"> </w:t>
      </w:r>
      <w:r w:rsidRPr="00EA5A9E">
        <w:t>A Person may enter or exit the transit vehicle at a Stop Point.</w:t>
      </w:r>
      <w:r w:rsidR="00EA5A9E" w:rsidRPr="00EA5A9E">
        <w:rPr>
          <w:rFonts w:asciiTheme="minorHAnsi" w:eastAsiaTheme="minorEastAsia" w:hAnsiTheme="minorHAnsi"/>
          <w:lang w:val="en-US" w:bidi="en-US"/>
        </w:rPr>
        <w:t xml:space="preserve"> </w:t>
      </w:r>
      <w:r w:rsidR="003A0FD1" w:rsidRPr="00EA5A9E">
        <w:t>A Station</w:t>
      </w:r>
      <w:r w:rsidR="00517F8F" w:rsidRPr="00EA5A9E">
        <w:t>StopPoint</w:t>
      </w:r>
      <w:r w:rsidR="003A0FD1" w:rsidRPr="00EA5A9E">
        <w:t xml:space="preserve"> is a specialized type of Stop Point that contains multiple Stop Points. </w:t>
      </w:r>
      <w:r w:rsidR="00517F8F" w:rsidRPr="00EA5A9E">
        <w:t>This is distinct from the Station itself (the building).</w:t>
      </w:r>
    </w:p>
    <w:p w14:paraId="46AFEC98" w14:textId="2E44E949" w:rsidR="003C429B" w:rsidRPr="00EA5A9E" w:rsidRDefault="008B1472" w:rsidP="00EA5A9E">
      <w:r w:rsidRPr="00EA5A9E">
        <w:lastRenderedPageBreak/>
        <w:t xml:space="preserve">Transit Incidents, broadly, </w:t>
      </w:r>
      <w:r w:rsidR="00C24958" w:rsidRPr="00EA5A9E">
        <w:t>are events of interest that occur on a particular transit trip. Typically, they are problematic, unplanned issues resulting in some delay.</w:t>
      </w:r>
      <w:r w:rsidR="00EA5A9E" w:rsidRPr="00EA5A9E">
        <w:t xml:space="preserve"> </w:t>
      </w:r>
      <w:r w:rsidRPr="00EA5A9E">
        <w:t xml:space="preserve">A </w:t>
      </w:r>
      <w:r w:rsidR="003C429B" w:rsidRPr="00EA5A9E">
        <w:t xml:space="preserve">TransitIncident </w:t>
      </w:r>
      <w:r w:rsidRPr="00EA5A9E">
        <w:t xml:space="preserve">is a </w:t>
      </w:r>
      <w:r w:rsidR="00EA5A9E" w:rsidRPr="00EA5A9E">
        <w:t>type</w:t>
      </w:r>
      <w:r w:rsidR="003C429B" w:rsidRPr="00EA5A9E">
        <w:t xml:space="preserve"> of Activit</w:t>
      </w:r>
      <w:r w:rsidR="00EA5A9E" w:rsidRPr="00EA5A9E">
        <w:t>y; i</w:t>
      </w:r>
      <w:r w:rsidR="00C24958" w:rsidRPr="00EA5A9E">
        <w:t>t is associated with some station or stop point.</w:t>
      </w:r>
      <w:r w:rsidR="00EA5A9E" w:rsidRPr="00EA5A9E">
        <w:t xml:space="preserve"> </w:t>
      </w:r>
      <w:r w:rsidR="00C24958" w:rsidRPr="00EA5A9E">
        <w:t>An incident may be described (and so classified) by a predefined code</w:t>
      </w:r>
      <w:r w:rsidR="001B6C71" w:rsidRPr="00EA5A9E">
        <w:t>.</w:t>
      </w:r>
      <w:r w:rsidR="00EA5A9E" w:rsidRPr="00EA5A9E">
        <w:t xml:space="preserve"> </w:t>
      </w:r>
      <w:r w:rsidR="00C24958" w:rsidRPr="00EA5A9E">
        <w:t xml:space="preserve">An incident </w:t>
      </w:r>
      <w:r w:rsidR="001B6C71" w:rsidRPr="00EA5A9E">
        <w:t>will have some resulting caused gap (i.e. the time from the incident until the next train arrives at the station).</w:t>
      </w:r>
      <w:r w:rsidR="00CF54F2" w:rsidRPr="00EA5A9E">
        <w:t xml:space="preserve"> </w:t>
      </w:r>
    </w:p>
    <w:p w14:paraId="5A377E21" w14:textId="77777777" w:rsidR="00EA5A9E" w:rsidRPr="00EA5A9E" w:rsidRDefault="00EA5A9E" w:rsidP="00EA5A9E">
      <w:r w:rsidRPr="00EA5A9E">
        <w:t>T</w:t>
      </w:r>
      <w:r w:rsidR="003C429B" w:rsidRPr="00EA5A9E">
        <w:t xml:space="preserve">ransitTrip </w:t>
      </w:r>
      <w:r w:rsidR="00C24958" w:rsidRPr="00EA5A9E">
        <w:t xml:space="preserve">is a </w:t>
      </w:r>
      <w:r w:rsidRPr="00EA5A9E">
        <w:t>type</w:t>
      </w:r>
      <w:r w:rsidR="003C429B" w:rsidRPr="00EA5A9E">
        <w:t xml:space="preserve"> of Trip</w:t>
      </w:r>
      <w:r w:rsidR="00C24958" w:rsidRPr="00EA5A9E">
        <w:t>. Transit Trips have specific restrictions and specialized properties. A Transit Trip occurs on some predefined route. A Transit Trip may also describe</w:t>
      </w:r>
      <w:r w:rsidR="000407A9" w:rsidRPr="00EA5A9E">
        <w:t xml:space="preserve"> a trip on</w:t>
      </w:r>
      <w:r w:rsidR="00C24958" w:rsidRPr="00EA5A9E">
        <w:t xml:space="preserve"> some smaller part of a Route, i.e. a Route Link. </w:t>
      </w:r>
      <w:r w:rsidR="000407A9" w:rsidRPr="00EA5A9E">
        <w:t>I</w:t>
      </w:r>
      <w:r w:rsidR="000566DF" w:rsidRPr="00EA5A9E">
        <w:t>n exceptional cases,</w:t>
      </w:r>
      <w:r w:rsidR="000407A9" w:rsidRPr="00EA5A9E">
        <w:t xml:space="preserve"> is possible that a TransitTrip may occur off-route (e.g. </w:t>
      </w:r>
      <w:r w:rsidR="000566DF" w:rsidRPr="00EA5A9E">
        <w:t xml:space="preserve">detours). </w:t>
      </w:r>
      <w:r w:rsidR="00C24958" w:rsidRPr="00EA5A9E">
        <w:t>The start and destination of a Tran</w:t>
      </w:r>
      <w:r w:rsidR="00B81F3A" w:rsidRPr="00EA5A9E">
        <w:t>s</w:t>
      </w:r>
      <w:r w:rsidR="00C24958" w:rsidRPr="00EA5A9E">
        <w:t>it Trip must be a Stop Point, and all Tr</w:t>
      </w:r>
      <w:r w:rsidR="00B02A71" w:rsidRPr="00EA5A9E">
        <w:t>ansit Trips must be performed with</w:t>
      </w:r>
      <w:r w:rsidR="00C24958" w:rsidRPr="00EA5A9E">
        <w:t xml:space="preserve"> a </w:t>
      </w:r>
      <w:r w:rsidR="00E76345" w:rsidRPr="00EA5A9E">
        <w:t>Transit Vehicle</w:t>
      </w:r>
      <w:r w:rsidR="00384357" w:rsidRPr="00EA5A9E">
        <w:t>.</w:t>
      </w:r>
      <w:r w:rsidRPr="00EA5A9E">
        <w:t xml:space="preserve"> </w:t>
      </w:r>
    </w:p>
    <w:p w14:paraId="3ACF0C97" w14:textId="328B2FF3" w:rsidR="0097309C" w:rsidRPr="00EA5A9E" w:rsidRDefault="00EA5A9E" w:rsidP="00EA5A9E">
      <w:r w:rsidRPr="00EA5A9E">
        <w:t xml:space="preserve">A </w:t>
      </w:r>
      <w:r w:rsidR="00B00C9B" w:rsidRPr="00EA5A9E">
        <w:t>Scheduled</w:t>
      </w:r>
      <w:r w:rsidR="0097309C" w:rsidRPr="00EA5A9E">
        <w:t>TransitTrip is a type of RecurringEvent that only has TransitTrips as occurrences.</w:t>
      </w:r>
      <w:r w:rsidR="000566DF" w:rsidRPr="00EA5A9E">
        <w:t xml:space="preserve"> A </w:t>
      </w:r>
      <w:r w:rsidR="00B00C9B" w:rsidRPr="00EA5A9E">
        <w:t>Scheduled</w:t>
      </w:r>
      <w:r w:rsidR="000566DF" w:rsidRPr="00EA5A9E">
        <w:t>TransitTrip is scheduled on some Route, RouteLink, or RouteSection</w:t>
      </w:r>
      <w:r w:rsidR="00E575F2" w:rsidRPr="00EA5A9E">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rsidRPr="00EA5A9E">
        <w:t>A Scheduled Transit Trip may have a pick-up type and/or drop-off type</w:t>
      </w:r>
      <w:r w:rsidR="007C1549" w:rsidRPr="00EA5A9E">
        <w:t xml:space="preserve"> as defined by some Trip Access Arrangement Type</w:t>
      </w:r>
      <w:r w:rsidR="006D6F57" w:rsidRPr="00EA5A9E">
        <w:t>: as scheduled, not available, arranged with agency, or arranged with driver.</w:t>
      </w:r>
      <w:r w:rsidRPr="00EA5A9E">
        <w:t xml:space="preserve"> </w:t>
      </w:r>
      <w:r w:rsidR="00790069" w:rsidRPr="00EA5A9E">
        <w:t>ScheduledTransitTrips may be used to specify route and stop timetables.</w:t>
      </w:r>
      <w:r w:rsidR="006A3E39" w:rsidRPr="00EA5A9E">
        <w:t xml:space="preserve"> Like a TransitTrip, a ScheduledTransitTrip may be described as inbound or outbound with the isOutbound data property.</w:t>
      </w:r>
      <w:r w:rsidR="00C33918" w:rsidRPr="00EA5A9E">
        <w:t xml:space="preserve"> Scheduled trips may be defined to require only the assignment of vehicles that accommodate a wheelchair rider(s); this property may be captured with the isWheelchairAccessible data property.</w:t>
      </w:r>
      <w:r w:rsidR="0097309C" w:rsidRPr="00EA5A9E">
        <w:br/>
      </w:r>
      <w:r w:rsidR="00B9425B" w:rsidRPr="00EA5A9E">
        <w:t xml:space="preserve">The start and </w:t>
      </w:r>
      <w:r w:rsidR="00E575F2" w:rsidRPr="00EA5A9E">
        <w:t>end times of scheduled (</w:t>
      </w:r>
      <w:r w:rsidR="000566DF" w:rsidRPr="00EA5A9E">
        <w:t>recurring</w:t>
      </w:r>
      <w:r w:rsidR="00E575F2" w:rsidRPr="00EA5A9E">
        <w:t>)</w:t>
      </w:r>
      <w:r w:rsidR="000566DF" w:rsidRPr="00EA5A9E">
        <w:t xml:space="preserve"> transit trip</w:t>
      </w:r>
      <w:r w:rsidR="00B9425B" w:rsidRPr="00EA5A9E">
        <w:t xml:space="preserve">s may be used to specify </w:t>
      </w:r>
      <w:r w:rsidR="002E4131" w:rsidRPr="00EA5A9E">
        <w:t>route and stop timetables.</w:t>
      </w:r>
    </w:p>
    <w:p w14:paraId="4ABBC78F" w14:textId="3683B620" w:rsidR="00841E6A" w:rsidRPr="00EA5A9E" w:rsidRDefault="00EA5A9E" w:rsidP="00EA5A9E">
      <w:r w:rsidRPr="00EA5A9E">
        <w:t xml:space="preserve">A </w:t>
      </w:r>
      <w:r w:rsidR="00292F57" w:rsidRPr="00EA5A9E">
        <w:t xml:space="preserve">TransitVehicle is a </w:t>
      </w:r>
      <w:r w:rsidRPr="00EA5A9E">
        <w:t>type</w:t>
      </w:r>
      <w:r w:rsidR="00841E6A" w:rsidRPr="00EA5A9E">
        <w:t xml:space="preserve"> of Vehicle</w:t>
      </w:r>
      <w:r w:rsidR="00292F57" w:rsidRPr="00EA5A9E">
        <w:t xml:space="preserve">. </w:t>
      </w:r>
      <w:r w:rsidRPr="00EA5A9E">
        <w:t xml:space="preserve">It </w:t>
      </w:r>
      <w:r w:rsidR="00292F57" w:rsidRPr="00EA5A9E">
        <w:t xml:space="preserve">has a </w:t>
      </w:r>
      <w:r w:rsidR="00696518" w:rsidRPr="00EA5A9E">
        <w:t xml:space="preserve">transit </w:t>
      </w:r>
      <w:r w:rsidR="00292F57" w:rsidRPr="00EA5A9E">
        <w:t>vehicle id.</w:t>
      </w:r>
      <w:r w:rsidR="00696518" w:rsidRPr="00EA5A9E">
        <w:t xml:space="preserve"> This refers to the identifier assigned by the transit authority, as opposed to a serial number.</w:t>
      </w:r>
      <w:r w:rsidRPr="00EA5A9E">
        <w:t xml:space="preserve"> </w:t>
      </w:r>
      <w:r w:rsidR="00292F57" w:rsidRPr="00EA5A9E">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6E6A2E0D" w:rsidR="00D0475D" w:rsidRPr="00EA5A9E" w:rsidRDefault="0049134E" w:rsidP="00EA5A9E">
      <w:r w:rsidRPr="00EA5A9E">
        <w:lastRenderedPageBreak/>
        <w:t>A</w:t>
      </w:r>
      <w:r w:rsidR="00B65F67" w:rsidRPr="00EA5A9E">
        <w:t xml:space="preserve">n Access Method </w:t>
      </w:r>
      <w:r w:rsidRPr="00EA5A9E">
        <w:t xml:space="preserve">is the means of access to </w:t>
      </w:r>
      <w:r w:rsidR="00B65F67" w:rsidRPr="00EA5A9E">
        <w:t>a Line</w:t>
      </w:r>
      <w:r w:rsidR="00EA5A9E" w:rsidRPr="00EA5A9E">
        <w:t xml:space="preserve">. It </w:t>
      </w:r>
      <w:r w:rsidRPr="00EA5A9E">
        <w:t>has a Monetary Value</w:t>
      </w:r>
      <w:r w:rsidR="00EA5A9E" w:rsidRPr="00EA5A9E">
        <w:t xml:space="preserve"> and </w:t>
      </w:r>
      <w:r w:rsidRPr="00EA5A9E">
        <w:t>may be valid for a specific distance or time.</w:t>
      </w:r>
    </w:p>
    <w:p w14:paraId="156ADFCD" w14:textId="3DA0EF82" w:rsidR="002D7688" w:rsidRPr="00EA5A9E" w:rsidRDefault="00D85E96" w:rsidP="00EA5A9E">
      <w:r w:rsidRPr="00EA5A9E">
        <w:t xml:space="preserve">A </w:t>
      </w:r>
      <w:r w:rsidR="00EA5A9E" w:rsidRPr="00EA5A9E">
        <w:t>Route</w:t>
      </w:r>
      <w:r w:rsidRPr="00EA5A9E">
        <w:t xml:space="preserve">Timetable </w:t>
      </w:r>
      <w:r w:rsidR="00087D57" w:rsidRPr="00EA5A9E">
        <w:t>represents schedule information for</w:t>
      </w:r>
      <w:r w:rsidRPr="00EA5A9E">
        <w:t xml:space="preserve"> </w:t>
      </w:r>
      <w:r w:rsidR="00481D2C" w:rsidRPr="00EA5A9E">
        <w:t>a particular Route</w:t>
      </w:r>
      <w:r w:rsidRPr="00EA5A9E">
        <w:t>, or Route Link.</w:t>
      </w:r>
      <w:r w:rsidR="00EA5A9E" w:rsidRPr="00EA5A9E">
        <w:t xml:space="preserve"> </w:t>
      </w:r>
      <w:r w:rsidRPr="00EA5A9E">
        <w:t xml:space="preserve">A </w:t>
      </w:r>
      <w:r w:rsidR="00481D2C" w:rsidRPr="00EA5A9E">
        <w:t>Route</w:t>
      </w:r>
      <w:r w:rsidRPr="00EA5A9E">
        <w:t>Timetable has an expected travel time (Duration)</w:t>
      </w:r>
      <w:r w:rsidR="00481D2C" w:rsidRPr="00EA5A9E">
        <w:t xml:space="preserve"> for the Route, or Route Link.</w:t>
      </w:r>
      <w:r w:rsidR="00EA5A9E" w:rsidRPr="00EA5A9E">
        <w:t xml:space="preserve"> </w:t>
      </w:r>
      <w:r w:rsidRPr="00EA5A9E">
        <w:t xml:space="preserve">A </w:t>
      </w:r>
      <w:r w:rsidR="00481D2C" w:rsidRPr="00EA5A9E">
        <w:t>Stop</w:t>
      </w:r>
      <w:r w:rsidRPr="00EA5A9E">
        <w:t xml:space="preserve">Timetable has an expected arrival time (Time Instant) for </w:t>
      </w:r>
      <w:r w:rsidR="00481D2C" w:rsidRPr="00EA5A9E">
        <w:t>some Stop Point.</w:t>
      </w:r>
      <w:r w:rsidR="00EA5A9E" w:rsidRPr="00EA5A9E">
        <w:t xml:space="preserve"> </w:t>
      </w:r>
      <w:r w:rsidR="00B71544" w:rsidRPr="00EA5A9E">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7DB8C76" w:rsidR="00A860B1" w:rsidRDefault="00A860B1" w:rsidP="00EA5A9E">
      <w:r w:rsidRPr="00EA5A9E">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r w:rsidR="00DE2D35">
        <w:t xml:space="preserve"> </w:t>
      </w:r>
    </w:p>
    <w:p w14:paraId="5CA84888" w14:textId="75A1C6E6" w:rsidR="00DE2D35" w:rsidRPr="00EA5A9E" w:rsidRDefault="00DE2D35" w:rsidP="00EA5A9E">
      <w:r>
        <w:t xml:space="preserve">The key classes are summarized in </w:t>
      </w:r>
      <w:r>
        <w:fldChar w:fldCharType="begin"/>
      </w:r>
      <w:r>
        <w:instrText xml:space="preserve"> REF _Ref42088651 \h </w:instrText>
      </w:r>
      <w:r>
        <w:fldChar w:fldCharType="separate"/>
      </w:r>
      <w:r>
        <w:t xml:space="preserve">Table </w:t>
      </w:r>
      <w:r>
        <w:rPr>
          <w:noProof/>
        </w:rPr>
        <w:t>25</w:t>
      </w:r>
      <w:r>
        <w:fldChar w:fldCharType="end"/>
      </w:r>
      <w:r>
        <w:t>.</w:t>
      </w:r>
    </w:p>
    <w:p w14:paraId="0BCF8F9D" w14:textId="65CE1910" w:rsidR="00DE2D35" w:rsidRDefault="00DE2D35" w:rsidP="00DE2D35">
      <w:pPr>
        <w:pStyle w:val="Caption"/>
        <w:keepNext/>
      </w:pPr>
      <w:bookmarkStart w:id="150" w:name="_Ref42088651"/>
      <w:r>
        <w:t xml:space="preserve">Table </w:t>
      </w:r>
      <w:fldSimple w:instr=" SEQ Table \* ARABIC ">
        <w:r w:rsidR="00641F25">
          <w:rPr>
            <w:noProof/>
          </w:rPr>
          <w:t>25</w:t>
        </w:r>
      </w:fldSimple>
      <w:bookmarkEnd w:id="150"/>
      <w:r>
        <w:t>: Key classes in the Public Transit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75"/>
        <w:gridCol w:w="3189"/>
        <w:gridCol w:w="3586"/>
      </w:tblGrid>
      <w:tr w:rsidR="00BF3CFC" w14:paraId="1B8037D3" w14:textId="77777777" w:rsidTr="00EA5A9E">
        <w:trPr>
          <w:cantSplit/>
        </w:trPr>
        <w:tc>
          <w:tcPr>
            <w:tcW w:w="2575" w:type="dxa"/>
            <w:shd w:val="clear" w:color="auto" w:fill="00FFFF"/>
          </w:tcPr>
          <w:p w14:paraId="2281D2F6" w14:textId="77777777" w:rsidR="00BF3CFC" w:rsidRDefault="00BF3CFC" w:rsidP="00EA5A9E">
            <w:pPr>
              <w:pStyle w:val="NoSpacing"/>
              <w:framePr w:hSpace="0" w:wrap="auto" w:vAnchor="margin" w:hAnchor="text" w:yAlign="inline"/>
            </w:pPr>
            <w:r>
              <w:t>Object</w:t>
            </w:r>
          </w:p>
        </w:tc>
        <w:tc>
          <w:tcPr>
            <w:tcW w:w="3189" w:type="dxa"/>
            <w:shd w:val="clear" w:color="auto" w:fill="00FFFF"/>
          </w:tcPr>
          <w:p w14:paraId="6986EE79" w14:textId="77777777" w:rsidR="00BF3CFC" w:rsidRDefault="00BF3CFC" w:rsidP="00EA5A9E">
            <w:pPr>
              <w:pStyle w:val="NoSpacing"/>
              <w:framePr w:hSpace="0" w:wrap="auto" w:vAnchor="margin" w:hAnchor="text" w:yAlign="inline"/>
            </w:pPr>
            <w:r>
              <w:t>Property</w:t>
            </w:r>
          </w:p>
        </w:tc>
        <w:tc>
          <w:tcPr>
            <w:tcW w:w="3586" w:type="dxa"/>
            <w:shd w:val="clear" w:color="auto" w:fill="00FFFF"/>
          </w:tcPr>
          <w:p w14:paraId="78778041" w14:textId="77777777" w:rsidR="00BF3CFC" w:rsidRDefault="00BF3CFC" w:rsidP="00EA5A9E">
            <w:pPr>
              <w:pStyle w:val="NoSpacing"/>
              <w:framePr w:hSpace="0" w:wrap="auto" w:vAnchor="margin" w:hAnchor="text" w:yAlign="inline"/>
            </w:pPr>
            <w:r>
              <w:t>Value</w:t>
            </w:r>
          </w:p>
        </w:tc>
      </w:tr>
      <w:tr w:rsidR="000F4675" w14:paraId="588EE002" w14:textId="77777777" w:rsidTr="00EA5A9E">
        <w:trPr>
          <w:cantSplit/>
        </w:trPr>
        <w:tc>
          <w:tcPr>
            <w:tcW w:w="2575" w:type="dxa"/>
            <w:vMerge w:val="restart"/>
          </w:tcPr>
          <w:p w14:paraId="20EA5705" w14:textId="77777777" w:rsidR="000F4675" w:rsidRDefault="000F4675" w:rsidP="00EA5A9E">
            <w:pPr>
              <w:pStyle w:val="NoSpacing"/>
              <w:framePr w:hSpace="0" w:wrap="auto" w:vAnchor="margin" w:hAnchor="text" w:yAlign="inline"/>
            </w:pPr>
            <w:r>
              <w:t>TransitSystemPD</w:t>
            </w:r>
          </w:p>
        </w:tc>
        <w:tc>
          <w:tcPr>
            <w:tcW w:w="3189" w:type="dxa"/>
          </w:tcPr>
          <w:p w14:paraId="59192B97" w14:textId="77777777" w:rsidR="000F4675" w:rsidRDefault="000F4675" w:rsidP="00EA5A9E">
            <w:pPr>
              <w:pStyle w:val="NoSpacing"/>
              <w:framePr w:hSpace="0" w:wrap="auto" w:vAnchor="margin" w:hAnchor="text" w:yAlign="inline"/>
            </w:pPr>
            <w:r>
              <w:t>subclassOf</w:t>
            </w:r>
          </w:p>
        </w:tc>
        <w:tc>
          <w:tcPr>
            <w:tcW w:w="3586" w:type="dxa"/>
          </w:tcPr>
          <w:p w14:paraId="35AA125A" w14:textId="77777777" w:rsidR="000F4675" w:rsidRDefault="000F4675" w:rsidP="00EA5A9E">
            <w:pPr>
              <w:pStyle w:val="NoSpacing"/>
              <w:framePr w:hSpace="0" w:wrap="auto" w:vAnchor="margin" w:hAnchor="text" w:yAlign="inline"/>
            </w:pPr>
            <w:r>
              <w:t>change:TimeVaryingConcept</w:t>
            </w:r>
          </w:p>
        </w:tc>
      </w:tr>
      <w:tr w:rsidR="000F4675" w14:paraId="689099B4" w14:textId="77777777" w:rsidTr="00EA5A9E">
        <w:trPr>
          <w:cantSplit/>
        </w:trPr>
        <w:tc>
          <w:tcPr>
            <w:tcW w:w="2575" w:type="dxa"/>
            <w:vMerge/>
          </w:tcPr>
          <w:p w14:paraId="7C349A58" w14:textId="77777777" w:rsidR="000F4675" w:rsidRDefault="000F4675" w:rsidP="00EA5A9E">
            <w:pPr>
              <w:pStyle w:val="NoSpacing"/>
              <w:framePr w:hSpace="0" w:wrap="auto" w:vAnchor="margin" w:hAnchor="text" w:yAlign="inline"/>
            </w:pPr>
          </w:p>
        </w:tc>
        <w:tc>
          <w:tcPr>
            <w:tcW w:w="3189" w:type="dxa"/>
          </w:tcPr>
          <w:p w14:paraId="09121836" w14:textId="77777777" w:rsidR="000F4675" w:rsidRDefault="000F4675" w:rsidP="00EA5A9E">
            <w:pPr>
              <w:pStyle w:val="NoSpacing"/>
              <w:framePr w:hSpace="0" w:wrap="auto" w:vAnchor="margin" w:hAnchor="text" w:yAlign="inline"/>
            </w:pPr>
            <w:r>
              <w:t>equivalentClass</w:t>
            </w:r>
          </w:p>
        </w:tc>
        <w:tc>
          <w:tcPr>
            <w:tcW w:w="3586" w:type="dxa"/>
          </w:tcPr>
          <w:p w14:paraId="16377502" w14:textId="77777777" w:rsidR="000F4675" w:rsidRDefault="000F4675" w:rsidP="00EA5A9E">
            <w:pPr>
              <w:pStyle w:val="NoSpacing"/>
              <w:framePr w:hSpace="0" w:wrap="auto" w:vAnchor="margin" w:hAnchor="text" w:yAlign="inline"/>
            </w:pPr>
            <w:r>
              <w:t>change:hasManifestation some TransitSystem and  change:hasManifestation only TransitSystem</w:t>
            </w:r>
          </w:p>
        </w:tc>
      </w:tr>
      <w:tr w:rsidR="000F4675" w14:paraId="3A3CCFD0" w14:textId="77777777" w:rsidTr="00EA5A9E">
        <w:trPr>
          <w:cantSplit/>
        </w:trPr>
        <w:tc>
          <w:tcPr>
            <w:tcW w:w="2575" w:type="dxa"/>
            <w:vMerge/>
          </w:tcPr>
          <w:p w14:paraId="0E656F47" w14:textId="77777777" w:rsidR="000F4675" w:rsidRDefault="000F4675" w:rsidP="00EA5A9E">
            <w:pPr>
              <w:pStyle w:val="NoSpacing"/>
              <w:framePr w:hSpace="0" w:wrap="auto" w:vAnchor="margin" w:hAnchor="text" w:yAlign="inline"/>
            </w:pPr>
          </w:p>
        </w:tc>
        <w:tc>
          <w:tcPr>
            <w:tcW w:w="3189" w:type="dxa"/>
          </w:tcPr>
          <w:p w14:paraId="646AA4F2" w14:textId="77777777" w:rsidR="000F4675" w:rsidRDefault="000F4675" w:rsidP="00EA5A9E">
            <w:pPr>
              <w:pStyle w:val="NoSpacing"/>
              <w:framePr w:hSpace="0" w:wrap="auto" w:vAnchor="margin" w:hAnchor="text" w:yAlign="inline"/>
            </w:pPr>
            <w:r>
              <w:t>change:existsAt</w:t>
            </w:r>
          </w:p>
        </w:tc>
        <w:tc>
          <w:tcPr>
            <w:tcW w:w="3586" w:type="dxa"/>
          </w:tcPr>
          <w:p w14:paraId="6A46D3EB" w14:textId="77777777" w:rsidR="000F4675" w:rsidRDefault="000F4675" w:rsidP="00EA5A9E">
            <w:pPr>
              <w:pStyle w:val="NoSpacing"/>
              <w:framePr w:hSpace="0" w:wrap="auto" w:vAnchor="margin" w:hAnchor="text" w:yAlign="inline"/>
            </w:pPr>
            <w:r>
              <w:t>exactly 1 time:Interval</w:t>
            </w:r>
          </w:p>
        </w:tc>
      </w:tr>
      <w:tr w:rsidR="000F4675" w14:paraId="5DB0956C" w14:textId="77777777" w:rsidTr="00EA5A9E">
        <w:trPr>
          <w:cantSplit/>
        </w:trPr>
        <w:tc>
          <w:tcPr>
            <w:tcW w:w="2575" w:type="dxa"/>
            <w:vMerge/>
          </w:tcPr>
          <w:p w14:paraId="57E3B15F" w14:textId="77777777" w:rsidR="000F4675" w:rsidRDefault="000F4675" w:rsidP="00EA5A9E">
            <w:pPr>
              <w:pStyle w:val="NoSpacing"/>
              <w:framePr w:hSpace="0" w:wrap="auto" w:vAnchor="margin" w:hAnchor="text" w:yAlign="inline"/>
            </w:pPr>
          </w:p>
        </w:tc>
        <w:tc>
          <w:tcPr>
            <w:tcW w:w="3189" w:type="dxa"/>
          </w:tcPr>
          <w:p w14:paraId="551875EF" w14:textId="5A612EA5" w:rsidR="000F4675" w:rsidRDefault="000F4675" w:rsidP="00EA5A9E">
            <w:pPr>
              <w:pStyle w:val="NoSpacing"/>
              <w:framePr w:hSpace="0" w:wrap="auto" w:vAnchor="margin" w:hAnchor="text" w:yAlign="inline"/>
            </w:pPr>
            <w:r>
              <w:t>operatedBy</w:t>
            </w:r>
          </w:p>
        </w:tc>
        <w:tc>
          <w:tcPr>
            <w:tcW w:w="3586" w:type="dxa"/>
          </w:tcPr>
          <w:p w14:paraId="2671254C" w14:textId="5D4744AF" w:rsidR="000F4675" w:rsidRDefault="000F4675" w:rsidP="00EA5A9E">
            <w:pPr>
              <w:pStyle w:val="NoSpacing"/>
              <w:framePr w:hSpace="0" w:wrap="auto" w:vAnchor="margin" w:hAnchor="text" w:yAlign="inline"/>
            </w:pPr>
            <w:r>
              <w:t>org:OrganizationPD</w:t>
            </w:r>
          </w:p>
        </w:tc>
      </w:tr>
      <w:tr w:rsidR="00A47861" w14:paraId="73AD6E04" w14:textId="77777777" w:rsidTr="00EA5A9E">
        <w:trPr>
          <w:cantSplit/>
        </w:trPr>
        <w:tc>
          <w:tcPr>
            <w:tcW w:w="2575" w:type="dxa"/>
            <w:vMerge w:val="restart"/>
          </w:tcPr>
          <w:p w14:paraId="49FD388D" w14:textId="77777777" w:rsidR="00A47861" w:rsidRDefault="00A47861" w:rsidP="00EA5A9E">
            <w:pPr>
              <w:pStyle w:val="NoSpacing"/>
              <w:framePr w:hSpace="0" w:wrap="auto" w:vAnchor="margin" w:hAnchor="text" w:yAlign="inline"/>
            </w:pPr>
            <w:r>
              <w:t>TransitSystem</w:t>
            </w:r>
          </w:p>
        </w:tc>
        <w:tc>
          <w:tcPr>
            <w:tcW w:w="3189" w:type="dxa"/>
          </w:tcPr>
          <w:p w14:paraId="126F58D6" w14:textId="77777777" w:rsidR="00A47861" w:rsidRDefault="00A47861" w:rsidP="00EA5A9E">
            <w:pPr>
              <w:pStyle w:val="NoSpacing"/>
              <w:framePr w:hSpace="0" w:wrap="auto" w:vAnchor="margin" w:hAnchor="text" w:yAlign="inline"/>
            </w:pPr>
            <w:r>
              <w:t>subclassOf</w:t>
            </w:r>
          </w:p>
        </w:tc>
        <w:tc>
          <w:tcPr>
            <w:tcW w:w="3586" w:type="dxa"/>
          </w:tcPr>
          <w:p w14:paraId="54AFB486" w14:textId="77777777" w:rsidR="00A47861" w:rsidRDefault="00CF11C5" w:rsidP="00EA5A9E">
            <w:pPr>
              <w:pStyle w:val="NoSpacing"/>
              <w:framePr w:hSpace="0" w:wrap="auto" w:vAnchor="margin" w:hAnchor="text" w:yAlign="inline"/>
            </w:pPr>
            <w:r>
              <w:t>change:</w:t>
            </w:r>
            <w:r w:rsidR="00A47861">
              <w:t>Manifestation</w:t>
            </w:r>
          </w:p>
        </w:tc>
      </w:tr>
      <w:tr w:rsidR="00A47861" w14:paraId="47035A98" w14:textId="77777777" w:rsidTr="00EA5A9E">
        <w:trPr>
          <w:cantSplit/>
        </w:trPr>
        <w:tc>
          <w:tcPr>
            <w:tcW w:w="2575" w:type="dxa"/>
            <w:vMerge/>
          </w:tcPr>
          <w:p w14:paraId="5F627A86" w14:textId="77777777" w:rsidR="00A47861" w:rsidRDefault="00A47861" w:rsidP="00EA5A9E">
            <w:pPr>
              <w:pStyle w:val="NoSpacing"/>
              <w:framePr w:hSpace="0" w:wrap="auto" w:vAnchor="margin" w:hAnchor="text" w:yAlign="inline"/>
            </w:pPr>
          </w:p>
        </w:tc>
        <w:tc>
          <w:tcPr>
            <w:tcW w:w="3189" w:type="dxa"/>
          </w:tcPr>
          <w:p w14:paraId="6003563F" w14:textId="77777777" w:rsidR="00A47861" w:rsidRDefault="00A47861" w:rsidP="00EA5A9E">
            <w:pPr>
              <w:pStyle w:val="NoSpacing"/>
              <w:framePr w:hSpace="0" w:wrap="auto" w:vAnchor="margin" w:hAnchor="text" w:yAlign="inline"/>
            </w:pPr>
            <w:r>
              <w:t>equivalentClass</w:t>
            </w:r>
          </w:p>
        </w:tc>
        <w:tc>
          <w:tcPr>
            <w:tcW w:w="3586" w:type="dxa"/>
          </w:tcPr>
          <w:p w14:paraId="7B109A7B" w14:textId="77777777" w:rsidR="00A47861" w:rsidRDefault="00CF11C5" w:rsidP="00EA5A9E">
            <w:pPr>
              <w:pStyle w:val="NoSpacing"/>
              <w:framePr w:hSpace="0" w:wrap="auto" w:vAnchor="margin" w:hAnchor="text" w:yAlign="inline"/>
            </w:pPr>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EA5A9E">
        <w:trPr>
          <w:cantSplit/>
        </w:trPr>
        <w:tc>
          <w:tcPr>
            <w:tcW w:w="2575" w:type="dxa"/>
            <w:vMerge/>
          </w:tcPr>
          <w:p w14:paraId="66B74113" w14:textId="77777777" w:rsidR="00A47861" w:rsidRDefault="00A47861" w:rsidP="00EA5A9E">
            <w:pPr>
              <w:pStyle w:val="NoSpacing"/>
              <w:framePr w:hSpace="0" w:wrap="auto" w:vAnchor="margin" w:hAnchor="text" w:yAlign="inline"/>
            </w:pPr>
          </w:p>
        </w:tc>
        <w:tc>
          <w:tcPr>
            <w:tcW w:w="3189" w:type="dxa"/>
          </w:tcPr>
          <w:p w14:paraId="1F485729" w14:textId="77777777" w:rsidR="00A47861" w:rsidRDefault="00CF11C5" w:rsidP="00EA5A9E">
            <w:pPr>
              <w:pStyle w:val="NoSpacing"/>
              <w:framePr w:hSpace="0" w:wrap="auto" w:vAnchor="margin" w:hAnchor="text" w:yAlign="inline"/>
            </w:pPr>
            <w:r>
              <w:t>change:</w:t>
            </w:r>
            <w:r w:rsidR="006D5597">
              <w:t>existsAt</w:t>
            </w:r>
          </w:p>
        </w:tc>
        <w:tc>
          <w:tcPr>
            <w:tcW w:w="3586" w:type="dxa"/>
          </w:tcPr>
          <w:p w14:paraId="354490E5" w14:textId="77777777" w:rsidR="00A47861" w:rsidRDefault="00A47861" w:rsidP="00EA5A9E">
            <w:pPr>
              <w:pStyle w:val="NoSpacing"/>
              <w:framePr w:hSpace="0" w:wrap="auto" w:vAnchor="margin" w:hAnchor="text" w:yAlign="inline"/>
            </w:pPr>
            <w:r>
              <w:t xml:space="preserve">exactly 1 </w:t>
            </w:r>
            <w:r w:rsidR="00CF11C5">
              <w:t>time:</w:t>
            </w:r>
            <w:r>
              <w:t>TemporalEntity</w:t>
            </w:r>
          </w:p>
        </w:tc>
      </w:tr>
      <w:tr w:rsidR="00A47861" w14:paraId="6969812A" w14:textId="77777777" w:rsidTr="00EA5A9E">
        <w:trPr>
          <w:cantSplit/>
        </w:trPr>
        <w:tc>
          <w:tcPr>
            <w:tcW w:w="2575" w:type="dxa"/>
            <w:vMerge/>
          </w:tcPr>
          <w:p w14:paraId="59003E62" w14:textId="77777777" w:rsidR="00A47861" w:rsidRDefault="00A47861" w:rsidP="00EA5A9E">
            <w:pPr>
              <w:pStyle w:val="NoSpacing"/>
              <w:framePr w:hSpace="0" w:wrap="auto" w:vAnchor="margin" w:hAnchor="text" w:yAlign="inline"/>
            </w:pPr>
          </w:p>
        </w:tc>
        <w:tc>
          <w:tcPr>
            <w:tcW w:w="3189" w:type="dxa"/>
          </w:tcPr>
          <w:p w14:paraId="79662458" w14:textId="77777777" w:rsidR="00A47861" w:rsidRDefault="00CF11C5" w:rsidP="00EA5A9E">
            <w:pPr>
              <w:pStyle w:val="NoSpacing"/>
              <w:framePr w:hSpace="0" w:wrap="auto" w:vAnchor="margin" w:hAnchor="text" w:yAlign="inline"/>
            </w:pPr>
            <w:r>
              <w:t>hasRoutes</w:t>
            </w:r>
          </w:p>
        </w:tc>
        <w:tc>
          <w:tcPr>
            <w:tcW w:w="3586" w:type="dxa"/>
          </w:tcPr>
          <w:p w14:paraId="5E8D2FA4" w14:textId="77777777" w:rsidR="00A47861" w:rsidRDefault="00A47861" w:rsidP="00EA5A9E">
            <w:pPr>
              <w:pStyle w:val="NoSpacing"/>
              <w:framePr w:hSpace="0" w:wrap="auto" w:vAnchor="margin" w:hAnchor="text" w:yAlign="inline"/>
            </w:pPr>
            <w:r>
              <w:t>only Route</w:t>
            </w:r>
          </w:p>
        </w:tc>
      </w:tr>
      <w:tr w:rsidR="00A47861" w14:paraId="2F499CBF" w14:textId="77777777" w:rsidTr="00EA5A9E">
        <w:trPr>
          <w:cantSplit/>
        </w:trPr>
        <w:tc>
          <w:tcPr>
            <w:tcW w:w="2575" w:type="dxa"/>
            <w:vMerge/>
          </w:tcPr>
          <w:p w14:paraId="0F8D1941" w14:textId="77777777" w:rsidR="00A47861" w:rsidRDefault="00A47861" w:rsidP="00EA5A9E">
            <w:pPr>
              <w:pStyle w:val="NoSpacing"/>
              <w:framePr w:hSpace="0" w:wrap="auto" w:vAnchor="margin" w:hAnchor="text" w:yAlign="inline"/>
            </w:pPr>
          </w:p>
        </w:tc>
        <w:tc>
          <w:tcPr>
            <w:tcW w:w="3189" w:type="dxa"/>
          </w:tcPr>
          <w:p w14:paraId="330E82CB" w14:textId="77777777" w:rsidR="00A47861" w:rsidRDefault="00A47861" w:rsidP="00EA5A9E">
            <w:pPr>
              <w:pStyle w:val="NoSpacing"/>
              <w:framePr w:hSpace="0" w:wrap="auto" w:vAnchor="margin" w:hAnchor="text" w:yAlign="inline"/>
            </w:pPr>
            <w:r>
              <w:t>accessBy</w:t>
            </w:r>
          </w:p>
        </w:tc>
        <w:tc>
          <w:tcPr>
            <w:tcW w:w="3586" w:type="dxa"/>
          </w:tcPr>
          <w:p w14:paraId="4EBC77B8" w14:textId="77777777" w:rsidR="00A47861" w:rsidRDefault="00100AF5" w:rsidP="00EA5A9E">
            <w:pPr>
              <w:pStyle w:val="NoSpacing"/>
              <w:framePr w:hSpace="0" w:wrap="auto" w:vAnchor="margin" w:hAnchor="text" w:yAlign="inline"/>
            </w:pPr>
            <w:r>
              <w:t>only AccessMethod</w:t>
            </w:r>
          </w:p>
        </w:tc>
      </w:tr>
      <w:tr w:rsidR="00B65F67" w14:paraId="4B92C9D8" w14:textId="77777777" w:rsidTr="00EA5A9E">
        <w:trPr>
          <w:cantSplit/>
        </w:trPr>
        <w:tc>
          <w:tcPr>
            <w:tcW w:w="2575" w:type="dxa"/>
            <w:vMerge w:val="restart"/>
          </w:tcPr>
          <w:p w14:paraId="360F0921" w14:textId="77777777" w:rsidR="00B65F67" w:rsidRDefault="00B65F67" w:rsidP="00EA5A9E">
            <w:pPr>
              <w:pStyle w:val="NoSpacing"/>
              <w:framePr w:hSpace="0" w:wrap="auto" w:vAnchor="margin" w:hAnchor="text" w:yAlign="inline"/>
            </w:pPr>
            <w:r>
              <w:t>AccessMethod</w:t>
            </w:r>
          </w:p>
        </w:tc>
        <w:tc>
          <w:tcPr>
            <w:tcW w:w="3189" w:type="dxa"/>
          </w:tcPr>
          <w:p w14:paraId="79DE043C" w14:textId="77777777" w:rsidR="00B65F67" w:rsidRDefault="00B65F67" w:rsidP="00EA5A9E">
            <w:pPr>
              <w:pStyle w:val="NoSpacing"/>
              <w:framePr w:hSpace="0" w:wrap="auto" w:vAnchor="margin" w:hAnchor="text" w:yAlign="inline"/>
            </w:pPr>
            <w:r>
              <w:t>hasMonetaryCost</w:t>
            </w:r>
          </w:p>
        </w:tc>
        <w:tc>
          <w:tcPr>
            <w:tcW w:w="3586" w:type="dxa"/>
          </w:tcPr>
          <w:p w14:paraId="55557C6A" w14:textId="77777777" w:rsidR="00B65F67" w:rsidRDefault="00B65F67" w:rsidP="00EA5A9E">
            <w:pPr>
              <w:pStyle w:val="NoSpacing"/>
              <w:framePr w:hSpace="0" w:wrap="auto" w:vAnchor="margin" w:hAnchor="text" w:yAlign="inline"/>
            </w:pPr>
            <w:r>
              <w:t>only monetary:MonetaryValue</w:t>
            </w:r>
          </w:p>
        </w:tc>
      </w:tr>
      <w:tr w:rsidR="00B65F67" w14:paraId="75F681BC" w14:textId="77777777" w:rsidTr="00EA5A9E">
        <w:trPr>
          <w:cantSplit/>
        </w:trPr>
        <w:tc>
          <w:tcPr>
            <w:tcW w:w="2575" w:type="dxa"/>
            <w:vMerge/>
          </w:tcPr>
          <w:p w14:paraId="59564D6B" w14:textId="77777777" w:rsidR="00B65F67" w:rsidRDefault="00B65F67" w:rsidP="00EA5A9E">
            <w:pPr>
              <w:pStyle w:val="NoSpacing"/>
              <w:framePr w:hSpace="0" w:wrap="auto" w:vAnchor="margin" w:hAnchor="text" w:yAlign="inline"/>
            </w:pPr>
          </w:p>
        </w:tc>
        <w:tc>
          <w:tcPr>
            <w:tcW w:w="3189" w:type="dxa"/>
          </w:tcPr>
          <w:p w14:paraId="5EE4D590" w14:textId="77777777" w:rsidR="00B65F67" w:rsidRDefault="00B65F67" w:rsidP="00EA5A9E">
            <w:pPr>
              <w:pStyle w:val="NoSpacing"/>
              <w:framePr w:hSpace="0" w:wrap="auto" w:vAnchor="margin" w:hAnchor="text" w:yAlign="inline"/>
            </w:pPr>
            <w:r>
              <w:t>validFor</w:t>
            </w:r>
          </w:p>
        </w:tc>
        <w:tc>
          <w:tcPr>
            <w:tcW w:w="3586" w:type="dxa"/>
          </w:tcPr>
          <w:p w14:paraId="0BE1F166" w14:textId="5781A70F" w:rsidR="00B65F67" w:rsidRDefault="00B65F67" w:rsidP="00EA5A9E">
            <w:pPr>
              <w:pStyle w:val="NoSpacing"/>
              <w:framePr w:hSpace="0" w:wrap="auto" w:vAnchor="margin" w:hAnchor="text" w:yAlign="inline"/>
            </w:pPr>
            <w:r>
              <w:t>only (</w:t>
            </w:r>
            <w:r w:rsidR="00265148">
              <w:t>time:DurationDescription or o</w:t>
            </w:r>
            <w:r w:rsidR="00E92AB9">
              <w:t>m</w:t>
            </w:r>
            <w:r w:rsidR="00265148">
              <w:t>:</w:t>
            </w:r>
            <w:r w:rsidR="00E92AB9">
              <w:t>l</w:t>
            </w:r>
            <w:r w:rsidR="00936B25">
              <w:t>ength</w:t>
            </w:r>
            <w:r>
              <w:t>)</w:t>
            </w:r>
          </w:p>
        </w:tc>
      </w:tr>
      <w:tr w:rsidR="00100AF5" w14:paraId="0025A44A" w14:textId="77777777" w:rsidTr="00EA5A9E">
        <w:trPr>
          <w:cantSplit/>
        </w:trPr>
        <w:tc>
          <w:tcPr>
            <w:tcW w:w="2575" w:type="dxa"/>
          </w:tcPr>
          <w:p w14:paraId="0CDC0588" w14:textId="77777777" w:rsidR="00100AF5" w:rsidRDefault="00100AF5" w:rsidP="00EA5A9E">
            <w:pPr>
              <w:pStyle w:val="NoSpacing"/>
              <w:framePr w:hSpace="0" w:wrap="auto" w:vAnchor="margin" w:hAnchor="text" w:yAlign="inline"/>
            </w:pPr>
            <w:r>
              <w:t>Fare</w:t>
            </w:r>
          </w:p>
        </w:tc>
        <w:tc>
          <w:tcPr>
            <w:tcW w:w="3189" w:type="dxa"/>
          </w:tcPr>
          <w:p w14:paraId="6FCCEC2C" w14:textId="77777777" w:rsidR="00100AF5" w:rsidRDefault="00100AF5" w:rsidP="00EA5A9E">
            <w:pPr>
              <w:pStyle w:val="NoSpacing"/>
              <w:framePr w:hSpace="0" w:wrap="auto" w:vAnchor="margin" w:hAnchor="text" w:yAlign="inline"/>
            </w:pPr>
            <w:r>
              <w:t>subclassOf</w:t>
            </w:r>
          </w:p>
        </w:tc>
        <w:tc>
          <w:tcPr>
            <w:tcW w:w="3586" w:type="dxa"/>
          </w:tcPr>
          <w:p w14:paraId="238D55E9" w14:textId="77777777" w:rsidR="00100AF5" w:rsidRDefault="00100AF5" w:rsidP="00EA5A9E">
            <w:pPr>
              <w:pStyle w:val="NoSpacing"/>
              <w:framePr w:hSpace="0" w:wrap="auto" w:vAnchor="margin" w:hAnchor="text" w:yAlign="inline"/>
            </w:pPr>
            <w:r>
              <w:t>AccessMethod</w:t>
            </w:r>
          </w:p>
        </w:tc>
      </w:tr>
      <w:tr w:rsidR="00100AF5" w14:paraId="0A3FBE34" w14:textId="77777777" w:rsidTr="00EA5A9E">
        <w:trPr>
          <w:cantSplit/>
        </w:trPr>
        <w:tc>
          <w:tcPr>
            <w:tcW w:w="2575" w:type="dxa"/>
          </w:tcPr>
          <w:p w14:paraId="3F1C59CA" w14:textId="77777777" w:rsidR="00100AF5" w:rsidRDefault="00100AF5" w:rsidP="00EA5A9E">
            <w:pPr>
              <w:pStyle w:val="NoSpacing"/>
              <w:framePr w:hSpace="0" w:wrap="auto" w:vAnchor="margin" w:hAnchor="text" w:yAlign="inline"/>
            </w:pPr>
            <w:r>
              <w:t>TransitPass</w:t>
            </w:r>
          </w:p>
        </w:tc>
        <w:tc>
          <w:tcPr>
            <w:tcW w:w="3189" w:type="dxa"/>
          </w:tcPr>
          <w:p w14:paraId="3DAD68FC" w14:textId="77777777" w:rsidR="00100AF5" w:rsidRDefault="00100AF5" w:rsidP="00EA5A9E">
            <w:pPr>
              <w:pStyle w:val="NoSpacing"/>
              <w:framePr w:hSpace="0" w:wrap="auto" w:vAnchor="margin" w:hAnchor="text" w:yAlign="inline"/>
            </w:pPr>
            <w:r>
              <w:t>subclassOf</w:t>
            </w:r>
          </w:p>
        </w:tc>
        <w:tc>
          <w:tcPr>
            <w:tcW w:w="3586" w:type="dxa"/>
          </w:tcPr>
          <w:p w14:paraId="40A1622A" w14:textId="77777777" w:rsidR="00100AF5" w:rsidRDefault="00100AF5" w:rsidP="00EA5A9E">
            <w:pPr>
              <w:pStyle w:val="NoSpacing"/>
              <w:framePr w:hSpace="0" w:wrap="auto" w:vAnchor="margin" w:hAnchor="text" w:yAlign="inline"/>
            </w:pPr>
            <w:r>
              <w:t>AccessMethod</w:t>
            </w:r>
          </w:p>
        </w:tc>
      </w:tr>
      <w:tr w:rsidR="0047255E" w14:paraId="7BB55C93" w14:textId="77777777" w:rsidTr="00EA5A9E">
        <w:trPr>
          <w:cantSplit/>
        </w:trPr>
        <w:tc>
          <w:tcPr>
            <w:tcW w:w="2575" w:type="dxa"/>
            <w:vMerge w:val="restart"/>
          </w:tcPr>
          <w:p w14:paraId="01E91847" w14:textId="4FCB170E" w:rsidR="0047255E" w:rsidRDefault="007C0C41" w:rsidP="00EA5A9E">
            <w:pPr>
              <w:pStyle w:val="NoSpacing"/>
              <w:framePr w:hSpace="0" w:wrap="auto" w:vAnchor="margin" w:hAnchor="text" w:yAlign="inline"/>
            </w:pPr>
            <w:r>
              <w:t>RoutePD</w:t>
            </w:r>
          </w:p>
        </w:tc>
        <w:tc>
          <w:tcPr>
            <w:tcW w:w="3189" w:type="dxa"/>
          </w:tcPr>
          <w:p w14:paraId="6654FFD5" w14:textId="77777777" w:rsidR="0047255E" w:rsidRDefault="0047255E" w:rsidP="00EA5A9E">
            <w:pPr>
              <w:pStyle w:val="NoSpacing"/>
              <w:framePr w:hSpace="0" w:wrap="auto" w:vAnchor="margin" w:hAnchor="text" w:yAlign="inline"/>
            </w:pPr>
            <w:r>
              <w:t>subClassOf</w:t>
            </w:r>
          </w:p>
        </w:tc>
        <w:tc>
          <w:tcPr>
            <w:tcW w:w="3586" w:type="dxa"/>
          </w:tcPr>
          <w:p w14:paraId="65E77661" w14:textId="77777777" w:rsidR="0047255E" w:rsidRDefault="0047255E" w:rsidP="00EA5A9E">
            <w:pPr>
              <w:pStyle w:val="NoSpacing"/>
              <w:framePr w:hSpace="0" w:wrap="auto" w:vAnchor="margin" w:hAnchor="text" w:yAlign="inline"/>
            </w:pPr>
            <w:r>
              <w:t>change:TimeVaryingConcept</w:t>
            </w:r>
          </w:p>
        </w:tc>
      </w:tr>
      <w:tr w:rsidR="0047255E" w14:paraId="07DB8636" w14:textId="77777777" w:rsidTr="00EA5A9E">
        <w:trPr>
          <w:cantSplit/>
        </w:trPr>
        <w:tc>
          <w:tcPr>
            <w:tcW w:w="2575" w:type="dxa"/>
            <w:vMerge/>
          </w:tcPr>
          <w:p w14:paraId="77AD5E79" w14:textId="77777777" w:rsidR="0047255E" w:rsidRDefault="0047255E" w:rsidP="00EA5A9E">
            <w:pPr>
              <w:pStyle w:val="NoSpacing"/>
              <w:framePr w:hSpace="0" w:wrap="auto" w:vAnchor="margin" w:hAnchor="text" w:yAlign="inline"/>
            </w:pPr>
          </w:p>
        </w:tc>
        <w:tc>
          <w:tcPr>
            <w:tcW w:w="3189" w:type="dxa"/>
          </w:tcPr>
          <w:p w14:paraId="510E3786" w14:textId="77777777" w:rsidR="0047255E" w:rsidRDefault="0047255E" w:rsidP="00EA5A9E">
            <w:pPr>
              <w:pStyle w:val="NoSpacing"/>
              <w:framePr w:hSpace="0" w:wrap="auto" w:vAnchor="margin" w:hAnchor="text" w:yAlign="inline"/>
            </w:pPr>
            <w:r>
              <w:t>equivalentClass</w:t>
            </w:r>
          </w:p>
        </w:tc>
        <w:tc>
          <w:tcPr>
            <w:tcW w:w="3586" w:type="dxa"/>
          </w:tcPr>
          <w:p w14:paraId="2974FB5A" w14:textId="77777777" w:rsidR="0047255E" w:rsidRDefault="0047255E" w:rsidP="00EA5A9E">
            <w:pPr>
              <w:pStyle w:val="NoSpacing"/>
              <w:framePr w:hSpace="0" w:wrap="auto" w:vAnchor="margin" w:hAnchor="text" w:yAlign="inline"/>
            </w:pPr>
            <w:r>
              <w:t>change:hasManifestation some Route and  change:hasManifestation only Route</w:t>
            </w:r>
          </w:p>
        </w:tc>
      </w:tr>
      <w:tr w:rsidR="0047255E" w14:paraId="668E04DD" w14:textId="77777777" w:rsidTr="00EA5A9E">
        <w:trPr>
          <w:cantSplit/>
        </w:trPr>
        <w:tc>
          <w:tcPr>
            <w:tcW w:w="2575" w:type="dxa"/>
            <w:vMerge/>
          </w:tcPr>
          <w:p w14:paraId="0BB88948" w14:textId="77777777" w:rsidR="0047255E" w:rsidRDefault="0047255E" w:rsidP="00EA5A9E">
            <w:pPr>
              <w:pStyle w:val="NoSpacing"/>
              <w:framePr w:hSpace="0" w:wrap="auto" w:vAnchor="margin" w:hAnchor="text" w:yAlign="inline"/>
            </w:pPr>
          </w:p>
        </w:tc>
        <w:tc>
          <w:tcPr>
            <w:tcW w:w="3189" w:type="dxa"/>
          </w:tcPr>
          <w:p w14:paraId="41774375" w14:textId="77777777" w:rsidR="0047255E" w:rsidRDefault="0047255E" w:rsidP="00EA5A9E">
            <w:pPr>
              <w:pStyle w:val="NoSpacing"/>
              <w:framePr w:hSpace="0" w:wrap="auto" w:vAnchor="margin" w:hAnchor="text" w:yAlign="inline"/>
            </w:pPr>
            <w:r>
              <w:t>change:existsAt</w:t>
            </w:r>
          </w:p>
        </w:tc>
        <w:tc>
          <w:tcPr>
            <w:tcW w:w="3586" w:type="dxa"/>
          </w:tcPr>
          <w:p w14:paraId="1763B11B" w14:textId="77777777" w:rsidR="0047255E" w:rsidRDefault="0047255E" w:rsidP="00EA5A9E">
            <w:pPr>
              <w:pStyle w:val="NoSpacing"/>
              <w:framePr w:hSpace="0" w:wrap="auto" w:vAnchor="margin" w:hAnchor="text" w:yAlign="inline"/>
            </w:pPr>
            <w:r>
              <w:t>only time:Interval</w:t>
            </w:r>
          </w:p>
        </w:tc>
      </w:tr>
      <w:tr w:rsidR="0047255E" w14:paraId="210028D9" w14:textId="77777777" w:rsidTr="00EA5A9E">
        <w:trPr>
          <w:cantSplit/>
        </w:trPr>
        <w:tc>
          <w:tcPr>
            <w:tcW w:w="2575" w:type="dxa"/>
            <w:vMerge/>
          </w:tcPr>
          <w:p w14:paraId="346ACF05" w14:textId="77777777" w:rsidR="0047255E" w:rsidRDefault="0047255E" w:rsidP="00EA5A9E">
            <w:pPr>
              <w:pStyle w:val="NoSpacing"/>
              <w:framePr w:hSpace="0" w:wrap="auto" w:vAnchor="margin" w:hAnchor="text" w:yAlign="inline"/>
            </w:pPr>
          </w:p>
        </w:tc>
        <w:tc>
          <w:tcPr>
            <w:tcW w:w="3189" w:type="dxa"/>
          </w:tcPr>
          <w:p w14:paraId="0094CF5B" w14:textId="6FF528E4" w:rsidR="0047255E" w:rsidRDefault="0047255E" w:rsidP="00EA5A9E">
            <w:pPr>
              <w:pStyle w:val="NoSpacing"/>
              <w:framePr w:hSpace="0" w:wrap="auto" w:vAnchor="margin" w:hAnchor="text" w:yAlign="inline"/>
            </w:pPr>
            <w:r>
              <w:t>hasGTFSRouteType</w:t>
            </w:r>
          </w:p>
        </w:tc>
        <w:tc>
          <w:tcPr>
            <w:tcW w:w="3586" w:type="dxa"/>
          </w:tcPr>
          <w:p w14:paraId="67E3960C" w14:textId="5A7D05B9" w:rsidR="0047255E" w:rsidRDefault="0047255E" w:rsidP="00EA5A9E">
            <w:pPr>
              <w:pStyle w:val="NoSpacing"/>
              <w:framePr w:hSpace="0" w:wrap="auto" w:vAnchor="margin" w:hAnchor="text" w:yAlign="inline"/>
            </w:pPr>
            <w:r>
              <w:t>exactly 1 {0,1,2,3,4,5,6,7}</w:t>
            </w:r>
          </w:p>
        </w:tc>
      </w:tr>
      <w:tr w:rsidR="00197AFC" w14:paraId="76B02B81" w14:textId="77777777" w:rsidTr="00EA5A9E">
        <w:trPr>
          <w:cantSplit/>
        </w:trPr>
        <w:tc>
          <w:tcPr>
            <w:tcW w:w="2575" w:type="dxa"/>
            <w:vMerge w:val="restart"/>
          </w:tcPr>
          <w:p w14:paraId="715D8AFE" w14:textId="77777777" w:rsidR="00197AFC" w:rsidRDefault="00197AFC" w:rsidP="00EA5A9E">
            <w:pPr>
              <w:pStyle w:val="NoSpacing"/>
              <w:framePr w:hSpace="0" w:wrap="auto" w:vAnchor="margin" w:hAnchor="text" w:yAlign="inline"/>
            </w:pPr>
            <w:r>
              <w:t>Route</w:t>
            </w:r>
          </w:p>
        </w:tc>
        <w:tc>
          <w:tcPr>
            <w:tcW w:w="3189" w:type="dxa"/>
          </w:tcPr>
          <w:p w14:paraId="2CAA2404" w14:textId="77777777" w:rsidR="00197AFC" w:rsidRDefault="00197AFC" w:rsidP="00EA5A9E">
            <w:pPr>
              <w:pStyle w:val="NoSpacing"/>
              <w:framePr w:hSpace="0" w:wrap="auto" w:vAnchor="margin" w:hAnchor="text" w:yAlign="inline"/>
            </w:pPr>
            <w:r>
              <w:t>subclassOf</w:t>
            </w:r>
          </w:p>
        </w:tc>
        <w:tc>
          <w:tcPr>
            <w:tcW w:w="3586" w:type="dxa"/>
          </w:tcPr>
          <w:p w14:paraId="16347D1B" w14:textId="77777777" w:rsidR="00197AFC" w:rsidRDefault="00197AFC" w:rsidP="00EA5A9E">
            <w:pPr>
              <w:pStyle w:val="NoSpacing"/>
              <w:framePr w:hSpace="0" w:wrap="auto" w:vAnchor="margin" w:hAnchor="text" w:yAlign="inline"/>
            </w:pPr>
            <w:r>
              <w:t>change:Manifestation</w:t>
            </w:r>
          </w:p>
        </w:tc>
      </w:tr>
      <w:tr w:rsidR="00197AFC" w14:paraId="7745280D" w14:textId="77777777" w:rsidTr="00EA5A9E">
        <w:trPr>
          <w:cantSplit/>
        </w:trPr>
        <w:tc>
          <w:tcPr>
            <w:tcW w:w="2575" w:type="dxa"/>
            <w:vMerge/>
          </w:tcPr>
          <w:p w14:paraId="5F81E4A1" w14:textId="77777777" w:rsidR="00197AFC" w:rsidRDefault="00197AFC" w:rsidP="00EA5A9E">
            <w:pPr>
              <w:pStyle w:val="NoSpacing"/>
              <w:framePr w:hSpace="0" w:wrap="auto" w:vAnchor="margin" w:hAnchor="text" w:yAlign="inline"/>
            </w:pPr>
          </w:p>
        </w:tc>
        <w:tc>
          <w:tcPr>
            <w:tcW w:w="3189" w:type="dxa"/>
          </w:tcPr>
          <w:p w14:paraId="152CDC91" w14:textId="77777777" w:rsidR="00197AFC" w:rsidRDefault="00197AFC" w:rsidP="00EA5A9E">
            <w:pPr>
              <w:pStyle w:val="NoSpacing"/>
              <w:framePr w:hSpace="0" w:wrap="auto" w:vAnchor="margin" w:hAnchor="text" w:yAlign="inline"/>
            </w:pPr>
            <w:r>
              <w:t>equivalentClass</w:t>
            </w:r>
          </w:p>
        </w:tc>
        <w:tc>
          <w:tcPr>
            <w:tcW w:w="3586" w:type="dxa"/>
          </w:tcPr>
          <w:p w14:paraId="7516659D" w14:textId="77777777" w:rsidR="00197AFC" w:rsidRDefault="00197AFC" w:rsidP="00EA5A9E">
            <w:pPr>
              <w:pStyle w:val="NoSpacing"/>
              <w:framePr w:hSpace="0" w:wrap="auto" w:vAnchor="margin" w:hAnchor="text" w:yAlign="inline"/>
            </w:pPr>
            <w:r>
              <w:t>change:manifestationOf some RoutePD and  change:manifestationOf only RoutePD</w:t>
            </w:r>
          </w:p>
        </w:tc>
      </w:tr>
      <w:tr w:rsidR="00197AFC" w14:paraId="1174C5E4" w14:textId="77777777" w:rsidTr="00EA5A9E">
        <w:trPr>
          <w:cantSplit/>
        </w:trPr>
        <w:tc>
          <w:tcPr>
            <w:tcW w:w="2575" w:type="dxa"/>
            <w:vMerge/>
          </w:tcPr>
          <w:p w14:paraId="331E69D8" w14:textId="77777777" w:rsidR="00197AFC" w:rsidRDefault="00197AFC" w:rsidP="00EA5A9E">
            <w:pPr>
              <w:pStyle w:val="NoSpacing"/>
              <w:framePr w:hSpace="0" w:wrap="auto" w:vAnchor="margin" w:hAnchor="text" w:yAlign="inline"/>
            </w:pPr>
          </w:p>
        </w:tc>
        <w:tc>
          <w:tcPr>
            <w:tcW w:w="3189" w:type="dxa"/>
          </w:tcPr>
          <w:p w14:paraId="30CF4555" w14:textId="77777777" w:rsidR="00197AFC" w:rsidRDefault="00197AFC" w:rsidP="00EA5A9E">
            <w:pPr>
              <w:pStyle w:val="NoSpacing"/>
              <w:framePr w:hSpace="0" w:wrap="auto" w:vAnchor="margin" w:hAnchor="text" w:yAlign="inline"/>
            </w:pPr>
            <w:r>
              <w:t>change:existsAt</w:t>
            </w:r>
          </w:p>
        </w:tc>
        <w:tc>
          <w:tcPr>
            <w:tcW w:w="3586" w:type="dxa"/>
          </w:tcPr>
          <w:p w14:paraId="1AA39AC2" w14:textId="77777777" w:rsidR="00197AFC" w:rsidRDefault="00197AFC" w:rsidP="00EA5A9E">
            <w:pPr>
              <w:pStyle w:val="NoSpacing"/>
              <w:framePr w:hSpace="0" w:wrap="auto" w:vAnchor="margin" w:hAnchor="text" w:yAlign="inline"/>
            </w:pPr>
            <w:r>
              <w:t>only time:TemporalEntity</w:t>
            </w:r>
          </w:p>
        </w:tc>
      </w:tr>
      <w:tr w:rsidR="00197AFC" w14:paraId="04E8C247" w14:textId="77777777" w:rsidTr="00EA5A9E">
        <w:trPr>
          <w:cantSplit/>
        </w:trPr>
        <w:tc>
          <w:tcPr>
            <w:tcW w:w="2575" w:type="dxa"/>
            <w:vMerge/>
          </w:tcPr>
          <w:p w14:paraId="19C8FD20" w14:textId="77777777" w:rsidR="00197AFC" w:rsidRDefault="00197AFC" w:rsidP="00EA5A9E">
            <w:pPr>
              <w:pStyle w:val="NoSpacing"/>
              <w:framePr w:hSpace="0" w:wrap="auto" w:vAnchor="margin" w:hAnchor="text" w:yAlign="inline"/>
            </w:pPr>
          </w:p>
        </w:tc>
        <w:tc>
          <w:tcPr>
            <w:tcW w:w="3189" w:type="dxa"/>
          </w:tcPr>
          <w:p w14:paraId="4EA3676D" w14:textId="7071C248" w:rsidR="00197AFC" w:rsidRDefault="00197AFC" w:rsidP="00EA5A9E">
            <w:pPr>
              <w:pStyle w:val="NoSpacing"/>
              <w:framePr w:hSpace="0" w:wrap="auto" w:vAnchor="margin" w:hAnchor="text" w:yAlign="inline"/>
            </w:pPr>
            <w:r>
              <w:t>routeShortName</w:t>
            </w:r>
          </w:p>
        </w:tc>
        <w:tc>
          <w:tcPr>
            <w:tcW w:w="3586" w:type="dxa"/>
          </w:tcPr>
          <w:p w14:paraId="6DC3A047" w14:textId="450978BE" w:rsidR="00197AFC" w:rsidRDefault="00197AFC" w:rsidP="00EA5A9E">
            <w:pPr>
              <w:pStyle w:val="NoSpacing"/>
              <w:framePr w:hSpace="0" w:wrap="auto" w:vAnchor="margin" w:hAnchor="text" w:yAlign="inline"/>
            </w:pPr>
            <w:r>
              <w:t>max 1 xsd:string</w:t>
            </w:r>
          </w:p>
        </w:tc>
      </w:tr>
      <w:tr w:rsidR="00197AFC" w14:paraId="753C5906" w14:textId="77777777" w:rsidTr="00EA5A9E">
        <w:trPr>
          <w:cantSplit/>
        </w:trPr>
        <w:tc>
          <w:tcPr>
            <w:tcW w:w="2575" w:type="dxa"/>
            <w:vMerge/>
          </w:tcPr>
          <w:p w14:paraId="4C73B675" w14:textId="77777777" w:rsidR="00197AFC" w:rsidRDefault="00197AFC" w:rsidP="00EA5A9E">
            <w:pPr>
              <w:pStyle w:val="NoSpacing"/>
              <w:framePr w:hSpace="0" w:wrap="auto" w:vAnchor="margin" w:hAnchor="text" w:yAlign="inline"/>
            </w:pPr>
          </w:p>
        </w:tc>
        <w:tc>
          <w:tcPr>
            <w:tcW w:w="3189" w:type="dxa"/>
          </w:tcPr>
          <w:p w14:paraId="0E2B958D" w14:textId="273026B4" w:rsidR="00197AFC" w:rsidRDefault="00197AFC" w:rsidP="00EA5A9E">
            <w:pPr>
              <w:pStyle w:val="NoSpacing"/>
              <w:framePr w:hSpace="0" w:wrap="auto" w:vAnchor="margin" w:hAnchor="text" w:yAlign="inline"/>
            </w:pPr>
            <w:r>
              <w:t>foaf:name</w:t>
            </w:r>
          </w:p>
        </w:tc>
        <w:tc>
          <w:tcPr>
            <w:tcW w:w="3586" w:type="dxa"/>
          </w:tcPr>
          <w:p w14:paraId="3914FD0B" w14:textId="182A5123" w:rsidR="00197AFC" w:rsidRDefault="00197AFC" w:rsidP="00EA5A9E">
            <w:pPr>
              <w:pStyle w:val="NoSpacing"/>
              <w:framePr w:hSpace="0" w:wrap="auto" w:vAnchor="margin" w:hAnchor="text" w:yAlign="inline"/>
            </w:pPr>
            <w:r>
              <w:t>max 1 xsd:string</w:t>
            </w:r>
          </w:p>
        </w:tc>
      </w:tr>
      <w:tr w:rsidR="00197AFC" w14:paraId="7FFE2388" w14:textId="77777777" w:rsidTr="00EA5A9E">
        <w:trPr>
          <w:cantSplit/>
        </w:trPr>
        <w:tc>
          <w:tcPr>
            <w:tcW w:w="2575" w:type="dxa"/>
            <w:vMerge/>
          </w:tcPr>
          <w:p w14:paraId="47D88542" w14:textId="77777777" w:rsidR="00197AFC" w:rsidRDefault="00197AFC" w:rsidP="00EA5A9E">
            <w:pPr>
              <w:pStyle w:val="NoSpacing"/>
              <w:framePr w:hSpace="0" w:wrap="auto" w:vAnchor="margin" w:hAnchor="text" w:yAlign="inline"/>
            </w:pPr>
          </w:p>
        </w:tc>
        <w:tc>
          <w:tcPr>
            <w:tcW w:w="3189" w:type="dxa"/>
          </w:tcPr>
          <w:p w14:paraId="587D0F1D" w14:textId="77777777" w:rsidR="00197AFC" w:rsidRDefault="00197AFC" w:rsidP="00EA5A9E">
            <w:pPr>
              <w:pStyle w:val="NoSpacing"/>
              <w:framePr w:hSpace="0" w:wrap="auto" w:vAnchor="margin" w:hAnchor="text" w:yAlign="inline"/>
            </w:pPr>
            <w:r>
              <w:t>hasSection</w:t>
            </w:r>
          </w:p>
        </w:tc>
        <w:tc>
          <w:tcPr>
            <w:tcW w:w="3586" w:type="dxa"/>
          </w:tcPr>
          <w:p w14:paraId="50B9B914" w14:textId="77777777" w:rsidR="00197AFC" w:rsidRDefault="00197AFC" w:rsidP="00EA5A9E">
            <w:pPr>
              <w:pStyle w:val="NoSpacing"/>
              <w:framePr w:hSpace="0" w:wrap="auto" w:vAnchor="margin" w:hAnchor="text" w:yAlign="inline"/>
            </w:pPr>
            <w:r>
              <w:t>only RouteSection</w:t>
            </w:r>
          </w:p>
        </w:tc>
      </w:tr>
      <w:tr w:rsidR="00197AFC" w14:paraId="16FB4B47" w14:textId="77777777" w:rsidTr="00EA5A9E">
        <w:trPr>
          <w:cantSplit/>
        </w:trPr>
        <w:tc>
          <w:tcPr>
            <w:tcW w:w="2575" w:type="dxa"/>
            <w:vMerge/>
          </w:tcPr>
          <w:p w14:paraId="53A60E7E" w14:textId="77777777" w:rsidR="00197AFC" w:rsidRDefault="00197AFC" w:rsidP="00EA5A9E">
            <w:pPr>
              <w:pStyle w:val="NoSpacing"/>
              <w:framePr w:hSpace="0" w:wrap="auto" w:vAnchor="margin" w:hAnchor="text" w:yAlign="inline"/>
            </w:pPr>
          </w:p>
        </w:tc>
        <w:tc>
          <w:tcPr>
            <w:tcW w:w="3189" w:type="dxa"/>
          </w:tcPr>
          <w:p w14:paraId="2486DBCE" w14:textId="4FF2D959" w:rsidR="00197AFC" w:rsidRDefault="008F28B4" w:rsidP="00EA5A9E">
            <w:pPr>
              <w:pStyle w:val="NoSpacing"/>
              <w:framePr w:hSpace="0" w:wrap="auto" w:vAnchor="margin" w:hAnchor="text" w:yAlign="inline"/>
            </w:pPr>
            <w:r>
              <w:t>operatesOn</w:t>
            </w:r>
          </w:p>
        </w:tc>
        <w:tc>
          <w:tcPr>
            <w:tcW w:w="3586" w:type="dxa"/>
          </w:tcPr>
          <w:p w14:paraId="64AB341E" w14:textId="1D3056A4" w:rsidR="00197AFC" w:rsidRDefault="008F28B4" w:rsidP="00EA5A9E">
            <w:pPr>
              <w:pStyle w:val="NoSpacing"/>
              <w:framePr w:hSpace="0" w:wrap="auto" w:vAnchor="margin" w:hAnchor="text" w:yAlign="inline"/>
            </w:pPr>
            <w:r>
              <w:t>only ArcPD</w:t>
            </w:r>
          </w:p>
        </w:tc>
      </w:tr>
      <w:tr w:rsidR="00197AFC" w14:paraId="797FE8E2" w14:textId="77777777" w:rsidTr="00EA5A9E">
        <w:trPr>
          <w:cantSplit/>
        </w:trPr>
        <w:tc>
          <w:tcPr>
            <w:tcW w:w="2575" w:type="dxa"/>
            <w:vMerge/>
          </w:tcPr>
          <w:p w14:paraId="0335DFB1" w14:textId="77777777" w:rsidR="00197AFC" w:rsidRDefault="00197AFC" w:rsidP="00EA5A9E">
            <w:pPr>
              <w:pStyle w:val="NoSpacing"/>
              <w:framePr w:hSpace="0" w:wrap="auto" w:vAnchor="margin" w:hAnchor="text" w:yAlign="inline"/>
            </w:pPr>
          </w:p>
        </w:tc>
        <w:tc>
          <w:tcPr>
            <w:tcW w:w="3189" w:type="dxa"/>
          </w:tcPr>
          <w:p w14:paraId="44D33775" w14:textId="7ABB9E3C" w:rsidR="00197AFC" w:rsidRDefault="00197AFC" w:rsidP="00EA5A9E">
            <w:pPr>
              <w:pStyle w:val="NoSpacing"/>
              <w:framePr w:hSpace="0" w:wrap="auto" w:vAnchor="margin" w:hAnchor="text" w:yAlign="inline"/>
            </w:pPr>
            <w:r>
              <w:t>hasDisplayColor</w:t>
            </w:r>
          </w:p>
        </w:tc>
        <w:tc>
          <w:tcPr>
            <w:tcW w:w="3586" w:type="dxa"/>
          </w:tcPr>
          <w:p w14:paraId="76035925" w14:textId="0AB25970" w:rsidR="00197AFC" w:rsidRDefault="00197AFC" w:rsidP="00EA5A9E">
            <w:pPr>
              <w:pStyle w:val="NoSpacing"/>
              <w:framePr w:hSpace="0" w:wrap="auto" w:vAnchor="margin" w:hAnchor="text" w:yAlign="inline"/>
            </w:pPr>
            <w:r>
              <w:t>max 1 xsd:string</w:t>
            </w:r>
          </w:p>
        </w:tc>
      </w:tr>
      <w:tr w:rsidR="00197AFC" w14:paraId="0B7D965D" w14:textId="77777777" w:rsidTr="00EA5A9E">
        <w:trPr>
          <w:cantSplit/>
        </w:trPr>
        <w:tc>
          <w:tcPr>
            <w:tcW w:w="2575" w:type="dxa"/>
            <w:vMerge/>
          </w:tcPr>
          <w:p w14:paraId="6EEC5D16" w14:textId="77777777" w:rsidR="00197AFC" w:rsidRDefault="00197AFC" w:rsidP="00EA5A9E">
            <w:pPr>
              <w:pStyle w:val="NoSpacing"/>
              <w:framePr w:hSpace="0" w:wrap="auto" w:vAnchor="margin" w:hAnchor="text" w:yAlign="inline"/>
            </w:pPr>
          </w:p>
        </w:tc>
        <w:tc>
          <w:tcPr>
            <w:tcW w:w="3189" w:type="dxa"/>
          </w:tcPr>
          <w:p w14:paraId="7CBC0109" w14:textId="0F85768F" w:rsidR="00197AFC" w:rsidRDefault="00197AFC" w:rsidP="00EA5A9E">
            <w:pPr>
              <w:pStyle w:val="NoSpacing"/>
              <w:framePr w:hSpace="0" w:wrap="auto" w:vAnchor="margin" w:hAnchor="text" w:yAlign="inline"/>
            </w:pPr>
            <w:r>
              <w:t>hasRouteTextColor</w:t>
            </w:r>
          </w:p>
        </w:tc>
        <w:tc>
          <w:tcPr>
            <w:tcW w:w="3586" w:type="dxa"/>
          </w:tcPr>
          <w:p w14:paraId="5380B3C6" w14:textId="771DD80E" w:rsidR="00197AFC" w:rsidRDefault="00197AFC" w:rsidP="00EA5A9E">
            <w:pPr>
              <w:pStyle w:val="NoSpacing"/>
              <w:framePr w:hSpace="0" w:wrap="auto" w:vAnchor="margin" w:hAnchor="text" w:yAlign="inline"/>
            </w:pPr>
            <w:r>
              <w:t>max 1 xsd:string</w:t>
            </w:r>
          </w:p>
        </w:tc>
      </w:tr>
      <w:tr w:rsidR="00197AFC" w14:paraId="00ED4629" w14:textId="77777777" w:rsidTr="00EA5A9E">
        <w:trPr>
          <w:cantSplit/>
        </w:trPr>
        <w:tc>
          <w:tcPr>
            <w:tcW w:w="2575" w:type="dxa"/>
            <w:vMerge/>
          </w:tcPr>
          <w:p w14:paraId="5E06BBB3" w14:textId="77777777" w:rsidR="00197AFC" w:rsidRDefault="00197AFC" w:rsidP="00EA5A9E">
            <w:pPr>
              <w:pStyle w:val="NoSpacing"/>
              <w:framePr w:hSpace="0" w:wrap="auto" w:vAnchor="margin" w:hAnchor="text" w:yAlign="inline"/>
            </w:pPr>
          </w:p>
        </w:tc>
        <w:tc>
          <w:tcPr>
            <w:tcW w:w="3189" w:type="dxa"/>
          </w:tcPr>
          <w:p w14:paraId="435BADB3" w14:textId="5E1D1AC3" w:rsidR="00197AFC" w:rsidRDefault="00197AFC" w:rsidP="00EA5A9E">
            <w:pPr>
              <w:pStyle w:val="NoSpacing"/>
              <w:framePr w:hSpace="0" w:wrap="auto" w:vAnchor="margin" w:hAnchor="text" w:yAlign="inline"/>
            </w:pPr>
            <w:r>
              <w:t>icontact:hasOperatingHours</w:t>
            </w:r>
          </w:p>
        </w:tc>
        <w:tc>
          <w:tcPr>
            <w:tcW w:w="3586" w:type="dxa"/>
          </w:tcPr>
          <w:p w14:paraId="2F23868B" w14:textId="7FC381CB" w:rsidR="00197AFC" w:rsidRDefault="00197AFC" w:rsidP="00EA5A9E">
            <w:pPr>
              <w:pStyle w:val="NoSpacing"/>
              <w:framePr w:hSpace="0" w:wrap="auto" w:vAnchor="margin" w:hAnchor="text" w:yAlign="inline"/>
            </w:pPr>
            <w:r>
              <w:t>some rec:HoursOfOperation</w:t>
            </w:r>
          </w:p>
        </w:tc>
      </w:tr>
      <w:tr w:rsidR="00E4682D" w14:paraId="2CE425BC" w14:textId="77777777" w:rsidTr="00EA5A9E">
        <w:trPr>
          <w:cantSplit/>
        </w:trPr>
        <w:tc>
          <w:tcPr>
            <w:tcW w:w="2575" w:type="dxa"/>
            <w:vMerge w:val="restart"/>
          </w:tcPr>
          <w:p w14:paraId="4183973E" w14:textId="77777777" w:rsidR="00E4682D" w:rsidRDefault="00E4682D" w:rsidP="00EA5A9E">
            <w:pPr>
              <w:pStyle w:val="NoSpacing"/>
              <w:framePr w:hSpace="0" w:wrap="auto" w:vAnchor="margin" w:hAnchor="text" w:yAlign="inline"/>
            </w:pPr>
            <w:r>
              <w:t>RouteSection</w:t>
            </w:r>
          </w:p>
        </w:tc>
        <w:tc>
          <w:tcPr>
            <w:tcW w:w="3189" w:type="dxa"/>
          </w:tcPr>
          <w:p w14:paraId="704E050E" w14:textId="77777777" w:rsidR="00E4682D" w:rsidRDefault="00E4682D" w:rsidP="00EA5A9E">
            <w:pPr>
              <w:pStyle w:val="NoSpacing"/>
              <w:framePr w:hSpace="0" w:wrap="auto" w:vAnchor="margin" w:hAnchor="text" w:yAlign="inline"/>
            </w:pPr>
            <w:r>
              <w:t>mereology:contains</w:t>
            </w:r>
          </w:p>
        </w:tc>
        <w:tc>
          <w:tcPr>
            <w:tcW w:w="3586" w:type="dxa"/>
          </w:tcPr>
          <w:p w14:paraId="7C24DAA0" w14:textId="77777777" w:rsidR="00E4682D" w:rsidRDefault="00E4682D" w:rsidP="00EA5A9E">
            <w:pPr>
              <w:pStyle w:val="NoSpacing"/>
              <w:framePr w:hSpace="0" w:wrap="auto" w:vAnchor="margin" w:hAnchor="text" w:yAlign="inline"/>
            </w:pPr>
            <w:r>
              <w:t>only RouteLink</w:t>
            </w:r>
          </w:p>
        </w:tc>
      </w:tr>
      <w:tr w:rsidR="00E4682D" w14:paraId="5E55F2A0" w14:textId="77777777" w:rsidTr="00EA5A9E">
        <w:trPr>
          <w:cantSplit/>
        </w:trPr>
        <w:tc>
          <w:tcPr>
            <w:tcW w:w="2575" w:type="dxa"/>
            <w:vMerge/>
          </w:tcPr>
          <w:p w14:paraId="2D5F2E60" w14:textId="77777777" w:rsidR="00E4682D" w:rsidRDefault="00E4682D" w:rsidP="00EA5A9E">
            <w:pPr>
              <w:pStyle w:val="NoSpacing"/>
              <w:framePr w:hSpace="0" w:wrap="auto" w:vAnchor="margin" w:hAnchor="text" w:yAlign="inline"/>
            </w:pPr>
          </w:p>
        </w:tc>
        <w:tc>
          <w:tcPr>
            <w:tcW w:w="3189" w:type="dxa"/>
          </w:tcPr>
          <w:p w14:paraId="3782E2E8" w14:textId="3607E481" w:rsidR="00E4682D" w:rsidRDefault="00E4682D" w:rsidP="00EA5A9E">
            <w:pPr>
              <w:pStyle w:val="NoSpacing"/>
              <w:framePr w:hSpace="0" w:wrap="auto" w:vAnchor="margin" w:hAnchor="text" w:yAlign="inline"/>
            </w:pPr>
            <w:r>
              <w:t>beginsAtStop</w:t>
            </w:r>
          </w:p>
        </w:tc>
        <w:tc>
          <w:tcPr>
            <w:tcW w:w="3586" w:type="dxa"/>
          </w:tcPr>
          <w:p w14:paraId="3347A371" w14:textId="67D60BB1" w:rsidR="00E4682D" w:rsidRDefault="00E4682D" w:rsidP="00EA5A9E">
            <w:pPr>
              <w:pStyle w:val="NoSpacing"/>
              <w:framePr w:hSpace="0" w:wrap="auto" w:vAnchor="margin" w:hAnchor="text" w:yAlign="inline"/>
            </w:pPr>
            <w:r>
              <w:t>exactly 1 StopPoint</w:t>
            </w:r>
          </w:p>
        </w:tc>
      </w:tr>
      <w:tr w:rsidR="00E4682D" w14:paraId="3121D797" w14:textId="77777777" w:rsidTr="00EA5A9E">
        <w:trPr>
          <w:cantSplit/>
        </w:trPr>
        <w:tc>
          <w:tcPr>
            <w:tcW w:w="2575" w:type="dxa"/>
            <w:vMerge/>
          </w:tcPr>
          <w:p w14:paraId="77CA0B86" w14:textId="77777777" w:rsidR="00E4682D" w:rsidRDefault="00E4682D" w:rsidP="00EA5A9E">
            <w:pPr>
              <w:pStyle w:val="NoSpacing"/>
              <w:framePr w:hSpace="0" w:wrap="auto" w:vAnchor="margin" w:hAnchor="text" w:yAlign="inline"/>
            </w:pPr>
          </w:p>
        </w:tc>
        <w:tc>
          <w:tcPr>
            <w:tcW w:w="3189" w:type="dxa"/>
          </w:tcPr>
          <w:p w14:paraId="1D2908A5" w14:textId="198B758C" w:rsidR="00E4682D" w:rsidRDefault="00E4682D" w:rsidP="00EA5A9E">
            <w:pPr>
              <w:pStyle w:val="NoSpacing"/>
              <w:framePr w:hSpace="0" w:wrap="auto" w:vAnchor="margin" w:hAnchor="text" w:yAlign="inline"/>
            </w:pPr>
            <w:r>
              <w:t>endsAtStop</w:t>
            </w:r>
          </w:p>
        </w:tc>
        <w:tc>
          <w:tcPr>
            <w:tcW w:w="3586" w:type="dxa"/>
          </w:tcPr>
          <w:p w14:paraId="4A3D6A3F" w14:textId="16293316" w:rsidR="00E4682D" w:rsidRDefault="00E4682D" w:rsidP="00EA5A9E">
            <w:pPr>
              <w:pStyle w:val="NoSpacing"/>
              <w:framePr w:hSpace="0" w:wrap="auto" w:vAnchor="margin" w:hAnchor="text" w:yAlign="inline"/>
            </w:pPr>
            <w:r>
              <w:t>exactly 1 StopPoint</w:t>
            </w:r>
          </w:p>
        </w:tc>
      </w:tr>
      <w:tr w:rsidR="00E4682D" w14:paraId="2DF4F91B" w14:textId="77777777" w:rsidTr="00EA5A9E">
        <w:trPr>
          <w:cantSplit/>
        </w:trPr>
        <w:tc>
          <w:tcPr>
            <w:tcW w:w="2575" w:type="dxa"/>
            <w:vMerge/>
          </w:tcPr>
          <w:p w14:paraId="79EDDC35" w14:textId="77777777" w:rsidR="00E4682D" w:rsidRDefault="00E4682D" w:rsidP="00EA5A9E">
            <w:pPr>
              <w:pStyle w:val="NoSpacing"/>
              <w:framePr w:hSpace="0" w:wrap="auto" w:vAnchor="margin" w:hAnchor="text" w:yAlign="inline"/>
            </w:pPr>
          </w:p>
        </w:tc>
        <w:tc>
          <w:tcPr>
            <w:tcW w:w="3189" w:type="dxa"/>
          </w:tcPr>
          <w:p w14:paraId="3525D644" w14:textId="7A188CE2" w:rsidR="00E4682D" w:rsidRDefault="00E4682D" w:rsidP="00EA5A9E">
            <w:pPr>
              <w:pStyle w:val="NoSpacing"/>
              <w:framePr w:hSpace="0" w:wrap="auto" w:vAnchor="margin" w:hAnchor="text" w:yAlign="inline"/>
            </w:pPr>
            <w:r>
              <w:t>operatesOn</w:t>
            </w:r>
          </w:p>
        </w:tc>
        <w:tc>
          <w:tcPr>
            <w:tcW w:w="3586" w:type="dxa"/>
          </w:tcPr>
          <w:p w14:paraId="0799AFAB" w14:textId="53644F90" w:rsidR="00E4682D" w:rsidRDefault="00E4682D" w:rsidP="00EA5A9E">
            <w:pPr>
              <w:pStyle w:val="NoSpacing"/>
              <w:framePr w:hSpace="0" w:wrap="auto" w:vAnchor="margin" w:hAnchor="text" w:yAlign="inline"/>
            </w:pPr>
            <w:r>
              <w:t>only ArcPD</w:t>
            </w:r>
          </w:p>
        </w:tc>
      </w:tr>
      <w:tr w:rsidR="0009707F" w14:paraId="64F49301" w14:textId="77777777" w:rsidTr="00EA5A9E">
        <w:trPr>
          <w:cantSplit/>
        </w:trPr>
        <w:tc>
          <w:tcPr>
            <w:tcW w:w="2575" w:type="dxa"/>
          </w:tcPr>
          <w:p w14:paraId="47886FA5" w14:textId="77777777" w:rsidR="0009707F" w:rsidRDefault="0009707F" w:rsidP="00EA5A9E">
            <w:pPr>
              <w:pStyle w:val="NoSpacing"/>
              <w:framePr w:hSpace="0" w:wrap="auto" w:vAnchor="margin" w:hAnchor="text" w:yAlign="inline"/>
            </w:pPr>
            <w:r>
              <w:t>RouteLink</w:t>
            </w:r>
          </w:p>
        </w:tc>
        <w:tc>
          <w:tcPr>
            <w:tcW w:w="3189" w:type="dxa"/>
          </w:tcPr>
          <w:p w14:paraId="582FD851" w14:textId="7776C639" w:rsidR="0009707F" w:rsidRDefault="0079610A" w:rsidP="00EA5A9E">
            <w:pPr>
              <w:pStyle w:val="NoSpacing"/>
              <w:framePr w:hSpace="0" w:wrap="auto" w:vAnchor="margin" w:hAnchor="text" w:yAlign="inline"/>
            </w:pPr>
            <w:r>
              <w:t>operatesOn</w:t>
            </w:r>
          </w:p>
        </w:tc>
        <w:tc>
          <w:tcPr>
            <w:tcW w:w="3586" w:type="dxa"/>
          </w:tcPr>
          <w:p w14:paraId="3E8A914A" w14:textId="16987E73" w:rsidR="0009707F" w:rsidRDefault="0009707F" w:rsidP="00EA5A9E">
            <w:pPr>
              <w:pStyle w:val="NoSpacing"/>
              <w:framePr w:hSpace="0" w:wrap="auto" w:vAnchor="margin" w:hAnchor="text" w:yAlign="inline"/>
            </w:pPr>
            <w:r>
              <w:t xml:space="preserve">exactly 1 </w:t>
            </w:r>
            <w:r w:rsidR="0079610A">
              <w:t>ArcPD</w:t>
            </w:r>
          </w:p>
        </w:tc>
      </w:tr>
      <w:tr w:rsidR="009D269D" w14:paraId="7162B0AE" w14:textId="77777777" w:rsidTr="00EA5A9E">
        <w:trPr>
          <w:cantSplit/>
        </w:trPr>
        <w:tc>
          <w:tcPr>
            <w:tcW w:w="2575" w:type="dxa"/>
            <w:vMerge w:val="restart"/>
          </w:tcPr>
          <w:p w14:paraId="334475A7" w14:textId="77777777" w:rsidR="009D269D" w:rsidRDefault="009D269D" w:rsidP="00EA5A9E">
            <w:pPr>
              <w:pStyle w:val="NoSpacing"/>
              <w:framePr w:hSpace="0" w:wrap="auto" w:vAnchor="margin" w:hAnchor="text" w:yAlign="inline"/>
            </w:pPr>
            <w:r>
              <w:t>StopPoint</w:t>
            </w:r>
          </w:p>
        </w:tc>
        <w:tc>
          <w:tcPr>
            <w:tcW w:w="3189" w:type="dxa"/>
          </w:tcPr>
          <w:p w14:paraId="64626939" w14:textId="23F2D107" w:rsidR="009D269D" w:rsidRDefault="009D269D" w:rsidP="00EA5A9E">
            <w:pPr>
              <w:pStyle w:val="NoSpacing"/>
              <w:framePr w:hSpace="0" w:wrap="auto" w:vAnchor="margin" w:hAnchor="text" w:yAlign="inline"/>
            </w:pPr>
            <w:r>
              <w:t>subclassOf</w:t>
            </w:r>
          </w:p>
        </w:tc>
        <w:tc>
          <w:tcPr>
            <w:tcW w:w="3586" w:type="dxa"/>
          </w:tcPr>
          <w:p w14:paraId="2E6B9C94" w14:textId="3549C692" w:rsidR="009D269D" w:rsidRDefault="009D269D" w:rsidP="00EA5A9E">
            <w:pPr>
              <w:pStyle w:val="NoSpacing"/>
              <w:framePr w:hSpace="0" w:wrap="auto" w:vAnchor="margin" w:hAnchor="text" w:yAlign="inline"/>
            </w:pPr>
            <w:r>
              <w:t>transport:Node</w:t>
            </w:r>
          </w:p>
        </w:tc>
      </w:tr>
      <w:tr w:rsidR="009D269D" w14:paraId="357AB5D4" w14:textId="77777777" w:rsidTr="00EA5A9E">
        <w:trPr>
          <w:cantSplit/>
        </w:trPr>
        <w:tc>
          <w:tcPr>
            <w:tcW w:w="2575" w:type="dxa"/>
            <w:vMerge/>
          </w:tcPr>
          <w:p w14:paraId="1CD7D02C" w14:textId="77777777" w:rsidR="009D269D" w:rsidRDefault="009D269D" w:rsidP="00EA5A9E">
            <w:pPr>
              <w:pStyle w:val="NoSpacing"/>
              <w:framePr w:hSpace="0" w:wrap="auto" w:vAnchor="margin" w:hAnchor="text" w:yAlign="inline"/>
            </w:pPr>
          </w:p>
        </w:tc>
        <w:tc>
          <w:tcPr>
            <w:tcW w:w="3189" w:type="dxa"/>
          </w:tcPr>
          <w:p w14:paraId="1E59E846" w14:textId="5C7D6C26" w:rsidR="009D269D" w:rsidRDefault="00E66689" w:rsidP="00EA5A9E">
            <w:pPr>
              <w:pStyle w:val="NoSpacing"/>
              <w:framePr w:hSpace="0" w:wrap="auto" w:vAnchor="margin" w:hAnchor="text" w:yAlign="inline"/>
            </w:pPr>
            <w:r>
              <w:t>spatial:</w:t>
            </w:r>
            <w:r w:rsidR="009D269D">
              <w:t>hasLocation</w:t>
            </w:r>
          </w:p>
        </w:tc>
        <w:tc>
          <w:tcPr>
            <w:tcW w:w="3586" w:type="dxa"/>
          </w:tcPr>
          <w:p w14:paraId="7A30996C" w14:textId="7F26BAAD" w:rsidR="009D269D" w:rsidRDefault="009D269D" w:rsidP="00EA5A9E">
            <w:pPr>
              <w:pStyle w:val="NoSpacing"/>
              <w:framePr w:hSpace="0" w:wrap="auto" w:vAnchor="margin" w:hAnchor="text" w:yAlign="inline"/>
            </w:pPr>
            <w:r>
              <w:t xml:space="preserve">exactly 1  </w:t>
            </w:r>
            <w:r w:rsidR="00E66689">
              <w:t>spatial:</w:t>
            </w:r>
            <w:r>
              <w:t>Feature</w:t>
            </w:r>
          </w:p>
        </w:tc>
      </w:tr>
      <w:tr w:rsidR="009D269D" w14:paraId="288C732B" w14:textId="77777777" w:rsidTr="00EA5A9E">
        <w:trPr>
          <w:cantSplit/>
        </w:trPr>
        <w:tc>
          <w:tcPr>
            <w:tcW w:w="2575" w:type="dxa"/>
            <w:vMerge/>
          </w:tcPr>
          <w:p w14:paraId="5DB5167F" w14:textId="77777777" w:rsidR="009D269D" w:rsidRDefault="009D269D" w:rsidP="00EA5A9E">
            <w:pPr>
              <w:pStyle w:val="NoSpacing"/>
              <w:framePr w:hSpace="0" w:wrap="auto" w:vAnchor="margin" w:hAnchor="text" w:yAlign="inline"/>
            </w:pPr>
          </w:p>
        </w:tc>
        <w:tc>
          <w:tcPr>
            <w:tcW w:w="3189" w:type="dxa"/>
          </w:tcPr>
          <w:p w14:paraId="072CE4C6" w14:textId="69292435" w:rsidR="009D269D" w:rsidRPr="00796B76" w:rsidRDefault="009D269D" w:rsidP="00EA5A9E">
            <w:pPr>
              <w:pStyle w:val="NoSpacing"/>
              <w:framePr w:hSpace="0" w:wrap="auto" w:vAnchor="margin" w:hAnchor="text" w:yAlign="inline"/>
            </w:pPr>
            <w:r w:rsidRPr="005E323D">
              <w:t>transit:hasStopCode</w:t>
            </w:r>
          </w:p>
        </w:tc>
        <w:tc>
          <w:tcPr>
            <w:tcW w:w="3586" w:type="dxa"/>
          </w:tcPr>
          <w:p w14:paraId="60514337" w14:textId="76AF62CF" w:rsidR="009D269D" w:rsidRPr="00796B76" w:rsidRDefault="009D269D" w:rsidP="00EA5A9E">
            <w:pPr>
              <w:pStyle w:val="NoSpacing"/>
              <w:framePr w:hSpace="0" w:wrap="auto" w:vAnchor="margin" w:hAnchor="text" w:yAlign="inline"/>
            </w:pPr>
            <w:r w:rsidRPr="00796B76">
              <w:t>exactly 1 xsd:string</w:t>
            </w:r>
          </w:p>
        </w:tc>
      </w:tr>
      <w:tr w:rsidR="009D269D" w14:paraId="1035402D" w14:textId="77777777" w:rsidTr="00EA5A9E">
        <w:trPr>
          <w:cantSplit/>
        </w:trPr>
        <w:tc>
          <w:tcPr>
            <w:tcW w:w="2575" w:type="dxa"/>
            <w:vMerge/>
          </w:tcPr>
          <w:p w14:paraId="2F42118C" w14:textId="77777777" w:rsidR="009D269D" w:rsidRDefault="009D269D" w:rsidP="00EA5A9E">
            <w:pPr>
              <w:pStyle w:val="NoSpacing"/>
              <w:framePr w:hSpace="0" w:wrap="auto" w:vAnchor="margin" w:hAnchor="text" w:yAlign="inline"/>
            </w:pPr>
          </w:p>
        </w:tc>
        <w:tc>
          <w:tcPr>
            <w:tcW w:w="3189" w:type="dxa"/>
          </w:tcPr>
          <w:p w14:paraId="14A7EDFF" w14:textId="1FAE6970" w:rsidR="009D269D" w:rsidRPr="00796B76" w:rsidRDefault="009D269D" w:rsidP="00EA5A9E">
            <w:pPr>
              <w:pStyle w:val="NoSpacing"/>
              <w:framePr w:hSpace="0" w:wrap="auto" w:vAnchor="margin" w:hAnchor="text" w:yAlign="inline"/>
            </w:pPr>
            <w:r w:rsidRPr="005E323D">
              <w:t>foaf:name</w:t>
            </w:r>
          </w:p>
        </w:tc>
        <w:tc>
          <w:tcPr>
            <w:tcW w:w="3586" w:type="dxa"/>
          </w:tcPr>
          <w:p w14:paraId="096203B7" w14:textId="010FB686" w:rsidR="009D269D" w:rsidRPr="00796B76" w:rsidRDefault="009D269D" w:rsidP="00EA5A9E">
            <w:pPr>
              <w:pStyle w:val="NoSpacing"/>
              <w:framePr w:hSpace="0" w:wrap="auto" w:vAnchor="margin" w:hAnchor="text" w:yAlign="inline"/>
            </w:pPr>
            <w:r w:rsidRPr="005E323D">
              <w:t>min 1 xsd: string</w:t>
            </w:r>
          </w:p>
        </w:tc>
      </w:tr>
      <w:tr w:rsidR="009D269D" w14:paraId="624B600B" w14:textId="77777777" w:rsidTr="00EA5A9E">
        <w:trPr>
          <w:cantSplit/>
        </w:trPr>
        <w:tc>
          <w:tcPr>
            <w:tcW w:w="2575" w:type="dxa"/>
            <w:vMerge/>
          </w:tcPr>
          <w:p w14:paraId="454A3A1B" w14:textId="77777777" w:rsidR="009D269D" w:rsidRDefault="009D269D" w:rsidP="00EA5A9E">
            <w:pPr>
              <w:pStyle w:val="NoSpacing"/>
              <w:framePr w:hSpace="0" w:wrap="auto" w:vAnchor="margin" w:hAnchor="text" w:yAlign="inline"/>
            </w:pPr>
          </w:p>
        </w:tc>
        <w:tc>
          <w:tcPr>
            <w:tcW w:w="3189" w:type="dxa"/>
          </w:tcPr>
          <w:p w14:paraId="4BA3E750" w14:textId="38A9C859" w:rsidR="009D269D" w:rsidRPr="002E1D5B" w:rsidRDefault="009D269D" w:rsidP="00EA5A9E">
            <w:pPr>
              <w:pStyle w:val="NoSpacing"/>
              <w:framePr w:hSpace="0" w:wrap="auto" w:vAnchor="margin" w:hAnchor="text" w:yAlign="inline"/>
            </w:pPr>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A5A9E">
            <w:pPr>
              <w:pStyle w:val="NoSpacing"/>
              <w:framePr w:hSpace="0" w:wrap="auto" w:vAnchor="margin" w:hAnchor="text" w:yAlign="inline"/>
            </w:pPr>
            <w:r w:rsidRPr="005E323D">
              <w:t xml:space="preserve">exactly 1 </w:t>
            </w:r>
            <w:r w:rsidR="00ED57B5" w:rsidRPr="005E323D">
              <w:t>xsd:boolean</w:t>
            </w:r>
          </w:p>
        </w:tc>
      </w:tr>
      <w:tr w:rsidR="009D269D" w14:paraId="4FDCFFAB" w14:textId="77777777" w:rsidTr="00EA5A9E">
        <w:trPr>
          <w:cantSplit/>
        </w:trPr>
        <w:tc>
          <w:tcPr>
            <w:tcW w:w="2575" w:type="dxa"/>
          </w:tcPr>
          <w:p w14:paraId="013B8AFD" w14:textId="2C4491F7" w:rsidR="009D269D" w:rsidRDefault="009D269D" w:rsidP="00EA5A9E">
            <w:pPr>
              <w:pStyle w:val="NoSpacing"/>
              <w:framePr w:hSpace="0" w:wrap="auto" w:vAnchor="margin" w:hAnchor="text" w:yAlign="inline"/>
            </w:pPr>
            <w:r>
              <w:t>AccessibleStopPoint</w:t>
            </w:r>
          </w:p>
        </w:tc>
        <w:tc>
          <w:tcPr>
            <w:tcW w:w="3189" w:type="dxa"/>
            <w:shd w:val="clear" w:color="auto" w:fill="auto"/>
          </w:tcPr>
          <w:p w14:paraId="644FCAA0" w14:textId="4BA3DE24" w:rsidR="009D269D" w:rsidRPr="005E323D" w:rsidRDefault="009D269D" w:rsidP="00EA5A9E">
            <w:pPr>
              <w:pStyle w:val="NoSpacing"/>
              <w:framePr w:hSpace="0" w:wrap="auto" w:vAnchor="margin" w:hAnchor="text" w:yAlign="inline"/>
            </w:pPr>
            <w:r w:rsidRPr="005E323D">
              <w:t>equivalentClass</w:t>
            </w:r>
          </w:p>
        </w:tc>
        <w:tc>
          <w:tcPr>
            <w:tcW w:w="3586" w:type="dxa"/>
            <w:shd w:val="clear" w:color="auto" w:fill="auto"/>
          </w:tcPr>
          <w:p w14:paraId="641D373D" w14:textId="530FD81D" w:rsidR="009D269D" w:rsidRPr="005E323D" w:rsidRDefault="009D269D" w:rsidP="00EA5A9E">
            <w:pPr>
              <w:pStyle w:val="NoSpacing"/>
              <w:framePr w:hSpace="0" w:wrap="auto" w:vAnchor="margin" w:hAnchor="text" w:yAlign="inline"/>
            </w:pPr>
            <w:r w:rsidRPr="005E323D">
              <w:t xml:space="preserve">StopPoint and transit:wheelchairAccessible value </w:t>
            </w:r>
            <w:r w:rsidR="002E1D5B" w:rsidRPr="005E323D">
              <w:t>true</w:t>
            </w:r>
          </w:p>
        </w:tc>
      </w:tr>
      <w:tr w:rsidR="00AF0847" w14:paraId="47A931F8" w14:textId="77777777" w:rsidTr="00EA5A9E">
        <w:trPr>
          <w:cantSplit/>
        </w:trPr>
        <w:tc>
          <w:tcPr>
            <w:tcW w:w="2575" w:type="dxa"/>
            <w:vMerge w:val="restart"/>
          </w:tcPr>
          <w:p w14:paraId="7D504640" w14:textId="0C2DD0C9" w:rsidR="00AF0847" w:rsidRDefault="00AF0847" w:rsidP="00EA5A9E">
            <w:pPr>
              <w:pStyle w:val="NoSpacing"/>
              <w:framePr w:hSpace="0" w:wrap="auto" w:vAnchor="margin" w:hAnchor="text" w:yAlign="inline"/>
            </w:pPr>
            <w:r w:rsidRPr="003E6C97">
              <w:t>Station</w:t>
            </w:r>
            <w:r w:rsidR="00517F8F">
              <w:t>StopPoint</w:t>
            </w:r>
          </w:p>
        </w:tc>
        <w:tc>
          <w:tcPr>
            <w:tcW w:w="3189" w:type="dxa"/>
            <w:shd w:val="clear" w:color="auto" w:fill="auto"/>
          </w:tcPr>
          <w:p w14:paraId="0BA40621" w14:textId="16071EC3" w:rsidR="00AF0847" w:rsidRPr="005E323D" w:rsidRDefault="00AF0847" w:rsidP="00EA5A9E">
            <w:pPr>
              <w:pStyle w:val="NoSpacing"/>
              <w:framePr w:hSpace="0" w:wrap="auto" w:vAnchor="margin" w:hAnchor="text" w:yAlign="inline"/>
            </w:pPr>
            <w:r w:rsidRPr="005E323D">
              <w:t>subclassOf</w:t>
            </w:r>
          </w:p>
        </w:tc>
        <w:tc>
          <w:tcPr>
            <w:tcW w:w="3586" w:type="dxa"/>
            <w:shd w:val="clear" w:color="auto" w:fill="auto"/>
          </w:tcPr>
          <w:p w14:paraId="2E8BE3A6" w14:textId="3EEF3CFD" w:rsidR="00AF0847" w:rsidRPr="005E323D" w:rsidRDefault="00AF0847" w:rsidP="00EA5A9E">
            <w:pPr>
              <w:pStyle w:val="NoSpacing"/>
              <w:framePr w:hSpace="0" w:wrap="auto" w:vAnchor="margin" w:hAnchor="text" w:yAlign="inline"/>
            </w:pPr>
            <w:r w:rsidRPr="005E323D">
              <w:t>StopPoint</w:t>
            </w:r>
          </w:p>
        </w:tc>
      </w:tr>
      <w:tr w:rsidR="00AF0847" w14:paraId="4630132B" w14:textId="77777777" w:rsidTr="00EA5A9E">
        <w:trPr>
          <w:cantSplit/>
        </w:trPr>
        <w:tc>
          <w:tcPr>
            <w:tcW w:w="2575" w:type="dxa"/>
            <w:vMerge/>
          </w:tcPr>
          <w:p w14:paraId="5B142E85" w14:textId="77777777" w:rsidR="00AF0847" w:rsidRDefault="00AF0847" w:rsidP="00EA5A9E">
            <w:pPr>
              <w:pStyle w:val="NoSpacing"/>
              <w:framePr w:hSpace="0" w:wrap="auto" w:vAnchor="margin" w:hAnchor="text" w:yAlign="inline"/>
            </w:pPr>
          </w:p>
        </w:tc>
        <w:tc>
          <w:tcPr>
            <w:tcW w:w="3189" w:type="dxa"/>
            <w:shd w:val="clear" w:color="auto" w:fill="auto"/>
          </w:tcPr>
          <w:p w14:paraId="30497970" w14:textId="2645143D" w:rsidR="00AF0847" w:rsidRPr="005E323D" w:rsidRDefault="00AF0847" w:rsidP="00EA5A9E">
            <w:pPr>
              <w:pStyle w:val="NoSpacing"/>
              <w:framePr w:hSpace="0" w:wrap="auto" w:vAnchor="margin" w:hAnchor="text" w:yAlign="inline"/>
            </w:pPr>
            <w:r>
              <w:t>mereology:contains</w:t>
            </w:r>
          </w:p>
        </w:tc>
        <w:tc>
          <w:tcPr>
            <w:tcW w:w="3586" w:type="dxa"/>
            <w:shd w:val="clear" w:color="auto" w:fill="auto"/>
          </w:tcPr>
          <w:p w14:paraId="0DC47E5B" w14:textId="3ADC3EBE" w:rsidR="00AF0847" w:rsidRPr="005E323D" w:rsidRDefault="00AF0847" w:rsidP="00EA5A9E">
            <w:pPr>
              <w:pStyle w:val="NoSpacing"/>
              <w:framePr w:hSpace="0" w:wrap="auto" w:vAnchor="margin" w:hAnchor="text" w:yAlign="inline"/>
            </w:pPr>
            <w:r>
              <w:t>min 1 StopPoint</w:t>
            </w:r>
          </w:p>
        </w:tc>
      </w:tr>
      <w:tr w:rsidR="00AF0847" w14:paraId="4B09B5F8" w14:textId="77777777" w:rsidTr="00EA5A9E">
        <w:trPr>
          <w:cantSplit/>
        </w:trPr>
        <w:tc>
          <w:tcPr>
            <w:tcW w:w="2575" w:type="dxa"/>
            <w:vMerge/>
          </w:tcPr>
          <w:p w14:paraId="6C847B6F" w14:textId="77777777" w:rsidR="00AF0847" w:rsidRDefault="00AF0847" w:rsidP="00EA5A9E">
            <w:pPr>
              <w:pStyle w:val="NoSpacing"/>
              <w:framePr w:hSpace="0" w:wrap="auto" w:vAnchor="margin" w:hAnchor="text" w:yAlign="inline"/>
            </w:pPr>
          </w:p>
        </w:tc>
        <w:tc>
          <w:tcPr>
            <w:tcW w:w="3189" w:type="dxa"/>
            <w:shd w:val="clear" w:color="auto" w:fill="auto"/>
          </w:tcPr>
          <w:p w14:paraId="31804DDB" w14:textId="70DEB5B1" w:rsidR="00AF0847" w:rsidRDefault="00E66689" w:rsidP="00EA5A9E">
            <w:pPr>
              <w:pStyle w:val="NoSpacing"/>
              <w:framePr w:hSpace="0" w:wrap="auto" w:vAnchor="margin" w:hAnchor="text" w:yAlign="inline"/>
            </w:pPr>
            <w:r>
              <w:t>spatial:</w:t>
            </w:r>
            <w:r w:rsidR="00AF0847">
              <w:t>associatedLocation</w:t>
            </w:r>
          </w:p>
        </w:tc>
        <w:tc>
          <w:tcPr>
            <w:tcW w:w="3586" w:type="dxa"/>
            <w:shd w:val="clear" w:color="auto" w:fill="auto"/>
          </w:tcPr>
          <w:p w14:paraId="2237A034" w14:textId="6BC8D270" w:rsidR="00AF0847" w:rsidRDefault="00AF0847" w:rsidP="00EA5A9E">
            <w:pPr>
              <w:pStyle w:val="NoSpacing"/>
              <w:framePr w:hSpace="0" w:wrap="auto" w:vAnchor="margin" w:hAnchor="text" w:yAlign="inline"/>
            </w:pPr>
            <w:r>
              <w:t xml:space="preserve">some </w:t>
            </w:r>
            <w:r w:rsidR="00E66689">
              <w:t>spatial:</w:t>
            </w:r>
            <w:r>
              <w:t>Feature</w:t>
            </w:r>
          </w:p>
        </w:tc>
      </w:tr>
      <w:tr w:rsidR="003E4B4D" w14:paraId="24CD4228" w14:textId="77777777" w:rsidTr="00EA5A9E">
        <w:trPr>
          <w:cantSplit/>
          <w:trHeight w:val="213"/>
        </w:trPr>
        <w:tc>
          <w:tcPr>
            <w:tcW w:w="2575" w:type="dxa"/>
            <w:vMerge w:val="restart"/>
          </w:tcPr>
          <w:p w14:paraId="24F07B40" w14:textId="716FC495" w:rsidR="003E4B4D" w:rsidRDefault="003E4B4D" w:rsidP="00EA5A9E">
            <w:pPr>
              <w:pStyle w:val="NoSpacing"/>
              <w:framePr w:hSpace="0" w:wrap="auto" w:vAnchor="margin" w:hAnchor="text" w:yAlign="inline"/>
            </w:pPr>
            <w:r>
              <w:t>TransitIncident</w:t>
            </w:r>
          </w:p>
        </w:tc>
        <w:tc>
          <w:tcPr>
            <w:tcW w:w="3189" w:type="dxa"/>
          </w:tcPr>
          <w:p w14:paraId="38B508A3" w14:textId="67D56FFA" w:rsidR="003E4B4D" w:rsidRDefault="003E4B4D" w:rsidP="00EA5A9E">
            <w:pPr>
              <w:pStyle w:val="NoSpacing"/>
              <w:framePr w:hSpace="0" w:wrap="auto" w:vAnchor="margin" w:hAnchor="text" w:yAlign="inline"/>
            </w:pPr>
            <w:r>
              <w:t>subclassOf</w:t>
            </w:r>
          </w:p>
        </w:tc>
        <w:tc>
          <w:tcPr>
            <w:tcW w:w="3586" w:type="dxa"/>
          </w:tcPr>
          <w:p w14:paraId="14192C82" w14:textId="7682EE12" w:rsidR="003E4B4D" w:rsidRDefault="003E4B4D" w:rsidP="00EA5A9E">
            <w:pPr>
              <w:pStyle w:val="NoSpacing"/>
              <w:framePr w:hSpace="0" w:wrap="auto" w:vAnchor="margin" w:hAnchor="text" w:yAlign="inline"/>
            </w:pPr>
            <w:r>
              <w:t>activity:Activity</w:t>
            </w:r>
          </w:p>
        </w:tc>
      </w:tr>
      <w:tr w:rsidR="003E4B4D" w14:paraId="2B9BAA84" w14:textId="77777777" w:rsidTr="00EA5A9E">
        <w:trPr>
          <w:cantSplit/>
          <w:trHeight w:val="185"/>
        </w:trPr>
        <w:tc>
          <w:tcPr>
            <w:tcW w:w="2575" w:type="dxa"/>
            <w:vMerge/>
          </w:tcPr>
          <w:p w14:paraId="2C00D107" w14:textId="77777777" w:rsidR="003E4B4D" w:rsidRDefault="003E4B4D" w:rsidP="00EA5A9E">
            <w:pPr>
              <w:pStyle w:val="NoSpacing"/>
              <w:framePr w:hSpace="0" w:wrap="auto" w:vAnchor="margin" w:hAnchor="text" w:yAlign="inline"/>
            </w:pPr>
          </w:p>
        </w:tc>
        <w:tc>
          <w:tcPr>
            <w:tcW w:w="3189" w:type="dxa"/>
          </w:tcPr>
          <w:p w14:paraId="365FC1C6" w14:textId="563342C2" w:rsidR="003E4B4D" w:rsidRDefault="003E4B4D" w:rsidP="00EA5A9E">
            <w:pPr>
              <w:pStyle w:val="NoSpacing"/>
              <w:framePr w:hSpace="0" w:wrap="auto" w:vAnchor="margin" w:hAnchor="text" w:yAlign="inline"/>
            </w:pPr>
            <w:r>
              <w:t>associatedWithStop</w:t>
            </w:r>
          </w:p>
        </w:tc>
        <w:tc>
          <w:tcPr>
            <w:tcW w:w="3586" w:type="dxa"/>
          </w:tcPr>
          <w:p w14:paraId="1299A6AB" w14:textId="6BB813ED" w:rsidR="003E4B4D" w:rsidRDefault="003E4B4D" w:rsidP="00EA5A9E">
            <w:pPr>
              <w:pStyle w:val="NoSpacing"/>
              <w:framePr w:hSpace="0" w:wrap="auto" w:vAnchor="margin" w:hAnchor="text" w:yAlign="inline"/>
            </w:pPr>
            <w:r>
              <w:t>only StopPoint</w:t>
            </w:r>
          </w:p>
        </w:tc>
      </w:tr>
      <w:tr w:rsidR="003E4B4D" w14:paraId="3F03F769" w14:textId="77777777" w:rsidTr="00EA5A9E">
        <w:trPr>
          <w:cantSplit/>
          <w:trHeight w:val="185"/>
        </w:trPr>
        <w:tc>
          <w:tcPr>
            <w:tcW w:w="2575" w:type="dxa"/>
            <w:vMerge/>
          </w:tcPr>
          <w:p w14:paraId="21BC85FB" w14:textId="77777777" w:rsidR="003E4B4D" w:rsidRDefault="003E4B4D" w:rsidP="00EA5A9E">
            <w:pPr>
              <w:pStyle w:val="NoSpacing"/>
              <w:framePr w:hSpace="0" w:wrap="auto" w:vAnchor="margin" w:hAnchor="text" w:yAlign="inline"/>
            </w:pPr>
          </w:p>
        </w:tc>
        <w:tc>
          <w:tcPr>
            <w:tcW w:w="3189" w:type="dxa"/>
          </w:tcPr>
          <w:p w14:paraId="586CA481" w14:textId="1637539C" w:rsidR="003E4B4D" w:rsidRDefault="003E4B4D" w:rsidP="00EA5A9E">
            <w:pPr>
              <w:pStyle w:val="NoSpacing"/>
              <w:framePr w:hSpace="0" w:wrap="auto" w:vAnchor="margin" w:hAnchor="text" w:yAlign="inline"/>
            </w:pPr>
            <w:r>
              <w:t>hasIncidentCode</w:t>
            </w:r>
          </w:p>
        </w:tc>
        <w:tc>
          <w:tcPr>
            <w:tcW w:w="3586" w:type="dxa"/>
          </w:tcPr>
          <w:p w14:paraId="5AEFDD27" w14:textId="16837186" w:rsidR="003E4B4D" w:rsidRDefault="003E4B4D" w:rsidP="00EA5A9E">
            <w:pPr>
              <w:pStyle w:val="NoSpacing"/>
              <w:framePr w:hSpace="0" w:wrap="auto" w:vAnchor="margin" w:hAnchor="text" w:yAlign="inline"/>
            </w:pPr>
            <w:r>
              <w:t>min 1 xsd:string</w:t>
            </w:r>
          </w:p>
        </w:tc>
      </w:tr>
      <w:tr w:rsidR="003E4B4D" w14:paraId="0D857E54" w14:textId="77777777" w:rsidTr="00EA5A9E">
        <w:trPr>
          <w:cantSplit/>
          <w:trHeight w:val="199"/>
        </w:trPr>
        <w:tc>
          <w:tcPr>
            <w:tcW w:w="2575" w:type="dxa"/>
            <w:vMerge/>
          </w:tcPr>
          <w:p w14:paraId="2D06F218" w14:textId="77777777" w:rsidR="003E4B4D" w:rsidRDefault="003E4B4D" w:rsidP="00EA5A9E">
            <w:pPr>
              <w:pStyle w:val="NoSpacing"/>
              <w:framePr w:hSpace="0" w:wrap="auto" w:vAnchor="margin" w:hAnchor="text" w:yAlign="inline"/>
            </w:pPr>
          </w:p>
        </w:tc>
        <w:tc>
          <w:tcPr>
            <w:tcW w:w="3189" w:type="dxa"/>
          </w:tcPr>
          <w:p w14:paraId="7E82494C" w14:textId="3D040462" w:rsidR="003E4B4D" w:rsidRDefault="003E4B4D" w:rsidP="00EA5A9E">
            <w:pPr>
              <w:pStyle w:val="NoSpacing"/>
              <w:framePr w:hSpace="0" w:wrap="auto" w:vAnchor="margin" w:hAnchor="text" w:yAlign="inline"/>
            </w:pPr>
            <w:r>
              <w:t>causedGap</w:t>
            </w:r>
          </w:p>
        </w:tc>
        <w:tc>
          <w:tcPr>
            <w:tcW w:w="3586" w:type="dxa"/>
          </w:tcPr>
          <w:p w14:paraId="6742ECDB" w14:textId="4895319B" w:rsidR="003E4B4D" w:rsidRDefault="003E4B4D" w:rsidP="00EA5A9E">
            <w:pPr>
              <w:pStyle w:val="NoSpacing"/>
              <w:framePr w:hSpace="0" w:wrap="auto" w:vAnchor="margin" w:hAnchor="text" w:yAlign="inline"/>
            </w:pPr>
            <w:r>
              <w:t>only time:Interval</w:t>
            </w:r>
          </w:p>
        </w:tc>
      </w:tr>
      <w:tr w:rsidR="003E4B4D" w14:paraId="3FD50145" w14:textId="77777777" w:rsidTr="00EA5A9E">
        <w:trPr>
          <w:cantSplit/>
          <w:trHeight w:val="199"/>
        </w:trPr>
        <w:tc>
          <w:tcPr>
            <w:tcW w:w="2575" w:type="dxa"/>
            <w:vMerge/>
          </w:tcPr>
          <w:p w14:paraId="4C0B536C" w14:textId="77777777" w:rsidR="003E4B4D" w:rsidRDefault="003E4B4D" w:rsidP="00EA5A9E">
            <w:pPr>
              <w:pStyle w:val="NoSpacing"/>
              <w:framePr w:hSpace="0" w:wrap="auto" w:vAnchor="margin" w:hAnchor="text" w:yAlign="inline"/>
            </w:pPr>
          </w:p>
        </w:tc>
        <w:tc>
          <w:tcPr>
            <w:tcW w:w="3189" w:type="dxa"/>
          </w:tcPr>
          <w:p w14:paraId="698C444D" w14:textId="28DC087B" w:rsidR="003E4B4D" w:rsidRDefault="003E4B4D" w:rsidP="00EA5A9E">
            <w:pPr>
              <w:pStyle w:val="NoSpacing"/>
              <w:framePr w:hSpace="0" w:wrap="auto" w:vAnchor="margin" w:hAnchor="text" w:yAlign="inline"/>
            </w:pPr>
            <w:r>
              <w:t>associatedWithTrip</w:t>
            </w:r>
          </w:p>
        </w:tc>
        <w:tc>
          <w:tcPr>
            <w:tcW w:w="3586" w:type="dxa"/>
          </w:tcPr>
          <w:p w14:paraId="452537A8" w14:textId="08443F34" w:rsidR="003E4B4D" w:rsidRDefault="003E4B4D" w:rsidP="00EA5A9E">
            <w:pPr>
              <w:pStyle w:val="NoSpacing"/>
              <w:framePr w:hSpace="0" w:wrap="auto" w:vAnchor="margin" w:hAnchor="text" w:yAlign="inline"/>
            </w:pPr>
            <w:r>
              <w:t>only TransitTrip</w:t>
            </w:r>
          </w:p>
        </w:tc>
      </w:tr>
      <w:tr w:rsidR="00E40914" w14:paraId="5CE6EBB2" w14:textId="77777777" w:rsidTr="00EA5A9E">
        <w:trPr>
          <w:cantSplit/>
          <w:trHeight w:val="199"/>
        </w:trPr>
        <w:tc>
          <w:tcPr>
            <w:tcW w:w="2575" w:type="dxa"/>
            <w:vMerge w:val="restart"/>
          </w:tcPr>
          <w:p w14:paraId="41D65F08" w14:textId="21ECE1E9" w:rsidR="00E40914" w:rsidRDefault="00E40914" w:rsidP="00EA5A9E">
            <w:pPr>
              <w:pStyle w:val="NoSpacing"/>
              <w:framePr w:hSpace="0" w:wrap="auto" w:vAnchor="margin" w:hAnchor="text" w:yAlign="inline"/>
            </w:pPr>
            <w:r>
              <w:lastRenderedPageBreak/>
              <w:t>TransitTrip</w:t>
            </w:r>
          </w:p>
        </w:tc>
        <w:tc>
          <w:tcPr>
            <w:tcW w:w="3189" w:type="dxa"/>
          </w:tcPr>
          <w:p w14:paraId="580889AD" w14:textId="258E9E7B" w:rsidR="00E40914" w:rsidRDefault="00E40914" w:rsidP="00EA5A9E">
            <w:pPr>
              <w:pStyle w:val="NoSpacing"/>
              <w:framePr w:hSpace="0" w:wrap="auto" w:vAnchor="margin" w:hAnchor="text" w:yAlign="inline"/>
            </w:pPr>
            <w:r>
              <w:t>subclassOf</w:t>
            </w:r>
          </w:p>
        </w:tc>
        <w:tc>
          <w:tcPr>
            <w:tcW w:w="3586" w:type="dxa"/>
          </w:tcPr>
          <w:p w14:paraId="5A968E88" w14:textId="311B2D48" w:rsidR="00E40914" w:rsidRDefault="00E40914" w:rsidP="00EA5A9E">
            <w:pPr>
              <w:pStyle w:val="NoSpacing"/>
              <w:framePr w:hSpace="0" w:wrap="auto" w:vAnchor="margin" w:hAnchor="text" w:yAlign="inline"/>
            </w:pPr>
            <w:r>
              <w:t>trip:Trip</w:t>
            </w:r>
          </w:p>
        </w:tc>
      </w:tr>
      <w:tr w:rsidR="00E40914" w14:paraId="11998BB2" w14:textId="77777777" w:rsidTr="00EA5A9E">
        <w:trPr>
          <w:cantSplit/>
          <w:trHeight w:val="199"/>
        </w:trPr>
        <w:tc>
          <w:tcPr>
            <w:tcW w:w="2575" w:type="dxa"/>
            <w:vMerge/>
          </w:tcPr>
          <w:p w14:paraId="37EBF1AE" w14:textId="77777777" w:rsidR="00E40914" w:rsidRDefault="00E40914" w:rsidP="00EA5A9E">
            <w:pPr>
              <w:pStyle w:val="NoSpacing"/>
              <w:framePr w:hSpace="0" w:wrap="auto" w:vAnchor="margin" w:hAnchor="text" w:yAlign="inline"/>
            </w:pPr>
          </w:p>
        </w:tc>
        <w:tc>
          <w:tcPr>
            <w:tcW w:w="3189" w:type="dxa"/>
          </w:tcPr>
          <w:p w14:paraId="71A361B2" w14:textId="5C40522C" w:rsidR="00E40914" w:rsidRDefault="00AA089A" w:rsidP="00EA5A9E">
            <w:pPr>
              <w:pStyle w:val="NoSpacing"/>
              <w:framePr w:hSpace="0" w:wrap="auto" w:vAnchor="margin" w:hAnchor="text" w:yAlign="inline"/>
            </w:pPr>
            <w:r>
              <w:t>transit</w:t>
            </w:r>
            <w:r w:rsidR="00E40914">
              <w:t>:occursOn</w:t>
            </w:r>
          </w:p>
        </w:tc>
        <w:tc>
          <w:tcPr>
            <w:tcW w:w="3586" w:type="dxa"/>
          </w:tcPr>
          <w:p w14:paraId="23E7E06D" w14:textId="2049B41E" w:rsidR="00E40914" w:rsidRDefault="00E40914" w:rsidP="00EA5A9E">
            <w:pPr>
              <w:pStyle w:val="NoSpacing"/>
              <w:framePr w:hSpace="0" w:wrap="auto" w:vAnchor="margin" w:hAnchor="text" w:yAlign="inline"/>
            </w:pPr>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EA5A9E">
        <w:trPr>
          <w:cantSplit/>
          <w:trHeight w:val="199"/>
        </w:trPr>
        <w:tc>
          <w:tcPr>
            <w:tcW w:w="2575" w:type="dxa"/>
            <w:vMerge/>
          </w:tcPr>
          <w:p w14:paraId="10AD9E7D" w14:textId="77777777" w:rsidR="00E40914" w:rsidRDefault="00E40914" w:rsidP="00EA5A9E">
            <w:pPr>
              <w:pStyle w:val="NoSpacing"/>
              <w:framePr w:hSpace="0" w:wrap="auto" w:vAnchor="margin" w:hAnchor="text" w:yAlign="inline"/>
            </w:pPr>
          </w:p>
        </w:tc>
        <w:tc>
          <w:tcPr>
            <w:tcW w:w="3189" w:type="dxa"/>
          </w:tcPr>
          <w:p w14:paraId="6FA5EDC2" w14:textId="77D02142" w:rsidR="00E40914" w:rsidRDefault="00AA089A" w:rsidP="00EA5A9E">
            <w:pPr>
              <w:pStyle w:val="NoSpacing"/>
              <w:framePr w:hSpace="0" w:wrap="auto" w:vAnchor="margin" w:hAnchor="text" w:yAlign="inline"/>
            </w:pPr>
            <w:r>
              <w:t>transit</w:t>
            </w:r>
            <w:r w:rsidR="00E40914">
              <w:t>:viaVehicle</w:t>
            </w:r>
          </w:p>
        </w:tc>
        <w:tc>
          <w:tcPr>
            <w:tcW w:w="3586" w:type="dxa"/>
          </w:tcPr>
          <w:p w14:paraId="4B9F2F33" w14:textId="67BD0C35" w:rsidR="00E40914" w:rsidRDefault="00E40914" w:rsidP="00EA5A9E">
            <w:pPr>
              <w:pStyle w:val="NoSpacing"/>
              <w:framePr w:hSpace="0" w:wrap="auto" w:vAnchor="margin" w:hAnchor="text" w:yAlign="inline"/>
            </w:pPr>
            <w:r>
              <w:t xml:space="preserve">exactly 1 </w:t>
            </w:r>
            <w:r w:rsidR="00AC2F96">
              <w:t>transit:</w:t>
            </w:r>
            <w:r>
              <w:t>TransitVehicle</w:t>
            </w:r>
          </w:p>
        </w:tc>
      </w:tr>
      <w:tr w:rsidR="00E40914" w14:paraId="7932BF16" w14:textId="77777777" w:rsidTr="00EA5A9E">
        <w:trPr>
          <w:cantSplit/>
          <w:trHeight w:val="199"/>
        </w:trPr>
        <w:tc>
          <w:tcPr>
            <w:tcW w:w="2575" w:type="dxa"/>
            <w:vMerge/>
          </w:tcPr>
          <w:p w14:paraId="7530B923" w14:textId="77777777" w:rsidR="00E40914" w:rsidRDefault="00E40914" w:rsidP="00EA5A9E">
            <w:pPr>
              <w:pStyle w:val="NoSpacing"/>
              <w:framePr w:hSpace="0" w:wrap="auto" w:vAnchor="margin" w:hAnchor="text" w:yAlign="inline"/>
            </w:pPr>
          </w:p>
        </w:tc>
        <w:tc>
          <w:tcPr>
            <w:tcW w:w="3189" w:type="dxa"/>
          </w:tcPr>
          <w:p w14:paraId="693B757D" w14:textId="11E1922F" w:rsidR="00E40914" w:rsidRDefault="00AA089A" w:rsidP="00EA5A9E">
            <w:pPr>
              <w:pStyle w:val="NoSpacing"/>
              <w:framePr w:hSpace="0" w:wrap="auto" w:vAnchor="margin" w:hAnchor="text" w:yAlign="inline"/>
            </w:pPr>
            <w:r>
              <w:t>transit</w:t>
            </w:r>
            <w:r w:rsidR="00E40914">
              <w:t>:isOutbound</w:t>
            </w:r>
          </w:p>
        </w:tc>
        <w:tc>
          <w:tcPr>
            <w:tcW w:w="3586" w:type="dxa"/>
          </w:tcPr>
          <w:p w14:paraId="29172D54" w14:textId="57A73678" w:rsidR="00E40914" w:rsidRDefault="00E40914" w:rsidP="00EA5A9E">
            <w:pPr>
              <w:pStyle w:val="NoSpacing"/>
              <w:framePr w:hSpace="0" w:wrap="auto" w:vAnchor="margin" w:hAnchor="text" w:yAlign="inline"/>
            </w:pPr>
            <w:r>
              <w:t>only xsd:boolean</w:t>
            </w:r>
          </w:p>
        </w:tc>
      </w:tr>
      <w:tr w:rsidR="00022B45" w14:paraId="17545410" w14:textId="77777777" w:rsidTr="00EA5A9E">
        <w:trPr>
          <w:cantSplit/>
          <w:trHeight w:val="199"/>
        </w:trPr>
        <w:tc>
          <w:tcPr>
            <w:tcW w:w="2575" w:type="dxa"/>
            <w:vMerge w:val="restart"/>
          </w:tcPr>
          <w:p w14:paraId="24F449AD" w14:textId="55940B9E" w:rsidR="00022B45" w:rsidRPr="00AC2F96" w:rsidRDefault="00022B45" w:rsidP="00EA5A9E">
            <w:pPr>
              <w:pStyle w:val="NoSpacing"/>
              <w:framePr w:hSpace="0" w:wrap="auto" w:vAnchor="margin" w:hAnchor="text" w:yAlign="inline"/>
              <w:rPr>
                <w:highlight w:val="yellow"/>
              </w:rPr>
            </w:pPr>
            <w:r w:rsidRPr="00F46B84">
              <w:t>ScheduledTransitTrip</w:t>
            </w:r>
          </w:p>
        </w:tc>
        <w:tc>
          <w:tcPr>
            <w:tcW w:w="3189" w:type="dxa"/>
          </w:tcPr>
          <w:p w14:paraId="4ABB2ACB" w14:textId="1639A61B" w:rsidR="00022B45" w:rsidRDefault="00022B45" w:rsidP="00EA5A9E">
            <w:pPr>
              <w:pStyle w:val="NoSpacing"/>
              <w:framePr w:hSpace="0" w:wrap="auto" w:vAnchor="margin" w:hAnchor="text" w:yAlign="inline"/>
            </w:pPr>
            <w:r>
              <w:t>subclassOf</w:t>
            </w:r>
          </w:p>
        </w:tc>
        <w:tc>
          <w:tcPr>
            <w:tcW w:w="3586" w:type="dxa"/>
          </w:tcPr>
          <w:p w14:paraId="09658963" w14:textId="1C57F218" w:rsidR="00022B45" w:rsidRDefault="00022B45" w:rsidP="00EA5A9E">
            <w:pPr>
              <w:pStyle w:val="NoSpacing"/>
              <w:framePr w:hSpace="0" w:wrap="auto" w:vAnchor="margin" w:hAnchor="text" w:yAlign="inline"/>
            </w:pPr>
            <w:r>
              <w:t>rec:RecurringEvent</w:t>
            </w:r>
          </w:p>
        </w:tc>
      </w:tr>
      <w:tr w:rsidR="00022B45" w14:paraId="3B4640B6" w14:textId="77777777" w:rsidTr="00EA5A9E">
        <w:trPr>
          <w:cantSplit/>
          <w:trHeight w:val="199"/>
        </w:trPr>
        <w:tc>
          <w:tcPr>
            <w:tcW w:w="2575" w:type="dxa"/>
            <w:vMerge/>
          </w:tcPr>
          <w:p w14:paraId="0A0B319F" w14:textId="77777777" w:rsidR="00022B45" w:rsidRDefault="00022B45" w:rsidP="00EA5A9E">
            <w:pPr>
              <w:pStyle w:val="NoSpacing"/>
              <w:framePr w:hSpace="0" w:wrap="auto" w:vAnchor="margin" w:hAnchor="text" w:yAlign="inline"/>
            </w:pPr>
          </w:p>
        </w:tc>
        <w:tc>
          <w:tcPr>
            <w:tcW w:w="3189" w:type="dxa"/>
          </w:tcPr>
          <w:p w14:paraId="6A7B5FED" w14:textId="4DD5D758" w:rsidR="00022B45" w:rsidRDefault="00022B45" w:rsidP="00EA5A9E">
            <w:pPr>
              <w:pStyle w:val="NoSpacing"/>
              <w:framePr w:hSpace="0" w:wrap="auto" w:vAnchor="margin" w:hAnchor="text" w:yAlign="inline"/>
            </w:pPr>
            <w:r>
              <w:t>rec:hasOccurrence</w:t>
            </w:r>
          </w:p>
        </w:tc>
        <w:tc>
          <w:tcPr>
            <w:tcW w:w="3586" w:type="dxa"/>
          </w:tcPr>
          <w:p w14:paraId="1A1BE5A9" w14:textId="7FEC51C0" w:rsidR="00022B45" w:rsidRDefault="00022B45" w:rsidP="00EA5A9E">
            <w:pPr>
              <w:pStyle w:val="NoSpacing"/>
              <w:framePr w:hSpace="0" w:wrap="auto" w:vAnchor="margin" w:hAnchor="text" w:yAlign="inline"/>
            </w:pPr>
            <w:r>
              <w:t>only transit:TransitTrip</w:t>
            </w:r>
          </w:p>
        </w:tc>
      </w:tr>
      <w:tr w:rsidR="00022B45" w14:paraId="27C8A945" w14:textId="77777777" w:rsidTr="00EA5A9E">
        <w:trPr>
          <w:cantSplit/>
          <w:trHeight w:val="199"/>
        </w:trPr>
        <w:tc>
          <w:tcPr>
            <w:tcW w:w="2575" w:type="dxa"/>
            <w:vMerge/>
          </w:tcPr>
          <w:p w14:paraId="52B9D823" w14:textId="77777777" w:rsidR="00022B45" w:rsidRDefault="00022B45" w:rsidP="00EA5A9E">
            <w:pPr>
              <w:pStyle w:val="NoSpacing"/>
              <w:framePr w:hSpace="0" w:wrap="auto" w:vAnchor="margin" w:hAnchor="text" w:yAlign="inline"/>
            </w:pPr>
          </w:p>
        </w:tc>
        <w:tc>
          <w:tcPr>
            <w:tcW w:w="3189" w:type="dxa"/>
          </w:tcPr>
          <w:p w14:paraId="3EA5A89B" w14:textId="507034E9" w:rsidR="00022B45" w:rsidRDefault="00022B45" w:rsidP="00EA5A9E">
            <w:pPr>
              <w:pStyle w:val="NoSpacing"/>
              <w:framePr w:hSpace="0" w:wrap="auto" w:vAnchor="margin" w:hAnchor="text" w:yAlign="inline"/>
            </w:pPr>
            <w:r>
              <w:t>transit:scheduledOn</w:t>
            </w:r>
          </w:p>
        </w:tc>
        <w:tc>
          <w:tcPr>
            <w:tcW w:w="3586" w:type="dxa"/>
          </w:tcPr>
          <w:p w14:paraId="74421FBE" w14:textId="5D75EA10" w:rsidR="00022B45" w:rsidRDefault="00022B45" w:rsidP="00EA5A9E">
            <w:pPr>
              <w:pStyle w:val="NoSpacing"/>
              <w:framePr w:hSpace="0" w:wrap="auto" w:vAnchor="margin" w:hAnchor="text" w:yAlign="inline"/>
            </w:pPr>
            <w:r>
              <w:t>only transit:Route or transit:RouteSection or transit:RouteLink</w:t>
            </w:r>
          </w:p>
        </w:tc>
      </w:tr>
      <w:tr w:rsidR="00022B45" w14:paraId="6881E74F" w14:textId="77777777" w:rsidTr="00EA5A9E">
        <w:trPr>
          <w:cantSplit/>
          <w:trHeight w:val="199"/>
        </w:trPr>
        <w:tc>
          <w:tcPr>
            <w:tcW w:w="2575" w:type="dxa"/>
            <w:vMerge/>
          </w:tcPr>
          <w:p w14:paraId="3E2D15ED" w14:textId="77777777" w:rsidR="00022B45" w:rsidRDefault="00022B45" w:rsidP="00EA5A9E">
            <w:pPr>
              <w:pStyle w:val="NoSpacing"/>
              <w:framePr w:hSpace="0" w:wrap="auto" w:vAnchor="margin" w:hAnchor="text" w:yAlign="inline"/>
            </w:pPr>
          </w:p>
        </w:tc>
        <w:tc>
          <w:tcPr>
            <w:tcW w:w="3189" w:type="dxa"/>
          </w:tcPr>
          <w:p w14:paraId="62AEFEEF" w14:textId="619ADE55" w:rsidR="00022B45" w:rsidRDefault="00022B45" w:rsidP="00EA5A9E">
            <w:pPr>
              <w:pStyle w:val="NoSpacing"/>
              <w:framePr w:hSpace="0" w:wrap="auto" w:vAnchor="margin" w:hAnchor="text" w:yAlign="inline"/>
            </w:pPr>
            <w:r>
              <w:t>transit:isOutbound</w:t>
            </w:r>
          </w:p>
        </w:tc>
        <w:tc>
          <w:tcPr>
            <w:tcW w:w="3586" w:type="dxa"/>
          </w:tcPr>
          <w:p w14:paraId="6E770EDB" w14:textId="0D50462A" w:rsidR="00022B45" w:rsidRDefault="00022B45" w:rsidP="00EA5A9E">
            <w:pPr>
              <w:pStyle w:val="NoSpacing"/>
              <w:framePr w:hSpace="0" w:wrap="auto" w:vAnchor="margin" w:hAnchor="text" w:yAlign="inline"/>
            </w:pPr>
            <w:r>
              <w:t>only xsd:boolean</w:t>
            </w:r>
          </w:p>
        </w:tc>
      </w:tr>
      <w:tr w:rsidR="00022B45" w14:paraId="7A7F81A7" w14:textId="77777777" w:rsidTr="00EA5A9E">
        <w:trPr>
          <w:cantSplit/>
          <w:trHeight w:val="199"/>
        </w:trPr>
        <w:tc>
          <w:tcPr>
            <w:tcW w:w="2575" w:type="dxa"/>
            <w:vMerge/>
          </w:tcPr>
          <w:p w14:paraId="57AB7B02" w14:textId="77777777" w:rsidR="00022B45" w:rsidRDefault="00022B45" w:rsidP="00EA5A9E">
            <w:pPr>
              <w:pStyle w:val="NoSpacing"/>
              <w:framePr w:hSpace="0" w:wrap="auto" w:vAnchor="margin" w:hAnchor="text" w:yAlign="inline"/>
            </w:pPr>
          </w:p>
        </w:tc>
        <w:tc>
          <w:tcPr>
            <w:tcW w:w="3189" w:type="dxa"/>
          </w:tcPr>
          <w:p w14:paraId="689AEEF7" w14:textId="67B1E048" w:rsidR="00022B45" w:rsidRDefault="00022B45" w:rsidP="00EA5A9E">
            <w:pPr>
              <w:pStyle w:val="NoSpacing"/>
              <w:framePr w:hSpace="0" w:wrap="auto" w:vAnchor="margin" w:hAnchor="text" w:yAlign="inline"/>
            </w:pPr>
            <w:r>
              <w:t>transit:isWheelchairAccessible</w:t>
            </w:r>
          </w:p>
        </w:tc>
        <w:tc>
          <w:tcPr>
            <w:tcW w:w="3586" w:type="dxa"/>
          </w:tcPr>
          <w:p w14:paraId="1ACE6182" w14:textId="62C79A9E" w:rsidR="00022B45" w:rsidRDefault="00022B45" w:rsidP="00EA5A9E">
            <w:pPr>
              <w:pStyle w:val="NoSpacing"/>
              <w:framePr w:hSpace="0" w:wrap="auto" w:vAnchor="margin" w:hAnchor="text" w:yAlign="inline"/>
            </w:pPr>
            <w:r>
              <w:t>only xsd:boolean</w:t>
            </w:r>
          </w:p>
        </w:tc>
      </w:tr>
      <w:tr w:rsidR="00022B45" w14:paraId="6B4459AA" w14:textId="77777777" w:rsidTr="00EA5A9E">
        <w:trPr>
          <w:cantSplit/>
          <w:trHeight w:val="199"/>
        </w:trPr>
        <w:tc>
          <w:tcPr>
            <w:tcW w:w="2575" w:type="dxa"/>
            <w:vMerge/>
          </w:tcPr>
          <w:p w14:paraId="74FAEDF4" w14:textId="77777777" w:rsidR="00022B45" w:rsidRDefault="00022B45" w:rsidP="00EA5A9E">
            <w:pPr>
              <w:pStyle w:val="NoSpacing"/>
              <w:framePr w:hSpace="0" w:wrap="auto" w:vAnchor="margin" w:hAnchor="text" w:yAlign="inline"/>
            </w:pPr>
          </w:p>
        </w:tc>
        <w:tc>
          <w:tcPr>
            <w:tcW w:w="3189" w:type="dxa"/>
          </w:tcPr>
          <w:p w14:paraId="5987A439" w14:textId="3957327A" w:rsidR="00022B45" w:rsidRDefault="00022B45" w:rsidP="00EA5A9E">
            <w:pPr>
              <w:pStyle w:val="NoSpacing"/>
              <w:framePr w:hSpace="0" w:wrap="auto" w:vAnchor="margin" w:hAnchor="text" w:yAlign="inline"/>
            </w:pPr>
            <w:r>
              <w:t>hasPickupType</w:t>
            </w:r>
          </w:p>
        </w:tc>
        <w:tc>
          <w:tcPr>
            <w:tcW w:w="3586" w:type="dxa"/>
          </w:tcPr>
          <w:p w14:paraId="43B3FED7" w14:textId="13C0C11D" w:rsidR="00022B45" w:rsidRDefault="00022B45" w:rsidP="00EA5A9E">
            <w:pPr>
              <w:pStyle w:val="NoSpacing"/>
              <w:framePr w:hSpace="0" w:wrap="auto" w:vAnchor="margin" w:hAnchor="text" w:yAlign="inline"/>
            </w:pPr>
            <w:r>
              <w:t>max 1 TripAccessArrangement</w:t>
            </w:r>
          </w:p>
        </w:tc>
      </w:tr>
      <w:tr w:rsidR="00022B45" w14:paraId="6F491845" w14:textId="77777777" w:rsidTr="00EA5A9E">
        <w:trPr>
          <w:cantSplit/>
          <w:trHeight w:val="199"/>
        </w:trPr>
        <w:tc>
          <w:tcPr>
            <w:tcW w:w="2575" w:type="dxa"/>
            <w:vMerge/>
          </w:tcPr>
          <w:p w14:paraId="369EB25E" w14:textId="77777777" w:rsidR="00022B45" w:rsidRDefault="00022B45" w:rsidP="00EA5A9E">
            <w:pPr>
              <w:pStyle w:val="NoSpacing"/>
              <w:framePr w:hSpace="0" w:wrap="auto" w:vAnchor="margin" w:hAnchor="text" w:yAlign="inline"/>
            </w:pPr>
          </w:p>
        </w:tc>
        <w:tc>
          <w:tcPr>
            <w:tcW w:w="3189" w:type="dxa"/>
          </w:tcPr>
          <w:p w14:paraId="012D9D97" w14:textId="7AB38FDD" w:rsidR="00022B45" w:rsidRDefault="00022B45" w:rsidP="00EA5A9E">
            <w:pPr>
              <w:pStyle w:val="NoSpacing"/>
              <w:framePr w:hSpace="0" w:wrap="auto" w:vAnchor="margin" w:hAnchor="text" w:yAlign="inline"/>
            </w:pPr>
            <w:r>
              <w:t>hasDropoffType</w:t>
            </w:r>
          </w:p>
        </w:tc>
        <w:tc>
          <w:tcPr>
            <w:tcW w:w="3586" w:type="dxa"/>
          </w:tcPr>
          <w:p w14:paraId="4E034A60" w14:textId="7DAD2BB1" w:rsidR="00022B45" w:rsidRDefault="00022B45" w:rsidP="00EA5A9E">
            <w:pPr>
              <w:pStyle w:val="NoSpacing"/>
              <w:framePr w:hSpace="0" w:wrap="auto" w:vAnchor="margin" w:hAnchor="text" w:yAlign="inline"/>
            </w:pPr>
            <w:r>
              <w:t>max 1 TripAccessArrangement</w:t>
            </w:r>
          </w:p>
        </w:tc>
      </w:tr>
      <w:tr w:rsidR="00202756" w14:paraId="183E8A68" w14:textId="77777777" w:rsidTr="00EA5A9E">
        <w:trPr>
          <w:cantSplit/>
          <w:trHeight w:val="199"/>
        </w:trPr>
        <w:tc>
          <w:tcPr>
            <w:tcW w:w="2575" w:type="dxa"/>
          </w:tcPr>
          <w:p w14:paraId="1373C03B" w14:textId="64BD312D" w:rsidR="00202756" w:rsidRDefault="00202756" w:rsidP="00EA5A9E">
            <w:pPr>
              <w:pStyle w:val="NoSpacing"/>
              <w:framePr w:hSpace="0" w:wrap="auto" w:vAnchor="margin" w:hAnchor="text" w:yAlign="inline"/>
            </w:pPr>
            <w:r>
              <w:t>TripAccessArrang</w:t>
            </w:r>
            <w:r w:rsidR="00022B45">
              <w:t>e</w:t>
            </w:r>
            <w:r>
              <w:t>ment</w:t>
            </w:r>
          </w:p>
        </w:tc>
        <w:tc>
          <w:tcPr>
            <w:tcW w:w="3189" w:type="dxa"/>
          </w:tcPr>
          <w:p w14:paraId="5AA242F7" w14:textId="47794489" w:rsidR="00202756" w:rsidRDefault="00C91AF4" w:rsidP="00EA5A9E">
            <w:pPr>
              <w:pStyle w:val="NoSpacing"/>
              <w:framePr w:hSpace="0" w:wrap="auto" w:vAnchor="margin" w:hAnchor="text" w:yAlign="inline"/>
            </w:pPr>
            <w:r>
              <w:t>equivalentClass</w:t>
            </w:r>
          </w:p>
        </w:tc>
        <w:tc>
          <w:tcPr>
            <w:tcW w:w="3586" w:type="dxa"/>
          </w:tcPr>
          <w:p w14:paraId="1DEFEC07" w14:textId="4E6DC24E" w:rsidR="00202756" w:rsidRDefault="00202756" w:rsidP="00EA5A9E">
            <w:pPr>
              <w:pStyle w:val="NoSpacing"/>
              <w:framePr w:hSpace="0" w:wrap="auto" w:vAnchor="margin" w:hAnchor="text" w:yAlign="inline"/>
            </w:pPr>
            <w:r>
              <w:t>{AccessAsScheduled, AccessNotAvailable, AccessArrangedViaAgency, AccessArrangedViaDriver}</w:t>
            </w:r>
          </w:p>
        </w:tc>
      </w:tr>
      <w:tr w:rsidR="006A3E39" w14:paraId="14E9FF33" w14:textId="77777777" w:rsidTr="00EA5A9E">
        <w:trPr>
          <w:cantSplit/>
          <w:trHeight w:val="199"/>
        </w:trPr>
        <w:tc>
          <w:tcPr>
            <w:tcW w:w="2575" w:type="dxa"/>
            <w:vMerge w:val="restart"/>
          </w:tcPr>
          <w:p w14:paraId="341996DC" w14:textId="6FF005CA" w:rsidR="006A3E39" w:rsidRDefault="006A3E39" w:rsidP="00EA5A9E">
            <w:pPr>
              <w:pStyle w:val="NoSpacing"/>
              <w:framePr w:hSpace="0" w:wrap="auto" w:vAnchor="margin" w:hAnchor="text" w:yAlign="inline"/>
            </w:pPr>
            <w:r>
              <w:t>TransitVehicle</w:t>
            </w:r>
          </w:p>
        </w:tc>
        <w:tc>
          <w:tcPr>
            <w:tcW w:w="3189" w:type="dxa"/>
          </w:tcPr>
          <w:p w14:paraId="54BD4C64" w14:textId="661B1469" w:rsidR="006A3E39" w:rsidRDefault="006A3E39" w:rsidP="00EA5A9E">
            <w:pPr>
              <w:pStyle w:val="NoSpacing"/>
              <w:framePr w:hSpace="0" w:wrap="auto" w:vAnchor="margin" w:hAnchor="text" w:yAlign="inline"/>
            </w:pPr>
            <w:r>
              <w:t>subclassOf</w:t>
            </w:r>
          </w:p>
        </w:tc>
        <w:tc>
          <w:tcPr>
            <w:tcW w:w="3586" w:type="dxa"/>
          </w:tcPr>
          <w:p w14:paraId="7D287A55" w14:textId="28461215" w:rsidR="006A3E39" w:rsidRDefault="006A3E39" w:rsidP="00EA5A9E">
            <w:pPr>
              <w:pStyle w:val="NoSpacing"/>
              <w:framePr w:hSpace="0" w:wrap="auto" w:vAnchor="margin" w:hAnchor="text" w:yAlign="inline"/>
            </w:pPr>
            <w:r>
              <w:t>vehicle:Vehicle</w:t>
            </w:r>
          </w:p>
        </w:tc>
      </w:tr>
      <w:tr w:rsidR="006A3E39" w14:paraId="19F4CCEC" w14:textId="77777777" w:rsidTr="00EA5A9E">
        <w:trPr>
          <w:cantSplit/>
          <w:trHeight w:val="199"/>
        </w:trPr>
        <w:tc>
          <w:tcPr>
            <w:tcW w:w="2575" w:type="dxa"/>
            <w:vMerge/>
          </w:tcPr>
          <w:p w14:paraId="5C13E2E8" w14:textId="77777777" w:rsidR="006A3E39" w:rsidRDefault="006A3E39" w:rsidP="00EA5A9E">
            <w:pPr>
              <w:pStyle w:val="NoSpacing"/>
              <w:framePr w:hSpace="0" w:wrap="auto" w:vAnchor="margin" w:hAnchor="text" w:yAlign="inline"/>
            </w:pPr>
          </w:p>
        </w:tc>
        <w:tc>
          <w:tcPr>
            <w:tcW w:w="3189" w:type="dxa"/>
          </w:tcPr>
          <w:p w14:paraId="01F4D5CC" w14:textId="5F663381" w:rsidR="006A3E39" w:rsidRDefault="006A3E39" w:rsidP="00EA5A9E">
            <w:pPr>
              <w:pStyle w:val="NoSpacing"/>
              <w:framePr w:hSpace="0" w:wrap="auto" w:vAnchor="margin" w:hAnchor="text" w:yAlign="inline"/>
            </w:pPr>
            <w:r>
              <w:t>hasTransitVehicleId</w:t>
            </w:r>
          </w:p>
        </w:tc>
        <w:tc>
          <w:tcPr>
            <w:tcW w:w="3586" w:type="dxa"/>
          </w:tcPr>
          <w:p w14:paraId="28BA9BB9" w14:textId="02B56352" w:rsidR="006A3E39" w:rsidRDefault="006A3E39" w:rsidP="00EA5A9E">
            <w:pPr>
              <w:pStyle w:val="NoSpacing"/>
              <w:framePr w:hSpace="0" w:wrap="auto" w:vAnchor="margin" w:hAnchor="text" w:yAlign="inline"/>
            </w:pPr>
            <w:r>
              <w:t>exactly 1 xsd:string</w:t>
            </w:r>
          </w:p>
        </w:tc>
      </w:tr>
      <w:tr w:rsidR="006A3E39" w14:paraId="747D744F" w14:textId="77777777" w:rsidTr="00EA5A9E">
        <w:trPr>
          <w:cantSplit/>
          <w:trHeight w:val="199"/>
        </w:trPr>
        <w:tc>
          <w:tcPr>
            <w:tcW w:w="2575" w:type="dxa"/>
            <w:vMerge w:val="restart"/>
          </w:tcPr>
          <w:p w14:paraId="52FDA789" w14:textId="358D8F44" w:rsidR="006A3E39" w:rsidRDefault="006A3E39" w:rsidP="00EA5A9E">
            <w:pPr>
              <w:pStyle w:val="NoSpacing"/>
              <w:framePr w:hSpace="0" w:wrap="auto" w:vAnchor="margin" w:hAnchor="text" w:yAlign="inline"/>
            </w:pPr>
            <w:r w:rsidRPr="001227F5">
              <w:t>VehicleBlock</w:t>
            </w:r>
          </w:p>
        </w:tc>
        <w:tc>
          <w:tcPr>
            <w:tcW w:w="3189" w:type="dxa"/>
          </w:tcPr>
          <w:p w14:paraId="68110A95" w14:textId="12BDEDF6" w:rsidR="006A3E39" w:rsidRDefault="006A3E39" w:rsidP="00EA5A9E">
            <w:pPr>
              <w:pStyle w:val="NoSpacing"/>
              <w:framePr w:hSpace="0" w:wrap="auto" w:vAnchor="margin" w:hAnchor="text" w:yAlign="inline"/>
            </w:pPr>
            <w:r w:rsidRPr="001227F5">
              <w:t>assignedTo</w:t>
            </w:r>
          </w:p>
        </w:tc>
        <w:tc>
          <w:tcPr>
            <w:tcW w:w="3586" w:type="dxa"/>
          </w:tcPr>
          <w:p w14:paraId="70CFF1D5" w14:textId="14655C8E" w:rsidR="006A3E39" w:rsidRDefault="00B71544" w:rsidP="00EA5A9E">
            <w:pPr>
              <w:pStyle w:val="NoSpacing"/>
              <w:framePr w:hSpace="0" w:wrap="auto" w:vAnchor="margin" w:hAnchor="text" w:yAlign="inline"/>
            </w:pPr>
            <w:r>
              <w:t>only</w:t>
            </w:r>
            <w:r w:rsidR="006A3E39" w:rsidRPr="001227F5">
              <w:t xml:space="preserve"> </w:t>
            </w:r>
            <w:r>
              <w:t>transit</w:t>
            </w:r>
            <w:r w:rsidR="006A3E39" w:rsidRPr="001227F5">
              <w:t>:</w:t>
            </w:r>
            <w:r>
              <w:t>TransitVehicle</w:t>
            </w:r>
          </w:p>
        </w:tc>
      </w:tr>
      <w:tr w:rsidR="006A3E39" w14:paraId="25DF84FD" w14:textId="77777777" w:rsidTr="00EA5A9E">
        <w:trPr>
          <w:cantSplit/>
          <w:trHeight w:val="199"/>
        </w:trPr>
        <w:tc>
          <w:tcPr>
            <w:tcW w:w="2575" w:type="dxa"/>
            <w:vMerge/>
          </w:tcPr>
          <w:p w14:paraId="09D5663A" w14:textId="77777777" w:rsidR="006A3E39" w:rsidRPr="001227F5" w:rsidRDefault="006A3E39" w:rsidP="00EA5A9E">
            <w:pPr>
              <w:pStyle w:val="NoSpacing"/>
              <w:framePr w:hSpace="0" w:wrap="auto" w:vAnchor="margin" w:hAnchor="text" w:yAlign="inline"/>
            </w:pPr>
          </w:p>
        </w:tc>
        <w:tc>
          <w:tcPr>
            <w:tcW w:w="3189" w:type="dxa"/>
          </w:tcPr>
          <w:p w14:paraId="5ABF7AA3" w14:textId="0AFDAE50" w:rsidR="006A3E39" w:rsidRPr="001227F5" w:rsidRDefault="006A3E39" w:rsidP="00EA5A9E">
            <w:pPr>
              <w:pStyle w:val="NoSpacing"/>
              <w:framePr w:hSpace="0" w:wrap="auto" w:vAnchor="margin" w:hAnchor="text" w:yAlign="inline"/>
            </w:pPr>
            <w:r w:rsidRPr="001227F5">
              <w:t>assignedFor</w:t>
            </w:r>
          </w:p>
        </w:tc>
        <w:tc>
          <w:tcPr>
            <w:tcW w:w="3586" w:type="dxa"/>
          </w:tcPr>
          <w:p w14:paraId="7ED0A88F" w14:textId="132C4FBC" w:rsidR="006A3E39" w:rsidRPr="001227F5" w:rsidRDefault="006A3E39" w:rsidP="00EA5A9E">
            <w:pPr>
              <w:pStyle w:val="NoSpacing"/>
              <w:framePr w:hSpace="0" w:wrap="auto" w:vAnchor="margin" w:hAnchor="text" w:yAlign="inline"/>
            </w:pPr>
            <w:r>
              <w:t xml:space="preserve">min 1 </w:t>
            </w:r>
            <w:r w:rsidR="00B71544">
              <w:t>ScheduledTransitTrip</w:t>
            </w:r>
          </w:p>
        </w:tc>
      </w:tr>
      <w:tr w:rsidR="00A860B1" w14:paraId="63C9B53D" w14:textId="77777777" w:rsidTr="00EA5A9E">
        <w:trPr>
          <w:cantSplit/>
          <w:trHeight w:val="199"/>
        </w:trPr>
        <w:tc>
          <w:tcPr>
            <w:tcW w:w="2575" w:type="dxa"/>
            <w:vMerge w:val="restart"/>
          </w:tcPr>
          <w:p w14:paraId="3B8F982A" w14:textId="3718A163" w:rsidR="00A860B1" w:rsidRPr="001227F5" w:rsidRDefault="00A860B1" w:rsidP="00EA5A9E">
            <w:pPr>
              <w:pStyle w:val="NoSpacing"/>
              <w:framePr w:hSpace="0" w:wrap="auto" w:vAnchor="margin" w:hAnchor="text" w:yAlign="inline"/>
            </w:pPr>
            <w:r>
              <w:t>person:Person</w:t>
            </w:r>
          </w:p>
        </w:tc>
        <w:tc>
          <w:tcPr>
            <w:tcW w:w="3189" w:type="dxa"/>
          </w:tcPr>
          <w:p w14:paraId="0ECD64D1" w14:textId="3B3A6F11" w:rsidR="00A860B1" w:rsidRPr="001227F5" w:rsidRDefault="00A860B1" w:rsidP="00EA5A9E">
            <w:pPr>
              <w:pStyle w:val="NoSpacing"/>
              <w:framePr w:hSpace="0" w:wrap="auto" w:vAnchor="margin" w:hAnchor="text" w:yAlign="inline"/>
            </w:pPr>
            <w:r>
              <w:t>transitPass</w:t>
            </w:r>
          </w:p>
        </w:tc>
        <w:tc>
          <w:tcPr>
            <w:tcW w:w="3586" w:type="dxa"/>
          </w:tcPr>
          <w:p w14:paraId="78A16C6E" w14:textId="5615F162" w:rsidR="00A860B1" w:rsidRDefault="00A860B1" w:rsidP="00EA5A9E">
            <w:pPr>
              <w:pStyle w:val="NoSpacing"/>
              <w:framePr w:hSpace="0" w:wrap="auto" w:vAnchor="margin" w:hAnchor="text" w:yAlign="inline"/>
            </w:pPr>
            <w:r>
              <w:t>only TransitPass</w:t>
            </w:r>
          </w:p>
        </w:tc>
      </w:tr>
      <w:tr w:rsidR="00A860B1" w14:paraId="2135DFE3" w14:textId="77777777" w:rsidTr="00EA5A9E">
        <w:trPr>
          <w:cantSplit/>
          <w:trHeight w:val="199"/>
        </w:trPr>
        <w:tc>
          <w:tcPr>
            <w:tcW w:w="2575" w:type="dxa"/>
            <w:vMerge/>
          </w:tcPr>
          <w:p w14:paraId="6B3827A4" w14:textId="77777777" w:rsidR="00A860B1" w:rsidRDefault="00A860B1" w:rsidP="00EA5A9E">
            <w:pPr>
              <w:pStyle w:val="NoSpacing"/>
              <w:framePr w:hSpace="0" w:wrap="auto" w:vAnchor="margin" w:hAnchor="text" w:yAlign="inline"/>
            </w:pPr>
          </w:p>
        </w:tc>
        <w:tc>
          <w:tcPr>
            <w:tcW w:w="3189" w:type="dxa"/>
          </w:tcPr>
          <w:p w14:paraId="64559DCF" w14:textId="2FFE23E1" w:rsidR="00A860B1" w:rsidRDefault="00A860B1" w:rsidP="00EA5A9E">
            <w:pPr>
              <w:pStyle w:val="NoSpacing"/>
              <w:framePr w:hSpace="0" w:wrap="auto" w:vAnchor="margin" w:hAnchor="text" w:yAlign="inline"/>
            </w:pPr>
            <w:r>
              <w:t>hasTransitPass</w:t>
            </w:r>
          </w:p>
        </w:tc>
        <w:tc>
          <w:tcPr>
            <w:tcW w:w="3586" w:type="dxa"/>
          </w:tcPr>
          <w:p w14:paraId="4394094E" w14:textId="472A16A8" w:rsidR="00A860B1" w:rsidRDefault="00A860B1" w:rsidP="00EA5A9E">
            <w:pPr>
              <w:pStyle w:val="NoSpacing"/>
              <w:framePr w:hSpace="0" w:wrap="auto" w:vAnchor="margin" w:hAnchor="text" w:yAlign="inline"/>
            </w:pPr>
            <w:r>
              <w:t>only xsd:boolean</w:t>
            </w:r>
          </w:p>
        </w:tc>
      </w:tr>
    </w:tbl>
    <w:p w14:paraId="3AF45F40" w14:textId="7688DD0C" w:rsidR="00E45F01" w:rsidRDefault="00816B3F" w:rsidP="00DE2D35">
      <w:pPr>
        <w:pStyle w:val="Heading3"/>
      </w:pPr>
      <w:bookmarkStart w:id="151" w:name="_Toc42093532"/>
      <w:r>
        <w:t>Future work</w:t>
      </w:r>
      <w:bookmarkEnd w:id="151"/>
    </w:p>
    <w:p w14:paraId="27BD20BB" w14:textId="79CB2912" w:rsidR="00BB254A" w:rsidRDefault="0099055D" w:rsidP="00BF3CFC">
      <w:r>
        <w:t>There exist a many</w:t>
      </w:r>
      <w:r w:rsidR="00EB07EE">
        <w:t xml:space="preserve"> potential constraints </w:t>
      </w:r>
      <w:r>
        <w:t xml:space="preserve">that </w:t>
      </w:r>
      <w:r w:rsidR="00EB07EE">
        <w:t xml:space="preserve">have not been explored here, but should be considered in future work. </w:t>
      </w:r>
      <w:r w:rsidR="00816B3F">
        <w:t>Though not applicable for the TTC, future work should consider a representation of zone or similar information that may be used in some systems to calculate fare cost.</w:t>
      </w:r>
      <w:r w:rsidR="00EB07EE">
        <w:t xml:space="preserve"> </w:t>
      </w:r>
    </w:p>
    <w:p w14:paraId="62B9DB83" w14:textId="5FB4F943" w:rsidR="00B563DD" w:rsidRDefault="00A70D73" w:rsidP="00BF3CFC">
      <w:r>
        <w:t>Constraints may also be enforced on the times of trips as compared to the hours of operation for a particular route (i.e. a trip should occur within the defined hours of operation).</w:t>
      </w:r>
      <w:r w:rsidR="0099055D">
        <w:t xml:space="preserve"> </w:t>
      </w:r>
      <w:r w:rsidR="00E45E6F">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w:t>
      </w:r>
      <w:r w:rsidR="00E45E6F">
        <w:lastRenderedPageBreak/>
        <w:t xml:space="preserve">hand, it may be the case that vehicle assignments sometimes conflict with the scheduled trip type and so such constraints may not be accurate/desirable. </w:t>
      </w:r>
      <w:r w:rsidR="00EB07EE">
        <w:t>There is also some potential to incorporate detailed constraints on the types of routes (bus, rail, etc) and the arcs in the network that the routes access, according to the mode supported by the arcs.</w:t>
      </w:r>
      <w:r w:rsidR="0099055D">
        <w:t xml:space="preserve"> A number of other sorts of constraints may be explored, in particular if extensions beyond OWL are considered. These extensions will enable the ontology to support various useful reasoning tasks. </w:t>
      </w:r>
    </w:p>
    <w:p w14:paraId="4BF6F7AF" w14:textId="77777777" w:rsidR="00D4596C" w:rsidRDefault="00D4596C" w:rsidP="00EA354A">
      <w:pPr>
        <w:pStyle w:val="Heading2"/>
      </w:pPr>
      <w:bookmarkStart w:id="152" w:name="_Toc42093533"/>
      <w:r>
        <w:t>Land Use</w:t>
      </w:r>
      <w:r w:rsidR="00BA1ACD">
        <w:t xml:space="preserve"> Ontology</w:t>
      </w:r>
      <w:bookmarkEnd w:id="152"/>
    </w:p>
    <w:p w14:paraId="5C88E1D1" w14:textId="0CD46FA8" w:rsidR="00D479C9" w:rsidRPr="00D479C9" w:rsidRDefault="0089518D" w:rsidP="00D479C9">
      <w:pPr>
        <w:rPr>
          <w:i/>
        </w:rPr>
      </w:pPr>
      <w:r>
        <w:rPr>
          <w:i/>
        </w:rPr>
        <w:t>http://ontology.eil.utoronto.ca/icity/</w:t>
      </w:r>
      <w:r w:rsidR="00D479C9">
        <w:rPr>
          <w:i/>
        </w:rPr>
        <w:t>LandUse</w:t>
      </w:r>
    </w:p>
    <w:p w14:paraId="298C8F4B" w14:textId="67D29B5C" w:rsidR="00AA5ACA" w:rsidRDefault="00AA5ACA" w:rsidP="000C0D23">
      <w:r>
        <w:t xml:space="preserve">Land Use is an important concept for </w:t>
      </w:r>
      <w:r w:rsidR="00532EEA">
        <w:t>planning. The Land Use Ontology encompasses a range of concepts related to land use in the generic sense. This includes the concept of Land Use Classifications, as often prescribed by municipal bylaws, but is also generalized to consider concepts related to land cover and zoning. This ontology is intended to capture the various ways of describing or otherwise categorizing land for transportation planning.</w:t>
      </w:r>
    </w:p>
    <w:p w14:paraId="159EF6C2" w14:textId="4D2B0803" w:rsidR="00532EEA" w:rsidRPr="00AA5ACA" w:rsidRDefault="00532EEA" w:rsidP="000C0D23">
      <w:r>
        <w:t xml:space="preserve">A Parcel is defined generically as describing some formally defined area in an urban system. </w:t>
      </w:r>
      <w:r>
        <w:t>There may be other types (</w:t>
      </w:r>
      <w:r w:rsidRPr="00C0784C">
        <w:t>subclasses</w:t>
      </w:r>
      <w:r>
        <w:t>) of Parcel</w:t>
      </w:r>
      <w:r>
        <w:t xml:space="preserve"> such as a traffic zone, or the notion of a parcel commonly adopted for urban planning. </w:t>
      </w:r>
      <w:r>
        <w:t>A Parcel may be associated with</w:t>
      </w:r>
      <w:r w:rsidRPr="00C0784C">
        <w:t xml:space="preserve"> some type</w:t>
      </w:r>
      <w:r>
        <w:t>(s)</w:t>
      </w:r>
      <w:r w:rsidRPr="00C0784C">
        <w:t xml:space="preserve"> of Land Use</w:t>
      </w:r>
      <w:r>
        <w:t xml:space="preserve"> and/or Land Cover</w:t>
      </w:r>
      <w:r>
        <w:t>; this may change over time</w:t>
      </w:r>
      <w:r w:rsidRPr="00C0784C">
        <w:t>.</w:t>
      </w:r>
      <w:r w:rsidR="00641F25">
        <w:t xml:space="preserve"> A</w:t>
      </w:r>
      <w:r>
        <w:t xml:space="preserve"> Parcel may have some </w:t>
      </w:r>
      <w:r w:rsidRPr="00445D13">
        <w:rPr>
          <w:i/>
        </w:rPr>
        <w:t>associated</w:t>
      </w:r>
      <w:r>
        <w:t xml:space="preserve"> Area. This is a variant property as there may be various values with different accuracy from different sources.</w:t>
      </w:r>
      <w:r>
        <w:t xml:space="preserve"> </w:t>
      </w:r>
      <w:r>
        <w:t>A Parcel may have some population that is</w:t>
      </w:r>
      <w:r w:rsidR="00641F25">
        <w:t xml:space="preserve"> also</w:t>
      </w:r>
      <w:r>
        <w:t xml:space="preserve"> subject to change over time.</w:t>
      </w:r>
    </w:p>
    <w:p w14:paraId="1290AB94" w14:textId="330FD32E" w:rsidR="006B1F7B" w:rsidRDefault="00420EC6" w:rsidP="00641F25">
      <w:r>
        <w:t xml:space="preserve">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2D218495" w:rsidR="00D4596C" w:rsidRDefault="00641F25" w:rsidP="009E4A69">
      <w:pPr>
        <w:pStyle w:val="ListParagraph"/>
      </w:pPr>
      <w:r>
        <w:t xml:space="preserve">The LBCS system is captured through the reuse of the </w:t>
      </w:r>
      <w:r>
        <w:t>Land Based Classification Standards (LBCS) Ontology</w:t>
      </w:r>
      <w:r>
        <w:rPr>
          <w:rStyle w:val="FootnoteReference"/>
        </w:rPr>
        <w:footnoteReference w:id="16"/>
      </w:r>
      <w:r>
        <w:t xml:space="preserve"> presented by </w:t>
      </w:r>
      <w:r>
        <w:fldChar w:fldCharType="begin"/>
      </w:r>
      <w:r>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fldChar w:fldCharType="separate"/>
      </w:r>
      <w:r>
        <w:rPr>
          <w:noProof/>
        </w:rPr>
        <w:t>[33]</w:t>
      </w:r>
      <w:r>
        <w:fldChar w:fldCharType="end"/>
      </w:r>
      <w:r>
        <w:rPr>
          <w:rFonts w:ascii="Times-Roman" w:hAnsi="Times-Roman" w:cs="Times-Roman"/>
          <w:szCs w:val="20"/>
          <w:lang w:val="en-CA" w:bidi="ar-SA"/>
        </w:rPr>
        <w:t>.</w:t>
      </w:r>
      <w:r w:rsidR="000E10D5">
        <w:t xml:space="preserve">The LBCS recognizes </w:t>
      </w:r>
      <w:r w:rsidR="00420EC6">
        <w:t xml:space="preserve">different </w:t>
      </w:r>
      <w:r w:rsidR="004322C3">
        <w:t>dimensions</w:t>
      </w:r>
      <w:r w:rsidR="00420EC6">
        <w:t xml:space="preserve"> of Land Use: Activity, Function, Structure, Site, and Ownership </w:t>
      </w:r>
      <w:r w:rsidR="00420EC6">
        <w:lastRenderedPageBreak/>
        <w:t>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Pr="00641F25" w:rsidRDefault="00D4596C" w:rsidP="001D3F17">
      <w:pPr>
        <w:pStyle w:val="ListParagraph"/>
        <w:numPr>
          <w:ilvl w:val="1"/>
          <w:numId w:val="2"/>
        </w:numPr>
      </w:pPr>
      <w:r>
        <w:t>Activity Classification</w:t>
      </w:r>
      <w:r w:rsidR="00931F58">
        <w:t xml:space="preserve">: An Activity Classification identifies </w:t>
      </w:r>
      <w:r w:rsidR="00931F58" w:rsidRPr="00641F25">
        <w:t>the activity use of some Land Parcel.</w:t>
      </w:r>
    </w:p>
    <w:p w14:paraId="751A960D" w14:textId="77777777" w:rsidR="00FF4DBC" w:rsidRPr="00641F25" w:rsidRDefault="00FF4DBC" w:rsidP="001D3F17">
      <w:pPr>
        <w:pStyle w:val="ListParagraph"/>
        <w:numPr>
          <w:ilvl w:val="2"/>
          <w:numId w:val="2"/>
        </w:numPr>
      </w:pPr>
      <w:r w:rsidRPr="00641F25">
        <w:t>Residential Activities</w:t>
      </w:r>
    </w:p>
    <w:p w14:paraId="17FB7858" w14:textId="77777777" w:rsidR="00FF4DBC" w:rsidRPr="00641F25" w:rsidRDefault="00FF4DBC" w:rsidP="001D3F17">
      <w:pPr>
        <w:pStyle w:val="ListParagraph"/>
        <w:numPr>
          <w:ilvl w:val="2"/>
          <w:numId w:val="2"/>
        </w:numPr>
      </w:pPr>
      <w:r w:rsidRPr="00641F25">
        <w:t>Shopping Activities</w:t>
      </w:r>
    </w:p>
    <w:p w14:paraId="2544991E" w14:textId="77777777" w:rsidR="00FF4DBC" w:rsidRPr="00641F25" w:rsidRDefault="00FF4DBC" w:rsidP="001D3F17">
      <w:pPr>
        <w:pStyle w:val="ListParagraph"/>
        <w:numPr>
          <w:ilvl w:val="2"/>
          <w:numId w:val="2"/>
        </w:numPr>
      </w:pPr>
      <w:r w:rsidRPr="00641F25">
        <w:t>Industrial Activities</w:t>
      </w:r>
    </w:p>
    <w:p w14:paraId="53B2E2DF" w14:textId="77777777" w:rsidR="00FF4DBC" w:rsidRPr="00641F25" w:rsidRDefault="00FF4DBC" w:rsidP="001D3F17">
      <w:pPr>
        <w:pStyle w:val="ListParagraph"/>
        <w:numPr>
          <w:ilvl w:val="2"/>
          <w:numId w:val="2"/>
        </w:numPr>
      </w:pPr>
      <w:r w:rsidRPr="00641F25">
        <w:t>...</w:t>
      </w:r>
    </w:p>
    <w:p w14:paraId="10B67016" w14:textId="77777777" w:rsidR="00D4596C" w:rsidRPr="00641F25" w:rsidRDefault="00D4596C" w:rsidP="001D3F17">
      <w:pPr>
        <w:pStyle w:val="ListParagraph"/>
        <w:numPr>
          <w:ilvl w:val="1"/>
          <w:numId w:val="2"/>
        </w:numPr>
      </w:pPr>
      <w:r w:rsidRPr="00641F25">
        <w:t>Function Classification</w:t>
      </w:r>
      <w:r w:rsidR="00931F58" w:rsidRPr="00641F25">
        <w:t xml:space="preserve">: A Function Classification identifies the economic function of some Land Parcel, </w:t>
      </w:r>
    </w:p>
    <w:p w14:paraId="41F6C51F" w14:textId="77777777" w:rsidR="00D4596C" w:rsidRPr="00641F25" w:rsidRDefault="00D4596C" w:rsidP="001D3F17">
      <w:pPr>
        <w:pStyle w:val="ListParagraph"/>
        <w:numPr>
          <w:ilvl w:val="1"/>
          <w:numId w:val="2"/>
        </w:numPr>
      </w:pPr>
      <w:r w:rsidRPr="00641F25">
        <w:t>Structure Classification</w:t>
      </w:r>
      <w:r w:rsidR="00931F58" w:rsidRPr="00641F25">
        <w:t xml:space="preserve">: A Structure Classification identifies the type of structure(s) on some Land Parcel. </w:t>
      </w:r>
    </w:p>
    <w:p w14:paraId="32F51AE4" w14:textId="77777777" w:rsidR="00D4596C" w:rsidRPr="00641F25" w:rsidRDefault="00D4596C" w:rsidP="001D3F17">
      <w:pPr>
        <w:pStyle w:val="ListParagraph"/>
        <w:numPr>
          <w:ilvl w:val="1"/>
          <w:numId w:val="2"/>
        </w:numPr>
      </w:pPr>
      <w:r w:rsidRPr="00641F25">
        <w:t>Site Classification</w:t>
      </w:r>
      <w:r w:rsidR="00931F58" w:rsidRPr="00641F25">
        <w:t>: A Site Classification identifies the state of the site development on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w:t>
      </w:r>
      <w:r w:rsidR="00931F58" w:rsidRPr="00641F25">
        <w:t>identifies any constraints on the use of the land and its ownership for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lastRenderedPageBreak/>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lastRenderedPageBreak/>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3E513A01" w:rsidR="00854636" w:rsidRDefault="00641F25" w:rsidP="00641F25">
      <w:r>
        <w:t xml:space="preserve">The key classes are summarized in </w:t>
      </w:r>
      <w:r>
        <w:fldChar w:fldCharType="begin"/>
      </w:r>
      <w:r>
        <w:instrText xml:space="preserve"> REF _Ref42092799 \h </w:instrText>
      </w:r>
      <w:r>
        <w:fldChar w:fldCharType="separate"/>
      </w:r>
      <w:r>
        <w:t xml:space="preserve">Table </w:t>
      </w:r>
      <w:r>
        <w:rPr>
          <w:noProof/>
        </w:rPr>
        <w:t>26</w:t>
      </w:r>
      <w:r>
        <w:fldChar w:fldCharType="end"/>
      </w:r>
      <w:r>
        <w:t>.</w:t>
      </w:r>
    </w:p>
    <w:p w14:paraId="791BF60B" w14:textId="038E06BD" w:rsidR="00641F25" w:rsidRDefault="00641F25" w:rsidP="00641F25">
      <w:pPr>
        <w:pStyle w:val="Caption"/>
        <w:keepNext/>
      </w:pPr>
      <w:bookmarkStart w:id="153" w:name="_Ref42092799"/>
      <w:r>
        <w:t xml:space="preserve">Table </w:t>
      </w:r>
      <w:fldSimple w:instr=" SEQ Table \* ARABIC ">
        <w:r>
          <w:rPr>
            <w:noProof/>
          </w:rPr>
          <w:t>26</w:t>
        </w:r>
      </w:fldSimple>
      <w:bookmarkEnd w:id="153"/>
      <w:r>
        <w:t>: Key classes in the Land Use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36"/>
        <w:gridCol w:w="2764"/>
        <w:gridCol w:w="3450"/>
      </w:tblGrid>
      <w:tr w:rsidR="00B46D53" w14:paraId="494BC011" w14:textId="77777777" w:rsidTr="00641F25">
        <w:trPr>
          <w:cantSplit/>
        </w:trPr>
        <w:tc>
          <w:tcPr>
            <w:tcW w:w="3136" w:type="dxa"/>
            <w:shd w:val="clear" w:color="auto" w:fill="00FFFF"/>
          </w:tcPr>
          <w:p w14:paraId="5222F38B" w14:textId="77777777" w:rsidR="00B46D53" w:rsidRDefault="00B46D53" w:rsidP="00641F25">
            <w:pPr>
              <w:pStyle w:val="NoSpacing"/>
              <w:framePr w:hSpace="0" w:wrap="auto" w:vAnchor="margin" w:hAnchor="text" w:yAlign="inline"/>
            </w:pPr>
            <w:r>
              <w:t>Object</w:t>
            </w:r>
          </w:p>
        </w:tc>
        <w:tc>
          <w:tcPr>
            <w:tcW w:w="2764" w:type="dxa"/>
            <w:shd w:val="clear" w:color="auto" w:fill="00FFFF"/>
          </w:tcPr>
          <w:p w14:paraId="21E5F94F" w14:textId="77777777" w:rsidR="00B46D53" w:rsidRDefault="00B46D53" w:rsidP="00641F25">
            <w:pPr>
              <w:pStyle w:val="NoSpacing"/>
              <w:framePr w:hSpace="0" w:wrap="auto" w:vAnchor="margin" w:hAnchor="text" w:yAlign="inline"/>
            </w:pPr>
            <w:r>
              <w:t>Property</w:t>
            </w:r>
          </w:p>
        </w:tc>
        <w:tc>
          <w:tcPr>
            <w:tcW w:w="3450" w:type="dxa"/>
            <w:shd w:val="clear" w:color="auto" w:fill="00FFFF"/>
          </w:tcPr>
          <w:p w14:paraId="0E9A1CB3" w14:textId="77777777" w:rsidR="00B46D53" w:rsidRDefault="00B46D53" w:rsidP="00641F25">
            <w:pPr>
              <w:pStyle w:val="NoSpacing"/>
              <w:framePr w:hSpace="0" w:wrap="auto" w:vAnchor="margin" w:hAnchor="text" w:yAlign="inline"/>
            </w:pPr>
            <w:r>
              <w:t>Value</w:t>
            </w:r>
          </w:p>
        </w:tc>
      </w:tr>
      <w:tr w:rsidR="00A47861" w14:paraId="4450F69E" w14:textId="77777777" w:rsidTr="00641F25">
        <w:trPr>
          <w:cantSplit/>
        </w:trPr>
        <w:tc>
          <w:tcPr>
            <w:tcW w:w="3136" w:type="dxa"/>
            <w:vMerge w:val="restart"/>
          </w:tcPr>
          <w:p w14:paraId="7A141920" w14:textId="77777777" w:rsidR="00A47861" w:rsidRDefault="00A47861" w:rsidP="00641F25">
            <w:pPr>
              <w:pStyle w:val="NoSpacing"/>
              <w:framePr w:hSpace="0" w:wrap="auto" w:vAnchor="margin" w:hAnchor="text" w:yAlign="inline"/>
            </w:pPr>
            <w:r>
              <w:t>Parcel</w:t>
            </w:r>
            <w:r w:rsidR="00D22E62">
              <w:t>PD</w:t>
            </w:r>
          </w:p>
        </w:tc>
        <w:tc>
          <w:tcPr>
            <w:tcW w:w="2764" w:type="dxa"/>
          </w:tcPr>
          <w:p w14:paraId="7014CF5E" w14:textId="77777777" w:rsidR="00A47861" w:rsidRDefault="00A47861" w:rsidP="00641F25">
            <w:pPr>
              <w:pStyle w:val="NoSpacing"/>
              <w:framePr w:hSpace="0" w:wrap="auto" w:vAnchor="margin" w:hAnchor="text" w:yAlign="inline"/>
            </w:pPr>
            <w:r>
              <w:t>subclassOf</w:t>
            </w:r>
          </w:p>
        </w:tc>
        <w:tc>
          <w:tcPr>
            <w:tcW w:w="3450" w:type="dxa"/>
          </w:tcPr>
          <w:p w14:paraId="696434F8" w14:textId="77777777" w:rsidR="00A47861" w:rsidRDefault="00B17E1B" w:rsidP="00641F25">
            <w:pPr>
              <w:pStyle w:val="NoSpacing"/>
              <w:framePr w:hSpace="0" w:wrap="auto" w:vAnchor="margin" w:hAnchor="text" w:yAlign="inline"/>
            </w:pPr>
            <w:r>
              <w:t>change:</w:t>
            </w:r>
            <w:r w:rsidR="00A47861">
              <w:t>TimeVaryingConcept</w:t>
            </w:r>
          </w:p>
        </w:tc>
      </w:tr>
      <w:tr w:rsidR="00A47861" w14:paraId="643A9603" w14:textId="77777777" w:rsidTr="00641F25">
        <w:trPr>
          <w:cantSplit/>
        </w:trPr>
        <w:tc>
          <w:tcPr>
            <w:tcW w:w="3136" w:type="dxa"/>
            <w:vMerge/>
          </w:tcPr>
          <w:p w14:paraId="7111F425" w14:textId="77777777" w:rsidR="00A47861" w:rsidRDefault="00A47861" w:rsidP="00641F25">
            <w:pPr>
              <w:pStyle w:val="NoSpacing"/>
              <w:framePr w:hSpace="0" w:wrap="auto" w:vAnchor="margin" w:hAnchor="text" w:yAlign="inline"/>
            </w:pPr>
          </w:p>
        </w:tc>
        <w:tc>
          <w:tcPr>
            <w:tcW w:w="2764" w:type="dxa"/>
          </w:tcPr>
          <w:p w14:paraId="58D02D18" w14:textId="77777777" w:rsidR="00A47861" w:rsidRDefault="00A47861" w:rsidP="00641F25">
            <w:pPr>
              <w:pStyle w:val="NoSpacing"/>
              <w:framePr w:hSpace="0" w:wrap="auto" w:vAnchor="margin" w:hAnchor="text" w:yAlign="inline"/>
            </w:pPr>
            <w:r>
              <w:t>equivalentClass</w:t>
            </w:r>
          </w:p>
        </w:tc>
        <w:tc>
          <w:tcPr>
            <w:tcW w:w="3450" w:type="dxa"/>
          </w:tcPr>
          <w:p w14:paraId="455EE316" w14:textId="77777777" w:rsidR="00A47861" w:rsidRDefault="00B17E1B" w:rsidP="00641F25">
            <w:pPr>
              <w:pStyle w:val="NoSpacing"/>
              <w:framePr w:hSpace="0" w:wrap="auto" w:vAnchor="margin" w:hAnchor="text" w:yAlign="inline"/>
            </w:pPr>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641F25">
        <w:trPr>
          <w:cantSplit/>
        </w:trPr>
        <w:tc>
          <w:tcPr>
            <w:tcW w:w="3136" w:type="dxa"/>
            <w:vMerge/>
          </w:tcPr>
          <w:p w14:paraId="3699D4D2" w14:textId="77777777" w:rsidR="00A47861" w:rsidRDefault="00A47861" w:rsidP="00641F25">
            <w:pPr>
              <w:pStyle w:val="NoSpacing"/>
              <w:framePr w:hSpace="0" w:wrap="auto" w:vAnchor="margin" w:hAnchor="text" w:yAlign="inline"/>
            </w:pPr>
          </w:p>
        </w:tc>
        <w:tc>
          <w:tcPr>
            <w:tcW w:w="2764" w:type="dxa"/>
          </w:tcPr>
          <w:p w14:paraId="46864D10" w14:textId="77777777" w:rsidR="00A47861" w:rsidRDefault="00B17E1B" w:rsidP="00641F25">
            <w:pPr>
              <w:pStyle w:val="NoSpacing"/>
              <w:framePr w:hSpace="0" w:wrap="auto" w:vAnchor="margin" w:hAnchor="text" w:yAlign="inline"/>
            </w:pPr>
            <w:r>
              <w:t>change:</w:t>
            </w:r>
            <w:r w:rsidR="006D5597">
              <w:t>existsAt</w:t>
            </w:r>
          </w:p>
        </w:tc>
        <w:tc>
          <w:tcPr>
            <w:tcW w:w="3450" w:type="dxa"/>
          </w:tcPr>
          <w:p w14:paraId="2947314F" w14:textId="77777777" w:rsidR="00A47861" w:rsidRDefault="00A47861" w:rsidP="00641F25">
            <w:pPr>
              <w:pStyle w:val="NoSpacing"/>
              <w:framePr w:hSpace="0" w:wrap="auto" w:vAnchor="margin" w:hAnchor="text" w:yAlign="inline"/>
            </w:pPr>
            <w:r>
              <w:t xml:space="preserve">exactly 1 </w:t>
            </w:r>
            <w:r w:rsidR="00B17E1B">
              <w:t>time:</w:t>
            </w:r>
            <w:r>
              <w:t>Interval</w:t>
            </w:r>
          </w:p>
        </w:tc>
      </w:tr>
      <w:tr w:rsidR="00FA5D70" w:rsidRPr="00EA6A93" w14:paraId="35152C7D" w14:textId="77777777" w:rsidTr="00641F25">
        <w:trPr>
          <w:cantSplit/>
        </w:trPr>
        <w:tc>
          <w:tcPr>
            <w:tcW w:w="3136" w:type="dxa"/>
            <w:vMerge/>
          </w:tcPr>
          <w:p w14:paraId="51249F70" w14:textId="77777777" w:rsidR="00FA5D70" w:rsidRDefault="00FA5D70" w:rsidP="00641F25">
            <w:pPr>
              <w:pStyle w:val="NoSpacing"/>
              <w:framePr w:hSpace="0" w:wrap="auto" w:vAnchor="margin" w:hAnchor="text" w:yAlign="inline"/>
            </w:pPr>
          </w:p>
        </w:tc>
        <w:tc>
          <w:tcPr>
            <w:tcW w:w="2764" w:type="dxa"/>
          </w:tcPr>
          <w:p w14:paraId="0505763D" w14:textId="2EA8D05A" w:rsidR="00FA5D70" w:rsidRPr="00445D13" w:rsidRDefault="00445D13" w:rsidP="00641F25">
            <w:pPr>
              <w:pStyle w:val="NoSpacing"/>
              <w:framePr w:hSpace="0" w:wrap="auto" w:vAnchor="margin" w:hAnchor="text" w:yAlign="inline"/>
            </w:pPr>
            <w:r w:rsidRPr="00445D13">
              <w:t>hasParcelSize</w:t>
            </w:r>
          </w:p>
        </w:tc>
        <w:tc>
          <w:tcPr>
            <w:tcW w:w="3450" w:type="dxa"/>
          </w:tcPr>
          <w:p w14:paraId="3D95C0E0" w14:textId="02DB6BF5" w:rsidR="00FA5D70" w:rsidRPr="00445D13" w:rsidRDefault="00445D13" w:rsidP="00641F25">
            <w:pPr>
              <w:pStyle w:val="NoSpacing"/>
              <w:framePr w:hSpace="0" w:wrap="auto" w:vAnchor="margin" w:hAnchor="text" w:yAlign="inline"/>
            </w:pPr>
            <w:r w:rsidRPr="00445D13">
              <w:t>exactly 1 om:area</w:t>
            </w:r>
          </w:p>
        </w:tc>
      </w:tr>
      <w:tr w:rsidR="00A47861" w:rsidRPr="00EA6A93" w14:paraId="13426EC8" w14:textId="77777777" w:rsidTr="00641F25">
        <w:trPr>
          <w:cantSplit/>
        </w:trPr>
        <w:tc>
          <w:tcPr>
            <w:tcW w:w="3136" w:type="dxa"/>
            <w:vMerge/>
          </w:tcPr>
          <w:p w14:paraId="2437C9B6" w14:textId="77777777" w:rsidR="00A47861" w:rsidRDefault="00A47861" w:rsidP="00641F25">
            <w:pPr>
              <w:pStyle w:val="NoSpacing"/>
              <w:framePr w:hSpace="0" w:wrap="auto" w:vAnchor="margin" w:hAnchor="text" w:yAlign="inline"/>
            </w:pPr>
          </w:p>
        </w:tc>
        <w:tc>
          <w:tcPr>
            <w:tcW w:w="2764" w:type="dxa"/>
          </w:tcPr>
          <w:p w14:paraId="0B421AFF" w14:textId="70E937D9" w:rsidR="00A47861" w:rsidRPr="00445D13" w:rsidRDefault="00E66689" w:rsidP="00641F25">
            <w:pPr>
              <w:pStyle w:val="NoSpacing"/>
              <w:framePr w:hSpace="0" w:wrap="auto" w:vAnchor="margin" w:hAnchor="text" w:yAlign="inline"/>
            </w:pPr>
            <w:r>
              <w:t>spatial:</w:t>
            </w:r>
            <w:r w:rsidR="00A47861" w:rsidRPr="00445D13">
              <w:t>hasLocation</w:t>
            </w:r>
          </w:p>
        </w:tc>
        <w:tc>
          <w:tcPr>
            <w:tcW w:w="3450" w:type="dxa"/>
          </w:tcPr>
          <w:p w14:paraId="02124DE1" w14:textId="23180269" w:rsidR="00A47861" w:rsidRPr="00445D13" w:rsidRDefault="00A47861" w:rsidP="00641F25">
            <w:pPr>
              <w:pStyle w:val="NoSpacing"/>
              <w:framePr w:hSpace="0" w:wrap="auto" w:vAnchor="margin" w:hAnchor="text" w:yAlign="inline"/>
            </w:pPr>
            <w:r w:rsidRPr="00445D13">
              <w:t xml:space="preserve">exactly 1 </w:t>
            </w:r>
            <w:r w:rsidR="00B17E1B" w:rsidRPr="00445D13">
              <w:t>spatial;Feature</w:t>
            </w:r>
          </w:p>
        </w:tc>
      </w:tr>
      <w:tr w:rsidR="00343EF4" w14:paraId="13E512DF" w14:textId="77777777" w:rsidTr="00641F25">
        <w:trPr>
          <w:cantSplit/>
        </w:trPr>
        <w:tc>
          <w:tcPr>
            <w:tcW w:w="3136" w:type="dxa"/>
            <w:vMerge w:val="restart"/>
          </w:tcPr>
          <w:p w14:paraId="31AE7DE8" w14:textId="79388C8D" w:rsidR="00343EF4" w:rsidRDefault="00343EF4" w:rsidP="00641F25">
            <w:pPr>
              <w:pStyle w:val="NoSpacing"/>
              <w:framePr w:hSpace="0" w:wrap="auto" w:vAnchor="margin" w:hAnchor="text" w:yAlign="inline"/>
            </w:pPr>
            <w:r>
              <w:t>Parcel</w:t>
            </w:r>
          </w:p>
        </w:tc>
        <w:tc>
          <w:tcPr>
            <w:tcW w:w="2764" w:type="dxa"/>
          </w:tcPr>
          <w:p w14:paraId="0E2101E1" w14:textId="1BEC48E9" w:rsidR="00343EF4" w:rsidRDefault="00343EF4" w:rsidP="00641F25">
            <w:pPr>
              <w:pStyle w:val="NoSpacing"/>
              <w:framePr w:hSpace="0" w:wrap="auto" w:vAnchor="margin" w:hAnchor="text" w:yAlign="inline"/>
            </w:pPr>
            <w:r>
              <w:t>subClassOf</w:t>
            </w:r>
          </w:p>
        </w:tc>
        <w:tc>
          <w:tcPr>
            <w:tcW w:w="3450" w:type="dxa"/>
          </w:tcPr>
          <w:p w14:paraId="2351CAFD" w14:textId="1D311490" w:rsidR="00343EF4" w:rsidRDefault="00343EF4" w:rsidP="00641F25">
            <w:pPr>
              <w:pStyle w:val="NoSpacing"/>
              <w:framePr w:hSpace="0" w:wrap="auto" w:vAnchor="margin" w:hAnchor="text" w:yAlign="inline"/>
            </w:pPr>
            <w:r>
              <w:t>lcbcs:Parcel</w:t>
            </w:r>
          </w:p>
        </w:tc>
      </w:tr>
      <w:tr w:rsidR="00343EF4" w14:paraId="7539C8E4" w14:textId="77777777" w:rsidTr="00641F25">
        <w:trPr>
          <w:cantSplit/>
        </w:trPr>
        <w:tc>
          <w:tcPr>
            <w:tcW w:w="3136" w:type="dxa"/>
            <w:vMerge/>
          </w:tcPr>
          <w:p w14:paraId="10298719" w14:textId="2772C692" w:rsidR="00343EF4" w:rsidRDefault="00343EF4" w:rsidP="00641F25">
            <w:pPr>
              <w:pStyle w:val="NoSpacing"/>
              <w:framePr w:hSpace="0" w:wrap="auto" w:vAnchor="margin" w:hAnchor="text" w:yAlign="inline"/>
            </w:pPr>
          </w:p>
        </w:tc>
        <w:tc>
          <w:tcPr>
            <w:tcW w:w="2764" w:type="dxa"/>
          </w:tcPr>
          <w:p w14:paraId="24308A13" w14:textId="5662D9FA" w:rsidR="00343EF4" w:rsidRDefault="00343EF4" w:rsidP="00641F25">
            <w:pPr>
              <w:pStyle w:val="NoSpacing"/>
              <w:framePr w:hSpace="0" w:wrap="auto" w:vAnchor="margin" w:hAnchor="text" w:yAlign="inline"/>
            </w:pPr>
            <w:r>
              <w:t>subClassOf</w:t>
            </w:r>
          </w:p>
        </w:tc>
        <w:tc>
          <w:tcPr>
            <w:tcW w:w="3450" w:type="dxa"/>
          </w:tcPr>
          <w:p w14:paraId="752DB305" w14:textId="17F8E305" w:rsidR="00343EF4" w:rsidRDefault="00E66689" w:rsidP="00641F25">
            <w:pPr>
              <w:pStyle w:val="NoSpacing"/>
              <w:framePr w:hSpace="0" w:wrap="auto" w:vAnchor="margin" w:hAnchor="text" w:yAlign="inline"/>
            </w:pPr>
            <w:r>
              <w:t>spatial:</w:t>
            </w:r>
            <w:r w:rsidR="00343EF4">
              <w:t>Feature</w:t>
            </w:r>
          </w:p>
        </w:tc>
      </w:tr>
      <w:tr w:rsidR="00343EF4" w14:paraId="3F44BBEF" w14:textId="77777777" w:rsidTr="00641F25">
        <w:trPr>
          <w:cantSplit/>
        </w:trPr>
        <w:tc>
          <w:tcPr>
            <w:tcW w:w="3136" w:type="dxa"/>
            <w:vMerge/>
          </w:tcPr>
          <w:p w14:paraId="76A0B16B" w14:textId="32310B7C" w:rsidR="00343EF4" w:rsidRDefault="00343EF4" w:rsidP="00641F25">
            <w:pPr>
              <w:pStyle w:val="NoSpacing"/>
              <w:framePr w:hSpace="0" w:wrap="auto" w:vAnchor="margin" w:hAnchor="text" w:yAlign="inline"/>
            </w:pPr>
          </w:p>
        </w:tc>
        <w:tc>
          <w:tcPr>
            <w:tcW w:w="2764" w:type="dxa"/>
          </w:tcPr>
          <w:p w14:paraId="0DC340A6" w14:textId="77777777" w:rsidR="00343EF4" w:rsidRDefault="00343EF4" w:rsidP="00641F25">
            <w:pPr>
              <w:pStyle w:val="NoSpacing"/>
              <w:framePr w:hSpace="0" w:wrap="auto" w:vAnchor="margin" w:hAnchor="text" w:yAlign="inline"/>
            </w:pPr>
            <w:r>
              <w:t>subclassOf</w:t>
            </w:r>
          </w:p>
        </w:tc>
        <w:tc>
          <w:tcPr>
            <w:tcW w:w="3450" w:type="dxa"/>
          </w:tcPr>
          <w:p w14:paraId="1693CDA4" w14:textId="77777777" w:rsidR="00343EF4" w:rsidRDefault="00343EF4" w:rsidP="00641F25">
            <w:pPr>
              <w:pStyle w:val="NoSpacing"/>
              <w:framePr w:hSpace="0" w:wrap="auto" w:vAnchor="margin" w:hAnchor="text" w:yAlign="inline"/>
            </w:pPr>
            <w:r>
              <w:t>change:Manifestation</w:t>
            </w:r>
          </w:p>
        </w:tc>
      </w:tr>
      <w:tr w:rsidR="00343EF4" w14:paraId="5CEC76D5" w14:textId="77777777" w:rsidTr="00641F25">
        <w:trPr>
          <w:cantSplit/>
        </w:trPr>
        <w:tc>
          <w:tcPr>
            <w:tcW w:w="3136" w:type="dxa"/>
            <w:vMerge/>
          </w:tcPr>
          <w:p w14:paraId="4AEA91DF" w14:textId="77777777" w:rsidR="00343EF4" w:rsidRDefault="00343EF4" w:rsidP="00641F25">
            <w:pPr>
              <w:pStyle w:val="NoSpacing"/>
              <w:framePr w:hSpace="0" w:wrap="auto" w:vAnchor="margin" w:hAnchor="text" w:yAlign="inline"/>
            </w:pPr>
          </w:p>
        </w:tc>
        <w:tc>
          <w:tcPr>
            <w:tcW w:w="2764" w:type="dxa"/>
          </w:tcPr>
          <w:p w14:paraId="23EAEDE2" w14:textId="77777777" w:rsidR="00343EF4" w:rsidRDefault="00343EF4" w:rsidP="00641F25">
            <w:pPr>
              <w:pStyle w:val="NoSpacing"/>
              <w:framePr w:hSpace="0" w:wrap="auto" w:vAnchor="margin" w:hAnchor="text" w:yAlign="inline"/>
            </w:pPr>
            <w:r>
              <w:t>equivalentClass</w:t>
            </w:r>
          </w:p>
        </w:tc>
        <w:tc>
          <w:tcPr>
            <w:tcW w:w="3450" w:type="dxa"/>
          </w:tcPr>
          <w:p w14:paraId="06B4B0BA" w14:textId="77777777" w:rsidR="00343EF4" w:rsidRDefault="00343EF4" w:rsidP="00641F25">
            <w:pPr>
              <w:pStyle w:val="NoSpacing"/>
              <w:framePr w:hSpace="0" w:wrap="auto" w:vAnchor="margin" w:hAnchor="text" w:yAlign="inline"/>
            </w:pPr>
            <w:r>
              <w:t>change:manifestationOf some ParcelPD and   change:manifestationOf only ParcelPD</w:t>
            </w:r>
          </w:p>
        </w:tc>
      </w:tr>
      <w:tr w:rsidR="00343EF4" w14:paraId="7541BE16" w14:textId="77777777" w:rsidTr="00641F25">
        <w:trPr>
          <w:cantSplit/>
        </w:trPr>
        <w:tc>
          <w:tcPr>
            <w:tcW w:w="3136" w:type="dxa"/>
            <w:vMerge/>
          </w:tcPr>
          <w:p w14:paraId="7697AA1C" w14:textId="77777777" w:rsidR="00343EF4" w:rsidRDefault="00343EF4" w:rsidP="00641F25">
            <w:pPr>
              <w:pStyle w:val="NoSpacing"/>
              <w:framePr w:hSpace="0" w:wrap="auto" w:vAnchor="margin" w:hAnchor="text" w:yAlign="inline"/>
            </w:pPr>
          </w:p>
        </w:tc>
        <w:tc>
          <w:tcPr>
            <w:tcW w:w="2764" w:type="dxa"/>
          </w:tcPr>
          <w:p w14:paraId="3365E11E" w14:textId="77777777" w:rsidR="00343EF4" w:rsidRDefault="00343EF4" w:rsidP="00641F25">
            <w:pPr>
              <w:pStyle w:val="NoSpacing"/>
              <w:framePr w:hSpace="0" w:wrap="auto" w:vAnchor="margin" w:hAnchor="text" w:yAlign="inline"/>
            </w:pPr>
            <w:r>
              <w:t>change:existsAt</w:t>
            </w:r>
          </w:p>
        </w:tc>
        <w:tc>
          <w:tcPr>
            <w:tcW w:w="3450" w:type="dxa"/>
          </w:tcPr>
          <w:p w14:paraId="667A19EE" w14:textId="77777777" w:rsidR="00343EF4" w:rsidRDefault="00343EF4" w:rsidP="00641F25">
            <w:pPr>
              <w:pStyle w:val="NoSpacing"/>
              <w:framePr w:hSpace="0" w:wrap="auto" w:vAnchor="margin" w:hAnchor="text" w:yAlign="inline"/>
            </w:pPr>
            <w:r>
              <w:t>exactly 1 time:TemporalEntity</w:t>
            </w:r>
          </w:p>
        </w:tc>
      </w:tr>
      <w:tr w:rsidR="00343EF4" w14:paraId="6C76CD7F" w14:textId="77777777" w:rsidTr="00641F25">
        <w:trPr>
          <w:cantSplit/>
        </w:trPr>
        <w:tc>
          <w:tcPr>
            <w:tcW w:w="3136" w:type="dxa"/>
            <w:vMerge/>
          </w:tcPr>
          <w:p w14:paraId="76265124" w14:textId="77777777" w:rsidR="00343EF4" w:rsidRDefault="00343EF4" w:rsidP="00641F25">
            <w:pPr>
              <w:pStyle w:val="NoSpacing"/>
              <w:framePr w:hSpace="0" w:wrap="auto" w:vAnchor="margin" w:hAnchor="text" w:yAlign="inline"/>
            </w:pPr>
          </w:p>
        </w:tc>
        <w:tc>
          <w:tcPr>
            <w:tcW w:w="2764" w:type="dxa"/>
          </w:tcPr>
          <w:p w14:paraId="3703DBB9" w14:textId="77777777" w:rsidR="00343EF4" w:rsidRDefault="00343EF4" w:rsidP="00641F25">
            <w:pPr>
              <w:pStyle w:val="NoSpacing"/>
              <w:framePr w:hSpace="0" w:wrap="auto" w:vAnchor="margin" w:hAnchor="text" w:yAlign="inline"/>
            </w:pPr>
            <w:r>
              <w:t>hasLandUse</w:t>
            </w:r>
          </w:p>
        </w:tc>
        <w:tc>
          <w:tcPr>
            <w:tcW w:w="3450" w:type="dxa"/>
          </w:tcPr>
          <w:p w14:paraId="2A11159C" w14:textId="0AFF272C" w:rsidR="00343EF4" w:rsidRDefault="00343EF4" w:rsidP="00641F25">
            <w:pPr>
              <w:pStyle w:val="NoSpacing"/>
              <w:framePr w:hSpace="0" w:wrap="auto" w:vAnchor="margin" w:hAnchor="text" w:yAlign="inline"/>
            </w:pPr>
            <w:r>
              <w:t>Only LandUseClassification</w:t>
            </w:r>
          </w:p>
        </w:tc>
      </w:tr>
      <w:tr w:rsidR="00343EF4" w14:paraId="17722EC2" w14:textId="77777777" w:rsidTr="00641F25">
        <w:trPr>
          <w:cantSplit/>
        </w:trPr>
        <w:tc>
          <w:tcPr>
            <w:tcW w:w="3136" w:type="dxa"/>
            <w:vMerge/>
          </w:tcPr>
          <w:p w14:paraId="445FCC6B" w14:textId="77777777" w:rsidR="00343EF4" w:rsidRDefault="00343EF4" w:rsidP="00641F25">
            <w:pPr>
              <w:pStyle w:val="NoSpacing"/>
              <w:framePr w:hSpace="0" w:wrap="auto" w:vAnchor="margin" w:hAnchor="text" w:yAlign="inline"/>
            </w:pPr>
          </w:p>
        </w:tc>
        <w:tc>
          <w:tcPr>
            <w:tcW w:w="2764" w:type="dxa"/>
          </w:tcPr>
          <w:p w14:paraId="2A31FE0A" w14:textId="12789355" w:rsidR="00343EF4" w:rsidRDefault="00343EF4" w:rsidP="00641F25">
            <w:pPr>
              <w:pStyle w:val="NoSpacing"/>
              <w:framePr w:hSpace="0" w:wrap="auto" w:vAnchor="margin" w:hAnchor="text" w:yAlign="inline"/>
            </w:pPr>
            <w:r>
              <w:t>associatedArea</w:t>
            </w:r>
          </w:p>
        </w:tc>
        <w:tc>
          <w:tcPr>
            <w:tcW w:w="3450" w:type="dxa"/>
          </w:tcPr>
          <w:p w14:paraId="5AEB7EF4" w14:textId="3D4FC981" w:rsidR="00343EF4" w:rsidRDefault="00343EF4" w:rsidP="00641F25">
            <w:pPr>
              <w:pStyle w:val="NoSpacing"/>
              <w:framePr w:hSpace="0" w:wrap="auto" w:vAnchor="margin" w:hAnchor="text" w:yAlign="inline"/>
            </w:pPr>
            <w:r>
              <w:t>only om:area</w:t>
            </w:r>
          </w:p>
        </w:tc>
      </w:tr>
      <w:tr w:rsidR="00343EF4" w14:paraId="0AE0D7E7" w14:textId="77777777" w:rsidTr="00641F25">
        <w:trPr>
          <w:cantSplit/>
        </w:trPr>
        <w:tc>
          <w:tcPr>
            <w:tcW w:w="3136" w:type="dxa"/>
            <w:vMerge/>
          </w:tcPr>
          <w:p w14:paraId="36CA58DC" w14:textId="77777777" w:rsidR="00343EF4" w:rsidRDefault="00343EF4" w:rsidP="00641F25">
            <w:pPr>
              <w:pStyle w:val="NoSpacing"/>
              <w:framePr w:hSpace="0" w:wrap="auto" w:vAnchor="margin" w:hAnchor="text" w:yAlign="inline"/>
            </w:pPr>
          </w:p>
        </w:tc>
        <w:tc>
          <w:tcPr>
            <w:tcW w:w="2764" w:type="dxa"/>
          </w:tcPr>
          <w:p w14:paraId="0BBFC199" w14:textId="2EB68731" w:rsidR="00343EF4" w:rsidRDefault="00343EF4" w:rsidP="00641F25">
            <w:pPr>
              <w:pStyle w:val="NoSpacing"/>
              <w:framePr w:hSpace="0" w:wrap="auto" w:vAnchor="margin" w:hAnchor="text" w:yAlign="inline"/>
            </w:pPr>
            <w:r>
              <w:t>hasPopulation</w:t>
            </w:r>
          </w:p>
        </w:tc>
        <w:tc>
          <w:tcPr>
            <w:tcW w:w="3450" w:type="dxa"/>
          </w:tcPr>
          <w:p w14:paraId="5672BD9B" w14:textId="6D1D7AFC" w:rsidR="00343EF4" w:rsidRDefault="00343EF4" w:rsidP="00641F25">
            <w:pPr>
              <w:pStyle w:val="NoSpacing"/>
              <w:framePr w:hSpace="0" w:wrap="auto" w:vAnchor="margin" w:hAnchor="text" w:yAlign="inline"/>
            </w:pPr>
            <w:r>
              <w:t>only Population</w:t>
            </w:r>
          </w:p>
        </w:tc>
      </w:tr>
      <w:tr w:rsidR="00DE75A8" w14:paraId="7F2E4FC0" w14:textId="77777777" w:rsidTr="00641F25">
        <w:trPr>
          <w:cantSplit/>
        </w:trPr>
        <w:tc>
          <w:tcPr>
            <w:tcW w:w="3136" w:type="dxa"/>
          </w:tcPr>
          <w:p w14:paraId="73FB1B44" w14:textId="3321F17B" w:rsidR="00DE75A8" w:rsidRDefault="008215E6" w:rsidP="00641F25">
            <w:pPr>
              <w:pStyle w:val="NoSpacing"/>
              <w:framePr w:hSpace="0" w:wrap="auto" w:vAnchor="margin" w:hAnchor="text" w:yAlign="inline"/>
            </w:pPr>
            <w:r>
              <w:t>ResidentPopulation</w:t>
            </w:r>
          </w:p>
        </w:tc>
        <w:tc>
          <w:tcPr>
            <w:tcW w:w="2764" w:type="dxa"/>
          </w:tcPr>
          <w:p w14:paraId="0351FA71" w14:textId="19437B16" w:rsidR="00DE75A8" w:rsidRDefault="008215E6" w:rsidP="00641F25">
            <w:pPr>
              <w:pStyle w:val="NoSpacing"/>
              <w:framePr w:hSpace="0" w:wrap="auto" w:vAnchor="margin" w:hAnchor="text" w:yAlign="inline"/>
            </w:pPr>
            <w:r>
              <w:t>subclassOf</w:t>
            </w:r>
          </w:p>
        </w:tc>
        <w:tc>
          <w:tcPr>
            <w:tcW w:w="3450" w:type="dxa"/>
          </w:tcPr>
          <w:p w14:paraId="7B01628A" w14:textId="10EA5388" w:rsidR="00DE75A8" w:rsidRDefault="008215E6" w:rsidP="00641F25">
            <w:pPr>
              <w:pStyle w:val="NoSpacing"/>
              <w:framePr w:hSpace="0" w:wrap="auto" w:vAnchor="margin" w:hAnchor="text" w:yAlign="inline"/>
            </w:pPr>
            <w:r>
              <w:t>govstat:Population</w:t>
            </w:r>
          </w:p>
        </w:tc>
      </w:tr>
      <w:tr w:rsidR="008215E6" w14:paraId="4E4B21C0" w14:textId="77777777" w:rsidTr="00641F25">
        <w:trPr>
          <w:cantSplit/>
        </w:trPr>
        <w:tc>
          <w:tcPr>
            <w:tcW w:w="3136" w:type="dxa"/>
          </w:tcPr>
          <w:p w14:paraId="2FB5C199" w14:textId="335AAECC" w:rsidR="008215E6" w:rsidRDefault="008215E6" w:rsidP="00641F25">
            <w:pPr>
              <w:pStyle w:val="NoSpacing"/>
              <w:framePr w:hSpace="0" w:wrap="auto" w:vAnchor="margin" w:hAnchor="text" w:yAlign="inline"/>
            </w:pPr>
            <w:r>
              <w:t>EmployedPopulation</w:t>
            </w:r>
          </w:p>
        </w:tc>
        <w:tc>
          <w:tcPr>
            <w:tcW w:w="2764" w:type="dxa"/>
          </w:tcPr>
          <w:p w14:paraId="6AD0CBB1" w14:textId="38F09F1A" w:rsidR="008215E6" w:rsidRDefault="008215E6" w:rsidP="00641F25">
            <w:pPr>
              <w:pStyle w:val="NoSpacing"/>
              <w:framePr w:hSpace="0" w:wrap="auto" w:vAnchor="margin" w:hAnchor="text" w:yAlign="inline"/>
            </w:pPr>
            <w:r>
              <w:t>subclassOf</w:t>
            </w:r>
          </w:p>
        </w:tc>
        <w:tc>
          <w:tcPr>
            <w:tcW w:w="3450" w:type="dxa"/>
          </w:tcPr>
          <w:p w14:paraId="67233F95" w14:textId="02147DDE" w:rsidR="008215E6" w:rsidRDefault="008215E6" w:rsidP="00641F25">
            <w:pPr>
              <w:pStyle w:val="NoSpacing"/>
              <w:framePr w:hSpace="0" w:wrap="auto" w:vAnchor="margin" w:hAnchor="text" w:yAlign="inline"/>
            </w:pPr>
            <w:r>
              <w:t>ResidentPopulation</w:t>
            </w:r>
          </w:p>
        </w:tc>
      </w:tr>
      <w:tr w:rsidR="002E15FC" w14:paraId="5959DB2F" w14:textId="77777777" w:rsidTr="00641F25">
        <w:trPr>
          <w:cantSplit/>
        </w:trPr>
        <w:tc>
          <w:tcPr>
            <w:tcW w:w="3136" w:type="dxa"/>
          </w:tcPr>
          <w:p w14:paraId="3C7B4659" w14:textId="673A7410" w:rsidR="002E15FC" w:rsidRDefault="002E15FC" w:rsidP="00641F25">
            <w:pPr>
              <w:pStyle w:val="NoSpacing"/>
              <w:framePr w:hSpace="0" w:wrap="auto" w:vAnchor="margin" w:hAnchor="text" w:yAlign="inline"/>
            </w:pPr>
            <w:r>
              <w:t>LBCSClassification</w:t>
            </w:r>
          </w:p>
        </w:tc>
        <w:tc>
          <w:tcPr>
            <w:tcW w:w="2764" w:type="dxa"/>
          </w:tcPr>
          <w:p w14:paraId="604698D9" w14:textId="4883696C" w:rsidR="002E15FC" w:rsidRDefault="002E15FC" w:rsidP="00641F25">
            <w:pPr>
              <w:pStyle w:val="NoSpacing"/>
              <w:framePr w:hSpace="0" w:wrap="auto" w:vAnchor="margin" w:hAnchor="text" w:yAlign="inline"/>
            </w:pPr>
            <w:r>
              <w:t>subclassOf</w:t>
            </w:r>
          </w:p>
        </w:tc>
        <w:tc>
          <w:tcPr>
            <w:tcW w:w="3450" w:type="dxa"/>
          </w:tcPr>
          <w:p w14:paraId="0F62B8D7" w14:textId="2B60181A" w:rsidR="002E15FC" w:rsidDel="00710A59" w:rsidRDefault="003A68E1" w:rsidP="00641F25">
            <w:pPr>
              <w:pStyle w:val="NoSpacing"/>
              <w:framePr w:hSpace="0" w:wrap="auto" w:vAnchor="margin" w:hAnchor="text" w:yAlign="inline"/>
            </w:pPr>
            <w:r>
              <w:t>LandUseClassification</w:t>
            </w:r>
          </w:p>
        </w:tc>
      </w:tr>
      <w:tr w:rsidR="00B83F5B" w14:paraId="1058518A" w14:textId="77777777" w:rsidTr="00641F25">
        <w:trPr>
          <w:cantSplit/>
        </w:trPr>
        <w:tc>
          <w:tcPr>
            <w:tcW w:w="3136" w:type="dxa"/>
            <w:vMerge w:val="restart"/>
          </w:tcPr>
          <w:p w14:paraId="24B67A73" w14:textId="77777777" w:rsidR="00B83F5B" w:rsidRDefault="00B83F5B" w:rsidP="00641F25">
            <w:pPr>
              <w:pStyle w:val="NoSpacing"/>
              <w:framePr w:hSpace="0" w:wrap="auto" w:vAnchor="margin" w:hAnchor="text" w:yAlign="inline"/>
            </w:pPr>
            <w:r>
              <w:t>ActivityClassification</w:t>
            </w:r>
          </w:p>
        </w:tc>
        <w:tc>
          <w:tcPr>
            <w:tcW w:w="2764" w:type="dxa"/>
          </w:tcPr>
          <w:p w14:paraId="07844441" w14:textId="77777777" w:rsidR="00B83F5B" w:rsidRDefault="00B83F5B" w:rsidP="00641F25">
            <w:pPr>
              <w:pStyle w:val="NoSpacing"/>
              <w:framePr w:hSpace="0" w:wrap="auto" w:vAnchor="margin" w:hAnchor="text" w:yAlign="inline"/>
            </w:pPr>
            <w:r>
              <w:t>subclassOf</w:t>
            </w:r>
          </w:p>
        </w:tc>
        <w:tc>
          <w:tcPr>
            <w:tcW w:w="3450" w:type="dxa"/>
          </w:tcPr>
          <w:p w14:paraId="783B271C" w14:textId="2E6CDA00" w:rsidR="00B83F5B" w:rsidRDefault="00710A59" w:rsidP="00641F25">
            <w:pPr>
              <w:pStyle w:val="NoSpacing"/>
              <w:framePr w:hSpace="0" w:wrap="auto" w:vAnchor="margin" w:hAnchor="text" w:yAlign="inline"/>
            </w:pPr>
            <w:r>
              <w:t>LBCSClassification</w:t>
            </w:r>
          </w:p>
        </w:tc>
      </w:tr>
      <w:tr w:rsidR="00B83F5B" w14:paraId="4E118DF9" w14:textId="77777777" w:rsidTr="00641F25">
        <w:trPr>
          <w:cantSplit/>
        </w:trPr>
        <w:tc>
          <w:tcPr>
            <w:tcW w:w="3136" w:type="dxa"/>
            <w:vMerge/>
          </w:tcPr>
          <w:p w14:paraId="273CD20F" w14:textId="77777777" w:rsidR="00B83F5B" w:rsidRDefault="00B83F5B" w:rsidP="00641F25">
            <w:pPr>
              <w:pStyle w:val="NoSpacing"/>
              <w:framePr w:hSpace="0" w:wrap="auto" w:vAnchor="margin" w:hAnchor="text" w:yAlign="inline"/>
            </w:pPr>
          </w:p>
        </w:tc>
        <w:tc>
          <w:tcPr>
            <w:tcW w:w="2764" w:type="dxa"/>
          </w:tcPr>
          <w:p w14:paraId="63534265" w14:textId="77777777" w:rsidR="00B83F5B" w:rsidRDefault="00B83F5B" w:rsidP="00641F25">
            <w:pPr>
              <w:pStyle w:val="NoSpacing"/>
              <w:framePr w:hSpace="0" w:wrap="auto" w:vAnchor="margin" w:hAnchor="text" w:yAlign="inline"/>
            </w:pPr>
            <w:r>
              <w:t>equivalentClass</w:t>
            </w:r>
          </w:p>
        </w:tc>
        <w:tc>
          <w:tcPr>
            <w:tcW w:w="3450" w:type="dxa"/>
          </w:tcPr>
          <w:p w14:paraId="0C26F855" w14:textId="77777777" w:rsidR="00B83F5B" w:rsidRDefault="00B83F5B" w:rsidP="00641F25">
            <w:pPr>
              <w:pStyle w:val="NoSpacing"/>
              <w:framePr w:hSpace="0" w:wrap="auto" w:vAnchor="margin" w:hAnchor="text" w:yAlign="inline"/>
            </w:pPr>
            <w:r>
              <w:t>lbcs:Activity</w:t>
            </w:r>
          </w:p>
        </w:tc>
      </w:tr>
      <w:tr w:rsidR="00B83F5B" w14:paraId="1C8056AB" w14:textId="77777777" w:rsidTr="00641F25">
        <w:trPr>
          <w:cantSplit/>
        </w:trPr>
        <w:tc>
          <w:tcPr>
            <w:tcW w:w="3136" w:type="dxa"/>
            <w:vMerge w:val="restart"/>
          </w:tcPr>
          <w:p w14:paraId="12807309" w14:textId="77777777" w:rsidR="00B83F5B" w:rsidRDefault="00B83F5B" w:rsidP="00641F25">
            <w:pPr>
              <w:pStyle w:val="NoSpacing"/>
              <w:framePr w:hSpace="0" w:wrap="auto" w:vAnchor="margin" w:hAnchor="text" w:yAlign="inline"/>
            </w:pPr>
            <w:r>
              <w:t>FunctionClassification</w:t>
            </w:r>
          </w:p>
        </w:tc>
        <w:tc>
          <w:tcPr>
            <w:tcW w:w="2764" w:type="dxa"/>
          </w:tcPr>
          <w:p w14:paraId="64C9D11F" w14:textId="77777777" w:rsidR="00B83F5B" w:rsidRDefault="00B83F5B" w:rsidP="00641F25">
            <w:pPr>
              <w:pStyle w:val="NoSpacing"/>
              <w:framePr w:hSpace="0" w:wrap="auto" w:vAnchor="margin" w:hAnchor="text" w:yAlign="inline"/>
            </w:pPr>
            <w:r>
              <w:t>subclassOf</w:t>
            </w:r>
          </w:p>
        </w:tc>
        <w:tc>
          <w:tcPr>
            <w:tcW w:w="3450" w:type="dxa"/>
          </w:tcPr>
          <w:p w14:paraId="2D687C96" w14:textId="20F40C5E" w:rsidR="00B83F5B" w:rsidRDefault="00710A59" w:rsidP="00641F25">
            <w:pPr>
              <w:pStyle w:val="NoSpacing"/>
              <w:framePr w:hSpace="0" w:wrap="auto" w:vAnchor="margin" w:hAnchor="text" w:yAlign="inline"/>
            </w:pPr>
            <w:r>
              <w:t>LBCSClassification</w:t>
            </w:r>
          </w:p>
        </w:tc>
      </w:tr>
      <w:tr w:rsidR="00B83F5B" w14:paraId="61F8B77E" w14:textId="77777777" w:rsidTr="00641F25">
        <w:trPr>
          <w:cantSplit/>
        </w:trPr>
        <w:tc>
          <w:tcPr>
            <w:tcW w:w="3136" w:type="dxa"/>
            <w:vMerge/>
          </w:tcPr>
          <w:p w14:paraId="02899F3D" w14:textId="77777777" w:rsidR="00B83F5B" w:rsidRDefault="00B83F5B" w:rsidP="00641F25">
            <w:pPr>
              <w:pStyle w:val="NoSpacing"/>
              <w:framePr w:hSpace="0" w:wrap="auto" w:vAnchor="margin" w:hAnchor="text" w:yAlign="inline"/>
            </w:pPr>
          </w:p>
        </w:tc>
        <w:tc>
          <w:tcPr>
            <w:tcW w:w="2764" w:type="dxa"/>
          </w:tcPr>
          <w:p w14:paraId="74AE94B7" w14:textId="77777777" w:rsidR="00B83F5B" w:rsidRDefault="00B83F5B" w:rsidP="00641F25">
            <w:pPr>
              <w:pStyle w:val="NoSpacing"/>
              <w:framePr w:hSpace="0" w:wrap="auto" w:vAnchor="margin" w:hAnchor="text" w:yAlign="inline"/>
            </w:pPr>
            <w:r>
              <w:t>equivalentClass</w:t>
            </w:r>
          </w:p>
        </w:tc>
        <w:tc>
          <w:tcPr>
            <w:tcW w:w="3450" w:type="dxa"/>
          </w:tcPr>
          <w:p w14:paraId="688C1B1B" w14:textId="77777777" w:rsidR="00B83F5B" w:rsidRDefault="00B83F5B" w:rsidP="00641F25">
            <w:pPr>
              <w:pStyle w:val="NoSpacing"/>
              <w:framePr w:hSpace="0" w:wrap="auto" w:vAnchor="margin" w:hAnchor="text" w:yAlign="inline"/>
            </w:pPr>
            <w:r>
              <w:t>lbcs:Function</w:t>
            </w:r>
          </w:p>
        </w:tc>
      </w:tr>
      <w:tr w:rsidR="00B83F5B" w14:paraId="20AE8C3F" w14:textId="77777777" w:rsidTr="00641F25">
        <w:trPr>
          <w:cantSplit/>
        </w:trPr>
        <w:tc>
          <w:tcPr>
            <w:tcW w:w="3136" w:type="dxa"/>
            <w:vMerge w:val="restart"/>
          </w:tcPr>
          <w:p w14:paraId="1DA45111" w14:textId="77777777" w:rsidR="00B83F5B" w:rsidRDefault="00B83F5B" w:rsidP="00641F25">
            <w:pPr>
              <w:pStyle w:val="NoSpacing"/>
              <w:framePr w:hSpace="0" w:wrap="auto" w:vAnchor="margin" w:hAnchor="text" w:yAlign="inline"/>
            </w:pPr>
            <w:r>
              <w:t>StructureClassification</w:t>
            </w:r>
          </w:p>
        </w:tc>
        <w:tc>
          <w:tcPr>
            <w:tcW w:w="2764" w:type="dxa"/>
          </w:tcPr>
          <w:p w14:paraId="43C6A90E" w14:textId="77777777" w:rsidR="00B83F5B" w:rsidRDefault="00B83F5B" w:rsidP="00641F25">
            <w:pPr>
              <w:pStyle w:val="NoSpacing"/>
              <w:framePr w:hSpace="0" w:wrap="auto" w:vAnchor="margin" w:hAnchor="text" w:yAlign="inline"/>
            </w:pPr>
            <w:r>
              <w:t>subclassOf</w:t>
            </w:r>
          </w:p>
        </w:tc>
        <w:tc>
          <w:tcPr>
            <w:tcW w:w="3450" w:type="dxa"/>
          </w:tcPr>
          <w:p w14:paraId="37505A8C" w14:textId="4D8B27DF" w:rsidR="00B83F5B" w:rsidRDefault="00710A59" w:rsidP="00641F25">
            <w:pPr>
              <w:pStyle w:val="NoSpacing"/>
              <w:framePr w:hSpace="0" w:wrap="auto" w:vAnchor="margin" w:hAnchor="text" w:yAlign="inline"/>
            </w:pPr>
            <w:r>
              <w:t>LBCSClassification</w:t>
            </w:r>
          </w:p>
        </w:tc>
      </w:tr>
      <w:tr w:rsidR="00B83F5B" w14:paraId="69608D23" w14:textId="77777777" w:rsidTr="00641F25">
        <w:trPr>
          <w:cantSplit/>
        </w:trPr>
        <w:tc>
          <w:tcPr>
            <w:tcW w:w="3136" w:type="dxa"/>
            <w:vMerge/>
          </w:tcPr>
          <w:p w14:paraId="63470921" w14:textId="77777777" w:rsidR="00B83F5B" w:rsidRDefault="00B83F5B" w:rsidP="00641F25">
            <w:pPr>
              <w:pStyle w:val="NoSpacing"/>
              <w:framePr w:hSpace="0" w:wrap="auto" w:vAnchor="margin" w:hAnchor="text" w:yAlign="inline"/>
            </w:pPr>
          </w:p>
        </w:tc>
        <w:tc>
          <w:tcPr>
            <w:tcW w:w="2764" w:type="dxa"/>
          </w:tcPr>
          <w:p w14:paraId="37361254" w14:textId="77777777" w:rsidR="00B83F5B" w:rsidRDefault="00B83F5B" w:rsidP="00641F25">
            <w:pPr>
              <w:pStyle w:val="NoSpacing"/>
              <w:framePr w:hSpace="0" w:wrap="auto" w:vAnchor="margin" w:hAnchor="text" w:yAlign="inline"/>
            </w:pPr>
            <w:r>
              <w:t>equivalentClass</w:t>
            </w:r>
          </w:p>
        </w:tc>
        <w:tc>
          <w:tcPr>
            <w:tcW w:w="3450" w:type="dxa"/>
          </w:tcPr>
          <w:p w14:paraId="3069E41A" w14:textId="77777777" w:rsidR="00B83F5B" w:rsidRDefault="00B83F5B" w:rsidP="00641F25">
            <w:pPr>
              <w:pStyle w:val="NoSpacing"/>
              <w:framePr w:hSpace="0" w:wrap="auto" w:vAnchor="margin" w:hAnchor="text" w:yAlign="inline"/>
            </w:pPr>
            <w:r>
              <w:t>lbcs:Structure</w:t>
            </w:r>
          </w:p>
        </w:tc>
      </w:tr>
      <w:tr w:rsidR="00B83F5B" w14:paraId="4989F00A" w14:textId="77777777" w:rsidTr="00641F25">
        <w:trPr>
          <w:cantSplit/>
        </w:trPr>
        <w:tc>
          <w:tcPr>
            <w:tcW w:w="3136" w:type="dxa"/>
            <w:vMerge w:val="restart"/>
          </w:tcPr>
          <w:p w14:paraId="381373CC" w14:textId="77777777" w:rsidR="00B83F5B" w:rsidRDefault="00B83F5B" w:rsidP="00641F25">
            <w:pPr>
              <w:pStyle w:val="NoSpacing"/>
              <w:framePr w:hSpace="0" w:wrap="auto" w:vAnchor="margin" w:hAnchor="text" w:yAlign="inline"/>
            </w:pPr>
            <w:r>
              <w:t>SiteClassification</w:t>
            </w:r>
          </w:p>
        </w:tc>
        <w:tc>
          <w:tcPr>
            <w:tcW w:w="2764" w:type="dxa"/>
          </w:tcPr>
          <w:p w14:paraId="5D4E2B28" w14:textId="77777777" w:rsidR="00B83F5B" w:rsidRDefault="00B83F5B" w:rsidP="00641F25">
            <w:pPr>
              <w:pStyle w:val="NoSpacing"/>
              <w:framePr w:hSpace="0" w:wrap="auto" w:vAnchor="margin" w:hAnchor="text" w:yAlign="inline"/>
            </w:pPr>
            <w:r>
              <w:t>subclassOf</w:t>
            </w:r>
          </w:p>
        </w:tc>
        <w:tc>
          <w:tcPr>
            <w:tcW w:w="3450" w:type="dxa"/>
          </w:tcPr>
          <w:p w14:paraId="1ADA7367" w14:textId="6E8578EA" w:rsidR="00B83F5B" w:rsidRDefault="00710A59" w:rsidP="00641F25">
            <w:pPr>
              <w:pStyle w:val="NoSpacing"/>
              <w:framePr w:hSpace="0" w:wrap="auto" w:vAnchor="margin" w:hAnchor="text" w:yAlign="inline"/>
            </w:pPr>
            <w:r>
              <w:t>LBCSClassification</w:t>
            </w:r>
          </w:p>
        </w:tc>
      </w:tr>
      <w:tr w:rsidR="00B83F5B" w14:paraId="6DAC61E9" w14:textId="77777777" w:rsidTr="00641F25">
        <w:trPr>
          <w:cantSplit/>
        </w:trPr>
        <w:tc>
          <w:tcPr>
            <w:tcW w:w="3136" w:type="dxa"/>
            <w:vMerge/>
          </w:tcPr>
          <w:p w14:paraId="4BCA7D42" w14:textId="77777777" w:rsidR="00B83F5B" w:rsidRDefault="00B83F5B" w:rsidP="00641F25">
            <w:pPr>
              <w:pStyle w:val="NoSpacing"/>
              <w:framePr w:hSpace="0" w:wrap="auto" w:vAnchor="margin" w:hAnchor="text" w:yAlign="inline"/>
            </w:pPr>
          </w:p>
        </w:tc>
        <w:tc>
          <w:tcPr>
            <w:tcW w:w="2764" w:type="dxa"/>
          </w:tcPr>
          <w:p w14:paraId="32342DB6" w14:textId="77777777" w:rsidR="00B83F5B" w:rsidRDefault="00B83F5B" w:rsidP="00641F25">
            <w:pPr>
              <w:pStyle w:val="NoSpacing"/>
              <w:framePr w:hSpace="0" w:wrap="auto" w:vAnchor="margin" w:hAnchor="text" w:yAlign="inline"/>
            </w:pPr>
            <w:r>
              <w:t>equivalentClass</w:t>
            </w:r>
          </w:p>
        </w:tc>
        <w:tc>
          <w:tcPr>
            <w:tcW w:w="3450" w:type="dxa"/>
          </w:tcPr>
          <w:p w14:paraId="16CA65B4" w14:textId="77777777" w:rsidR="00B83F5B" w:rsidRDefault="00B83F5B" w:rsidP="00641F25">
            <w:pPr>
              <w:pStyle w:val="NoSpacing"/>
              <w:framePr w:hSpace="0" w:wrap="auto" w:vAnchor="margin" w:hAnchor="text" w:yAlign="inline"/>
            </w:pPr>
            <w:r>
              <w:t>lbcs:Site</w:t>
            </w:r>
          </w:p>
        </w:tc>
      </w:tr>
      <w:tr w:rsidR="00B83F5B" w14:paraId="647EB0DD" w14:textId="77777777" w:rsidTr="00641F25">
        <w:trPr>
          <w:cantSplit/>
        </w:trPr>
        <w:tc>
          <w:tcPr>
            <w:tcW w:w="3136" w:type="dxa"/>
            <w:vMerge w:val="restart"/>
          </w:tcPr>
          <w:p w14:paraId="09351857" w14:textId="77777777" w:rsidR="00B83F5B" w:rsidRDefault="00B83F5B" w:rsidP="00641F25">
            <w:pPr>
              <w:pStyle w:val="NoSpacing"/>
              <w:framePr w:hSpace="0" w:wrap="auto" w:vAnchor="margin" w:hAnchor="text" w:yAlign="inline"/>
            </w:pPr>
            <w:r>
              <w:t>OwnershipClassification</w:t>
            </w:r>
          </w:p>
        </w:tc>
        <w:tc>
          <w:tcPr>
            <w:tcW w:w="2764" w:type="dxa"/>
          </w:tcPr>
          <w:p w14:paraId="54F37C46" w14:textId="77777777" w:rsidR="00B83F5B" w:rsidRDefault="00B83F5B" w:rsidP="00641F25">
            <w:pPr>
              <w:pStyle w:val="NoSpacing"/>
              <w:framePr w:hSpace="0" w:wrap="auto" w:vAnchor="margin" w:hAnchor="text" w:yAlign="inline"/>
            </w:pPr>
            <w:r>
              <w:t>subclassOf</w:t>
            </w:r>
          </w:p>
        </w:tc>
        <w:tc>
          <w:tcPr>
            <w:tcW w:w="3450" w:type="dxa"/>
          </w:tcPr>
          <w:p w14:paraId="1BF36BE3" w14:textId="117CA039" w:rsidR="00B83F5B" w:rsidRDefault="00710A59" w:rsidP="00641F25">
            <w:pPr>
              <w:pStyle w:val="NoSpacing"/>
              <w:framePr w:hSpace="0" w:wrap="auto" w:vAnchor="margin" w:hAnchor="text" w:yAlign="inline"/>
            </w:pPr>
            <w:r>
              <w:t>LBCSClassification</w:t>
            </w:r>
          </w:p>
        </w:tc>
      </w:tr>
      <w:tr w:rsidR="00B83F5B" w14:paraId="7E6E75FE" w14:textId="77777777" w:rsidTr="00641F25">
        <w:trPr>
          <w:cantSplit/>
        </w:trPr>
        <w:tc>
          <w:tcPr>
            <w:tcW w:w="3136" w:type="dxa"/>
            <w:vMerge/>
          </w:tcPr>
          <w:p w14:paraId="6B540079" w14:textId="77777777" w:rsidR="00B83F5B" w:rsidRDefault="00B83F5B" w:rsidP="00641F25">
            <w:pPr>
              <w:pStyle w:val="NoSpacing"/>
              <w:framePr w:hSpace="0" w:wrap="auto" w:vAnchor="margin" w:hAnchor="text" w:yAlign="inline"/>
            </w:pPr>
          </w:p>
        </w:tc>
        <w:tc>
          <w:tcPr>
            <w:tcW w:w="2764" w:type="dxa"/>
          </w:tcPr>
          <w:p w14:paraId="10A31B45" w14:textId="77777777" w:rsidR="00B83F5B" w:rsidRDefault="00B83F5B" w:rsidP="00641F25">
            <w:pPr>
              <w:pStyle w:val="NoSpacing"/>
              <w:framePr w:hSpace="0" w:wrap="auto" w:vAnchor="margin" w:hAnchor="text" w:yAlign="inline"/>
            </w:pPr>
            <w:r>
              <w:t>equivalentClass</w:t>
            </w:r>
          </w:p>
        </w:tc>
        <w:tc>
          <w:tcPr>
            <w:tcW w:w="3450" w:type="dxa"/>
          </w:tcPr>
          <w:p w14:paraId="5C59DC8A" w14:textId="77777777" w:rsidR="00B83F5B" w:rsidRDefault="00B83F5B" w:rsidP="00641F25">
            <w:pPr>
              <w:pStyle w:val="NoSpacing"/>
              <w:framePr w:hSpace="0" w:wrap="auto" w:vAnchor="margin" w:hAnchor="text" w:yAlign="inline"/>
            </w:pPr>
            <w:r>
              <w:t>lbcs:Ownership</w:t>
            </w:r>
          </w:p>
        </w:tc>
      </w:tr>
      <w:tr w:rsidR="00E06B62" w14:paraId="0718E785" w14:textId="77777777" w:rsidTr="00641F25">
        <w:trPr>
          <w:cantSplit/>
        </w:trPr>
        <w:tc>
          <w:tcPr>
            <w:tcW w:w="3136" w:type="dxa"/>
            <w:vMerge w:val="restart"/>
          </w:tcPr>
          <w:p w14:paraId="331A3A05" w14:textId="617684C6" w:rsidR="00E06B62" w:rsidRDefault="00E06B62" w:rsidP="00641F25">
            <w:pPr>
              <w:pStyle w:val="NoSpacing"/>
              <w:framePr w:hSpace="0" w:wrap="auto" w:vAnchor="margin" w:hAnchor="text" w:yAlign="inline"/>
            </w:pPr>
            <w:r>
              <w:t>CLUMPClassification</w:t>
            </w:r>
          </w:p>
        </w:tc>
        <w:tc>
          <w:tcPr>
            <w:tcW w:w="2764" w:type="dxa"/>
          </w:tcPr>
          <w:p w14:paraId="10308DB0" w14:textId="1AD08742" w:rsidR="00E06B62" w:rsidRDefault="00E06B62" w:rsidP="00641F25">
            <w:pPr>
              <w:pStyle w:val="NoSpacing"/>
              <w:framePr w:hSpace="0" w:wrap="auto" w:vAnchor="margin" w:hAnchor="text" w:yAlign="inline"/>
            </w:pPr>
            <w:r>
              <w:t>subclassOf</w:t>
            </w:r>
          </w:p>
        </w:tc>
        <w:tc>
          <w:tcPr>
            <w:tcW w:w="3450" w:type="dxa"/>
          </w:tcPr>
          <w:p w14:paraId="31B8516F" w14:textId="4CE1B4F6" w:rsidR="00E06B62" w:rsidRDefault="00E06B62" w:rsidP="00641F25">
            <w:pPr>
              <w:pStyle w:val="NoSpacing"/>
              <w:framePr w:hSpace="0" w:wrap="auto" w:vAnchor="margin" w:hAnchor="text" w:yAlign="inline"/>
            </w:pPr>
            <w:r>
              <w:t>LandUseClassification</w:t>
            </w:r>
          </w:p>
        </w:tc>
      </w:tr>
      <w:tr w:rsidR="00E06B62" w14:paraId="03B704E1" w14:textId="77777777" w:rsidTr="00641F25">
        <w:trPr>
          <w:cantSplit/>
        </w:trPr>
        <w:tc>
          <w:tcPr>
            <w:tcW w:w="3136" w:type="dxa"/>
            <w:vMerge/>
          </w:tcPr>
          <w:p w14:paraId="7A96678A" w14:textId="77777777" w:rsidR="00E06B62" w:rsidRDefault="00E06B62" w:rsidP="00641F25">
            <w:pPr>
              <w:pStyle w:val="NoSpacing"/>
              <w:framePr w:hSpace="0" w:wrap="auto" w:vAnchor="margin" w:hAnchor="text" w:yAlign="inline"/>
            </w:pPr>
          </w:p>
        </w:tc>
        <w:tc>
          <w:tcPr>
            <w:tcW w:w="2764" w:type="dxa"/>
          </w:tcPr>
          <w:p w14:paraId="770F1848" w14:textId="4FBB1081" w:rsidR="00E06B62" w:rsidRDefault="00E06B62" w:rsidP="00641F25">
            <w:pPr>
              <w:pStyle w:val="NoSpacing"/>
              <w:framePr w:hSpace="0" w:wrap="auto" w:vAnchor="margin" w:hAnchor="text" w:yAlign="inline"/>
            </w:pPr>
            <w:r>
              <w:t>equivalentTo</w:t>
            </w:r>
          </w:p>
        </w:tc>
        <w:tc>
          <w:tcPr>
            <w:tcW w:w="3450" w:type="dxa"/>
          </w:tcPr>
          <w:p w14:paraId="19238BCD" w14:textId="28885A3A" w:rsidR="00E06B62" w:rsidRDefault="00E06B62" w:rsidP="00641F25">
            <w:pPr>
              <w:pStyle w:val="NoSpacing"/>
              <w:framePr w:hSpace="0" w:wrap="auto" w:vAnchor="margin" w:hAnchor="text" w:yAlign="inline"/>
            </w:pPr>
            <w:r>
              <w:t>hasCLUMPCode min 1 xsd:string</w:t>
            </w:r>
          </w:p>
        </w:tc>
      </w:tr>
      <w:tr w:rsidR="00E06B62" w14:paraId="712B65BC" w14:textId="77777777" w:rsidTr="00641F25">
        <w:trPr>
          <w:cantSplit/>
        </w:trPr>
        <w:tc>
          <w:tcPr>
            <w:tcW w:w="3136" w:type="dxa"/>
            <w:vMerge w:val="restart"/>
          </w:tcPr>
          <w:p w14:paraId="76F15E03" w14:textId="280C6D48" w:rsidR="00E06B62" w:rsidRDefault="00E06B62" w:rsidP="00641F25">
            <w:pPr>
              <w:pStyle w:val="NoSpacing"/>
              <w:framePr w:hSpace="0" w:wrap="auto" w:vAnchor="margin" w:hAnchor="text" w:yAlign="inline"/>
            </w:pPr>
            <w:r>
              <w:t>AAFCClassification</w:t>
            </w:r>
          </w:p>
        </w:tc>
        <w:tc>
          <w:tcPr>
            <w:tcW w:w="2764" w:type="dxa"/>
          </w:tcPr>
          <w:p w14:paraId="24B09E9D" w14:textId="219C1BC9" w:rsidR="00E06B62" w:rsidRDefault="00E06B62" w:rsidP="00641F25">
            <w:pPr>
              <w:pStyle w:val="NoSpacing"/>
              <w:framePr w:hSpace="0" w:wrap="auto" w:vAnchor="margin" w:hAnchor="text" w:yAlign="inline"/>
            </w:pPr>
            <w:r>
              <w:t>subclassOf</w:t>
            </w:r>
          </w:p>
        </w:tc>
        <w:tc>
          <w:tcPr>
            <w:tcW w:w="3450" w:type="dxa"/>
          </w:tcPr>
          <w:p w14:paraId="26C1BAE3" w14:textId="7CE2BD5D" w:rsidR="00E06B62" w:rsidRDefault="00E06B62" w:rsidP="00641F25">
            <w:pPr>
              <w:pStyle w:val="NoSpacing"/>
              <w:framePr w:hSpace="0" w:wrap="auto" w:vAnchor="margin" w:hAnchor="text" w:yAlign="inline"/>
            </w:pPr>
            <w:r>
              <w:t>LandUseClassification</w:t>
            </w:r>
          </w:p>
        </w:tc>
      </w:tr>
      <w:tr w:rsidR="00E06B62" w14:paraId="490A0B70" w14:textId="77777777" w:rsidTr="00641F25">
        <w:trPr>
          <w:cantSplit/>
        </w:trPr>
        <w:tc>
          <w:tcPr>
            <w:tcW w:w="3136" w:type="dxa"/>
            <w:vMerge/>
          </w:tcPr>
          <w:p w14:paraId="19FA0995" w14:textId="77777777" w:rsidR="00E06B62" w:rsidRDefault="00E06B62" w:rsidP="00641F25">
            <w:pPr>
              <w:pStyle w:val="NoSpacing"/>
              <w:framePr w:hSpace="0" w:wrap="auto" w:vAnchor="margin" w:hAnchor="text" w:yAlign="inline"/>
            </w:pPr>
          </w:p>
        </w:tc>
        <w:tc>
          <w:tcPr>
            <w:tcW w:w="2764" w:type="dxa"/>
          </w:tcPr>
          <w:p w14:paraId="284E54EC" w14:textId="21659923" w:rsidR="00E06B62" w:rsidRDefault="00E06B62" w:rsidP="00641F25">
            <w:pPr>
              <w:pStyle w:val="NoSpacing"/>
              <w:framePr w:hSpace="0" w:wrap="auto" w:vAnchor="margin" w:hAnchor="text" w:yAlign="inline"/>
            </w:pPr>
            <w:r>
              <w:t>equivalentTo</w:t>
            </w:r>
          </w:p>
        </w:tc>
        <w:tc>
          <w:tcPr>
            <w:tcW w:w="3450" w:type="dxa"/>
          </w:tcPr>
          <w:p w14:paraId="601CB9A0" w14:textId="64168CC0" w:rsidR="00E06B62" w:rsidRDefault="00E06B62" w:rsidP="00641F25">
            <w:pPr>
              <w:pStyle w:val="NoSpacing"/>
              <w:framePr w:hSpace="0" w:wrap="auto" w:vAnchor="margin" w:hAnchor="text" w:yAlign="inline"/>
            </w:pPr>
            <w:r>
              <w:t>hasAAFCCode min 1 xsd:string</w:t>
            </w:r>
          </w:p>
        </w:tc>
      </w:tr>
      <w:tr w:rsidR="00E06B62" w14:paraId="34D8BEBE" w14:textId="77777777" w:rsidTr="00641F25">
        <w:trPr>
          <w:cantSplit/>
        </w:trPr>
        <w:tc>
          <w:tcPr>
            <w:tcW w:w="3136" w:type="dxa"/>
            <w:vMerge w:val="restart"/>
          </w:tcPr>
          <w:p w14:paraId="7581A3AF" w14:textId="1E9B64C7" w:rsidR="00E06B62" w:rsidRDefault="00E06B62" w:rsidP="00641F25">
            <w:pPr>
              <w:pStyle w:val="NoSpacing"/>
              <w:framePr w:hSpace="0" w:wrap="auto" w:vAnchor="margin" w:hAnchor="text" w:yAlign="inline"/>
            </w:pPr>
            <w:r>
              <w:t>Unclassified</w:t>
            </w:r>
          </w:p>
        </w:tc>
        <w:tc>
          <w:tcPr>
            <w:tcW w:w="2764" w:type="dxa"/>
          </w:tcPr>
          <w:p w14:paraId="09717460" w14:textId="4A75DD5D" w:rsidR="00E06B62" w:rsidRDefault="00E06B62" w:rsidP="00641F25">
            <w:pPr>
              <w:pStyle w:val="NoSpacing"/>
              <w:framePr w:hSpace="0" w:wrap="auto" w:vAnchor="margin" w:hAnchor="text" w:yAlign="inline"/>
            </w:pPr>
            <w:r>
              <w:t>subclassOf</w:t>
            </w:r>
          </w:p>
        </w:tc>
        <w:tc>
          <w:tcPr>
            <w:tcW w:w="3450" w:type="dxa"/>
          </w:tcPr>
          <w:p w14:paraId="608A4DD5" w14:textId="26BA2608" w:rsidR="00E06B62" w:rsidRDefault="00E06B62" w:rsidP="00641F25">
            <w:pPr>
              <w:pStyle w:val="NoSpacing"/>
              <w:framePr w:hSpace="0" w:wrap="auto" w:vAnchor="margin" w:hAnchor="text" w:yAlign="inline"/>
            </w:pPr>
            <w:r>
              <w:t>AAFCClassification</w:t>
            </w:r>
          </w:p>
        </w:tc>
      </w:tr>
      <w:tr w:rsidR="00E06B62" w14:paraId="53D1E77C" w14:textId="77777777" w:rsidTr="00641F25">
        <w:trPr>
          <w:cantSplit/>
        </w:trPr>
        <w:tc>
          <w:tcPr>
            <w:tcW w:w="3136" w:type="dxa"/>
            <w:vMerge/>
          </w:tcPr>
          <w:p w14:paraId="7475C7E4" w14:textId="77777777" w:rsidR="00E06B62" w:rsidRDefault="00E06B62" w:rsidP="00641F25">
            <w:pPr>
              <w:pStyle w:val="NoSpacing"/>
              <w:framePr w:hSpace="0" w:wrap="auto" w:vAnchor="margin" w:hAnchor="text" w:yAlign="inline"/>
            </w:pPr>
          </w:p>
        </w:tc>
        <w:tc>
          <w:tcPr>
            <w:tcW w:w="2764" w:type="dxa"/>
          </w:tcPr>
          <w:p w14:paraId="658263E5" w14:textId="36AA6294" w:rsidR="00E06B62" w:rsidRDefault="00E06B62" w:rsidP="00641F25">
            <w:pPr>
              <w:pStyle w:val="NoSpacing"/>
              <w:framePr w:hSpace="0" w:wrap="auto" w:vAnchor="margin" w:hAnchor="text" w:yAlign="inline"/>
            </w:pPr>
            <w:r>
              <w:t>equivalentTo</w:t>
            </w:r>
          </w:p>
        </w:tc>
        <w:tc>
          <w:tcPr>
            <w:tcW w:w="3450" w:type="dxa"/>
          </w:tcPr>
          <w:p w14:paraId="563F41F3" w14:textId="4A37F829" w:rsidR="00E06B62" w:rsidRDefault="0062743B" w:rsidP="00641F25">
            <w:pPr>
              <w:pStyle w:val="NoSpacing"/>
              <w:framePr w:hSpace="0" w:wrap="auto" w:vAnchor="margin" w:hAnchor="text" w:yAlign="inline"/>
            </w:pPr>
            <w:r w:rsidRPr="0062743B">
              <w:t>hasAAFCCode value "11"</w:t>
            </w:r>
          </w:p>
        </w:tc>
      </w:tr>
      <w:tr w:rsidR="00F95B7F" w14:paraId="5207F4BC" w14:textId="77777777" w:rsidTr="00641F25">
        <w:trPr>
          <w:cantSplit/>
        </w:trPr>
        <w:tc>
          <w:tcPr>
            <w:tcW w:w="3136" w:type="dxa"/>
            <w:vMerge w:val="restart"/>
          </w:tcPr>
          <w:p w14:paraId="1CB4314E" w14:textId="40A8FCE0" w:rsidR="00F95B7F" w:rsidRDefault="00F95B7F" w:rsidP="00641F25">
            <w:pPr>
              <w:pStyle w:val="NoSpacing"/>
              <w:framePr w:hSpace="0" w:wrap="auto" w:vAnchor="margin" w:hAnchor="text" w:yAlign="inline"/>
            </w:pPr>
            <w:r>
              <w:t>Settlement</w:t>
            </w:r>
          </w:p>
        </w:tc>
        <w:tc>
          <w:tcPr>
            <w:tcW w:w="2764" w:type="dxa"/>
          </w:tcPr>
          <w:p w14:paraId="47D45155" w14:textId="2423D377" w:rsidR="00F95B7F" w:rsidRDefault="00F95B7F" w:rsidP="00641F25">
            <w:pPr>
              <w:pStyle w:val="NoSpacing"/>
              <w:framePr w:hSpace="0" w:wrap="auto" w:vAnchor="margin" w:hAnchor="text" w:yAlign="inline"/>
            </w:pPr>
            <w:r>
              <w:t>subclassOf</w:t>
            </w:r>
          </w:p>
        </w:tc>
        <w:tc>
          <w:tcPr>
            <w:tcW w:w="3450" w:type="dxa"/>
          </w:tcPr>
          <w:p w14:paraId="3740F51C" w14:textId="0D7446DD" w:rsidR="00F95B7F" w:rsidRDefault="00F95B7F" w:rsidP="00641F25">
            <w:pPr>
              <w:pStyle w:val="NoSpacing"/>
              <w:framePr w:hSpace="0" w:wrap="auto" w:vAnchor="margin" w:hAnchor="text" w:yAlign="inline"/>
            </w:pPr>
            <w:r>
              <w:t>AAFCClassification</w:t>
            </w:r>
          </w:p>
        </w:tc>
      </w:tr>
      <w:tr w:rsidR="00F95B7F" w14:paraId="409CAB7E" w14:textId="77777777" w:rsidTr="00641F25">
        <w:trPr>
          <w:cantSplit/>
        </w:trPr>
        <w:tc>
          <w:tcPr>
            <w:tcW w:w="3136" w:type="dxa"/>
            <w:vMerge/>
          </w:tcPr>
          <w:p w14:paraId="24A5097D" w14:textId="77777777" w:rsidR="00F95B7F" w:rsidRDefault="00F95B7F" w:rsidP="00641F25">
            <w:pPr>
              <w:pStyle w:val="NoSpacing"/>
              <w:framePr w:hSpace="0" w:wrap="auto" w:vAnchor="margin" w:hAnchor="text" w:yAlign="inline"/>
            </w:pPr>
          </w:p>
        </w:tc>
        <w:tc>
          <w:tcPr>
            <w:tcW w:w="2764" w:type="dxa"/>
          </w:tcPr>
          <w:p w14:paraId="6A69CDA9" w14:textId="556BDCDC" w:rsidR="00F95B7F" w:rsidRDefault="00F95B7F" w:rsidP="00641F25">
            <w:pPr>
              <w:pStyle w:val="NoSpacing"/>
              <w:framePr w:hSpace="0" w:wrap="auto" w:vAnchor="margin" w:hAnchor="text" w:yAlign="inline"/>
            </w:pPr>
            <w:r>
              <w:t>equivalentTo</w:t>
            </w:r>
          </w:p>
        </w:tc>
        <w:tc>
          <w:tcPr>
            <w:tcW w:w="3450" w:type="dxa"/>
          </w:tcPr>
          <w:p w14:paraId="7803B0A5" w14:textId="0DA8CE5B" w:rsidR="00F95B7F" w:rsidRDefault="0062743B" w:rsidP="00641F25">
            <w:pPr>
              <w:pStyle w:val="NoSpacing"/>
              <w:framePr w:hSpace="0" w:wrap="auto" w:vAnchor="margin" w:hAnchor="text" w:yAlign="inline"/>
            </w:pPr>
            <w:r w:rsidRPr="0062743B">
              <w:t>hasAAFCCode value "21"</w:t>
            </w:r>
          </w:p>
        </w:tc>
      </w:tr>
      <w:tr w:rsidR="00F95B7F" w14:paraId="28E20BD3" w14:textId="77777777" w:rsidTr="00641F25">
        <w:trPr>
          <w:cantSplit/>
        </w:trPr>
        <w:tc>
          <w:tcPr>
            <w:tcW w:w="3136" w:type="dxa"/>
            <w:vMerge w:val="restart"/>
          </w:tcPr>
          <w:p w14:paraId="669F6A6A" w14:textId="1D552D51" w:rsidR="00F95B7F" w:rsidRDefault="00F95B7F" w:rsidP="00641F25">
            <w:pPr>
              <w:pStyle w:val="NoSpacing"/>
              <w:framePr w:hSpace="0" w:wrap="auto" w:vAnchor="margin" w:hAnchor="text" w:yAlign="inline"/>
            </w:pPr>
            <w:r>
              <w:t>Roads</w:t>
            </w:r>
          </w:p>
        </w:tc>
        <w:tc>
          <w:tcPr>
            <w:tcW w:w="2764" w:type="dxa"/>
          </w:tcPr>
          <w:p w14:paraId="0CC24AA3" w14:textId="653BD3A3" w:rsidR="00F95B7F" w:rsidRDefault="00F95B7F" w:rsidP="00641F25">
            <w:pPr>
              <w:pStyle w:val="NoSpacing"/>
              <w:framePr w:hSpace="0" w:wrap="auto" w:vAnchor="margin" w:hAnchor="text" w:yAlign="inline"/>
            </w:pPr>
            <w:r>
              <w:t>subclassOf</w:t>
            </w:r>
          </w:p>
        </w:tc>
        <w:tc>
          <w:tcPr>
            <w:tcW w:w="3450" w:type="dxa"/>
          </w:tcPr>
          <w:p w14:paraId="14B618CC" w14:textId="433304AF" w:rsidR="00F95B7F" w:rsidRPr="00E06B62" w:rsidRDefault="00F95B7F" w:rsidP="00641F25">
            <w:pPr>
              <w:pStyle w:val="NoSpacing"/>
              <w:framePr w:hSpace="0" w:wrap="auto" w:vAnchor="margin" w:hAnchor="text" w:yAlign="inline"/>
            </w:pPr>
            <w:r>
              <w:t>AAFCClassification</w:t>
            </w:r>
          </w:p>
        </w:tc>
      </w:tr>
      <w:tr w:rsidR="00F95B7F" w14:paraId="66120554" w14:textId="77777777" w:rsidTr="00641F25">
        <w:trPr>
          <w:cantSplit/>
        </w:trPr>
        <w:tc>
          <w:tcPr>
            <w:tcW w:w="3136" w:type="dxa"/>
            <w:vMerge/>
          </w:tcPr>
          <w:p w14:paraId="652E5B90" w14:textId="77777777" w:rsidR="00F95B7F" w:rsidRDefault="00F95B7F" w:rsidP="00641F25">
            <w:pPr>
              <w:pStyle w:val="NoSpacing"/>
              <w:framePr w:hSpace="0" w:wrap="auto" w:vAnchor="margin" w:hAnchor="text" w:yAlign="inline"/>
            </w:pPr>
          </w:p>
        </w:tc>
        <w:tc>
          <w:tcPr>
            <w:tcW w:w="2764" w:type="dxa"/>
          </w:tcPr>
          <w:p w14:paraId="3E7B8DB6" w14:textId="5C63622C" w:rsidR="00F95B7F" w:rsidRDefault="00F95B7F" w:rsidP="00641F25">
            <w:pPr>
              <w:pStyle w:val="NoSpacing"/>
              <w:framePr w:hSpace="0" w:wrap="auto" w:vAnchor="margin" w:hAnchor="text" w:yAlign="inline"/>
            </w:pPr>
            <w:r>
              <w:t>equivalentTo</w:t>
            </w:r>
          </w:p>
        </w:tc>
        <w:tc>
          <w:tcPr>
            <w:tcW w:w="3450" w:type="dxa"/>
          </w:tcPr>
          <w:p w14:paraId="24F85643" w14:textId="64C48307" w:rsidR="00F95B7F" w:rsidRDefault="0062743B" w:rsidP="00641F25">
            <w:pPr>
              <w:pStyle w:val="NoSpacing"/>
              <w:framePr w:hSpace="0" w:wrap="auto" w:vAnchor="margin" w:hAnchor="text" w:yAlign="inline"/>
            </w:pPr>
            <w:r w:rsidRPr="0062743B">
              <w:t>hasAAFCCode value "25"</w:t>
            </w:r>
          </w:p>
        </w:tc>
      </w:tr>
      <w:tr w:rsidR="00AD6A9C" w14:paraId="3EEC6848" w14:textId="77777777" w:rsidTr="00641F25">
        <w:trPr>
          <w:cantSplit/>
        </w:trPr>
        <w:tc>
          <w:tcPr>
            <w:tcW w:w="3136" w:type="dxa"/>
            <w:vMerge w:val="restart"/>
          </w:tcPr>
          <w:p w14:paraId="0D2D3077" w14:textId="3D1D54DF" w:rsidR="00AD6A9C" w:rsidRDefault="00AD6A9C" w:rsidP="00641F25">
            <w:pPr>
              <w:pStyle w:val="NoSpacing"/>
              <w:framePr w:hSpace="0" w:wrap="auto" w:vAnchor="margin" w:hAnchor="text" w:yAlign="inline"/>
            </w:pPr>
            <w:r>
              <w:t>Water</w:t>
            </w:r>
          </w:p>
        </w:tc>
        <w:tc>
          <w:tcPr>
            <w:tcW w:w="2764" w:type="dxa"/>
          </w:tcPr>
          <w:p w14:paraId="19A90E70" w14:textId="3E8274E9" w:rsidR="00AD6A9C" w:rsidRDefault="00AD6A9C" w:rsidP="00641F25">
            <w:pPr>
              <w:pStyle w:val="NoSpacing"/>
              <w:framePr w:hSpace="0" w:wrap="auto" w:vAnchor="margin" w:hAnchor="text" w:yAlign="inline"/>
            </w:pPr>
            <w:r>
              <w:t>subclassOf</w:t>
            </w:r>
          </w:p>
        </w:tc>
        <w:tc>
          <w:tcPr>
            <w:tcW w:w="3450" w:type="dxa"/>
          </w:tcPr>
          <w:p w14:paraId="059BA3ED" w14:textId="2DCBE7A9" w:rsidR="00AD6A9C" w:rsidRPr="00E06B62" w:rsidRDefault="00AD6A9C" w:rsidP="00641F25">
            <w:pPr>
              <w:pStyle w:val="NoSpacing"/>
              <w:framePr w:hSpace="0" w:wrap="auto" w:vAnchor="margin" w:hAnchor="text" w:yAlign="inline"/>
            </w:pPr>
            <w:r>
              <w:t>AAFCClassification</w:t>
            </w:r>
          </w:p>
        </w:tc>
      </w:tr>
      <w:tr w:rsidR="00AD6A9C" w14:paraId="5D4043AC" w14:textId="77777777" w:rsidTr="00641F25">
        <w:trPr>
          <w:cantSplit/>
        </w:trPr>
        <w:tc>
          <w:tcPr>
            <w:tcW w:w="3136" w:type="dxa"/>
            <w:vMerge/>
          </w:tcPr>
          <w:p w14:paraId="32EDD5E1" w14:textId="77777777" w:rsidR="00AD6A9C" w:rsidRDefault="00AD6A9C" w:rsidP="00641F25">
            <w:pPr>
              <w:pStyle w:val="NoSpacing"/>
              <w:framePr w:hSpace="0" w:wrap="auto" w:vAnchor="margin" w:hAnchor="text" w:yAlign="inline"/>
            </w:pPr>
          </w:p>
        </w:tc>
        <w:tc>
          <w:tcPr>
            <w:tcW w:w="2764" w:type="dxa"/>
          </w:tcPr>
          <w:p w14:paraId="6932D820" w14:textId="057100EB" w:rsidR="00AD6A9C" w:rsidRDefault="00AD6A9C" w:rsidP="00641F25">
            <w:pPr>
              <w:pStyle w:val="NoSpacing"/>
              <w:framePr w:hSpace="0" w:wrap="auto" w:vAnchor="margin" w:hAnchor="text" w:yAlign="inline"/>
            </w:pPr>
            <w:r>
              <w:t>equivalentTo</w:t>
            </w:r>
          </w:p>
        </w:tc>
        <w:tc>
          <w:tcPr>
            <w:tcW w:w="3450" w:type="dxa"/>
          </w:tcPr>
          <w:p w14:paraId="5E9A3717" w14:textId="0271F655" w:rsidR="00AD6A9C" w:rsidRDefault="0062743B" w:rsidP="00641F25">
            <w:pPr>
              <w:pStyle w:val="NoSpacing"/>
              <w:framePr w:hSpace="0" w:wrap="auto" w:vAnchor="margin" w:hAnchor="text" w:yAlign="inline"/>
            </w:pPr>
            <w:r w:rsidRPr="0062743B">
              <w:t>hasAAFCCode value "31"</w:t>
            </w:r>
          </w:p>
        </w:tc>
      </w:tr>
      <w:tr w:rsidR="00AD6A9C" w14:paraId="0B5FF89E" w14:textId="77777777" w:rsidTr="00641F25">
        <w:trPr>
          <w:cantSplit/>
        </w:trPr>
        <w:tc>
          <w:tcPr>
            <w:tcW w:w="3136" w:type="dxa"/>
            <w:vMerge w:val="restart"/>
          </w:tcPr>
          <w:p w14:paraId="70D79D0E" w14:textId="3B86DB2C" w:rsidR="00AD6A9C" w:rsidRDefault="00AD6A9C" w:rsidP="00641F25">
            <w:pPr>
              <w:pStyle w:val="NoSpacing"/>
              <w:framePr w:hSpace="0" w:wrap="auto" w:vAnchor="margin" w:hAnchor="text" w:yAlign="inline"/>
            </w:pPr>
            <w:r>
              <w:t>Forest</w:t>
            </w:r>
          </w:p>
        </w:tc>
        <w:tc>
          <w:tcPr>
            <w:tcW w:w="2764" w:type="dxa"/>
          </w:tcPr>
          <w:p w14:paraId="1AB105AB" w14:textId="1E4F0BCF" w:rsidR="00AD6A9C" w:rsidRDefault="00AD6A9C" w:rsidP="00641F25">
            <w:pPr>
              <w:pStyle w:val="NoSpacing"/>
              <w:framePr w:hSpace="0" w:wrap="auto" w:vAnchor="margin" w:hAnchor="text" w:yAlign="inline"/>
            </w:pPr>
            <w:r>
              <w:t>subclassOf</w:t>
            </w:r>
          </w:p>
        </w:tc>
        <w:tc>
          <w:tcPr>
            <w:tcW w:w="3450" w:type="dxa"/>
          </w:tcPr>
          <w:p w14:paraId="14333409" w14:textId="5984BB32" w:rsidR="00AD6A9C" w:rsidRPr="00E06B62" w:rsidRDefault="00AD6A9C" w:rsidP="00641F25">
            <w:pPr>
              <w:pStyle w:val="NoSpacing"/>
              <w:framePr w:hSpace="0" w:wrap="auto" w:vAnchor="margin" w:hAnchor="text" w:yAlign="inline"/>
            </w:pPr>
            <w:r>
              <w:t>AAFCClassification</w:t>
            </w:r>
          </w:p>
        </w:tc>
      </w:tr>
      <w:tr w:rsidR="00AD6A9C" w14:paraId="79E260FB" w14:textId="77777777" w:rsidTr="00641F25">
        <w:trPr>
          <w:cantSplit/>
        </w:trPr>
        <w:tc>
          <w:tcPr>
            <w:tcW w:w="3136" w:type="dxa"/>
            <w:vMerge/>
          </w:tcPr>
          <w:p w14:paraId="573C6847" w14:textId="77777777" w:rsidR="00AD6A9C" w:rsidRDefault="00AD6A9C" w:rsidP="00641F25">
            <w:pPr>
              <w:pStyle w:val="NoSpacing"/>
              <w:framePr w:hSpace="0" w:wrap="auto" w:vAnchor="margin" w:hAnchor="text" w:yAlign="inline"/>
            </w:pPr>
          </w:p>
        </w:tc>
        <w:tc>
          <w:tcPr>
            <w:tcW w:w="2764" w:type="dxa"/>
          </w:tcPr>
          <w:p w14:paraId="437954C5" w14:textId="7CAF70B8" w:rsidR="00AD6A9C" w:rsidRDefault="00AD6A9C" w:rsidP="00641F25">
            <w:pPr>
              <w:pStyle w:val="NoSpacing"/>
              <w:framePr w:hSpace="0" w:wrap="auto" w:vAnchor="margin" w:hAnchor="text" w:yAlign="inline"/>
            </w:pPr>
            <w:r>
              <w:t>equivalentTo</w:t>
            </w:r>
          </w:p>
        </w:tc>
        <w:tc>
          <w:tcPr>
            <w:tcW w:w="3450" w:type="dxa"/>
          </w:tcPr>
          <w:p w14:paraId="20B5CF67" w14:textId="0C74CA6E" w:rsidR="00AD6A9C" w:rsidRDefault="0062743B" w:rsidP="00641F25">
            <w:pPr>
              <w:pStyle w:val="NoSpacing"/>
              <w:framePr w:hSpace="0" w:wrap="auto" w:vAnchor="margin" w:hAnchor="text" w:yAlign="inline"/>
            </w:pPr>
            <w:r w:rsidRPr="0062743B">
              <w:t>hasAAFCCode value "41"</w:t>
            </w:r>
          </w:p>
        </w:tc>
      </w:tr>
      <w:tr w:rsidR="00AD6A9C" w14:paraId="14F80D7F" w14:textId="77777777" w:rsidTr="00641F25">
        <w:trPr>
          <w:cantSplit/>
        </w:trPr>
        <w:tc>
          <w:tcPr>
            <w:tcW w:w="3136" w:type="dxa"/>
            <w:vMerge w:val="restart"/>
          </w:tcPr>
          <w:p w14:paraId="7E211FA7" w14:textId="20ADC7C7" w:rsidR="00AD6A9C" w:rsidRDefault="00AD6A9C" w:rsidP="00641F25">
            <w:pPr>
              <w:pStyle w:val="NoSpacing"/>
              <w:framePr w:hSpace="0" w:wrap="auto" w:vAnchor="margin" w:hAnchor="text" w:yAlign="inline"/>
            </w:pPr>
            <w:r>
              <w:t>ForestWetland</w:t>
            </w:r>
          </w:p>
        </w:tc>
        <w:tc>
          <w:tcPr>
            <w:tcW w:w="2764" w:type="dxa"/>
          </w:tcPr>
          <w:p w14:paraId="57C84E37" w14:textId="0F4168A2" w:rsidR="00AD6A9C" w:rsidRDefault="00AD6A9C" w:rsidP="00641F25">
            <w:pPr>
              <w:pStyle w:val="NoSpacing"/>
              <w:framePr w:hSpace="0" w:wrap="auto" w:vAnchor="margin" w:hAnchor="text" w:yAlign="inline"/>
            </w:pPr>
            <w:r>
              <w:t>subclassOf</w:t>
            </w:r>
          </w:p>
        </w:tc>
        <w:tc>
          <w:tcPr>
            <w:tcW w:w="3450" w:type="dxa"/>
          </w:tcPr>
          <w:p w14:paraId="3A6D7A42" w14:textId="5B57C207" w:rsidR="00AD6A9C" w:rsidRPr="00E06B62" w:rsidRDefault="00AD6A9C" w:rsidP="00641F25">
            <w:pPr>
              <w:pStyle w:val="NoSpacing"/>
              <w:framePr w:hSpace="0" w:wrap="auto" w:vAnchor="margin" w:hAnchor="text" w:yAlign="inline"/>
            </w:pPr>
            <w:r>
              <w:t>AAFCClassification</w:t>
            </w:r>
          </w:p>
        </w:tc>
      </w:tr>
      <w:tr w:rsidR="00AD6A9C" w14:paraId="5EDC569A" w14:textId="77777777" w:rsidTr="00641F25">
        <w:trPr>
          <w:cantSplit/>
        </w:trPr>
        <w:tc>
          <w:tcPr>
            <w:tcW w:w="3136" w:type="dxa"/>
            <w:vMerge/>
          </w:tcPr>
          <w:p w14:paraId="3C2663CD" w14:textId="77777777" w:rsidR="00AD6A9C" w:rsidRDefault="00AD6A9C" w:rsidP="00641F25">
            <w:pPr>
              <w:pStyle w:val="NoSpacing"/>
              <w:framePr w:hSpace="0" w:wrap="auto" w:vAnchor="margin" w:hAnchor="text" w:yAlign="inline"/>
            </w:pPr>
          </w:p>
        </w:tc>
        <w:tc>
          <w:tcPr>
            <w:tcW w:w="2764" w:type="dxa"/>
          </w:tcPr>
          <w:p w14:paraId="27CF8125" w14:textId="45F34410" w:rsidR="00AD6A9C" w:rsidRDefault="00AD6A9C" w:rsidP="00641F25">
            <w:pPr>
              <w:pStyle w:val="NoSpacing"/>
              <w:framePr w:hSpace="0" w:wrap="auto" w:vAnchor="margin" w:hAnchor="text" w:yAlign="inline"/>
            </w:pPr>
            <w:r>
              <w:t>equivalentTo</w:t>
            </w:r>
          </w:p>
        </w:tc>
        <w:tc>
          <w:tcPr>
            <w:tcW w:w="3450" w:type="dxa"/>
          </w:tcPr>
          <w:p w14:paraId="5E9A41D4" w14:textId="701E8484" w:rsidR="00AD6A9C" w:rsidRDefault="0062743B" w:rsidP="00641F25">
            <w:pPr>
              <w:pStyle w:val="NoSpacing"/>
              <w:framePr w:hSpace="0" w:wrap="auto" w:vAnchor="margin" w:hAnchor="text" w:yAlign="inline"/>
            </w:pPr>
            <w:r w:rsidRPr="0062743B">
              <w:t>hasAAFCCode value "42"</w:t>
            </w:r>
          </w:p>
        </w:tc>
      </w:tr>
      <w:tr w:rsidR="00AD6A9C" w14:paraId="781DEFFE" w14:textId="77777777" w:rsidTr="00641F25">
        <w:trPr>
          <w:cantSplit/>
        </w:trPr>
        <w:tc>
          <w:tcPr>
            <w:tcW w:w="3136" w:type="dxa"/>
            <w:vMerge w:val="restart"/>
          </w:tcPr>
          <w:p w14:paraId="6302B77B" w14:textId="30B81CC0" w:rsidR="00AD6A9C" w:rsidRDefault="00AD6A9C" w:rsidP="00641F25">
            <w:pPr>
              <w:pStyle w:val="NoSpacing"/>
              <w:framePr w:hSpace="0" w:wrap="auto" w:vAnchor="margin" w:hAnchor="text" w:yAlign="inline"/>
            </w:pPr>
            <w:r>
              <w:t>Trees</w:t>
            </w:r>
          </w:p>
        </w:tc>
        <w:tc>
          <w:tcPr>
            <w:tcW w:w="2764" w:type="dxa"/>
          </w:tcPr>
          <w:p w14:paraId="7A45CF48" w14:textId="5DC928D9" w:rsidR="00AD6A9C" w:rsidRDefault="00AD6A9C" w:rsidP="00641F25">
            <w:pPr>
              <w:pStyle w:val="NoSpacing"/>
              <w:framePr w:hSpace="0" w:wrap="auto" w:vAnchor="margin" w:hAnchor="text" w:yAlign="inline"/>
            </w:pPr>
            <w:r>
              <w:t>subclassOf</w:t>
            </w:r>
          </w:p>
        </w:tc>
        <w:tc>
          <w:tcPr>
            <w:tcW w:w="3450" w:type="dxa"/>
          </w:tcPr>
          <w:p w14:paraId="632E090C" w14:textId="0930F68F" w:rsidR="00AD6A9C" w:rsidRPr="00E06B62" w:rsidRDefault="00AD6A9C" w:rsidP="00641F25">
            <w:pPr>
              <w:pStyle w:val="NoSpacing"/>
              <w:framePr w:hSpace="0" w:wrap="auto" w:vAnchor="margin" w:hAnchor="text" w:yAlign="inline"/>
            </w:pPr>
            <w:r>
              <w:t>AAFCClassification</w:t>
            </w:r>
          </w:p>
        </w:tc>
      </w:tr>
      <w:tr w:rsidR="00AD6A9C" w14:paraId="3D1D6137" w14:textId="77777777" w:rsidTr="00641F25">
        <w:trPr>
          <w:cantSplit/>
        </w:trPr>
        <w:tc>
          <w:tcPr>
            <w:tcW w:w="3136" w:type="dxa"/>
            <w:vMerge/>
          </w:tcPr>
          <w:p w14:paraId="16C22F5A" w14:textId="77777777" w:rsidR="00AD6A9C" w:rsidRDefault="00AD6A9C" w:rsidP="00641F25">
            <w:pPr>
              <w:pStyle w:val="NoSpacing"/>
              <w:framePr w:hSpace="0" w:wrap="auto" w:vAnchor="margin" w:hAnchor="text" w:yAlign="inline"/>
            </w:pPr>
          </w:p>
        </w:tc>
        <w:tc>
          <w:tcPr>
            <w:tcW w:w="2764" w:type="dxa"/>
          </w:tcPr>
          <w:p w14:paraId="329F3A68" w14:textId="2B2743BD" w:rsidR="00AD6A9C" w:rsidRDefault="00AD6A9C" w:rsidP="00641F25">
            <w:pPr>
              <w:pStyle w:val="NoSpacing"/>
              <w:framePr w:hSpace="0" w:wrap="auto" w:vAnchor="margin" w:hAnchor="text" w:yAlign="inline"/>
            </w:pPr>
            <w:r>
              <w:t>equivalentTo</w:t>
            </w:r>
          </w:p>
        </w:tc>
        <w:tc>
          <w:tcPr>
            <w:tcW w:w="3450" w:type="dxa"/>
          </w:tcPr>
          <w:p w14:paraId="21906FCA" w14:textId="44CC665C" w:rsidR="00AD6A9C" w:rsidRDefault="0062743B" w:rsidP="00641F25">
            <w:pPr>
              <w:pStyle w:val="NoSpacing"/>
              <w:framePr w:hSpace="0" w:wrap="auto" w:vAnchor="margin" w:hAnchor="text" w:yAlign="inline"/>
            </w:pPr>
            <w:r w:rsidRPr="0062743B">
              <w:t>hasAAFCCode value "45"</w:t>
            </w:r>
          </w:p>
        </w:tc>
      </w:tr>
      <w:tr w:rsidR="00F91428" w14:paraId="28DCF21B" w14:textId="77777777" w:rsidTr="00641F25">
        <w:trPr>
          <w:cantSplit/>
        </w:trPr>
        <w:tc>
          <w:tcPr>
            <w:tcW w:w="3136" w:type="dxa"/>
            <w:vMerge w:val="restart"/>
          </w:tcPr>
          <w:p w14:paraId="3270B17F" w14:textId="463105F5" w:rsidR="00F91428" w:rsidRDefault="00F91428" w:rsidP="00641F25">
            <w:pPr>
              <w:pStyle w:val="NoSpacing"/>
              <w:framePr w:hSpace="0" w:wrap="auto" w:vAnchor="margin" w:hAnchor="text" w:yAlign="inline"/>
            </w:pPr>
            <w:r>
              <w:t>TreedWetland</w:t>
            </w:r>
          </w:p>
        </w:tc>
        <w:tc>
          <w:tcPr>
            <w:tcW w:w="2764" w:type="dxa"/>
          </w:tcPr>
          <w:p w14:paraId="285619C6" w14:textId="301936DE" w:rsidR="00F91428" w:rsidRDefault="00F91428" w:rsidP="00641F25">
            <w:pPr>
              <w:pStyle w:val="NoSpacing"/>
              <w:framePr w:hSpace="0" w:wrap="auto" w:vAnchor="margin" w:hAnchor="text" w:yAlign="inline"/>
            </w:pPr>
            <w:r>
              <w:t>subclassOf</w:t>
            </w:r>
          </w:p>
        </w:tc>
        <w:tc>
          <w:tcPr>
            <w:tcW w:w="3450" w:type="dxa"/>
          </w:tcPr>
          <w:p w14:paraId="0A278318" w14:textId="525AAA34" w:rsidR="00F91428" w:rsidRPr="00E06B62" w:rsidRDefault="00F91428" w:rsidP="00641F25">
            <w:pPr>
              <w:pStyle w:val="NoSpacing"/>
              <w:framePr w:hSpace="0" w:wrap="auto" w:vAnchor="margin" w:hAnchor="text" w:yAlign="inline"/>
            </w:pPr>
            <w:r>
              <w:t>AAFCClassification</w:t>
            </w:r>
          </w:p>
        </w:tc>
      </w:tr>
      <w:tr w:rsidR="00F91428" w14:paraId="5E088CFE" w14:textId="77777777" w:rsidTr="00641F25">
        <w:trPr>
          <w:cantSplit/>
        </w:trPr>
        <w:tc>
          <w:tcPr>
            <w:tcW w:w="3136" w:type="dxa"/>
            <w:vMerge/>
          </w:tcPr>
          <w:p w14:paraId="131415AA" w14:textId="77777777" w:rsidR="00F91428" w:rsidRDefault="00F91428" w:rsidP="00641F25">
            <w:pPr>
              <w:pStyle w:val="NoSpacing"/>
              <w:framePr w:hSpace="0" w:wrap="auto" w:vAnchor="margin" w:hAnchor="text" w:yAlign="inline"/>
            </w:pPr>
          </w:p>
        </w:tc>
        <w:tc>
          <w:tcPr>
            <w:tcW w:w="2764" w:type="dxa"/>
          </w:tcPr>
          <w:p w14:paraId="048FC552" w14:textId="0915DAA6" w:rsidR="00F91428" w:rsidRDefault="00F91428" w:rsidP="00641F25">
            <w:pPr>
              <w:pStyle w:val="NoSpacing"/>
              <w:framePr w:hSpace="0" w:wrap="auto" w:vAnchor="margin" w:hAnchor="text" w:yAlign="inline"/>
            </w:pPr>
            <w:r>
              <w:t>equivalentTo</w:t>
            </w:r>
          </w:p>
        </w:tc>
        <w:tc>
          <w:tcPr>
            <w:tcW w:w="3450" w:type="dxa"/>
          </w:tcPr>
          <w:p w14:paraId="1A9194DC" w14:textId="03A68BAD" w:rsidR="00F91428" w:rsidRDefault="0062743B" w:rsidP="00641F25">
            <w:pPr>
              <w:pStyle w:val="NoSpacing"/>
              <w:framePr w:hSpace="0" w:wrap="auto" w:vAnchor="margin" w:hAnchor="text" w:yAlign="inline"/>
            </w:pPr>
            <w:r w:rsidRPr="0062743B">
              <w:t>hasAAFCCode value "46"</w:t>
            </w:r>
          </w:p>
        </w:tc>
      </w:tr>
      <w:tr w:rsidR="00C21459" w14:paraId="6D38F101" w14:textId="77777777" w:rsidTr="00641F25">
        <w:trPr>
          <w:cantSplit/>
        </w:trPr>
        <w:tc>
          <w:tcPr>
            <w:tcW w:w="3136" w:type="dxa"/>
            <w:vMerge w:val="restart"/>
          </w:tcPr>
          <w:p w14:paraId="56395388" w14:textId="71B12990" w:rsidR="00C21459" w:rsidRDefault="00C21459" w:rsidP="00641F25">
            <w:pPr>
              <w:pStyle w:val="NoSpacing"/>
              <w:framePr w:hSpace="0" w:wrap="auto" w:vAnchor="margin" w:hAnchor="text" w:yAlign="inline"/>
            </w:pPr>
            <w:r>
              <w:t>AAFCCropland</w:t>
            </w:r>
          </w:p>
        </w:tc>
        <w:tc>
          <w:tcPr>
            <w:tcW w:w="2764" w:type="dxa"/>
          </w:tcPr>
          <w:p w14:paraId="70467B32" w14:textId="519596C8" w:rsidR="00C21459" w:rsidRDefault="00C21459" w:rsidP="00641F25">
            <w:pPr>
              <w:pStyle w:val="NoSpacing"/>
              <w:framePr w:hSpace="0" w:wrap="auto" w:vAnchor="margin" w:hAnchor="text" w:yAlign="inline"/>
            </w:pPr>
            <w:r>
              <w:t>subclassOf</w:t>
            </w:r>
          </w:p>
        </w:tc>
        <w:tc>
          <w:tcPr>
            <w:tcW w:w="3450" w:type="dxa"/>
          </w:tcPr>
          <w:p w14:paraId="5AF1117E" w14:textId="72C655AA" w:rsidR="00C21459" w:rsidRPr="00E06B62" w:rsidRDefault="00C21459" w:rsidP="00641F25">
            <w:pPr>
              <w:pStyle w:val="NoSpacing"/>
              <w:framePr w:hSpace="0" w:wrap="auto" w:vAnchor="margin" w:hAnchor="text" w:yAlign="inline"/>
            </w:pPr>
            <w:r>
              <w:t>AAFCClassification</w:t>
            </w:r>
          </w:p>
        </w:tc>
      </w:tr>
      <w:tr w:rsidR="00C21459" w14:paraId="112BD76D" w14:textId="77777777" w:rsidTr="00641F25">
        <w:trPr>
          <w:cantSplit/>
        </w:trPr>
        <w:tc>
          <w:tcPr>
            <w:tcW w:w="3136" w:type="dxa"/>
            <w:vMerge/>
          </w:tcPr>
          <w:p w14:paraId="0D9F95BC" w14:textId="77777777" w:rsidR="00C21459" w:rsidRDefault="00C21459" w:rsidP="00641F25">
            <w:pPr>
              <w:pStyle w:val="NoSpacing"/>
              <w:framePr w:hSpace="0" w:wrap="auto" w:vAnchor="margin" w:hAnchor="text" w:yAlign="inline"/>
            </w:pPr>
          </w:p>
        </w:tc>
        <w:tc>
          <w:tcPr>
            <w:tcW w:w="2764" w:type="dxa"/>
          </w:tcPr>
          <w:p w14:paraId="3E401754" w14:textId="59F43C80" w:rsidR="00C21459" w:rsidRDefault="00C21459" w:rsidP="00641F25">
            <w:pPr>
              <w:pStyle w:val="NoSpacing"/>
              <w:framePr w:hSpace="0" w:wrap="auto" w:vAnchor="margin" w:hAnchor="text" w:yAlign="inline"/>
            </w:pPr>
            <w:r>
              <w:t>equivalentTo</w:t>
            </w:r>
          </w:p>
        </w:tc>
        <w:tc>
          <w:tcPr>
            <w:tcW w:w="3450" w:type="dxa"/>
          </w:tcPr>
          <w:p w14:paraId="3BCBB6AD" w14:textId="29E93894" w:rsidR="00C21459" w:rsidRDefault="0062743B" w:rsidP="00641F25">
            <w:pPr>
              <w:pStyle w:val="NoSpacing"/>
              <w:framePr w:hSpace="0" w:wrap="auto" w:vAnchor="margin" w:hAnchor="text" w:yAlign="inline"/>
            </w:pPr>
            <w:r w:rsidRPr="0062743B">
              <w:t>hasAAFCCode value "51"</w:t>
            </w:r>
          </w:p>
        </w:tc>
      </w:tr>
      <w:tr w:rsidR="00F91769" w14:paraId="79652DA4" w14:textId="77777777" w:rsidTr="00641F25">
        <w:trPr>
          <w:cantSplit/>
        </w:trPr>
        <w:tc>
          <w:tcPr>
            <w:tcW w:w="3136" w:type="dxa"/>
            <w:vMerge w:val="restart"/>
          </w:tcPr>
          <w:p w14:paraId="636B24FF" w14:textId="78B26EAC" w:rsidR="00F91769" w:rsidRDefault="00F91769" w:rsidP="00641F25">
            <w:pPr>
              <w:pStyle w:val="NoSpacing"/>
              <w:framePr w:hSpace="0" w:wrap="auto" w:vAnchor="margin" w:hAnchor="text" w:yAlign="inline"/>
            </w:pPr>
            <w:r>
              <w:t>GrasslandManaged</w:t>
            </w:r>
          </w:p>
        </w:tc>
        <w:tc>
          <w:tcPr>
            <w:tcW w:w="2764" w:type="dxa"/>
          </w:tcPr>
          <w:p w14:paraId="20773B1B" w14:textId="1F026AD6" w:rsidR="00F91769" w:rsidRDefault="00F91769" w:rsidP="00641F25">
            <w:pPr>
              <w:pStyle w:val="NoSpacing"/>
              <w:framePr w:hSpace="0" w:wrap="auto" w:vAnchor="margin" w:hAnchor="text" w:yAlign="inline"/>
            </w:pPr>
            <w:r>
              <w:t>subclassOf</w:t>
            </w:r>
          </w:p>
        </w:tc>
        <w:tc>
          <w:tcPr>
            <w:tcW w:w="3450" w:type="dxa"/>
          </w:tcPr>
          <w:p w14:paraId="192346F0" w14:textId="3AC951A2" w:rsidR="00F91769" w:rsidRPr="00E06B62" w:rsidRDefault="00F91769" w:rsidP="00641F25">
            <w:pPr>
              <w:pStyle w:val="NoSpacing"/>
              <w:framePr w:hSpace="0" w:wrap="auto" w:vAnchor="margin" w:hAnchor="text" w:yAlign="inline"/>
            </w:pPr>
            <w:r>
              <w:t>AAFCClassification</w:t>
            </w:r>
          </w:p>
        </w:tc>
      </w:tr>
      <w:tr w:rsidR="00F91769" w14:paraId="1EF3112F" w14:textId="77777777" w:rsidTr="00641F25">
        <w:trPr>
          <w:cantSplit/>
        </w:trPr>
        <w:tc>
          <w:tcPr>
            <w:tcW w:w="3136" w:type="dxa"/>
            <w:vMerge/>
          </w:tcPr>
          <w:p w14:paraId="76A3EBB4" w14:textId="77777777" w:rsidR="00F91769" w:rsidRDefault="00F91769" w:rsidP="00641F25">
            <w:pPr>
              <w:pStyle w:val="NoSpacing"/>
              <w:framePr w:hSpace="0" w:wrap="auto" w:vAnchor="margin" w:hAnchor="text" w:yAlign="inline"/>
            </w:pPr>
          </w:p>
        </w:tc>
        <w:tc>
          <w:tcPr>
            <w:tcW w:w="2764" w:type="dxa"/>
          </w:tcPr>
          <w:p w14:paraId="099657D9" w14:textId="6DE6FE6E" w:rsidR="00F91769" w:rsidRDefault="00F91769" w:rsidP="00641F25">
            <w:pPr>
              <w:pStyle w:val="NoSpacing"/>
              <w:framePr w:hSpace="0" w:wrap="auto" w:vAnchor="margin" w:hAnchor="text" w:yAlign="inline"/>
            </w:pPr>
            <w:r>
              <w:t>equivalentTo</w:t>
            </w:r>
          </w:p>
        </w:tc>
        <w:tc>
          <w:tcPr>
            <w:tcW w:w="3450" w:type="dxa"/>
          </w:tcPr>
          <w:p w14:paraId="67B4D242" w14:textId="4509C01B" w:rsidR="00F91769" w:rsidRDefault="0062743B" w:rsidP="00641F25">
            <w:pPr>
              <w:pStyle w:val="NoSpacing"/>
              <w:framePr w:hSpace="0" w:wrap="auto" w:vAnchor="margin" w:hAnchor="text" w:yAlign="inline"/>
            </w:pPr>
            <w:r w:rsidRPr="0062743B">
              <w:t>hasAAFCCode value "61"</w:t>
            </w:r>
          </w:p>
        </w:tc>
      </w:tr>
      <w:tr w:rsidR="00270463" w14:paraId="10E73099" w14:textId="77777777" w:rsidTr="00641F25">
        <w:trPr>
          <w:cantSplit/>
        </w:trPr>
        <w:tc>
          <w:tcPr>
            <w:tcW w:w="3136" w:type="dxa"/>
            <w:vMerge w:val="restart"/>
          </w:tcPr>
          <w:p w14:paraId="2A6F0CF1" w14:textId="1CA51A00" w:rsidR="00270463" w:rsidRDefault="00270463" w:rsidP="00641F25">
            <w:pPr>
              <w:pStyle w:val="NoSpacing"/>
              <w:framePr w:hSpace="0" w:wrap="auto" w:vAnchor="margin" w:hAnchor="text" w:yAlign="inline"/>
            </w:pPr>
            <w:r>
              <w:t>GrasslandUnmanaged</w:t>
            </w:r>
          </w:p>
        </w:tc>
        <w:tc>
          <w:tcPr>
            <w:tcW w:w="2764" w:type="dxa"/>
          </w:tcPr>
          <w:p w14:paraId="01503679" w14:textId="3D2BB177" w:rsidR="00270463" w:rsidRDefault="00270463" w:rsidP="00641F25">
            <w:pPr>
              <w:pStyle w:val="NoSpacing"/>
              <w:framePr w:hSpace="0" w:wrap="auto" w:vAnchor="margin" w:hAnchor="text" w:yAlign="inline"/>
            </w:pPr>
            <w:r>
              <w:t>subclassOf</w:t>
            </w:r>
          </w:p>
        </w:tc>
        <w:tc>
          <w:tcPr>
            <w:tcW w:w="3450" w:type="dxa"/>
          </w:tcPr>
          <w:p w14:paraId="7D4666EB" w14:textId="5043F374" w:rsidR="00270463" w:rsidRPr="00E06B62" w:rsidRDefault="00270463" w:rsidP="00641F25">
            <w:pPr>
              <w:pStyle w:val="NoSpacing"/>
              <w:framePr w:hSpace="0" w:wrap="auto" w:vAnchor="margin" w:hAnchor="text" w:yAlign="inline"/>
            </w:pPr>
            <w:r>
              <w:t>AAFCClassification</w:t>
            </w:r>
          </w:p>
        </w:tc>
      </w:tr>
      <w:tr w:rsidR="00270463" w14:paraId="208F0B01" w14:textId="77777777" w:rsidTr="00641F25">
        <w:trPr>
          <w:cantSplit/>
        </w:trPr>
        <w:tc>
          <w:tcPr>
            <w:tcW w:w="3136" w:type="dxa"/>
            <w:vMerge/>
          </w:tcPr>
          <w:p w14:paraId="433F9809" w14:textId="77777777" w:rsidR="00270463" w:rsidRDefault="00270463" w:rsidP="00641F25">
            <w:pPr>
              <w:pStyle w:val="NoSpacing"/>
              <w:framePr w:hSpace="0" w:wrap="auto" w:vAnchor="margin" w:hAnchor="text" w:yAlign="inline"/>
            </w:pPr>
          </w:p>
        </w:tc>
        <w:tc>
          <w:tcPr>
            <w:tcW w:w="2764" w:type="dxa"/>
          </w:tcPr>
          <w:p w14:paraId="79B85B4C" w14:textId="2AA5F83C" w:rsidR="00270463" w:rsidRDefault="00270463" w:rsidP="00641F25">
            <w:pPr>
              <w:pStyle w:val="NoSpacing"/>
              <w:framePr w:hSpace="0" w:wrap="auto" w:vAnchor="margin" w:hAnchor="text" w:yAlign="inline"/>
            </w:pPr>
            <w:r>
              <w:t>equivalentTo</w:t>
            </w:r>
          </w:p>
        </w:tc>
        <w:tc>
          <w:tcPr>
            <w:tcW w:w="3450" w:type="dxa"/>
          </w:tcPr>
          <w:p w14:paraId="30935E22" w14:textId="3567FA7A" w:rsidR="00270463" w:rsidRDefault="0062743B" w:rsidP="00641F25">
            <w:pPr>
              <w:pStyle w:val="NoSpacing"/>
              <w:framePr w:hSpace="0" w:wrap="auto" w:vAnchor="margin" w:hAnchor="text" w:yAlign="inline"/>
            </w:pPr>
            <w:r w:rsidRPr="0062743B">
              <w:t>hasAAFCCode value "62"</w:t>
            </w:r>
          </w:p>
        </w:tc>
      </w:tr>
      <w:tr w:rsidR="00270463" w14:paraId="4FA24A00" w14:textId="77777777" w:rsidTr="00641F25">
        <w:trPr>
          <w:cantSplit/>
        </w:trPr>
        <w:tc>
          <w:tcPr>
            <w:tcW w:w="3136" w:type="dxa"/>
            <w:vMerge w:val="restart"/>
          </w:tcPr>
          <w:p w14:paraId="63ACF012" w14:textId="211D0F52" w:rsidR="00270463" w:rsidRDefault="00270463" w:rsidP="00641F25">
            <w:pPr>
              <w:pStyle w:val="NoSpacing"/>
              <w:framePr w:hSpace="0" w:wrap="auto" w:vAnchor="margin" w:hAnchor="text" w:yAlign="inline"/>
            </w:pPr>
            <w:r>
              <w:t>Wetland</w:t>
            </w:r>
          </w:p>
        </w:tc>
        <w:tc>
          <w:tcPr>
            <w:tcW w:w="2764" w:type="dxa"/>
          </w:tcPr>
          <w:p w14:paraId="7C82C777" w14:textId="53CC6FF7" w:rsidR="00270463" w:rsidRDefault="00270463" w:rsidP="00641F25">
            <w:pPr>
              <w:pStyle w:val="NoSpacing"/>
              <w:framePr w:hSpace="0" w:wrap="auto" w:vAnchor="margin" w:hAnchor="text" w:yAlign="inline"/>
            </w:pPr>
            <w:r>
              <w:t>subclassOf</w:t>
            </w:r>
          </w:p>
        </w:tc>
        <w:tc>
          <w:tcPr>
            <w:tcW w:w="3450" w:type="dxa"/>
          </w:tcPr>
          <w:p w14:paraId="402B13C5" w14:textId="64F037FC" w:rsidR="00270463" w:rsidRPr="00E06B62" w:rsidRDefault="00270463" w:rsidP="00641F25">
            <w:pPr>
              <w:pStyle w:val="NoSpacing"/>
              <w:framePr w:hSpace="0" w:wrap="auto" w:vAnchor="margin" w:hAnchor="text" w:yAlign="inline"/>
            </w:pPr>
            <w:r>
              <w:t>AAFCClassification</w:t>
            </w:r>
          </w:p>
        </w:tc>
      </w:tr>
      <w:tr w:rsidR="00270463" w14:paraId="72B116C4" w14:textId="77777777" w:rsidTr="00641F25">
        <w:trPr>
          <w:cantSplit/>
        </w:trPr>
        <w:tc>
          <w:tcPr>
            <w:tcW w:w="3136" w:type="dxa"/>
            <w:vMerge/>
          </w:tcPr>
          <w:p w14:paraId="4769FD6C" w14:textId="77777777" w:rsidR="00270463" w:rsidRDefault="00270463" w:rsidP="00641F25">
            <w:pPr>
              <w:pStyle w:val="NoSpacing"/>
              <w:framePr w:hSpace="0" w:wrap="auto" w:vAnchor="margin" w:hAnchor="text" w:yAlign="inline"/>
            </w:pPr>
          </w:p>
        </w:tc>
        <w:tc>
          <w:tcPr>
            <w:tcW w:w="2764" w:type="dxa"/>
          </w:tcPr>
          <w:p w14:paraId="482C03E8" w14:textId="0EC35E3C" w:rsidR="00270463" w:rsidRDefault="00270463" w:rsidP="00641F25">
            <w:pPr>
              <w:pStyle w:val="NoSpacing"/>
              <w:framePr w:hSpace="0" w:wrap="auto" w:vAnchor="margin" w:hAnchor="text" w:yAlign="inline"/>
            </w:pPr>
            <w:r>
              <w:t>equivalentTo</w:t>
            </w:r>
          </w:p>
        </w:tc>
        <w:tc>
          <w:tcPr>
            <w:tcW w:w="3450" w:type="dxa"/>
          </w:tcPr>
          <w:p w14:paraId="5B9EB5CB" w14:textId="6F13DD16" w:rsidR="00270463" w:rsidRDefault="0062743B" w:rsidP="00641F25">
            <w:pPr>
              <w:pStyle w:val="NoSpacing"/>
              <w:framePr w:hSpace="0" w:wrap="auto" w:vAnchor="margin" w:hAnchor="text" w:yAlign="inline"/>
            </w:pPr>
            <w:r w:rsidRPr="0062743B">
              <w:t>hasAAFCCode value "71"</w:t>
            </w:r>
          </w:p>
        </w:tc>
      </w:tr>
      <w:tr w:rsidR="00270463" w14:paraId="61FF70EA" w14:textId="77777777" w:rsidTr="00641F25">
        <w:trPr>
          <w:cantSplit/>
        </w:trPr>
        <w:tc>
          <w:tcPr>
            <w:tcW w:w="3136" w:type="dxa"/>
            <w:vMerge w:val="restart"/>
          </w:tcPr>
          <w:p w14:paraId="459A3DFC" w14:textId="2FC0AB66" w:rsidR="00270463" w:rsidRDefault="00270463" w:rsidP="00641F25">
            <w:pPr>
              <w:pStyle w:val="NoSpacing"/>
              <w:framePr w:hSpace="0" w:wrap="auto" w:vAnchor="margin" w:hAnchor="text" w:yAlign="inline"/>
            </w:pPr>
            <w:r>
              <w:t>WetlandShrub</w:t>
            </w:r>
          </w:p>
        </w:tc>
        <w:tc>
          <w:tcPr>
            <w:tcW w:w="2764" w:type="dxa"/>
          </w:tcPr>
          <w:p w14:paraId="4948C57D" w14:textId="3D434B1D" w:rsidR="00270463" w:rsidRDefault="00270463" w:rsidP="00641F25">
            <w:pPr>
              <w:pStyle w:val="NoSpacing"/>
              <w:framePr w:hSpace="0" w:wrap="auto" w:vAnchor="margin" w:hAnchor="text" w:yAlign="inline"/>
            </w:pPr>
            <w:r>
              <w:t>subclassOf</w:t>
            </w:r>
          </w:p>
        </w:tc>
        <w:tc>
          <w:tcPr>
            <w:tcW w:w="3450" w:type="dxa"/>
          </w:tcPr>
          <w:p w14:paraId="07CD1731" w14:textId="59A5654F" w:rsidR="00270463" w:rsidRPr="00E06B62" w:rsidRDefault="00270463" w:rsidP="00641F25">
            <w:pPr>
              <w:pStyle w:val="NoSpacing"/>
              <w:framePr w:hSpace="0" w:wrap="auto" w:vAnchor="margin" w:hAnchor="text" w:yAlign="inline"/>
            </w:pPr>
            <w:r>
              <w:t>AAFCClassification</w:t>
            </w:r>
          </w:p>
        </w:tc>
      </w:tr>
      <w:tr w:rsidR="00270463" w14:paraId="20EFA9DE" w14:textId="77777777" w:rsidTr="00641F25">
        <w:trPr>
          <w:cantSplit/>
        </w:trPr>
        <w:tc>
          <w:tcPr>
            <w:tcW w:w="3136" w:type="dxa"/>
            <w:vMerge/>
          </w:tcPr>
          <w:p w14:paraId="11DC0BBE" w14:textId="77777777" w:rsidR="00270463" w:rsidRDefault="00270463" w:rsidP="00641F25">
            <w:pPr>
              <w:pStyle w:val="NoSpacing"/>
              <w:framePr w:hSpace="0" w:wrap="auto" w:vAnchor="margin" w:hAnchor="text" w:yAlign="inline"/>
            </w:pPr>
          </w:p>
        </w:tc>
        <w:tc>
          <w:tcPr>
            <w:tcW w:w="2764" w:type="dxa"/>
          </w:tcPr>
          <w:p w14:paraId="41BB36D0" w14:textId="255463B8" w:rsidR="00270463" w:rsidRDefault="00270463" w:rsidP="00641F25">
            <w:pPr>
              <w:pStyle w:val="NoSpacing"/>
              <w:framePr w:hSpace="0" w:wrap="auto" w:vAnchor="margin" w:hAnchor="text" w:yAlign="inline"/>
            </w:pPr>
            <w:r>
              <w:t>equivalentTo</w:t>
            </w:r>
          </w:p>
        </w:tc>
        <w:tc>
          <w:tcPr>
            <w:tcW w:w="3450" w:type="dxa"/>
          </w:tcPr>
          <w:p w14:paraId="4632ABA5" w14:textId="002BB83F" w:rsidR="00270463" w:rsidRDefault="0062743B" w:rsidP="00641F25">
            <w:pPr>
              <w:pStyle w:val="NoSpacing"/>
              <w:framePr w:hSpace="0" w:wrap="auto" w:vAnchor="margin" w:hAnchor="text" w:yAlign="inline"/>
            </w:pPr>
            <w:r w:rsidRPr="0062743B">
              <w:t>hasAAFCCode value "73"</w:t>
            </w:r>
          </w:p>
        </w:tc>
      </w:tr>
      <w:tr w:rsidR="00270463" w14:paraId="4A352EBA" w14:textId="77777777" w:rsidTr="00641F25">
        <w:trPr>
          <w:cantSplit/>
        </w:trPr>
        <w:tc>
          <w:tcPr>
            <w:tcW w:w="3136" w:type="dxa"/>
            <w:vMerge w:val="restart"/>
          </w:tcPr>
          <w:p w14:paraId="4B891736" w14:textId="092FB1CB" w:rsidR="00270463" w:rsidRDefault="00270463" w:rsidP="00641F25">
            <w:pPr>
              <w:pStyle w:val="NoSpacing"/>
              <w:framePr w:hSpace="0" w:wrap="auto" w:vAnchor="margin" w:hAnchor="text" w:yAlign="inline"/>
            </w:pPr>
            <w:r>
              <w:t>WetlandHerb</w:t>
            </w:r>
          </w:p>
        </w:tc>
        <w:tc>
          <w:tcPr>
            <w:tcW w:w="2764" w:type="dxa"/>
          </w:tcPr>
          <w:p w14:paraId="654C555F" w14:textId="232CAC6B" w:rsidR="00270463" w:rsidRDefault="00270463" w:rsidP="00641F25">
            <w:pPr>
              <w:pStyle w:val="NoSpacing"/>
              <w:framePr w:hSpace="0" w:wrap="auto" w:vAnchor="margin" w:hAnchor="text" w:yAlign="inline"/>
            </w:pPr>
            <w:r>
              <w:t>subclassOf</w:t>
            </w:r>
          </w:p>
        </w:tc>
        <w:tc>
          <w:tcPr>
            <w:tcW w:w="3450" w:type="dxa"/>
          </w:tcPr>
          <w:p w14:paraId="3C7406C9" w14:textId="03DF5B58" w:rsidR="00270463" w:rsidRPr="00E06B62" w:rsidRDefault="00270463" w:rsidP="00641F25">
            <w:pPr>
              <w:pStyle w:val="NoSpacing"/>
              <w:framePr w:hSpace="0" w:wrap="auto" w:vAnchor="margin" w:hAnchor="text" w:yAlign="inline"/>
            </w:pPr>
            <w:r>
              <w:t>AAFCClassification</w:t>
            </w:r>
          </w:p>
        </w:tc>
      </w:tr>
      <w:tr w:rsidR="00270463" w14:paraId="45488A94" w14:textId="77777777" w:rsidTr="00641F25">
        <w:trPr>
          <w:cantSplit/>
        </w:trPr>
        <w:tc>
          <w:tcPr>
            <w:tcW w:w="3136" w:type="dxa"/>
            <w:vMerge/>
          </w:tcPr>
          <w:p w14:paraId="4045FFAE" w14:textId="77777777" w:rsidR="00270463" w:rsidRDefault="00270463" w:rsidP="00641F25">
            <w:pPr>
              <w:pStyle w:val="NoSpacing"/>
              <w:framePr w:hSpace="0" w:wrap="auto" w:vAnchor="margin" w:hAnchor="text" w:yAlign="inline"/>
            </w:pPr>
          </w:p>
        </w:tc>
        <w:tc>
          <w:tcPr>
            <w:tcW w:w="2764" w:type="dxa"/>
          </w:tcPr>
          <w:p w14:paraId="586E88DB" w14:textId="0AF92064" w:rsidR="00270463" w:rsidRDefault="00270463" w:rsidP="00641F25">
            <w:pPr>
              <w:pStyle w:val="NoSpacing"/>
              <w:framePr w:hSpace="0" w:wrap="auto" w:vAnchor="margin" w:hAnchor="text" w:yAlign="inline"/>
            </w:pPr>
            <w:r>
              <w:t>equivalentTo</w:t>
            </w:r>
          </w:p>
        </w:tc>
        <w:tc>
          <w:tcPr>
            <w:tcW w:w="3450" w:type="dxa"/>
          </w:tcPr>
          <w:p w14:paraId="238520D0" w14:textId="68CD473E" w:rsidR="00270463" w:rsidRDefault="0062743B" w:rsidP="00641F25">
            <w:pPr>
              <w:pStyle w:val="NoSpacing"/>
              <w:framePr w:hSpace="0" w:wrap="auto" w:vAnchor="margin" w:hAnchor="text" w:yAlign="inline"/>
            </w:pPr>
            <w:r w:rsidRPr="0062743B">
              <w:t>hasAAFCCode value "74"</w:t>
            </w:r>
          </w:p>
        </w:tc>
      </w:tr>
      <w:tr w:rsidR="00011C71" w14:paraId="5D79A9FA" w14:textId="77777777" w:rsidTr="00641F25">
        <w:trPr>
          <w:cantSplit/>
        </w:trPr>
        <w:tc>
          <w:tcPr>
            <w:tcW w:w="3136" w:type="dxa"/>
            <w:vMerge w:val="restart"/>
          </w:tcPr>
          <w:p w14:paraId="42119921" w14:textId="471321F2" w:rsidR="00011C71" w:rsidRDefault="00011C71" w:rsidP="00641F25">
            <w:pPr>
              <w:pStyle w:val="NoSpacing"/>
              <w:framePr w:hSpace="0" w:wrap="auto" w:vAnchor="margin" w:hAnchor="text" w:yAlign="inline"/>
            </w:pPr>
            <w:r>
              <w:t>OtherLand</w:t>
            </w:r>
          </w:p>
        </w:tc>
        <w:tc>
          <w:tcPr>
            <w:tcW w:w="2764" w:type="dxa"/>
          </w:tcPr>
          <w:p w14:paraId="382C56CA" w14:textId="7F027F24" w:rsidR="00011C71" w:rsidRDefault="00011C71" w:rsidP="00641F25">
            <w:pPr>
              <w:pStyle w:val="NoSpacing"/>
              <w:framePr w:hSpace="0" w:wrap="auto" w:vAnchor="margin" w:hAnchor="text" w:yAlign="inline"/>
            </w:pPr>
            <w:r>
              <w:t>subclassOf</w:t>
            </w:r>
          </w:p>
        </w:tc>
        <w:tc>
          <w:tcPr>
            <w:tcW w:w="3450" w:type="dxa"/>
          </w:tcPr>
          <w:p w14:paraId="180A4805" w14:textId="1DD47B9F" w:rsidR="00011C71" w:rsidRPr="00E06B62" w:rsidRDefault="00011C71" w:rsidP="00641F25">
            <w:pPr>
              <w:pStyle w:val="NoSpacing"/>
              <w:framePr w:hSpace="0" w:wrap="auto" w:vAnchor="margin" w:hAnchor="text" w:yAlign="inline"/>
            </w:pPr>
            <w:r>
              <w:t>AAFCClassification</w:t>
            </w:r>
          </w:p>
        </w:tc>
      </w:tr>
      <w:tr w:rsidR="00011C71" w14:paraId="07CBEA90" w14:textId="77777777" w:rsidTr="00641F25">
        <w:trPr>
          <w:cantSplit/>
        </w:trPr>
        <w:tc>
          <w:tcPr>
            <w:tcW w:w="3136" w:type="dxa"/>
            <w:vMerge/>
          </w:tcPr>
          <w:p w14:paraId="111CBC58" w14:textId="77777777" w:rsidR="00011C71" w:rsidRDefault="00011C71" w:rsidP="00641F25">
            <w:pPr>
              <w:pStyle w:val="NoSpacing"/>
              <w:framePr w:hSpace="0" w:wrap="auto" w:vAnchor="margin" w:hAnchor="text" w:yAlign="inline"/>
            </w:pPr>
          </w:p>
        </w:tc>
        <w:tc>
          <w:tcPr>
            <w:tcW w:w="2764" w:type="dxa"/>
          </w:tcPr>
          <w:p w14:paraId="167236DE" w14:textId="34F23CE7" w:rsidR="00011C71" w:rsidRDefault="00011C71" w:rsidP="00641F25">
            <w:pPr>
              <w:pStyle w:val="NoSpacing"/>
              <w:framePr w:hSpace="0" w:wrap="auto" w:vAnchor="margin" w:hAnchor="text" w:yAlign="inline"/>
            </w:pPr>
            <w:r>
              <w:t>equivalentTo</w:t>
            </w:r>
          </w:p>
        </w:tc>
        <w:tc>
          <w:tcPr>
            <w:tcW w:w="3450" w:type="dxa"/>
          </w:tcPr>
          <w:p w14:paraId="36AF8D49" w14:textId="3B7404B5" w:rsidR="00011C71" w:rsidRDefault="0062743B" w:rsidP="00641F25">
            <w:pPr>
              <w:pStyle w:val="NoSpacing"/>
              <w:framePr w:hSpace="0" w:wrap="auto" w:vAnchor="margin" w:hAnchor="text" w:yAlign="inline"/>
            </w:pPr>
            <w:r w:rsidRPr="0062743B">
              <w:t>hasAAFCCode value "91"</w:t>
            </w:r>
          </w:p>
        </w:tc>
      </w:tr>
      <w:tr w:rsidR="00451959" w14:paraId="32872486" w14:textId="77777777" w:rsidTr="00641F25">
        <w:trPr>
          <w:cantSplit/>
        </w:trPr>
        <w:tc>
          <w:tcPr>
            <w:tcW w:w="3136" w:type="dxa"/>
            <w:vMerge w:val="restart"/>
          </w:tcPr>
          <w:p w14:paraId="14AAD2EA" w14:textId="55C2D151" w:rsidR="00451959" w:rsidRDefault="00451959" w:rsidP="00641F25">
            <w:pPr>
              <w:pStyle w:val="NoSpacing"/>
              <w:framePr w:hSpace="0" w:wrap="auto" w:vAnchor="margin" w:hAnchor="text" w:yAlign="inline"/>
            </w:pPr>
            <w:r>
              <w:t>UrbanBuiltUp</w:t>
            </w:r>
          </w:p>
        </w:tc>
        <w:tc>
          <w:tcPr>
            <w:tcW w:w="2764" w:type="dxa"/>
          </w:tcPr>
          <w:p w14:paraId="786A270F" w14:textId="5F426E67" w:rsidR="00451959" w:rsidRDefault="00451959" w:rsidP="00641F25">
            <w:pPr>
              <w:pStyle w:val="NoSpacing"/>
              <w:framePr w:hSpace="0" w:wrap="auto" w:vAnchor="margin" w:hAnchor="text" w:yAlign="inline"/>
            </w:pPr>
            <w:r>
              <w:t>subclassOf</w:t>
            </w:r>
          </w:p>
        </w:tc>
        <w:tc>
          <w:tcPr>
            <w:tcW w:w="3450" w:type="dxa"/>
          </w:tcPr>
          <w:p w14:paraId="1B69524D" w14:textId="44438A1F" w:rsidR="00451959" w:rsidRPr="00E06B62" w:rsidRDefault="00451959" w:rsidP="00641F25">
            <w:pPr>
              <w:pStyle w:val="NoSpacing"/>
              <w:framePr w:hSpace="0" w:wrap="auto" w:vAnchor="margin" w:hAnchor="text" w:yAlign="inline"/>
            </w:pPr>
            <w:r>
              <w:t>CLUMPClassification</w:t>
            </w:r>
          </w:p>
        </w:tc>
      </w:tr>
      <w:tr w:rsidR="00451959" w14:paraId="1BC3E672" w14:textId="77777777" w:rsidTr="00641F25">
        <w:trPr>
          <w:cantSplit/>
        </w:trPr>
        <w:tc>
          <w:tcPr>
            <w:tcW w:w="3136" w:type="dxa"/>
            <w:vMerge/>
          </w:tcPr>
          <w:p w14:paraId="21DB7F13" w14:textId="77777777" w:rsidR="00451959" w:rsidRDefault="00451959" w:rsidP="00641F25">
            <w:pPr>
              <w:pStyle w:val="NoSpacing"/>
              <w:framePr w:hSpace="0" w:wrap="auto" w:vAnchor="margin" w:hAnchor="text" w:yAlign="inline"/>
            </w:pPr>
          </w:p>
        </w:tc>
        <w:tc>
          <w:tcPr>
            <w:tcW w:w="2764" w:type="dxa"/>
          </w:tcPr>
          <w:p w14:paraId="7CA6BEF6" w14:textId="456C5A69" w:rsidR="00451959" w:rsidRDefault="00451959" w:rsidP="00641F25">
            <w:pPr>
              <w:pStyle w:val="NoSpacing"/>
              <w:framePr w:hSpace="0" w:wrap="auto" w:vAnchor="margin" w:hAnchor="text" w:yAlign="inline"/>
            </w:pPr>
            <w:r>
              <w:t>equivalentTo</w:t>
            </w:r>
          </w:p>
        </w:tc>
        <w:tc>
          <w:tcPr>
            <w:tcW w:w="3450" w:type="dxa"/>
          </w:tcPr>
          <w:p w14:paraId="23F8D303" w14:textId="32427F8A" w:rsidR="00451959" w:rsidRDefault="00451959" w:rsidP="00641F25">
            <w:pPr>
              <w:pStyle w:val="NoSpacing"/>
              <w:framePr w:hSpace="0" w:wrap="auto" w:vAnchor="margin" w:hAnchor="text" w:yAlign="inline"/>
            </w:pPr>
            <w:r w:rsidRPr="0062743B">
              <w:t>hasCLUMPCode value "B"</w:t>
            </w:r>
          </w:p>
        </w:tc>
      </w:tr>
      <w:tr w:rsidR="00451959" w14:paraId="1A6E8F02" w14:textId="77777777" w:rsidTr="00641F25">
        <w:trPr>
          <w:cantSplit/>
        </w:trPr>
        <w:tc>
          <w:tcPr>
            <w:tcW w:w="3136" w:type="dxa"/>
            <w:vMerge w:val="restart"/>
          </w:tcPr>
          <w:p w14:paraId="63F4F419" w14:textId="75C9B4B9" w:rsidR="00451959" w:rsidRDefault="00451959" w:rsidP="00641F25">
            <w:pPr>
              <w:pStyle w:val="NoSpacing"/>
              <w:framePr w:hSpace="0" w:wrap="auto" w:vAnchor="margin" w:hAnchor="text" w:yAlign="inline"/>
            </w:pPr>
            <w:r>
              <w:t>MinesQuarriesSandGravelPits</w:t>
            </w:r>
          </w:p>
        </w:tc>
        <w:tc>
          <w:tcPr>
            <w:tcW w:w="2764" w:type="dxa"/>
          </w:tcPr>
          <w:p w14:paraId="474548AF" w14:textId="4D4B6CDE" w:rsidR="00451959" w:rsidRDefault="00451959" w:rsidP="00641F25">
            <w:pPr>
              <w:pStyle w:val="NoSpacing"/>
              <w:framePr w:hSpace="0" w:wrap="auto" w:vAnchor="margin" w:hAnchor="text" w:yAlign="inline"/>
            </w:pPr>
            <w:r>
              <w:t>subclassOf</w:t>
            </w:r>
          </w:p>
        </w:tc>
        <w:tc>
          <w:tcPr>
            <w:tcW w:w="3450" w:type="dxa"/>
          </w:tcPr>
          <w:p w14:paraId="4802471A" w14:textId="619C54A4" w:rsidR="00451959" w:rsidRPr="0062743B" w:rsidRDefault="00451959" w:rsidP="00641F25">
            <w:pPr>
              <w:pStyle w:val="NoSpacing"/>
              <w:framePr w:hSpace="0" w:wrap="auto" w:vAnchor="margin" w:hAnchor="text" w:yAlign="inline"/>
            </w:pPr>
            <w:r>
              <w:t>CLUMPClassification</w:t>
            </w:r>
          </w:p>
        </w:tc>
      </w:tr>
      <w:tr w:rsidR="00451959" w14:paraId="00697CA9" w14:textId="77777777" w:rsidTr="00641F25">
        <w:trPr>
          <w:cantSplit/>
        </w:trPr>
        <w:tc>
          <w:tcPr>
            <w:tcW w:w="3136" w:type="dxa"/>
            <w:vMerge/>
          </w:tcPr>
          <w:p w14:paraId="7A80DAF7" w14:textId="77777777" w:rsidR="00451959" w:rsidRDefault="00451959" w:rsidP="00641F25">
            <w:pPr>
              <w:pStyle w:val="NoSpacing"/>
              <w:framePr w:hSpace="0" w:wrap="auto" w:vAnchor="margin" w:hAnchor="text" w:yAlign="inline"/>
            </w:pPr>
          </w:p>
        </w:tc>
        <w:tc>
          <w:tcPr>
            <w:tcW w:w="2764" w:type="dxa"/>
          </w:tcPr>
          <w:p w14:paraId="3C5D2407" w14:textId="69E020CE" w:rsidR="00451959" w:rsidRDefault="00451959" w:rsidP="00641F25">
            <w:pPr>
              <w:pStyle w:val="NoSpacing"/>
              <w:framePr w:hSpace="0" w:wrap="auto" w:vAnchor="margin" w:hAnchor="text" w:yAlign="inline"/>
            </w:pPr>
            <w:r>
              <w:t>equivalentTo</w:t>
            </w:r>
          </w:p>
        </w:tc>
        <w:tc>
          <w:tcPr>
            <w:tcW w:w="3450" w:type="dxa"/>
          </w:tcPr>
          <w:p w14:paraId="5C3BE267" w14:textId="3258BCA8" w:rsidR="00451959" w:rsidRDefault="00451959" w:rsidP="00641F25">
            <w:pPr>
              <w:pStyle w:val="NoSpacing"/>
              <w:framePr w:hSpace="0" w:wrap="auto" w:vAnchor="margin" w:hAnchor="text" w:yAlign="inline"/>
            </w:pPr>
            <w:r>
              <w:t>hasCLUMPCode value "E</w:t>
            </w:r>
            <w:r w:rsidRPr="0062743B">
              <w:t>"</w:t>
            </w:r>
          </w:p>
        </w:tc>
      </w:tr>
      <w:tr w:rsidR="00451959" w14:paraId="1978B936" w14:textId="77777777" w:rsidTr="00641F25">
        <w:trPr>
          <w:cantSplit/>
        </w:trPr>
        <w:tc>
          <w:tcPr>
            <w:tcW w:w="3136" w:type="dxa"/>
            <w:vMerge w:val="restart"/>
          </w:tcPr>
          <w:p w14:paraId="26333CEF" w14:textId="18C4B6B6" w:rsidR="00451959" w:rsidRDefault="00451959" w:rsidP="00641F25">
            <w:pPr>
              <w:pStyle w:val="NoSpacing"/>
              <w:framePr w:hSpace="0" w:wrap="auto" w:vAnchor="margin" w:hAnchor="text" w:yAlign="inline"/>
            </w:pPr>
            <w:r>
              <w:t>CLUMPCropland</w:t>
            </w:r>
          </w:p>
        </w:tc>
        <w:tc>
          <w:tcPr>
            <w:tcW w:w="2764" w:type="dxa"/>
          </w:tcPr>
          <w:p w14:paraId="16B57099" w14:textId="73FF1FB6" w:rsidR="00451959" w:rsidRDefault="00451959" w:rsidP="00641F25">
            <w:pPr>
              <w:pStyle w:val="NoSpacing"/>
              <w:framePr w:hSpace="0" w:wrap="auto" w:vAnchor="margin" w:hAnchor="text" w:yAlign="inline"/>
            </w:pPr>
            <w:r>
              <w:t>subclassOf</w:t>
            </w:r>
          </w:p>
        </w:tc>
        <w:tc>
          <w:tcPr>
            <w:tcW w:w="3450" w:type="dxa"/>
          </w:tcPr>
          <w:p w14:paraId="49AD53E8" w14:textId="1D708EAD" w:rsidR="00451959" w:rsidRDefault="00451959" w:rsidP="00641F25">
            <w:pPr>
              <w:pStyle w:val="NoSpacing"/>
              <w:framePr w:hSpace="0" w:wrap="auto" w:vAnchor="margin" w:hAnchor="text" w:yAlign="inline"/>
            </w:pPr>
            <w:r>
              <w:t>CLUMPClassification</w:t>
            </w:r>
          </w:p>
        </w:tc>
      </w:tr>
      <w:tr w:rsidR="00451959" w14:paraId="79CAFAC7" w14:textId="77777777" w:rsidTr="00641F25">
        <w:trPr>
          <w:cantSplit/>
        </w:trPr>
        <w:tc>
          <w:tcPr>
            <w:tcW w:w="3136" w:type="dxa"/>
            <w:vMerge/>
          </w:tcPr>
          <w:p w14:paraId="298AC256" w14:textId="77777777" w:rsidR="00451959" w:rsidRDefault="00451959" w:rsidP="00641F25">
            <w:pPr>
              <w:pStyle w:val="NoSpacing"/>
              <w:framePr w:hSpace="0" w:wrap="auto" w:vAnchor="margin" w:hAnchor="text" w:yAlign="inline"/>
            </w:pPr>
          </w:p>
        </w:tc>
        <w:tc>
          <w:tcPr>
            <w:tcW w:w="2764" w:type="dxa"/>
          </w:tcPr>
          <w:p w14:paraId="4B4E2C84" w14:textId="7B038A6B" w:rsidR="00451959" w:rsidRDefault="00451959" w:rsidP="00641F25">
            <w:pPr>
              <w:pStyle w:val="NoSpacing"/>
              <w:framePr w:hSpace="0" w:wrap="auto" w:vAnchor="margin" w:hAnchor="text" w:yAlign="inline"/>
            </w:pPr>
            <w:r>
              <w:t>equivalentTo</w:t>
            </w:r>
          </w:p>
        </w:tc>
        <w:tc>
          <w:tcPr>
            <w:tcW w:w="3450" w:type="dxa"/>
          </w:tcPr>
          <w:p w14:paraId="110EA48A" w14:textId="61ABCEA5" w:rsidR="00451959" w:rsidRDefault="00451959" w:rsidP="00641F25">
            <w:pPr>
              <w:pStyle w:val="NoSpacing"/>
              <w:framePr w:hSpace="0" w:wrap="auto" w:vAnchor="margin" w:hAnchor="text" w:yAlign="inline"/>
            </w:pPr>
            <w:r>
              <w:t>hasCLUMPCode value "A</w:t>
            </w:r>
            <w:r w:rsidRPr="0062743B">
              <w:t>"</w:t>
            </w:r>
          </w:p>
        </w:tc>
      </w:tr>
      <w:tr w:rsidR="00451959" w14:paraId="0E83EA03" w14:textId="77777777" w:rsidTr="00641F25">
        <w:trPr>
          <w:cantSplit/>
        </w:trPr>
        <w:tc>
          <w:tcPr>
            <w:tcW w:w="3136" w:type="dxa"/>
            <w:vMerge w:val="restart"/>
          </w:tcPr>
          <w:p w14:paraId="0E5288F5" w14:textId="47FF4897" w:rsidR="00451959" w:rsidRDefault="00451959" w:rsidP="00641F25">
            <w:pPr>
              <w:pStyle w:val="NoSpacing"/>
              <w:framePr w:hSpace="0" w:wrap="auto" w:vAnchor="margin" w:hAnchor="text" w:yAlign="inline"/>
            </w:pPr>
            <w:r>
              <w:t>CLUMPWater</w:t>
            </w:r>
          </w:p>
        </w:tc>
        <w:tc>
          <w:tcPr>
            <w:tcW w:w="2764" w:type="dxa"/>
          </w:tcPr>
          <w:p w14:paraId="0F5CEA16" w14:textId="7BAD4E7F" w:rsidR="00451959" w:rsidRDefault="00451959" w:rsidP="00641F25">
            <w:pPr>
              <w:pStyle w:val="NoSpacing"/>
              <w:framePr w:hSpace="0" w:wrap="auto" w:vAnchor="margin" w:hAnchor="text" w:yAlign="inline"/>
            </w:pPr>
            <w:r>
              <w:t>subclassOf</w:t>
            </w:r>
          </w:p>
        </w:tc>
        <w:tc>
          <w:tcPr>
            <w:tcW w:w="3450" w:type="dxa"/>
          </w:tcPr>
          <w:p w14:paraId="7A8D019D" w14:textId="42A96B3A" w:rsidR="00451959" w:rsidRDefault="00451959" w:rsidP="00641F25">
            <w:pPr>
              <w:pStyle w:val="NoSpacing"/>
              <w:framePr w:hSpace="0" w:wrap="auto" w:vAnchor="margin" w:hAnchor="text" w:yAlign="inline"/>
            </w:pPr>
            <w:r>
              <w:t>CLUMPClassification</w:t>
            </w:r>
          </w:p>
        </w:tc>
      </w:tr>
      <w:tr w:rsidR="00451959" w14:paraId="03DD34FE" w14:textId="77777777" w:rsidTr="00641F25">
        <w:trPr>
          <w:cantSplit/>
        </w:trPr>
        <w:tc>
          <w:tcPr>
            <w:tcW w:w="3136" w:type="dxa"/>
            <w:vMerge/>
          </w:tcPr>
          <w:p w14:paraId="47521823" w14:textId="77777777" w:rsidR="00451959" w:rsidRDefault="00451959" w:rsidP="00641F25">
            <w:pPr>
              <w:pStyle w:val="NoSpacing"/>
              <w:framePr w:hSpace="0" w:wrap="auto" w:vAnchor="margin" w:hAnchor="text" w:yAlign="inline"/>
            </w:pPr>
          </w:p>
        </w:tc>
        <w:tc>
          <w:tcPr>
            <w:tcW w:w="2764" w:type="dxa"/>
          </w:tcPr>
          <w:p w14:paraId="3374CEC2" w14:textId="5846B982" w:rsidR="00451959" w:rsidRDefault="00451959" w:rsidP="00641F25">
            <w:pPr>
              <w:pStyle w:val="NoSpacing"/>
              <w:framePr w:hSpace="0" w:wrap="auto" w:vAnchor="margin" w:hAnchor="text" w:yAlign="inline"/>
            </w:pPr>
            <w:r>
              <w:t>equivalentTo</w:t>
            </w:r>
          </w:p>
        </w:tc>
        <w:tc>
          <w:tcPr>
            <w:tcW w:w="3450" w:type="dxa"/>
          </w:tcPr>
          <w:p w14:paraId="232CAC5D" w14:textId="741468F1" w:rsidR="00451959" w:rsidRDefault="00451959" w:rsidP="00641F25">
            <w:pPr>
              <w:pStyle w:val="NoSpacing"/>
              <w:framePr w:hSpace="0" w:wrap="auto" w:vAnchor="margin" w:hAnchor="text" w:yAlign="inline"/>
            </w:pPr>
            <w:r>
              <w:t>hasCLUMPCode value "Z</w:t>
            </w:r>
            <w:r w:rsidRPr="0062743B">
              <w:t>"</w:t>
            </w:r>
          </w:p>
        </w:tc>
      </w:tr>
      <w:tr w:rsidR="007A42D4" w14:paraId="129FD7F2" w14:textId="77777777" w:rsidTr="00641F25">
        <w:trPr>
          <w:cantSplit/>
        </w:trPr>
        <w:tc>
          <w:tcPr>
            <w:tcW w:w="3136" w:type="dxa"/>
            <w:vMerge w:val="restart"/>
          </w:tcPr>
          <w:p w14:paraId="22764657" w14:textId="69977B27" w:rsidR="007A42D4" w:rsidRDefault="007A42D4" w:rsidP="00641F25">
            <w:pPr>
              <w:pStyle w:val="NoSpacing"/>
              <w:framePr w:hSpace="0" w:wrap="auto" w:vAnchor="margin" w:hAnchor="text" w:yAlign="inline"/>
            </w:pPr>
            <w:r>
              <w:t>Horticulture</w:t>
            </w:r>
          </w:p>
        </w:tc>
        <w:tc>
          <w:tcPr>
            <w:tcW w:w="2764" w:type="dxa"/>
          </w:tcPr>
          <w:p w14:paraId="2E754CF3" w14:textId="07B67463" w:rsidR="007A42D4" w:rsidRDefault="007A42D4" w:rsidP="00641F25">
            <w:pPr>
              <w:pStyle w:val="NoSpacing"/>
              <w:framePr w:hSpace="0" w:wrap="auto" w:vAnchor="margin" w:hAnchor="text" w:yAlign="inline"/>
            </w:pPr>
            <w:r>
              <w:t>subclassOf</w:t>
            </w:r>
          </w:p>
        </w:tc>
        <w:tc>
          <w:tcPr>
            <w:tcW w:w="3450" w:type="dxa"/>
          </w:tcPr>
          <w:p w14:paraId="6515DBD8" w14:textId="7D9BBA53" w:rsidR="007A42D4" w:rsidRDefault="007A42D4" w:rsidP="00641F25">
            <w:pPr>
              <w:pStyle w:val="NoSpacing"/>
              <w:framePr w:hSpace="0" w:wrap="auto" w:vAnchor="margin" w:hAnchor="text" w:yAlign="inline"/>
            </w:pPr>
            <w:r>
              <w:t>CLUMPClassification</w:t>
            </w:r>
          </w:p>
        </w:tc>
      </w:tr>
      <w:tr w:rsidR="007A42D4" w14:paraId="030FFB44" w14:textId="77777777" w:rsidTr="00641F25">
        <w:trPr>
          <w:cantSplit/>
        </w:trPr>
        <w:tc>
          <w:tcPr>
            <w:tcW w:w="3136" w:type="dxa"/>
            <w:vMerge/>
          </w:tcPr>
          <w:p w14:paraId="1E72E634" w14:textId="77777777" w:rsidR="007A42D4" w:rsidRDefault="007A42D4" w:rsidP="00641F25">
            <w:pPr>
              <w:pStyle w:val="NoSpacing"/>
              <w:framePr w:hSpace="0" w:wrap="auto" w:vAnchor="margin" w:hAnchor="text" w:yAlign="inline"/>
            </w:pPr>
          </w:p>
        </w:tc>
        <w:tc>
          <w:tcPr>
            <w:tcW w:w="2764" w:type="dxa"/>
          </w:tcPr>
          <w:p w14:paraId="38F616EF" w14:textId="17271607" w:rsidR="007A42D4" w:rsidRDefault="007A42D4" w:rsidP="00641F25">
            <w:pPr>
              <w:pStyle w:val="NoSpacing"/>
              <w:framePr w:hSpace="0" w:wrap="auto" w:vAnchor="margin" w:hAnchor="text" w:yAlign="inline"/>
            </w:pPr>
            <w:r>
              <w:t>equivalentTo</w:t>
            </w:r>
          </w:p>
        </w:tc>
        <w:tc>
          <w:tcPr>
            <w:tcW w:w="3450" w:type="dxa"/>
          </w:tcPr>
          <w:p w14:paraId="53DA9196" w14:textId="3E5229BD" w:rsidR="007A42D4" w:rsidRDefault="007A42D4" w:rsidP="00641F25">
            <w:pPr>
              <w:pStyle w:val="NoSpacing"/>
              <w:framePr w:hSpace="0" w:wrap="auto" w:vAnchor="margin" w:hAnchor="text" w:yAlign="inline"/>
            </w:pPr>
            <w:r>
              <w:t>hasCLUMPCode value "H</w:t>
            </w:r>
            <w:r w:rsidRPr="0062743B">
              <w:t>"</w:t>
            </w:r>
          </w:p>
        </w:tc>
      </w:tr>
      <w:tr w:rsidR="007A42D4" w14:paraId="01EB42CD" w14:textId="77777777" w:rsidTr="00641F25">
        <w:trPr>
          <w:cantSplit/>
        </w:trPr>
        <w:tc>
          <w:tcPr>
            <w:tcW w:w="3136" w:type="dxa"/>
            <w:vMerge w:val="restart"/>
          </w:tcPr>
          <w:p w14:paraId="5D8D002C" w14:textId="0F69BD8C" w:rsidR="007A42D4" w:rsidRDefault="007A42D4" w:rsidP="00641F25">
            <w:pPr>
              <w:pStyle w:val="NoSpacing"/>
              <w:framePr w:hSpace="0" w:wrap="auto" w:vAnchor="margin" w:hAnchor="text" w:yAlign="inline"/>
            </w:pPr>
            <w:r>
              <w:lastRenderedPageBreak/>
              <w:t>ImprovedPasture</w:t>
            </w:r>
          </w:p>
        </w:tc>
        <w:tc>
          <w:tcPr>
            <w:tcW w:w="2764" w:type="dxa"/>
          </w:tcPr>
          <w:p w14:paraId="054C7C9E" w14:textId="0B48D343" w:rsidR="007A42D4" w:rsidRDefault="007A42D4" w:rsidP="00641F25">
            <w:pPr>
              <w:pStyle w:val="NoSpacing"/>
              <w:framePr w:hSpace="0" w:wrap="auto" w:vAnchor="margin" w:hAnchor="text" w:yAlign="inline"/>
            </w:pPr>
            <w:r>
              <w:t>subclassOf</w:t>
            </w:r>
          </w:p>
        </w:tc>
        <w:tc>
          <w:tcPr>
            <w:tcW w:w="3450" w:type="dxa"/>
          </w:tcPr>
          <w:p w14:paraId="62556AB3" w14:textId="03DD7B73" w:rsidR="007A42D4" w:rsidRDefault="007A42D4" w:rsidP="00641F25">
            <w:pPr>
              <w:pStyle w:val="NoSpacing"/>
              <w:framePr w:hSpace="0" w:wrap="auto" w:vAnchor="margin" w:hAnchor="text" w:yAlign="inline"/>
            </w:pPr>
            <w:r>
              <w:t>CLUMPClassification</w:t>
            </w:r>
          </w:p>
        </w:tc>
      </w:tr>
      <w:tr w:rsidR="007A42D4" w14:paraId="6B33F053" w14:textId="77777777" w:rsidTr="00641F25">
        <w:trPr>
          <w:cantSplit/>
        </w:trPr>
        <w:tc>
          <w:tcPr>
            <w:tcW w:w="3136" w:type="dxa"/>
            <w:vMerge/>
          </w:tcPr>
          <w:p w14:paraId="4801C5C3" w14:textId="77777777" w:rsidR="007A42D4" w:rsidRDefault="007A42D4" w:rsidP="00641F25">
            <w:pPr>
              <w:pStyle w:val="NoSpacing"/>
              <w:framePr w:hSpace="0" w:wrap="auto" w:vAnchor="margin" w:hAnchor="text" w:yAlign="inline"/>
            </w:pPr>
          </w:p>
        </w:tc>
        <w:tc>
          <w:tcPr>
            <w:tcW w:w="2764" w:type="dxa"/>
          </w:tcPr>
          <w:p w14:paraId="070CB43E" w14:textId="42979ACF" w:rsidR="007A42D4" w:rsidRDefault="007A42D4" w:rsidP="00641F25">
            <w:pPr>
              <w:pStyle w:val="NoSpacing"/>
              <w:framePr w:hSpace="0" w:wrap="auto" w:vAnchor="margin" w:hAnchor="text" w:yAlign="inline"/>
            </w:pPr>
            <w:r>
              <w:t>equivalentTo</w:t>
            </w:r>
          </w:p>
        </w:tc>
        <w:tc>
          <w:tcPr>
            <w:tcW w:w="3450" w:type="dxa"/>
          </w:tcPr>
          <w:p w14:paraId="0D6B5F4E" w14:textId="25A0F9EE" w:rsidR="007A42D4" w:rsidRDefault="007A42D4" w:rsidP="00641F25">
            <w:pPr>
              <w:pStyle w:val="NoSpacing"/>
              <w:framePr w:hSpace="0" w:wrap="auto" w:vAnchor="margin" w:hAnchor="text" w:yAlign="inline"/>
            </w:pPr>
            <w:r>
              <w:t>hasCLUMPCode value "P</w:t>
            </w:r>
            <w:r w:rsidRPr="0062743B">
              <w:t>"</w:t>
            </w:r>
          </w:p>
        </w:tc>
      </w:tr>
      <w:tr w:rsidR="007A42D4" w14:paraId="28AF82FC" w14:textId="77777777" w:rsidTr="00641F25">
        <w:trPr>
          <w:cantSplit/>
        </w:trPr>
        <w:tc>
          <w:tcPr>
            <w:tcW w:w="3136" w:type="dxa"/>
            <w:vMerge w:val="restart"/>
          </w:tcPr>
          <w:p w14:paraId="51998D73" w14:textId="22517BD6" w:rsidR="007A42D4" w:rsidRDefault="007A42D4" w:rsidP="00641F25">
            <w:pPr>
              <w:pStyle w:val="NoSpacing"/>
              <w:framePr w:hSpace="0" w:wrap="auto" w:vAnchor="margin" w:hAnchor="text" w:yAlign="inline"/>
            </w:pPr>
            <w:r>
              <w:t>NonProductiveWoodland</w:t>
            </w:r>
          </w:p>
        </w:tc>
        <w:tc>
          <w:tcPr>
            <w:tcW w:w="2764" w:type="dxa"/>
          </w:tcPr>
          <w:p w14:paraId="0AD45F07" w14:textId="369C8823" w:rsidR="007A42D4" w:rsidRDefault="007A42D4" w:rsidP="00641F25">
            <w:pPr>
              <w:pStyle w:val="NoSpacing"/>
              <w:framePr w:hSpace="0" w:wrap="auto" w:vAnchor="margin" w:hAnchor="text" w:yAlign="inline"/>
            </w:pPr>
            <w:r>
              <w:t>subclassOf</w:t>
            </w:r>
          </w:p>
        </w:tc>
        <w:tc>
          <w:tcPr>
            <w:tcW w:w="3450" w:type="dxa"/>
          </w:tcPr>
          <w:p w14:paraId="104E58C0" w14:textId="2E1F6C06" w:rsidR="007A42D4" w:rsidRDefault="007A42D4" w:rsidP="00641F25">
            <w:pPr>
              <w:pStyle w:val="NoSpacing"/>
              <w:framePr w:hSpace="0" w:wrap="auto" w:vAnchor="margin" w:hAnchor="text" w:yAlign="inline"/>
            </w:pPr>
            <w:r>
              <w:t>CLUMPClassification</w:t>
            </w:r>
          </w:p>
        </w:tc>
      </w:tr>
      <w:tr w:rsidR="007A42D4" w14:paraId="7E49806B" w14:textId="77777777" w:rsidTr="00641F25">
        <w:trPr>
          <w:cantSplit/>
        </w:trPr>
        <w:tc>
          <w:tcPr>
            <w:tcW w:w="3136" w:type="dxa"/>
            <w:vMerge/>
          </w:tcPr>
          <w:p w14:paraId="055EE1AD" w14:textId="77777777" w:rsidR="007A42D4" w:rsidRDefault="007A42D4" w:rsidP="00641F25">
            <w:pPr>
              <w:pStyle w:val="NoSpacing"/>
              <w:framePr w:hSpace="0" w:wrap="auto" w:vAnchor="margin" w:hAnchor="text" w:yAlign="inline"/>
            </w:pPr>
          </w:p>
        </w:tc>
        <w:tc>
          <w:tcPr>
            <w:tcW w:w="2764" w:type="dxa"/>
          </w:tcPr>
          <w:p w14:paraId="240463EB" w14:textId="64D07810" w:rsidR="007A42D4" w:rsidRDefault="007A42D4" w:rsidP="00641F25">
            <w:pPr>
              <w:pStyle w:val="NoSpacing"/>
              <w:framePr w:hSpace="0" w:wrap="auto" w:vAnchor="margin" w:hAnchor="text" w:yAlign="inline"/>
            </w:pPr>
            <w:r>
              <w:t>equivalentTo</w:t>
            </w:r>
          </w:p>
        </w:tc>
        <w:tc>
          <w:tcPr>
            <w:tcW w:w="3450" w:type="dxa"/>
          </w:tcPr>
          <w:p w14:paraId="5779FF71" w14:textId="7EF1F36B" w:rsidR="007A42D4" w:rsidRDefault="007A42D4" w:rsidP="00641F25">
            <w:pPr>
              <w:pStyle w:val="NoSpacing"/>
              <w:framePr w:hSpace="0" w:wrap="auto" w:vAnchor="margin" w:hAnchor="text" w:yAlign="inline"/>
            </w:pPr>
            <w:r>
              <w:t>hasCLUMPCode value "U</w:t>
            </w:r>
            <w:r w:rsidRPr="0062743B">
              <w:t>"</w:t>
            </w:r>
          </w:p>
        </w:tc>
      </w:tr>
      <w:tr w:rsidR="007A42D4" w14:paraId="0053249E" w14:textId="77777777" w:rsidTr="00641F25">
        <w:trPr>
          <w:cantSplit/>
        </w:trPr>
        <w:tc>
          <w:tcPr>
            <w:tcW w:w="3136" w:type="dxa"/>
            <w:vMerge w:val="restart"/>
          </w:tcPr>
          <w:p w14:paraId="61E6D91E" w14:textId="797F6A97" w:rsidR="007A42D4" w:rsidRDefault="007A42D4" w:rsidP="00641F25">
            <w:pPr>
              <w:pStyle w:val="NoSpacing"/>
              <w:framePr w:hSpace="0" w:wrap="auto" w:vAnchor="margin" w:hAnchor="text" w:yAlign="inline"/>
            </w:pPr>
            <w:r>
              <w:t>OrchardsVineyards</w:t>
            </w:r>
          </w:p>
        </w:tc>
        <w:tc>
          <w:tcPr>
            <w:tcW w:w="2764" w:type="dxa"/>
          </w:tcPr>
          <w:p w14:paraId="70243A9F" w14:textId="5D06AB93" w:rsidR="007A42D4" w:rsidRDefault="007A42D4" w:rsidP="00641F25">
            <w:pPr>
              <w:pStyle w:val="NoSpacing"/>
              <w:framePr w:hSpace="0" w:wrap="auto" w:vAnchor="margin" w:hAnchor="text" w:yAlign="inline"/>
            </w:pPr>
            <w:r>
              <w:t>subclassOf</w:t>
            </w:r>
          </w:p>
        </w:tc>
        <w:tc>
          <w:tcPr>
            <w:tcW w:w="3450" w:type="dxa"/>
          </w:tcPr>
          <w:p w14:paraId="38E9E717" w14:textId="63F11094" w:rsidR="007A42D4" w:rsidRDefault="007A42D4" w:rsidP="00641F25">
            <w:pPr>
              <w:pStyle w:val="NoSpacing"/>
              <w:framePr w:hSpace="0" w:wrap="auto" w:vAnchor="margin" w:hAnchor="text" w:yAlign="inline"/>
            </w:pPr>
            <w:r>
              <w:t>CLUMPClassification</w:t>
            </w:r>
          </w:p>
        </w:tc>
      </w:tr>
      <w:tr w:rsidR="007A42D4" w14:paraId="7E040525" w14:textId="77777777" w:rsidTr="00641F25">
        <w:trPr>
          <w:cantSplit/>
        </w:trPr>
        <w:tc>
          <w:tcPr>
            <w:tcW w:w="3136" w:type="dxa"/>
            <w:vMerge/>
          </w:tcPr>
          <w:p w14:paraId="3F6A0801" w14:textId="77777777" w:rsidR="007A42D4" w:rsidRDefault="007A42D4" w:rsidP="00641F25">
            <w:pPr>
              <w:pStyle w:val="NoSpacing"/>
              <w:framePr w:hSpace="0" w:wrap="auto" w:vAnchor="margin" w:hAnchor="text" w:yAlign="inline"/>
            </w:pPr>
          </w:p>
        </w:tc>
        <w:tc>
          <w:tcPr>
            <w:tcW w:w="2764" w:type="dxa"/>
          </w:tcPr>
          <w:p w14:paraId="61C1F649" w14:textId="7B464ABC" w:rsidR="007A42D4" w:rsidRDefault="007A42D4" w:rsidP="00641F25">
            <w:pPr>
              <w:pStyle w:val="NoSpacing"/>
              <w:framePr w:hSpace="0" w:wrap="auto" w:vAnchor="margin" w:hAnchor="text" w:yAlign="inline"/>
            </w:pPr>
            <w:r>
              <w:t>equivalentTo</w:t>
            </w:r>
          </w:p>
        </w:tc>
        <w:tc>
          <w:tcPr>
            <w:tcW w:w="3450" w:type="dxa"/>
          </w:tcPr>
          <w:p w14:paraId="69124C3F" w14:textId="4D72055A" w:rsidR="007A42D4" w:rsidRDefault="007A42D4" w:rsidP="00641F25">
            <w:pPr>
              <w:pStyle w:val="NoSpacing"/>
              <w:framePr w:hSpace="0" w:wrap="auto" w:vAnchor="margin" w:hAnchor="text" w:yAlign="inline"/>
            </w:pPr>
            <w:r>
              <w:t>hasCLUMPCode value "G</w:t>
            </w:r>
            <w:r w:rsidRPr="0062743B">
              <w:t>"</w:t>
            </w:r>
          </w:p>
        </w:tc>
      </w:tr>
      <w:tr w:rsidR="007A42D4" w14:paraId="3ED25F31" w14:textId="77777777" w:rsidTr="00641F25">
        <w:trPr>
          <w:cantSplit/>
        </w:trPr>
        <w:tc>
          <w:tcPr>
            <w:tcW w:w="3136" w:type="dxa"/>
            <w:vMerge w:val="restart"/>
          </w:tcPr>
          <w:p w14:paraId="088012C1" w14:textId="496F99DB" w:rsidR="007A42D4" w:rsidRDefault="007A42D4" w:rsidP="00641F25">
            <w:pPr>
              <w:pStyle w:val="NoSpacing"/>
              <w:framePr w:hSpace="0" w:wrap="auto" w:vAnchor="margin" w:hAnchor="text" w:yAlign="inline"/>
            </w:pPr>
            <w:r>
              <w:t>OutdoorRecreation</w:t>
            </w:r>
          </w:p>
        </w:tc>
        <w:tc>
          <w:tcPr>
            <w:tcW w:w="2764" w:type="dxa"/>
          </w:tcPr>
          <w:p w14:paraId="345C1AAE" w14:textId="5BA71CA9" w:rsidR="007A42D4" w:rsidRDefault="007A42D4" w:rsidP="00641F25">
            <w:pPr>
              <w:pStyle w:val="NoSpacing"/>
              <w:framePr w:hSpace="0" w:wrap="auto" w:vAnchor="margin" w:hAnchor="text" w:yAlign="inline"/>
            </w:pPr>
            <w:r>
              <w:t>subclassOf</w:t>
            </w:r>
          </w:p>
        </w:tc>
        <w:tc>
          <w:tcPr>
            <w:tcW w:w="3450" w:type="dxa"/>
          </w:tcPr>
          <w:p w14:paraId="4C785143" w14:textId="350368BF" w:rsidR="007A42D4" w:rsidRDefault="007A42D4" w:rsidP="00641F25">
            <w:pPr>
              <w:pStyle w:val="NoSpacing"/>
              <w:framePr w:hSpace="0" w:wrap="auto" w:vAnchor="margin" w:hAnchor="text" w:yAlign="inline"/>
            </w:pPr>
            <w:r>
              <w:t>CLUMPClassification</w:t>
            </w:r>
          </w:p>
        </w:tc>
      </w:tr>
      <w:tr w:rsidR="007A42D4" w14:paraId="276CED6A" w14:textId="77777777" w:rsidTr="00641F25">
        <w:trPr>
          <w:cantSplit/>
        </w:trPr>
        <w:tc>
          <w:tcPr>
            <w:tcW w:w="3136" w:type="dxa"/>
            <w:vMerge/>
          </w:tcPr>
          <w:p w14:paraId="02857212" w14:textId="77777777" w:rsidR="007A42D4" w:rsidRDefault="007A42D4" w:rsidP="00641F25">
            <w:pPr>
              <w:pStyle w:val="NoSpacing"/>
              <w:framePr w:hSpace="0" w:wrap="auto" w:vAnchor="margin" w:hAnchor="text" w:yAlign="inline"/>
            </w:pPr>
          </w:p>
        </w:tc>
        <w:tc>
          <w:tcPr>
            <w:tcW w:w="2764" w:type="dxa"/>
          </w:tcPr>
          <w:p w14:paraId="5475BB2F" w14:textId="18DCCB9C" w:rsidR="007A42D4" w:rsidRDefault="007A42D4" w:rsidP="00641F25">
            <w:pPr>
              <w:pStyle w:val="NoSpacing"/>
              <w:framePr w:hSpace="0" w:wrap="auto" w:vAnchor="margin" w:hAnchor="text" w:yAlign="inline"/>
            </w:pPr>
            <w:r>
              <w:t>equivalentTo</w:t>
            </w:r>
          </w:p>
        </w:tc>
        <w:tc>
          <w:tcPr>
            <w:tcW w:w="3450" w:type="dxa"/>
          </w:tcPr>
          <w:p w14:paraId="439ADF14" w14:textId="78B457AD" w:rsidR="007A42D4" w:rsidRDefault="007A42D4" w:rsidP="00641F25">
            <w:pPr>
              <w:pStyle w:val="NoSpacing"/>
              <w:framePr w:hSpace="0" w:wrap="auto" w:vAnchor="margin" w:hAnchor="text" w:yAlign="inline"/>
            </w:pPr>
            <w:r>
              <w:t>hasCLUMPCode value "O</w:t>
            </w:r>
            <w:r w:rsidRPr="0062743B">
              <w:t>"</w:t>
            </w:r>
          </w:p>
        </w:tc>
      </w:tr>
      <w:tr w:rsidR="007A42D4" w14:paraId="3A8497C9" w14:textId="77777777" w:rsidTr="00641F25">
        <w:trPr>
          <w:cantSplit/>
        </w:trPr>
        <w:tc>
          <w:tcPr>
            <w:tcW w:w="3136" w:type="dxa"/>
            <w:vMerge w:val="restart"/>
          </w:tcPr>
          <w:p w14:paraId="6F4D4F14" w14:textId="21270E5C" w:rsidR="007A42D4" w:rsidRDefault="007A42D4" w:rsidP="00641F25">
            <w:pPr>
              <w:pStyle w:val="NoSpacing"/>
              <w:framePr w:hSpace="0" w:wrap="auto" w:vAnchor="margin" w:hAnchor="text" w:yAlign="inline"/>
            </w:pPr>
            <w:r>
              <w:t>ProductiveWoodland</w:t>
            </w:r>
          </w:p>
        </w:tc>
        <w:tc>
          <w:tcPr>
            <w:tcW w:w="2764" w:type="dxa"/>
          </w:tcPr>
          <w:p w14:paraId="03DF9C12" w14:textId="024A3206" w:rsidR="007A42D4" w:rsidRDefault="007A42D4" w:rsidP="00641F25">
            <w:pPr>
              <w:pStyle w:val="NoSpacing"/>
              <w:framePr w:hSpace="0" w:wrap="auto" w:vAnchor="margin" w:hAnchor="text" w:yAlign="inline"/>
            </w:pPr>
            <w:r>
              <w:t>subclassOf</w:t>
            </w:r>
          </w:p>
        </w:tc>
        <w:tc>
          <w:tcPr>
            <w:tcW w:w="3450" w:type="dxa"/>
          </w:tcPr>
          <w:p w14:paraId="3472FDEF" w14:textId="736DD39D" w:rsidR="007A42D4" w:rsidRDefault="007A42D4" w:rsidP="00641F25">
            <w:pPr>
              <w:pStyle w:val="NoSpacing"/>
              <w:framePr w:hSpace="0" w:wrap="auto" w:vAnchor="margin" w:hAnchor="text" w:yAlign="inline"/>
            </w:pPr>
            <w:r>
              <w:t>CLUMPClassification</w:t>
            </w:r>
          </w:p>
        </w:tc>
      </w:tr>
      <w:tr w:rsidR="007A42D4" w14:paraId="33FF2F16" w14:textId="77777777" w:rsidTr="00641F25">
        <w:trPr>
          <w:cantSplit/>
        </w:trPr>
        <w:tc>
          <w:tcPr>
            <w:tcW w:w="3136" w:type="dxa"/>
            <w:vMerge/>
          </w:tcPr>
          <w:p w14:paraId="51EDD0E2" w14:textId="77777777" w:rsidR="007A42D4" w:rsidRDefault="007A42D4" w:rsidP="00641F25">
            <w:pPr>
              <w:pStyle w:val="NoSpacing"/>
              <w:framePr w:hSpace="0" w:wrap="auto" w:vAnchor="margin" w:hAnchor="text" w:yAlign="inline"/>
            </w:pPr>
          </w:p>
        </w:tc>
        <w:tc>
          <w:tcPr>
            <w:tcW w:w="2764" w:type="dxa"/>
          </w:tcPr>
          <w:p w14:paraId="2B7350DC" w14:textId="5FBE3370" w:rsidR="007A42D4" w:rsidRDefault="007A42D4" w:rsidP="00641F25">
            <w:pPr>
              <w:pStyle w:val="NoSpacing"/>
              <w:framePr w:hSpace="0" w:wrap="auto" w:vAnchor="margin" w:hAnchor="text" w:yAlign="inline"/>
            </w:pPr>
            <w:r>
              <w:t>equivalentTo</w:t>
            </w:r>
          </w:p>
        </w:tc>
        <w:tc>
          <w:tcPr>
            <w:tcW w:w="3450" w:type="dxa"/>
          </w:tcPr>
          <w:p w14:paraId="01F1CAD6" w14:textId="32DCE037" w:rsidR="007A42D4" w:rsidRDefault="007A42D4" w:rsidP="00641F25">
            <w:pPr>
              <w:pStyle w:val="NoSpacing"/>
              <w:framePr w:hSpace="0" w:wrap="auto" w:vAnchor="margin" w:hAnchor="text" w:yAlign="inline"/>
            </w:pPr>
            <w:r>
              <w:t>hasCLUMPCode value "T</w:t>
            </w:r>
            <w:r w:rsidRPr="0062743B">
              <w:t>"</w:t>
            </w:r>
          </w:p>
        </w:tc>
      </w:tr>
      <w:tr w:rsidR="007A42D4" w14:paraId="0BD9EB83" w14:textId="77777777" w:rsidTr="00641F25">
        <w:trPr>
          <w:cantSplit/>
        </w:trPr>
        <w:tc>
          <w:tcPr>
            <w:tcW w:w="3136" w:type="dxa"/>
            <w:vMerge w:val="restart"/>
          </w:tcPr>
          <w:p w14:paraId="07239763" w14:textId="2C548E4E" w:rsidR="007A42D4" w:rsidRDefault="007A42D4" w:rsidP="00641F25">
            <w:pPr>
              <w:pStyle w:val="NoSpacing"/>
              <w:framePr w:hSpace="0" w:wrap="auto" w:vAnchor="margin" w:hAnchor="text" w:yAlign="inline"/>
            </w:pPr>
            <w:r>
              <w:t>SwampMarshBog</w:t>
            </w:r>
          </w:p>
        </w:tc>
        <w:tc>
          <w:tcPr>
            <w:tcW w:w="2764" w:type="dxa"/>
          </w:tcPr>
          <w:p w14:paraId="7B736EC7" w14:textId="1F745264" w:rsidR="007A42D4" w:rsidRDefault="007A42D4" w:rsidP="00641F25">
            <w:pPr>
              <w:pStyle w:val="NoSpacing"/>
              <w:framePr w:hSpace="0" w:wrap="auto" w:vAnchor="margin" w:hAnchor="text" w:yAlign="inline"/>
            </w:pPr>
            <w:r>
              <w:t>subclassOf</w:t>
            </w:r>
          </w:p>
        </w:tc>
        <w:tc>
          <w:tcPr>
            <w:tcW w:w="3450" w:type="dxa"/>
          </w:tcPr>
          <w:p w14:paraId="166DC2E1" w14:textId="4C899920" w:rsidR="007A42D4" w:rsidRDefault="007A42D4" w:rsidP="00641F25">
            <w:pPr>
              <w:pStyle w:val="NoSpacing"/>
              <w:framePr w:hSpace="0" w:wrap="auto" w:vAnchor="margin" w:hAnchor="text" w:yAlign="inline"/>
            </w:pPr>
            <w:r>
              <w:t>CLUMPClassification</w:t>
            </w:r>
          </w:p>
        </w:tc>
      </w:tr>
      <w:tr w:rsidR="007A42D4" w14:paraId="0266173E" w14:textId="77777777" w:rsidTr="00641F25">
        <w:trPr>
          <w:cantSplit/>
        </w:trPr>
        <w:tc>
          <w:tcPr>
            <w:tcW w:w="3136" w:type="dxa"/>
            <w:vMerge/>
          </w:tcPr>
          <w:p w14:paraId="2FF24A1E" w14:textId="77777777" w:rsidR="007A42D4" w:rsidRDefault="007A42D4" w:rsidP="00641F25">
            <w:pPr>
              <w:pStyle w:val="NoSpacing"/>
              <w:framePr w:hSpace="0" w:wrap="auto" w:vAnchor="margin" w:hAnchor="text" w:yAlign="inline"/>
            </w:pPr>
          </w:p>
        </w:tc>
        <w:tc>
          <w:tcPr>
            <w:tcW w:w="2764" w:type="dxa"/>
          </w:tcPr>
          <w:p w14:paraId="7D123F9B" w14:textId="21964658" w:rsidR="007A42D4" w:rsidRDefault="007A42D4" w:rsidP="00641F25">
            <w:pPr>
              <w:pStyle w:val="NoSpacing"/>
              <w:framePr w:hSpace="0" w:wrap="auto" w:vAnchor="margin" w:hAnchor="text" w:yAlign="inline"/>
            </w:pPr>
            <w:r>
              <w:t>equivalentTo</w:t>
            </w:r>
          </w:p>
        </w:tc>
        <w:tc>
          <w:tcPr>
            <w:tcW w:w="3450" w:type="dxa"/>
          </w:tcPr>
          <w:p w14:paraId="401F0DED" w14:textId="408B9FDF" w:rsidR="007A42D4" w:rsidRDefault="007A42D4" w:rsidP="00641F25">
            <w:pPr>
              <w:pStyle w:val="NoSpacing"/>
              <w:framePr w:hSpace="0" w:wrap="auto" w:vAnchor="margin" w:hAnchor="text" w:yAlign="inline"/>
            </w:pPr>
            <w:r>
              <w:t>hasCLUMPCode value "M</w:t>
            </w:r>
            <w:r w:rsidRPr="0062743B">
              <w:t>"</w:t>
            </w:r>
          </w:p>
        </w:tc>
      </w:tr>
      <w:tr w:rsidR="007A42D4" w14:paraId="56D91D59" w14:textId="77777777" w:rsidTr="00641F25">
        <w:trPr>
          <w:cantSplit/>
        </w:trPr>
        <w:tc>
          <w:tcPr>
            <w:tcW w:w="3136" w:type="dxa"/>
            <w:vMerge w:val="restart"/>
          </w:tcPr>
          <w:p w14:paraId="7282D0D5" w14:textId="7AA6CA16" w:rsidR="007A42D4" w:rsidRDefault="007A42D4" w:rsidP="00641F25">
            <w:pPr>
              <w:pStyle w:val="NoSpacing"/>
              <w:framePr w:hSpace="0" w:wrap="auto" w:vAnchor="margin" w:hAnchor="text" w:yAlign="inline"/>
            </w:pPr>
            <w:r>
              <w:t>UnimprovedPasture</w:t>
            </w:r>
          </w:p>
        </w:tc>
        <w:tc>
          <w:tcPr>
            <w:tcW w:w="2764" w:type="dxa"/>
          </w:tcPr>
          <w:p w14:paraId="1F926B66" w14:textId="0836F703" w:rsidR="007A42D4" w:rsidRDefault="007A42D4" w:rsidP="00641F25">
            <w:pPr>
              <w:pStyle w:val="NoSpacing"/>
              <w:framePr w:hSpace="0" w:wrap="auto" w:vAnchor="margin" w:hAnchor="text" w:yAlign="inline"/>
            </w:pPr>
            <w:r>
              <w:t>subclassOf</w:t>
            </w:r>
          </w:p>
        </w:tc>
        <w:tc>
          <w:tcPr>
            <w:tcW w:w="3450" w:type="dxa"/>
          </w:tcPr>
          <w:p w14:paraId="4F2EF0CF" w14:textId="3FAEDF3E" w:rsidR="007A42D4" w:rsidRDefault="007A42D4" w:rsidP="00641F25">
            <w:pPr>
              <w:pStyle w:val="NoSpacing"/>
              <w:framePr w:hSpace="0" w:wrap="auto" w:vAnchor="margin" w:hAnchor="text" w:yAlign="inline"/>
            </w:pPr>
            <w:r>
              <w:t>CLUMPClassification</w:t>
            </w:r>
          </w:p>
        </w:tc>
      </w:tr>
      <w:tr w:rsidR="007A42D4" w14:paraId="757E7CAE" w14:textId="77777777" w:rsidTr="00641F25">
        <w:trPr>
          <w:cantSplit/>
        </w:trPr>
        <w:tc>
          <w:tcPr>
            <w:tcW w:w="3136" w:type="dxa"/>
            <w:vMerge/>
          </w:tcPr>
          <w:p w14:paraId="4001B8A3" w14:textId="77777777" w:rsidR="007A42D4" w:rsidRDefault="007A42D4" w:rsidP="00641F25">
            <w:pPr>
              <w:pStyle w:val="NoSpacing"/>
              <w:framePr w:hSpace="0" w:wrap="auto" w:vAnchor="margin" w:hAnchor="text" w:yAlign="inline"/>
            </w:pPr>
          </w:p>
        </w:tc>
        <w:tc>
          <w:tcPr>
            <w:tcW w:w="2764" w:type="dxa"/>
          </w:tcPr>
          <w:p w14:paraId="1D152A25" w14:textId="108224E3" w:rsidR="007A42D4" w:rsidRDefault="007A42D4" w:rsidP="00641F25">
            <w:pPr>
              <w:pStyle w:val="NoSpacing"/>
              <w:framePr w:hSpace="0" w:wrap="auto" w:vAnchor="margin" w:hAnchor="text" w:yAlign="inline"/>
            </w:pPr>
            <w:r>
              <w:t>equivalentTo</w:t>
            </w:r>
          </w:p>
        </w:tc>
        <w:tc>
          <w:tcPr>
            <w:tcW w:w="3450" w:type="dxa"/>
          </w:tcPr>
          <w:p w14:paraId="4FFE9A9E" w14:textId="000B552D" w:rsidR="007A42D4" w:rsidRDefault="007A42D4" w:rsidP="00641F25">
            <w:pPr>
              <w:pStyle w:val="NoSpacing"/>
              <w:framePr w:hSpace="0" w:wrap="auto" w:vAnchor="margin" w:hAnchor="text" w:yAlign="inline"/>
            </w:pPr>
            <w:r>
              <w:t>hasCLUMPCode value "K</w:t>
            </w:r>
            <w:r w:rsidRPr="0062743B">
              <w:t>"</w:t>
            </w:r>
          </w:p>
        </w:tc>
      </w:tr>
      <w:tr w:rsidR="007A42D4" w14:paraId="39A2C994" w14:textId="77777777" w:rsidTr="00641F25">
        <w:trPr>
          <w:cantSplit/>
        </w:trPr>
        <w:tc>
          <w:tcPr>
            <w:tcW w:w="3136" w:type="dxa"/>
            <w:vMerge w:val="restart"/>
          </w:tcPr>
          <w:p w14:paraId="29B03519" w14:textId="69C948D8" w:rsidR="007A42D4" w:rsidRDefault="007A42D4" w:rsidP="00641F25">
            <w:pPr>
              <w:pStyle w:val="NoSpacing"/>
              <w:framePr w:hSpace="0" w:wrap="auto" w:vAnchor="margin" w:hAnchor="text" w:yAlign="inline"/>
            </w:pPr>
            <w:r>
              <w:t>Unmapped</w:t>
            </w:r>
          </w:p>
        </w:tc>
        <w:tc>
          <w:tcPr>
            <w:tcW w:w="2764" w:type="dxa"/>
          </w:tcPr>
          <w:p w14:paraId="67F1D845" w14:textId="148B4B95" w:rsidR="007A42D4" w:rsidRDefault="007A42D4" w:rsidP="00641F25">
            <w:pPr>
              <w:pStyle w:val="NoSpacing"/>
              <w:framePr w:hSpace="0" w:wrap="auto" w:vAnchor="margin" w:hAnchor="text" w:yAlign="inline"/>
            </w:pPr>
            <w:r>
              <w:t>subclassOf</w:t>
            </w:r>
          </w:p>
        </w:tc>
        <w:tc>
          <w:tcPr>
            <w:tcW w:w="3450" w:type="dxa"/>
          </w:tcPr>
          <w:p w14:paraId="4402C740" w14:textId="3EDF488E" w:rsidR="007A42D4" w:rsidRDefault="007A42D4" w:rsidP="00641F25">
            <w:pPr>
              <w:pStyle w:val="NoSpacing"/>
              <w:framePr w:hSpace="0" w:wrap="auto" w:vAnchor="margin" w:hAnchor="text" w:yAlign="inline"/>
            </w:pPr>
            <w:r>
              <w:t>CLUMPClassification</w:t>
            </w:r>
          </w:p>
        </w:tc>
      </w:tr>
      <w:tr w:rsidR="007A42D4" w14:paraId="2FBAFD87" w14:textId="77777777" w:rsidTr="00641F25">
        <w:trPr>
          <w:cantSplit/>
        </w:trPr>
        <w:tc>
          <w:tcPr>
            <w:tcW w:w="3136" w:type="dxa"/>
            <w:vMerge/>
          </w:tcPr>
          <w:p w14:paraId="1F3B2FFD" w14:textId="77777777" w:rsidR="007A42D4" w:rsidRDefault="007A42D4" w:rsidP="00641F25">
            <w:pPr>
              <w:pStyle w:val="NoSpacing"/>
              <w:framePr w:hSpace="0" w:wrap="auto" w:vAnchor="margin" w:hAnchor="text" w:yAlign="inline"/>
            </w:pPr>
          </w:p>
        </w:tc>
        <w:tc>
          <w:tcPr>
            <w:tcW w:w="2764" w:type="dxa"/>
          </w:tcPr>
          <w:p w14:paraId="3CACB1CF" w14:textId="339CF963" w:rsidR="007A42D4" w:rsidRDefault="007A42D4" w:rsidP="00641F25">
            <w:pPr>
              <w:pStyle w:val="NoSpacing"/>
              <w:framePr w:hSpace="0" w:wrap="auto" w:vAnchor="margin" w:hAnchor="text" w:yAlign="inline"/>
            </w:pPr>
            <w:r>
              <w:t>equivalentTo</w:t>
            </w:r>
          </w:p>
        </w:tc>
        <w:tc>
          <w:tcPr>
            <w:tcW w:w="3450" w:type="dxa"/>
          </w:tcPr>
          <w:p w14:paraId="482E352E" w14:textId="137D3790" w:rsidR="007A42D4" w:rsidRDefault="007A42D4" w:rsidP="00641F25">
            <w:pPr>
              <w:pStyle w:val="NoSpacing"/>
              <w:framePr w:hSpace="0" w:wrap="auto" w:vAnchor="margin" w:hAnchor="text" w:yAlign="inline"/>
            </w:pPr>
            <w:r>
              <w:t>hasCLUMPCode value "8</w:t>
            </w:r>
            <w:r w:rsidRPr="0062743B">
              <w:t>"</w:t>
            </w:r>
          </w:p>
        </w:tc>
      </w:tr>
      <w:tr w:rsidR="007A42D4" w14:paraId="2679F21E" w14:textId="77777777" w:rsidTr="00641F25">
        <w:trPr>
          <w:cantSplit/>
        </w:trPr>
        <w:tc>
          <w:tcPr>
            <w:tcW w:w="3136" w:type="dxa"/>
            <w:vMerge w:val="restart"/>
          </w:tcPr>
          <w:p w14:paraId="748CFB09" w14:textId="009DF709" w:rsidR="007A42D4" w:rsidRDefault="007A42D4" w:rsidP="00641F25">
            <w:pPr>
              <w:pStyle w:val="NoSpacing"/>
              <w:framePr w:hSpace="0" w:wrap="auto" w:vAnchor="margin" w:hAnchor="text" w:yAlign="inline"/>
            </w:pPr>
            <w:r>
              <w:t>UnproductiveRock</w:t>
            </w:r>
          </w:p>
        </w:tc>
        <w:tc>
          <w:tcPr>
            <w:tcW w:w="2764" w:type="dxa"/>
          </w:tcPr>
          <w:p w14:paraId="5F877716" w14:textId="25EFB13E" w:rsidR="007A42D4" w:rsidRDefault="007A42D4" w:rsidP="00641F25">
            <w:pPr>
              <w:pStyle w:val="NoSpacing"/>
              <w:framePr w:hSpace="0" w:wrap="auto" w:vAnchor="margin" w:hAnchor="text" w:yAlign="inline"/>
            </w:pPr>
            <w:r>
              <w:t>subclassOf</w:t>
            </w:r>
          </w:p>
        </w:tc>
        <w:tc>
          <w:tcPr>
            <w:tcW w:w="3450" w:type="dxa"/>
          </w:tcPr>
          <w:p w14:paraId="6AF079B5" w14:textId="776F55C9" w:rsidR="007A42D4" w:rsidRDefault="007A42D4" w:rsidP="00641F25">
            <w:pPr>
              <w:pStyle w:val="NoSpacing"/>
              <w:framePr w:hSpace="0" w:wrap="auto" w:vAnchor="margin" w:hAnchor="text" w:yAlign="inline"/>
            </w:pPr>
            <w:r>
              <w:t>CLUMPClassification</w:t>
            </w:r>
          </w:p>
        </w:tc>
      </w:tr>
      <w:tr w:rsidR="007A42D4" w14:paraId="47D41F25" w14:textId="77777777" w:rsidTr="00641F25">
        <w:trPr>
          <w:cantSplit/>
        </w:trPr>
        <w:tc>
          <w:tcPr>
            <w:tcW w:w="3136" w:type="dxa"/>
            <w:vMerge/>
          </w:tcPr>
          <w:p w14:paraId="6063829D" w14:textId="77777777" w:rsidR="007A42D4" w:rsidRDefault="007A42D4" w:rsidP="00641F25">
            <w:pPr>
              <w:pStyle w:val="NoSpacing"/>
              <w:framePr w:hSpace="0" w:wrap="auto" w:vAnchor="margin" w:hAnchor="text" w:yAlign="inline"/>
            </w:pPr>
          </w:p>
        </w:tc>
        <w:tc>
          <w:tcPr>
            <w:tcW w:w="2764" w:type="dxa"/>
          </w:tcPr>
          <w:p w14:paraId="6496A6F0" w14:textId="2FBBB2A0" w:rsidR="007A42D4" w:rsidRDefault="007A42D4" w:rsidP="00641F25">
            <w:pPr>
              <w:pStyle w:val="NoSpacing"/>
              <w:framePr w:hSpace="0" w:wrap="auto" w:vAnchor="margin" w:hAnchor="text" w:yAlign="inline"/>
            </w:pPr>
            <w:r>
              <w:t>equivalentTo</w:t>
            </w:r>
          </w:p>
        </w:tc>
        <w:tc>
          <w:tcPr>
            <w:tcW w:w="3450" w:type="dxa"/>
          </w:tcPr>
          <w:p w14:paraId="028F203B" w14:textId="6998DA1E" w:rsidR="007A42D4" w:rsidRDefault="007A42D4" w:rsidP="00641F25">
            <w:pPr>
              <w:pStyle w:val="NoSpacing"/>
              <w:framePr w:hSpace="0" w:wrap="auto" w:vAnchor="margin" w:hAnchor="text" w:yAlign="inline"/>
            </w:pPr>
            <w:r>
              <w:t>hasCLUMPCode value "L</w:t>
            </w:r>
            <w:r w:rsidRPr="0062743B">
              <w:t>"</w:t>
            </w:r>
          </w:p>
        </w:tc>
      </w:tr>
      <w:tr w:rsidR="00641F25" w14:paraId="4444406A" w14:textId="77777777" w:rsidTr="00641F25">
        <w:trPr>
          <w:cantSplit/>
        </w:trPr>
        <w:tc>
          <w:tcPr>
            <w:tcW w:w="3136" w:type="dxa"/>
            <w:vMerge w:val="restart"/>
          </w:tcPr>
          <w:p w14:paraId="3F30449D" w14:textId="300D24BF" w:rsidR="00641F25" w:rsidRDefault="00641F25" w:rsidP="00641F25">
            <w:pPr>
              <w:pStyle w:val="NoSpacing"/>
              <w:framePr w:hSpace="0" w:wrap="auto" w:vAnchor="margin" w:hAnchor="text" w:yAlign="inline"/>
            </w:pPr>
            <w:r>
              <w:t>UnproductiveSand</w:t>
            </w:r>
          </w:p>
        </w:tc>
        <w:tc>
          <w:tcPr>
            <w:tcW w:w="2764" w:type="dxa"/>
          </w:tcPr>
          <w:p w14:paraId="39C522D0" w14:textId="2D28D1BA" w:rsidR="00641F25" w:rsidRDefault="00641F25" w:rsidP="00641F25">
            <w:pPr>
              <w:pStyle w:val="NoSpacing"/>
              <w:framePr w:hSpace="0" w:wrap="auto" w:vAnchor="margin" w:hAnchor="text" w:yAlign="inline"/>
            </w:pPr>
            <w:r>
              <w:t>subclassOf</w:t>
            </w:r>
          </w:p>
        </w:tc>
        <w:tc>
          <w:tcPr>
            <w:tcW w:w="3450" w:type="dxa"/>
          </w:tcPr>
          <w:p w14:paraId="5AD54EFE" w14:textId="1202A4FD" w:rsidR="00641F25" w:rsidRDefault="00641F25" w:rsidP="00641F25">
            <w:pPr>
              <w:pStyle w:val="NoSpacing"/>
              <w:framePr w:hSpace="0" w:wrap="auto" w:vAnchor="margin" w:hAnchor="text" w:yAlign="inline"/>
            </w:pPr>
            <w:r>
              <w:t>CLUMPClassification</w:t>
            </w:r>
          </w:p>
        </w:tc>
      </w:tr>
      <w:tr w:rsidR="00641F25" w14:paraId="1C24B5AF" w14:textId="77777777" w:rsidTr="00641F25">
        <w:trPr>
          <w:cantSplit/>
        </w:trPr>
        <w:tc>
          <w:tcPr>
            <w:tcW w:w="3136" w:type="dxa"/>
            <w:vMerge/>
          </w:tcPr>
          <w:p w14:paraId="41226D7C" w14:textId="77777777" w:rsidR="00641F25" w:rsidRDefault="00641F25" w:rsidP="00641F25">
            <w:pPr>
              <w:pStyle w:val="NoSpacing"/>
              <w:framePr w:hSpace="0" w:wrap="auto" w:vAnchor="margin" w:hAnchor="text" w:yAlign="inline"/>
            </w:pPr>
          </w:p>
        </w:tc>
        <w:tc>
          <w:tcPr>
            <w:tcW w:w="2764" w:type="dxa"/>
          </w:tcPr>
          <w:p w14:paraId="60CF08DC" w14:textId="475ACDAC" w:rsidR="00641F25" w:rsidRDefault="00641F25" w:rsidP="00641F25">
            <w:pPr>
              <w:pStyle w:val="NoSpacing"/>
              <w:framePr w:hSpace="0" w:wrap="auto" w:vAnchor="margin" w:hAnchor="text" w:yAlign="inline"/>
            </w:pPr>
            <w:r>
              <w:t>equivalentTo</w:t>
            </w:r>
          </w:p>
        </w:tc>
        <w:tc>
          <w:tcPr>
            <w:tcW w:w="3450" w:type="dxa"/>
          </w:tcPr>
          <w:p w14:paraId="0193BF76" w14:textId="6A6F2256" w:rsidR="00641F25" w:rsidRDefault="00641F25" w:rsidP="00641F25">
            <w:pPr>
              <w:pStyle w:val="NoSpacing"/>
              <w:framePr w:hSpace="0" w:wrap="auto" w:vAnchor="margin" w:hAnchor="text" w:yAlign="inline"/>
            </w:pPr>
            <w:r>
              <w:t>hasCLUMPCode value "S</w:t>
            </w:r>
            <w:r w:rsidRPr="0062743B">
              <w:t>"</w:t>
            </w:r>
          </w:p>
        </w:tc>
      </w:tr>
    </w:tbl>
    <w:p w14:paraId="6EB185A2" w14:textId="77777777" w:rsidR="00A73421" w:rsidRDefault="00A73421" w:rsidP="00B46D53"/>
    <w:p w14:paraId="029AF3CC" w14:textId="06DF3828" w:rsidR="00281C77" w:rsidRDefault="00281C77" w:rsidP="00641F25">
      <w:pPr>
        <w:pStyle w:val="Heading3"/>
      </w:pPr>
      <w:bookmarkStart w:id="154" w:name="_Toc42093534"/>
      <w:r>
        <w:t>Future Work</w:t>
      </w:r>
      <w:bookmarkEnd w:id="154"/>
    </w:p>
    <w:p w14:paraId="50BFA158" w14:textId="22969F4C" w:rsidR="00910CEA" w:rsidRDefault="00910CEA" w:rsidP="00910CEA">
      <w:r>
        <w:t>For a considerable user community</w:t>
      </w:r>
      <w:r w:rsidR="009B368A">
        <w:t>,</w:t>
      </w:r>
      <w:r>
        <w:t xml:space="preserve"> </w:t>
      </w:r>
      <w:r w:rsidR="009B368A">
        <w:t>the</w:t>
      </w:r>
      <w:r>
        <w:t xml:space="preserve"> terms </w:t>
      </w:r>
      <w:r w:rsidR="009B368A">
        <w:t xml:space="preserve">“Land Use” and Parcel” </w:t>
      </w:r>
      <w:r>
        <w:t xml:space="preserve">may be associated with a very specific semantics and thus </w:t>
      </w:r>
      <w:r w:rsidR="009B368A">
        <w:t>independent of their definitions, their use may cause confusion with respect to the intended semantics. We acknowledge that this may be problematic and therefore future work should re-consider these names, perhaps revising the labels to something more generic.</w:t>
      </w:r>
    </w:p>
    <w:p w14:paraId="12FD8A8C" w14:textId="3F1CB555" w:rsidR="00532EEA" w:rsidRPr="00281C77" w:rsidRDefault="00281C77" w:rsidP="009B368A">
      <w:r>
        <w:t xml:space="preserve">In future versions of the ontology, it may be desirable to include an </w:t>
      </w:r>
      <w:r w:rsidRPr="00910CEA">
        <w:t>optional relationship for Parcel that identifies its associated organization (e.g. municipal / federal government, transit agency, etc.)</w:t>
      </w:r>
      <w:r w:rsidR="009B368A">
        <w:t xml:space="preserve">. The representation of populations may also be extended, if required, to </w:t>
      </w:r>
      <w:r w:rsidR="00EA6A93">
        <w:t xml:space="preserve">capture various populations </w:t>
      </w:r>
      <w:r w:rsidR="009B368A">
        <w:t xml:space="preserve">at finer levels of granularity such as the employed population, or the population of students in a given area. </w:t>
      </w:r>
    </w:p>
    <w:p w14:paraId="7451174D" w14:textId="77777777" w:rsidR="00D4596C" w:rsidRDefault="0070434A" w:rsidP="00EA354A">
      <w:pPr>
        <w:pStyle w:val="Heading2"/>
      </w:pPr>
      <w:bookmarkStart w:id="155" w:name="_Toc42093535"/>
      <w:r>
        <w:lastRenderedPageBreak/>
        <w:t>Trip</w:t>
      </w:r>
      <w:r w:rsidR="00BA1ACD">
        <w:t xml:space="preserve"> </w:t>
      </w:r>
      <w:commentRangeStart w:id="156"/>
      <w:r w:rsidR="00BA1ACD">
        <w:t>Ontology</w:t>
      </w:r>
      <w:commentRangeEnd w:id="156"/>
      <w:r w:rsidR="00E16547">
        <w:rPr>
          <w:rStyle w:val="CommentReference"/>
          <w:rFonts w:asciiTheme="minorHAnsi" w:eastAsiaTheme="minorEastAsia" w:hAnsiTheme="minorHAnsi"/>
          <w:b w:val="0"/>
          <w:bCs w:val="0"/>
          <w:i w:val="0"/>
          <w:iCs w:val="0"/>
        </w:rPr>
        <w:commentReference w:id="156"/>
      </w:r>
      <w:bookmarkEnd w:id="155"/>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lastRenderedPageBreak/>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57" w:name="_Ref41910519"/>
      <w:bookmarkStart w:id="158" w:name="_Toc42093536"/>
      <w:r>
        <w:t>Trip Costs</w:t>
      </w:r>
      <w:bookmarkEnd w:id="157"/>
      <w:bookmarkEnd w:id="158"/>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9" w:name="_Toc42093537"/>
      <w:r>
        <w:t>Urban System Ontology</w:t>
      </w:r>
      <w:bookmarkEnd w:id="159"/>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60"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xml:space="preserve">, or be enrolled at some </w:t>
      </w:r>
      <w:r w:rsidR="007026A8">
        <w:lastRenderedPageBreak/>
        <w:t>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lastRenderedPageBreak/>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lastRenderedPageBreak/>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lastRenderedPageBreak/>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61"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62" w:name="_Toc42093538"/>
      <w:r>
        <w:t>Evaluation</w:t>
      </w:r>
      <w:bookmarkEnd w:id="162"/>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3" w:name="_Toc42093539"/>
      <w:r>
        <w:t>Consistency</w:t>
      </w:r>
      <w:bookmarkEnd w:id="163"/>
    </w:p>
    <w:p w14:paraId="4575D348" w14:textId="3709623E" w:rsidR="00492B81" w:rsidRDefault="00492B81" w:rsidP="00492B81">
      <w:pPr>
        <w:rPr>
          <w:lang w:val="en-US" w:bidi="en-US"/>
        </w:rPr>
      </w:pPr>
      <w:r>
        <w:rPr>
          <w:lang w:val="en-US" w:bidi="en-US"/>
        </w:rPr>
        <w:t xml:space="preserve">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w:t>
      </w:r>
      <w:r>
        <w:rPr>
          <w:lang w:val="en-US" w:bidi="en-US"/>
        </w:rPr>
        <w:lastRenderedPageBreak/>
        <w:t>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4" w:name="_Toc42093540"/>
      <w:r>
        <w:t>Competency</w:t>
      </w:r>
      <w:bookmarkEnd w:id="164"/>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lastRenderedPageBreak/>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5"/>
      <w:r w:rsidR="00315993">
        <w:rPr>
          <w:lang w:val="en-US" w:bidi="en-US"/>
        </w:rPr>
        <w:t>section</w:t>
      </w:r>
      <w:commentRangeEnd w:id="165"/>
      <w:r w:rsidR="00535EDF">
        <w:rPr>
          <w:rStyle w:val="CommentReference"/>
          <w:rFonts w:asciiTheme="minorHAnsi" w:eastAsiaTheme="minorEastAsia" w:hAnsiTheme="minorHAnsi"/>
          <w:lang w:val="en-US" w:bidi="en-US"/>
        </w:rPr>
        <w:commentReference w:id="165"/>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6" w:name="_Toc42093541"/>
      <w:r>
        <w:lastRenderedPageBreak/>
        <w:t>CQs for Land Use and Transportation Simulation</w:t>
      </w:r>
      <w:bookmarkEnd w:id="166"/>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lastRenderedPageBreak/>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lastRenderedPageBreak/>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lastRenderedPageBreak/>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lastRenderedPageBreak/>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7" w:name="_Toc42093542"/>
      <w:r>
        <w:t xml:space="preserve">CQs for </w:t>
      </w:r>
      <w:r w:rsidR="00FE1FC4">
        <w:t>Transit Research</w:t>
      </w:r>
      <w:bookmarkEnd w:id="167"/>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lastRenderedPageBreak/>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lastRenderedPageBreak/>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8" w:name="_Toc42093543"/>
      <w:r>
        <w:t xml:space="preserve">CQs for </w:t>
      </w:r>
      <w:r w:rsidR="00FE1FC4">
        <w:t>Smart Parking Applications</w:t>
      </w:r>
      <w:bookmarkEnd w:id="168"/>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lastRenderedPageBreak/>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 xml:space="preserve">The allocation of accessible parking spaces may change over time thus a temporal dimension is also included in the query. The result will return the number of accessible parking </w:t>
      </w:r>
      <w:r>
        <w:lastRenderedPageBreak/>
        <w:t>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lastRenderedPageBreak/>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lastRenderedPageBreak/>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69" w:name="_Toc42093544"/>
      <w:r>
        <w:t xml:space="preserve">CQs for </w:t>
      </w:r>
      <w:r w:rsidR="00FE1FC4">
        <w:t xml:space="preserve">ATIS via </w:t>
      </w:r>
      <w:r w:rsidR="000D2B4D">
        <w:t>ITSoS</w:t>
      </w:r>
      <w:bookmarkEnd w:id="169"/>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lastRenderedPageBreak/>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lastRenderedPageBreak/>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0" w:name="_Toc42093545"/>
      <w:r>
        <w:t xml:space="preserve">CQs for </w:t>
      </w:r>
      <w:r w:rsidR="00FE1FC4">
        <w:t>ArcGIS Query Support</w:t>
      </w:r>
      <w:bookmarkEnd w:id="170"/>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lastRenderedPageBreak/>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71" w:name="_Ref20730202"/>
      <w:bookmarkStart w:id="172" w:name="_Toc42093546"/>
      <w:r>
        <w:t>Application</w:t>
      </w:r>
      <w:bookmarkEnd w:id="161"/>
      <w:bookmarkEnd w:id="171"/>
      <w:bookmarkEnd w:id="172"/>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3" w:name="_Toc42093547"/>
      <w:r>
        <w:t>Exploration of Travel Model Data</w:t>
      </w:r>
      <w:bookmarkEnd w:id="173"/>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lastRenderedPageBreak/>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74" w:name="_Ref23932608"/>
      <w:r>
        <w:t xml:space="preserve">Figure </w:t>
      </w:r>
      <w:fldSimple w:instr=" SEQ Figure \* ARABIC ">
        <w:r w:rsidR="000F4793">
          <w:rPr>
            <w:noProof/>
          </w:rPr>
          <w:t>19</w:t>
        </w:r>
      </w:fldSimple>
      <w:bookmarkEnd w:id="174"/>
      <w:r>
        <w:t>: Screenshot of the LD-R interface implemented to explore the TASHA output data.</w:t>
      </w:r>
    </w:p>
    <w:p w14:paraId="0C18F3F0" w14:textId="77777777" w:rsidR="00CD0594" w:rsidRDefault="005A2984" w:rsidP="00CD0594">
      <w:pPr>
        <w:keepNext/>
      </w:pPr>
      <w:r w:rsidRPr="005A2984">
        <w:rPr>
          <w:noProof/>
          <w:lang w:val="en-US" w:bidi="en-US"/>
        </w:rPr>
        <w:lastRenderedPageBreak/>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75" w:name="_Ref23927063"/>
      <w:r>
        <w:t xml:space="preserve">Figure </w:t>
      </w:r>
      <w:fldSimple w:instr=" SEQ Figure \* ARABIC ">
        <w:r w:rsidR="000F4793">
          <w:rPr>
            <w:noProof/>
          </w:rPr>
          <w:t>20</w:t>
        </w:r>
      </w:fldSimple>
      <w:bookmarkEnd w:id="175"/>
      <w:r>
        <w:t>: Architecture with LD-R supported data access.</w:t>
      </w:r>
    </w:p>
    <w:p w14:paraId="7B289DFD" w14:textId="77777777" w:rsidR="007B4B5D" w:rsidRDefault="007B4B5D" w:rsidP="007B4B5D">
      <w:pPr>
        <w:pStyle w:val="Heading3"/>
      </w:pPr>
      <w:bookmarkStart w:id="176" w:name="_Toc42093548"/>
      <w:r>
        <w:t>Summary of Facets</w:t>
      </w:r>
      <w:bookmarkEnd w:id="176"/>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lastRenderedPageBreak/>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lastRenderedPageBreak/>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7" w:name="_Toc42093549"/>
      <w:r>
        <w:t>Data Mappings</w:t>
      </w:r>
      <w:bookmarkEnd w:id="177"/>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8" w:name="_Toc42093550"/>
      <w:r>
        <w:t>Future Work</w:t>
      </w:r>
      <w:bookmarkEnd w:id="178"/>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xml:space="preserve">” tag may be useful in filtering results, however documentation notes that this option may result in slowed </w:t>
      </w:r>
      <w:r>
        <w:lastRenderedPageBreak/>
        <w:t>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9" w:name="_Toc42093551"/>
      <w:r>
        <w:t>Analysis of TTC Data for Bus Bridging Study</w:t>
      </w:r>
      <w:bookmarkEnd w:id="179"/>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0" w:name="_Toc42093552"/>
      <w:r>
        <w:t>Data mapping</w:t>
      </w:r>
      <w:bookmarkEnd w:id="180"/>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w:t>
      </w:r>
      <w:r>
        <w:rPr>
          <w:lang w:val="en-US" w:bidi="en-US"/>
        </w:rPr>
        <w:lastRenderedPageBreak/>
        <w:t xml:space="preserve">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81" w:name="_Toc42093553"/>
      <w:r>
        <w:t>Queries</w:t>
      </w:r>
      <w:bookmarkEnd w:id="181"/>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2" w:name="_Toc42093554"/>
      <w:r>
        <w:t>Future Work</w:t>
      </w:r>
      <w:bookmarkEnd w:id="182"/>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w:t>
      </w:r>
      <w:r w:rsidR="000E65F7">
        <w:rPr>
          <w:lang w:val="en-US" w:bidi="en-US"/>
        </w:rPr>
        <w:lastRenderedPageBreak/>
        <w:t xml:space="preserve">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3" w:name="_Toc42093555"/>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3"/>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4" w:name="_Toc42093556"/>
      <w:r>
        <w:t xml:space="preserve">Project 1.2: </w:t>
      </w:r>
      <w:r w:rsidR="000D2B4D">
        <w:t>ITSoS</w:t>
      </w:r>
      <w:r>
        <w:t xml:space="preserve"> Architecture</w:t>
      </w:r>
      <w:bookmarkEnd w:id="184"/>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lastRenderedPageBreak/>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85" w:name="_Ref20547299"/>
      <w:r>
        <w:t xml:space="preserve">Figure </w:t>
      </w:r>
      <w:fldSimple w:instr=" SEQ Figure \* ARABIC ">
        <w:r w:rsidR="000F4793">
          <w:rPr>
            <w:noProof/>
          </w:rPr>
          <w:t>21</w:t>
        </w:r>
      </w:fldSimple>
      <w:bookmarkEnd w:id="185"/>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w:t>
      </w:r>
      <w:r w:rsidR="00EC4F81" w:rsidRPr="001E707F">
        <w:rPr>
          <w:rFonts w:asciiTheme="majorBidi" w:hAnsiTheme="majorBidi" w:cstheme="majorBidi"/>
        </w:rPr>
        <w:lastRenderedPageBreak/>
        <w:t>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86" w:name="_Ref31010994"/>
      <w:r>
        <w:t xml:space="preserve">Figure </w:t>
      </w:r>
      <w:fldSimple w:instr=" SEQ Figure \* ARABIC ">
        <w:r w:rsidR="000F4793">
          <w:rPr>
            <w:noProof/>
          </w:rPr>
          <w:t>22</w:t>
        </w:r>
      </w:fldSimple>
      <w:bookmarkEnd w:id="186"/>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7" w:name="_Toc42093557"/>
      <w:r>
        <w:t xml:space="preserve">ATIS </w:t>
      </w:r>
      <w:r w:rsidR="00220D83">
        <w:t>Application</w:t>
      </w:r>
      <w:bookmarkEnd w:id="187"/>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w:t>
      </w:r>
      <w:r>
        <w:rPr>
          <w:rFonts w:asciiTheme="majorBidi" w:hAnsiTheme="majorBidi" w:cstheme="majorBidi"/>
        </w:rPr>
        <w:lastRenderedPageBreak/>
        <w:t xml:space="preserve">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8" w:name="_Ref31188977"/>
      <w:bookmarkStart w:id="189" w:name="_Toc42093558"/>
      <w:r>
        <w:t>Data Mapping</w:t>
      </w:r>
      <w:bookmarkEnd w:id="188"/>
      <w:bookmarkEnd w:id="189"/>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lastRenderedPageBreak/>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0" w:name="_Toc42093559"/>
      <w:r>
        <w:t>Future Work</w:t>
      </w:r>
      <w:bookmarkEnd w:id="190"/>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lastRenderedPageBreak/>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91" w:name="_Toc42093560"/>
      <w:r>
        <w:t>Integration with ArcGIS</w:t>
      </w:r>
      <w:bookmarkEnd w:id="191"/>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2" w:name="_Toc42093561"/>
      <w:r>
        <w:t>Initial Implementation</w:t>
      </w:r>
      <w:bookmarkEnd w:id="192"/>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 xml:space="preserve">When a user accesses the system, they specify an origin and destination. The system then leverages ArcGIS functionality to calculate the shortest path from the origin to the destination, according to the road segments defined in the network. The then system queries the knowledge </w:t>
      </w:r>
      <w:r>
        <w:rPr>
          <w:lang w:val="en-US" w:bidi="en-US"/>
        </w:rPr>
        <w:lastRenderedPageBreak/>
        <w:t>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193" w:name="_Ref31279945"/>
      <w:r>
        <w:t xml:space="preserve">Figure </w:t>
      </w:r>
      <w:fldSimple w:instr=" SEQ Figure \* ARABIC ">
        <w:r w:rsidR="000F4793">
          <w:rPr>
            <w:noProof/>
          </w:rPr>
          <w:t>23</w:t>
        </w:r>
      </w:fldSimple>
      <w:bookmarkEnd w:id="193"/>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4" w:name="_Toc42093562"/>
      <w:r>
        <w:t>Data Mapping</w:t>
      </w:r>
      <w:bookmarkEnd w:id="194"/>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 xml:space="preserve">In addition, new tables were generated by ArcGIS processes to capture the spatial relationships between the features defined in the Neighbourhood, Land Use, Land Cover, and Point of Interest </w:t>
      </w:r>
      <w:r>
        <w:lastRenderedPageBreak/>
        <w:t>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5" w:name="_Toc42093563"/>
      <w:r>
        <w:t>Future Work</w:t>
      </w:r>
      <w:bookmarkEnd w:id="195"/>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lastRenderedPageBreak/>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6" w:name="_Toc42093564"/>
      <w:r>
        <w:t>Workflows</w:t>
      </w:r>
      <w:bookmarkEnd w:id="196"/>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7" w:name="_Toc42093565"/>
      <w:r>
        <w:t>Data Mapping</w:t>
      </w:r>
      <w:bookmarkEnd w:id="197"/>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198" w:name="_Toc42093566"/>
      <w:r>
        <w:lastRenderedPageBreak/>
        <w:t>Alternative approaches</w:t>
      </w:r>
      <w:bookmarkEnd w:id="198"/>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9" w:name="_Toc42093567"/>
      <w:r>
        <w:t>Basic data mapping/import workflow with Karma and Virtuoso</w:t>
      </w:r>
      <w:bookmarkEnd w:id="199"/>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lastRenderedPageBreak/>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0" w:name="_Toc42093568"/>
      <w:r>
        <w:lastRenderedPageBreak/>
        <w:t>Repeat</w:t>
      </w:r>
      <w:r w:rsidR="00177339">
        <w:t>ed</w:t>
      </w:r>
      <w:r>
        <w:t xml:space="preserve"> Data Mappings</w:t>
      </w:r>
      <w:bookmarkEnd w:id="200"/>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01" w:name="_Toc42093569"/>
      <w:r>
        <w:rPr>
          <w:rFonts w:eastAsia="Times New Roman"/>
          <w:bdr w:val="none" w:sz="0" w:space="0" w:color="auto" w:frame="1"/>
          <w:lang w:eastAsia="en-CA"/>
        </w:rPr>
        <w:t>Offline Batch Mapping</w:t>
      </w:r>
      <w:bookmarkEnd w:id="201"/>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2" w:name="_Toc42093570"/>
      <w:r w:rsidR="00BC5E3C">
        <w:t>Data Storage</w:t>
      </w:r>
      <w:r w:rsidR="00512CBF">
        <w:t xml:space="preserve"> and Access</w:t>
      </w:r>
      <w:bookmarkEnd w:id="202"/>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3" w:name="_Toc42093571"/>
      <w:r>
        <w:t>Upload to triple</w:t>
      </w:r>
      <w:r w:rsidR="008A255C">
        <w:t xml:space="preserve"> </w:t>
      </w:r>
      <w:r>
        <w:t>store</w:t>
      </w:r>
      <w:bookmarkEnd w:id="203"/>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4" w:name="_Toc42093572"/>
      <w:r>
        <w:t>Ontology Documentation</w:t>
      </w:r>
      <w:bookmarkEnd w:id="204"/>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5" w:name="_Toc42093573"/>
      <w:r>
        <w:t>Ontology Versioning</w:t>
      </w:r>
      <w:bookmarkEnd w:id="205"/>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6" w:name="_Toc42093574"/>
      <w:r>
        <w:t xml:space="preserve">Versioning </w:t>
      </w:r>
      <w:r w:rsidR="003477E9">
        <w:t>Principles</w:t>
      </w:r>
      <w:bookmarkEnd w:id="206"/>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7" w:name="_Toc42093575"/>
      <w:r w:rsidRPr="00243796">
        <w:t>Process</w:t>
      </w:r>
      <w:r>
        <w:t xml:space="preserve"> to Update Ontology-x.owl</w:t>
      </w:r>
      <w:bookmarkEnd w:id="207"/>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8" w:name="_Toc42093576"/>
      <w:r>
        <w:t>Versioning infrastructure</w:t>
      </w:r>
      <w:bookmarkEnd w:id="208"/>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9" w:name="_Toc42093577"/>
      <w:r>
        <w:lastRenderedPageBreak/>
        <w:t>Future Work</w:t>
      </w:r>
      <w:bookmarkEnd w:id="160"/>
      <w:bookmarkEnd w:id="209"/>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 xml:space="preserve">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w:t>
      </w:r>
      <w:r>
        <w:lastRenderedPageBreak/>
        <w:t>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10" w:name="_Ref35260224"/>
      <w:r>
        <w:t xml:space="preserve">Figure </w:t>
      </w:r>
      <w:fldSimple w:instr=" SEQ Figure \* ARABIC ">
        <w:r w:rsidR="000F4793">
          <w:rPr>
            <w:noProof/>
          </w:rPr>
          <w:t>24</w:t>
        </w:r>
      </w:fldSimple>
      <w:bookmarkEnd w:id="210"/>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11" w:name="_Toc42093578"/>
      <w:r w:rsidRPr="00045329">
        <w:lastRenderedPageBreak/>
        <w:t>Acknowledgements</w:t>
      </w:r>
      <w:bookmarkEnd w:id="211"/>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2" w:name="_Toc42093579"/>
      <w:r>
        <w:lastRenderedPageBreak/>
        <w:t>References</w:t>
      </w:r>
      <w:bookmarkEnd w:id="212"/>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13" w:name="_Ref32405146"/>
      <w:bookmarkStart w:id="214" w:name="_Toc42093580"/>
      <w:r w:rsidR="00DE663F">
        <w:t>TASHA Data Mapping</w:t>
      </w:r>
      <w:bookmarkEnd w:id="213"/>
      <w:bookmarkEnd w:id="214"/>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5" w:name="_Toc42093581"/>
      <w:r>
        <w:t>Mapping</w:t>
      </w:r>
      <w:bookmarkEnd w:id="215"/>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6" w:name="_Toc42093582"/>
      <w:r>
        <w:t>Simulation Metadata</w:t>
      </w:r>
      <w:bookmarkEnd w:id="216"/>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7" w:name="_Toc42093583"/>
      <w:r>
        <w:t>Mississauga Zones</w:t>
      </w:r>
      <w:bookmarkEnd w:id="217"/>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8" w:name="_Toc42093584"/>
      <w:r>
        <w:t>persons.csv</w:t>
      </w:r>
      <w:bookmarkEnd w:id="218"/>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9" w:name="_Toc42093585"/>
      <w:r>
        <w:t>trips.csv</w:t>
      </w:r>
      <w:bookmarkEnd w:id="219"/>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0" w:name="_Toc42093586"/>
      <w:r>
        <w:t>trip_modes.csv</w:t>
      </w:r>
      <w:bookmarkEnd w:id="220"/>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21" w:name="_Toc42093587"/>
      <w:r>
        <w:t>trip_stations.csv</w:t>
      </w:r>
      <w:bookmarkEnd w:id="221"/>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2" w:name="_Toc42093588"/>
      <w:r>
        <w:t>facilitate_passenger.csv</w:t>
      </w:r>
      <w:bookmarkEnd w:id="222"/>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3" w:name="_Toc42093589"/>
      <w:r>
        <w:t>Futur</w:t>
      </w:r>
      <w:r w:rsidR="004E3418">
        <w:t>e Work</w:t>
      </w:r>
      <w:bookmarkEnd w:id="223"/>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4" w:name="_Ref31182931"/>
      <w:bookmarkStart w:id="225" w:name="_Toc42093590"/>
      <w:commentRangeStart w:id="226"/>
      <w:r>
        <w:lastRenderedPageBreak/>
        <w:t>Transit</w:t>
      </w:r>
      <w:commentRangeEnd w:id="226"/>
      <w:r w:rsidR="00663AFE">
        <w:rPr>
          <w:rStyle w:val="CommentReference"/>
          <w:rFonts w:asciiTheme="minorHAnsi" w:eastAsiaTheme="minorEastAsia" w:hAnsiTheme="minorHAnsi"/>
          <w:b w:val="0"/>
          <w:bCs w:val="0"/>
          <w:kern w:val="0"/>
        </w:rPr>
        <w:commentReference w:id="226"/>
      </w:r>
      <w:r>
        <w:t xml:space="preserve"> Data Mapping</w:t>
      </w:r>
      <w:bookmarkEnd w:id="224"/>
      <w:bookmarkEnd w:id="225"/>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7" w:name="_Toc42093591"/>
      <w:r>
        <w:t>Subway &amp; SRT Logs (December 2018)</w:t>
      </w:r>
      <w:bookmarkEnd w:id="227"/>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8"/>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8"/>
      <w:r>
        <w:rPr>
          <w:rStyle w:val="CommentReference"/>
          <w:rFonts w:ascii="Times New Roman" w:eastAsia="Times New Roman" w:hAnsi="Times New Roman"/>
          <w:lang w:val="en-CA"/>
        </w:rPr>
        <w:commentReference w:id="228"/>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9" w:name="_Toc42093592"/>
      <w:r w:rsidRPr="00EC2F24">
        <w:t>AVL Data (TTC NVAS XML Feed)</w:t>
      </w:r>
      <w:bookmarkEnd w:id="229"/>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E469AB"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0" w:name="_Toc42093593"/>
      <w:r w:rsidRPr="00EC2F24">
        <w:t>TTC Routes &amp; Schedules (gtfs)</w:t>
      </w:r>
      <w:bookmarkEnd w:id="230"/>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31" w:name="_Toc42093594"/>
      <w:r>
        <w:rPr>
          <w:lang w:val="en-CA"/>
        </w:rPr>
        <w:t>agency.txt</w:t>
      </w:r>
      <w:bookmarkEnd w:id="231"/>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2" w:name="_Toc42093595"/>
      <w:r>
        <w:rPr>
          <w:lang w:val="en-CA"/>
        </w:rPr>
        <w:t>calendar_dates.txt</w:t>
      </w:r>
      <w:bookmarkEnd w:id="232"/>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3" w:name="_Toc42093596"/>
      <w:r>
        <w:rPr>
          <w:lang w:val="en-CA"/>
        </w:rPr>
        <w:t>calendar.txt</w:t>
      </w:r>
      <w:bookmarkEnd w:id="233"/>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4" w:name="_Toc42093597"/>
      <w:r>
        <w:rPr>
          <w:lang w:val="en-CA"/>
        </w:rPr>
        <w:t>routes.txt</w:t>
      </w:r>
      <w:bookmarkEnd w:id="234"/>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5" w:name="_Toc42093598"/>
      <w:r>
        <w:rPr>
          <w:lang w:val="en-CA"/>
        </w:rPr>
        <w:t>shapes.txt</w:t>
      </w:r>
      <w:bookmarkEnd w:id="235"/>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6" w:name="_Toc42093599"/>
      <w:r>
        <w:rPr>
          <w:lang w:val="en-CA"/>
        </w:rPr>
        <w:t>stop_times.txt</w:t>
      </w:r>
      <w:bookmarkEnd w:id="236"/>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7" w:name="_Toc42093600"/>
      <w:r>
        <w:rPr>
          <w:lang w:val="en-CA"/>
        </w:rPr>
        <w:lastRenderedPageBreak/>
        <w:t>stops.txt</w:t>
      </w:r>
      <w:bookmarkEnd w:id="237"/>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8" w:name="_Toc42093601"/>
      <w:r>
        <w:rPr>
          <w:lang w:val="en-CA"/>
        </w:rPr>
        <w:lastRenderedPageBreak/>
        <w:t>trips.txt</w:t>
      </w:r>
      <w:bookmarkEnd w:id="238"/>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9" w:name="_Ref31189297"/>
      <w:bookmarkStart w:id="240" w:name="_Toc42093602"/>
      <w:r>
        <w:lastRenderedPageBreak/>
        <w:t>Loop Detector Data Mapping</w:t>
      </w:r>
      <w:bookmarkEnd w:id="239"/>
      <w:bookmarkEnd w:id="240"/>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41" w:name="_Ref13653957"/>
      <w:r>
        <w:t xml:space="preserve">Figure </w:t>
      </w:r>
      <w:fldSimple w:instr=" SEQ Figure \* ARABIC ">
        <w:r w:rsidR="000F4793">
          <w:rPr>
            <w:noProof/>
          </w:rPr>
          <w:t>25</w:t>
        </w:r>
      </w:fldSimple>
      <w:bookmarkEnd w:id="241"/>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2" w:name="_Ref31283921"/>
      <w:bookmarkStart w:id="243" w:name="_Toc42093603"/>
      <w:r>
        <w:lastRenderedPageBreak/>
        <w:t>Esri GFX Data Mapping</w:t>
      </w:r>
      <w:bookmarkEnd w:id="242"/>
      <w:bookmarkEnd w:id="243"/>
    </w:p>
    <w:p w14:paraId="10865D50" w14:textId="03409034" w:rsidR="00C73696" w:rsidRDefault="00C73696" w:rsidP="00C73696">
      <w:pPr>
        <w:pStyle w:val="Heading1"/>
        <w:numPr>
          <w:ilvl w:val="0"/>
          <w:numId w:val="0"/>
        </w:numPr>
        <w:ind w:left="432" w:hanging="432"/>
        <w:rPr>
          <w:lang w:val="en-CA"/>
        </w:rPr>
      </w:pPr>
      <w:bookmarkStart w:id="244" w:name="_Toc42093604"/>
      <w:r>
        <w:rPr>
          <w:lang w:val="en-CA"/>
        </w:rPr>
        <w:t xml:space="preserve">GFX </w:t>
      </w:r>
      <w:r w:rsidR="005F02A6">
        <w:rPr>
          <w:lang w:val="en-CA"/>
        </w:rPr>
        <w:t>tables</w:t>
      </w:r>
      <w:r>
        <w:rPr>
          <w:lang w:val="en-CA"/>
        </w:rPr>
        <w:t xml:space="preserve"> used:</w:t>
      </w:r>
      <w:bookmarkEnd w:id="244"/>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5" w:name="_Toc42093605"/>
      <w:r>
        <w:rPr>
          <w:lang w:val="en-CA"/>
        </w:rPr>
        <w:t>Esri Extension of TPSO</w:t>
      </w:r>
      <w:bookmarkEnd w:id="245"/>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6" w:name="_Toc42093606"/>
      <w:r>
        <w:rPr>
          <w:lang w:val="en-CA"/>
        </w:rPr>
        <w:t>Mappings from tables to iCity TPSO Esri Extension</w:t>
      </w:r>
      <w:bookmarkEnd w:id="246"/>
    </w:p>
    <w:p w14:paraId="706D4AAE" w14:textId="77777777" w:rsidR="00C73696" w:rsidRDefault="00C73696" w:rsidP="00C73696">
      <w:pPr>
        <w:pStyle w:val="Heading2"/>
        <w:numPr>
          <w:ilvl w:val="0"/>
          <w:numId w:val="0"/>
        </w:numPr>
        <w:ind w:left="576" w:hanging="576"/>
        <w:rPr>
          <w:lang w:val="en-CA"/>
        </w:rPr>
      </w:pPr>
      <w:bookmarkStart w:id="247" w:name="_Toc42093607"/>
      <w:r>
        <w:rPr>
          <w:lang w:val="en-CA"/>
        </w:rPr>
        <w:t>Neighbourhood (neighbourhood_mun)</w:t>
      </w:r>
      <w:bookmarkEnd w:id="247"/>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8" w:name="_Toc42093608"/>
      <w:r>
        <w:rPr>
          <w:lang w:val="en-CA"/>
        </w:rPr>
        <w:t>Land Use (landuse_mun)</w:t>
      </w:r>
      <w:bookmarkEnd w:id="248"/>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9" w:name="_Toc42093609"/>
      <w:r>
        <w:rPr>
          <w:lang w:val="en-CA"/>
        </w:rPr>
        <w:t>Land Cover (landcover_mun)</w:t>
      </w:r>
      <w:bookmarkEnd w:id="249"/>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0" w:name="_Toc42093610"/>
      <w:r>
        <w:rPr>
          <w:lang w:val="en-CA"/>
        </w:rPr>
        <w:t>Point of Interest (pointofinterest_mun)</w:t>
      </w:r>
      <w:bookmarkEnd w:id="250"/>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51"/>
      <w:r>
        <w:rPr>
          <w:lang w:val="en-CA"/>
        </w:rPr>
        <w:t>Contains / locatedOn-</w:t>
      </w:r>
      <w:commentRangeEnd w:id="251"/>
      <w:r>
        <w:rPr>
          <w:rStyle w:val="CommentReference"/>
        </w:rPr>
        <w:commentReference w:id="251"/>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52"/>
      <w:r w:rsidRPr="00E61D77">
        <w:rPr>
          <w:i/>
          <w:color w:val="C4BC96" w:themeColor="background2" w:themeShade="BF"/>
          <w:lang w:val="en-CA"/>
        </w:rPr>
        <w:t>POI type</w:t>
      </w:r>
      <w:commentRangeEnd w:id="252"/>
      <w:r w:rsidRPr="00E61D77">
        <w:rPr>
          <w:rStyle w:val="CommentReference"/>
          <w:color w:val="C4BC96" w:themeColor="background2" w:themeShade="BF"/>
        </w:rPr>
        <w:commentReference w:id="252"/>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3" w:name="_Toc42093611"/>
      <w:r>
        <w:rPr>
          <w:lang w:val="en-CA"/>
        </w:rPr>
        <w:t>Road Segment (roadsegment_mun)</w:t>
      </w:r>
      <w:bookmarkEnd w:id="253"/>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4" w:name="_Toc42093612"/>
      <w:r>
        <w:rPr>
          <w:lang w:val="en-CA"/>
        </w:rPr>
        <w:lastRenderedPageBreak/>
        <w:t>Intersect Neighbourhood (generated via ArcGIS process)</w:t>
      </w:r>
      <w:bookmarkEnd w:id="254"/>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5" w:name="_Toc42093613"/>
      <w:r>
        <w:rPr>
          <w:lang w:val="en-CA"/>
        </w:rPr>
        <w:t>Near Land Use (generated via ArcGIS process)</w:t>
      </w:r>
      <w:bookmarkEnd w:id="255"/>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6" w:name="_Toc42093614"/>
      <w:r>
        <w:rPr>
          <w:lang w:val="en-CA"/>
        </w:rPr>
        <w:t>Near Land Cover (generated via ArcGIS process)</w:t>
      </w:r>
      <w:bookmarkEnd w:id="256"/>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7" w:name="_Toc42093615"/>
      <w:r>
        <w:rPr>
          <w:lang w:val="en-CA"/>
        </w:rPr>
        <w:t>Near POI (generated via ArcGIS process)</w:t>
      </w:r>
      <w:bookmarkEnd w:id="257"/>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6" w:author="Megan Katsumi [2]" w:date="2020-06-03T16:17:00Z" w:initials="MK">
    <w:p w14:paraId="120BFC7D" w14:textId="57038EF5" w:rsidR="00E16547" w:rsidRDefault="00E16547">
      <w:pPr>
        <w:pStyle w:val="CommentText"/>
      </w:pPr>
      <w:r>
        <w:rPr>
          <w:rStyle w:val="CommentReference"/>
        </w:rPr>
        <w:annotationRef/>
      </w:r>
      <w:r>
        <w:t>here</w:t>
      </w:r>
    </w:p>
  </w:comment>
  <w:comment w:id="165" w:author="Megan Katsumi" w:date="2019-10-28T14:17:00Z" w:initials="MK">
    <w:p w14:paraId="60A28637" w14:textId="5FDB5FB4" w:rsidR="00E469AB" w:rsidRDefault="00E469AB">
      <w:pPr>
        <w:pStyle w:val="CommentText"/>
      </w:pPr>
      <w:r>
        <w:rPr>
          <w:rStyle w:val="CommentReference"/>
        </w:rPr>
        <w:annotationRef/>
      </w:r>
      <w:r>
        <w:t>Review &amp; confirm namespaces defined for ontologies</w:t>
      </w:r>
    </w:p>
  </w:comment>
  <w:comment w:id="226" w:author="Megan Katsumi [2]" w:date="2019-11-26T14:33:00Z" w:initials="MK">
    <w:p w14:paraId="5ECF906D" w14:textId="1F011E41" w:rsidR="00E469AB" w:rsidRDefault="00E469AB">
      <w:pPr>
        <w:pStyle w:val="CommentText"/>
      </w:pPr>
      <w:r>
        <w:rPr>
          <w:rStyle w:val="CommentReference"/>
        </w:rPr>
        <w:annotationRef/>
      </w:r>
      <w:r>
        <w:t>Update to include both Allegrograph &amp; Virtuoso mappings</w:t>
      </w:r>
    </w:p>
  </w:comment>
  <w:comment w:id="228" w:author="Megan Katsumi [2]" w:date="2019-03-15T08:25:00Z" w:initials="MK">
    <w:p w14:paraId="49F03101" w14:textId="77777777" w:rsidR="00E469AB" w:rsidRDefault="00E469AB" w:rsidP="002660E6">
      <w:pPr>
        <w:pStyle w:val="CommentText"/>
      </w:pPr>
      <w:r>
        <w:rPr>
          <w:rStyle w:val="CommentReference"/>
        </w:rPr>
        <w:annotationRef/>
      </w:r>
      <w:r>
        <w:t>Q: do gtfs routes distinguish between input and outbound?</w:t>
      </w:r>
    </w:p>
  </w:comment>
  <w:comment w:id="251" w:author="Megan Katsumi [2]" w:date="2019-11-27T14:19:00Z" w:initials="MK">
    <w:p w14:paraId="6AA6740E" w14:textId="77777777" w:rsidR="00E469AB" w:rsidRDefault="00E469AB" w:rsidP="00C73696">
      <w:pPr>
        <w:pStyle w:val="CommentText"/>
      </w:pPr>
      <w:r>
        <w:rPr>
          <w:rStyle w:val="CommentReference"/>
        </w:rPr>
        <w:annotationRef/>
      </w:r>
      <w:r>
        <w:t>TBD: relationship between a Parcel and some Building / Facility / etc. Define POI class?</w:t>
      </w:r>
    </w:p>
  </w:comment>
  <w:comment w:id="252" w:author="Megan Katsumi [2]" w:date="2019-11-29T14:23:00Z" w:initials="MK">
    <w:p w14:paraId="0EBF3832" w14:textId="77777777" w:rsidR="00E469AB" w:rsidRDefault="00E469AB"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0BFC7D"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0BFC7D" w16cid:durableId="22824B82"/>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8E655" w14:textId="77777777" w:rsidR="009510BA" w:rsidRDefault="009510BA" w:rsidP="00EA354A">
      <w:r>
        <w:separator/>
      </w:r>
    </w:p>
  </w:endnote>
  <w:endnote w:type="continuationSeparator" w:id="0">
    <w:p w14:paraId="3E47FC32" w14:textId="77777777" w:rsidR="009510BA" w:rsidRDefault="009510BA"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E469AB" w:rsidRDefault="00E469A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E469AB" w:rsidRPr="0032583C" w:rsidRDefault="00E469AB">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E469AB" w14:paraId="2B76F3B3" w14:textId="77777777" w:rsidTr="00967D94">
      <w:tc>
        <w:tcPr>
          <w:tcW w:w="6947" w:type="dxa"/>
        </w:tcPr>
        <w:p w14:paraId="07DEE8C9" w14:textId="77777777" w:rsidR="00E469AB" w:rsidRDefault="00E469AB"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E469AB" w:rsidRDefault="00E469AB"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E469AB" w:rsidRDefault="00E469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3F523" w14:textId="77777777" w:rsidR="009510BA" w:rsidRDefault="009510BA" w:rsidP="00EA354A">
      <w:r>
        <w:separator/>
      </w:r>
    </w:p>
  </w:footnote>
  <w:footnote w:type="continuationSeparator" w:id="0">
    <w:p w14:paraId="37D8CF09" w14:textId="77777777" w:rsidR="009510BA" w:rsidRDefault="009510BA" w:rsidP="00EA354A">
      <w:r>
        <w:continuationSeparator/>
      </w:r>
    </w:p>
  </w:footnote>
  <w:footnote w:id="1">
    <w:p w14:paraId="7F6A7F3D" w14:textId="1FAFC5FB" w:rsidR="00E469AB" w:rsidRPr="00755319" w:rsidRDefault="00E469AB">
      <w:pPr>
        <w:pStyle w:val="FootnoteText"/>
        <w:rPr>
          <w:lang w:val="en-CA"/>
        </w:rPr>
      </w:pPr>
      <w:r>
        <w:rPr>
          <w:rStyle w:val="FootnoteReference"/>
        </w:rPr>
        <w:footnoteRef/>
      </w:r>
      <w:r>
        <w:t xml:space="preserve"> </w:t>
      </w:r>
      <w:r w:rsidRPr="00755319">
        <w:t>https://esri.ca/en/node/16356</w:t>
      </w:r>
    </w:p>
  </w:footnote>
  <w:footnote w:id="2">
    <w:p w14:paraId="189CB595" w14:textId="042B96E3" w:rsidR="00E469AB" w:rsidRPr="00755319" w:rsidRDefault="00E469AB">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E469AB" w:rsidRPr="00755319" w:rsidRDefault="00E469AB">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E469AB" w:rsidRPr="00C01762" w:rsidRDefault="00E469AB">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E469AB" w:rsidRPr="008C1769" w:rsidRDefault="00E469AB"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E469AB" w:rsidRDefault="00E469AB"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E469AB" w:rsidRPr="00FE13B1" w:rsidRDefault="00E469AB">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E469AB" w:rsidRPr="008E7C02" w:rsidRDefault="00E469AB"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E469AB" w:rsidRPr="00BB3C29" w:rsidRDefault="00E469AB">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E469AB" w:rsidRPr="008B5808" w:rsidRDefault="00E469AB"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E469AB" w:rsidRPr="00882E50" w:rsidRDefault="00E469AB">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E469AB" w:rsidRPr="00BC72DC" w:rsidRDefault="00E469AB">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E469AB" w:rsidRDefault="00E469AB"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E469AB" w:rsidRDefault="00E469AB" w:rsidP="00C36CB8">
      <w:pPr>
        <w:pStyle w:val="FootnoteText"/>
      </w:pPr>
      <w:r>
        <w:rPr>
          <w:rStyle w:val="FootnoteReference"/>
        </w:rPr>
        <w:footnoteRef/>
      </w:r>
      <w:r>
        <w:t xml:space="preserve"> </w:t>
      </w:r>
      <w:r w:rsidRPr="005B2B4C">
        <w:t>http://www.pms.ifi.lmu.de/rewerse-wga1/otn/OTN.owl</w:t>
      </w:r>
    </w:p>
  </w:footnote>
  <w:footnote w:id="15">
    <w:p w14:paraId="04BBE684" w14:textId="0D53A4F2" w:rsidR="00E469AB" w:rsidRPr="00D75BB4" w:rsidRDefault="00E469AB" w:rsidP="00D75BB4">
      <w:pPr>
        <w:pStyle w:val="ListParagraph"/>
        <w:numPr>
          <w:ilvl w:val="0"/>
          <w:numId w:val="7"/>
        </w:numPr>
      </w:pPr>
      <w:r>
        <w:rPr>
          <w:rStyle w:val="FootnoteReference"/>
        </w:rPr>
        <w:footnoteRef/>
      </w:r>
      <w:r>
        <w:t xml:space="preserve"> Note that the classes of observable properties are primarily introduced for consistency with the SSN representation as a means of capturing the semantics of a class of Sensors (in this case, Loop Detectors). Any instance of, e.g. RoadOccupancy simply corresponds to a RoadSegment occupied by some thing, or occupied by nothing:</w:t>
      </w:r>
      <w:r>
        <w:br/>
      </w:r>
      <w:r w:rsidRPr="00D75BB4">
        <w:rPr>
          <w:rFonts w:ascii="Courier" w:hAnsi="Courier"/>
          <w:sz w:val="20"/>
        </w:rPr>
        <w:t xml:space="preserve">RoadOccupancy(x) </w:t>
      </w:r>
      <w:r w:rsidRPr="00D75BB4">
        <w:rPr>
          <w:rFonts w:ascii="Courier" w:hAnsi="Courier"/>
          <w:sz w:val="20"/>
        </w:rPr>
        <w:sym w:font="Wingdings" w:char="F0F3"/>
      </w:r>
      <w:r w:rsidRPr="00D75BB4">
        <w:rPr>
          <w:rFonts w:ascii="Courier" w:hAnsi="Courier"/>
          <w:sz w:val="20"/>
        </w:rPr>
        <w:t xml:space="preserve"> isPropertyOf(x,y) &amp; RoadSegment(y) &amp; [ exists (t) occupiedBy(y,t) | -exists(t) occupiedBy(y,t)]</w:t>
      </w:r>
      <w:r>
        <w:br/>
        <w:t>As a consequence of the 4D representation, an instance of the observable property RoadOccupancy refers to a property of a road segment at some time, t.</w:t>
      </w:r>
    </w:p>
  </w:footnote>
  <w:footnote w:id="16">
    <w:p w14:paraId="3737B3B5" w14:textId="77777777" w:rsidR="00641F25" w:rsidRDefault="00641F25" w:rsidP="00641F25">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E469AB" w:rsidRPr="00461993" w:rsidRDefault="00E469AB" w:rsidP="00461993">
      <w:r>
        <w:rPr>
          <w:rStyle w:val="FootnoteReference"/>
        </w:rPr>
        <w:footnoteRef/>
      </w:r>
      <w:r>
        <w:t xml:space="preserve"> </w:t>
      </w:r>
      <w:r w:rsidRPr="00461993">
        <w:t>http://www.w3.org/2006/time#January</w:t>
      </w:r>
    </w:p>
  </w:footnote>
  <w:footnote w:id="18">
    <w:p w14:paraId="511019FB" w14:textId="31BE8285" w:rsidR="00E469AB" w:rsidRPr="00A84A0A" w:rsidRDefault="00E469AB">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E469AB" w:rsidRPr="00FE42D1" w:rsidRDefault="00E469AB">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E469AB" w:rsidRPr="005A5BC5" w:rsidRDefault="00E469AB">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E469AB" w:rsidRPr="00020C6E" w:rsidRDefault="00E469AB">
      <w:pPr>
        <w:pStyle w:val="FootnoteText"/>
        <w:rPr>
          <w:lang w:val="en-CA"/>
        </w:rPr>
      </w:pPr>
      <w:r>
        <w:rPr>
          <w:rStyle w:val="FootnoteReference"/>
        </w:rPr>
        <w:footnoteRef/>
      </w:r>
      <w:r>
        <w:t xml:space="preserve"> </w:t>
      </w:r>
      <w:r w:rsidRPr="00020C6E">
        <w:t>http://ld-r.org</w:t>
      </w:r>
    </w:p>
  </w:footnote>
  <w:footnote w:id="22">
    <w:p w14:paraId="33DA1B45" w14:textId="77777777" w:rsidR="00E469AB" w:rsidRPr="00FB098B" w:rsidRDefault="00E469AB"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E469AB" w:rsidRPr="00D379A5" w:rsidRDefault="00E469AB">
      <w:pPr>
        <w:pStyle w:val="FootnoteText"/>
        <w:rPr>
          <w:lang w:val="en-CA"/>
        </w:rPr>
      </w:pPr>
      <w:r>
        <w:rPr>
          <w:rStyle w:val="FootnoteReference"/>
        </w:rPr>
        <w:footnoteRef/>
      </w:r>
      <w:r>
        <w:t xml:space="preserve"> </w:t>
      </w:r>
      <w:r w:rsidRPr="00D379A5">
        <w:t>https://virtuoso.openlinksw.com</w:t>
      </w:r>
    </w:p>
  </w:footnote>
  <w:footnote w:id="24">
    <w:p w14:paraId="3E0050FD" w14:textId="48F85208" w:rsidR="00E469AB" w:rsidRPr="00EC4F81" w:rsidRDefault="00E469AB">
      <w:pPr>
        <w:pStyle w:val="FootnoteText"/>
        <w:rPr>
          <w:lang w:val="en-CA"/>
        </w:rPr>
      </w:pPr>
      <w:r>
        <w:rPr>
          <w:rStyle w:val="FootnoteReference"/>
        </w:rPr>
        <w:footnoteRef/>
      </w:r>
      <w:r>
        <w:t xml:space="preserve"> </w:t>
      </w:r>
      <w:r w:rsidRPr="00EC4F81">
        <w:t>https://www.w3.org/TR/r2rml/</w:t>
      </w:r>
    </w:p>
  </w:footnote>
  <w:footnote w:id="25">
    <w:p w14:paraId="02D2E4C3" w14:textId="77777777" w:rsidR="00E469AB" w:rsidRPr="001517C5" w:rsidRDefault="00E469AB"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E469AB" w:rsidRPr="00915792" w:rsidRDefault="00E469AB"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E469AB" w:rsidRPr="00053538" w:rsidRDefault="00E469AB">
      <w:pPr>
        <w:pStyle w:val="FootnoteText"/>
        <w:rPr>
          <w:lang w:val="en-CA"/>
        </w:rPr>
      </w:pPr>
      <w:r>
        <w:rPr>
          <w:rStyle w:val="FootnoteReference"/>
        </w:rPr>
        <w:footnoteRef/>
      </w:r>
      <w:r>
        <w:t xml:space="preserve"> </w:t>
      </w:r>
      <w:r w:rsidRPr="00053538">
        <w:t>https://www.w3.org/TR/r2rml/</w:t>
      </w:r>
    </w:p>
  </w:footnote>
  <w:footnote w:id="28">
    <w:p w14:paraId="5F58FA41" w14:textId="77777777" w:rsidR="00E469AB" w:rsidRPr="00846739" w:rsidRDefault="00E469AB"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E469AB" w:rsidRPr="002F5FC7" w:rsidRDefault="00E469AB">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E469AB" w:rsidRPr="002F5FC7" w:rsidRDefault="00E469AB">
      <w:pPr>
        <w:pStyle w:val="FootnoteText"/>
        <w:rPr>
          <w:lang w:val="en-CA"/>
        </w:rPr>
      </w:pPr>
      <w:r>
        <w:rPr>
          <w:rStyle w:val="FootnoteReference"/>
        </w:rPr>
        <w:footnoteRef/>
      </w:r>
      <w:r>
        <w:t xml:space="preserve"> </w:t>
      </w:r>
      <w:r w:rsidRPr="002F5FC7">
        <w:t>https://ontop-vkg.org</w:t>
      </w:r>
    </w:p>
  </w:footnote>
  <w:footnote w:id="31">
    <w:p w14:paraId="599CA213" w14:textId="77777777" w:rsidR="00E469AB" w:rsidRPr="00FE081C" w:rsidRDefault="00E469AB"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E469AB" w:rsidRPr="00E9694B" w:rsidRDefault="00E469AB" w:rsidP="0015597C">
      <w:r>
        <w:rPr>
          <w:rStyle w:val="FootnoteReference"/>
        </w:rPr>
        <w:footnoteRef/>
      </w:r>
      <w:r>
        <w:t xml:space="preserve"> </w:t>
      </w:r>
      <w:r w:rsidRPr="00E9694B">
        <w:t>https://github.com/usc-isi-i2/Web-Karma/wiki/Batch-Mode-for-RDF-Generation</w:t>
      </w:r>
    </w:p>
    <w:p w14:paraId="5FD51CB1" w14:textId="77777777" w:rsidR="00E469AB" w:rsidRPr="00E9694B" w:rsidRDefault="00E469AB" w:rsidP="0015597C">
      <w:pPr>
        <w:pStyle w:val="FootnoteText"/>
        <w:rPr>
          <w:lang w:val="en-CA"/>
        </w:rPr>
      </w:pPr>
    </w:p>
  </w:footnote>
  <w:footnote w:id="33">
    <w:p w14:paraId="5B5DA7E9" w14:textId="4F322B24" w:rsidR="00E469AB" w:rsidRPr="00682918" w:rsidRDefault="00E469AB">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E469AB" w:rsidRPr="00094FF5" w:rsidRDefault="00E469AB"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E469AB" w:rsidRPr="002829CA" w:rsidRDefault="00E469AB"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E469AB" w:rsidRPr="00541F63" w:rsidRDefault="00E469AB">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E469AB" w:rsidRPr="00752F7C" w:rsidRDefault="00E469AB"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E469AB" w:rsidRPr="009B3C10" w:rsidRDefault="00E469AB" w:rsidP="00DE663F">
      <w:pPr>
        <w:pStyle w:val="FootnoteText"/>
        <w:rPr>
          <w:lang w:val="en-CA"/>
        </w:rPr>
      </w:pPr>
      <w:r>
        <w:rPr>
          <w:rStyle w:val="FootnoteReference"/>
        </w:rPr>
        <w:footnoteRef/>
      </w:r>
      <w:r>
        <w:t xml:space="preserve"> </w:t>
      </w:r>
    </w:p>
  </w:footnote>
  <w:footnote w:id="39">
    <w:p w14:paraId="728995B4" w14:textId="32478919" w:rsidR="00E469AB" w:rsidRPr="0046391E" w:rsidRDefault="00E469AB">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E469AB" w:rsidRPr="002569AE" w:rsidRDefault="00E469AB"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E469AB" w:rsidRPr="00747A61" w:rsidRDefault="00E469AB"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E469AB" w:rsidRPr="00CC6A63" w:rsidRDefault="00E469AB"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E469AB" w:rsidRPr="00115140" w:rsidRDefault="00E469AB"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E469AB" w:rsidRPr="00115140" w:rsidRDefault="00E469AB"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Windows Live" w15:userId="284c8d73-5dbc-4b14-88ae-142993c43acb"/>
  </w15:person>
  <w15:person w15:author="Megan Katsumi [2]">
    <w15:presenceInfo w15:providerId="AD" w15:userId="S::megan.katsumi@utoronto.ca::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424"/>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6B69"/>
    <w:rsid w:val="0013726F"/>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30"/>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B44"/>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2121"/>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3DE"/>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4AF4"/>
    <w:rsid w:val="00455856"/>
    <w:rsid w:val="00455BD0"/>
    <w:rsid w:val="004604AD"/>
    <w:rsid w:val="00461993"/>
    <w:rsid w:val="00461A80"/>
    <w:rsid w:val="00461B74"/>
    <w:rsid w:val="00462FCB"/>
    <w:rsid w:val="00463553"/>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22C7"/>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2EEA"/>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5B7C"/>
    <w:rsid w:val="00595FDD"/>
    <w:rsid w:val="005962DE"/>
    <w:rsid w:val="005A09C9"/>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C7E9F"/>
    <w:rsid w:val="005D0B2D"/>
    <w:rsid w:val="005D0FBF"/>
    <w:rsid w:val="005D138F"/>
    <w:rsid w:val="005D1C20"/>
    <w:rsid w:val="005D1F18"/>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1F25"/>
    <w:rsid w:val="0064259A"/>
    <w:rsid w:val="006427C1"/>
    <w:rsid w:val="0064284A"/>
    <w:rsid w:val="00642E0E"/>
    <w:rsid w:val="00642F9C"/>
    <w:rsid w:val="00643D82"/>
    <w:rsid w:val="006455E0"/>
    <w:rsid w:val="00645B7D"/>
    <w:rsid w:val="00645EA8"/>
    <w:rsid w:val="006460E0"/>
    <w:rsid w:val="00646539"/>
    <w:rsid w:val="00650128"/>
    <w:rsid w:val="006504CF"/>
    <w:rsid w:val="006508AC"/>
    <w:rsid w:val="00651669"/>
    <w:rsid w:val="00651747"/>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696"/>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49"/>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C41"/>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1AC"/>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38D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0668"/>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CEA"/>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0BA"/>
    <w:rsid w:val="00951CFF"/>
    <w:rsid w:val="00952765"/>
    <w:rsid w:val="009528A0"/>
    <w:rsid w:val="00953371"/>
    <w:rsid w:val="00953499"/>
    <w:rsid w:val="00953642"/>
    <w:rsid w:val="00953B0E"/>
    <w:rsid w:val="009546C9"/>
    <w:rsid w:val="00954869"/>
    <w:rsid w:val="00954BF6"/>
    <w:rsid w:val="00955E64"/>
    <w:rsid w:val="00956273"/>
    <w:rsid w:val="00956276"/>
    <w:rsid w:val="00956BC4"/>
    <w:rsid w:val="00956DAD"/>
    <w:rsid w:val="009600E0"/>
    <w:rsid w:val="0096091C"/>
    <w:rsid w:val="009615BA"/>
    <w:rsid w:val="0096166B"/>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55D"/>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68A"/>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499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4AC"/>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5ACA"/>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0FC"/>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BCA"/>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23B"/>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9B6"/>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6A55"/>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6FD3"/>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5BB4"/>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D35"/>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547"/>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69AB"/>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A9E"/>
    <w:rsid w:val="00EA5CFD"/>
    <w:rsid w:val="00EA6A93"/>
    <w:rsid w:val="00EA6DB6"/>
    <w:rsid w:val="00EA7EC4"/>
    <w:rsid w:val="00EB013E"/>
    <w:rsid w:val="00EB06B1"/>
    <w:rsid w:val="00EB07EE"/>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4.emf"/><Relationship Id="rId32" Type="http://schemas.microsoft.com/office/2011/relationships/commentsExtended" Target="commentsExtended.xml"/><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hyperlink" Target="https://w3id.org/icity/PublicTransit.owl" TargetMode="Externa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microsoft.com/office/2016/09/relationships/commentsIds" Target="commentsIds.xm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openxmlformats.org/officeDocument/2006/relationships/comments" Target="comments.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5D2E4664-3951-604D-B288-5C32B56CE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196</Pages>
  <Words>51616</Words>
  <Characters>294216</Characters>
  <Application>Microsoft Office Word</Application>
  <DocSecurity>0</DocSecurity>
  <Lines>2451</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107</cp:revision>
  <cp:lastPrinted>2020-03-24T17:27:00Z</cp:lastPrinted>
  <dcterms:created xsi:type="dcterms:W3CDTF">2020-03-24T17:27:00Z</dcterms:created>
  <dcterms:modified xsi:type="dcterms:W3CDTF">2020-06-03T20:17:00Z</dcterms:modified>
</cp:coreProperties>
</file>