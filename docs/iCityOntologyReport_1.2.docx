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E15B58">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E15B58">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E15B58">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E15B58">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E15B58">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E15B58">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E15B58">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E15B58">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E15B58">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E15B58">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E15B58">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E15B58">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E15B58">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E15B58">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E15B58">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E15B58">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E15B58">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E15B58">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E15B58">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E15B58">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E15B58">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E15B58">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E15B58">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E15B58">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E15B58">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E15B58">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E15B58">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E15B58">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w:t>
            </w:r>
            <w:r w:rsidR="005A6FB2" w:rsidRPr="00587F3E">
              <w:rPr>
                <w:rStyle w:val="Hyperlink"/>
                <w:noProof/>
              </w:rPr>
              <w:t>i</w:t>
            </w:r>
            <w:r w:rsidR="005A6FB2" w:rsidRPr="00587F3E">
              <w:rPr>
                <w:rStyle w:val="Hyperlink"/>
                <w:noProof/>
              </w:rPr>
              <w:t>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E15B58">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E15B58">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E15B58">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E15B58">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E15B58">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E15B58">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E15B58">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E15B58">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E15B58">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E15B58">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E15B58">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E15B58">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E15B58">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E15B58">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E15B58">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E15B58">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E15B58">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E15B58">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w:t>
            </w:r>
            <w:r w:rsidR="005A6FB2" w:rsidRPr="00587F3E">
              <w:rPr>
                <w:rStyle w:val="Hyperlink"/>
                <w:noProof/>
              </w:rPr>
              <w:t>l</w:t>
            </w:r>
            <w:r w:rsidR="005A6FB2" w:rsidRPr="00587F3E">
              <w:rPr>
                <w:rStyle w:val="Hyperlink"/>
                <w:noProof/>
              </w:rPr>
              <w:t xml:space="preserve">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E15B58">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E15B58">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E15B58">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E15B58">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E15B58">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E15B58">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E15B58">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E15B58">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E15B58">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E15B58">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E15B58">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E15B58">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E15B58">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E15B58">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E15B58">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E15B58">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E15B58">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E15B58">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E15B58">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E15B58">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E15B58">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E15B58">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E15B58">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E15B58">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E15B58">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E15B58">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E15B58">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E15B58">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E15B58">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E15B58">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E15B58">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E15B58">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E15B58">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E15B58">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E15B58">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E15B58">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E15B58">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E15B58">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E15B58">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E15B58">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E15B58">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E15B58">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E15B58">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E15B58">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E15B58">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E15B58">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E15B58">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E15B58">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E15B58">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E15B58">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E15B58">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E15B58">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E15B58">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E15B58">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E15B58">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E15B58">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E15B58">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E15B58">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E15B58">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E15B58">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E15B58">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E15B58">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E15B58">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E15B58">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E15B58">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E15B58">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E15B58">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E15B58">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76BCAC93"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Start w:id="33" w:name="_GoBack"/>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3"/>
      <w:r w:rsidRPr="006549B4">
        <w:lastRenderedPageBreak/>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4" w:name="_Toc35948831"/>
      <w:r w:rsidRPr="004D2842">
        <w:t>Scope</w:t>
      </w:r>
      <w:bookmarkEnd w:id="34"/>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5" w:name="_Toc35948832"/>
      <w:r w:rsidRPr="009B6F55">
        <w:t>Role of the Ontology</w:t>
      </w:r>
      <w:bookmarkEnd w:id="35"/>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6"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6"/>
      <w:r>
        <w:t xml:space="preserve">: iCity Knowledge Base </w:t>
      </w:r>
      <w:r w:rsidR="002E7622">
        <w:t xml:space="preserve">High-Level </w:t>
      </w:r>
      <w:r>
        <w:t>Architecture</w:t>
      </w:r>
    </w:p>
    <w:p w14:paraId="52EB3871" w14:textId="405DCC66" w:rsidR="006A044F" w:rsidRDefault="006A044F" w:rsidP="00EA354A">
      <w:pPr>
        <w:pStyle w:val="Heading1"/>
      </w:pPr>
      <w:bookmarkStart w:id="37" w:name="_Toc35948833"/>
      <w:bookmarkStart w:id="38" w:name="_Ref462673081"/>
      <w:r>
        <w:t xml:space="preserve">Development </w:t>
      </w:r>
      <w:r w:rsidR="00A0372F">
        <w:t>Approach</w:t>
      </w:r>
      <w:bookmarkEnd w:id="37"/>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9" w:name="_Ref21706188"/>
      <w:bookmarkStart w:id="40" w:name="_Ref21707177"/>
      <w:bookmarkStart w:id="41"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2" w:name="_Toc35948834"/>
      <w:r>
        <w:t>Requirements</w:t>
      </w:r>
      <w:bookmarkEnd w:id="39"/>
      <w:bookmarkEnd w:id="40"/>
      <w:bookmarkEnd w:id="41"/>
      <w:bookmarkEnd w:id="42"/>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7CF3C66D" w:rsidR="00B94D2C" w:rsidRDefault="00B94D2C" w:rsidP="00B94D2C">
      <w:pPr>
        <w:pStyle w:val="Caption"/>
        <w:keepNext/>
      </w:pPr>
      <w:bookmarkStart w:id="43" w:name="_Ref19780482"/>
      <w:r>
        <w:lastRenderedPageBreak/>
        <w:t xml:space="preserve">Table </w:t>
      </w:r>
      <w:fldSimple w:instr=" SEQ Table \* ARABIC ">
        <w:r w:rsidR="009546C9">
          <w:rPr>
            <w:noProof/>
          </w:rPr>
          <w:t>1</w:t>
        </w:r>
      </w:fldSimple>
      <w:bookmarkEnd w:id="43"/>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4" w:name="_Toc35948835"/>
      <w:r>
        <w:t>B</w:t>
      </w:r>
      <w:r w:rsidR="00C13323">
        <w:t>eyond motivating scenarios</w:t>
      </w:r>
      <w:bookmarkEnd w:id="44"/>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5" w:name="_Ref31179355"/>
      <w:bookmarkStart w:id="46" w:name="_Ref31179364"/>
      <w:bookmarkStart w:id="47" w:name="_Toc35948836"/>
      <w:r>
        <w:t>Motivating Scenario</w:t>
      </w:r>
      <w:r w:rsidR="006B41BB">
        <w:t>: Land Use and Transportation Simulation</w:t>
      </w:r>
      <w:bookmarkEnd w:id="45"/>
      <w:bookmarkEnd w:id="46"/>
      <w:bookmarkEnd w:id="47"/>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8" w:name="_Ref31180594"/>
      <w:bookmarkStart w:id="49" w:name="_Toc35948837"/>
      <w:r>
        <w:lastRenderedPageBreak/>
        <w:t>Motivating Scenario: Transit Research</w:t>
      </w:r>
      <w:bookmarkEnd w:id="48"/>
      <w:bookmarkEnd w:id="49"/>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50" w:name="_Toc35948838"/>
      <w:r>
        <w:t>Motivating Scenario: Smart Parking Applications</w:t>
      </w:r>
      <w:bookmarkEnd w:id="50"/>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1" w:name="_Ref31185680"/>
      <w:bookmarkStart w:id="52" w:name="_Toc35948839"/>
      <w:r>
        <w:t xml:space="preserve">Motivating Scenario: </w:t>
      </w:r>
      <w:r w:rsidR="002358F6">
        <w:t xml:space="preserve">ATIS via </w:t>
      </w:r>
      <w:r w:rsidR="000D2B4D">
        <w:t>ITSoS</w:t>
      </w:r>
      <w:bookmarkEnd w:id="51"/>
      <w:bookmarkEnd w:id="52"/>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3" w:name="_Ref31271825"/>
      <w:bookmarkStart w:id="54" w:name="_Toc35948840"/>
      <w:r>
        <w:t>Motivating Scenario: ArcGIS Query Support</w:t>
      </w:r>
      <w:bookmarkEnd w:id="53"/>
      <w:bookmarkEnd w:id="54"/>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bookmarkEnd w:id="38"/>
    <w:p w14:paraId="7A55DEC6" w14:textId="5D85489D" w:rsidR="00196B6E" w:rsidRDefault="00BE32A6" w:rsidP="00EA354A">
      <w:pPr>
        <w:pStyle w:val="Heading1"/>
      </w:pPr>
      <w:r>
        <w:t>The iCity Transportation Planning Suite of Ontologies</w:t>
      </w:r>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5" w:name="_Ref37337017"/>
      <w:r>
        <w:t xml:space="preserve">Figure </w:t>
      </w:r>
      <w:fldSimple w:instr=" SEQ Figure \* ARABIC ">
        <w:r w:rsidR="000F4793">
          <w:rPr>
            <w:noProof/>
          </w:rPr>
          <w:t>2</w:t>
        </w:r>
      </w:fldSimple>
      <w:bookmarkEnd w:id="55"/>
      <w:r>
        <w:t>: Levels of the iCity TPSO</w:t>
      </w:r>
    </w:p>
    <w:p w14:paraId="24A15A3A" w14:textId="576A4A46" w:rsidR="00A742A8" w:rsidRDefault="00A742A8" w:rsidP="00510412">
      <w:pPr>
        <w:pStyle w:val="Heading2"/>
      </w:pPr>
      <w:bookmarkStart w:id="56" w:name="_Ref35947125"/>
      <w:bookmarkStart w:id="57" w:name="_Toc35948842"/>
      <w:r>
        <w:t>Namespaces</w:t>
      </w:r>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r>
        <w:t>Pragmatic Design Practices</w:t>
      </w:r>
      <w:bookmarkEnd w:id="56"/>
      <w:bookmarkEnd w:id="57"/>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8" w:name="_Toc35948843"/>
      <w:r>
        <w:lastRenderedPageBreak/>
        <w:t>Foundational Ontolog</w:t>
      </w:r>
      <w:r w:rsidR="0073758C">
        <w:t>ies</w:t>
      </w:r>
      <w:bookmarkEnd w:id="58"/>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59" w:name="_Toc35948844"/>
      <w:r>
        <w:t xml:space="preserve">Location </w:t>
      </w:r>
      <w:r w:rsidR="00520123">
        <w:t>Ontology</w:t>
      </w:r>
      <w:bookmarkEnd w:id="59"/>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44904F6D" w:rsidR="0081005F" w:rsidRDefault="0081005F" w:rsidP="0081005F">
      <w:pPr>
        <w:pStyle w:val="Caption"/>
        <w:keepNext/>
        <w:spacing w:after="120"/>
      </w:pPr>
      <w:bookmarkStart w:id="60" w:name="_Ref11759283"/>
      <w:r>
        <w:t xml:space="preserve">Table </w:t>
      </w:r>
      <w:fldSimple w:instr=" SEQ Table \* ARABIC ">
        <w:r w:rsidR="009546C9">
          <w:rPr>
            <w:noProof/>
          </w:rPr>
          <w:t>2</w:t>
        </w:r>
      </w:fldSimple>
      <w:bookmarkEnd w:id="60"/>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7CF828DA" w:rsidR="0081005F" w:rsidRDefault="0081005F" w:rsidP="0081005F">
      <w:pPr>
        <w:pStyle w:val="Caption"/>
        <w:keepNext/>
        <w:spacing w:after="120"/>
      </w:pPr>
      <w:bookmarkStart w:id="61" w:name="_Ref11762225"/>
      <w:r>
        <w:t xml:space="preserve">Table </w:t>
      </w:r>
      <w:fldSimple w:instr=" SEQ Table \* ARABIC ">
        <w:r w:rsidR="009546C9">
          <w:rPr>
            <w:noProof/>
          </w:rPr>
          <w:t>3</w:t>
        </w:r>
      </w:fldSimple>
      <w:bookmarkEnd w:id="61"/>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E15B58"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2" w:name="_Ref23939652"/>
      <w:r>
        <w:t xml:space="preserve">Figure </w:t>
      </w:r>
      <w:fldSimple w:instr=" SEQ Figure \* ARABIC ">
        <w:r w:rsidR="000F4793">
          <w:rPr>
            <w:noProof/>
          </w:rPr>
          <w:t>3</w:t>
        </w:r>
      </w:fldSimple>
      <w:bookmarkEnd w:id="62"/>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3" w:name="_Toc519507734"/>
      <w:bookmarkStart w:id="64" w:name="_Toc520703198"/>
      <w:bookmarkStart w:id="65" w:name="_Toc520725402"/>
      <w:bookmarkStart w:id="66" w:name="_Toc519507735"/>
      <w:bookmarkStart w:id="67" w:name="_Toc520703199"/>
      <w:bookmarkStart w:id="68" w:name="_Toc520725403"/>
      <w:bookmarkStart w:id="69" w:name="_Toc519507736"/>
      <w:bookmarkStart w:id="70" w:name="_Toc520703200"/>
      <w:bookmarkStart w:id="71" w:name="_Toc520725404"/>
      <w:bookmarkStart w:id="72" w:name="_Toc519507737"/>
      <w:bookmarkStart w:id="73" w:name="_Toc520703201"/>
      <w:bookmarkStart w:id="74" w:name="_Toc520725405"/>
      <w:bookmarkStart w:id="75" w:name="_Toc519507738"/>
      <w:bookmarkStart w:id="76" w:name="_Toc520703202"/>
      <w:bookmarkStart w:id="77" w:name="_Toc520725406"/>
      <w:bookmarkStart w:id="78" w:name="_Toc3594884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t>Time Ontology</w:t>
      </w:r>
      <w:bookmarkEnd w:id="78"/>
    </w:p>
    <w:p w14:paraId="67B47D7D" w14:textId="6DFD0E9A" w:rsidR="00D22EE2" w:rsidRPr="007978A3" w:rsidRDefault="00E15B58"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6496AE27" w:rsidR="00D22EE2" w:rsidRDefault="00D22EE2" w:rsidP="00D22EE2">
      <w:pPr>
        <w:pStyle w:val="Caption"/>
        <w:keepNext/>
        <w:spacing w:after="120"/>
      </w:pPr>
      <w:bookmarkStart w:id="79" w:name="_Ref11827256"/>
      <w:r>
        <w:lastRenderedPageBreak/>
        <w:t xml:space="preserve">Table </w:t>
      </w:r>
      <w:fldSimple w:instr=" SEQ Table \* ARABIC ">
        <w:r w:rsidR="009546C9">
          <w:rPr>
            <w:noProof/>
          </w:rPr>
          <w:t>4</w:t>
        </w:r>
      </w:fldSimple>
      <w:bookmarkEnd w:id="79"/>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80" w:name="_Ref35948111"/>
      <w:bookmarkStart w:id="81" w:name="_Ref11831393"/>
      <w:r>
        <w:t xml:space="preserve">Figure </w:t>
      </w:r>
      <w:fldSimple w:instr=" SEQ Figure \* ARABIC ">
        <w:r w:rsidR="000F4793">
          <w:rPr>
            <w:noProof/>
          </w:rPr>
          <w:t>4</w:t>
        </w:r>
      </w:fldSimple>
      <w:bookmarkEnd w:id="80"/>
      <w:r>
        <w:t>: Example use of the Time Ontology</w:t>
      </w:r>
      <w:bookmarkEnd w:id="81"/>
    </w:p>
    <w:p w14:paraId="58B390E3" w14:textId="77777777" w:rsidR="00D22EE2" w:rsidRDefault="00D22EE2" w:rsidP="00EA354A">
      <w:pPr>
        <w:rPr>
          <w:b/>
        </w:rPr>
      </w:pPr>
    </w:p>
    <w:p w14:paraId="4E39631C" w14:textId="77777777" w:rsidR="00494297" w:rsidRDefault="00494297" w:rsidP="00494297">
      <w:pPr>
        <w:pStyle w:val="Heading3"/>
      </w:pPr>
      <w:bookmarkStart w:id="82" w:name="_Toc35948846"/>
      <w:r>
        <w:t>Change Ontology</w:t>
      </w:r>
      <w:bookmarkEnd w:id="82"/>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22D5A8BF" w:rsidR="00B4604B" w:rsidRDefault="00B4604B" w:rsidP="00B4604B">
      <w:pPr>
        <w:pStyle w:val="Caption"/>
        <w:keepNext/>
      </w:pPr>
      <w:bookmarkStart w:id="83" w:name="_Ref35948477"/>
      <w:bookmarkStart w:id="84" w:name="_Ref35948467"/>
      <w:r>
        <w:t xml:space="preserve">Table </w:t>
      </w:r>
      <w:fldSimple w:instr=" SEQ Table \* ARABIC ">
        <w:r w:rsidR="009546C9">
          <w:rPr>
            <w:noProof/>
          </w:rPr>
          <w:t>5</w:t>
        </w:r>
      </w:fldSimple>
      <w:bookmarkEnd w:id="83"/>
      <w:r>
        <w:t>: Key classes in the Change Ontology</w:t>
      </w:r>
      <w:bookmarkEnd w:id="84"/>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5" w:name="_Ref11834761"/>
      <w:bookmarkStart w:id="86" w:name="_Ref11834749"/>
    </w:p>
    <w:p w14:paraId="031FF601" w14:textId="3632505F" w:rsidR="00B4604B" w:rsidRDefault="00B4604B" w:rsidP="00B4604B">
      <w:pPr>
        <w:pStyle w:val="Caption"/>
        <w:keepNext/>
      </w:pPr>
      <w:bookmarkStart w:id="87" w:name="_Ref35948474"/>
      <w:r>
        <w:t xml:space="preserve">Table </w:t>
      </w:r>
      <w:fldSimple w:instr=" SEQ Table \* ARABIC ">
        <w:r w:rsidR="009546C9">
          <w:rPr>
            <w:noProof/>
          </w:rPr>
          <w:t>6</w:t>
        </w:r>
      </w:fldSimple>
      <w:bookmarkEnd w:id="87"/>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5"/>
    <w:bookmarkEnd w:id="86"/>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88" w:name="_Ref11834852"/>
      <w:bookmarkStart w:id="89" w:name="_Ref11834838"/>
      <w:r>
        <w:t xml:space="preserve">Figure </w:t>
      </w:r>
      <w:fldSimple w:instr=" SEQ Figure \* ARABIC ">
        <w:r w:rsidR="000F4793">
          <w:rPr>
            <w:noProof/>
          </w:rPr>
          <w:t>5</w:t>
        </w:r>
      </w:fldSimple>
      <w:bookmarkEnd w:id="88"/>
      <w:r>
        <w:t>: Example use of the Change Ontology</w:t>
      </w:r>
      <w:bookmarkEnd w:id="89"/>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0" w:name="_Toc35948847"/>
      <w:r>
        <w:t>Activity Ontology</w:t>
      </w:r>
      <w:bookmarkEnd w:id="90"/>
    </w:p>
    <w:p w14:paraId="04AEA597" w14:textId="3F79F856" w:rsidR="00882108" w:rsidRPr="00BB3756" w:rsidRDefault="00E15B58"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1"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1"/>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A10859B" w:rsidR="00882108" w:rsidRDefault="00882108" w:rsidP="00882108">
      <w:pPr>
        <w:pStyle w:val="Caption"/>
        <w:keepNext/>
        <w:spacing w:after="120"/>
      </w:pPr>
      <w:bookmarkStart w:id="92" w:name="_Ref12516765"/>
      <w:r>
        <w:t xml:space="preserve">Table </w:t>
      </w:r>
      <w:fldSimple w:instr=" SEQ Table \* ARABIC ">
        <w:r w:rsidR="009546C9">
          <w:rPr>
            <w:noProof/>
          </w:rPr>
          <w:t>7</w:t>
        </w:r>
      </w:fldSimple>
      <w:bookmarkEnd w:id="92"/>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3" w:name="_Ref15389805"/>
      <w:r>
        <w:t xml:space="preserve">Figure </w:t>
      </w:r>
      <w:fldSimple w:instr=" SEQ Figure \* ARABIC ">
        <w:r w:rsidR="000F4793">
          <w:rPr>
            <w:noProof/>
          </w:rPr>
          <w:t>7</w:t>
        </w:r>
      </w:fldSimple>
      <w:bookmarkEnd w:id="93"/>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4" w:name="_Ref15390281"/>
      <w:r>
        <w:t xml:space="preserve">Figure </w:t>
      </w:r>
      <w:fldSimple w:instr=" SEQ Figure \* ARABIC ">
        <w:r w:rsidR="000F4793">
          <w:rPr>
            <w:noProof/>
          </w:rPr>
          <w:t>8</w:t>
        </w:r>
      </w:fldSimple>
      <w:bookmarkEnd w:id="94"/>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5" w:name="_Ref12516943"/>
      <w:r>
        <w:t xml:space="preserve">Figure </w:t>
      </w:r>
      <w:fldSimple w:instr=" SEQ Figure \* ARABIC ">
        <w:r w:rsidR="000F4793">
          <w:rPr>
            <w:noProof/>
          </w:rPr>
          <w:t>9</w:t>
        </w:r>
      </w:fldSimple>
      <w:bookmarkEnd w:id="95"/>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6" w:name="_Toc35948848"/>
      <w:r w:rsidRPr="00733EB6">
        <w:t xml:space="preserve">Recurring </w:t>
      </w:r>
      <w:r>
        <w:t>E</w:t>
      </w:r>
      <w:r w:rsidRPr="00733EB6">
        <w:t>vent ontology</w:t>
      </w:r>
      <w:bookmarkEnd w:id="96"/>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0222BB3F" w:rsidR="00E8128A" w:rsidRDefault="00E8128A" w:rsidP="00E8128A">
      <w:pPr>
        <w:pStyle w:val="Caption"/>
        <w:keepNext/>
        <w:spacing w:after="120"/>
      </w:pPr>
      <w:bookmarkStart w:id="97" w:name="_Ref12533493"/>
      <w:r>
        <w:t xml:space="preserve">Table </w:t>
      </w:r>
      <w:fldSimple w:instr=" SEQ Table \* ARABIC ">
        <w:r w:rsidR="009546C9">
          <w:rPr>
            <w:noProof/>
          </w:rPr>
          <w:t>8</w:t>
        </w:r>
      </w:fldSimple>
      <w:bookmarkEnd w:id="97"/>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98" w:name="_Ref12533514"/>
      <w:r>
        <w:t xml:space="preserve">Figure </w:t>
      </w:r>
      <w:fldSimple w:instr=" SEQ Figure \* ARABIC ">
        <w:r w:rsidR="000F4793">
          <w:rPr>
            <w:noProof/>
          </w:rPr>
          <w:t>10</w:t>
        </w:r>
      </w:fldSimple>
      <w:bookmarkEnd w:id="98"/>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99" w:name="_Ref12536225"/>
      <w:r>
        <w:t xml:space="preserve">Figure </w:t>
      </w:r>
      <w:fldSimple w:instr=" SEQ Figure \* ARABIC ">
        <w:r w:rsidR="000F4793">
          <w:rPr>
            <w:noProof/>
          </w:rPr>
          <w:t>11</w:t>
        </w:r>
      </w:fldSimple>
      <w:bookmarkEnd w:id="99"/>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0" w:name="_Toc35948849"/>
      <w:r>
        <w:lastRenderedPageBreak/>
        <w:t>Resource</w:t>
      </w:r>
      <w:r w:rsidR="00BD7FA8">
        <w:t xml:space="preserve"> </w:t>
      </w:r>
      <w:r w:rsidR="00520123">
        <w:t>Ontology</w:t>
      </w:r>
      <w:bookmarkEnd w:id="100"/>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3EC8438B" w:rsidR="005F0F5A" w:rsidRDefault="005F0F5A" w:rsidP="005F0F5A">
      <w:pPr>
        <w:pStyle w:val="Caption"/>
        <w:keepNext/>
        <w:spacing w:after="120"/>
      </w:pPr>
      <w:bookmarkStart w:id="101" w:name="_Ref13049166"/>
      <w:r>
        <w:t xml:space="preserve">Table </w:t>
      </w:r>
      <w:fldSimple w:instr=" SEQ Table \* ARABIC ">
        <w:r w:rsidR="009546C9">
          <w:rPr>
            <w:noProof/>
          </w:rPr>
          <w:t>9</w:t>
        </w:r>
      </w:fldSimple>
      <w:bookmarkEnd w:id="101"/>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2" w:name="_Ref13048704"/>
      <w:r>
        <w:t xml:space="preserve">Figure </w:t>
      </w:r>
      <w:fldSimple w:instr=" SEQ Figure \* ARABIC ">
        <w:r w:rsidR="000F4793">
          <w:rPr>
            <w:noProof/>
          </w:rPr>
          <w:t>12</w:t>
        </w:r>
      </w:fldSimple>
      <w:bookmarkEnd w:id="102"/>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3" w:name="_Toc35948850"/>
      <w:r>
        <w:t>Part</w:t>
      </w:r>
      <w:r w:rsidR="00034B8F">
        <w:t>hood</w:t>
      </w:r>
      <w:r w:rsidR="00896202" w:rsidRPr="00BB05EE">
        <w:t xml:space="preserve"> Ontology</w:t>
      </w:r>
      <w:bookmarkEnd w:id="103"/>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xml:space="preserve">, some semantics are </w:t>
      </w:r>
      <w:r>
        <w:lastRenderedPageBreak/>
        <w:t>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2CD4F5E4" w:rsidR="008A7BC9" w:rsidRDefault="008A7BC9" w:rsidP="008A7BC9">
      <w:pPr>
        <w:pStyle w:val="Caption"/>
        <w:keepNext/>
        <w:spacing w:after="120"/>
      </w:pPr>
      <w:bookmarkStart w:id="104" w:name="_Ref13049603"/>
      <w:r>
        <w:t xml:space="preserve">Table </w:t>
      </w:r>
      <w:fldSimple w:instr=" SEQ Table \* ARABIC ">
        <w:r w:rsidR="009546C9">
          <w:rPr>
            <w:noProof/>
          </w:rPr>
          <w:t>10</w:t>
        </w:r>
      </w:fldSimple>
      <w:bookmarkEnd w:id="104"/>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5" w:name="_Ref13053357"/>
      <w:r>
        <w:t xml:space="preserve">Figure </w:t>
      </w:r>
      <w:fldSimple w:instr=" SEQ Figure \* ARABIC ">
        <w:r w:rsidR="000F4793">
          <w:rPr>
            <w:noProof/>
          </w:rPr>
          <w:t>13</w:t>
        </w:r>
      </w:fldSimple>
      <w:bookmarkEnd w:id="105"/>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6" w:name="_Toc35948851"/>
      <w:r w:rsidRPr="00216E9F">
        <w:t>Units of Measure</w:t>
      </w:r>
      <w:r w:rsidR="00253AFA">
        <w:t xml:space="preserve"> Ontology</w:t>
      </w:r>
      <w:bookmarkEnd w:id="106"/>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t>
      </w:r>
      <w:r>
        <w:lastRenderedPageBreak/>
        <w:t xml:space="preserve">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747EBDCC" w:rsidR="0017750F" w:rsidRDefault="0017750F" w:rsidP="0017750F">
      <w:pPr>
        <w:pStyle w:val="Caption"/>
        <w:keepNext/>
        <w:spacing w:after="120"/>
      </w:pPr>
      <w:bookmarkStart w:id="107" w:name="_Ref13130816"/>
      <w:r>
        <w:t xml:space="preserve">Table </w:t>
      </w:r>
      <w:fldSimple w:instr=" SEQ Table \* ARABIC ">
        <w:r w:rsidR="009546C9">
          <w:rPr>
            <w:noProof/>
          </w:rPr>
          <w:t>11</w:t>
        </w:r>
      </w:fldSimple>
      <w:bookmarkEnd w:id="107"/>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6422C617" w:rsidR="0022275B" w:rsidRDefault="0022275B" w:rsidP="0022275B">
      <w:pPr>
        <w:pStyle w:val="Caption"/>
        <w:keepNext/>
      </w:pPr>
      <w:bookmarkStart w:id="108" w:name="_Ref39489200"/>
      <w:bookmarkStart w:id="109" w:name="_Ref39489197"/>
      <w:r>
        <w:t xml:space="preserve">Table </w:t>
      </w:r>
      <w:fldSimple w:instr=" SEQ Table \* ARABIC ">
        <w:r w:rsidR="009546C9">
          <w:rPr>
            <w:noProof/>
          </w:rPr>
          <w:t>12</w:t>
        </w:r>
      </w:fldSimple>
      <w:bookmarkEnd w:id="108"/>
      <w:r>
        <w:t>: Specialization of the key classes in the Units of Measure ontology</w:t>
      </w:r>
      <w:bookmarkEnd w:id="109"/>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lastRenderedPageBreak/>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10" w:name="_Ref13130894"/>
      <w:r>
        <w:t xml:space="preserve">Figure </w:t>
      </w:r>
      <w:fldSimple w:instr=" SEQ Figure \* ARABIC ">
        <w:r w:rsidR="000F4793">
          <w:rPr>
            <w:noProof/>
          </w:rPr>
          <w:t>14</w:t>
        </w:r>
      </w:fldSimple>
      <w:bookmarkEnd w:id="110"/>
      <w:r>
        <w:t>: Example use of the Units of Measure Ontology.</w:t>
      </w:r>
    </w:p>
    <w:p w14:paraId="720C5C5C" w14:textId="2055A102" w:rsidR="0017750F" w:rsidRDefault="005564EF" w:rsidP="005564EF">
      <w:pPr>
        <w:pStyle w:val="Heading4"/>
      </w:pPr>
      <w:r>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w:t>
      </w:r>
      <w:r w:rsidR="00646539">
        <w:lastRenderedPageBreak/>
        <w:t>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1"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1"/>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2" w:name="_Toc35948852"/>
      <w:r>
        <w:t>Observations</w:t>
      </w:r>
      <w:r w:rsidR="00E72AD2" w:rsidRPr="00E72AD2">
        <w:t xml:space="preserve"> </w:t>
      </w:r>
      <w:r w:rsidR="004F1D87" w:rsidRPr="00E72AD2">
        <w:t>Ontology</w:t>
      </w:r>
      <w:bookmarkEnd w:id="112"/>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34BA24F0" w:rsidR="008A4F0D" w:rsidRDefault="008A4F0D" w:rsidP="008A4F0D">
      <w:pPr>
        <w:pStyle w:val="Caption"/>
        <w:keepNext/>
        <w:spacing w:after="120"/>
      </w:pPr>
      <w:bookmarkStart w:id="113" w:name="_Ref13136457"/>
      <w:r>
        <w:lastRenderedPageBreak/>
        <w:t xml:space="preserve">Table </w:t>
      </w:r>
      <w:fldSimple w:instr=" SEQ Table \* ARABIC ">
        <w:r w:rsidR="009546C9">
          <w:rPr>
            <w:noProof/>
          </w:rPr>
          <w:t>13</w:t>
        </w:r>
      </w:fldSimple>
      <w:bookmarkEnd w:id="113"/>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4"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4"/>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5" w:name="_Toc35948853"/>
      <w:r>
        <w:t>Contact Ontology</w:t>
      </w:r>
      <w:bookmarkEnd w:id="115"/>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r>
        <w:t>Future Work</w:t>
      </w:r>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6" w:name="_Toc35948854"/>
      <w:r w:rsidRPr="00EC4B04">
        <w:t>Person</w:t>
      </w:r>
      <w:r w:rsidRPr="00956273">
        <w:t xml:space="preserve"> Ontology</w:t>
      </w:r>
      <w:bookmarkEnd w:id="116"/>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19F7C5D4" w:rsidR="00047DB0" w:rsidRDefault="00047DB0" w:rsidP="00047DB0">
      <w:pPr>
        <w:pStyle w:val="Caption"/>
        <w:keepNext/>
      </w:pPr>
      <w:bookmarkStart w:id="117" w:name="_Ref39577836"/>
      <w:r>
        <w:t xml:space="preserve">Table </w:t>
      </w:r>
      <w:fldSimple w:instr=" SEQ Table \* ARABIC ">
        <w:r w:rsidR="009546C9">
          <w:rPr>
            <w:noProof/>
          </w:rPr>
          <w:t>14</w:t>
        </w:r>
      </w:fldSimple>
      <w:bookmarkEnd w:id="117"/>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r>
        <w:t>Future work</w:t>
      </w:r>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8" w:name="_Toc35948855"/>
      <w:r>
        <w:t>Household Ontology</w:t>
      </w:r>
      <w:bookmarkEnd w:id="118"/>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19" w:name="_Ref39750201"/>
      <w:r>
        <w:t xml:space="preserve">Figure </w:t>
      </w:r>
      <w:fldSimple w:instr=" SEQ Figure \* ARABIC ">
        <w:r>
          <w:rPr>
            <w:noProof/>
          </w:rPr>
          <w:t>17</w:t>
        </w:r>
      </w:fldSimple>
      <w:bookmarkEnd w:id="119"/>
      <w:r>
        <w:t>: Relationship between key concepts in the Household Ontology</w:t>
      </w:r>
    </w:p>
    <w:p w14:paraId="482C05AA" w14:textId="6177CBAB" w:rsidR="000F4793" w:rsidRDefault="000F4793" w:rsidP="000F4793">
      <w:pPr>
        <w:pStyle w:val="Caption"/>
        <w:keepNext/>
      </w:pPr>
      <w:bookmarkStart w:id="120" w:name="_Ref39750182"/>
      <w:bookmarkStart w:id="121" w:name="_Ref39750131"/>
      <w:r>
        <w:t xml:space="preserve">Table </w:t>
      </w:r>
      <w:fldSimple w:instr=" SEQ Table \* ARABIC ">
        <w:r w:rsidR="009546C9">
          <w:rPr>
            <w:noProof/>
          </w:rPr>
          <w:t>15</w:t>
        </w:r>
      </w:fldSimple>
      <w:bookmarkEnd w:id="120"/>
      <w:r>
        <w:t>: Key classes in the Household Ontology</w:t>
      </w:r>
      <w:bookmarkEnd w:id="121"/>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7BFEDD82" w:rsidR="003C093A" w:rsidRDefault="003C093A" w:rsidP="003C093A">
      <w:pPr>
        <w:pStyle w:val="Caption"/>
        <w:keepNext/>
      </w:pPr>
      <w:bookmarkStart w:id="122" w:name="_Ref39750278"/>
      <w:r>
        <w:t xml:space="preserve">Table </w:t>
      </w:r>
      <w:fldSimple w:instr=" SEQ Table \* ARABIC ">
        <w:r w:rsidR="009546C9">
          <w:rPr>
            <w:noProof/>
          </w:rPr>
          <w:t>16</w:t>
        </w:r>
      </w:fldSimple>
      <w:bookmarkEnd w:id="122"/>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r>
        <w:t>Future Work</w:t>
      </w:r>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3" w:name="_Toc35948856"/>
      <w:r>
        <w:t>Organization Ontology</w:t>
      </w:r>
      <w:bookmarkEnd w:id="123"/>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6123FA7A" w:rsidR="00384533" w:rsidRDefault="00384533" w:rsidP="00384533">
      <w:pPr>
        <w:pStyle w:val="Caption"/>
        <w:keepNext/>
      </w:pPr>
      <w:bookmarkStart w:id="124" w:name="_Ref39835538"/>
      <w:r>
        <w:t xml:space="preserve">Table </w:t>
      </w:r>
      <w:fldSimple w:instr=" SEQ Table \* ARABIC ">
        <w:r w:rsidR="009546C9">
          <w:rPr>
            <w:noProof/>
          </w:rPr>
          <w:t>17</w:t>
        </w:r>
      </w:fldSimple>
      <w:bookmarkEnd w:id="124"/>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r>
        <w:t>Future Work</w:t>
      </w:r>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25" w:name="_Toc35948857"/>
      <w:r>
        <w:t>Building Ontology</w:t>
      </w:r>
      <w:bookmarkEnd w:id="125"/>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6BC88206" w:rsidR="009546C9" w:rsidRDefault="009546C9" w:rsidP="009546C9">
      <w:pPr>
        <w:pStyle w:val="Caption"/>
        <w:keepNext/>
      </w:pPr>
      <w:bookmarkStart w:id="126" w:name="_Ref40268849"/>
      <w:r>
        <w:t xml:space="preserve">Table </w:t>
      </w:r>
      <w:fldSimple w:instr=" SEQ Table \* ARABIC ">
        <w:r>
          <w:rPr>
            <w:noProof/>
          </w:rPr>
          <w:t>18</w:t>
        </w:r>
      </w:fldSimple>
      <w:bookmarkEnd w:id="126"/>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4E703DE9" w:rsidR="009546C9" w:rsidRDefault="009546C9" w:rsidP="009546C9">
      <w:pPr>
        <w:pStyle w:val="Caption"/>
        <w:keepNext/>
      </w:pPr>
      <w:bookmarkStart w:id="127" w:name="_Ref40268851"/>
      <w:r>
        <w:t xml:space="preserve">Table </w:t>
      </w:r>
      <w:fldSimple w:instr=" SEQ Table \* ARABIC ">
        <w:r>
          <w:rPr>
            <w:noProof/>
          </w:rPr>
          <w:t>19</w:t>
        </w:r>
      </w:fldSimple>
      <w:bookmarkEnd w:id="127"/>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r>
        <w:t>Future work</w:t>
      </w:r>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28" w:name="_Toc35948858"/>
      <w:r>
        <w:t xml:space="preserve">Vehicle </w:t>
      </w:r>
      <w:commentRangeStart w:id="129"/>
      <w:r>
        <w:t>Ontology</w:t>
      </w:r>
      <w:bookmarkEnd w:id="128"/>
      <w:commentRangeEnd w:id="129"/>
      <w:r w:rsidR="00B6575D">
        <w:rPr>
          <w:rStyle w:val="CommentReference"/>
          <w:rFonts w:asciiTheme="minorHAnsi" w:eastAsiaTheme="minorEastAsia" w:hAnsiTheme="minorHAnsi"/>
          <w:b w:val="0"/>
          <w:bCs w:val="0"/>
          <w:i w:val="0"/>
          <w:iCs w:val="0"/>
        </w:rPr>
        <w:commentReference w:id="129"/>
      </w:r>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7E7C8170" w14:textId="77777777" w:rsidR="009B6F9D" w:rsidRDefault="009B4339" w:rsidP="009E4A69">
      <w:pPr>
        <w:pStyle w:val="ListParagraph"/>
      </w:pPr>
      <w:r>
        <w:t>Vehicle</w:t>
      </w:r>
      <w:r w:rsidR="006B3727">
        <w:t xml:space="preserve">: </w:t>
      </w:r>
      <w:r w:rsidR="00EC1136">
        <w:t>A</w:t>
      </w:r>
      <w:r w:rsidR="006B3727">
        <w:t xml:space="preserve"> Vehicle </w:t>
      </w:r>
      <w:r w:rsidR="00EC1136">
        <w:t xml:space="preserve">provides a means of transportation within </w:t>
      </w:r>
      <w:r w:rsidR="003229EF">
        <w:t>the urban system.</w:t>
      </w:r>
      <w:r w:rsidR="00F96CC5">
        <w:br/>
      </w:r>
      <w:r w:rsidR="002A2C7E">
        <w:t>A Vehicle has a Vintage.</w:t>
      </w:r>
      <w:r w:rsidR="002A2C7E">
        <w:br/>
        <w:t>A Vehicle has a Manufacturer (make).</w:t>
      </w:r>
    </w:p>
    <w:p w14:paraId="087BC666" w14:textId="42C69146" w:rsidR="008B370B" w:rsidRDefault="009B6F9D" w:rsidP="009E4A69">
      <w:pPr>
        <w:pStyle w:val="ListParagraph"/>
      </w:pPr>
      <w:r>
        <w:t>Different types (subclasses) of Vehicle may be defined, as required by a given application</w:t>
      </w:r>
      <w:r w:rsidR="000C09A0">
        <w:t>: Motorcycle</w:t>
      </w:r>
      <w:r w:rsidR="003229EF">
        <w:t>, Sedan</w:t>
      </w:r>
      <w:r w:rsidR="00744640">
        <w:t xml:space="preserve">, Truck, Bus, Commercial </w:t>
      </w:r>
      <w:r w:rsidR="000C09A0">
        <w:t xml:space="preserve">Cargo </w:t>
      </w:r>
      <w:r w:rsidR="00744640">
        <w:t>Vehicle,</w:t>
      </w:r>
      <w:r>
        <w:t xml:space="preserve"> and so on. Most often, these types may be distinguished based on inherent physical criteria. However, in some cases</w:t>
      </w:r>
      <w:r w:rsidR="002E20AE">
        <w:t>, other properties such as ownership (e.g. vehicles owned by some municipality may be characterized as public transit vehicles) may be involved in the definitions.</w:t>
      </w:r>
      <w:r w:rsidR="00D84173">
        <w:t xml:space="preserve"> </w:t>
      </w:r>
      <w:r w:rsidR="002E20AE">
        <w:t xml:space="preserve">The following initial set of subclasses was defined: Auto, Bus, ElectricVehicle, Motorcycle. These subclasses may be extended in varied and complementary ways, as required, for a particular application. </w:t>
      </w:r>
      <w:commentRangeStart w:id="130"/>
      <w:r w:rsidR="00D84173">
        <w:t xml:space="preserve">The VehicleType class allows for the specifications of various types of vehicles, which may or may not also be captured as subclasses of the Vehicle class. Should a vehicle type also be a subclass, then the subclass should be defined such that it is equivalent to the class of all individuals that have the vehicle type as a property </w:t>
      </w:r>
      <w:r w:rsidR="00D84173">
        <w:rPr>
          <w:i/>
        </w:rPr>
        <w:t>hasVehicleType value &lt;vehicle type&gt;.</w:t>
      </w:r>
      <w:commentRangeEnd w:id="130"/>
      <w:r w:rsidR="002E20AE">
        <w:rPr>
          <w:rStyle w:val="CommentReference"/>
        </w:rPr>
        <w:commentReference w:id="130"/>
      </w:r>
      <w:r w:rsidR="003229EF">
        <w:br/>
        <w:t xml:space="preserve">A Vehicle </w:t>
      </w:r>
      <w:r w:rsidR="003229EF" w:rsidRPr="008B370B">
        <w:rPr>
          <w:b/>
        </w:rPr>
        <w:t>has a capacity</w:t>
      </w:r>
      <w:r w:rsidR="003229EF">
        <w:t xml:space="preserve"> of passengers</w:t>
      </w:r>
      <w:r w:rsidR="003229EF">
        <w:br/>
        <w:t xml:space="preserve">A Vehicle </w:t>
      </w:r>
      <w:r w:rsidR="003229EF" w:rsidRPr="008B370B">
        <w:rPr>
          <w:b/>
        </w:rPr>
        <w:t>has a capacity</w:t>
      </w:r>
      <w:r w:rsidR="003229EF">
        <w:t xml:space="preserve"> of cargo</w:t>
      </w:r>
      <w:r w:rsidR="00B516BC">
        <w:br/>
      </w:r>
      <w:r w:rsidR="003229EF">
        <w:t xml:space="preserve">A Vehicle </w:t>
      </w:r>
      <w:r w:rsidR="003229EF" w:rsidRPr="008B370B">
        <w:rPr>
          <w:b/>
        </w:rPr>
        <w:t xml:space="preserve">has a </w:t>
      </w:r>
      <w:r w:rsidR="0096271D" w:rsidRPr="008B370B">
        <w:rPr>
          <w:b/>
        </w:rPr>
        <w:t>Speed</w:t>
      </w:r>
      <w:r w:rsidR="00810FF1" w:rsidRPr="008B370B">
        <w:rPr>
          <w:b/>
        </w:rPr>
        <w:t xml:space="preserve"> </w:t>
      </w:r>
      <w:r w:rsidR="00810FF1">
        <w:t>at some point in time</w:t>
      </w:r>
      <w:r w:rsidR="00810FF1">
        <w:br/>
        <w:t xml:space="preserve">A Vehicle </w:t>
      </w:r>
      <w:r w:rsidR="00810FF1" w:rsidRPr="008B370B">
        <w:rPr>
          <w:b/>
        </w:rPr>
        <w:t>has a location</w:t>
      </w:r>
      <w:r w:rsidR="008B370B">
        <w:t xml:space="preserve"> at some point in time.</w:t>
      </w:r>
    </w:p>
    <w:tbl>
      <w:tblPr>
        <w:tblStyle w:val="TableGrid"/>
        <w:tblpPr w:leftFromText="180" w:rightFromText="180" w:vertAnchor="text" w:horzAnchor="margin" w:tblpY="128"/>
        <w:tblW w:w="0" w:type="auto"/>
        <w:tblLook w:val="04A0" w:firstRow="1" w:lastRow="0" w:firstColumn="1" w:lastColumn="0" w:noHBand="0" w:noVBand="1"/>
      </w:tblPr>
      <w:tblGrid>
        <w:gridCol w:w="2424"/>
        <w:gridCol w:w="3178"/>
        <w:gridCol w:w="3748"/>
      </w:tblGrid>
      <w:tr w:rsidR="000C09A0" w14:paraId="1F0FC68B" w14:textId="77777777" w:rsidTr="00756EE0">
        <w:trPr>
          <w:cantSplit/>
        </w:trPr>
        <w:tc>
          <w:tcPr>
            <w:tcW w:w="2424" w:type="dxa"/>
            <w:shd w:val="clear" w:color="auto" w:fill="00FFFF"/>
          </w:tcPr>
          <w:p w14:paraId="0F76ECDB" w14:textId="77777777" w:rsidR="000C09A0" w:rsidRDefault="000C09A0" w:rsidP="002515AE">
            <w:r>
              <w:t>Object</w:t>
            </w:r>
          </w:p>
        </w:tc>
        <w:tc>
          <w:tcPr>
            <w:tcW w:w="3178" w:type="dxa"/>
            <w:shd w:val="clear" w:color="auto" w:fill="00FFFF"/>
          </w:tcPr>
          <w:p w14:paraId="60695111" w14:textId="77777777" w:rsidR="000C09A0" w:rsidRDefault="000C09A0" w:rsidP="002515AE">
            <w:r>
              <w:t>Property</w:t>
            </w:r>
          </w:p>
        </w:tc>
        <w:tc>
          <w:tcPr>
            <w:tcW w:w="3748" w:type="dxa"/>
            <w:shd w:val="clear" w:color="auto" w:fill="00FFFF"/>
          </w:tcPr>
          <w:p w14:paraId="4357EC44" w14:textId="77777777" w:rsidR="000C09A0" w:rsidRDefault="000C09A0" w:rsidP="002515AE">
            <w:r>
              <w:t>Value</w:t>
            </w:r>
          </w:p>
        </w:tc>
      </w:tr>
      <w:tr w:rsidR="00DD695A" w14:paraId="73F7532D" w14:textId="77777777" w:rsidTr="00756EE0">
        <w:trPr>
          <w:cantSplit/>
        </w:trPr>
        <w:tc>
          <w:tcPr>
            <w:tcW w:w="2424" w:type="dxa"/>
            <w:vMerge w:val="restart"/>
          </w:tcPr>
          <w:p w14:paraId="3B40942B" w14:textId="77777777" w:rsidR="00DD695A" w:rsidRDefault="00DD695A" w:rsidP="002515AE">
            <w:r>
              <w:t>Vehicle</w:t>
            </w:r>
            <w:r w:rsidR="00E1480C">
              <w:t>PD</w:t>
            </w:r>
          </w:p>
        </w:tc>
        <w:tc>
          <w:tcPr>
            <w:tcW w:w="3178" w:type="dxa"/>
          </w:tcPr>
          <w:p w14:paraId="37810F03" w14:textId="77777777" w:rsidR="00DD695A" w:rsidRDefault="00DD695A" w:rsidP="002515AE">
            <w:r>
              <w:t>equivalentClass</w:t>
            </w:r>
          </w:p>
        </w:tc>
        <w:tc>
          <w:tcPr>
            <w:tcW w:w="3748" w:type="dxa"/>
          </w:tcPr>
          <w:p w14:paraId="6D29B450" w14:textId="77777777" w:rsidR="00DD695A" w:rsidRDefault="005148B3" w:rsidP="00A219F3">
            <w:r>
              <w:t>change:</w:t>
            </w:r>
            <w:r w:rsidR="00DD695A">
              <w:t>h</w:t>
            </w:r>
            <w:r w:rsidR="00E1480C">
              <w:t xml:space="preserve">asManifestation some Vehicle </w:t>
            </w:r>
            <w:r w:rsidR="00DD695A">
              <w:t xml:space="preserve">and </w:t>
            </w:r>
            <w:r>
              <w:t xml:space="preserve"> </w:t>
            </w:r>
            <w:r>
              <w:lastRenderedPageBreak/>
              <w:t>change:</w:t>
            </w:r>
            <w:r w:rsidR="00DD695A">
              <w:t>hasManifestation only Vehicle</w:t>
            </w:r>
          </w:p>
        </w:tc>
      </w:tr>
      <w:tr w:rsidR="00DD695A" w14:paraId="136483E2" w14:textId="77777777" w:rsidTr="00756EE0">
        <w:trPr>
          <w:cantSplit/>
        </w:trPr>
        <w:tc>
          <w:tcPr>
            <w:tcW w:w="2424" w:type="dxa"/>
            <w:vMerge/>
          </w:tcPr>
          <w:p w14:paraId="723ED7C3" w14:textId="77777777" w:rsidR="00DD695A" w:rsidRDefault="00DD695A" w:rsidP="002515AE"/>
        </w:tc>
        <w:tc>
          <w:tcPr>
            <w:tcW w:w="3178" w:type="dxa"/>
          </w:tcPr>
          <w:p w14:paraId="6FE83BC3" w14:textId="77777777" w:rsidR="00DD695A" w:rsidRDefault="00DD695A" w:rsidP="002515AE">
            <w:r>
              <w:t>subclassOf</w:t>
            </w:r>
          </w:p>
        </w:tc>
        <w:tc>
          <w:tcPr>
            <w:tcW w:w="3748" w:type="dxa"/>
          </w:tcPr>
          <w:p w14:paraId="3B49A5A5" w14:textId="77777777" w:rsidR="00DD695A" w:rsidRDefault="005148B3" w:rsidP="002515AE">
            <w:r>
              <w:t>change:</w:t>
            </w:r>
            <w:r w:rsidR="00DD695A">
              <w:t>TimeVaryingConcept</w:t>
            </w:r>
          </w:p>
        </w:tc>
      </w:tr>
      <w:tr w:rsidR="00DD695A" w14:paraId="5447158D" w14:textId="77777777" w:rsidTr="00756EE0">
        <w:trPr>
          <w:cantSplit/>
        </w:trPr>
        <w:tc>
          <w:tcPr>
            <w:tcW w:w="2424" w:type="dxa"/>
            <w:vMerge/>
          </w:tcPr>
          <w:p w14:paraId="12243FE2" w14:textId="77777777" w:rsidR="00DD695A" w:rsidRDefault="00DD695A" w:rsidP="00A219F3"/>
        </w:tc>
        <w:tc>
          <w:tcPr>
            <w:tcW w:w="3178" w:type="dxa"/>
          </w:tcPr>
          <w:p w14:paraId="13B37F38" w14:textId="77777777" w:rsidR="00DD695A" w:rsidRDefault="005148B3" w:rsidP="00A219F3">
            <w:r>
              <w:t>change:</w:t>
            </w:r>
            <w:r w:rsidR="006D5597">
              <w:t>existsAt</w:t>
            </w:r>
          </w:p>
        </w:tc>
        <w:tc>
          <w:tcPr>
            <w:tcW w:w="3748" w:type="dxa"/>
          </w:tcPr>
          <w:p w14:paraId="68245112" w14:textId="77777777" w:rsidR="00DD695A" w:rsidRDefault="00DD695A" w:rsidP="00A219F3">
            <w:r>
              <w:t xml:space="preserve">exactly 1 </w:t>
            </w:r>
            <w:r w:rsidR="005148B3">
              <w:t>time:</w:t>
            </w:r>
            <w:r>
              <w:t>Interval</w:t>
            </w:r>
          </w:p>
        </w:tc>
      </w:tr>
      <w:tr w:rsidR="006A1C57" w14:paraId="30BC4D2D" w14:textId="77777777" w:rsidTr="00756EE0">
        <w:trPr>
          <w:cantSplit/>
        </w:trPr>
        <w:tc>
          <w:tcPr>
            <w:tcW w:w="2424" w:type="dxa"/>
            <w:vMerge/>
          </w:tcPr>
          <w:p w14:paraId="18D6AC78" w14:textId="77777777" w:rsidR="006A1C57" w:rsidRDefault="006A1C57" w:rsidP="00A219F3"/>
        </w:tc>
        <w:tc>
          <w:tcPr>
            <w:tcW w:w="3178" w:type="dxa"/>
          </w:tcPr>
          <w:p w14:paraId="7EA34032" w14:textId="292EE3C9" w:rsidR="006A1C57" w:rsidRDefault="006A1C57" w:rsidP="00A219F3">
            <w:r>
              <w:t>hasVehicleType</w:t>
            </w:r>
          </w:p>
        </w:tc>
        <w:tc>
          <w:tcPr>
            <w:tcW w:w="3748" w:type="dxa"/>
          </w:tcPr>
          <w:p w14:paraId="57E2BEBD" w14:textId="607FB950" w:rsidR="006A1C57" w:rsidRDefault="006A1C57" w:rsidP="00A219F3">
            <w:r>
              <w:t>only VehicleType</w:t>
            </w:r>
          </w:p>
        </w:tc>
      </w:tr>
      <w:tr w:rsidR="00DD695A" w14:paraId="0B44D649" w14:textId="77777777" w:rsidTr="00756EE0">
        <w:trPr>
          <w:cantSplit/>
        </w:trPr>
        <w:tc>
          <w:tcPr>
            <w:tcW w:w="2424" w:type="dxa"/>
            <w:vMerge/>
          </w:tcPr>
          <w:p w14:paraId="795454A0" w14:textId="77777777" w:rsidR="00DD695A" w:rsidRDefault="00DD695A" w:rsidP="00A219F3"/>
        </w:tc>
        <w:tc>
          <w:tcPr>
            <w:tcW w:w="3178" w:type="dxa"/>
          </w:tcPr>
          <w:p w14:paraId="333F6CCC" w14:textId="77777777" w:rsidR="00DD695A" w:rsidRDefault="00DD695A" w:rsidP="00A219F3">
            <w:r>
              <w:t>schema:productionDate</w:t>
            </w:r>
          </w:p>
        </w:tc>
        <w:tc>
          <w:tcPr>
            <w:tcW w:w="3748" w:type="dxa"/>
          </w:tcPr>
          <w:p w14:paraId="233D8C87" w14:textId="77777777" w:rsidR="00DD695A" w:rsidRDefault="00DD695A" w:rsidP="00A219F3">
            <w:r>
              <w:t xml:space="preserve">only </w:t>
            </w:r>
            <w:r w:rsidR="005148B3">
              <w:t>time:</w:t>
            </w:r>
            <w:r>
              <w:t>Date</w:t>
            </w:r>
            <w:r w:rsidR="005148B3">
              <w:t>TimeDescription</w:t>
            </w:r>
          </w:p>
        </w:tc>
      </w:tr>
      <w:tr w:rsidR="00DD695A" w14:paraId="1CC2FCF5" w14:textId="77777777" w:rsidTr="00756EE0">
        <w:trPr>
          <w:cantSplit/>
        </w:trPr>
        <w:tc>
          <w:tcPr>
            <w:tcW w:w="2424" w:type="dxa"/>
            <w:vMerge/>
          </w:tcPr>
          <w:p w14:paraId="6ADD6DAF" w14:textId="77777777" w:rsidR="00DD695A" w:rsidRDefault="00DD695A" w:rsidP="00A219F3"/>
        </w:tc>
        <w:tc>
          <w:tcPr>
            <w:tcW w:w="3178" w:type="dxa"/>
          </w:tcPr>
          <w:p w14:paraId="4BC5B122" w14:textId="77777777" w:rsidR="00DD695A" w:rsidRDefault="00E057A2" w:rsidP="00A219F3">
            <w:r>
              <w:t>schema:b</w:t>
            </w:r>
            <w:r w:rsidR="00DD695A">
              <w:t>rand</w:t>
            </w:r>
          </w:p>
        </w:tc>
        <w:tc>
          <w:tcPr>
            <w:tcW w:w="3748" w:type="dxa"/>
          </w:tcPr>
          <w:p w14:paraId="7A29482E" w14:textId="77777777" w:rsidR="00DD695A" w:rsidRDefault="00DD695A" w:rsidP="00A219F3">
            <w:r>
              <w:t xml:space="preserve">only </w:t>
            </w:r>
            <w:r w:rsidR="00E057A2">
              <w:t>schema:Brand</w:t>
            </w:r>
          </w:p>
        </w:tc>
      </w:tr>
      <w:tr w:rsidR="00DD695A" w14:paraId="1ACF2E4A" w14:textId="77777777" w:rsidTr="00756EE0">
        <w:trPr>
          <w:cantSplit/>
        </w:trPr>
        <w:tc>
          <w:tcPr>
            <w:tcW w:w="2424" w:type="dxa"/>
            <w:vMerge/>
          </w:tcPr>
          <w:p w14:paraId="7F6EFA5F" w14:textId="77777777" w:rsidR="00DD695A" w:rsidRDefault="00DD695A" w:rsidP="00A219F3"/>
        </w:tc>
        <w:tc>
          <w:tcPr>
            <w:tcW w:w="3178" w:type="dxa"/>
          </w:tcPr>
          <w:p w14:paraId="5F8817A1" w14:textId="77777777" w:rsidR="00DD695A" w:rsidRDefault="00DD695A" w:rsidP="00A219F3">
            <w:r>
              <w:t>schema:vehicleSeatingCapacity</w:t>
            </w:r>
          </w:p>
        </w:tc>
        <w:tc>
          <w:tcPr>
            <w:tcW w:w="3748" w:type="dxa"/>
          </w:tcPr>
          <w:p w14:paraId="02FF64EB" w14:textId="77777777" w:rsidR="00DD695A" w:rsidRDefault="00E057A2" w:rsidP="00A219F3">
            <w:r>
              <w:t xml:space="preserve">exactly 1 </w:t>
            </w:r>
            <w:r w:rsidR="00DD695A">
              <w:t>xsd:int</w:t>
            </w:r>
          </w:p>
        </w:tc>
      </w:tr>
      <w:tr w:rsidR="00DD695A" w14:paraId="0B06FCBF" w14:textId="77777777" w:rsidTr="00756EE0">
        <w:trPr>
          <w:cantSplit/>
        </w:trPr>
        <w:tc>
          <w:tcPr>
            <w:tcW w:w="2424" w:type="dxa"/>
            <w:vMerge/>
          </w:tcPr>
          <w:p w14:paraId="192F9917" w14:textId="77777777" w:rsidR="00DD695A" w:rsidRDefault="00DD695A" w:rsidP="00A219F3"/>
        </w:tc>
        <w:tc>
          <w:tcPr>
            <w:tcW w:w="3178" w:type="dxa"/>
          </w:tcPr>
          <w:p w14:paraId="5210C76B" w14:textId="77777777" w:rsidR="00DD695A" w:rsidRDefault="00DD695A" w:rsidP="00A219F3">
            <w:pPr>
              <w:tabs>
                <w:tab w:val="left" w:pos="1515"/>
              </w:tabs>
            </w:pPr>
            <w:r>
              <w:t>schema:cargoVolume</w:t>
            </w:r>
          </w:p>
        </w:tc>
        <w:tc>
          <w:tcPr>
            <w:tcW w:w="3748" w:type="dxa"/>
          </w:tcPr>
          <w:p w14:paraId="68BF3952" w14:textId="2644371A" w:rsidR="00DD695A" w:rsidRDefault="00DD695A" w:rsidP="00E057A2">
            <w:r>
              <w:t xml:space="preserve">only </w:t>
            </w:r>
            <w:r w:rsidR="00265148">
              <w:t>om:</w:t>
            </w:r>
            <w:r w:rsidR="00CA48B3">
              <w:t>volume</w:t>
            </w:r>
          </w:p>
        </w:tc>
      </w:tr>
      <w:tr w:rsidR="00DD695A" w14:paraId="59897125" w14:textId="77777777" w:rsidTr="00756EE0">
        <w:trPr>
          <w:cantSplit/>
        </w:trPr>
        <w:tc>
          <w:tcPr>
            <w:tcW w:w="2424" w:type="dxa"/>
            <w:vMerge/>
          </w:tcPr>
          <w:p w14:paraId="261AEBD4" w14:textId="77777777" w:rsidR="00DD695A" w:rsidRDefault="00DD695A" w:rsidP="00A219F3"/>
        </w:tc>
        <w:tc>
          <w:tcPr>
            <w:tcW w:w="3178" w:type="dxa"/>
          </w:tcPr>
          <w:p w14:paraId="71D5DF95" w14:textId="77777777" w:rsidR="00DD695A" w:rsidRDefault="00DD695A" w:rsidP="00A219F3">
            <w:r>
              <w:t>hasCargoCapacityLoad</w:t>
            </w:r>
          </w:p>
        </w:tc>
        <w:tc>
          <w:tcPr>
            <w:tcW w:w="3748" w:type="dxa"/>
          </w:tcPr>
          <w:p w14:paraId="34EF407B" w14:textId="77777777" w:rsidR="00DD695A" w:rsidRDefault="00DD695A" w:rsidP="00E057A2">
            <w:r>
              <w:t xml:space="preserve">only </w:t>
            </w:r>
            <w:r w:rsidR="00265148">
              <w:t>om:Q</w:t>
            </w:r>
            <w:r w:rsidR="00E057A2">
              <w:t>uantity</w:t>
            </w:r>
          </w:p>
        </w:tc>
      </w:tr>
      <w:tr w:rsidR="00DD695A" w14:paraId="5F4432F8" w14:textId="77777777" w:rsidTr="00756EE0">
        <w:trPr>
          <w:cantSplit/>
        </w:trPr>
        <w:tc>
          <w:tcPr>
            <w:tcW w:w="2424" w:type="dxa"/>
            <w:vMerge/>
          </w:tcPr>
          <w:p w14:paraId="08C676B4" w14:textId="77777777" w:rsidR="00DD695A" w:rsidRDefault="00DD695A" w:rsidP="00A219F3"/>
        </w:tc>
        <w:tc>
          <w:tcPr>
            <w:tcW w:w="3178" w:type="dxa"/>
          </w:tcPr>
          <w:p w14:paraId="40C49E33" w14:textId="77777777" w:rsidR="00DD695A" w:rsidRDefault="00DD695A" w:rsidP="00A219F3">
            <w:r>
              <w:t>schema:driveWheelConfiguration</w:t>
            </w:r>
          </w:p>
        </w:tc>
        <w:tc>
          <w:tcPr>
            <w:tcW w:w="3748" w:type="dxa"/>
          </w:tcPr>
          <w:p w14:paraId="51F5D6F4" w14:textId="77777777" w:rsidR="00DD695A" w:rsidRDefault="00DD695A" w:rsidP="00A219F3">
            <w:r>
              <w:t>schema:DriveWheelConfigurationValue</w:t>
            </w:r>
          </w:p>
        </w:tc>
      </w:tr>
      <w:tr w:rsidR="00DD695A" w14:paraId="48189FC6" w14:textId="77777777" w:rsidTr="00756EE0">
        <w:trPr>
          <w:cantSplit/>
        </w:trPr>
        <w:tc>
          <w:tcPr>
            <w:tcW w:w="2424" w:type="dxa"/>
            <w:vMerge/>
          </w:tcPr>
          <w:p w14:paraId="56643640" w14:textId="77777777" w:rsidR="00DD695A" w:rsidRDefault="00DD695A" w:rsidP="00A219F3"/>
        </w:tc>
        <w:tc>
          <w:tcPr>
            <w:tcW w:w="3178" w:type="dxa"/>
          </w:tcPr>
          <w:p w14:paraId="5D820D24" w14:textId="77777777" w:rsidR="00DD695A" w:rsidRDefault="00DD695A" w:rsidP="00A219F3">
            <w:r>
              <w:t>schema:fuelConsumption</w:t>
            </w:r>
          </w:p>
        </w:tc>
        <w:tc>
          <w:tcPr>
            <w:tcW w:w="3748" w:type="dxa"/>
          </w:tcPr>
          <w:p w14:paraId="613EFA63" w14:textId="77777777" w:rsidR="00DD695A" w:rsidRDefault="00DD695A" w:rsidP="00A219F3">
            <w:r>
              <w:t>schema:QuantitativeValue</w:t>
            </w:r>
          </w:p>
        </w:tc>
      </w:tr>
      <w:tr w:rsidR="00DD695A" w14:paraId="24A38D59" w14:textId="77777777" w:rsidTr="00756EE0">
        <w:trPr>
          <w:cantSplit/>
        </w:trPr>
        <w:tc>
          <w:tcPr>
            <w:tcW w:w="2424" w:type="dxa"/>
            <w:vMerge/>
          </w:tcPr>
          <w:p w14:paraId="73B659C6" w14:textId="77777777" w:rsidR="00DD695A" w:rsidRDefault="00DD695A" w:rsidP="00A219F3"/>
        </w:tc>
        <w:tc>
          <w:tcPr>
            <w:tcW w:w="3178" w:type="dxa"/>
          </w:tcPr>
          <w:p w14:paraId="359F01E2" w14:textId="77777777" w:rsidR="00DD695A" w:rsidRDefault="00DD695A" w:rsidP="00A219F3">
            <w:r>
              <w:t>schema:fuelEfficiency</w:t>
            </w:r>
          </w:p>
        </w:tc>
        <w:tc>
          <w:tcPr>
            <w:tcW w:w="3748" w:type="dxa"/>
          </w:tcPr>
          <w:p w14:paraId="301805CE" w14:textId="77777777" w:rsidR="00DD695A" w:rsidRDefault="00DD695A" w:rsidP="00A219F3">
            <w:r>
              <w:t>schema:QuantitativeValue</w:t>
            </w:r>
          </w:p>
        </w:tc>
      </w:tr>
      <w:tr w:rsidR="00DD695A" w14:paraId="5F258904" w14:textId="77777777" w:rsidTr="00756EE0">
        <w:trPr>
          <w:cantSplit/>
        </w:trPr>
        <w:tc>
          <w:tcPr>
            <w:tcW w:w="2424" w:type="dxa"/>
            <w:vMerge/>
          </w:tcPr>
          <w:p w14:paraId="31725D2F" w14:textId="77777777" w:rsidR="00DD695A" w:rsidRDefault="00DD695A" w:rsidP="00A219F3"/>
        </w:tc>
        <w:tc>
          <w:tcPr>
            <w:tcW w:w="3178" w:type="dxa"/>
          </w:tcPr>
          <w:p w14:paraId="0B6DA35A" w14:textId="77777777" w:rsidR="00DD695A" w:rsidRDefault="00DD695A" w:rsidP="00A219F3">
            <w:r>
              <w:t>schema:fuelType</w:t>
            </w:r>
          </w:p>
        </w:tc>
        <w:tc>
          <w:tcPr>
            <w:tcW w:w="3748" w:type="dxa"/>
          </w:tcPr>
          <w:p w14:paraId="08206DEB" w14:textId="77777777" w:rsidR="00DD695A" w:rsidRDefault="00DD695A" w:rsidP="00A219F3">
            <w:r>
              <w:t>schema:QualitativeValue</w:t>
            </w:r>
          </w:p>
        </w:tc>
      </w:tr>
      <w:tr w:rsidR="00DD695A" w14:paraId="6EFB4E51" w14:textId="77777777" w:rsidTr="00756EE0">
        <w:trPr>
          <w:cantSplit/>
        </w:trPr>
        <w:tc>
          <w:tcPr>
            <w:tcW w:w="2424" w:type="dxa"/>
            <w:vMerge/>
          </w:tcPr>
          <w:p w14:paraId="3E064495" w14:textId="77777777" w:rsidR="00DD695A" w:rsidRDefault="00DD695A" w:rsidP="00A219F3"/>
        </w:tc>
        <w:tc>
          <w:tcPr>
            <w:tcW w:w="3178" w:type="dxa"/>
          </w:tcPr>
          <w:p w14:paraId="1181D1B6" w14:textId="77777777" w:rsidR="00DD695A" w:rsidRDefault="00DD695A" w:rsidP="00A219F3">
            <w:r>
              <w:t>schema:mileageFromOdometer</w:t>
            </w:r>
          </w:p>
        </w:tc>
        <w:tc>
          <w:tcPr>
            <w:tcW w:w="3748" w:type="dxa"/>
          </w:tcPr>
          <w:p w14:paraId="3C56F4D4" w14:textId="77777777" w:rsidR="00DD695A" w:rsidRDefault="00DD695A" w:rsidP="00A219F3">
            <w:r>
              <w:t>schema:QuantitativeValue</w:t>
            </w:r>
          </w:p>
        </w:tc>
      </w:tr>
      <w:tr w:rsidR="00DD695A" w14:paraId="08A321D7" w14:textId="77777777" w:rsidTr="00756EE0">
        <w:trPr>
          <w:cantSplit/>
        </w:trPr>
        <w:tc>
          <w:tcPr>
            <w:tcW w:w="2424" w:type="dxa"/>
            <w:vMerge/>
          </w:tcPr>
          <w:p w14:paraId="39F86972" w14:textId="77777777" w:rsidR="00DD695A" w:rsidRDefault="00DD695A" w:rsidP="00A219F3"/>
        </w:tc>
        <w:tc>
          <w:tcPr>
            <w:tcW w:w="3178" w:type="dxa"/>
          </w:tcPr>
          <w:p w14:paraId="09F2032C" w14:textId="77777777" w:rsidR="00DD695A" w:rsidRDefault="00DD695A" w:rsidP="00A219F3">
            <w:r>
              <w:t>schema:numberOfDoors</w:t>
            </w:r>
          </w:p>
        </w:tc>
        <w:tc>
          <w:tcPr>
            <w:tcW w:w="3748" w:type="dxa"/>
          </w:tcPr>
          <w:p w14:paraId="247070C6" w14:textId="77777777" w:rsidR="00DD695A" w:rsidRDefault="00DD695A" w:rsidP="00A219F3">
            <w:r>
              <w:t>only xsd:int</w:t>
            </w:r>
          </w:p>
        </w:tc>
      </w:tr>
      <w:tr w:rsidR="00DD695A" w14:paraId="08388F54" w14:textId="77777777" w:rsidTr="00756EE0">
        <w:trPr>
          <w:cantSplit/>
        </w:trPr>
        <w:tc>
          <w:tcPr>
            <w:tcW w:w="2424" w:type="dxa"/>
            <w:vMerge/>
          </w:tcPr>
          <w:p w14:paraId="7555FAA3" w14:textId="77777777" w:rsidR="00DD695A" w:rsidRDefault="00DD695A" w:rsidP="00A219F3"/>
        </w:tc>
        <w:tc>
          <w:tcPr>
            <w:tcW w:w="3178" w:type="dxa"/>
          </w:tcPr>
          <w:p w14:paraId="7E7D2EA1" w14:textId="77777777" w:rsidR="00DD695A" w:rsidRDefault="00DD695A" w:rsidP="00A219F3">
            <w:r>
              <w:t>schema:numberOfAxels</w:t>
            </w:r>
          </w:p>
        </w:tc>
        <w:tc>
          <w:tcPr>
            <w:tcW w:w="3748" w:type="dxa"/>
          </w:tcPr>
          <w:p w14:paraId="2372DA97" w14:textId="77777777" w:rsidR="00DD695A" w:rsidRDefault="00DD695A" w:rsidP="00A219F3">
            <w:r>
              <w:t>only xsd:int</w:t>
            </w:r>
          </w:p>
        </w:tc>
      </w:tr>
      <w:tr w:rsidR="00756EE0" w14:paraId="1D0E013F" w14:textId="77777777" w:rsidTr="00756EE0">
        <w:trPr>
          <w:cantSplit/>
        </w:trPr>
        <w:tc>
          <w:tcPr>
            <w:tcW w:w="2424" w:type="dxa"/>
            <w:vMerge w:val="restart"/>
          </w:tcPr>
          <w:p w14:paraId="7CDF2D07" w14:textId="77777777" w:rsidR="00756EE0" w:rsidRDefault="00756EE0" w:rsidP="00A219F3">
            <w:r>
              <w:lastRenderedPageBreak/>
              <w:t>Vehicle</w:t>
            </w:r>
          </w:p>
        </w:tc>
        <w:tc>
          <w:tcPr>
            <w:tcW w:w="3178" w:type="dxa"/>
          </w:tcPr>
          <w:p w14:paraId="18CF697F" w14:textId="77777777" w:rsidR="00756EE0" w:rsidRDefault="00756EE0" w:rsidP="00A219F3">
            <w:r>
              <w:t>equivalentClass</w:t>
            </w:r>
          </w:p>
        </w:tc>
        <w:tc>
          <w:tcPr>
            <w:tcW w:w="3748" w:type="dxa"/>
          </w:tcPr>
          <w:p w14:paraId="680EDBAA" w14:textId="77777777" w:rsidR="00756EE0" w:rsidRDefault="00756EE0" w:rsidP="00A219F3">
            <w:r>
              <w:t>change:manifestationOf some VehiclePD and  change:manifestationOf only VehiclePD</w:t>
            </w:r>
          </w:p>
        </w:tc>
      </w:tr>
      <w:tr w:rsidR="00756EE0" w14:paraId="7D6DF286" w14:textId="77777777" w:rsidTr="00756EE0">
        <w:trPr>
          <w:cantSplit/>
        </w:trPr>
        <w:tc>
          <w:tcPr>
            <w:tcW w:w="2424" w:type="dxa"/>
            <w:vMerge/>
          </w:tcPr>
          <w:p w14:paraId="3D52845C" w14:textId="77777777" w:rsidR="00756EE0" w:rsidRDefault="00756EE0" w:rsidP="00A219F3"/>
        </w:tc>
        <w:tc>
          <w:tcPr>
            <w:tcW w:w="3178" w:type="dxa"/>
          </w:tcPr>
          <w:p w14:paraId="21AC9949" w14:textId="77777777" w:rsidR="00756EE0" w:rsidRDefault="00756EE0" w:rsidP="00A219F3">
            <w:r>
              <w:t>subclassOf</w:t>
            </w:r>
          </w:p>
        </w:tc>
        <w:tc>
          <w:tcPr>
            <w:tcW w:w="3748" w:type="dxa"/>
          </w:tcPr>
          <w:p w14:paraId="75815384" w14:textId="77777777" w:rsidR="00756EE0" w:rsidRDefault="00756EE0" w:rsidP="00A219F3">
            <w:r>
              <w:t>change:Manifestation</w:t>
            </w:r>
          </w:p>
        </w:tc>
      </w:tr>
      <w:tr w:rsidR="00756EE0" w14:paraId="13DCCBB9" w14:textId="77777777" w:rsidTr="00756EE0">
        <w:trPr>
          <w:cantSplit/>
        </w:trPr>
        <w:tc>
          <w:tcPr>
            <w:tcW w:w="2424" w:type="dxa"/>
            <w:vMerge/>
          </w:tcPr>
          <w:p w14:paraId="7DFDFD61" w14:textId="77777777" w:rsidR="00756EE0" w:rsidRDefault="00756EE0" w:rsidP="00A219F3"/>
        </w:tc>
        <w:tc>
          <w:tcPr>
            <w:tcW w:w="3178" w:type="dxa"/>
          </w:tcPr>
          <w:p w14:paraId="13EE7870" w14:textId="77777777" w:rsidR="00756EE0" w:rsidRDefault="00756EE0" w:rsidP="00A219F3">
            <w:r>
              <w:t>change:existsAt</w:t>
            </w:r>
          </w:p>
        </w:tc>
        <w:tc>
          <w:tcPr>
            <w:tcW w:w="3748" w:type="dxa"/>
          </w:tcPr>
          <w:p w14:paraId="3E8F2074" w14:textId="77777777" w:rsidR="00756EE0" w:rsidRDefault="00756EE0" w:rsidP="00A219F3">
            <w:r>
              <w:t>exactly 1  time:TemporalEntity</w:t>
            </w:r>
          </w:p>
        </w:tc>
      </w:tr>
      <w:tr w:rsidR="00756EE0" w14:paraId="1AAF548C" w14:textId="77777777" w:rsidTr="00756EE0">
        <w:trPr>
          <w:cantSplit/>
        </w:trPr>
        <w:tc>
          <w:tcPr>
            <w:tcW w:w="2424" w:type="dxa"/>
            <w:vMerge/>
          </w:tcPr>
          <w:p w14:paraId="188039EC" w14:textId="77777777" w:rsidR="00756EE0" w:rsidRDefault="00756EE0" w:rsidP="00A219F3"/>
        </w:tc>
        <w:tc>
          <w:tcPr>
            <w:tcW w:w="3178" w:type="dxa"/>
          </w:tcPr>
          <w:p w14:paraId="0A3AD1AE" w14:textId="77777777" w:rsidR="00756EE0" w:rsidRDefault="00756EE0" w:rsidP="00A219F3">
            <w:r>
              <w:t>schema:purchaseDate</w:t>
            </w:r>
          </w:p>
        </w:tc>
        <w:tc>
          <w:tcPr>
            <w:tcW w:w="3748" w:type="dxa"/>
          </w:tcPr>
          <w:p w14:paraId="0D8AA381" w14:textId="77777777" w:rsidR="00756EE0" w:rsidRDefault="00756EE0" w:rsidP="00A219F3">
            <w:r>
              <w:t>only  time:DateTimeDescription</w:t>
            </w:r>
          </w:p>
        </w:tc>
      </w:tr>
      <w:tr w:rsidR="00756EE0" w14:paraId="7E111B26" w14:textId="77777777" w:rsidTr="00756EE0">
        <w:trPr>
          <w:cantSplit/>
        </w:trPr>
        <w:tc>
          <w:tcPr>
            <w:tcW w:w="2424" w:type="dxa"/>
            <w:vMerge/>
          </w:tcPr>
          <w:p w14:paraId="534B39AD" w14:textId="77777777" w:rsidR="00756EE0" w:rsidRDefault="00756EE0" w:rsidP="00A219F3"/>
        </w:tc>
        <w:tc>
          <w:tcPr>
            <w:tcW w:w="3178" w:type="dxa"/>
          </w:tcPr>
          <w:p w14:paraId="07F0923E" w14:textId="77777777" w:rsidR="00756EE0" w:rsidRDefault="00756EE0" w:rsidP="00A219F3">
            <w:r>
              <w:t>hasSpeed</w:t>
            </w:r>
          </w:p>
        </w:tc>
        <w:tc>
          <w:tcPr>
            <w:tcW w:w="3748" w:type="dxa"/>
          </w:tcPr>
          <w:p w14:paraId="332719AF" w14:textId="5D49D8D8" w:rsidR="00756EE0" w:rsidRDefault="00756EE0" w:rsidP="00A95A64">
            <w:r>
              <w:t>only om:speed</w:t>
            </w:r>
          </w:p>
        </w:tc>
      </w:tr>
      <w:tr w:rsidR="00756EE0" w14:paraId="7EED54C2" w14:textId="77777777" w:rsidTr="00756EE0">
        <w:trPr>
          <w:cantSplit/>
        </w:trPr>
        <w:tc>
          <w:tcPr>
            <w:tcW w:w="2424" w:type="dxa"/>
            <w:vMerge/>
          </w:tcPr>
          <w:p w14:paraId="714B7311" w14:textId="77777777" w:rsidR="00756EE0" w:rsidRDefault="00756EE0" w:rsidP="00A219F3"/>
        </w:tc>
        <w:tc>
          <w:tcPr>
            <w:tcW w:w="3178" w:type="dxa"/>
          </w:tcPr>
          <w:p w14:paraId="768A5386" w14:textId="7AC36444" w:rsidR="00756EE0" w:rsidRDefault="00E66689" w:rsidP="00A219F3">
            <w:r>
              <w:t>spatial:</w:t>
            </w:r>
            <w:r w:rsidR="00756EE0">
              <w:t>hasLocation</w:t>
            </w:r>
          </w:p>
        </w:tc>
        <w:tc>
          <w:tcPr>
            <w:tcW w:w="3748" w:type="dxa"/>
          </w:tcPr>
          <w:p w14:paraId="33B341BA" w14:textId="2501FE22" w:rsidR="00756EE0" w:rsidRDefault="00756EE0" w:rsidP="00A219F3">
            <w:r>
              <w:t xml:space="preserve">only  </w:t>
            </w:r>
            <w:r w:rsidR="00E66689">
              <w:t>spatial:</w:t>
            </w:r>
            <w:r>
              <w:t>SpatialFeature</w:t>
            </w:r>
          </w:p>
        </w:tc>
      </w:tr>
      <w:tr w:rsidR="00756EE0" w14:paraId="3FA29A97" w14:textId="77777777" w:rsidTr="00756EE0">
        <w:trPr>
          <w:cantSplit/>
        </w:trPr>
        <w:tc>
          <w:tcPr>
            <w:tcW w:w="2424" w:type="dxa"/>
            <w:vMerge/>
          </w:tcPr>
          <w:p w14:paraId="6CEE85D6" w14:textId="77777777" w:rsidR="00756EE0" w:rsidRDefault="00756EE0" w:rsidP="00A219F3"/>
        </w:tc>
        <w:tc>
          <w:tcPr>
            <w:tcW w:w="3178" w:type="dxa"/>
          </w:tcPr>
          <w:p w14:paraId="1591529D" w14:textId="4FE506A6" w:rsidR="00756EE0" w:rsidRDefault="00756EE0" w:rsidP="00A219F3">
            <w:r>
              <w:t>accommodatesWheelchair</w:t>
            </w:r>
          </w:p>
        </w:tc>
        <w:tc>
          <w:tcPr>
            <w:tcW w:w="3748" w:type="dxa"/>
          </w:tcPr>
          <w:p w14:paraId="031B0BDC" w14:textId="2EE0161A" w:rsidR="00756EE0" w:rsidRDefault="00756EE0" w:rsidP="00A219F3">
            <w:r>
              <w:t>max 1 xsd:Boolean</w:t>
            </w:r>
          </w:p>
        </w:tc>
      </w:tr>
      <w:tr w:rsidR="00756EE0" w14:paraId="42945747" w14:textId="77777777" w:rsidTr="00756EE0">
        <w:trPr>
          <w:cantSplit/>
        </w:trPr>
        <w:tc>
          <w:tcPr>
            <w:tcW w:w="2424" w:type="dxa"/>
            <w:vMerge/>
          </w:tcPr>
          <w:p w14:paraId="5E4FEF8C" w14:textId="77777777" w:rsidR="00756EE0" w:rsidRDefault="00756EE0" w:rsidP="00A219F3"/>
        </w:tc>
        <w:tc>
          <w:tcPr>
            <w:tcW w:w="3178" w:type="dxa"/>
          </w:tcPr>
          <w:p w14:paraId="3BA5A66D" w14:textId="65BCB065" w:rsidR="00756EE0" w:rsidRDefault="00756EE0" w:rsidP="00A219F3">
            <w:r>
              <w:t>accommodatesBicycle</w:t>
            </w:r>
          </w:p>
        </w:tc>
        <w:tc>
          <w:tcPr>
            <w:tcW w:w="3748" w:type="dxa"/>
          </w:tcPr>
          <w:p w14:paraId="5CEE71E5" w14:textId="12C80170" w:rsidR="00756EE0" w:rsidRDefault="00756EE0" w:rsidP="00A219F3">
            <w:r>
              <w:t>max 1 xsd:Boolean</w:t>
            </w:r>
          </w:p>
        </w:tc>
      </w:tr>
      <w:tr w:rsidR="00E057A2" w:rsidRPr="00A95A64" w14:paraId="05AC772D" w14:textId="77777777" w:rsidTr="00756EE0">
        <w:trPr>
          <w:cantSplit/>
        </w:trPr>
        <w:tc>
          <w:tcPr>
            <w:tcW w:w="2424" w:type="dxa"/>
          </w:tcPr>
          <w:p w14:paraId="71D98EA9" w14:textId="77777777" w:rsidR="00E057A2" w:rsidRPr="00E057A2" w:rsidRDefault="00E057A2" w:rsidP="00E057A2">
            <w:r w:rsidRPr="00E057A2">
              <w:t>schema:QualitativeValue</w:t>
            </w:r>
          </w:p>
        </w:tc>
        <w:tc>
          <w:tcPr>
            <w:tcW w:w="3178" w:type="dxa"/>
          </w:tcPr>
          <w:p w14:paraId="4242D0B9" w14:textId="77777777" w:rsidR="00E057A2" w:rsidRPr="00E057A2" w:rsidRDefault="00E057A2" w:rsidP="00E057A2">
            <w:r w:rsidRPr="00E057A2">
              <w:t>subClassOf</w:t>
            </w:r>
          </w:p>
        </w:tc>
        <w:tc>
          <w:tcPr>
            <w:tcW w:w="3748" w:type="dxa"/>
          </w:tcPr>
          <w:p w14:paraId="184E0F45" w14:textId="7510D120" w:rsidR="00E057A2" w:rsidRPr="00E057A2" w:rsidRDefault="00E057A2" w:rsidP="00E057A2">
            <w:r w:rsidRPr="00E057A2">
              <w:t>om:</w:t>
            </w:r>
            <w:r w:rsidR="00967AC4">
              <w:t>q</w:t>
            </w:r>
            <w:r w:rsidRPr="00E057A2">
              <w:t>uantity</w:t>
            </w:r>
          </w:p>
        </w:tc>
      </w:tr>
    </w:tbl>
    <w:p w14:paraId="4464BA29" w14:textId="77777777" w:rsidR="000C09A0" w:rsidRDefault="000C09A0" w:rsidP="000C09A0"/>
    <w:p w14:paraId="6746954D" w14:textId="77777777" w:rsidR="007A6D12" w:rsidRPr="008663AF" w:rsidRDefault="007A6D12" w:rsidP="00EA354A">
      <w:pPr>
        <w:rPr>
          <w:b/>
        </w:rPr>
      </w:pPr>
      <w:r w:rsidRPr="008663AF">
        <w:rPr>
          <w:b/>
        </w:rPr>
        <w:t>Ontologies Reused:</w:t>
      </w:r>
    </w:p>
    <w:p w14:paraId="19DAA615" w14:textId="77777777" w:rsidR="007A6D12" w:rsidRPr="008663AF" w:rsidRDefault="007A6D12" w:rsidP="009E4A69">
      <w:pPr>
        <w:pStyle w:val="ListParagraph"/>
      </w:pPr>
      <w:r w:rsidRPr="008663AF">
        <w:t>Schema.org</w:t>
      </w:r>
      <w:r w:rsidR="005148B3" w:rsidRPr="008663AF">
        <w:t xml:space="preserve"> (vocabulary)</w:t>
      </w:r>
    </w:p>
    <w:p w14:paraId="7B86008D" w14:textId="21339FBB" w:rsidR="00401F7C" w:rsidRPr="008663AF" w:rsidRDefault="005148B3" w:rsidP="00E80D3C">
      <w:pPr>
        <w:pStyle w:val="ListParagraph"/>
      </w:pPr>
      <w:r w:rsidRPr="008663AF">
        <w:t>iCity-Foundation</w:t>
      </w:r>
    </w:p>
    <w:p w14:paraId="36EAD337" w14:textId="79587322" w:rsidR="00B52F27" w:rsidRDefault="00B52F27" w:rsidP="00E80D3C">
      <w:pPr>
        <w:pStyle w:val="Heading2"/>
      </w:pPr>
      <w:bookmarkStart w:id="131" w:name="_Toc35948859"/>
      <w:r>
        <w:t>Transportation System Ontology</w:t>
      </w:r>
      <w:bookmarkEnd w:id="131"/>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w:t>
      </w:r>
      <w:r>
        <w:lastRenderedPageBreak/>
        <w:t xml:space="preserve">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lastRenderedPageBreak/>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Note that this may be subject to change. The physical location of a node (generally larger than a single point) may be inferred based on the locations of the transportation complexes which it connects.</w:t>
      </w:r>
      <w:r w:rsidR="004D7DF1" w:rsidRPr="00503161">
        <w:br/>
        <w:t xml:space="preserve">A Node accesses some TransportationComplex, such as an Intersection. In the future, it </w:t>
      </w:r>
      <w:r w:rsidR="004D7DF1" w:rsidRPr="00503161">
        <w:lastRenderedPageBreak/>
        <w:t>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A Flow Control may be operative/inoperative at different times. For example, "no left 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w:t>
      </w:r>
      <w:r w:rsidR="007C1354">
        <w:lastRenderedPageBreak/>
        <w:t>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lastRenderedPageBreak/>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9935"/>
                    </a:xfrm>
                    <a:prstGeom prst="rect">
                      <a:avLst/>
                    </a:prstGeom>
                  </pic:spPr>
                </pic:pic>
              </a:graphicData>
            </a:graphic>
          </wp:inline>
        </w:drawing>
      </w:r>
    </w:p>
    <w:p w14:paraId="40E9D59D" w14:textId="359EBBE3"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'has denominator' only (</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5"/>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32" w:author="Megan Katsumi [2]" w:date="2018-11-14T08:39:00Z">
              <w:r>
                <w:t>LoopDetector</w:t>
              </w:r>
            </w:ins>
          </w:p>
        </w:tc>
        <w:tc>
          <w:tcPr>
            <w:tcW w:w="2310" w:type="dxa"/>
          </w:tcPr>
          <w:p w14:paraId="39B665CE" w14:textId="768C97D5" w:rsidR="00F92DE6" w:rsidRDefault="00F92DE6" w:rsidP="00F92DE6">
            <w:ins w:id="133" w:author="Megan Katsumi [2]" w:date="2018-11-14T09:12:00Z">
              <w:r>
                <w:t>sosa:</w:t>
              </w:r>
            </w:ins>
            <w:ins w:id="134" w:author="Megan Katsumi [2]" w:date="2018-11-14T10:30:00Z">
              <w:r>
                <w:t>detects</w:t>
              </w:r>
            </w:ins>
          </w:p>
        </w:tc>
        <w:tc>
          <w:tcPr>
            <w:tcW w:w="4293" w:type="dxa"/>
          </w:tcPr>
          <w:p w14:paraId="256C6CC0" w14:textId="2E4DF2A3" w:rsidR="00F92DE6" w:rsidRDefault="00F92DE6" w:rsidP="00F92DE6">
            <w:pPr>
              <w:tabs>
                <w:tab w:val="center" w:pos="2335"/>
              </w:tabs>
            </w:pPr>
            <w:ins w:id="135"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36" w:author="Megan Katsumi [2]" w:date="2018-11-14T10:30:00Z">
              <w:r>
                <w:t>sosa:observes</w:t>
              </w:r>
            </w:ins>
          </w:p>
        </w:tc>
        <w:tc>
          <w:tcPr>
            <w:tcW w:w="4293" w:type="dxa"/>
          </w:tcPr>
          <w:p w14:paraId="34D9286A" w14:textId="443F730D" w:rsidR="00F92DE6" w:rsidRDefault="00F92DE6" w:rsidP="00F92DE6">
            <w:pPr>
              <w:tabs>
                <w:tab w:val="center" w:pos="2335"/>
              </w:tabs>
            </w:pPr>
            <w:ins w:id="137"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38" w:author="Megan Katsumi [2]" w:date="2018-11-14T10:32:00Z">
              <w:r>
                <w:t>sosa:observes</w:t>
              </w:r>
            </w:ins>
          </w:p>
        </w:tc>
        <w:tc>
          <w:tcPr>
            <w:tcW w:w="4293" w:type="dxa"/>
          </w:tcPr>
          <w:p w14:paraId="45D6BFE2" w14:textId="6B215E2F" w:rsidR="00F92DE6" w:rsidRDefault="00F92DE6" w:rsidP="00F92DE6">
            <w:pPr>
              <w:tabs>
                <w:tab w:val="center" w:pos="2335"/>
              </w:tabs>
            </w:pPr>
            <w:ins w:id="139"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40" w:author="Megan Katsumi [2]" w:date="2018-11-14T10:32:00Z">
              <w:r>
                <w:t>sosa:observes</w:t>
              </w:r>
            </w:ins>
          </w:p>
        </w:tc>
        <w:tc>
          <w:tcPr>
            <w:tcW w:w="4293" w:type="dxa"/>
          </w:tcPr>
          <w:p w14:paraId="6B904044" w14:textId="4B4711CD" w:rsidR="00F92DE6" w:rsidRDefault="00F92DE6" w:rsidP="00F92DE6">
            <w:pPr>
              <w:tabs>
                <w:tab w:val="center" w:pos="2335"/>
              </w:tabs>
            </w:pPr>
            <w:ins w:id="141" w:author="Megan Katsumi [2]" w:date="2018-11-14T10:32:00Z">
              <w:r>
                <w:t>{</w:t>
              </w:r>
            </w:ins>
            <w:ins w:id="142" w:author="Megan Katsumi [2]" w:date="2018-11-14T10:33:00Z">
              <w:r>
                <w:t>mean_</w:t>
              </w:r>
            </w:ins>
            <w:ins w:id="143" w:author="Megan Katsumi [2]" w:date="2018-11-14T11:14:00Z">
              <w:r>
                <w:t>travel_</w:t>
              </w:r>
            </w:ins>
            <w:ins w:id="144"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45" w:author="Megan Katsumi [2]" w:date="2018-11-14T09:25:00Z">
              <w:r>
                <w:t>sosa:madeObservation</w:t>
              </w:r>
            </w:ins>
          </w:p>
        </w:tc>
        <w:tc>
          <w:tcPr>
            <w:tcW w:w="4293" w:type="dxa"/>
          </w:tcPr>
          <w:p w14:paraId="0EBFD551" w14:textId="3211FBD3" w:rsidR="00F92DE6" w:rsidRDefault="00F92DE6" w:rsidP="00F92DE6">
            <w:pPr>
              <w:tabs>
                <w:tab w:val="center" w:pos="2335"/>
              </w:tabs>
            </w:pPr>
            <w:ins w:id="146" w:author="Megan Katsumi [2]" w:date="2018-11-14T09:25:00Z">
              <w:r>
                <w:t>only (sosa:Observation and sosa:hasFeatureOfInterest</w:t>
              </w:r>
            </w:ins>
            <w:ins w:id="147" w:author="Megan Katsumi [2]" w:date="2018-11-14T09:26:00Z">
              <w:r>
                <w:t xml:space="preserve"> only transport:</w:t>
              </w:r>
            </w:ins>
            <w:ins w:id="148" w:author="Megan Katsumi [2]" w:date="2018-11-14T10:27:00Z">
              <w:r>
                <w:t>Arc</w:t>
              </w:r>
            </w:ins>
            <w:ins w:id="149" w:author="Megan Katsumi [2]" w:date="2018-11-14T10:35:00Z">
              <w:r>
                <w:t xml:space="preserve"> and sosa:</w:t>
              </w:r>
            </w:ins>
            <w:ins w:id="150" w:author="Megan Katsumi [2]" w:date="2018-11-14T12:23:00Z">
              <w:r>
                <w:t>wasO</w:t>
              </w:r>
            </w:ins>
            <w:ins w:id="151" w:author="Megan Katsumi [2]" w:date="2018-11-14T10:35:00Z">
              <w:r>
                <w:t>riginatedBy {vehicle</w:t>
              </w:r>
            </w:ins>
            <w:ins w:id="152" w:author="Megan Katsumi [2]" w:date="2018-11-14T10:36:00Z">
              <w:r>
                <w:t>_presence}</w:t>
              </w:r>
            </w:ins>
            <w:r>
              <w:t xml:space="preserve"> and </w:t>
            </w:r>
            <w:r w:rsidRPr="009C34EF">
              <w:rPr>
                <w:highlight w:val="yellow"/>
              </w:rPr>
              <w:t>sosa:hasResult RoadOccupancy or VehicleVolume or MeanTravelSpeed</w:t>
            </w:r>
            <w:ins w:id="153"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54" w:author="Megan Katsumi [2]" w:date="2018-11-14T09:12:00Z">
              <w:r>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55"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56"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57" w:author="Megan Katsumi [2]" w:date="2018-11-14T10:32:00Z">
              <w:r w:rsidRPr="009C34EF">
                <w:t>{</w:t>
              </w:r>
            </w:ins>
            <w:ins w:id="158" w:author="Megan Katsumi [2]" w:date="2018-11-14T10:33:00Z">
              <w:r w:rsidRPr="009C34EF">
                <w:t>mean_</w:t>
              </w:r>
            </w:ins>
            <w:ins w:id="159" w:author="Megan Katsumi [2]" w:date="2018-11-14T11:14:00Z">
              <w:r w:rsidRPr="009C34EF">
                <w:t>travel_</w:t>
              </w:r>
            </w:ins>
            <w:ins w:id="160"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lastRenderedPageBreak/>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lastRenderedPageBreak/>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61" w:name="_Toc35948860"/>
      <w:r>
        <w:t xml:space="preserve">Travel </w:t>
      </w:r>
      <w:r w:rsidR="00E91E39">
        <w:t>Costs</w:t>
      </w:r>
      <w:bookmarkEnd w:id="161"/>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w:t>
      </w:r>
      <w:r w:rsidR="002D7288">
        <w:lastRenderedPageBreak/>
        <w:t>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lastRenderedPageBreak/>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62" w:name="_Toc35948861"/>
      <w:r>
        <w:t>Parking Ontology</w:t>
      </w:r>
      <w:bookmarkEnd w:id="162"/>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r>
      <w:r w:rsidR="00550947">
        <w:lastRenderedPageBreak/>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lastRenderedPageBreak/>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commentRangeStart w:id="163"/>
            <w:r>
              <w:t>appliesFor</w:t>
            </w:r>
          </w:p>
        </w:tc>
        <w:tc>
          <w:tcPr>
            <w:tcW w:w="3798" w:type="dxa"/>
          </w:tcPr>
          <w:p w14:paraId="2B8EDD84" w14:textId="171B6DF4" w:rsidR="001D7CBC" w:rsidRDefault="001D7CBC" w:rsidP="001D7CBC">
            <w:r>
              <w:t>only vehicle:VehicleType</w:t>
            </w:r>
            <w:commentRangeEnd w:id="163"/>
            <w:r w:rsidR="00640A2A">
              <w:rPr>
                <w:rStyle w:val="CommentReference"/>
                <w:rFonts w:asciiTheme="minorHAnsi" w:eastAsiaTheme="minorEastAsia" w:hAnsiTheme="minorHAnsi"/>
                <w:lang w:val="en-US" w:bidi="en-US"/>
              </w:rPr>
              <w:commentReference w:id="163"/>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lastRenderedPageBreak/>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lastRenderedPageBreak/>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64" w:name="_Toc35948862"/>
      <w:r>
        <w:t>Public</w:t>
      </w:r>
      <w:r w:rsidR="00BD7C89">
        <w:t xml:space="preserve"> Transit Ontology</w:t>
      </w:r>
      <w:bookmarkEnd w:id="164"/>
    </w:p>
    <w:p w14:paraId="6A7EE14B" w14:textId="07F0684A" w:rsidR="00D479C9" w:rsidRDefault="00E15B58" w:rsidP="00D479C9">
      <w:pPr>
        <w:rPr>
          <w:i/>
        </w:rPr>
      </w:pPr>
      <w:hyperlink r:id="rId33"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lastRenderedPageBreak/>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lastRenderedPageBreak/>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lastRenderedPageBreak/>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w:t>
      </w:r>
      <w:r>
        <w:lastRenderedPageBreak/>
        <w:t xml:space="preserve">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65" w:name="_Toc35948863"/>
      <w:r>
        <w:t>Land Use</w:t>
      </w:r>
      <w:r w:rsidR="00BA1ACD">
        <w:t xml:space="preserve"> Ontology</w:t>
      </w:r>
      <w:bookmarkEnd w:id="165"/>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 xml:space="preserve">is further defined by a taxonomy of </w:t>
      </w:r>
      <w:r w:rsidR="00FF4DBC">
        <w:lastRenderedPageBreak/>
        <w:t>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lastRenderedPageBreak/>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lastRenderedPageBreak/>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lastRenderedPageBreak/>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lastRenderedPageBreak/>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66" w:name="_Toc35948864"/>
      <w:r>
        <w:t>Trip</w:t>
      </w:r>
      <w:r w:rsidR="00BA1ACD">
        <w:t xml:space="preserve"> Ontology</w:t>
      </w:r>
      <w:bookmarkEnd w:id="166"/>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r>
      <w:r w:rsidR="0035644F">
        <w:lastRenderedPageBreak/>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67" w:name="_Toc35948865"/>
      <w:r>
        <w:t>Trip Costs</w:t>
      </w:r>
      <w:bookmarkEnd w:id="167"/>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lastRenderedPageBreak/>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68" w:name="_Toc35948866"/>
      <w:r>
        <w:t>Urban System Ontology</w:t>
      </w:r>
      <w:bookmarkEnd w:id="168"/>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69"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lastRenderedPageBreak/>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lastRenderedPageBreak/>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lastRenderedPageBreak/>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70"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71" w:name="_Toc35948867"/>
      <w:r>
        <w:t>Evaluation</w:t>
      </w:r>
      <w:bookmarkEnd w:id="171"/>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w:t>
      </w:r>
      <w:r w:rsidR="0003795F">
        <w:lastRenderedPageBreak/>
        <w:t xml:space="preserve">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72" w:name="_Toc35948868"/>
      <w:r>
        <w:t>Consistency</w:t>
      </w:r>
      <w:bookmarkEnd w:id="172"/>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73" w:name="_Toc35948869"/>
      <w:r>
        <w:t>Competency</w:t>
      </w:r>
      <w:bookmarkEnd w:id="173"/>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t>
      </w:r>
      <w:r w:rsidR="00A84A0A">
        <w:rPr>
          <w:lang w:val="en-US" w:bidi="en-US"/>
        </w:rPr>
        <w:lastRenderedPageBreak/>
        <w:t>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74"/>
      <w:r w:rsidR="00315993">
        <w:rPr>
          <w:lang w:val="en-US" w:bidi="en-US"/>
        </w:rPr>
        <w:t>section</w:t>
      </w:r>
      <w:commentRangeEnd w:id="174"/>
      <w:r w:rsidR="00535EDF">
        <w:rPr>
          <w:rStyle w:val="CommentReference"/>
          <w:rFonts w:asciiTheme="minorHAnsi" w:eastAsiaTheme="minorEastAsia" w:hAnsiTheme="minorHAnsi"/>
          <w:lang w:val="en-US" w:bidi="en-US"/>
        </w:rPr>
        <w:commentReference w:id="174"/>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75" w:name="_Toc35948870"/>
      <w:r>
        <w:t>CQs for Land Use and Transportation Simulation</w:t>
      </w:r>
      <w:bookmarkEnd w:id="175"/>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lastRenderedPageBreak/>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lastRenderedPageBreak/>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lastRenderedPageBreak/>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lastRenderedPageBreak/>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76" w:name="_Toc35948871"/>
      <w:r>
        <w:t xml:space="preserve">CQs for </w:t>
      </w:r>
      <w:r w:rsidR="00FE1FC4">
        <w:t>Transit Research</w:t>
      </w:r>
      <w:bookmarkEnd w:id="176"/>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lastRenderedPageBreak/>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lastRenderedPageBreak/>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77" w:name="_Toc35948872"/>
      <w:r>
        <w:t xml:space="preserve">CQs for </w:t>
      </w:r>
      <w:r w:rsidR="00FE1FC4">
        <w:t>Smart Parking Applications</w:t>
      </w:r>
      <w:bookmarkEnd w:id="177"/>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w:t>
      </w:r>
      <w:r w:rsidR="002C06BA">
        <w:rPr>
          <w:lang w:val="en-US" w:bidi="en-US"/>
        </w:rPr>
        <w:lastRenderedPageBreak/>
        <w:t xml:space="preserve">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lastRenderedPageBreak/>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lastRenderedPageBreak/>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lastRenderedPageBreak/>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lastRenderedPageBreak/>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lastRenderedPageBreak/>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78" w:name="_Toc35948873"/>
      <w:r>
        <w:t xml:space="preserve">CQs for </w:t>
      </w:r>
      <w:r w:rsidR="00FE1FC4">
        <w:t xml:space="preserve">ATIS via </w:t>
      </w:r>
      <w:r w:rsidR="000D2B4D">
        <w:t>ITSoS</w:t>
      </w:r>
      <w:bookmarkEnd w:id="178"/>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lastRenderedPageBreak/>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lastRenderedPageBreak/>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9" w:name="_Toc35948874"/>
      <w:r>
        <w:t xml:space="preserve">CQs for </w:t>
      </w:r>
      <w:r w:rsidR="00FE1FC4">
        <w:t>ArcGIS Query Support</w:t>
      </w:r>
      <w:bookmarkEnd w:id="179"/>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80" w:name="_Ref20730202"/>
      <w:bookmarkStart w:id="181" w:name="_Toc35948875"/>
      <w:r>
        <w:t>Application</w:t>
      </w:r>
      <w:bookmarkEnd w:id="170"/>
      <w:bookmarkEnd w:id="180"/>
      <w:bookmarkEnd w:id="181"/>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lastRenderedPageBreak/>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82" w:name="_Toc35948876"/>
      <w:r>
        <w:t>Exploration of Travel Model Data</w:t>
      </w:r>
      <w:bookmarkEnd w:id="182"/>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83" w:name="_Ref23932608"/>
      <w:r>
        <w:t xml:space="preserve">Figure </w:t>
      </w:r>
      <w:fldSimple w:instr=" SEQ Figure \* ARABIC ">
        <w:r w:rsidR="000F4793">
          <w:rPr>
            <w:noProof/>
          </w:rPr>
          <w:t>19</w:t>
        </w:r>
      </w:fldSimple>
      <w:bookmarkEnd w:id="183"/>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84" w:name="_Ref23927063"/>
      <w:r>
        <w:t xml:space="preserve">Figure </w:t>
      </w:r>
      <w:fldSimple w:instr=" SEQ Figure \* ARABIC ">
        <w:r w:rsidR="000F4793">
          <w:rPr>
            <w:noProof/>
          </w:rPr>
          <w:t>20</w:t>
        </w:r>
      </w:fldSimple>
      <w:bookmarkEnd w:id="184"/>
      <w:r>
        <w:t>: Architecture with LD-R supported data access.</w:t>
      </w:r>
    </w:p>
    <w:p w14:paraId="7B289DFD" w14:textId="77777777" w:rsidR="007B4B5D" w:rsidRDefault="007B4B5D" w:rsidP="007B4B5D">
      <w:pPr>
        <w:pStyle w:val="Heading3"/>
      </w:pPr>
      <w:bookmarkStart w:id="185" w:name="_Toc35948877"/>
      <w:r>
        <w:t>Summary of Facets</w:t>
      </w:r>
      <w:bookmarkEnd w:id="185"/>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lastRenderedPageBreak/>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86" w:name="_Toc35948878"/>
      <w:r>
        <w:t>Data Mappings</w:t>
      </w:r>
      <w:bookmarkEnd w:id="186"/>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 xml:space="preserve">Appendix </w:t>
      </w:r>
      <w:r w:rsidR="005A6FB2">
        <w:rPr>
          <w:lang w:val="en-US" w:bidi="en-US"/>
        </w:rPr>
        <w:t>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w:t>
      </w:r>
      <w:r>
        <w:rPr>
          <w:lang w:val="en-US" w:bidi="en-US"/>
        </w:rPr>
        <w:lastRenderedPageBreak/>
        <w:t xml:space="preserve">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87" w:name="_Toc35948879"/>
      <w:r>
        <w:t>Future Work</w:t>
      </w:r>
      <w:bookmarkEnd w:id="187"/>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88" w:name="_Toc35948880"/>
      <w:r>
        <w:t>Analysis of TTC Data for Bus Bridging Study</w:t>
      </w:r>
      <w:bookmarkEnd w:id="188"/>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9" w:name="_Toc35948881"/>
      <w:r>
        <w:lastRenderedPageBreak/>
        <w:t>Data mapping</w:t>
      </w:r>
      <w:bookmarkEnd w:id="189"/>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90" w:name="_Toc35948882"/>
      <w:r>
        <w:t>Queries</w:t>
      </w:r>
      <w:bookmarkEnd w:id="190"/>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w:t>
      </w:r>
      <w:r>
        <w:lastRenderedPageBreak/>
        <w:t>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91" w:name="_Toc35948883"/>
      <w:r>
        <w:t>Future Work</w:t>
      </w:r>
      <w:bookmarkEnd w:id="191"/>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92"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92"/>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93" w:name="_Toc35948885"/>
      <w:r>
        <w:t xml:space="preserve">Project 1.2: </w:t>
      </w:r>
      <w:r w:rsidR="000D2B4D">
        <w:t>ITSoS</w:t>
      </w:r>
      <w:r>
        <w:t xml:space="preserve"> Architecture</w:t>
      </w:r>
      <w:bookmarkEnd w:id="193"/>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lastRenderedPageBreak/>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94" w:name="_Ref20547299"/>
      <w:r>
        <w:t xml:space="preserve">Figure </w:t>
      </w:r>
      <w:fldSimple w:instr=" SEQ Figure \* ARABIC ">
        <w:r w:rsidR="000F4793">
          <w:rPr>
            <w:noProof/>
          </w:rPr>
          <w:t>21</w:t>
        </w:r>
      </w:fldSimple>
      <w:bookmarkEnd w:id="194"/>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w:t>
      </w:r>
      <w:r w:rsidRPr="001E707F">
        <w:rPr>
          <w:rFonts w:asciiTheme="majorBidi" w:hAnsiTheme="majorBidi" w:cstheme="majorBidi"/>
        </w:rPr>
        <w:lastRenderedPageBreak/>
        <w:t xml:space="preserve">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95" w:name="_Ref31010994"/>
      <w:r>
        <w:t xml:space="preserve">Figure </w:t>
      </w:r>
      <w:fldSimple w:instr=" SEQ Figure \* ARABIC ">
        <w:r w:rsidR="000F4793">
          <w:rPr>
            <w:noProof/>
          </w:rPr>
          <w:t>22</w:t>
        </w:r>
      </w:fldSimple>
      <w:bookmarkEnd w:id="195"/>
      <w:r>
        <w:t>: Ontology Engine - interface between Project 1.1 and Project 1.2</w:t>
      </w:r>
    </w:p>
    <w:p w14:paraId="1FB8FCDE" w14:textId="69EB072B" w:rsidR="001A6211" w:rsidRDefault="001A6211" w:rsidP="009961A8">
      <w:r w:rsidRPr="001E707F">
        <w:t xml:space="preserve">An alternative architecture is possible in which the data is maintained solely in its original databases and is retrieved on-demand via Ontology-Based Data Access (OBDA) tools. This </w:t>
      </w:r>
      <w:r w:rsidRPr="001E707F">
        <w:lastRenderedPageBreak/>
        <w:t>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96" w:name="_Toc35948886"/>
      <w:r>
        <w:t xml:space="preserve">ATIS </w:t>
      </w:r>
      <w:r w:rsidR="00220D83">
        <w:t>Application</w:t>
      </w:r>
      <w:bookmarkEnd w:id="196"/>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97" w:name="_Ref31188977"/>
      <w:bookmarkStart w:id="198" w:name="_Toc35948887"/>
      <w:r>
        <w:t>Data Mapping</w:t>
      </w:r>
      <w:bookmarkEnd w:id="197"/>
      <w:bookmarkEnd w:id="198"/>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 xml:space="preserve">The loop detector data was received in a simple, tabular format with the following column headings: WayID, Mean_Value_Max, Time, and Date. This data set was an excellent example of </w:t>
      </w:r>
      <w:r w:rsidRPr="00C8158E">
        <w:rPr>
          <w:rFonts w:asciiTheme="majorBidi" w:hAnsiTheme="majorBidi" w:cstheme="majorBidi"/>
        </w:rPr>
        <w:lastRenderedPageBreak/>
        <w:t>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9" w:name="_Toc35948888"/>
      <w:r>
        <w:t>Future Work</w:t>
      </w:r>
      <w:bookmarkEnd w:id="199"/>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lastRenderedPageBreak/>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200" w:name="_Toc35948889"/>
      <w:r>
        <w:t>Integration with ArcGIS</w:t>
      </w:r>
      <w:bookmarkEnd w:id="200"/>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201" w:name="_Toc35948890"/>
      <w:r>
        <w:t>Initial Implementation</w:t>
      </w:r>
      <w:bookmarkEnd w:id="201"/>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w:t>
      </w:r>
      <w:r w:rsidR="00A46F47">
        <w:rPr>
          <w:lang w:val="en-US" w:bidi="en-US"/>
        </w:rPr>
        <w:lastRenderedPageBreak/>
        <w:t>–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202" w:name="_Ref31279945"/>
      <w:r>
        <w:t xml:space="preserve">Figure </w:t>
      </w:r>
      <w:fldSimple w:instr=" SEQ Figure \* ARABIC ">
        <w:r w:rsidR="000F4793">
          <w:rPr>
            <w:noProof/>
          </w:rPr>
          <w:t>23</w:t>
        </w:r>
      </w:fldSimple>
      <w:bookmarkEnd w:id="202"/>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203" w:name="_Toc35948891"/>
      <w:r>
        <w:lastRenderedPageBreak/>
        <w:t>Data Mapping</w:t>
      </w:r>
      <w:bookmarkEnd w:id="203"/>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204" w:name="_Toc35948892"/>
      <w:r>
        <w:lastRenderedPageBreak/>
        <w:t>Future Work</w:t>
      </w:r>
      <w:bookmarkEnd w:id="204"/>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205" w:name="_Toc35948893"/>
      <w:r>
        <w:t>Workflows</w:t>
      </w:r>
      <w:bookmarkEnd w:id="205"/>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206" w:name="_Toc35948894"/>
      <w:r>
        <w:lastRenderedPageBreak/>
        <w:t>Data Mapping</w:t>
      </w:r>
      <w:bookmarkEnd w:id="206"/>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207" w:name="_Toc35948895"/>
      <w:r>
        <w:t>Alternative approaches</w:t>
      </w:r>
      <w:bookmarkEnd w:id="207"/>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w:t>
      </w:r>
      <w:r w:rsidRPr="009961A8">
        <w:rPr>
          <w:rFonts w:asciiTheme="majorBidi" w:hAnsiTheme="majorBidi" w:cstheme="majorBidi"/>
        </w:rPr>
        <w:lastRenderedPageBreak/>
        <w:t xml:space="preserve">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208" w:name="_Toc35948896"/>
      <w:r>
        <w:t>Basic data mapping/import workflow with Karma and Virtuoso</w:t>
      </w:r>
      <w:bookmarkEnd w:id="208"/>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lastRenderedPageBreak/>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9" w:name="_Toc35948897"/>
      <w:r>
        <w:t>Repeat</w:t>
      </w:r>
      <w:r w:rsidR="00177339">
        <w:t>ed</w:t>
      </w:r>
      <w:r>
        <w:t xml:space="preserve"> Data Mappings</w:t>
      </w:r>
      <w:bookmarkEnd w:id="209"/>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lastRenderedPageBreak/>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10" w:name="_Toc35948898"/>
      <w:r>
        <w:rPr>
          <w:rFonts w:eastAsia="Times New Roman"/>
          <w:bdr w:val="none" w:sz="0" w:space="0" w:color="auto" w:frame="1"/>
          <w:lang w:eastAsia="en-CA"/>
        </w:rPr>
        <w:t>Offline Batch Mapping</w:t>
      </w:r>
      <w:bookmarkEnd w:id="210"/>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w:t>
      </w:r>
      <w:r w:rsidRPr="00A674AB">
        <w:rPr>
          <w:rFonts w:ascii="Courier" w:hAnsi="Courier" w:cstheme="minorHAnsi"/>
          <w:color w:val="24292E"/>
          <w:sz w:val="20"/>
          <w:szCs w:val="20"/>
          <w:bdr w:val="none" w:sz="0" w:space="0" w:color="auto" w:frame="1"/>
          <w:lang w:eastAsia="en-CA"/>
        </w:rPr>
        <w:lastRenderedPageBreak/>
        <w:t>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11" w:name="_Toc35948899"/>
      <w:r w:rsidR="00BC5E3C">
        <w:t>Data Storage</w:t>
      </w:r>
      <w:r w:rsidR="00512CBF">
        <w:t xml:space="preserve"> and Access</w:t>
      </w:r>
      <w:bookmarkEnd w:id="211"/>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w:t>
      </w:r>
      <w:r>
        <w:rPr>
          <w:lang w:val="en-US" w:bidi="en-US"/>
        </w:rPr>
        <w:lastRenderedPageBreak/>
        <w:t xml:space="preserve">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12" w:name="_Toc35948900"/>
      <w:r>
        <w:t>Upload to triple</w:t>
      </w:r>
      <w:r w:rsidR="008A255C">
        <w:t xml:space="preserve"> </w:t>
      </w:r>
      <w:r>
        <w:t>store</w:t>
      </w:r>
      <w:bookmarkEnd w:id="212"/>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13" w:name="_Toc35948901"/>
      <w:r>
        <w:lastRenderedPageBreak/>
        <w:t>Ontology Documentation</w:t>
      </w:r>
      <w:bookmarkEnd w:id="213"/>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14" w:name="_Toc35948902"/>
      <w:r>
        <w:lastRenderedPageBreak/>
        <w:t>Ontology Versioning</w:t>
      </w:r>
      <w:bookmarkEnd w:id="214"/>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15" w:name="_Toc35948903"/>
      <w:r>
        <w:t xml:space="preserve">Versioning </w:t>
      </w:r>
      <w:r w:rsidR="003477E9">
        <w:t>Principles</w:t>
      </w:r>
      <w:bookmarkEnd w:id="215"/>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lastRenderedPageBreak/>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16" w:name="_Toc35948904"/>
      <w:r w:rsidRPr="00243796">
        <w:t>Process</w:t>
      </w:r>
      <w:r>
        <w:t xml:space="preserve"> to Update Ontology-x.owl</w:t>
      </w:r>
      <w:bookmarkEnd w:id="216"/>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lastRenderedPageBreak/>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w:t>
      </w:r>
      <w:r w:rsidR="0011734E">
        <w:lastRenderedPageBreak/>
        <w:t>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17" w:name="_Toc35948905"/>
      <w:r>
        <w:t>Versioning infrastructure</w:t>
      </w:r>
      <w:bookmarkEnd w:id="217"/>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lastRenderedPageBreak/>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18" w:name="_Toc35948906"/>
      <w:r>
        <w:t>Future Work</w:t>
      </w:r>
      <w:bookmarkEnd w:id="169"/>
      <w:bookmarkEnd w:id="218"/>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 xml:space="preserve">presents one possible application where data could be stored and maintained with semantic information, formalized by the iCity TPSO, </w:t>
      </w:r>
      <w:r w:rsidR="00C72ED2">
        <w:lastRenderedPageBreak/>
        <w:t>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19" w:name="_Ref35260224"/>
      <w:r>
        <w:t xml:space="preserve">Figure </w:t>
      </w:r>
      <w:fldSimple w:instr=" SEQ Figure \* ARABIC ">
        <w:r w:rsidR="000F4793">
          <w:rPr>
            <w:noProof/>
          </w:rPr>
          <w:t>24</w:t>
        </w:r>
      </w:fldSimple>
      <w:bookmarkEnd w:id="219"/>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20" w:name="_Toc35948907"/>
      <w:r w:rsidRPr="00045329">
        <w:lastRenderedPageBreak/>
        <w:t>Acknowledgements</w:t>
      </w:r>
      <w:bookmarkEnd w:id="220"/>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21" w:name="_Toc35948908"/>
      <w:r>
        <w:lastRenderedPageBreak/>
        <w:t>References</w:t>
      </w:r>
      <w:bookmarkEnd w:id="221"/>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22" w:name="_Ref32405146"/>
      <w:bookmarkStart w:id="223" w:name="_Toc35948909"/>
      <w:r w:rsidR="00DE663F">
        <w:t>TASHA Data Mapping</w:t>
      </w:r>
      <w:bookmarkEnd w:id="222"/>
      <w:bookmarkEnd w:id="223"/>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24" w:name="_Toc35948910"/>
      <w:r>
        <w:t>Mapping</w:t>
      </w:r>
      <w:bookmarkEnd w:id="224"/>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25" w:name="_Toc35948911"/>
      <w:r>
        <w:t>Simulation Metadata</w:t>
      </w:r>
      <w:bookmarkEnd w:id="225"/>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26" w:name="_Toc35948912"/>
      <w:r>
        <w:t>Mississauga Zones</w:t>
      </w:r>
      <w:bookmarkEnd w:id="226"/>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27" w:name="_Toc35948913"/>
      <w:r>
        <w:t>persons.csv</w:t>
      </w:r>
      <w:bookmarkEnd w:id="227"/>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28" w:name="_Toc35948914"/>
      <w:r>
        <w:t>trips.csv</w:t>
      </w:r>
      <w:bookmarkEnd w:id="228"/>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9" w:name="_Toc35948915"/>
      <w:r>
        <w:t>trip_modes.csv</w:t>
      </w:r>
      <w:bookmarkEnd w:id="229"/>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30" w:name="_Toc35948916"/>
      <w:r>
        <w:t>trip_stations.csv</w:t>
      </w:r>
      <w:bookmarkEnd w:id="230"/>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31" w:name="_Toc35948917"/>
      <w:r>
        <w:t>facilitate_passenger.csv</w:t>
      </w:r>
      <w:bookmarkEnd w:id="231"/>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32" w:name="_Toc35948918"/>
      <w:r>
        <w:t>Futur</w:t>
      </w:r>
      <w:r w:rsidR="004E3418">
        <w:t>e Work</w:t>
      </w:r>
      <w:bookmarkEnd w:id="232"/>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33" w:name="_Ref31182931"/>
      <w:bookmarkStart w:id="234" w:name="_Toc35948919"/>
      <w:commentRangeStart w:id="235"/>
      <w:r>
        <w:lastRenderedPageBreak/>
        <w:t>Transit</w:t>
      </w:r>
      <w:commentRangeEnd w:id="235"/>
      <w:r w:rsidR="00663AFE">
        <w:rPr>
          <w:rStyle w:val="CommentReference"/>
          <w:rFonts w:asciiTheme="minorHAnsi" w:eastAsiaTheme="minorEastAsia" w:hAnsiTheme="minorHAnsi"/>
          <w:b w:val="0"/>
          <w:bCs w:val="0"/>
          <w:kern w:val="0"/>
        </w:rPr>
        <w:commentReference w:id="235"/>
      </w:r>
      <w:r>
        <w:t xml:space="preserve"> Data Mapping</w:t>
      </w:r>
      <w:bookmarkEnd w:id="233"/>
      <w:bookmarkEnd w:id="234"/>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36" w:name="_Toc35948920"/>
      <w:r>
        <w:t>Subway &amp; SRT Logs (December 2018)</w:t>
      </w:r>
      <w:bookmarkEnd w:id="236"/>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37"/>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37"/>
      <w:r>
        <w:rPr>
          <w:rStyle w:val="CommentReference"/>
          <w:rFonts w:ascii="Times New Roman" w:eastAsia="Times New Roman" w:hAnsi="Times New Roman"/>
          <w:lang w:val="en-CA"/>
        </w:rPr>
        <w:commentReference w:id="237"/>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38" w:name="_Toc35948921"/>
      <w:r w:rsidRPr="00EC2F24">
        <w:t>AVL Data (TTC NVAS XML Feed)</w:t>
      </w:r>
      <w:bookmarkEnd w:id="238"/>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E15B58"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9" w:name="_Toc35948922"/>
      <w:r w:rsidRPr="00EC2F24">
        <w:t>TTC Routes &amp; Schedules (gtfs)</w:t>
      </w:r>
      <w:bookmarkEnd w:id="239"/>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40" w:name="_Toc35948923"/>
      <w:r>
        <w:rPr>
          <w:lang w:val="en-CA"/>
        </w:rPr>
        <w:t>agency.txt</w:t>
      </w:r>
      <w:bookmarkEnd w:id="240"/>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41" w:name="_Toc35948924"/>
      <w:r>
        <w:rPr>
          <w:lang w:val="en-CA"/>
        </w:rPr>
        <w:t>calendar_dates.txt</w:t>
      </w:r>
      <w:bookmarkEnd w:id="241"/>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42" w:name="_Toc35948925"/>
      <w:r>
        <w:rPr>
          <w:lang w:val="en-CA"/>
        </w:rPr>
        <w:t>calendar.txt</w:t>
      </w:r>
      <w:bookmarkEnd w:id="242"/>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43" w:name="_Toc35948926"/>
      <w:r>
        <w:rPr>
          <w:lang w:val="en-CA"/>
        </w:rPr>
        <w:t>routes.txt</w:t>
      </w:r>
      <w:bookmarkEnd w:id="243"/>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44" w:name="_Toc35948927"/>
      <w:r>
        <w:rPr>
          <w:lang w:val="en-CA"/>
        </w:rPr>
        <w:t>shapes.txt</w:t>
      </w:r>
      <w:bookmarkEnd w:id="244"/>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45" w:name="_Toc35948928"/>
      <w:r>
        <w:rPr>
          <w:lang w:val="en-CA"/>
        </w:rPr>
        <w:t>stop_times.txt</w:t>
      </w:r>
      <w:bookmarkEnd w:id="245"/>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46" w:name="_Toc35948929"/>
      <w:r>
        <w:rPr>
          <w:lang w:val="en-CA"/>
        </w:rPr>
        <w:lastRenderedPageBreak/>
        <w:t>stops.txt</w:t>
      </w:r>
      <w:bookmarkEnd w:id="246"/>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47" w:name="_Toc35948930"/>
      <w:r>
        <w:rPr>
          <w:lang w:val="en-CA"/>
        </w:rPr>
        <w:lastRenderedPageBreak/>
        <w:t>trips.txt</w:t>
      </w:r>
      <w:bookmarkEnd w:id="247"/>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48" w:name="_Ref31189297"/>
      <w:bookmarkStart w:id="249" w:name="_Toc35948931"/>
      <w:r>
        <w:lastRenderedPageBreak/>
        <w:t>Loop Detector Data Mapping</w:t>
      </w:r>
      <w:bookmarkEnd w:id="248"/>
      <w:bookmarkEnd w:id="249"/>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50" w:name="_Ref13653957"/>
      <w:r>
        <w:t xml:space="preserve">Figure </w:t>
      </w:r>
      <w:fldSimple w:instr=" SEQ Figure \* ARABIC ">
        <w:r w:rsidR="000F4793">
          <w:rPr>
            <w:noProof/>
          </w:rPr>
          <w:t>25</w:t>
        </w:r>
      </w:fldSimple>
      <w:bookmarkEnd w:id="250"/>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51" w:name="_Ref31283921"/>
      <w:bookmarkStart w:id="252" w:name="_Toc35948932"/>
      <w:r>
        <w:lastRenderedPageBreak/>
        <w:t>Esri GFX Data Mapping</w:t>
      </w:r>
      <w:bookmarkEnd w:id="251"/>
      <w:bookmarkEnd w:id="252"/>
    </w:p>
    <w:p w14:paraId="10865D50" w14:textId="03409034" w:rsidR="00C73696" w:rsidRDefault="00C73696" w:rsidP="00C73696">
      <w:pPr>
        <w:pStyle w:val="Heading1"/>
        <w:numPr>
          <w:ilvl w:val="0"/>
          <w:numId w:val="0"/>
        </w:numPr>
        <w:ind w:left="432" w:hanging="432"/>
        <w:rPr>
          <w:lang w:val="en-CA"/>
        </w:rPr>
      </w:pPr>
      <w:bookmarkStart w:id="253" w:name="_Toc35948933"/>
      <w:r>
        <w:rPr>
          <w:lang w:val="en-CA"/>
        </w:rPr>
        <w:t xml:space="preserve">GFX </w:t>
      </w:r>
      <w:r w:rsidR="005F02A6">
        <w:rPr>
          <w:lang w:val="en-CA"/>
        </w:rPr>
        <w:t>tables</w:t>
      </w:r>
      <w:r>
        <w:rPr>
          <w:lang w:val="en-CA"/>
        </w:rPr>
        <w:t xml:space="preserve"> used:</w:t>
      </w:r>
      <w:bookmarkEnd w:id="253"/>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54" w:name="_Toc35948934"/>
      <w:r>
        <w:rPr>
          <w:lang w:val="en-CA"/>
        </w:rPr>
        <w:t>Esri Extension of TPSO</w:t>
      </w:r>
      <w:bookmarkEnd w:id="254"/>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55" w:name="_Toc35948935"/>
      <w:r>
        <w:rPr>
          <w:lang w:val="en-CA"/>
        </w:rPr>
        <w:t>Mappings from tables to iCity TPSO Esri Extension</w:t>
      </w:r>
      <w:bookmarkEnd w:id="255"/>
    </w:p>
    <w:p w14:paraId="706D4AAE" w14:textId="77777777" w:rsidR="00C73696" w:rsidRDefault="00C73696" w:rsidP="00C73696">
      <w:pPr>
        <w:pStyle w:val="Heading2"/>
        <w:numPr>
          <w:ilvl w:val="0"/>
          <w:numId w:val="0"/>
        </w:numPr>
        <w:ind w:left="576" w:hanging="576"/>
        <w:rPr>
          <w:lang w:val="en-CA"/>
        </w:rPr>
      </w:pPr>
      <w:bookmarkStart w:id="256" w:name="_Toc35948936"/>
      <w:r>
        <w:rPr>
          <w:lang w:val="en-CA"/>
        </w:rPr>
        <w:t>Neighbourhood (neighbourhood_mun)</w:t>
      </w:r>
      <w:bookmarkEnd w:id="256"/>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57" w:name="_Toc35948937"/>
      <w:r>
        <w:rPr>
          <w:lang w:val="en-CA"/>
        </w:rPr>
        <w:t>Land Use (landuse_mun)</w:t>
      </w:r>
      <w:bookmarkEnd w:id="257"/>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58" w:name="_Toc35948938"/>
      <w:r>
        <w:rPr>
          <w:lang w:val="en-CA"/>
        </w:rPr>
        <w:t>Land Cover (landcover_mun)</w:t>
      </w:r>
      <w:bookmarkEnd w:id="258"/>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9" w:name="_Toc35948939"/>
      <w:r>
        <w:rPr>
          <w:lang w:val="en-CA"/>
        </w:rPr>
        <w:t>Point of Interest (pointofinterest_mun)</w:t>
      </w:r>
      <w:bookmarkEnd w:id="259"/>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60"/>
      <w:r>
        <w:rPr>
          <w:lang w:val="en-CA"/>
        </w:rPr>
        <w:t>Contains / locatedOn-</w:t>
      </w:r>
      <w:commentRangeEnd w:id="260"/>
      <w:r>
        <w:rPr>
          <w:rStyle w:val="CommentReference"/>
        </w:rPr>
        <w:commentReference w:id="260"/>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61"/>
      <w:r w:rsidRPr="00E61D77">
        <w:rPr>
          <w:i/>
          <w:color w:val="C4BC96" w:themeColor="background2" w:themeShade="BF"/>
          <w:lang w:val="en-CA"/>
        </w:rPr>
        <w:t>POI type</w:t>
      </w:r>
      <w:commentRangeEnd w:id="261"/>
      <w:r w:rsidRPr="00E61D77">
        <w:rPr>
          <w:rStyle w:val="CommentReference"/>
          <w:color w:val="C4BC96" w:themeColor="background2" w:themeShade="BF"/>
        </w:rPr>
        <w:commentReference w:id="261"/>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62" w:name="_Toc35948940"/>
      <w:r>
        <w:rPr>
          <w:lang w:val="en-CA"/>
        </w:rPr>
        <w:t>Road Segment (roadsegment_mun)</w:t>
      </w:r>
      <w:bookmarkEnd w:id="262"/>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63" w:name="_Toc35948941"/>
      <w:r>
        <w:rPr>
          <w:lang w:val="en-CA"/>
        </w:rPr>
        <w:lastRenderedPageBreak/>
        <w:t>Intersect Neighbourhood (generated via ArcGIS process)</w:t>
      </w:r>
      <w:bookmarkEnd w:id="263"/>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64" w:name="_Toc35948942"/>
      <w:r>
        <w:rPr>
          <w:lang w:val="en-CA"/>
        </w:rPr>
        <w:t>Near Land Use (generated via ArcGIS process)</w:t>
      </w:r>
      <w:bookmarkEnd w:id="264"/>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65" w:name="_Toc35948943"/>
      <w:r>
        <w:rPr>
          <w:lang w:val="en-CA"/>
        </w:rPr>
        <w:t>Near Land Cover (generated via ArcGIS process)</w:t>
      </w:r>
      <w:bookmarkEnd w:id="265"/>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66" w:name="_Toc35948944"/>
      <w:r>
        <w:rPr>
          <w:lang w:val="en-CA"/>
        </w:rPr>
        <w:t>Near POI (generated via ArcGIS process)</w:t>
      </w:r>
      <w:bookmarkEnd w:id="266"/>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9" w:author="Megan Katsumi" w:date="2020-05-13T13:29:00Z" w:initials="MK">
    <w:p w14:paraId="41BCE6B5" w14:textId="5133D40C" w:rsidR="00E15B58" w:rsidRDefault="00E15B58">
      <w:pPr>
        <w:pStyle w:val="CommentText"/>
      </w:pPr>
      <w:r>
        <w:rPr>
          <w:rStyle w:val="CommentReference"/>
        </w:rPr>
        <w:annotationRef/>
      </w:r>
      <w:r>
        <w:t>here</w:t>
      </w:r>
    </w:p>
  </w:comment>
  <w:comment w:id="130" w:author="Megan Katsumi" w:date="2020-05-21T10:13:00Z" w:initials="MK">
    <w:p w14:paraId="56BFFF79" w14:textId="12DD00E2" w:rsidR="002E20AE" w:rsidRDefault="002E20AE">
      <w:pPr>
        <w:pStyle w:val="CommentText"/>
      </w:pPr>
      <w:r>
        <w:rPr>
          <w:rStyle w:val="CommentReference"/>
        </w:rPr>
        <w:annotationRef/>
      </w:r>
      <w:r>
        <w:t>remove</w:t>
      </w:r>
    </w:p>
  </w:comment>
  <w:comment w:id="163" w:author="Megan Katsumi" w:date="2020-05-21T10:14:00Z" w:initials="MK">
    <w:p w14:paraId="1209E293" w14:textId="36D459B3" w:rsidR="00640A2A" w:rsidRDefault="00640A2A">
      <w:pPr>
        <w:pStyle w:val="CommentText"/>
      </w:pPr>
      <w:r>
        <w:rPr>
          <w:rStyle w:val="CommentReference"/>
        </w:rPr>
        <w:annotationRef/>
      </w:r>
      <w:r>
        <w:t>remove</w:t>
      </w:r>
    </w:p>
  </w:comment>
  <w:comment w:id="174" w:author="Megan Katsumi [2]" w:date="2019-10-28T14:17:00Z" w:initials="MK">
    <w:p w14:paraId="60A28637" w14:textId="5FDB5FB4" w:rsidR="00E15B58" w:rsidRDefault="00E15B58">
      <w:pPr>
        <w:pStyle w:val="CommentText"/>
      </w:pPr>
      <w:r>
        <w:rPr>
          <w:rStyle w:val="CommentReference"/>
        </w:rPr>
        <w:annotationRef/>
      </w:r>
      <w:r>
        <w:t>Review &amp; confirm namespaces defined for ontologies</w:t>
      </w:r>
    </w:p>
  </w:comment>
  <w:comment w:id="235" w:author="Megan Katsumi" w:date="2019-11-26T14:33:00Z" w:initials="MK">
    <w:p w14:paraId="5ECF906D" w14:textId="1F011E41" w:rsidR="00E15B58" w:rsidRDefault="00E15B58">
      <w:pPr>
        <w:pStyle w:val="CommentText"/>
      </w:pPr>
      <w:r>
        <w:rPr>
          <w:rStyle w:val="CommentReference"/>
        </w:rPr>
        <w:annotationRef/>
      </w:r>
      <w:r>
        <w:t>Update to include both Allegrograph &amp; Virtuoso mappings</w:t>
      </w:r>
    </w:p>
  </w:comment>
  <w:comment w:id="237" w:author="Megan Katsumi" w:date="2019-03-15T08:25:00Z" w:initials="MK">
    <w:p w14:paraId="49F03101" w14:textId="77777777" w:rsidR="00E15B58" w:rsidRDefault="00E15B58" w:rsidP="002660E6">
      <w:pPr>
        <w:pStyle w:val="CommentText"/>
      </w:pPr>
      <w:r>
        <w:rPr>
          <w:rStyle w:val="CommentReference"/>
        </w:rPr>
        <w:annotationRef/>
      </w:r>
      <w:r>
        <w:t>Q: do gtfs routes distinguish between input and outbound?</w:t>
      </w:r>
    </w:p>
  </w:comment>
  <w:comment w:id="260" w:author="Megan Katsumi" w:date="2019-11-27T14:19:00Z" w:initials="MK">
    <w:p w14:paraId="6AA6740E" w14:textId="77777777" w:rsidR="00E15B58" w:rsidRDefault="00E15B58" w:rsidP="00C73696">
      <w:pPr>
        <w:pStyle w:val="CommentText"/>
      </w:pPr>
      <w:r>
        <w:rPr>
          <w:rStyle w:val="CommentReference"/>
        </w:rPr>
        <w:annotationRef/>
      </w:r>
      <w:r>
        <w:t>TBD: relationship between a Parcel and some Building / Facility / etc. Define POI class?</w:t>
      </w:r>
    </w:p>
  </w:comment>
  <w:comment w:id="261" w:author="Megan Katsumi" w:date="2019-11-29T14:23:00Z" w:initials="MK">
    <w:p w14:paraId="0EBF3832" w14:textId="77777777" w:rsidR="00E15B58" w:rsidRDefault="00E15B58"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BCE6B5" w15:done="0"/>
  <w15:commentEx w15:paraId="56BFFF79" w15:done="0"/>
  <w15:commentEx w15:paraId="1209E293"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BCE6B5" w16cid:durableId="226674C3"/>
  <w16cid:commentId w16cid:paraId="56BFFF79" w16cid:durableId="2270D2C8"/>
  <w16cid:commentId w16cid:paraId="1209E293" w16cid:durableId="2270D31A"/>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E1C3C1" w14:textId="77777777" w:rsidR="002B29CF" w:rsidRDefault="002B29CF" w:rsidP="00EA354A">
      <w:r>
        <w:separator/>
      </w:r>
    </w:p>
  </w:endnote>
  <w:endnote w:type="continuationSeparator" w:id="0">
    <w:p w14:paraId="241F73EF" w14:textId="77777777" w:rsidR="002B29CF" w:rsidRDefault="002B29CF"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E15B58" w:rsidRDefault="00E15B58">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E15B58" w:rsidRPr="0032583C" w:rsidRDefault="00E15B58">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E15B58" w14:paraId="2B76F3B3" w14:textId="77777777" w:rsidTr="00967D94">
      <w:tc>
        <w:tcPr>
          <w:tcW w:w="6947" w:type="dxa"/>
        </w:tcPr>
        <w:p w14:paraId="07DEE8C9" w14:textId="77777777" w:rsidR="00E15B58" w:rsidRDefault="00E15B58"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E15B58" w:rsidRDefault="00E15B58"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E15B58" w:rsidRDefault="00E15B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BDADE" w14:textId="77777777" w:rsidR="002B29CF" w:rsidRDefault="002B29CF" w:rsidP="00EA354A">
      <w:r>
        <w:separator/>
      </w:r>
    </w:p>
  </w:footnote>
  <w:footnote w:type="continuationSeparator" w:id="0">
    <w:p w14:paraId="2F4BBD28" w14:textId="77777777" w:rsidR="002B29CF" w:rsidRDefault="002B29CF" w:rsidP="00EA354A">
      <w:r>
        <w:continuationSeparator/>
      </w:r>
    </w:p>
  </w:footnote>
  <w:footnote w:id="1">
    <w:p w14:paraId="7F6A7F3D" w14:textId="1FAFC5FB" w:rsidR="00E15B58" w:rsidRPr="00755319" w:rsidRDefault="00E15B58">
      <w:pPr>
        <w:pStyle w:val="FootnoteText"/>
        <w:rPr>
          <w:lang w:val="en-CA"/>
        </w:rPr>
      </w:pPr>
      <w:r>
        <w:rPr>
          <w:rStyle w:val="FootnoteReference"/>
        </w:rPr>
        <w:footnoteRef/>
      </w:r>
      <w:r>
        <w:t xml:space="preserve"> </w:t>
      </w:r>
      <w:r w:rsidRPr="00755319">
        <w:t>https://esri.ca/en/node/16356</w:t>
      </w:r>
    </w:p>
  </w:footnote>
  <w:footnote w:id="2">
    <w:p w14:paraId="189CB595" w14:textId="042B96E3" w:rsidR="00E15B58" w:rsidRPr="00755319" w:rsidRDefault="00E15B58">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E15B58" w:rsidRPr="00755319" w:rsidRDefault="00E15B58">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E15B58" w:rsidRPr="00C01762" w:rsidRDefault="00E15B58">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E15B58" w:rsidRPr="008C1769" w:rsidRDefault="00E15B58"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E15B58" w:rsidRDefault="00E15B58"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E15B58" w:rsidRPr="00FE13B1" w:rsidRDefault="00E15B58">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E15B58" w:rsidRPr="008E7C02" w:rsidRDefault="00E15B58"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E15B58" w:rsidRPr="00BB3C29" w:rsidRDefault="00E15B58">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E15B58" w:rsidRPr="008B5808" w:rsidRDefault="00E15B58"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E15B58" w:rsidRPr="00882E50" w:rsidRDefault="00E15B58">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E15B58" w:rsidRPr="00BC72DC" w:rsidRDefault="00E15B58">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E15B58" w:rsidRDefault="00E15B58"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E15B58" w:rsidRDefault="00E15B58" w:rsidP="00C36CB8">
      <w:pPr>
        <w:pStyle w:val="FootnoteText"/>
      </w:pPr>
      <w:r>
        <w:rPr>
          <w:rStyle w:val="FootnoteReference"/>
        </w:rPr>
        <w:footnoteRef/>
      </w:r>
      <w:r>
        <w:t xml:space="preserve"> </w:t>
      </w:r>
      <w:r w:rsidRPr="005B2B4C">
        <w:t>http://www.pms.ifi.lmu.de/rewerse-wga1/otn/OTN.owl</w:t>
      </w:r>
    </w:p>
  </w:footnote>
  <w:footnote w:id="15">
    <w:p w14:paraId="4979EED5" w14:textId="1603F09E" w:rsidR="00E15B58" w:rsidRPr="001A792D" w:rsidRDefault="00E15B58">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6">
    <w:p w14:paraId="1A6DAD25" w14:textId="77777777" w:rsidR="00E15B58" w:rsidRDefault="00E15B58">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E15B58" w:rsidRPr="00461993" w:rsidRDefault="00E15B58" w:rsidP="00461993">
      <w:r>
        <w:rPr>
          <w:rStyle w:val="FootnoteReference"/>
        </w:rPr>
        <w:footnoteRef/>
      </w:r>
      <w:r>
        <w:t xml:space="preserve"> </w:t>
      </w:r>
      <w:r w:rsidRPr="00461993">
        <w:t>http://www.w3.org/2006/time#January</w:t>
      </w:r>
    </w:p>
  </w:footnote>
  <w:footnote w:id="18">
    <w:p w14:paraId="511019FB" w14:textId="31BE8285" w:rsidR="00E15B58" w:rsidRPr="00A84A0A" w:rsidRDefault="00E15B58">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E15B58" w:rsidRPr="00FE42D1" w:rsidRDefault="00E15B58">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E15B58" w:rsidRPr="005A5BC5" w:rsidRDefault="00E15B58">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E15B58" w:rsidRPr="00020C6E" w:rsidRDefault="00E15B58">
      <w:pPr>
        <w:pStyle w:val="FootnoteText"/>
        <w:rPr>
          <w:lang w:val="en-CA"/>
        </w:rPr>
      </w:pPr>
      <w:r>
        <w:rPr>
          <w:rStyle w:val="FootnoteReference"/>
        </w:rPr>
        <w:footnoteRef/>
      </w:r>
      <w:r>
        <w:t xml:space="preserve"> </w:t>
      </w:r>
      <w:r w:rsidRPr="00020C6E">
        <w:t>http://ld-r.org</w:t>
      </w:r>
    </w:p>
  </w:footnote>
  <w:footnote w:id="22">
    <w:p w14:paraId="33DA1B45" w14:textId="77777777" w:rsidR="00E15B58" w:rsidRPr="00FB098B" w:rsidRDefault="00E15B58"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E15B58" w:rsidRPr="00D379A5" w:rsidRDefault="00E15B58">
      <w:pPr>
        <w:pStyle w:val="FootnoteText"/>
        <w:rPr>
          <w:lang w:val="en-CA"/>
        </w:rPr>
      </w:pPr>
      <w:r>
        <w:rPr>
          <w:rStyle w:val="FootnoteReference"/>
        </w:rPr>
        <w:footnoteRef/>
      </w:r>
      <w:r>
        <w:t xml:space="preserve"> </w:t>
      </w:r>
      <w:r w:rsidRPr="00D379A5">
        <w:t>https://virtuoso.openlinksw.com</w:t>
      </w:r>
    </w:p>
  </w:footnote>
  <w:footnote w:id="24">
    <w:p w14:paraId="3E0050FD" w14:textId="48F85208" w:rsidR="00E15B58" w:rsidRPr="00EC4F81" w:rsidRDefault="00E15B58">
      <w:pPr>
        <w:pStyle w:val="FootnoteText"/>
        <w:rPr>
          <w:lang w:val="en-CA"/>
        </w:rPr>
      </w:pPr>
      <w:r>
        <w:rPr>
          <w:rStyle w:val="FootnoteReference"/>
        </w:rPr>
        <w:footnoteRef/>
      </w:r>
      <w:r>
        <w:t xml:space="preserve"> </w:t>
      </w:r>
      <w:r w:rsidRPr="00EC4F81">
        <w:t>https://www.w3.org/TR/r2rml/</w:t>
      </w:r>
    </w:p>
  </w:footnote>
  <w:footnote w:id="25">
    <w:p w14:paraId="02D2E4C3" w14:textId="77777777" w:rsidR="00E15B58" w:rsidRPr="001517C5" w:rsidRDefault="00E15B58"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E15B58" w:rsidRPr="00915792" w:rsidRDefault="00E15B58"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E15B58" w:rsidRPr="00053538" w:rsidRDefault="00E15B58">
      <w:pPr>
        <w:pStyle w:val="FootnoteText"/>
        <w:rPr>
          <w:lang w:val="en-CA"/>
        </w:rPr>
      </w:pPr>
      <w:r>
        <w:rPr>
          <w:rStyle w:val="FootnoteReference"/>
        </w:rPr>
        <w:footnoteRef/>
      </w:r>
      <w:r>
        <w:t xml:space="preserve"> </w:t>
      </w:r>
      <w:r w:rsidRPr="00053538">
        <w:t>https://www.w3.org/TR/r2rml/</w:t>
      </w:r>
    </w:p>
  </w:footnote>
  <w:footnote w:id="28">
    <w:p w14:paraId="5F58FA41" w14:textId="77777777" w:rsidR="00E15B58" w:rsidRPr="00846739" w:rsidRDefault="00E15B58"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E15B58" w:rsidRPr="002F5FC7" w:rsidRDefault="00E15B58">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E15B58" w:rsidRPr="002F5FC7" w:rsidRDefault="00E15B58">
      <w:pPr>
        <w:pStyle w:val="FootnoteText"/>
        <w:rPr>
          <w:lang w:val="en-CA"/>
        </w:rPr>
      </w:pPr>
      <w:r>
        <w:rPr>
          <w:rStyle w:val="FootnoteReference"/>
        </w:rPr>
        <w:footnoteRef/>
      </w:r>
      <w:r>
        <w:t xml:space="preserve"> </w:t>
      </w:r>
      <w:r w:rsidRPr="002F5FC7">
        <w:t>https://ontop-vkg.org</w:t>
      </w:r>
    </w:p>
  </w:footnote>
  <w:footnote w:id="31">
    <w:p w14:paraId="599CA213" w14:textId="77777777" w:rsidR="00E15B58" w:rsidRPr="00FE081C" w:rsidRDefault="00E15B58"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E15B58" w:rsidRPr="00E9694B" w:rsidRDefault="00E15B58" w:rsidP="0015597C">
      <w:r>
        <w:rPr>
          <w:rStyle w:val="FootnoteReference"/>
        </w:rPr>
        <w:footnoteRef/>
      </w:r>
      <w:r>
        <w:t xml:space="preserve"> </w:t>
      </w:r>
      <w:r w:rsidRPr="00E9694B">
        <w:t>https://github.com/usc-isi-i2/Web-Karma/wiki/Batch-Mode-for-RDF-Generation</w:t>
      </w:r>
    </w:p>
    <w:p w14:paraId="5FD51CB1" w14:textId="77777777" w:rsidR="00E15B58" w:rsidRPr="00E9694B" w:rsidRDefault="00E15B58" w:rsidP="0015597C">
      <w:pPr>
        <w:pStyle w:val="FootnoteText"/>
        <w:rPr>
          <w:lang w:val="en-CA"/>
        </w:rPr>
      </w:pPr>
    </w:p>
  </w:footnote>
  <w:footnote w:id="33">
    <w:p w14:paraId="5B5DA7E9" w14:textId="4F322B24" w:rsidR="00E15B58" w:rsidRPr="00682918" w:rsidRDefault="00E15B58">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E15B58" w:rsidRPr="00094FF5" w:rsidRDefault="00E15B58"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E15B58" w:rsidRPr="002829CA" w:rsidRDefault="00E15B58"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E15B58" w:rsidRPr="00541F63" w:rsidRDefault="00E15B58">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E15B58" w:rsidRPr="00752F7C" w:rsidRDefault="00E15B58"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E15B58" w:rsidRPr="009B3C10" w:rsidRDefault="00E15B58" w:rsidP="00DE663F">
      <w:pPr>
        <w:pStyle w:val="FootnoteText"/>
        <w:rPr>
          <w:lang w:val="en-CA"/>
        </w:rPr>
      </w:pPr>
      <w:r>
        <w:rPr>
          <w:rStyle w:val="FootnoteReference"/>
        </w:rPr>
        <w:footnoteRef/>
      </w:r>
      <w:r>
        <w:t xml:space="preserve"> </w:t>
      </w:r>
    </w:p>
  </w:footnote>
  <w:footnote w:id="39">
    <w:p w14:paraId="728995B4" w14:textId="32478919" w:rsidR="00E15B58" w:rsidRPr="0046391E" w:rsidRDefault="00E15B58">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E15B58" w:rsidRPr="002569AE" w:rsidRDefault="00E15B58"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E15B58" w:rsidRPr="00747A61" w:rsidRDefault="00E15B58"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E15B58" w:rsidRPr="00CC6A63" w:rsidRDefault="00E15B58"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E15B58" w:rsidRPr="00115140" w:rsidRDefault="00E15B58"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E15B58" w:rsidRPr="00115140" w:rsidRDefault="00E15B58"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726F"/>
    <w:rsid w:val="00140D8C"/>
    <w:rsid w:val="001410B1"/>
    <w:rsid w:val="00141D20"/>
    <w:rsid w:val="00141DF1"/>
    <w:rsid w:val="001422E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9CF"/>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6C9"/>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omments" Target="comments.xml"/><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microsoft.com/office/2011/relationships/commentsExtended" Target="commentsExtended.xm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w3id.org/icity/PublicTransit.owl" TargetMode="Externa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microsoft.com/office/2016/09/relationships/commentsIds" Target="commentsIds.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6069BB7E-6BCB-114C-939C-C6484EBB5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214</Pages>
  <Words>51627</Words>
  <Characters>294276</Characters>
  <Application>Microsoft Office Word</Application>
  <DocSecurity>0</DocSecurity>
  <Lines>2452</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77</cp:revision>
  <cp:lastPrinted>2020-03-24T17:27:00Z</cp:lastPrinted>
  <dcterms:created xsi:type="dcterms:W3CDTF">2020-03-24T17:27:00Z</dcterms:created>
  <dcterms:modified xsi:type="dcterms:W3CDTF">2020-05-21T14:15:00Z</dcterms:modified>
</cp:coreProperties>
</file>